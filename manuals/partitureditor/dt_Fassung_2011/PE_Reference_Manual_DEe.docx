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40B3" w:rsidRPr="00355B2A" w:rsidRDefault="00E440B3" w:rsidP="006D2B4E">
      <w:pP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F966D5" w:rsidRPr="00355B2A" w:rsidRDefault="00F17B16" w:rsidP="00E440B3">
      <w:pPr>
        <w:jc w:val="center"/>
        <w:rPr>
          <w:rFonts w:ascii="Times New Roman" w:hAnsi="Times New Roman"/>
        </w:rPr>
      </w:pPr>
      <w:r w:rsidRPr="00355B2A">
        <w:rPr>
          <w:rFonts w:ascii="Times New Roman" w:hAnsi="Times New Roman"/>
          <w:noProof/>
        </w:rPr>
        <w:drawing>
          <wp:inline distT="0" distB="0" distL="0" distR="0">
            <wp:extent cx="5248275" cy="2857500"/>
            <wp:effectExtent l="0" t="0" r="9525" b="0"/>
            <wp:docPr id="1" name="Bild 1" descr="Splas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lashScree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48275" cy="2857500"/>
                    </a:xfrm>
                    <a:prstGeom prst="rect">
                      <a:avLst/>
                    </a:prstGeom>
                    <a:noFill/>
                    <a:ln>
                      <a:noFill/>
                    </a:ln>
                  </pic:spPr>
                </pic:pic>
              </a:graphicData>
            </a:graphic>
          </wp:inline>
        </w:drawing>
      </w:r>
    </w:p>
    <w:p w:rsidR="00CC5394" w:rsidRPr="00355B2A" w:rsidRDefault="00F966D5" w:rsidP="00E440B3">
      <w:pPr>
        <w:pStyle w:val="Titelblatt1"/>
        <w:rPr>
          <w:rFonts w:ascii="Times New Roman" w:hAnsi="Times New Roman"/>
          <w:sz w:val="56"/>
          <w:szCs w:val="56"/>
        </w:rPr>
      </w:pPr>
      <w:r w:rsidRPr="00355B2A">
        <w:rPr>
          <w:rFonts w:ascii="Times New Roman" w:hAnsi="Times New Roman"/>
          <w:sz w:val="56"/>
          <w:szCs w:val="56"/>
        </w:rPr>
        <w:t>EXMARaLDA</w:t>
      </w:r>
      <w:r w:rsidR="00CC5394" w:rsidRPr="00355B2A">
        <w:rPr>
          <w:rFonts w:ascii="Times New Roman" w:hAnsi="Times New Roman"/>
          <w:sz w:val="56"/>
          <w:szCs w:val="56"/>
        </w:rPr>
        <w:t xml:space="preserve"> </w:t>
      </w:r>
      <w:r w:rsidRPr="00355B2A">
        <w:rPr>
          <w:rFonts w:ascii="Times New Roman" w:hAnsi="Times New Roman"/>
          <w:sz w:val="56"/>
          <w:szCs w:val="56"/>
        </w:rPr>
        <w:t>Partitur-Editor</w:t>
      </w:r>
    </w:p>
    <w:p w:rsidR="00F966D5" w:rsidRPr="00355B2A" w:rsidRDefault="004D45F8" w:rsidP="00E440B3">
      <w:pPr>
        <w:pStyle w:val="Titelblatt2"/>
        <w:rPr>
          <w:rFonts w:ascii="Times New Roman" w:hAnsi="Times New Roman"/>
          <w:sz w:val="56"/>
          <w:szCs w:val="56"/>
        </w:rPr>
      </w:pPr>
      <w:r w:rsidRPr="00355B2A">
        <w:rPr>
          <w:rFonts w:ascii="Times New Roman" w:hAnsi="Times New Roman"/>
          <w:sz w:val="56"/>
          <w:szCs w:val="56"/>
        </w:rPr>
        <w:t>Handbuch</w:t>
      </w:r>
    </w:p>
    <w:p w:rsidR="00F966D5" w:rsidRPr="00355B2A" w:rsidRDefault="00F966D5" w:rsidP="00E440B3">
      <w:pPr>
        <w:pStyle w:val="Titelblatt3"/>
        <w:rPr>
          <w:rFonts w:ascii="Times New Roman" w:hAnsi="Times New Roman"/>
        </w:rPr>
      </w:pPr>
      <w:r w:rsidRPr="00355B2A">
        <w:rPr>
          <w:rFonts w:ascii="Times New Roman" w:hAnsi="Times New Roman"/>
        </w:rPr>
        <w:t>Version 1.</w:t>
      </w:r>
      <w:r w:rsidR="00BF27E0" w:rsidRPr="00355B2A">
        <w:rPr>
          <w:rFonts w:ascii="Times New Roman" w:hAnsi="Times New Roman"/>
        </w:rPr>
        <w:t>5</w:t>
      </w:r>
      <w:r w:rsidR="008A3626" w:rsidRPr="00355B2A">
        <w:rPr>
          <w:rFonts w:ascii="Times New Roman" w:hAnsi="Times New Roman"/>
        </w:rPr>
        <w:t>.1</w:t>
      </w:r>
    </w:p>
    <w:p w:rsidR="00CC5394" w:rsidRPr="00355B2A" w:rsidRDefault="00CC5394" w:rsidP="00E440B3">
      <w:pPr>
        <w:jc w:val="center"/>
        <w:rPr>
          <w:rFonts w:ascii="Times New Roman" w:hAnsi="Times New Roman"/>
          <w:b/>
        </w:rPr>
      </w:pPr>
    </w:p>
    <w:p w:rsidR="004D3997" w:rsidRPr="00355B2A" w:rsidRDefault="004D3997" w:rsidP="00E440B3">
      <w:pPr>
        <w:jc w:val="center"/>
        <w:rPr>
          <w:rFonts w:ascii="Times New Roman" w:hAnsi="Times New Roman"/>
          <w:b/>
        </w:rPr>
      </w:pPr>
      <w:r w:rsidRPr="00355B2A">
        <w:rPr>
          <w:rFonts w:ascii="Times New Roman" w:hAnsi="Times New Roman"/>
          <w:b/>
        </w:rPr>
        <w:t xml:space="preserve">Zuletzt aktualisiert: </w:t>
      </w:r>
      <w:r w:rsidR="00745B8E" w:rsidRPr="00355B2A">
        <w:rPr>
          <w:rFonts w:ascii="Times New Roman" w:hAnsi="Times New Roman"/>
          <w:b/>
        </w:rPr>
        <w:t>20</w:t>
      </w:r>
      <w:r w:rsidRPr="00355B2A">
        <w:rPr>
          <w:rFonts w:ascii="Times New Roman" w:hAnsi="Times New Roman"/>
          <w:b/>
        </w:rPr>
        <w:t xml:space="preserve">. </w:t>
      </w:r>
      <w:r w:rsidR="00745B8E" w:rsidRPr="00355B2A">
        <w:rPr>
          <w:rFonts w:ascii="Times New Roman" w:hAnsi="Times New Roman"/>
          <w:b/>
        </w:rPr>
        <w:t>Oktober</w:t>
      </w:r>
      <w:r w:rsidRPr="00355B2A">
        <w:rPr>
          <w:rFonts w:ascii="Times New Roman" w:hAnsi="Times New Roman"/>
          <w:b/>
        </w:rPr>
        <w:t xml:space="preserve"> 201</w:t>
      </w:r>
      <w:r w:rsidR="008A3626" w:rsidRPr="00355B2A">
        <w:rPr>
          <w:rFonts w:ascii="Times New Roman" w:hAnsi="Times New Roman"/>
          <w:b/>
        </w:rPr>
        <w:t>1</w:t>
      </w:r>
    </w:p>
    <w:p w:rsidR="00600CE1" w:rsidRPr="00355B2A" w:rsidRDefault="00600CE1" w:rsidP="00E440B3">
      <w:pPr>
        <w:jc w:val="center"/>
        <w:rPr>
          <w:rFonts w:ascii="Times New Roman" w:hAnsi="Times New Roman"/>
          <w:b/>
        </w:rPr>
      </w:pPr>
      <w:r w:rsidRPr="00355B2A">
        <w:rPr>
          <w:rFonts w:ascii="Times New Roman" w:hAnsi="Times New Roman"/>
          <w:b/>
        </w:rPr>
        <w:t>Thomas Schmidt</w:t>
      </w:r>
    </w:p>
    <w:p w:rsidR="00F966D5" w:rsidRPr="00355B2A" w:rsidRDefault="00F966D5" w:rsidP="00E440B3">
      <w:pPr>
        <w:pStyle w:val="Titelblatt3"/>
        <w:jc w:val="both"/>
        <w:rPr>
          <w:rFonts w:ascii="Times New Roman" w:hAnsi="Times New Roman"/>
          <w:color w:val="FFFFFF"/>
        </w:rPr>
      </w:pPr>
    </w:p>
    <w:p w:rsidR="00F966D5" w:rsidRPr="00355B2A" w:rsidRDefault="00F966D5">
      <w:pPr>
        <w:pStyle w:val="Titelblatt3"/>
        <w:rPr>
          <w:rFonts w:ascii="Times New Roman" w:hAnsi="Times New Roman"/>
        </w:rPr>
      </w:pPr>
    </w:p>
    <w:p w:rsidR="00C27913" w:rsidRPr="00355B2A" w:rsidRDefault="00C27913">
      <w:pPr>
        <w:pStyle w:val="Titelblatt3"/>
        <w:rPr>
          <w:rFonts w:ascii="Times New Roman" w:hAnsi="Times New Roman"/>
        </w:rPr>
        <w:sectPr w:rsidR="00C27913" w:rsidRPr="00355B2A" w:rsidSect="00E440B3">
          <w:footerReference w:type="even" r:id="rId10"/>
          <w:footerReference w:type="default" r:id="rId11"/>
          <w:pgSz w:w="11906" w:h="16838" w:code="9"/>
          <w:pgMar w:top="284" w:right="284" w:bottom="284" w:left="284" w:header="720" w:footer="720" w:gutter="0"/>
          <w:cols w:space="720"/>
          <w:titlePg/>
        </w:sectPr>
      </w:pPr>
    </w:p>
    <w:p w:rsidR="00F966D5" w:rsidRPr="00355B2A" w:rsidRDefault="00F966D5">
      <w:pPr>
        <w:rPr>
          <w:rFonts w:ascii="Times New Roman" w:hAnsi="Times New Roman"/>
          <w:b/>
          <w:sz w:val="28"/>
          <w:szCs w:val="28"/>
        </w:rPr>
      </w:pPr>
      <w:r w:rsidRPr="00355B2A">
        <w:rPr>
          <w:rFonts w:ascii="Times New Roman" w:hAnsi="Times New Roman"/>
          <w:b/>
          <w:sz w:val="28"/>
          <w:szCs w:val="28"/>
        </w:rPr>
        <w:lastRenderedPageBreak/>
        <w:t>INHALTSVERZEICHNIS</w:t>
      </w:r>
      <w:r w:rsidR="003E08E8">
        <w:rPr>
          <w:rFonts w:ascii="Times New Roman" w:hAnsi="Times New Roman"/>
          <w:b/>
          <w:sz w:val="28"/>
          <w:szCs w:val="28"/>
        </w:rPr>
        <w:t xml:space="preserve"> </w:t>
      </w:r>
    </w:p>
    <w:p w:rsidR="00F966D5" w:rsidRPr="00355B2A" w:rsidRDefault="00F966D5" w:rsidP="00F966D5">
      <w:pPr>
        <w:pStyle w:val="Standard-BlockCharCharChar"/>
      </w:pPr>
    </w:p>
    <w:p w:rsidR="009D5612" w:rsidRDefault="00F966D5">
      <w:pPr>
        <w:pStyle w:val="Verzeichnis1"/>
        <w:rPr>
          <w:rFonts w:asciiTheme="minorHAnsi" w:eastAsiaTheme="minorEastAsia" w:hAnsiTheme="minorHAnsi" w:cstheme="minorBidi"/>
          <w:b w:val="0"/>
          <w:bCs w:val="0"/>
          <w:caps w:val="0"/>
          <w:noProof/>
          <w:sz w:val="22"/>
          <w:szCs w:val="22"/>
        </w:rPr>
      </w:pPr>
      <w:r w:rsidRPr="00355B2A">
        <w:rPr>
          <w:rFonts w:ascii="Times New Roman" w:hAnsi="Times New Roman"/>
        </w:rPr>
        <w:fldChar w:fldCharType="begin"/>
      </w:r>
      <w:r w:rsidRPr="00355B2A">
        <w:rPr>
          <w:rFonts w:ascii="Times New Roman" w:hAnsi="Times New Roman"/>
        </w:rPr>
        <w:instrText xml:space="preserve"> TOC \o "1-3" \h \z \u </w:instrText>
      </w:r>
      <w:r w:rsidRPr="00355B2A">
        <w:rPr>
          <w:rFonts w:ascii="Times New Roman" w:hAnsi="Times New Roman"/>
        </w:rPr>
        <w:fldChar w:fldCharType="separate"/>
      </w:r>
      <w:hyperlink w:anchor="_Toc398708113" w:history="1">
        <w:r w:rsidR="009D5612" w:rsidRPr="004329E5">
          <w:rPr>
            <w:rStyle w:val="Hyperlink"/>
            <w:noProof/>
          </w:rPr>
          <w:t>I.</w:t>
        </w:r>
        <w:r w:rsidR="009D5612">
          <w:rPr>
            <w:rFonts w:asciiTheme="minorHAnsi" w:eastAsiaTheme="minorEastAsia" w:hAnsiTheme="minorHAnsi" w:cstheme="minorBidi"/>
            <w:b w:val="0"/>
            <w:bCs w:val="0"/>
            <w:caps w:val="0"/>
            <w:noProof/>
            <w:sz w:val="22"/>
            <w:szCs w:val="22"/>
          </w:rPr>
          <w:tab/>
        </w:r>
        <w:r w:rsidR="009D5612" w:rsidRPr="004329E5">
          <w:rPr>
            <w:rStyle w:val="Hyperlink"/>
            <w:noProof/>
          </w:rPr>
          <w:t>Vorbemerkungen</w:t>
        </w:r>
        <w:r w:rsidR="009D5612">
          <w:rPr>
            <w:noProof/>
            <w:webHidden/>
          </w:rPr>
          <w:tab/>
        </w:r>
        <w:r w:rsidR="009D5612">
          <w:rPr>
            <w:noProof/>
            <w:webHidden/>
          </w:rPr>
          <w:fldChar w:fldCharType="begin"/>
        </w:r>
        <w:r w:rsidR="009D5612">
          <w:rPr>
            <w:noProof/>
            <w:webHidden/>
          </w:rPr>
          <w:instrText xml:space="preserve"> PAGEREF _Toc398708113 \h </w:instrText>
        </w:r>
        <w:r w:rsidR="009D5612">
          <w:rPr>
            <w:noProof/>
            <w:webHidden/>
          </w:rPr>
        </w:r>
        <w:r w:rsidR="009D5612">
          <w:rPr>
            <w:noProof/>
            <w:webHidden/>
          </w:rPr>
          <w:fldChar w:fldCharType="separate"/>
        </w:r>
        <w:r w:rsidR="009D5612">
          <w:rPr>
            <w:noProof/>
            <w:webHidden/>
          </w:rPr>
          <w:t>5</w:t>
        </w:r>
        <w:r w:rsidR="009D5612">
          <w:rPr>
            <w:noProof/>
            <w:webHidden/>
          </w:rPr>
          <w:fldChar w:fldCharType="end"/>
        </w:r>
      </w:hyperlink>
    </w:p>
    <w:p w:rsidR="009D5612" w:rsidRDefault="003E08E8">
      <w:pPr>
        <w:pStyle w:val="Verzeichnis2"/>
        <w:rPr>
          <w:rFonts w:asciiTheme="minorHAnsi" w:eastAsiaTheme="minorEastAsia" w:hAnsiTheme="minorHAnsi" w:cstheme="minorBidi"/>
          <w:noProof/>
          <w:sz w:val="22"/>
          <w:szCs w:val="22"/>
        </w:rPr>
      </w:pPr>
      <w:hyperlink w:anchor="_Toc398708114" w:history="1">
        <w:r w:rsidR="009D5612" w:rsidRPr="004329E5">
          <w:rPr>
            <w:rStyle w:val="Hyperlink"/>
            <w:noProof/>
          </w:rPr>
          <w:t>XML, EXMARaLDA und der Partitur-Editor</w:t>
        </w:r>
        <w:r w:rsidR="009D5612">
          <w:rPr>
            <w:noProof/>
            <w:webHidden/>
          </w:rPr>
          <w:tab/>
        </w:r>
        <w:r w:rsidR="009D5612">
          <w:rPr>
            <w:noProof/>
            <w:webHidden/>
          </w:rPr>
          <w:fldChar w:fldCharType="begin"/>
        </w:r>
        <w:r w:rsidR="009D5612">
          <w:rPr>
            <w:noProof/>
            <w:webHidden/>
          </w:rPr>
          <w:instrText xml:space="preserve"> PAGEREF _Toc398708114 \h </w:instrText>
        </w:r>
        <w:r w:rsidR="009D5612">
          <w:rPr>
            <w:noProof/>
            <w:webHidden/>
          </w:rPr>
        </w:r>
        <w:r w:rsidR="009D5612">
          <w:rPr>
            <w:noProof/>
            <w:webHidden/>
          </w:rPr>
          <w:fldChar w:fldCharType="separate"/>
        </w:r>
        <w:r w:rsidR="009D5612">
          <w:rPr>
            <w:noProof/>
            <w:webHidden/>
          </w:rPr>
          <w:t>5</w:t>
        </w:r>
        <w:r w:rsidR="009D5612">
          <w:rPr>
            <w:noProof/>
            <w:webHidden/>
          </w:rPr>
          <w:fldChar w:fldCharType="end"/>
        </w:r>
      </w:hyperlink>
    </w:p>
    <w:p w:rsidR="009D5612" w:rsidRDefault="003E08E8">
      <w:pPr>
        <w:pStyle w:val="Verzeichnis2"/>
        <w:rPr>
          <w:rFonts w:asciiTheme="minorHAnsi" w:eastAsiaTheme="minorEastAsia" w:hAnsiTheme="minorHAnsi" w:cstheme="minorBidi"/>
          <w:noProof/>
          <w:sz w:val="22"/>
          <w:szCs w:val="22"/>
        </w:rPr>
      </w:pPr>
      <w:hyperlink w:anchor="_Toc398708115" w:history="1">
        <w:r w:rsidR="00F70807">
          <w:rPr>
            <w:rStyle w:val="Hyperlink"/>
            <w:noProof/>
          </w:rPr>
          <w:t>„</w:t>
        </w:r>
        <w:r w:rsidR="009D5612" w:rsidRPr="004329E5">
          <w:rPr>
            <w:rStyle w:val="Hyperlink"/>
            <w:noProof/>
          </w:rPr>
          <w:t>Words of Caution</w:t>
        </w:r>
        <w:r w:rsidR="00F70807">
          <w:rPr>
            <w:rStyle w:val="Hyperlink"/>
            <w:noProof/>
          </w:rPr>
          <w:t>“</w:t>
        </w:r>
        <w:r w:rsidR="009D5612">
          <w:rPr>
            <w:noProof/>
            <w:webHidden/>
          </w:rPr>
          <w:tab/>
        </w:r>
        <w:r w:rsidR="009D5612">
          <w:rPr>
            <w:noProof/>
            <w:webHidden/>
          </w:rPr>
          <w:fldChar w:fldCharType="begin"/>
        </w:r>
        <w:r w:rsidR="009D5612">
          <w:rPr>
            <w:noProof/>
            <w:webHidden/>
          </w:rPr>
          <w:instrText xml:space="preserve"> PAGEREF _Toc398708115 \h </w:instrText>
        </w:r>
        <w:r w:rsidR="009D5612">
          <w:rPr>
            <w:noProof/>
            <w:webHidden/>
          </w:rPr>
        </w:r>
        <w:r w:rsidR="009D5612">
          <w:rPr>
            <w:noProof/>
            <w:webHidden/>
          </w:rPr>
          <w:fldChar w:fldCharType="separate"/>
        </w:r>
        <w:r w:rsidR="009D5612">
          <w:rPr>
            <w:noProof/>
            <w:webHidden/>
          </w:rPr>
          <w:t>6</w:t>
        </w:r>
        <w:r w:rsidR="009D5612">
          <w:rPr>
            <w:noProof/>
            <w:webHidden/>
          </w:rPr>
          <w:fldChar w:fldCharType="end"/>
        </w:r>
      </w:hyperlink>
    </w:p>
    <w:p w:rsidR="009D5612" w:rsidRDefault="003E08E8">
      <w:pPr>
        <w:pStyle w:val="Verzeichnis1"/>
        <w:rPr>
          <w:rFonts w:asciiTheme="minorHAnsi" w:eastAsiaTheme="minorEastAsia" w:hAnsiTheme="minorHAnsi" w:cstheme="minorBidi"/>
          <w:b w:val="0"/>
          <w:bCs w:val="0"/>
          <w:caps w:val="0"/>
          <w:noProof/>
          <w:sz w:val="22"/>
          <w:szCs w:val="22"/>
        </w:rPr>
      </w:pPr>
      <w:hyperlink w:anchor="_Toc398708116" w:history="1">
        <w:r w:rsidR="009D5612" w:rsidRPr="004329E5">
          <w:rPr>
            <w:rStyle w:val="Hyperlink"/>
            <w:noProof/>
          </w:rPr>
          <w:t>II.</w:t>
        </w:r>
        <w:r w:rsidR="009D5612">
          <w:rPr>
            <w:rFonts w:asciiTheme="minorHAnsi" w:eastAsiaTheme="minorEastAsia" w:hAnsiTheme="minorHAnsi" w:cstheme="minorBidi"/>
            <w:b w:val="0"/>
            <w:bCs w:val="0"/>
            <w:caps w:val="0"/>
            <w:noProof/>
            <w:sz w:val="22"/>
            <w:szCs w:val="22"/>
          </w:rPr>
          <w:tab/>
        </w:r>
        <w:r w:rsidR="009D5612" w:rsidRPr="004329E5">
          <w:rPr>
            <w:rStyle w:val="Hyperlink"/>
            <w:noProof/>
          </w:rPr>
          <w:t>PROGRAMMOBERFLÄCHE</w:t>
        </w:r>
        <w:r w:rsidR="009D5612">
          <w:rPr>
            <w:noProof/>
            <w:webHidden/>
          </w:rPr>
          <w:tab/>
        </w:r>
        <w:r w:rsidR="009D5612">
          <w:rPr>
            <w:noProof/>
            <w:webHidden/>
          </w:rPr>
          <w:fldChar w:fldCharType="begin"/>
        </w:r>
        <w:r w:rsidR="009D5612">
          <w:rPr>
            <w:noProof/>
            <w:webHidden/>
          </w:rPr>
          <w:instrText xml:space="preserve"> PAGEREF _Toc398708116 \h </w:instrText>
        </w:r>
        <w:r w:rsidR="009D5612">
          <w:rPr>
            <w:noProof/>
            <w:webHidden/>
          </w:rPr>
        </w:r>
        <w:r w:rsidR="009D5612">
          <w:rPr>
            <w:noProof/>
            <w:webHidden/>
          </w:rPr>
          <w:fldChar w:fldCharType="separate"/>
        </w:r>
        <w:r w:rsidR="009D5612">
          <w:rPr>
            <w:noProof/>
            <w:webHidden/>
          </w:rPr>
          <w:t>8</w:t>
        </w:r>
        <w:r w:rsidR="009D5612">
          <w:rPr>
            <w:noProof/>
            <w:webHidden/>
          </w:rPr>
          <w:fldChar w:fldCharType="end"/>
        </w:r>
      </w:hyperlink>
    </w:p>
    <w:p w:rsidR="009D5612" w:rsidRDefault="003E08E8">
      <w:pPr>
        <w:pStyle w:val="Verzeichnis1"/>
        <w:rPr>
          <w:rFonts w:asciiTheme="minorHAnsi" w:eastAsiaTheme="minorEastAsia" w:hAnsiTheme="minorHAnsi" w:cstheme="minorBidi"/>
          <w:b w:val="0"/>
          <w:bCs w:val="0"/>
          <w:caps w:val="0"/>
          <w:noProof/>
          <w:sz w:val="22"/>
          <w:szCs w:val="22"/>
        </w:rPr>
      </w:pPr>
      <w:hyperlink w:anchor="_Toc398708117" w:history="1">
        <w:r w:rsidR="009D5612" w:rsidRPr="004329E5">
          <w:rPr>
            <w:rStyle w:val="Hyperlink"/>
            <w:noProof/>
          </w:rPr>
          <w:t>III.</w:t>
        </w:r>
        <w:r w:rsidR="009D5612">
          <w:rPr>
            <w:rFonts w:asciiTheme="minorHAnsi" w:eastAsiaTheme="minorEastAsia" w:hAnsiTheme="minorHAnsi" w:cstheme="minorBidi"/>
            <w:b w:val="0"/>
            <w:bCs w:val="0"/>
            <w:caps w:val="0"/>
            <w:noProof/>
            <w:sz w:val="22"/>
            <w:szCs w:val="22"/>
          </w:rPr>
          <w:tab/>
        </w:r>
        <w:r w:rsidR="009D5612" w:rsidRPr="004329E5">
          <w:rPr>
            <w:rStyle w:val="Hyperlink"/>
            <w:noProof/>
          </w:rPr>
          <w:t>PANELS</w:t>
        </w:r>
        <w:r w:rsidR="009D5612">
          <w:rPr>
            <w:noProof/>
            <w:webHidden/>
          </w:rPr>
          <w:tab/>
        </w:r>
        <w:r w:rsidR="009D5612">
          <w:rPr>
            <w:noProof/>
            <w:webHidden/>
          </w:rPr>
          <w:fldChar w:fldCharType="begin"/>
        </w:r>
        <w:r w:rsidR="009D5612">
          <w:rPr>
            <w:noProof/>
            <w:webHidden/>
          </w:rPr>
          <w:instrText xml:space="preserve"> PAGEREF _Toc398708117 \h </w:instrText>
        </w:r>
        <w:r w:rsidR="009D5612">
          <w:rPr>
            <w:noProof/>
            <w:webHidden/>
          </w:rPr>
        </w:r>
        <w:r w:rsidR="009D5612">
          <w:rPr>
            <w:noProof/>
            <w:webHidden/>
          </w:rPr>
          <w:fldChar w:fldCharType="separate"/>
        </w:r>
        <w:r w:rsidR="009D5612">
          <w:rPr>
            <w:noProof/>
            <w:webHidden/>
          </w:rPr>
          <w:t>12</w:t>
        </w:r>
        <w:r w:rsidR="009D5612">
          <w:rPr>
            <w:noProof/>
            <w:webHidden/>
          </w:rPr>
          <w:fldChar w:fldCharType="end"/>
        </w:r>
      </w:hyperlink>
    </w:p>
    <w:p w:rsidR="009D5612" w:rsidRDefault="003E08E8">
      <w:pPr>
        <w:pStyle w:val="Verzeichnis2"/>
        <w:rPr>
          <w:rFonts w:asciiTheme="minorHAnsi" w:eastAsiaTheme="minorEastAsia" w:hAnsiTheme="minorHAnsi" w:cstheme="minorBidi"/>
          <w:noProof/>
          <w:sz w:val="22"/>
          <w:szCs w:val="22"/>
        </w:rPr>
      </w:pPr>
      <w:hyperlink w:anchor="_Toc398708118" w:history="1">
        <w:r w:rsidR="009D5612" w:rsidRPr="004329E5">
          <w:rPr>
            <w:rStyle w:val="Hyperlink"/>
            <w:noProof/>
          </w:rPr>
          <w:t>A.</w:t>
        </w:r>
        <w:r w:rsidR="009D5612">
          <w:rPr>
            <w:rFonts w:asciiTheme="minorHAnsi" w:eastAsiaTheme="minorEastAsia" w:hAnsiTheme="minorHAnsi" w:cstheme="minorBidi"/>
            <w:noProof/>
            <w:sz w:val="22"/>
            <w:szCs w:val="22"/>
          </w:rPr>
          <w:tab/>
        </w:r>
        <w:r w:rsidR="009D5612" w:rsidRPr="004329E5">
          <w:rPr>
            <w:rStyle w:val="Hyperlink"/>
            <w:noProof/>
          </w:rPr>
          <w:t>Keyboard</w:t>
        </w:r>
        <w:r w:rsidR="009D5612">
          <w:rPr>
            <w:noProof/>
            <w:webHidden/>
          </w:rPr>
          <w:tab/>
        </w:r>
        <w:r w:rsidR="009D5612">
          <w:rPr>
            <w:noProof/>
            <w:webHidden/>
          </w:rPr>
          <w:fldChar w:fldCharType="begin"/>
        </w:r>
        <w:r w:rsidR="009D5612">
          <w:rPr>
            <w:noProof/>
            <w:webHidden/>
          </w:rPr>
          <w:instrText xml:space="preserve"> PAGEREF _Toc398708118 \h </w:instrText>
        </w:r>
        <w:r w:rsidR="009D5612">
          <w:rPr>
            <w:noProof/>
            <w:webHidden/>
          </w:rPr>
        </w:r>
        <w:r w:rsidR="009D5612">
          <w:rPr>
            <w:noProof/>
            <w:webHidden/>
          </w:rPr>
          <w:fldChar w:fldCharType="separate"/>
        </w:r>
        <w:r w:rsidR="009D5612">
          <w:rPr>
            <w:noProof/>
            <w:webHidden/>
          </w:rPr>
          <w:t>12</w:t>
        </w:r>
        <w:r w:rsidR="009D5612">
          <w:rPr>
            <w:noProof/>
            <w:webHidden/>
          </w:rPr>
          <w:fldChar w:fldCharType="end"/>
        </w:r>
      </w:hyperlink>
    </w:p>
    <w:p w:rsidR="009D5612" w:rsidRDefault="003E08E8">
      <w:pPr>
        <w:pStyle w:val="Verzeichnis2"/>
        <w:rPr>
          <w:rFonts w:asciiTheme="minorHAnsi" w:eastAsiaTheme="minorEastAsia" w:hAnsiTheme="minorHAnsi" w:cstheme="minorBidi"/>
          <w:noProof/>
          <w:sz w:val="22"/>
          <w:szCs w:val="22"/>
        </w:rPr>
      </w:pPr>
      <w:hyperlink w:anchor="_Toc398708119" w:history="1">
        <w:r w:rsidR="009D5612" w:rsidRPr="004329E5">
          <w:rPr>
            <w:rStyle w:val="Hyperlink"/>
            <w:noProof/>
          </w:rPr>
          <w:t>B.</w:t>
        </w:r>
        <w:r w:rsidR="009D5612">
          <w:rPr>
            <w:rFonts w:asciiTheme="minorHAnsi" w:eastAsiaTheme="minorEastAsia" w:hAnsiTheme="minorHAnsi" w:cstheme="minorBidi"/>
            <w:noProof/>
            <w:sz w:val="22"/>
            <w:szCs w:val="22"/>
          </w:rPr>
          <w:tab/>
        </w:r>
        <w:r w:rsidR="009D5612" w:rsidRPr="004329E5">
          <w:rPr>
            <w:rStyle w:val="Hyperlink"/>
            <w:noProof/>
          </w:rPr>
          <w:t>Link panel</w:t>
        </w:r>
        <w:r w:rsidR="009D5612">
          <w:rPr>
            <w:noProof/>
            <w:webHidden/>
          </w:rPr>
          <w:tab/>
        </w:r>
        <w:r w:rsidR="009D5612">
          <w:rPr>
            <w:noProof/>
            <w:webHidden/>
          </w:rPr>
          <w:fldChar w:fldCharType="begin"/>
        </w:r>
        <w:r w:rsidR="009D5612">
          <w:rPr>
            <w:noProof/>
            <w:webHidden/>
          </w:rPr>
          <w:instrText xml:space="preserve"> PAGEREF _Toc398708119 \h </w:instrText>
        </w:r>
        <w:r w:rsidR="009D5612">
          <w:rPr>
            <w:noProof/>
            <w:webHidden/>
          </w:rPr>
        </w:r>
        <w:r w:rsidR="009D5612">
          <w:rPr>
            <w:noProof/>
            <w:webHidden/>
          </w:rPr>
          <w:fldChar w:fldCharType="separate"/>
        </w:r>
        <w:r w:rsidR="009D5612">
          <w:rPr>
            <w:noProof/>
            <w:webHidden/>
          </w:rPr>
          <w:t>14</w:t>
        </w:r>
        <w:r w:rsidR="009D5612">
          <w:rPr>
            <w:noProof/>
            <w:webHidden/>
          </w:rPr>
          <w:fldChar w:fldCharType="end"/>
        </w:r>
      </w:hyperlink>
    </w:p>
    <w:p w:rsidR="009D5612" w:rsidRDefault="003E08E8">
      <w:pPr>
        <w:pStyle w:val="Verzeichnis2"/>
        <w:rPr>
          <w:rFonts w:asciiTheme="minorHAnsi" w:eastAsiaTheme="minorEastAsia" w:hAnsiTheme="minorHAnsi" w:cstheme="minorBidi"/>
          <w:noProof/>
          <w:sz w:val="22"/>
          <w:szCs w:val="22"/>
        </w:rPr>
      </w:pPr>
      <w:hyperlink w:anchor="_Toc398708120" w:history="1">
        <w:r w:rsidR="009D5612" w:rsidRPr="004329E5">
          <w:rPr>
            <w:rStyle w:val="Hyperlink"/>
            <w:noProof/>
          </w:rPr>
          <w:t>C.</w:t>
        </w:r>
        <w:r w:rsidR="009D5612">
          <w:rPr>
            <w:rFonts w:asciiTheme="minorHAnsi" w:eastAsiaTheme="minorEastAsia" w:hAnsiTheme="minorHAnsi" w:cstheme="minorBidi"/>
            <w:noProof/>
            <w:sz w:val="22"/>
            <w:szCs w:val="22"/>
          </w:rPr>
          <w:tab/>
        </w:r>
        <w:r w:rsidR="009D5612" w:rsidRPr="004329E5">
          <w:rPr>
            <w:rStyle w:val="Hyperlink"/>
            <w:noProof/>
          </w:rPr>
          <w:t>Audio/Video panel</w:t>
        </w:r>
        <w:r w:rsidR="009D5612">
          <w:rPr>
            <w:noProof/>
            <w:webHidden/>
          </w:rPr>
          <w:tab/>
        </w:r>
        <w:r w:rsidR="009D5612">
          <w:rPr>
            <w:noProof/>
            <w:webHidden/>
          </w:rPr>
          <w:fldChar w:fldCharType="begin"/>
        </w:r>
        <w:r w:rsidR="009D5612">
          <w:rPr>
            <w:noProof/>
            <w:webHidden/>
          </w:rPr>
          <w:instrText xml:space="preserve"> PAGEREF _Toc398708120 \h </w:instrText>
        </w:r>
        <w:r w:rsidR="009D5612">
          <w:rPr>
            <w:noProof/>
            <w:webHidden/>
          </w:rPr>
        </w:r>
        <w:r w:rsidR="009D5612">
          <w:rPr>
            <w:noProof/>
            <w:webHidden/>
          </w:rPr>
          <w:fldChar w:fldCharType="separate"/>
        </w:r>
        <w:r w:rsidR="009D5612">
          <w:rPr>
            <w:noProof/>
            <w:webHidden/>
          </w:rPr>
          <w:t>15</w:t>
        </w:r>
        <w:r w:rsidR="009D5612">
          <w:rPr>
            <w:noProof/>
            <w:webHidden/>
          </w:rPr>
          <w:fldChar w:fldCharType="end"/>
        </w:r>
      </w:hyperlink>
    </w:p>
    <w:p w:rsidR="009D5612" w:rsidRDefault="003E08E8">
      <w:pPr>
        <w:pStyle w:val="Verzeichnis2"/>
        <w:rPr>
          <w:rFonts w:asciiTheme="minorHAnsi" w:eastAsiaTheme="minorEastAsia" w:hAnsiTheme="minorHAnsi" w:cstheme="minorBidi"/>
          <w:noProof/>
          <w:sz w:val="22"/>
          <w:szCs w:val="22"/>
        </w:rPr>
      </w:pPr>
      <w:hyperlink w:anchor="_Toc398708121" w:history="1">
        <w:r w:rsidR="009D5612" w:rsidRPr="004329E5">
          <w:rPr>
            <w:rStyle w:val="Hyperlink"/>
            <w:noProof/>
          </w:rPr>
          <w:t>D.</w:t>
        </w:r>
        <w:r w:rsidR="009D5612">
          <w:rPr>
            <w:rFonts w:asciiTheme="minorHAnsi" w:eastAsiaTheme="minorEastAsia" w:hAnsiTheme="minorHAnsi" w:cstheme="minorBidi"/>
            <w:noProof/>
            <w:sz w:val="22"/>
            <w:szCs w:val="22"/>
          </w:rPr>
          <w:tab/>
        </w:r>
        <w:r w:rsidR="009D5612" w:rsidRPr="004329E5">
          <w:rPr>
            <w:rStyle w:val="Hyperlink"/>
            <w:noProof/>
          </w:rPr>
          <w:t>Praat panel</w:t>
        </w:r>
        <w:r w:rsidR="009D5612">
          <w:rPr>
            <w:noProof/>
            <w:webHidden/>
          </w:rPr>
          <w:tab/>
        </w:r>
        <w:r w:rsidR="009D5612">
          <w:rPr>
            <w:noProof/>
            <w:webHidden/>
          </w:rPr>
          <w:fldChar w:fldCharType="begin"/>
        </w:r>
        <w:r w:rsidR="009D5612">
          <w:rPr>
            <w:noProof/>
            <w:webHidden/>
          </w:rPr>
          <w:instrText xml:space="preserve"> PAGEREF _Toc398708121 \h </w:instrText>
        </w:r>
        <w:r w:rsidR="009D5612">
          <w:rPr>
            <w:noProof/>
            <w:webHidden/>
          </w:rPr>
        </w:r>
        <w:r w:rsidR="009D5612">
          <w:rPr>
            <w:noProof/>
            <w:webHidden/>
          </w:rPr>
          <w:fldChar w:fldCharType="separate"/>
        </w:r>
        <w:r w:rsidR="009D5612">
          <w:rPr>
            <w:noProof/>
            <w:webHidden/>
          </w:rPr>
          <w:t>21</w:t>
        </w:r>
        <w:r w:rsidR="009D5612">
          <w:rPr>
            <w:noProof/>
            <w:webHidden/>
          </w:rPr>
          <w:fldChar w:fldCharType="end"/>
        </w:r>
      </w:hyperlink>
    </w:p>
    <w:p w:rsidR="009D5612" w:rsidRDefault="003E08E8">
      <w:pPr>
        <w:pStyle w:val="Verzeichnis2"/>
        <w:rPr>
          <w:rFonts w:asciiTheme="minorHAnsi" w:eastAsiaTheme="minorEastAsia" w:hAnsiTheme="minorHAnsi" w:cstheme="minorBidi"/>
          <w:noProof/>
          <w:sz w:val="22"/>
          <w:szCs w:val="22"/>
        </w:rPr>
      </w:pPr>
      <w:hyperlink w:anchor="_Toc398708122" w:history="1">
        <w:r w:rsidR="009D5612" w:rsidRPr="004329E5">
          <w:rPr>
            <w:rStyle w:val="Hyperlink"/>
            <w:noProof/>
          </w:rPr>
          <w:t>E.</w:t>
        </w:r>
        <w:r w:rsidR="009D5612">
          <w:rPr>
            <w:rFonts w:asciiTheme="minorHAnsi" w:eastAsiaTheme="minorEastAsia" w:hAnsiTheme="minorHAnsi" w:cstheme="minorBidi"/>
            <w:noProof/>
            <w:sz w:val="22"/>
            <w:szCs w:val="22"/>
          </w:rPr>
          <w:tab/>
        </w:r>
        <w:r w:rsidR="009D5612" w:rsidRPr="004329E5">
          <w:rPr>
            <w:rStyle w:val="Hyperlink"/>
            <w:noProof/>
          </w:rPr>
          <w:t>Annotation panel</w:t>
        </w:r>
        <w:r w:rsidR="009D5612">
          <w:rPr>
            <w:noProof/>
            <w:webHidden/>
          </w:rPr>
          <w:tab/>
        </w:r>
        <w:r w:rsidR="009D5612">
          <w:rPr>
            <w:noProof/>
            <w:webHidden/>
          </w:rPr>
          <w:fldChar w:fldCharType="begin"/>
        </w:r>
        <w:r w:rsidR="009D5612">
          <w:rPr>
            <w:noProof/>
            <w:webHidden/>
          </w:rPr>
          <w:instrText xml:space="preserve"> PAGEREF _Toc398708122 \h </w:instrText>
        </w:r>
        <w:r w:rsidR="009D5612">
          <w:rPr>
            <w:noProof/>
            <w:webHidden/>
          </w:rPr>
        </w:r>
        <w:r w:rsidR="009D5612">
          <w:rPr>
            <w:noProof/>
            <w:webHidden/>
          </w:rPr>
          <w:fldChar w:fldCharType="separate"/>
        </w:r>
        <w:r w:rsidR="009D5612">
          <w:rPr>
            <w:noProof/>
            <w:webHidden/>
          </w:rPr>
          <w:t>25</w:t>
        </w:r>
        <w:r w:rsidR="009D5612">
          <w:rPr>
            <w:noProof/>
            <w:webHidden/>
          </w:rPr>
          <w:fldChar w:fldCharType="end"/>
        </w:r>
      </w:hyperlink>
    </w:p>
    <w:p w:rsidR="009D5612" w:rsidRDefault="003E08E8">
      <w:pPr>
        <w:pStyle w:val="Verzeichnis2"/>
        <w:rPr>
          <w:rFonts w:asciiTheme="minorHAnsi" w:eastAsiaTheme="minorEastAsia" w:hAnsiTheme="minorHAnsi" w:cstheme="minorBidi"/>
          <w:noProof/>
          <w:sz w:val="22"/>
          <w:szCs w:val="22"/>
        </w:rPr>
      </w:pPr>
      <w:hyperlink w:anchor="_Toc398708123" w:history="1">
        <w:r w:rsidR="009D5612" w:rsidRPr="004329E5">
          <w:rPr>
            <w:rStyle w:val="Hyperlink"/>
            <w:noProof/>
          </w:rPr>
          <w:t>F.</w:t>
        </w:r>
        <w:r w:rsidR="009D5612">
          <w:rPr>
            <w:rFonts w:asciiTheme="minorHAnsi" w:eastAsiaTheme="minorEastAsia" w:hAnsiTheme="minorHAnsi" w:cstheme="minorBidi"/>
            <w:noProof/>
            <w:sz w:val="22"/>
            <w:szCs w:val="22"/>
          </w:rPr>
          <w:tab/>
        </w:r>
        <w:r w:rsidR="009D5612" w:rsidRPr="004329E5">
          <w:rPr>
            <w:rStyle w:val="Hyperlink"/>
            <w:noProof/>
          </w:rPr>
          <w:t>IPA panel</w:t>
        </w:r>
        <w:r w:rsidR="009D5612">
          <w:rPr>
            <w:noProof/>
            <w:webHidden/>
          </w:rPr>
          <w:tab/>
        </w:r>
        <w:r w:rsidR="009D5612">
          <w:rPr>
            <w:noProof/>
            <w:webHidden/>
          </w:rPr>
          <w:fldChar w:fldCharType="begin"/>
        </w:r>
        <w:r w:rsidR="009D5612">
          <w:rPr>
            <w:noProof/>
            <w:webHidden/>
          </w:rPr>
          <w:instrText xml:space="preserve"> PAGEREF _Toc398708123 \h </w:instrText>
        </w:r>
        <w:r w:rsidR="009D5612">
          <w:rPr>
            <w:noProof/>
            <w:webHidden/>
          </w:rPr>
        </w:r>
        <w:r w:rsidR="009D5612">
          <w:rPr>
            <w:noProof/>
            <w:webHidden/>
          </w:rPr>
          <w:fldChar w:fldCharType="separate"/>
        </w:r>
        <w:r w:rsidR="009D5612">
          <w:rPr>
            <w:noProof/>
            <w:webHidden/>
          </w:rPr>
          <w:t>27</w:t>
        </w:r>
        <w:r w:rsidR="009D5612">
          <w:rPr>
            <w:noProof/>
            <w:webHidden/>
          </w:rPr>
          <w:fldChar w:fldCharType="end"/>
        </w:r>
      </w:hyperlink>
    </w:p>
    <w:p w:rsidR="009D5612" w:rsidRDefault="003E08E8">
      <w:pPr>
        <w:pStyle w:val="Verzeichnis1"/>
        <w:rPr>
          <w:rFonts w:asciiTheme="minorHAnsi" w:eastAsiaTheme="minorEastAsia" w:hAnsiTheme="minorHAnsi" w:cstheme="minorBidi"/>
          <w:b w:val="0"/>
          <w:bCs w:val="0"/>
          <w:caps w:val="0"/>
          <w:noProof/>
          <w:sz w:val="22"/>
          <w:szCs w:val="22"/>
        </w:rPr>
      </w:pPr>
      <w:hyperlink w:anchor="_Toc398708124" w:history="1">
        <w:r w:rsidR="009D5612" w:rsidRPr="004329E5">
          <w:rPr>
            <w:rStyle w:val="Hyperlink"/>
            <w:noProof/>
          </w:rPr>
          <w:t>IV.</w:t>
        </w:r>
        <w:r w:rsidR="009D5612">
          <w:rPr>
            <w:rFonts w:asciiTheme="minorHAnsi" w:eastAsiaTheme="minorEastAsia" w:hAnsiTheme="minorHAnsi" w:cstheme="minorBidi"/>
            <w:b w:val="0"/>
            <w:bCs w:val="0"/>
            <w:caps w:val="0"/>
            <w:noProof/>
            <w:sz w:val="22"/>
            <w:szCs w:val="22"/>
          </w:rPr>
          <w:tab/>
        </w:r>
        <w:r w:rsidR="009D5612" w:rsidRPr="004329E5">
          <w:rPr>
            <w:rStyle w:val="Hyperlink"/>
            <w:noProof/>
          </w:rPr>
          <w:t>funktionsreferenz</w:t>
        </w:r>
        <w:r w:rsidR="009D5612">
          <w:rPr>
            <w:noProof/>
            <w:webHidden/>
          </w:rPr>
          <w:tab/>
        </w:r>
        <w:r w:rsidR="009D5612">
          <w:rPr>
            <w:noProof/>
            <w:webHidden/>
          </w:rPr>
          <w:fldChar w:fldCharType="begin"/>
        </w:r>
        <w:r w:rsidR="009D5612">
          <w:rPr>
            <w:noProof/>
            <w:webHidden/>
          </w:rPr>
          <w:instrText xml:space="preserve"> PAGEREF _Toc398708124 \h </w:instrText>
        </w:r>
        <w:r w:rsidR="009D5612">
          <w:rPr>
            <w:noProof/>
            <w:webHidden/>
          </w:rPr>
        </w:r>
        <w:r w:rsidR="009D5612">
          <w:rPr>
            <w:noProof/>
            <w:webHidden/>
          </w:rPr>
          <w:fldChar w:fldCharType="separate"/>
        </w:r>
        <w:r w:rsidR="009D5612">
          <w:rPr>
            <w:noProof/>
            <w:webHidden/>
          </w:rPr>
          <w:t>29</w:t>
        </w:r>
        <w:r w:rsidR="009D5612">
          <w:rPr>
            <w:noProof/>
            <w:webHidden/>
          </w:rPr>
          <w:fldChar w:fldCharType="end"/>
        </w:r>
      </w:hyperlink>
    </w:p>
    <w:p w:rsidR="009D5612" w:rsidRDefault="003E08E8">
      <w:pPr>
        <w:pStyle w:val="Verzeichnis2"/>
        <w:rPr>
          <w:rFonts w:asciiTheme="minorHAnsi" w:eastAsiaTheme="minorEastAsia" w:hAnsiTheme="minorHAnsi" w:cstheme="minorBidi"/>
          <w:noProof/>
          <w:sz w:val="22"/>
          <w:szCs w:val="22"/>
        </w:rPr>
      </w:pPr>
      <w:hyperlink w:anchor="_Toc398708125" w:history="1">
        <w:r w:rsidR="009D5612" w:rsidRPr="004329E5">
          <w:rPr>
            <w:rStyle w:val="Hyperlink"/>
            <w:noProof/>
          </w:rPr>
          <w:t>A.</w:t>
        </w:r>
        <w:r w:rsidR="009D5612">
          <w:rPr>
            <w:rFonts w:asciiTheme="minorHAnsi" w:eastAsiaTheme="minorEastAsia" w:hAnsiTheme="minorHAnsi" w:cstheme="minorBidi"/>
            <w:noProof/>
            <w:sz w:val="22"/>
            <w:szCs w:val="22"/>
          </w:rPr>
          <w:tab/>
        </w:r>
        <w:r w:rsidR="009D5612" w:rsidRPr="004329E5">
          <w:rPr>
            <w:rStyle w:val="Hyperlink"/>
            <w:noProof/>
          </w:rPr>
          <w:t>File-Menü</w:t>
        </w:r>
        <w:r w:rsidR="009D5612">
          <w:rPr>
            <w:noProof/>
            <w:webHidden/>
          </w:rPr>
          <w:tab/>
        </w:r>
        <w:r w:rsidR="009D5612">
          <w:rPr>
            <w:noProof/>
            <w:webHidden/>
          </w:rPr>
          <w:fldChar w:fldCharType="begin"/>
        </w:r>
        <w:r w:rsidR="009D5612">
          <w:rPr>
            <w:noProof/>
            <w:webHidden/>
          </w:rPr>
          <w:instrText xml:space="preserve"> PAGEREF _Toc398708125 \h </w:instrText>
        </w:r>
        <w:r w:rsidR="009D5612">
          <w:rPr>
            <w:noProof/>
            <w:webHidden/>
          </w:rPr>
        </w:r>
        <w:r w:rsidR="009D5612">
          <w:rPr>
            <w:noProof/>
            <w:webHidden/>
          </w:rPr>
          <w:fldChar w:fldCharType="separate"/>
        </w:r>
        <w:r w:rsidR="009D5612">
          <w:rPr>
            <w:noProof/>
            <w:webHidden/>
          </w:rPr>
          <w:t>29</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26" w:history="1">
        <w:r w:rsidR="009D5612" w:rsidRPr="004329E5">
          <w:rPr>
            <w:rStyle w:val="Hyperlink"/>
            <w:noProof/>
          </w:rPr>
          <w:t>File &gt; New...</w:t>
        </w:r>
        <w:r w:rsidR="009D5612">
          <w:rPr>
            <w:noProof/>
            <w:webHidden/>
          </w:rPr>
          <w:tab/>
        </w:r>
        <w:r w:rsidR="009D5612">
          <w:rPr>
            <w:noProof/>
            <w:webHidden/>
          </w:rPr>
          <w:fldChar w:fldCharType="begin"/>
        </w:r>
        <w:r w:rsidR="009D5612">
          <w:rPr>
            <w:noProof/>
            <w:webHidden/>
          </w:rPr>
          <w:instrText xml:space="preserve"> PAGEREF _Toc398708126 \h </w:instrText>
        </w:r>
        <w:r w:rsidR="009D5612">
          <w:rPr>
            <w:noProof/>
            <w:webHidden/>
          </w:rPr>
        </w:r>
        <w:r w:rsidR="009D5612">
          <w:rPr>
            <w:noProof/>
            <w:webHidden/>
          </w:rPr>
          <w:fldChar w:fldCharType="separate"/>
        </w:r>
        <w:r w:rsidR="009D5612">
          <w:rPr>
            <w:noProof/>
            <w:webHidden/>
          </w:rPr>
          <w:t>29</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27" w:history="1">
        <w:r w:rsidR="009D5612" w:rsidRPr="004329E5">
          <w:rPr>
            <w:rStyle w:val="Hyperlink"/>
            <w:noProof/>
          </w:rPr>
          <w:t>File &gt; New from wizard...</w:t>
        </w:r>
        <w:r w:rsidR="009D5612">
          <w:rPr>
            <w:noProof/>
            <w:webHidden/>
          </w:rPr>
          <w:tab/>
        </w:r>
        <w:r w:rsidR="009D5612">
          <w:rPr>
            <w:noProof/>
            <w:webHidden/>
          </w:rPr>
          <w:fldChar w:fldCharType="begin"/>
        </w:r>
        <w:r w:rsidR="009D5612">
          <w:rPr>
            <w:noProof/>
            <w:webHidden/>
          </w:rPr>
          <w:instrText xml:space="preserve"> PAGEREF _Toc398708127 \h </w:instrText>
        </w:r>
        <w:r w:rsidR="009D5612">
          <w:rPr>
            <w:noProof/>
            <w:webHidden/>
          </w:rPr>
        </w:r>
        <w:r w:rsidR="009D5612">
          <w:rPr>
            <w:noProof/>
            <w:webHidden/>
          </w:rPr>
          <w:fldChar w:fldCharType="separate"/>
        </w:r>
        <w:r w:rsidR="009D5612">
          <w:rPr>
            <w:noProof/>
            <w:webHidden/>
          </w:rPr>
          <w:t>29</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28" w:history="1">
        <w:r w:rsidR="009D5612" w:rsidRPr="004329E5">
          <w:rPr>
            <w:rStyle w:val="Hyperlink"/>
            <w:noProof/>
          </w:rPr>
          <w:t>File &gt; New from speakertable...</w:t>
        </w:r>
        <w:r w:rsidR="009D5612">
          <w:rPr>
            <w:noProof/>
            <w:webHidden/>
          </w:rPr>
          <w:tab/>
        </w:r>
        <w:r w:rsidR="009D5612">
          <w:rPr>
            <w:noProof/>
            <w:webHidden/>
          </w:rPr>
          <w:fldChar w:fldCharType="begin"/>
        </w:r>
        <w:r w:rsidR="009D5612">
          <w:rPr>
            <w:noProof/>
            <w:webHidden/>
          </w:rPr>
          <w:instrText xml:space="preserve"> PAGEREF _Toc398708128 \h </w:instrText>
        </w:r>
        <w:r w:rsidR="009D5612">
          <w:rPr>
            <w:noProof/>
            <w:webHidden/>
          </w:rPr>
        </w:r>
        <w:r w:rsidR="009D5612">
          <w:rPr>
            <w:noProof/>
            <w:webHidden/>
          </w:rPr>
          <w:fldChar w:fldCharType="separate"/>
        </w:r>
        <w:r w:rsidR="009D5612">
          <w:rPr>
            <w:noProof/>
            <w:webHidden/>
          </w:rPr>
          <w:t>30</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29" w:history="1">
        <w:r w:rsidR="009D5612" w:rsidRPr="004329E5">
          <w:rPr>
            <w:rStyle w:val="Hyperlink"/>
            <w:noProof/>
          </w:rPr>
          <w:t>File &gt; New from timeline...</w:t>
        </w:r>
        <w:r w:rsidR="009D5612">
          <w:rPr>
            <w:noProof/>
            <w:webHidden/>
          </w:rPr>
          <w:tab/>
        </w:r>
        <w:r w:rsidR="009D5612">
          <w:rPr>
            <w:noProof/>
            <w:webHidden/>
          </w:rPr>
          <w:fldChar w:fldCharType="begin"/>
        </w:r>
        <w:r w:rsidR="009D5612">
          <w:rPr>
            <w:noProof/>
            <w:webHidden/>
          </w:rPr>
          <w:instrText xml:space="preserve"> PAGEREF _Toc398708129 \h </w:instrText>
        </w:r>
        <w:r w:rsidR="009D5612">
          <w:rPr>
            <w:noProof/>
            <w:webHidden/>
          </w:rPr>
        </w:r>
        <w:r w:rsidR="009D5612">
          <w:rPr>
            <w:noProof/>
            <w:webHidden/>
          </w:rPr>
          <w:fldChar w:fldCharType="separate"/>
        </w:r>
        <w:r w:rsidR="009D5612">
          <w:rPr>
            <w:noProof/>
            <w:webHidden/>
          </w:rPr>
          <w:t>30</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30" w:history="1">
        <w:r w:rsidR="009D5612" w:rsidRPr="004329E5">
          <w:rPr>
            <w:rStyle w:val="Hyperlink"/>
            <w:noProof/>
          </w:rPr>
          <w:t>File &gt; Open...</w:t>
        </w:r>
        <w:r w:rsidR="009D5612">
          <w:rPr>
            <w:noProof/>
            <w:webHidden/>
          </w:rPr>
          <w:tab/>
        </w:r>
        <w:r w:rsidR="009D5612">
          <w:rPr>
            <w:noProof/>
            <w:webHidden/>
          </w:rPr>
          <w:fldChar w:fldCharType="begin"/>
        </w:r>
        <w:r w:rsidR="009D5612">
          <w:rPr>
            <w:noProof/>
            <w:webHidden/>
          </w:rPr>
          <w:instrText xml:space="preserve"> PAGEREF _Toc398708130 \h </w:instrText>
        </w:r>
        <w:r w:rsidR="009D5612">
          <w:rPr>
            <w:noProof/>
            <w:webHidden/>
          </w:rPr>
        </w:r>
        <w:r w:rsidR="009D5612">
          <w:rPr>
            <w:noProof/>
            <w:webHidden/>
          </w:rPr>
          <w:fldChar w:fldCharType="separate"/>
        </w:r>
        <w:r w:rsidR="009D5612">
          <w:rPr>
            <w:noProof/>
            <w:webHidden/>
          </w:rPr>
          <w:t>31</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31" w:history="1">
        <w:r w:rsidR="009D5612" w:rsidRPr="004329E5">
          <w:rPr>
            <w:rStyle w:val="Hyperlink"/>
            <w:noProof/>
          </w:rPr>
          <w:t>File &gt; Restore</w:t>
        </w:r>
        <w:r w:rsidR="009D5612">
          <w:rPr>
            <w:noProof/>
            <w:webHidden/>
          </w:rPr>
          <w:tab/>
        </w:r>
        <w:r w:rsidR="009D5612">
          <w:rPr>
            <w:noProof/>
            <w:webHidden/>
          </w:rPr>
          <w:fldChar w:fldCharType="begin"/>
        </w:r>
        <w:r w:rsidR="009D5612">
          <w:rPr>
            <w:noProof/>
            <w:webHidden/>
          </w:rPr>
          <w:instrText xml:space="preserve"> PAGEREF _Toc398708131 \h </w:instrText>
        </w:r>
        <w:r w:rsidR="009D5612">
          <w:rPr>
            <w:noProof/>
            <w:webHidden/>
          </w:rPr>
        </w:r>
        <w:r w:rsidR="009D5612">
          <w:rPr>
            <w:noProof/>
            <w:webHidden/>
          </w:rPr>
          <w:fldChar w:fldCharType="separate"/>
        </w:r>
        <w:r w:rsidR="009D5612">
          <w:rPr>
            <w:noProof/>
            <w:webHidden/>
          </w:rPr>
          <w:t>32</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32" w:history="1">
        <w:r w:rsidR="009D5612" w:rsidRPr="004329E5">
          <w:rPr>
            <w:rStyle w:val="Hyperlink"/>
            <w:noProof/>
          </w:rPr>
          <w:t>File &gt; Save</w:t>
        </w:r>
        <w:r w:rsidR="009D5612">
          <w:rPr>
            <w:noProof/>
            <w:webHidden/>
          </w:rPr>
          <w:tab/>
        </w:r>
        <w:r w:rsidR="009D5612">
          <w:rPr>
            <w:noProof/>
            <w:webHidden/>
          </w:rPr>
          <w:fldChar w:fldCharType="begin"/>
        </w:r>
        <w:r w:rsidR="009D5612">
          <w:rPr>
            <w:noProof/>
            <w:webHidden/>
          </w:rPr>
          <w:instrText xml:space="preserve"> PAGEREF _Toc398708132 \h </w:instrText>
        </w:r>
        <w:r w:rsidR="009D5612">
          <w:rPr>
            <w:noProof/>
            <w:webHidden/>
          </w:rPr>
        </w:r>
        <w:r w:rsidR="009D5612">
          <w:rPr>
            <w:noProof/>
            <w:webHidden/>
          </w:rPr>
          <w:fldChar w:fldCharType="separate"/>
        </w:r>
        <w:r w:rsidR="009D5612">
          <w:rPr>
            <w:noProof/>
            <w:webHidden/>
          </w:rPr>
          <w:t>32</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33" w:history="1">
        <w:r w:rsidR="009D5612" w:rsidRPr="004329E5">
          <w:rPr>
            <w:rStyle w:val="Hyperlink"/>
            <w:noProof/>
          </w:rPr>
          <w:t>File &gt; Save as...</w:t>
        </w:r>
        <w:r w:rsidR="009D5612">
          <w:rPr>
            <w:noProof/>
            <w:webHidden/>
          </w:rPr>
          <w:tab/>
        </w:r>
        <w:r w:rsidR="009D5612">
          <w:rPr>
            <w:noProof/>
            <w:webHidden/>
          </w:rPr>
          <w:fldChar w:fldCharType="begin"/>
        </w:r>
        <w:r w:rsidR="009D5612">
          <w:rPr>
            <w:noProof/>
            <w:webHidden/>
          </w:rPr>
          <w:instrText xml:space="preserve"> PAGEREF _Toc398708133 \h </w:instrText>
        </w:r>
        <w:r w:rsidR="009D5612">
          <w:rPr>
            <w:noProof/>
            <w:webHidden/>
          </w:rPr>
        </w:r>
        <w:r w:rsidR="009D5612">
          <w:rPr>
            <w:noProof/>
            <w:webHidden/>
          </w:rPr>
          <w:fldChar w:fldCharType="separate"/>
        </w:r>
        <w:r w:rsidR="009D5612">
          <w:rPr>
            <w:noProof/>
            <w:webHidden/>
          </w:rPr>
          <w:t>33</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34" w:history="1">
        <w:r w:rsidR="009D5612" w:rsidRPr="004329E5">
          <w:rPr>
            <w:rStyle w:val="Hyperlink"/>
            <w:noProof/>
          </w:rPr>
          <w:t>File &gt; Error list...</w:t>
        </w:r>
        <w:r w:rsidR="009D5612">
          <w:rPr>
            <w:noProof/>
            <w:webHidden/>
          </w:rPr>
          <w:tab/>
        </w:r>
        <w:r w:rsidR="009D5612">
          <w:rPr>
            <w:noProof/>
            <w:webHidden/>
          </w:rPr>
          <w:fldChar w:fldCharType="begin"/>
        </w:r>
        <w:r w:rsidR="009D5612">
          <w:rPr>
            <w:noProof/>
            <w:webHidden/>
          </w:rPr>
          <w:instrText xml:space="preserve"> PAGEREF _Toc398708134 \h </w:instrText>
        </w:r>
        <w:r w:rsidR="009D5612">
          <w:rPr>
            <w:noProof/>
            <w:webHidden/>
          </w:rPr>
        </w:r>
        <w:r w:rsidR="009D5612">
          <w:rPr>
            <w:noProof/>
            <w:webHidden/>
          </w:rPr>
          <w:fldChar w:fldCharType="separate"/>
        </w:r>
        <w:r w:rsidR="009D5612">
          <w:rPr>
            <w:noProof/>
            <w:webHidden/>
          </w:rPr>
          <w:t>33</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35" w:history="1">
        <w:r w:rsidR="009D5612" w:rsidRPr="004329E5">
          <w:rPr>
            <w:rStyle w:val="Hyperlink"/>
            <w:noProof/>
          </w:rPr>
          <w:t>File &gt; Page setup…</w:t>
        </w:r>
        <w:r w:rsidR="009D5612">
          <w:rPr>
            <w:noProof/>
            <w:webHidden/>
          </w:rPr>
          <w:tab/>
        </w:r>
        <w:r w:rsidR="009D5612">
          <w:rPr>
            <w:noProof/>
            <w:webHidden/>
          </w:rPr>
          <w:fldChar w:fldCharType="begin"/>
        </w:r>
        <w:r w:rsidR="009D5612">
          <w:rPr>
            <w:noProof/>
            <w:webHidden/>
          </w:rPr>
          <w:instrText xml:space="preserve"> PAGEREF _Toc398708135 \h </w:instrText>
        </w:r>
        <w:r w:rsidR="009D5612">
          <w:rPr>
            <w:noProof/>
            <w:webHidden/>
          </w:rPr>
        </w:r>
        <w:r w:rsidR="009D5612">
          <w:rPr>
            <w:noProof/>
            <w:webHidden/>
          </w:rPr>
          <w:fldChar w:fldCharType="separate"/>
        </w:r>
        <w:r w:rsidR="009D5612">
          <w:rPr>
            <w:noProof/>
            <w:webHidden/>
          </w:rPr>
          <w:t>34</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36" w:history="1">
        <w:r w:rsidR="009D5612" w:rsidRPr="004329E5">
          <w:rPr>
            <w:rStyle w:val="Hyperlink"/>
            <w:noProof/>
          </w:rPr>
          <w:t>File &gt; Print…</w:t>
        </w:r>
        <w:r w:rsidR="009D5612">
          <w:rPr>
            <w:noProof/>
            <w:webHidden/>
          </w:rPr>
          <w:tab/>
        </w:r>
        <w:r w:rsidR="009D5612">
          <w:rPr>
            <w:noProof/>
            <w:webHidden/>
          </w:rPr>
          <w:fldChar w:fldCharType="begin"/>
        </w:r>
        <w:r w:rsidR="009D5612">
          <w:rPr>
            <w:noProof/>
            <w:webHidden/>
          </w:rPr>
          <w:instrText xml:space="preserve"> PAGEREF _Toc398708136 \h </w:instrText>
        </w:r>
        <w:r w:rsidR="009D5612">
          <w:rPr>
            <w:noProof/>
            <w:webHidden/>
          </w:rPr>
        </w:r>
        <w:r w:rsidR="009D5612">
          <w:rPr>
            <w:noProof/>
            <w:webHidden/>
          </w:rPr>
          <w:fldChar w:fldCharType="separate"/>
        </w:r>
        <w:r w:rsidR="009D5612">
          <w:rPr>
            <w:noProof/>
            <w:webHidden/>
          </w:rPr>
          <w:t>36</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37" w:history="1">
        <w:r w:rsidR="009D5612" w:rsidRPr="004329E5">
          <w:rPr>
            <w:rStyle w:val="Hyperlink"/>
            <w:noProof/>
          </w:rPr>
          <w:t>File &gt; Output...</w:t>
        </w:r>
        <w:r w:rsidR="009D5612">
          <w:rPr>
            <w:noProof/>
            <w:webHidden/>
          </w:rPr>
          <w:tab/>
        </w:r>
        <w:r w:rsidR="009D5612">
          <w:rPr>
            <w:noProof/>
            <w:webHidden/>
          </w:rPr>
          <w:fldChar w:fldCharType="begin"/>
        </w:r>
        <w:r w:rsidR="009D5612">
          <w:rPr>
            <w:noProof/>
            <w:webHidden/>
          </w:rPr>
          <w:instrText xml:space="preserve"> PAGEREF _Toc398708137 \h </w:instrText>
        </w:r>
        <w:r w:rsidR="009D5612">
          <w:rPr>
            <w:noProof/>
            <w:webHidden/>
          </w:rPr>
        </w:r>
        <w:r w:rsidR="009D5612">
          <w:rPr>
            <w:noProof/>
            <w:webHidden/>
          </w:rPr>
          <w:fldChar w:fldCharType="separate"/>
        </w:r>
        <w:r w:rsidR="009D5612">
          <w:rPr>
            <w:noProof/>
            <w:webHidden/>
          </w:rPr>
          <w:t>36</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38" w:history="1">
        <w:r w:rsidR="009D5612" w:rsidRPr="004329E5">
          <w:rPr>
            <w:rStyle w:val="Hyperlink"/>
            <w:noProof/>
          </w:rPr>
          <w:t>File &gt; Import</w:t>
        </w:r>
        <w:r w:rsidR="009D5612">
          <w:rPr>
            <w:noProof/>
            <w:webHidden/>
          </w:rPr>
          <w:tab/>
        </w:r>
        <w:r w:rsidR="009D5612">
          <w:rPr>
            <w:noProof/>
            <w:webHidden/>
          </w:rPr>
          <w:fldChar w:fldCharType="begin"/>
        </w:r>
        <w:r w:rsidR="009D5612">
          <w:rPr>
            <w:noProof/>
            <w:webHidden/>
          </w:rPr>
          <w:instrText xml:space="preserve"> PAGEREF _Toc398708138 \h </w:instrText>
        </w:r>
        <w:r w:rsidR="009D5612">
          <w:rPr>
            <w:noProof/>
            <w:webHidden/>
          </w:rPr>
        </w:r>
        <w:r w:rsidR="009D5612">
          <w:rPr>
            <w:noProof/>
            <w:webHidden/>
          </w:rPr>
          <w:fldChar w:fldCharType="separate"/>
        </w:r>
        <w:r w:rsidR="009D5612">
          <w:rPr>
            <w:noProof/>
            <w:webHidden/>
          </w:rPr>
          <w:t>42</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39" w:history="1">
        <w:r w:rsidR="009D5612" w:rsidRPr="004329E5">
          <w:rPr>
            <w:rStyle w:val="Hyperlink"/>
            <w:noProof/>
          </w:rPr>
          <w:t>File &gt; Export</w:t>
        </w:r>
        <w:r w:rsidR="009D5612">
          <w:rPr>
            <w:noProof/>
            <w:webHidden/>
          </w:rPr>
          <w:tab/>
        </w:r>
        <w:r w:rsidR="009D5612">
          <w:rPr>
            <w:noProof/>
            <w:webHidden/>
          </w:rPr>
          <w:fldChar w:fldCharType="begin"/>
        </w:r>
        <w:r w:rsidR="009D5612">
          <w:rPr>
            <w:noProof/>
            <w:webHidden/>
          </w:rPr>
          <w:instrText xml:space="preserve"> PAGEREF _Toc398708139 \h </w:instrText>
        </w:r>
        <w:r w:rsidR="009D5612">
          <w:rPr>
            <w:noProof/>
            <w:webHidden/>
          </w:rPr>
        </w:r>
        <w:r w:rsidR="009D5612">
          <w:rPr>
            <w:noProof/>
            <w:webHidden/>
          </w:rPr>
          <w:fldChar w:fldCharType="separate"/>
        </w:r>
        <w:r w:rsidR="009D5612">
          <w:rPr>
            <w:noProof/>
            <w:webHidden/>
          </w:rPr>
          <w:t>47</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40" w:history="1">
        <w:r w:rsidR="009D5612" w:rsidRPr="004329E5">
          <w:rPr>
            <w:rStyle w:val="Hyperlink"/>
            <w:noProof/>
          </w:rPr>
          <w:t>File &gt; Exit</w:t>
        </w:r>
        <w:r w:rsidR="009D5612">
          <w:rPr>
            <w:noProof/>
            <w:webHidden/>
          </w:rPr>
          <w:tab/>
        </w:r>
        <w:r w:rsidR="009D5612">
          <w:rPr>
            <w:noProof/>
            <w:webHidden/>
          </w:rPr>
          <w:fldChar w:fldCharType="begin"/>
        </w:r>
        <w:r w:rsidR="009D5612">
          <w:rPr>
            <w:noProof/>
            <w:webHidden/>
          </w:rPr>
          <w:instrText xml:space="preserve"> PAGEREF _Toc398708140 \h </w:instrText>
        </w:r>
        <w:r w:rsidR="009D5612">
          <w:rPr>
            <w:noProof/>
            <w:webHidden/>
          </w:rPr>
        </w:r>
        <w:r w:rsidR="009D5612">
          <w:rPr>
            <w:noProof/>
            <w:webHidden/>
          </w:rPr>
          <w:fldChar w:fldCharType="separate"/>
        </w:r>
        <w:r w:rsidR="009D5612">
          <w:rPr>
            <w:noProof/>
            <w:webHidden/>
          </w:rPr>
          <w:t>49</w:t>
        </w:r>
        <w:r w:rsidR="009D5612">
          <w:rPr>
            <w:noProof/>
            <w:webHidden/>
          </w:rPr>
          <w:fldChar w:fldCharType="end"/>
        </w:r>
      </w:hyperlink>
    </w:p>
    <w:p w:rsidR="009D5612" w:rsidRDefault="003E08E8">
      <w:pPr>
        <w:pStyle w:val="Verzeichnis2"/>
        <w:rPr>
          <w:rFonts w:asciiTheme="minorHAnsi" w:eastAsiaTheme="minorEastAsia" w:hAnsiTheme="minorHAnsi" w:cstheme="minorBidi"/>
          <w:noProof/>
          <w:sz w:val="22"/>
          <w:szCs w:val="22"/>
        </w:rPr>
      </w:pPr>
      <w:hyperlink w:anchor="_Toc398708141" w:history="1">
        <w:r w:rsidR="009D5612" w:rsidRPr="004329E5">
          <w:rPr>
            <w:rStyle w:val="Hyperlink"/>
            <w:noProof/>
          </w:rPr>
          <w:t>B.</w:t>
        </w:r>
        <w:r w:rsidR="009D5612">
          <w:rPr>
            <w:rFonts w:asciiTheme="minorHAnsi" w:eastAsiaTheme="minorEastAsia" w:hAnsiTheme="minorHAnsi" w:cstheme="minorBidi"/>
            <w:noProof/>
            <w:sz w:val="22"/>
            <w:szCs w:val="22"/>
          </w:rPr>
          <w:tab/>
        </w:r>
        <w:r w:rsidR="009D5612" w:rsidRPr="004329E5">
          <w:rPr>
            <w:rStyle w:val="Hyperlink"/>
            <w:noProof/>
          </w:rPr>
          <w:t>Edit-Menü</w:t>
        </w:r>
        <w:r w:rsidR="009D5612">
          <w:rPr>
            <w:noProof/>
            <w:webHidden/>
          </w:rPr>
          <w:tab/>
        </w:r>
        <w:r w:rsidR="009D5612">
          <w:rPr>
            <w:noProof/>
            <w:webHidden/>
          </w:rPr>
          <w:fldChar w:fldCharType="begin"/>
        </w:r>
        <w:r w:rsidR="009D5612">
          <w:rPr>
            <w:noProof/>
            <w:webHidden/>
          </w:rPr>
          <w:instrText xml:space="preserve"> PAGEREF _Toc398708141 \h </w:instrText>
        </w:r>
        <w:r w:rsidR="009D5612">
          <w:rPr>
            <w:noProof/>
            <w:webHidden/>
          </w:rPr>
        </w:r>
        <w:r w:rsidR="009D5612">
          <w:rPr>
            <w:noProof/>
            <w:webHidden/>
          </w:rPr>
          <w:fldChar w:fldCharType="separate"/>
        </w:r>
        <w:r w:rsidR="009D5612">
          <w:rPr>
            <w:noProof/>
            <w:webHidden/>
          </w:rPr>
          <w:t>51</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42" w:history="1">
        <w:r w:rsidR="009D5612" w:rsidRPr="004329E5">
          <w:rPr>
            <w:rStyle w:val="Hyperlink"/>
            <w:noProof/>
          </w:rPr>
          <w:t>Edit &gt; Undo</w:t>
        </w:r>
        <w:r w:rsidR="009D5612">
          <w:rPr>
            <w:noProof/>
            <w:webHidden/>
          </w:rPr>
          <w:tab/>
        </w:r>
        <w:r w:rsidR="009D5612">
          <w:rPr>
            <w:noProof/>
            <w:webHidden/>
          </w:rPr>
          <w:fldChar w:fldCharType="begin"/>
        </w:r>
        <w:r w:rsidR="009D5612">
          <w:rPr>
            <w:noProof/>
            <w:webHidden/>
          </w:rPr>
          <w:instrText xml:space="preserve"> PAGEREF _Toc398708142 \h </w:instrText>
        </w:r>
        <w:r w:rsidR="009D5612">
          <w:rPr>
            <w:noProof/>
            <w:webHidden/>
          </w:rPr>
        </w:r>
        <w:r w:rsidR="009D5612">
          <w:rPr>
            <w:noProof/>
            <w:webHidden/>
          </w:rPr>
          <w:fldChar w:fldCharType="separate"/>
        </w:r>
        <w:r w:rsidR="009D5612">
          <w:rPr>
            <w:noProof/>
            <w:webHidden/>
          </w:rPr>
          <w:t>51</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43" w:history="1">
        <w:r w:rsidR="009D5612" w:rsidRPr="004329E5">
          <w:rPr>
            <w:rStyle w:val="Hyperlink"/>
            <w:noProof/>
          </w:rPr>
          <w:t>Edit &gt; Copy</w:t>
        </w:r>
        <w:r w:rsidR="009D5612">
          <w:rPr>
            <w:noProof/>
            <w:webHidden/>
          </w:rPr>
          <w:tab/>
        </w:r>
        <w:r w:rsidR="009D5612">
          <w:rPr>
            <w:noProof/>
            <w:webHidden/>
          </w:rPr>
          <w:fldChar w:fldCharType="begin"/>
        </w:r>
        <w:r w:rsidR="009D5612">
          <w:rPr>
            <w:noProof/>
            <w:webHidden/>
          </w:rPr>
          <w:instrText xml:space="preserve"> PAGEREF _Toc398708143 \h </w:instrText>
        </w:r>
        <w:r w:rsidR="009D5612">
          <w:rPr>
            <w:noProof/>
            <w:webHidden/>
          </w:rPr>
        </w:r>
        <w:r w:rsidR="009D5612">
          <w:rPr>
            <w:noProof/>
            <w:webHidden/>
          </w:rPr>
          <w:fldChar w:fldCharType="separate"/>
        </w:r>
        <w:r w:rsidR="009D5612">
          <w:rPr>
            <w:noProof/>
            <w:webHidden/>
          </w:rPr>
          <w:t>51</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44" w:history="1">
        <w:r w:rsidR="009D5612" w:rsidRPr="004329E5">
          <w:rPr>
            <w:rStyle w:val="Hyperlink"/>
            <w:noProof/>
          </w:rPr>
          <w:t>Edit &gt; Paste</w:t>
        </w:r>
        <w:r w:rsidR="009D5612">
          <w:rPr>
            <w:noProof/>
            <w:webHidden/>
          </w:rPr>
          <w:tab/>
        </w:r>
        <w:r w:rsidR="009D5612">
          <w:rPr>
            <w:noProof/>
            <w:webHidden/>
          </w:rPr>
          <w:fldChar w:fldCharType="begin"/>
        </w:r>
        <w:r w:rsidR="009D5612">
          <w:rPr>
            <w:noProof/>
            <w:webHidden/>
          </w:rPr>
          <w:instrText xml:space="preserve"> PAGEREF _Toc398708144 \h </w:instrText>
        </w:r>
        <w:r w:rsidR="009D5612">
          <w:rPr>
            <w:noProof/>
            <w:webHidden/>
          </w:rPr>
        </w:r>
        <w:r w:rsidR="009D5612">
          <w:rPr>
            <w:noProof/>
            <w:webHidden/>
          </w:rPr>
          <w:fldChar w:fldCharType="separate"/>
        </w:r>
        <w:r w:rsidR="009D5612">
          <w:rPr>
            <w:noProof/>
            <w:webHidden/>
          </w:rPr>
          <w:t>52</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45" w:history="1">
        <w:r w:rsidR="009D5612" w:rsidRPr="004329E5">
          <w:rPr>
            <w:rStyle w:val="Hyperlink"/>
            <w:noProof/>
          </w:rPr>
          <w:t>Edit &gt; Cut</w:t>
        </w:r>
        <w:r w:rsidR="009D5612">
          <w:rPr>
            <w:noProof/>
            <w:webHidden/>
          </w:rPr>
          <w:tab/>
        </w:r>
        <w:r w:rsidR="009D5612">
          <w:rPr>
            <w:noProof/>
            <w:webHidden/>
          </w:rPr>
          <w:fldChar w:fldCharType="begin"/>
        </w:r>
        <w:r w:rsidR="009D5612">
          <w:rPr>
            <w:noProof/>
            <w:webHidden/>
          </w:rPr>
          <w:instrText xml:space="preserve"> PAGEREF _Toc398708145 \h </w:instrText>
        </w:r>
        <w:r w:rsidR="009D5612">
          <w:rPr>
            <w:noProof/>
            <w:webHidden/>
          </w:rPr>
        </w:r>
        <w:r w:rsidR="009D5612">
          <w:rPr>
            <w:noProof/>
            <w:webHidden/>
          </w:rPr>
          <w:fldChar w:fldCharType="separate"/>
        </w:r>
        <w:r w:rsidR="009D5612">
          <w:rPr>
            <w:noProof/>
            <w:webHidden/>
          </w:rPr>
          <w:t>52</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46" w:history="1">
        <w:r w:rsidR="009D5612" w:rsidRPr="004329E5">
          <w:rPr>
            <w:rStyle w:val="Hyperlink"/>
            <w:noProof/>
          </w:rPr>
          <w:t>Edit &gt; Search in events...</w:t>
        </w:r>
        <w:r w:rsidR="009D5612">
          <w:rPr>
            <w:noProof/>
            <w:webHidden/>
          </w:rPr>
          <w:tab/>
        </w:r>
        <w:r w:rsidR="009D5612">
          <w:rPr>
            <w:noProof/>
            <w:webHidden/>
          </w:rPr>
          <w:fldChar w:fldCharType="begin"/>
        </w:r>
        <w:r w:rsidR="009D5612">
          <w:rPr>
            <w:noProof/>
            <w:webHidden/>
          </w:rPr>
          <w:instrText xml:space="preserve"> PAGEREF _Toc398708146 \h </w:instrText>
        </w:r>
        <w:r w:rsidR="009D5612">
          <w:rPr>
            <w:noProof/>
            <w:webHidden/>
          </w:rPr>
        </w:r>
        <w:r w:rsidR="009D5612">
          <w:rPr>
            <w:noProof/>
            <w:webHidden/>
          </w:rPr>
          <w:fldChar w:fldCharType="separate"/>
        </w:r>
        <w:r w:rsidR="009D5612">
          <w:rPr>
            <w:noProof/>
            <w:webHidden/>
          </w:rPr>
          <w:t>52</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47" w:history="1">
        <w:r w:rsidR="009D5612" w:rsidRPr="004329E5">
          <w:rPr>
            <w:rStyle w:val="Hyperlink"/>
            <w:noProof/>
          </w:rPr>
          <w:t>Edit &gt; Find next...</w:t>
        </w:r>
        <w:r w:rsidR="009D5612">
          <w:rPr>
            <w:noProof/>
            <w:webHidden/>
          </w:rPr>
          <w:tab/>
        </w:r>
        <w:r w:rsidR="009D5612">
          <w:rPr>
            <w:noProof/>
            <w:webHidden/>
          </w:rPr>
          <w:fldChar w:fldCharType="begin"/>
        </w:r>
        <w:r w:rsidR="009D5612">
          <w:rPr>
            <w:noProof/>
            <w:webHidden/>
          </w:rPr>
          <w:instrText xml:space="preserve"> PAGEREF _Toc398708147 \h </w:instrText>
        </w:r>
        <w:r w:rsidR="009D5612">
          <w:rPr>
            <w:noProof/>
            <w:webHidden/>
          </w:rPr>
        </w:r>
        <w:r w:rsidR="009D5612">
          <w:rPr>
            <w:noProof/>
            <w:webHidden/>
          </w:rPr>
          <w:fldChar w:fldCharType="separate"/>
        </w:r>
        <w:r w:rsidR="009D5612">
          <w:rPr>
            <w:noProof/>
            <w:webHidden/>
          </w:rPr>
          <w:t>54</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48" w:history="1">
        <w:r w:rsidR="009D5612" w:rsidRPr="004329E5">
          <w:rPr>
            <w:rStyle w:val="Hyperlink"/>
            <w:noProof/>
          </w:rPr>
          <w:t>Edit &gt; Replace in events...</w:t>
        </w:r>
        <w:r w:rsidR="009D5612">
          <w:rPr>
            <w:noProof/>
            <w:webHidden/>
          </w:rPr>
          <w:tab/>
        </w:r>
        <w:r w:rsidR="009D5612">
          <w:rPr>
            <w:noProof/>
            <w:webHidden/>
          </w:rPr>
          <w:fldChar w:fldCharType="begin"/>
        </w:r>
        <w:r w:rsidR="009D5612">
          <w:rPr>
            <w:noProof/>
            <w:webHidden/>
          </w:rPr>
          <w:instrText xml:space="preserve"> PAGEREF _Toc398708148 \h </w:instrText>
        </w:r>
        <w:r w:rsidR="009D5612">
          <w:rPr>
            <w:noProof/>
            <w:webHidden/>
          </w:rPr>
        </w:r>
        <w:r w:rsidR="009D5612">
          <w:rPr>
            <w:noProof/>
            <w:webHidden/>
          </w:rPr>
          <w:fldChar w:fldCharType="separate"/>
        </w:r>
        <w:r w:rsidR="009D5612">
          <w:rPr>
            <w:noProof/>
            <w:webHidden/>
          </w:rPr>
          <w:t>54</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49" w:history="1">
        <w:r w:rsidR="009D5612" w:rsidRPr="004329E5">
          <w:rPr>
            <w:rStyle w:val="Hyperlink"/>
            <w:noProof/>
          </w:rPr>
          <w:t>Edit &gt; Go to...</w:t>
        </w:r>
        <w:r w:rsidR="009D5612">
          <w:rPr>
            <w:noProof/>
            <w:webHidden/>
          </w:rPr>
          <w:tab/>
        </w:r>
        <w:r w:rsidR="009D5612">
          <w:rPr>
            <w:noProof/>
            <w:webHidden/>
          </w:rPr>
          <w:fldChar w:fldCharType="begin"/>
        </w:r>
        <w:r w:rsidR="009D5612">
          <w:rPr>
            <w:noProof/>
            <w:webHidden/>
          </w:rPr>
          <w:instrText xml:space="preserve"> PAGEREF _Toc398708149 \h </w:instrText>
        </w:r>
        <w:r w:rsidR="009D5612">
          <w:rPr>
            <w:noProof/>
            <w:webHidden/>
          </w:rPr>
        </w:r>
        <w:r w:rsidR="009D5612">
          <w:rPr>
            <w:noProof/>
            <w:webHidden/>
          </w:rPr>
          <w:fldChar w:fldCharType="separate"/>
        </w:r>
        <w:r w:rsidR="009D5612">
          <w:rPr>
            <w:noProof/>
            <w:webHidden/>
          </w:rPr>
          <w:t>55</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50" w:history="1">
        <w:r w:rsidR="009D5612" w:rsidRPr="004329E5">
          <w:rPr>
            <w:rStyle w:val="Hyperlink"/>
            <w:noProof/>
          </w:rPr>
          <w:t>Edit &gt; EXAKT search...</w:t>
        </w:r>
        <w:r w:rsidR="009D5612">
          <w:rPr>
            <w:noProof/>
            <w:webHidden/>
          </w:rPr>
          <w:tab/>
        </w:r>
        <w:r w:rsidR="009D5612">
          <w:rPr>
            <w:noProof/>
            <w:webHidden/>
          </w:rPr>
          <w:fldChar w:fldCharType="begin"/>
        </w:r>
        <w:r w:rsidR="009D5612">
          <w:rPr>
            <w:noProof/>
            <w:webHidden/>
          </w:rPr>
          <w:instrText xml:space="preserve"> PAGEREF _Toc398708150 \h </w:instrText>
        </w:r>
        <w:r w:rsidR="009D5612">
          <w:rPr>
            <w:noProof/>
            <w:webHidden/>
          </w:rPr>
        </w:r>
        <w:r w:rsidR="009D5612">
          <w:rPr>
            <w:noProof/>
            <w:webHidden/>
          </w:rPr>
          <w:fldChar w:fldCharType="separate"/>
        </w:r>
        <w:r w:rsidR="009D5612">
          <w:rPr>
            <w:noProof/>
            <w:webHidden/>
          </w:rPr>
          <w:t>55</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51" w:history="1">
        <w:r w:rsidR="009D5612" w:rsidRPr="004329E5">
          <w:rPr>
            <w:rStyle w:val="Hyperlink"/>
            <w:noProof/>
          </w:rPr>
          <w:t>Edit &gt; Selection</w:t>
        </w:r>
        <w:r w:rsidR="009D5612">
          <w:rPr>
            <w:noProof/>
            <w:webHidden/>
          </w:rPr>
          <w:tab/>
        </w:r>
        <w:r w:rsidR="009D5612">
          <w:rPr>
            <w:noProof/>
            <w:webHidden/>
          </w:rPr>
          <w:fldChar w:fldCharType="begin"/>
        </w:r>
        <w:r w:rsidR="009D5612">
          <w:rPr>
            <w:noProof/>
            <w:webHidden/>
          </w:rPr>
          <w:instrText xml:space="preserve"> PAGEREF _Toc398708151 \h </w:instrText>
        </w:r>
        <w:r w:rsidR="009D5612">
          <w:rPr>
            <w:noProof/>
            <w:webHidden/>
          </w:rPr>
        </w:r>
        <w:r w:rsidR="009D5612">
          <w:rPr>
            <w:noProof/>
            <w:webHidden/>
          </w:rPr>
          <w:fldChar w:fldCharType="separate"/>
        </w:r>
        <w:r w:rsidR="009D5612">
          <w:rPr>
            <w:noProof/>
            <w:webHidden/>
          </w:rPr>
          <w:t>55</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52" w:history="1">
        <w:r w:rsidR="009D5612" w:rsidRPr="004329E5">
          <w:rPr>
            <w:rStyle w:val="Hyperlink"/>
            <w:noProof/>
          </w:rPr>
          <w:t>Edit &gt; Selection &gt; Selection to new</w:t>
        </w:r>
        <w:r w:rsidR="009D5612">
          <w:rPr>
            <w:noProof/>
            <w:webHidden/>
          </w:rPr>
          <w:tab/>
        </w:r>
        <w:r w:rsidR="009D5612">
          <w:rPr>
            <w:noProof/>
            <w:webHidden/>
          </w:rPr>
          <w:fldChar w:fldCharType="begin"/>
        </w:r>
        <w:r w:rsidR="009D5612">
          <w:rPr>
            <w:noProof/>
            <w:webHidden/>
          </w:rPr>
          <w:instrText xml:space="preserve"> PAGEREF _Toc398708152 \h </w:instrText>
        </w:r>
        <w:r w:rsidR="009D5612">
          <w:rPr>
            <w:noProof/>
            <w:webHidden/>
          </w:rPr>
        </w:r>
        <w:r w:rsidR="009D5612">
          <w:rPr>
            <w:noProof/>
            <w:webHidden/>
          </w:rPr>
          <w:fldChar w:fldCharType="separate"/>
        </w:r>
        <w:r w:rsidR="009D5612">
          <w:rPr>
            <w:noProof/>
            <w:webHidden/>
          </w:rPr>
          <w:t>56</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53" w:history="1">
        <w:r w:rsidR="009D5612" w:rsidRPr="004329E5">
          <w:rPr>
            <w:rStyle w:val="Hyperlink"/>
            <w:noProof/>
            <w:lang w:val="en-US"/>
          </w:rPr>
          <w:t>Edit &gt; Selection &gt; Left part to new</w:t>
        </w:r>
        <w:r w:rsidR="009D5612">
          <w:rPr>
            <w:noProof/>
            <w:webHidden/>
          </w:rPr>
          <w:tab/>
        </w:r>
        <w:r w:rsidR="009D5612">
          <w:rPr>
            <w:noProof/>
            <w:webHidden/>
          </w:rPr>
          <w:fldChar w:fldCharType="begin"/>
        </w:r>
        <w:r w:rsidR="009D5612">
          <w:rPr>
            <w:noProof/>
            <w:webHidden/>
          </w:rPr>
          <w:instrText xml:space="preserve"> PAGEREF _Toc398708153 \h </w:instrText>
        </w:r>
        <w:r w:rsidR="009D5612">
          <w:rPr>
            <w:noProof/>
            <w:webHidden/>
          </w:rPr>
        </w:r>
        <w:r w:rsidR="009D5612">
          <w:rPr>
            <w:noProof/>
            <w:webHidden/>
          </w:rPr>
          <w:fldChar w:fldCharType="separate"/>
        </w:r>
        <w:r w:rsidR="009D5612">
          <w:rPr>
            <w:noProof/>
            <w:webHidden/>
          </w:rPr>
          <w:t>56</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54" w:history="1">
        <w:r w:rsidR="009D5612" w:rsidRPr="004329E5">
          <w:rPr>
            <w:rStyle w:val="Hyperlink"/>
            <w:noProof/>
            <w:lang w:val="en-US"/>
          </w:rPr>
          <w:t>Edit &gt; Selection &gt; Right part to new</w:t>
        </w:r>
        <w:r w:rsidR="009D5612">
          <w:rPr>
            <w:noProof/>
            <w:webHidden/>
          </w:rPr>
          <w:tab/>
        </w:r>
        <w:r w:rsidR="009D5612">
          <w:rPr>
            <w:noProof/>
            <w:webHidden/>
          </w:rPr>
          <w:fldChar w:fldCharType="begin"/>
        </w:r>
        <w:r w:rsidR="009D5612">
          <w:rPr>
            <w:noProof/>
            <w:webHidden/>
          </w:rPr>
          <w:instrText xml:space="preserve"> PAGEREF _Toc398708154 \h </w:instrText>
        </w:r>
        <w:r w:rsidR="009D5612">
          <w:rPr>
            <w:noProof/>
            <w:webHidden/>
          </w:rPr>
        </w:r>
        <w:r w:rsidR="009D5612">
          <w:rPr>
            <w:noProof/>
            <w:webHidden/>
          </w:rPr>
          <w:fldChar w:fldCharType="separate"/>
        </w:r>
        <w:r w:rsidR="009D5612">
          <w:rPr>
            <w:noProof/>
            <w:webHidden/>
          </w:rPr>
          <w:t>56</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55" w:history="1">
        <w:r w:rsidR="009D5612" w:rsidRPr="004329E5">
          <w:rPr>
            <w:rStyle w:val="Hyperlink"/>
            <w:noProof/>
          </w:rPr>
          <w:t>Edit &gt; Selection &gt; Selection to RTF</w:t>
        </w:r>
        <w:r w:rsidR="009D5612">
          <w:rPr>
            <w:noProof/>
            <w:webHidden/>
          </w:rPr>
          <w:tab/>
        </w:r>
        <w:r w:rsidR="009D5612">
          <w:rPr>
            <w:noProof/>
            <w:webHidden/>
          </w:rPr>
          <w:fldChar w:fldCharType="begin"/>
        </w:r>
        <w:r w:rsidR="009D5612">
          <w:rPr>
            <w:noProof/>
            <w:webHidden/>
          </w:rPr>
          <w:instrText xml:space="preserve"> PAGEREF _Toc398708155 \h </w:instrText>
        </w:r>
        <w:r w:rsidR="009D5612">
          <w:rPr>
            <w:noProof/>
            <w:webHidden/>
          </w:rPr>
        </w:r>
        <w:r w:rsidR="009D5612">
          <w:rPr>
            <w:noProof/>
            <w:webHidden/>
          </w:rPr>
          <w:fldChar w:fldCharType="separate"/>
        </w:r>
        <w:r w:rsidR="009D5612">
          <w:rPr>
            <w:noProof/>
            <w:webHidden/>
          </w:rPr>
          <w:t>56</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56" w:history="1">
        <w:r w:rsidR="009D5612" w:rsidRPr="004329E5">
          <w:rPr>
            <w:rStyle w:val="Hyperlink"/>
            <w:noProof/>
          </w:rPr>
          <w:t>Edit &gt; Selection &gt; Selection to HTML</w:t>
        </w:r>
        <w:r w:rsidR="009D5612">
          <w:rPr>
            <w:noProof/>
            <w:webHidden/>
          </w:rPr>
          <w:tab/>
        </w:r>
        <w:r w:rsidR="009D5612">
          <w:rPr>
            <w:noProof/>
            <w:webHidden/>
          </w:rPr>
          <w:fldChar w:fldCharType="begin"/>
        </w:r>
        <w:r w:rsidR="009D5612">
          <w:rPr>
            <w:noProof/>
            <w:webHidden/>
          </w:rPr>
          <w:instrText xml:space="preserve"> PAGEREF _Toc398708156 \h </w:instrText>
        </w:r>
        <w:r w:rsidR="009D5612">
          <w:rPr>
            <w:noProof/>
            <w:webHidden/>
          </w:rPr>
        </w:r>
        <w:r w:rsidR="009D5612">
          <w:rPr>
            <w:noProof/>
            <w:webHidden/>
          </w:rPr>
          <w:fldChar w:fldCharType="separate"/>
        </w:r>
        <w:r w:rsidR="009D5612">
          <w:rPr>
            <w:noProof/>
            <w:webHidden/>
          </w:rPr>
          <w:t>56</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57" w:history="1">
        <w:r w:rsidR="009D5612" w:rsidRPr="004329E5">
          <w:rPr>
            <w:rStyle w:val="Hyperlink"/>
            <w:noProof/>
          </w:rPr>
          <w:t>Edit &gt; Selection &gt; Print selection…</w:t>
        </w:r>
        <w:r w:rsidR="009D5612">
          <w:rPr>
            <w:noProof/>
            <w:webHidden/>
          </w:rPr>
          <w:tab/>
        </w:r>
        <w:r w:rsidR="009D5612">
          <w:rPr>
            <w:noProof/>
            <w:webHidden/>
          </w:rPr>
          <w:fldChar w:fldCharType="begin"/>
        </w:r>
        <w:r w:rsidR="009D5612">
          <w:rPr>
            <w:noProof/>
            <w:webHidden/>
          </w:rPr>
          <w:instrText xml:space="preserve"> PAGEREF _Toc398708157 \h </w:instrText>
        </w:r>
        <w:r w:rsidR="009D5612">
          <w:rPr>
            <w:noProof/>
            <w:webHidden/>
          </w:rPr>
        </w:r>
        <w:r w:rsidR="009D5612">
          <w:rPr>
            <w:noProof/>
            <w:webHidden/>
          </w:rPr>
          <w:fldChar w:fldCharType="separate"/>
        </w:r>
        <w:r w:rsidR="009D5612">
          <w:rPr>
            <w:noProof/>
            <w:webHidden/>
          </w:rPr>
          <w:t>56</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58" w:history="1">
        <w:r w:rsidR="009D5612" w:rsidRPr="004329E5">
          <w:rPr>
            <w:rStyle w:val="Hyperlink"/>
            <w:noProof/>
          </w:rPr>
          <w:t>Edit &gt; Preferences…</w:t>
        </w:r>
        <w:r w:rsidR="009D5612">
          <w:rPr>
            <w:noProof/>
            <w:webHidden/>
          </w:rPr>
          <w:tab/>
        </w:r>
        <w:r w:rsidR="009D5612">
          <w:rPr>
            <w:noProof/>
            <w:webHidden/>
          </w:rPr>
          <w:fldChar w:fldCharType="begin"/>
        </w:r>
        <w:r w:rsidR="009D5612">
          <w:rPr>
            <w:noProof/>
            <w:webHidden/>
          </w:rPr>
          <w:instrText xml:space="preserve"> PAGEREF _Toc398708158 \h </w:instrText>
        </w:r>
        <w:r w:rsidR="009D5612">
          <w:rPr>
            <w:noProof/>
            <w:webHidden/>
          </w:rPr>
        </w:r>
        <w:r w:rsidR="009D5612">
          <w:rPr>
            <w:noProof/>
            <w:webHidden/>
          </w:rPr>
          <w:fldChar w:fldCharType="separate"/>
        </w:r>
        <w:r w:rsidR="009D5612">
          <w:rPr>
            <w:noProof/>
            <w:webHidden/>
          </w:rPr>
          <w:t>57</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59" w:history="1">
        <w:r w:rsidR="009D5612" w:rsidRPr="004329E5">
          <w:rPr>
            <w:rStyle w:val="Hyperlink"/>
            <w:noProof/>
          </w:rPr>
          <w:t>Edit &gt; Partitur preferencess…</w:t>
        </w:r>
        <w:r w:rsidR="009D5612">
          <w:rPr>
            <w:noProof/>
            <w:webHidden/>
          </w:rPr>
          <w:tab/>
        </w:r>
        <w:r w:rsidR="009D5612">
          <w:rPr>
            <w:noProof/>
            <w:webHidden/>
          </w:rPr>
          <w:fldChar w:fldCharType="begin"/>
        </w:r>
        <w:r w:rsidR="009D5612">
          <w:rPr>
            <w:noProof/>
            <w:webHidden/>
          </w:rPr>
          <w:instrText xml:space="preserve"> PAGEREF _Toc398708159 \h </w:instrText>
        </w:r>
        <w:r w:rsidR="009D5612">
          <w:rPr>
            <w:noProof/>
            <w:webHidden/>
          </w:rPr>
        </w:r>
        <w:r w:rsidR="009D5612">
          <w:rPr>
            <w:noProof/>
            <w:webHidden/>
          </w:rPr>
          <w:fldChar w:fldCharType="separate"/>
        </w:r>
        <w:r w:rsidR="009D5612">
          <w:rPr>
            <w:noProof/>
            <w:webHidden/>
          </w:rPr>
          <w:t>62</w:t>
        </w:r>
        <w:r w:rsidR="009D5612">
          <w:rPr>
            <w:noProof/>
            <w:webHidden/>
          </w:rPr>
          <w:fldChar w:fldCharType="end"/>
        </w:r>
      </w:hyperlink>
    </w:p>
    <w:p w:rsidR="009D5612" w:rsidRDefault="003E08E8">
      <w:pPr>
        <w:pStyle w:val="Verzeichnis2"/>
        <w:rPr>
          <w:rFonts w:asciiTheme="minorHAnsi" w:eastAsiaTheme="minorEastAsia" w:hAnsiTheme="minorHAnsi" w:cstheme="minorBidi"/>
          <w:noProof/>
          <w:sz w:val="22"/>
          <w:szCs w:val="22"/>
        </w:rPr>
      </w:pPr>
      <w:hyperlink w:anchor="_Toc398708160" w:history="1">
        <w:r w:rsidR="009D5612" w:rsidRPr="004329E5">
          <w:rPr>
            <w:rStyle w:val="Hyperlink"/>
            <w:noProof/>
          </w:rPr>
          <w:t>C.</w:t>
        </w:r>
        <w:r w:rsidR="009D5612">
          <w:rPr>
            <w:rFonts w:asciiTheme="minorHAnsi" w:eastAsiaTheme="minorEastAsia" w:hAnsiTheme="minorHAnsi" w:cstheme="minorBidi"/>
            <w:noProof/>
            <w:sz w:val="22"/>
            <w:szCs w:val="22"/>
          </w:rPr>
          <w:tab/>
        </w:r>
        <w:r w:rsidR="009D5612" w:rsidRPr="004329E5">
          <w:rPr>
            <w:rStyle w:val="Hyperlink"/>
            <w:noProof/>
          </w:rPr>
          <w:t>View-Menü</w:t>
        </w:r>
        <w:r w:rsidR="009D5612">
          <w:rPr>
            <w:noProof/>
            <w:webHidden/>
          </w:rPr>
          <w:tab/>
        </w:r>
        <w:r w:rsidR="009D5612">
          <w:rPr>
            <w:noProof/>
            <w:webHidden/>
          </w:rPr>
          <w:fldChar w:fldCharType="begin"/>
        </w:r>
        <w:r w:rsidR="009D5612">
          <w:rPr>
            <w:noProof/>
            <w:webHidden/>
          </w:rPr>
          <w:instrText xml:space="preserve"> PAGEREF _Toc398708160 \h </w:instrText>
        </w:r>
        <w:r w:rsidR="009D5612">
          <w:rPr>
            <w:noProof/>
            <w:webHidden/>
          </w:rPr>
        </w:r>
        <w:r w:rsidR="009D5612">
          <w:rPr>
            <w:noProof/>
            <w:webHidden/>
          </w:rPr>
          <w:fldChar w:fldCharType="separate"/>
        </w:r>
        <w:r w:rsidR="009D5612">
          <w:rPr>
            <w:noProof/>
            <w:webHidden/>
          </w:rPr>
          <w:t>68</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61" w:history="1">
        <w:r w:rsidR="009D5612" w:rsidRPr="004329E5">
          <w:rPr>
            <w:rStyle w:val="Hyperlink"/>
            <w:noProof/>
          </w:rPr>
          <w:t>View &gt; Keyboard</w:t>
        </w:r>
        <w:r w:rsidR="009D5612">
          <w:rPr>
            <w:noProof/>
            <w:webHidden/>
          </w:rPr>
          <w:tab/>
        </w:r>
        <w:r w:rsidR="009D5612">
          <w:rPr>
            <w:noProof/>
            <w:webHidden/>
          </w:rPr>
          <w:fldChar w:fldCharType="begin"/>
        </w:r>
        <w:r w:rsidR="009D5612">
          <w:rPr>
            <w:noProof/>
            <w:webHidden/>
          </w:rPr>
          <w:instrText xml:space="preserve"> PAGEREF _Toc398708161 \h </w:instrText>
        </w:r>
        <w:r w:rsidR="009D5612">
          <w:rPr>
            <w:noProof/>
            <w:webHidden/>
          </w:rPr>
        </w:r>
        <w:r w:rsidR="009D5612">
          <w:rPr>
            <w:noProof/>
            <w:webHidden/>
          </w:rPr>
          <w:fldChar w:fldCharType="separate"/>
        </w:r>
        <w:r w:rsidR="009D5612">
          <w:rPr>
            <w:noProof/>
            <w:webHidden/>
          </w:rPr>
          <w:t>68</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62" w:history="1">
        <w:r w:rsidR="009D5612" w:rsidRPr="004329E5">
          <w:rPr>
            <w:rStyle w:val="Hyperlink"/>
            <w:noProof/>
          </w:rPr>
          <w:t>View &gt;  Link panel</w:t>
        </w:r>
        <w:r w:rsidR="009D5612">
          <w:rPr>
            <w:noProof/>
            <w:webHidden/>
          </w:rPr>
          <w:tab/>
        </w:r>
        <w:r w:rsidR="009D5612">
          <w:rPr>
            <w:noProof/>
            <w:webHidden/>
          </w:rPr>
          <w:fldChar w:fldCharType="begin"/>
        </w:r>
        <w:r w:rsidR="009D5612">
          <w:rPr>
            <w:noProof/>
            <w:webHidden/>
          </w:rPr>
          <w:instrText xml:space="preserve"> PAGEREF _Toc398708162 \h </w:instrText>
        </w:r>
        <w:r w:rsidR="009D5612">
          <w:rPr>
            <w:noProof/>
            <w:webHidden/>
          </w:rPr>
        </w:r>
        <w:r w:rsidR="009D5612">
          <w:rPr>
            <w:noProof/>
            <w:webHidden/>
          </w:rPr>
          <w:fldChar w:fldCharType="separate"/>
        </w:r>
        <w:r w:rsidR="009D5612">
          <w:rPr>
            <w:noProof/>
            <w:webHidden/>
          </w:rPr>
          <w:t>68</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63" w:history="1">
        <w:r w:rsidR="009D5612" w:rsidRPr="004329E5">
          <w:rPr>
            <w:rStyle w:val="Hyperlink"/>
            <w:noProof/>
          </w:rPr>
          <w:t>View &gt;  Audio/Video panel</w:t>
        </w:r>
        <w:r w:rsidR="009D5612">
          <w:rPr>
            <w:noProof/>
            <w:webHidden/>
          </w:rPr>
          <w:tab/>
        </w:r>
        <w:r w:rsidR="009D5612">
          <w:rPr>
            <w:noProof/>
            <w:webHidden/>
          </w:rPr>
          <w:fldChar w:fldCharType="begin"/>
        </w:r>
        <w:r w:rsidR="009D5612">
          <w:rPr>
            <w:noProof/>
            <w:webHidden/>
          </w:rPr>
          <w:instrText xml:space="preserve"> PAGEREF _Toc398708163 \h </w:instrText>
        </w:r>
        <w:r w:rsidR="009D5612">
          <w:rPr>
            <w:noProof/>
            <w:webHidden/>
          </w:rPr>
        </w:r>
        <w:r w:rsidR="009D5612">
          <w:rPr>
            <w:noProof/>
            <w:webHidden/>
          </w:rPr>
          <w:fldChar w:fldCharType="separate"/>
        </w:r>
        <w:r w:rsidR="009D5612">
          <w:rPr>
            <w:noProof/>
            <w:webHidden/>
          </w:rPr>
          <w:t>68</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64" w:history="1">
        <w:r w:rsidR="009D5612" w:rsidRPr="004329E5">
          <w:rPr>
            <w:rStyle w:val="Hyperlink"/>
            <w:noProof/>
          </w:rPr>
          <w:t>View &gt;  Praat panel</w:t>
        </w:r>
        <w:r w:rsidR="009D5612">
          <w:rPr>
            <w:noProof/>
            <w:webHidden/>
          </w:rPr>
          <w:tab/>
        </w:r>
        <w:r w:rsidR="009D5612">
          <w:rPr>
            <w:noProof/>
            <w:webHidden/>
          </w:rPr>
          <w:fldChar w:fldCharType="begin"/>
        </w:r>
        <w:r w:rsidR="009D5612">
          <w:rPr>
            <w:noProof/>
            <w:webHidden/>
          </w:rPr>
          <w:instrText xml:space="preserve"> PAGEREF _Toc398708164 \h </w:instrText>
        </w:r>
        <w:r w:rsidR="009D5612">
          <w:rPr>
            <w:noProof/>
            <w:webHidden/>
          </w:rPr>
        </w:r>
        <w:r w:rsidR="009D5612">
          <w:rPr>
            <w:noProof/>
            <w:webHidden/>
          </w:rPr>
          <w:fldChar w:fldCharType="separate"/>
        </w:r>
        <w:r w:rsidR="009D5612">
          <w:rPr>
            <w:noProof/>
            <w:webHidden/>
          </w:rPr>
          <w:t>68</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65" w:history="1">
        <w:r w:rsidR="009D5612" w:rsidRPr="004329E5">
          <w:rPr>
            <w:rStyle w:val="Hyperlink"/>
            <w:noProof/>
          </w:rPr>
          <w:t>View &gt;  Annotation panel</w:t>
        </w:r>
        <w:r w:rsidR="009D5612">
          <w:rPr>
            <w:noProof/>
            <w:webHidden/>
          </w:rPr>
          <w:tab/>
        </w:r>
        <w:r w:rsidR="009D5612">
          <w:rPr>
            <w:noProof/>
            <w:webHidden/>
          </w:rPr>
          <w:fldChar w:fldCharType="begin"/>
        </w:r>
        <w:r w:rsidR="009D5612">
          <w:rPr>
            <w:noProof/>
            <w:webHidden/>
          </w:rPr>
          <w:instrText xml:space="preserve"> PAGEREF _Toc398708165 \h </w:instrText>
        </w:r>
        <w:r w:rsidR="009D5612">
          <w:rPr>
            <w:noProof/>
            <w:webHidden/>
          </w:rPr>
        </w:r>
        <w:r w:rsidR="009D5612">
          <w:rPr>
            <w:noProof/>
            <w:webHidden/>
          </w:rPr>
          <w:fldChar w:fldCharType="separate"/>
        </w:r>
        <w:r w:rsidR="009D5612">
          <w:rPr>
            <w:noProof/>
            <w:webHidden/>
          </w:rPr>
          <w:t>68</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66" w:history="1">
        <w:r w:rsidR="009D5612" w:rsidRPr="004329E5">
          <w:rPr>
            <w:rStyle w:val="Hyperlink"/>
            <w:noProof/>
          </w:rPr>
          <w:t>View &gt;  IPA panel</w:t>
        </w:r>
        <w:r w:rsidR="009D5612">
          <w:rPr>
            <w:noProof/>
            <w:webHidden/>
          </w:rPr>
          <w:tab/>
        </w:r>
        <w:r w:rsidR="009D5612">
          <w:rPr>
            <w:noProof/>
            <w:webHidden/>
          </w:rPr>
          <w:fldChar w:fldCharType="begin"/>
        </w:r>
        <w:r w:rsidR="009D5612">
          <w:rPr>
            <w:noProof/>
            <w:webHidden/>
          </w:rPr>
          <w:instrText xml:space="preserve"> PAGEREF _Toc398708166 \h </w:instrText>
        </w:r>
        <w:r w:rsidR="009D5612">
          <w:rPr>
            <w:noProof/>
            <w:webHidden/>
          </w:rPr>
        </w:r>
        <w:r w:rsidR="009D5612">
          <w:rPr>
            <w:noProof/>
            <w:webHidden/>
          </w:rPr>
          <w:fldChar w:fldCharType="separate"/>
        </w:r>
        <w:r w:rsidR="009D5612">
          <w:rPr>
            <w:noProof/>
            <w:webHidden/>
          </w:rPr>
          <w:t>68</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67" w:history="1">
        <w:r w:rsidR="009D5612" w:rsidRPr="004329E5">
          <w:rPr>
            <w:rStyle w:val="Hyperlink"/>
            <w:noProof/>
          </w:rPr>
          <w:t>View &gt; Show toolbar</w:t>
        </w:r>
        <w:r w:rsidR="009D5612">
          <w:rPr>
            <w:noProof/>
            <w:webHidden/>
          </w:rPr>
          <w:tab/>
        </w:r>
        <w:r w:rsidR="009D5612">
          <w:rPr>
            <w:noProof/>
            <w:webHidden/>
          </w:rPr>
          <w:fldChar w:fldCharType="begin"/>
        </w:r>
        <w:r w:rsidR="009D5612">
          <w:rPr>
            <w:noProof/>
            <w:webHidden/>
          </w:rPr>
          <w:instrText xml:space="preserve"> PAGEREF _Toc398708167 \h </w:instrText>
        </w:r>
        <w:r w:rsidR="009D5612">
          <w:rPr>
            <w:noProof/>
            <w:webHidden/>
          </w:rPr>
        </w:r>
        <w:r w:rsidR="009D5612">
          <w:rPr>
            <w:noProof/>
            <w:webHidden/>
          </w:rPr>
          <w:fldChar w:fldCharType="separate"/>
        </w:r>
        <w:r w:rsidR="009D5612">
          <w:rPr>
            <w:noProof/>
            <w:webHidden/>
          </w:rPr>
          <w:t>69</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68" w:history="1">
        <w:r w:rsidR="009D5612" w:rsidRPr="004329E5">
          <w:rPr>
            <w:rStyle w:val="Hyperlink"/>
            <w:noProof/>
          </w:rPr>
          <w:t>View &gt; Show large text field</w:t>
        </w:r>
        <w:r w:rsidR="009D5612">
          <w:rPr>
            <w:noProof/>
            <w:webHidden/>
          </w:rPr>
          <w:tab/>
        </w:r>
        <w:r w:rsidR="009D5612">
          <w:rPr>
            <w:noProof/>
            <w:webHidden/>
          </w:rPr>
          <w:fldChar w:fldCharType="begin"/>
        </w:r>
        <w:r w:rsidR="009D5612">
          <w:rPr>
            <w:noProof/>
            <w:webHidden/>
          </w:rPr>
          <w:instrText xml:space="preserve"> PAGEREF _Toc398708168 \h </w:instrText>
        </w:r>
        <w:r w:rsidR="009D5612">
          <w:rPr>
            <w:noProof/>
            <w:webHidden/>
          </w:rPr>
        </w:r>
        <w:r w:rsidR="009D5612">
          <w:rPr>
            <w:noProof/>
            <w:webHidden/>
          </w:rPr>
          <w:fldChar w:fldCharType="separate"/>
        </w:r>
        <w:r w:rsidR="009D5612">
          <w:rPr>
            <w:noProof/>
            <w:webHidden/>
          </w:rPr>
          <w:t>69</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69" w:history="1">
        <w:r w:rsidR="009D5612" w:rsidRPr="004329E5">
          <w:rPr>
            <w:rStyle w:val="Hyperlink"/>
            <w:noProof/>
          </w:rPr>
          <w:t>View &gt; Show grid</w:t>
        </w:r>
        <w:r w:rsidR="009D5612">
          <w:rPr>
            <w:noProof/>
            <w:webHidden/>
          </w:rPr>
          <w:tab/>
        </w:r>
        <w:r w:rsidR="009D5612">
          <w:rPr>
            <w:noProof/>
            <w:webHidden/>
          </w:rPr>
          <w:fldChar w:fldCharType="begin"/>
        </w:r>
        <w:r w:rsidR="009D5612">
          <w:rPr>
            <w:noProof/>
            <w:webHidden/>
          </w:rPr>
          <w:instrText xml:space="preserve"> PAGEREF _Toc398708169 \h </w:instrText>
        </w:r>
        <w:r w:rsidR="009D5612">
          <w:rPr>
            <w:noProof/>
            <w:webHidden/>
          </w:rPr>
        </w:r>
        <w:r w:rsidR="009D5612">
          <w:rPr>
            <w:noProof/>
            <w:webHidden/>
          </w:rPr>
          <w:fldChar w:fldCharType="separate"/>
        </w:r>
        <w:r w:rsidR="009D5612">
          <w:rPr>
            <w:noProof/>
            <w:webHidden/>
          </w:rPr>
          <w:t>69</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70" w:history="1">
        <w:r w:rsidR="009D5612" w:rsidRPr="004329E5">
          <w:rPr>
            <w:rStyle w:val="Hyperlink"/>
            <w:noProof/>
          </w:rPr>
          <w:t>View &gt; Show special characters</w:t>
        </w:r>
        <w:r w:rsidR="009D5612">
          <w:rPr>
            <w:noProof/>
            <w:webHidden/>
          </w:rPr>
          <w:tab/>
        </w:r>
        <w:r w:rsidR="009D5612">
          <w:rPr>
            <w:noProof/>
            <w:webHidden/>
          </w:rPr>
          <w:fldChar w:fldCharType="begin"/>
        </w:r>
        <w:r w:rsidR="009D5612">
          <w:rPr>
            <w:noProof/>
            <w:webHidden/>
          </w:rPr>
          <w:instrText xml:space="preserve"> PAGEREF _Toc398708170 \h </w:instrText>
        </w:r>
        <w:r w:rsidR="009D5612">
          <w:rPr>
            <w:noProof/>
            <w:webHidden/>
          </w:rPr>
        </w:r>
        <w:r w:rsidR="009D5612">
          <w:rPr>
            <w:noProof/>
            <w:webHidden/>
          </w:rPr>
          <w:fldChar w:fldCharType="separate"/>
        </w:r>
        <w:r w:rsidR="009D5612">
          <w:rPr>
            <w:noProof/>
            <w:webHidden/>
          </w:rPr>
          <w:t>69</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71" w:history="1">
        <w:r w:rsidR="009D5612" w:rsidRPr="004329E5">
          <w:rPr>
            <w:rStyle w:val="Hyperlink"/>
            <w:noProof/>
          </w:rPr>
          <w:t>View &gt; Color empty events</w:t>
        </w:r>
        <w:r w:rsidR="009D5612">
          <w:rPr>
            <w:noProof/>
            <w:webHidden/>
          </w:rPr>
          <w:tab/>
        </w:r>
        <w:r w:rsidR="009D5612">
          <w:rPr>
            <w:noProof/>
            <w:webHidden/>
          </w:rPr>
          <w:fldChar w:fldCharType="begin"/>
        </w:r>
        <w:r w:rsidR="009D5612">
          <w:rPr>
            <w:noProof/>
            <w:webHidden/>
          </w:rPr>
          <w:instrText xml:space="preserve"> PAGEREF _Toc398708171 \h </w:instrText>
        </w:r>
        <w:r w:rsidR="009D5612">
          <w:rPr>
            <w:noProof/>
            <w:webHidden/>
          </w:rPr>
        </w:r>
        <w:r w:rsidR="009D5612">
          <w:rPr>
            <w:noProof/>
            <w:webHidden/>
          </w:rPr>
          <w:fldChar w:fldCharType="separate"/>
        </w:r>
        <w:r w:rsidR="009D5612">
          <w:rPr>
            <w:noProof/>
            <w:webHidden/>
          </w:rPr>
          <w:t>70</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72" w:history="1">
        <w:r w:rsidR="009D5612" w:rsidRPr="004329E5">
          <w:rPr>
            <w:rStyle w:val="Hyperlink"/>
            <w:noProof/>
          </w:rPr>
          <w:t>View &gt; Change scale constant…</w:t>
        </w:r>
        <w:r w:rsidR="009D5612">
          <w:rPr>
            <w:noProof/>
            <w:webHidden/>
          </w:rPr>
          <w:tab/>
        </w:r>
        <w:r w:rsidR="009D5612">
          <w:rPr>
            <w:noProof/>
            <w:webHidden/>
          </w:rPr>
          <w:fldChar w:fldCharType="begin"/>
        </w:r>
        <w:r w:rsidR="009D5612">
          <w:rPr>
            <w:noProof/>
            <w:webHidden/>
          </w:rPr>
          <w:instrText xml:space="preserve"> PAGEREF _Toc398708172 \h </w:instrText>
        </w:r>
        <w:r w:rsidR="009D5612">
          <w:rPr>
            <w:noProof/>
            <w:webHidden/>
          </w:rPr>
        </w:r>
        <w:r w:rsidR="009D5612">
          <w:rPr>
            <w:noProof/>
            <w:webHidden/>
          </w:rPr>
          <w:fldChar w:fldCharType="separate"/>
        </w:r>
        <w:r w:rsidR="009D5612">
          <w:rPr>
            <w:noProof/>
            <w:webHidden/>
          </w:rPr>
          <w:t>71</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73" w:history="1">
        <w:r w:rsidR="009D5612" w:rsidRPr="004329E5">
          <w:rPr>
            <w:rStyle w:val="Hyperlink"/>
            <w:noProof/>
          </w:rPr>
          <w:t>View &gt; Text proportional / Time proportional</w:t>
        </w:r>
        <w:r w:rsidR="009D5612">
          <w:rPr>
            <w:noProof/>
            <w:webHidden/>
          </w:rPr>
          <w:tab/>
        </w:r>
        <w:r w:rsidR="009D5612">
          <w:rPr>
            <w:noProof/>
            <w:webHidden/>
          </w:rPr>
          <w:fldChar w:fldCharType="begin"/>
        </w:r>
        <w:r w:rsidR="009D5612">
          <w:rPr>
            <w:noProof/>
            <w:webHidden/>
          </w:rPr>
          <w:instrText xml:space="preserve"> PAGEREF _Toc398708173 \h </w:instrText>
        </w:r>
        <w:r w:rsidR="009D5612">
          <w:rPr>
            <w:noProof/>
            <w:webHidden/>
          </w:rPr>
        </w:r>
        <w:r w:rsidR="009D5612">
          <w:rPr>
            <w:noProof/>
            <w:webHidden/>
          </w:rPr>
          <w:fldChar w:fldCharType="separate"/>
        </w:r>
        <w:r w:rsidR="009D5612">
          <w:rPr>
            <w:noProof/>
            <w:webHidden/>
          </w:rPr>
          <w:t>71</w:t>
        </w:r>
        <w:r w:rsidR="009D5612">
          <w:rPr>
            <w:noProof/>
            <w:webHidden/>
          </w:rPr>
          <w:fldChar w:fldCharType="end"/>
        </w:r>
      </w:hyperlink>
    </w:p>
    <w:p w:rsidR="009D5612" w:rsidRDefault="003E08E8">
      <w:pPr>
        <w:pStyle w:val="Verzeichnis2"/>
        <w:rPr>
          <w:rFonts w:asciiTheme="minorHAnsi" w:eastAsiaTheme="minorEastAsia" w:hAnsiTheme="minorHAnsi" w:cstheme="minorBidi"/>
          <w:noProof/>
          <w:sz w:val="22"/>
          <w:szCs w:val="22"/>
        </w:rPr>
      </w:pPr>
      <w:hyperlink w:anchor="_Toc398708174" w:history="1">
        <w:r w:rsidR="009D5612" w:rsidRPr="004329E5">
          <w:rPr>
            <w:rStyle w:val="Hyperlink"/>
            <w:noProof/>
          </w:rPr>
          <w:t>D.</w:t>
        </w:r>
        <w:r w:rsidR="009D5612">
          <w:rPr>
            <w:rFonts w:asciiTheme="minorHAnsi" w:eastAsiaTheme="minorEastAsia" w:hAnsiTheme="minorHAnsi" w:cstheme="minorBidi"/>
            <w:noProof/>
            <w:sz w:val="22"/>
            <w:szCs w:val="22"/>
          </w:rPr>
          <w:tab/>
        </w:r>
        <w:r w:rsidR="009D5612" w:rsidRPr="004329E5">
          <w:rPr>
            <w:rStyle w:val="Hyperlink"/>
            <w:noProof/>
          </w:rPr>
          <w:t>Transcription-Menü</w:t>
        </w:r>
        <w:r w:rsidR="009D5612">
          <w:rPr>
            <w:noProof/>
            <w:webHidden/>
          </w:rPr>
          <w:tab/>
        </w:r>
        <w:r w:rsidR="009D5612">
          <w:rPr>
            <w:noProof/>
            <w:webHidden/>
          </w:rPr>
          <w:fldChar w:fldCharType="begin"/>
        </w:r>
        <w:r w:rsidR="009D5612">
          <w:rPr>
            <w:noProof/>
            <w:webHidden/>
          </w:rPr>
          <w:instrText xml:space="preserve"> PAGEREF _Toc398708174 \h </w:instrText>
        </w:r>
        <w:r w:rsidR="009D5612">
          <w:rPr>
            <w:noProof/>
            <w:webHidden/>
          </w:rPr>
        </w:r>
        <w:r w:rsidR="009D5612">
          <w:rPr>
            <w:noProof/>
            <w:webHidden/>
          </w:rPr>
          <w:fldChar w:fldCharType="separate"/>
        </w:r>
        <w:r w:rsidR="009D5612">
          <w:rPr>
            <w:noProof/>
            <w:webHidden/>
          </w:rPr>
          <w:t>73</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75" w:history="1">
        <w:r w:rsidR="009D5612" w:rsidRPr="004329E5">
          <w:rPr>
            <w:rStyle w:val="Hyperlink"/>
            <w:noProof/>
          </w:rPr>
          <w:t>Transcription &gt; Meta information…</w:t>
        </w:r>
        <w:r w:rsidR="009D5612">
          <w:rPr>
            <w:noProof/>
            <w:webHidden/>
          </w:rPr>
          <w:tab/>
        </w:r>
        <w:r w:rsidR="009D5612">
          <w:rPr>
            <w:noProof/>
            <w:webHidden/>
          </w:rPr>
          <w:fldChar w:fldCharType="begin"/>
        </w:r>
        <w:r w:rsidR="009D5612">
          <w:rPr>
            <w:noProof/>
            <w:webHidden/>
          </w:rPr>
          <w:instrText xml:space="preserve"> PAGEREF _Toc398708175 \h </w:instrText>
        </w:r>
        <w:r w:rsidR="009D5612">
          <w:rPr>
            <w:noProof/>
            <w:webHidden/>
          </w:rPr>
        </w:r>
        <w:r w:rsidR="009D5612">
          <w:rPr>
            <w:noProof/>
            <w:webHidden/>
          </w:rPr>
          <w:fldChar w:fldCharType="separate"/>
        </w:r>
        <w:r w:rsidR="009D5612">
          <w:rPr>
            <w:noProof/>
            <w:webHidden/>
          </w:rPr>
          <w:t>73</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76" w:history="1">
        <w:r w:rsidR="009D5612" w:rsidRPr="004329E5">
          <w:rPr>
            <w:rStyle w:val="Hyperlink"/>
            <w:noProof/>
          </w:rPr>
          <w:t>Transcription &gt; Speakertable…</w:t>
        </w:r>
        <w:r w:rsidR="009D5612">
          <w:rPr>
            <w:noProof/>
            <w:webHidden/>
          </w:rPr>
          <w:tab/>
        </w:r>
        <w:r w:rsidR="009D5612">
          <w:rPr>
            <w:noProof/>
            <w:webHidden/>
          </w:rPr>
          <w:fldChar w:fldCharType="begin"/>
        </w:r>
        <w:r w:rsidR="009D5612">
          <w:rPr>
            <w:noProof/>
            <w:webHidden/>
          </w:rPr>
          <w:instrText xml:space="preserve"> PAGEREF _Toc398708176 \h </w:instrText>
        </w:r>
        <w:r w:rsidR="009D5612">
          <w:rPr>
            <w:noProof/>
            <w:webHidden/>
          </w:rPr>
        </w:r>
        <w:r w:rsidR="009D5612">
          <w:rPr>
            <w:noProof/>
            <w:webHidden/>
          </w:rPr>
          <w:fldChar w:fldCharType="separate"/>
        </w:r>
        <w:r w:rsidR="009D5612">
          <w:rPr>
            <w:noProof/>
            <w:webHidden/>
          </w:rPr>
          <w:t>74</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77" w:history="1">
        <w:r w:rsidR="009D5612" w:rsidRPr="004329E5">
          <w:rPr>
            <w:rStyle w:val="Hyperlink"/>
            <w:noProof/>
          </w:rPr>
          <w:t>Transcription &gt; Recordings…</w:t>
        </w:r>
        <w:r w:rsidR="009D5612">
          <w:rPr>
            <w:noProof/>
            <w:webHidden/>
          </w:rPr>
          <w:tab/>
        </w:r>
        <w:r w:rsidR="009D5612">
          <w:rPr>
            <w:noProof/>
            <w:webHidden/>
          </w:rPr>
          <w:fldChar w:fldCharType="begin"/>
        </w:r>
        <w:r w:rsidR="009D5612">
          <w:rPr>
            <w:noProof/>
            <w:webHidden/>
          </w:rPr>
          <w:instrText xml:space="preserve"> PAGEREF _Toc398708177 \h </w:instrText>
        </w:r>
        <w:r w:rsidR="009D5612">
          <w:rPr>
            <w:noProof/>
            <w:webHidden/>
          </w:rPr>
        </w:r>
        <w:r w:rsidR="009D5612">
          <w:rPr>
            <w:noProof/>
            <w:webHidden/>
          </w:rPr>
          <w:fldChar w:fldCharType="separate"/>
        </w:r>
        <w:r w:rsidR="009D5612">
          <w:rPr>
            <w:noProof/>
            <w:webHidden/>
          </w:rPr>
          <w:t>76</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78" w:history="1">
        <w:r w:rsidR="009D5612" w:rsidRPr="004329E5">
          <w:rPr>
            <w:rStyle w:val="Hyperlink"/>
            <w:noProof/>
          </w:rPr>
          <w:t>Transcription &gt; Structure errors…</w:t>
        </w:r>
        <w:r w:rsidR="009D5612">
          <w:rPr>
            <w:noProof/>
            <w:webHidden/>
          </w:rPr>
          <w:tab/>
        </w:r>
        <w:r w:rsidR="009D5612">
          <w:rPr>
            <w:noProof/>
            <w:webHidden/>
          </w:rPr>
          <w:fldChar w:fldCharType="begin"/>
        </w:r>
        <w:r w:rsidR="009D5612">
          <w:rPr>
            <w:noProof/>
            <w:webHidden/>
          </w:rPr>
          <w:instrText xml:space="preserve"> PAGEREF _Toc398708178 \h </w:instrText>
        </w:r>
        <w:r w:rsidR="009D5612">
          <w:rPr>
            <w:noProof/>
            <w:webHidden/>
          </w:rPr>
        </w:r>
        <w:r w:rsidR="009D5612">
          <w:rPr>
            <w:noProof/>
            <w:webHidden/>
          </w:rPr>
          <w:fldChar w:fldCharType="separate"/>
        </w:r>
        <w:r w:rsidR="009D5612">
          <w:rPr>
            <w:noProof/>
            <w:webHidden/>
          </w:rPr>
          <w:t>77</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79" w:history="1">
        <w:r w:rsidR="009D5612" w:rsidRPr="004329E5">
          <w:rPr>
            <w:rStyle w:val="Hyperlink"/>
            <w:noProof/>
          </w:rPr>
          <w:t>Transcription &gt; Calculate annotated time…</w:t>
        </w:r>
        <w:r w:rsidR="009D5612">
          <w:rPr>
            <w:noProof/>
            <w:webHidden/>
          </w:rPr>
          <w:tab/>
        </w:r>
        <w:r w:rsidR="009D5612">
          <w:rPr>
            <w:noProof/>
            <w:webHidden/>
          </w:rPr>
          <w:fldChar w:fldCharType="begin"/>
        </w:r>
        <w:r w:rsidR="009D5612">
          <w:rPr>
            <w:noProof/>
            <w:webHidden/>
          </w:rPr>
          <w:instrText xml:space="preserve"> PAGEREF _Toc398708179 \h </w:instrText>
        </w:r>
        <w:r w:rsidR="009D5612">
          <w:rPr>
            <w:noProof/>
            <w:webHidden/>
          </w:rPr>
        </w:r>
        <w:r w:rsidR="009D5612">
          <w:rPr>
            <w:noProof/>
            <w:webHidden/>
          </w:rPr>
          <w:fldChar w:fldCharType="separate"/>
        </w:r>
        <w:r w:rsidR="009D5612">
          <w:rPr>
            <w:noProof/>
            <w:webHidden/>
          </w:rPr>
          <w:t>78</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80" w:history="1">
        <w:r w:rsidR="009D5612" w:rsidRPr="004329E5">
          <w:rPr>
            <w:rStyle w:val="Hyperlink"/>
            <w:noProof/>
          </w:rPr>
          <w:t>Transcription &gt; Segmentation errors…</w:t>
        </w:r>
        <w:r w:rsidR="009D5612">
          <w:rPr>
            <w:noProof/>
            <w:webHidden/>
          </w:rPr>
          <w:tab/>
        </w:r>
        <w:r w:rsidR="009D5612">
          <w:rPr>
            <w:noProof/>
            <w:webHidden/>
          </w:rPr>
          <w:fldChar w:fldCharType="begin"/>
        </w:r>
        <w:r w:rsidR="009D5612">
          <w:rPr>
            <w:noProof/>
            <w:webHidden/>
          </w:rPr>
          <w:instrText xml:space="preserve"> PAGEREF _Toc398708180 \h </w:instrText>
        </w:r>
        <w:r w:rsidR="009D5612">
          <w:rPr>
            <w:noProof/>
            <w:webHidden/>
          </w:rPr>
        </w:r>
        <w:r w:rsidR="009D5612">
          <w:rPr>
            <w:noProof/>
            <w:webHidden/>
          </w:rPr>
          <w:fldChar w:fldCharType="separate"/>
        </w:r>
        <w:r w:rsidR="009D5612">
          <w:rPr>
            <w:noProof/>
            <w:webHidden/>
          </w:rPr>
          <w:t>78</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81" w:history="1">
        <w:r w:rsidR="009D5612" w:rsidRPr="004329E5">
          <w:rPr>
            <w:rStyle w:val="Hyperlink"/>
            <w:noProof/>
          </w:rPr>
          <w:t>Transcription &gt; Export Segmented Transcription…</w:t>
        </w:r>
        <w:r w:rsidR="009D5612">
          <w:rPr>
            <w:noProof/>
            <w:webHidden/>
          </w:rPr>
          <w:tab/>
        </w:r>
        <w:r w:rsidR="009D5612">
          <w:rPr>
            <w:noProof/>
            <w:webHidden/>
          </w:rPr>
          <w:fldChar w:fldCharType="begin"/>
        </w:r>
        <w:r w:rsidR="009D5612">
          <w:rPr>
            <w:noProof/>
            <w:webHidden/>
          </w:rPr>
          <w:instrText xml:space="preserve"> PAGEREF _Toc398708181 \h </w:instrText>
        </w:r>
        <w:r w:rsidR="009D5612">
          <w:rPr>
            <w:noProof/>
            <w:webHidden/>
          </w:rPr>
        </w:r>
        <w:r w:rsidR="009D5612">
          <w:rPr>
            <w:noProof/>
            <w:webHidden/>
          </w:rPr>
          <w:fldChar w:fldCharType="separate"/>
        </w:r>
        <w:r w:rsidR="009D5612">
          <w:rPr>
            <w:noProof/>
            <w:webHidden/>
          </w:rPr>
          <w:t>79</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82" w:history="1">
        <w:r w:rsidR="009D5612" w:rsidRPr="004329E5">
          <w:rPr>
            <w:rStyle w:val="Hyperlink"/>
            <w:noProof/>
          </w:rPr>
          <w:t>Transcription &gt; Count Segments…</w:t>
        </w:r>
        <w:r w:rsidR="009D5612">
          <w:rPr>
            <w:noProof/>
            <w:webHidden/>
          </w:rPr>
          <w:tab/>
        </w:r>
        <w:r w:rsidR="009D5612">
          <w:rPr>
            <w:noProof/>
            <w:webHidden/>
          </w:rPr>
          <w:fldChar w:fldCharType="begin"/>
        </w:r>
        <w:r w:rsidR="009D5612">
          <w:rPr>
            <w:noProof/>
            <w:webHidden/>
          </w:rPr>
          <w:instrText xml:space="preserve"> PAGEREF _Toc398708182 \h </w:instrText>
        </w:r>
        <w:r w:rsidR="009D5612">
          <w:rPr>
            <w:noProof/>
            <w:webHidden/>
          </w:rPr>
        </w:r>
        <w:r w:rsidR="009D5612">
          <w:rPr>
            <w:noProof/>
            <w:webHidden/>
          </w:rPr>
          <w:fldChar w:fldCharType="separate"/>
        </w:r>
        <w:r w:rsidR="009D5612">
          <w:rPr>
            <w:noProof/>
            <w:webHidden/>
          </w:rPr>
          <w:t>79</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83" w:history="1">
        <w:r w:rsidR="009D5612" w:rsidRPr="004329E5">
          <w:rPr>
            <w:rStyle w:val="Hyperlink"/>
            <w:noProof/>
          </w:rPr>
          <w:t>Transcription &gt; Word list…</w:t>
        </w:r>
        <w:r w:rsidR="009D5612">
          <w:rPr>
            <w:noProof/>
            <w:webHidden/>
          </w:rPr>
          <w:tab/>
        </w:r>
        <w:r w:rsidR="009D5612">
          <w:rPr>
            <w:noProof/>
            <w:webHidden/>
          </w:rPr>
          <w:fldChar w:fldCharType="begin"/>
        </w:r>
        <w:r w:rsidR="009D5612">
          <w:rPr>
            <w:noProof/>
            <w:webHidden/>
          </w:rPr>
          <w:instrText xml:space="preserve"> PAGEREF _Toc398708183 \h </w:instrText>
        </w:r>
        <w:r w:rsidR="009D5612">
          <w:rPr>
            <w:noProof/>
            <w:webHidden/>
          </w:rPr>
        </w:r>
        <w:r w:rsidR="009D5612">
          <w:rPr>
            <w:noProof/>
            <w:webHidden/>
          </w:rPr>
          <w:fldChar w:fldCharType="separate"/>
        </w:r>
        <w:r w:rsidR="009D5612">
          <w:rPr>
            <w:noProof/>
            <w:webHidden/>
          </w:rPr>
          <w:t>80</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84" w:history="1">
        <w:r w:rsidR="009D5612" w:rsidRPr="004329E5">
          <w:rPr>
            <w:rStyle w:val="Hyperlink"/>
            <w:noProof/>
          </w:rPr>
          <w:t>Transcription &gt; Insert Utterance Numbers</w:t>
        </w:r>
        <w:r w:rsidR="009D5612">
          <w:rPr>
            <w:noProof/>
            <w:webHidden/>
          </w:rPr>
          <w:tab/>
        </w:r>
        <w:r w:rsidR="009D5612">
          <w:rPr>
            <w:noProof/>
            <w:webHidden/>
          </w:rPr>
          <w:fldChar w:fldCharType="begin"/>
        </w:r>
        <w:r w:rsidR="009D5612">
          <w:rPr>
            <w:noProof/>
            <w:webHidden/>
          </w:rPr>
          <w:instrText xml:space="preserve"> PAGEREF _Toc398708184 \h </w:instrText>
        </w:r>
        <w:r w:rsidR="009D5612">
          <w:rPr>
            <w:noProof/>
            <w:webHidden/>
          </w:rPr>
        </w:r>
        <w:r w:rsidR="009D5612">
          <w:rPr>
            <w:noProof/>
            <w:webHidden/>
          </w:rPr>
          <w:fldChar w:fldCharType="separate"/>
        </w:r>
        <w:r w:rsidR="009D5612">
          <w:rPr>
            <w:noProof/>
            <w:webHidden/>
          </w:rPr>
          <w:t>82</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85" w:history="1">
        <w:r w:rsidR="009D5612" w:rsidRPr="004329E5">
          <w:rPr>
            <w:rStyle w:val="Hyperlink"/>
            <w:noProof/>
          </w:rPr>
          <w:t>Transcription &gt; Transformation…</w:t>
        </w:r>
        <w:r w:rsidR="009D5612">
          <w:rPr>
            <w:noProof/>
            <w:webHidden/>
          </w:rPr>
          <w:tab/>
        </w:r>
        <w:r w:rsidR="009D5612">
          <w:rPr>
            <w:noProof/>
            <w:webHidden/>
          </w:rPr>
          <w:fldChar w:fldCharType="begin"/>
        </w:r>
        <w:r w:rsidR="009D5612">
          <w:rPr>
            <w:noProof/>
            <w:webHidden/>
          </w:rPr>
          <w:instrText xml:space="preserve"> PAGEREF _Toc398708185 \h </w:instrText>
        </w:r>
        <w:r w:rsidR="009D5612">
          <w:rPr>
            <w:noProof/>
            <w:webHidden/>
          </w:rPr>
        </w:r>
        <w:r w:rsidR="009D5612">
          <w:rPr>
            <w:noProof/>
            <w:webHidden/>
          </w:rPr>
          <w:fldChar w:fldCharType="separate"/>
        </w:r>
        <w:r w:rsidR="009D5612">
          <w:rPr>
            <w:noProof/>
            <w:webHidden/>
          </w:rPr>
          <w:t>83</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86" w:history="1">
        <w:r w:rsidR="009D5612" w:rsidRPr="004329E5">
          <w:rPr>
            <w:rStyle w:val="Hyperlink"/>
            <w:noProof/>
          </w:rPr>
          <w:t>Transcription &gt; Clean up...</w:t>
        </w:r>
        <w:r w:rsidR="009D5612">
          <w:rPr>
            <w:noProof/>
            <w:webHidden/>
          </w:rPr>
          <w:tab/>
        </w:r>
        <w:r w:rsidR="009D5612">
          <w:rPr>
            <w:noProof/>
            <w:webHidden/>
          </w:rPr>
          <w:fldChar w:fldCharType="begin"/>
        </w:r>
        <w:r w:rsidR="009D5612">
          <w:rPr>
            <w:noProof/>
            <w:webHidden/>
          </w:rPr>
          <w:instrText xml:space="preserve"> PAGEREF _Toc398708186 \h </w:instrText>
        </w:r>
        <w:r w:rsidR="009D5612">
          <w:rPr>
            <w:noProof/>
            <w:webHidden/>
          </w:rPr>
        </w:r>
        <w:r w:rsidR="009D5612">
          <w:rPr>
            <w:noProof/>
            <w:webHidden/>
          </w:rPr>
          <w:fldChar w:fldCharType="separate"/>
        </w:r>
        <w:r w:rsidR="009D5612">
          <w:rPr>
            <w:noProof/>
            <w:webHidden/>
          </w:rPr>
          <w:t>84</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87" w:history="1">
        <w:r w:rsidR="009D5612" w:rsidRPr="004329E5">
          <w:rPr>
            <w:rStyle w:val="Hyperlink"/>
            <w:noProof/>
          </w:rPr>
          <w:t>Transcription &gt; Glue transcriptions...</w:t>
        </w:r>
        <w:r w:rsidR="009D5612">
          <w:rPr>
            <w:noProof/>
            <w:webHidden/>
          </w:rPr>
          <w:tab/>
        </w:r>
        <w:r w:rsidR="009D5612">
          <w:rPr>
            <w:noProof/>
            <w:webHidden/>
          </w:rPr>
          <w:fldChar w:fldCharType="begin"/>
        </w:r>
        <w:r w:rsidR="009D5612">
          <w:rPr>
            <w:noProof/>
            <w:webHidden/>
          </w:rPr>
          <w:instrText xml:space="preserve"> PAGEREF _Toc398708187 \h </w:instrText>
        </w:r>
        <w:r w:rsidR="009D5612">
          <w:rPr>
            <w:noProof/>
            <w:webHidden/>
          </w:rPr>
        </w:r>
        <w:r w:rsidR="009D5612">
          <w:rPr>
            <w:noProof/>
            <w:webHidden/>
          </w:rPr>
          <w:fldChar w:fldCharType="separate"/>
        </w:r>
        <w:r w:rsidR="009D5612">
          <w:rPr>
            <w:noProof/>
            <w:webHidden/>
          </w:rPr>
          <w:t>85</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88" w:history="1">
        <w:r w:rsidR="009D5612" w:rsidRPr="004329E5">
          <w:rPr>
            <w:rStyle w:val="Hyperlink"/>
            <w:noProof/>
          </w:rPr>
          <w:t>Transcription &gt; Chop transription…</w:t>
        </w:r>
        <w:r w:rsidR="009D5612">
          <w:rPr>
            <w:noProof/>
            <w:webHidden/>
          </w:rPr>
          <w:tab/>
        </w:r>
        <w:r w:rsidR="009D5612">
          <w:rPr>
            <w:noProof/>
            <w:webHidden/>
          </w:rPr>
          <w:fldChar w:fldCharType="begin"/>
        </w:r>
        <w:r w:rsidR="009D5612">
          <w:rPr>
            <w:noProof/>
            <w:webHidden/>
          </w:rPr>
          <w:instrText xml:space="preserve"> PAGEREF _Toc398708188 \h </w:instrText>
        </w:r>
        <w:r w:rsidR="009D5612">
          <w:rPr>
            <w:noProof/>
            <w:webHidden/>
          </w:rPr>
        </w:r>
        <w:r w:rsidR="009D5612">
          <w:rPr>
            <w:noProof/>
            <w:webHidden/>
          </w:rPr>
          <w:fldChar w:fldCharType="separate"/>
        </w:r>
        <w:r w:rsidR="009D5612">
          <w:rPr>
            <w:noProof/>
            <w:webHidden/>
          </w:rPr>
          <w:t>86</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89" w:history="1">
        <w:r w:rsidR="009D5612" w:rsidRPr="004329E5">
          <w:rPr>
            <w:rStyle w:val="Hyperlink"/>
            <w:noProof/>
          </w:rPr>
          <w:t>Transcription &gt; Chop audio…</w:t>
        </w:r>
        <w:r w:rsidR="009D5612">
          <w:rPr>
            <w:noProof/>
            <w:webHidden/>
          </w:rPr>
          <w:tab/>
        </w:r>
        <w:r w:rsidR="009D5612">
          <w:rPr>
            <w:noProof/>
            <w:webHidden/>
          </w:rPr>
          <w:fldChar w:fldCharType="begin"/>
        </w:r>
        <w:r w:rsidR="009D5612">
          <w:rPr>
            <w:noProof/>
            <w:webHidden/>
          </w:rPr>
          <w:instrText xml:space="preserve"> PAGEREF _Toc398708189 \h </w:instrText>
        </w:r>
        <w:r w:rsidR="009D5612">
          <w:rPr>
            <w:noProof/>
            <w:webHidden/>
          </w:rPr>
        </w:r>
        <w:r w:rsidR="009D5612">
          <w:rPr>
            <w:noProof/>
            <w:webHidden/>
          </w:rPr>
          <w:fldChar w:fldCharType="separate"/>
        </w:r>
        <w:r w:rsidR="009D5612">
          <w:rPr>
            <w:noProof/>
            <w:webHidden/>
          </w:rPr>
          <w:t>87</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90" w:history="1">
        <w:r w:rsidR="009D5612" w:rsidRPr="004329E5">
          <w:rPr>
            <w:rStyle w:val="Hyperlink"/>
            <w:noProof/>
          </w:rPr>
          <w:t>Transcription &gt; ExSync Event Shrinker</w:t>
        </w:r>
        <w:r w:rsidR="009D5612">
          <w:rPr>
            <w:noProof/>
            <w:webHidden/>
          </w:rPr>
          <w:tab/>
        </w:r>
        <w:r w:rsidR="009D5612">
          <w:rPr>
            <w:noProof/>
            <w:webHidden/>
          </w:rPr>
          <w:fldChar w:fldCharType="begin"/>
        </w:r>
        <w:r w:rsidR="009D5612">
          <w:rPr>
            <w:noProof/>
            <w:webHidden/>
          </w:rPr>
          <w:instrText xml:space="preserve"> PAGEREF _Toc398708190 \h </w:instrText>
        </w:r>
        <w:r w:rsidR="009D5612">
          <w:rPr>
            <w:noProof/>
            <w:webHidden/>
          </w:rPr>
        </w:r>
        <w:r w:rsidR="009D5612">
          <w:rPr>
            <w:noProof/>
            <w:webHidden/>
          </w:rPr>
          <w:fldChar w:fldCharType="separate"/>
        </w:r>
        <w:r w:rsidR="009D5612">
          <w:rPr>
            <w:noProof/>
            <w:webHidden/>
          </w:rPr>
          <w:t>89</w:t>
        </w:r>
        <w:r w:rsidR="009D5612">
          <w:rPr>
            <w:noProof/>
            <w:webHidden/>
          </w:rPr>
          <w:fldChar w:fldCharType="end"/>
        </w:r>
      </w:hyperlink>
    </w:p>
    <w:p w:rsidR="009D5612" w:rsidRDefault="003E08E8">
      <w:pPr>
        <w:pStyle w:val="Verzeichnis2"/>
        <w:rPr>
          <w:rFonts w:asciiTheme="minorHAnsi" w:eastAsiaTheme="minorEastAsia" w:hAnsiTheme="minorHAnsi" w:cstheme="minorBidi"/>
          <w:noProof/>
          <w:sz w:val="22"/>
          <w:szCs w:val="22"/>
        </w:rPr>
      </w:pPr>
      <w:hyperlink w:anchor="_Toc398708191" w:history="1">
        <w:r w:rsidR="009D5612" w:rsidRPr="004329E5">
          <w:rPr>
            <w:rStyle w:val="Hyperlink"/>
            <w:noProof/>
          </w:rPr>
          <w:t>E.</w:t>
        </w:r>
        <w:r w:rsidR="009D5612">
          <w:rPr>
            <w:rFonts w:asciiTheme="minorHAnsi" w:eastAsiaTheme="minorEastAsia" w:hAnsiTheme="minorHAnsi" w:cstheme="minorBidi"/>
            <w:noProof/>
            <w:sz w:val="22"/>
            <w:szCs w:val="22"/>
          </w:rPr>
          <w:tab/>
        </w:r>
        <w:r w:rsidR="009D5612" w:rsidRPr="004329E5">
          <w:rPr>
            <w:rStyle w:val="Hyperlink"/>
            <w:noProof/>
          </w:rPr>
          <w:t>Tier-Menü</w:t>
        </w:r>
        <w:r w:rsidR="009D5612">
          <w:rPr>
            <w:noProof/>
            <w:webHidden/>
          </w:rPr>
          <w:tab/>
        </w:r>
        <w:r w:rsidR="009D5612">
          <w:rPr>
            <w:noProof/>
            <w:webHidden/>
          </w:rPr>
          <w:fldChar w:fldCharType="begin"/>
        </w:r>
        <w:r w:rsidR="009D5612">
          <w:rPr>
            <w:noProof/>
            <w:webHidden/>
          </w:rPr>
          <w:instrText xml:space="preserve"> PAGEREF _Toc398708191 \h </w:instrText>
        </w:r>
        <w:r w:rsidR="009D5612">
          <w:rPr>
            <w:noProof/>
            <w:webHidden/>
          </w:rPr>
        </w:r>
        <w:r w:rsidR="009D5612">
          <w:rPr>
            <w:noProof/>
            <w:webHidden/>
          </w:rPr>
          <w:fldChar w:fldCharType="separate"/>
        </w:r>
        <w:r w:rsidR="009D5612">
          <w:rPr>
            <w:noProof/>
            <w:webHidden/>
          </w:rPr>
          <w:t>90</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92" w:history="1">
        <w:r w:rsidR="009D5612" w:rsidRPr="004329E5">
          <w:rPr>
            <w:rStyle w:val="Hyperlink"/>
            <w:noProof/>
          </w:rPr>
          <w:t>Tier &gt; Tier properties…</w:t>
        </w:r>
        <w:r w:rsidR="009D5612">
          <w:rPr>
            <w:noProof/>
            <w:webHidden/>
          </w:rPr>
          <w:tab/>
        </w:r>
        <w:r w:rsidR="009D5612">
          <w:rPr>
            <w:noProof/>
            <w:webHidden/>
          </w:rPr>
          <w:fldChar w:fldCharType="begin"/>
        </w:r>
        <w:r w:rsidR="009D5612">
          <w:rPr>
            <w:noProof/>
            <w:webHidden/>
          </w:rPr>
          <w:instrText xml:space="preserve"> PAGEREF _Toc398708192 \h </w:instrText>
        </w:r>
        <w:r w:rsidR="009D5612">
          <w:rPr>
            <w:noProof/>
            <w:webHidden/>
          </w:rPr>
        </w:r>
        <w:r w:rsidR="009D5612">
          <w:rPr>
            <w:noProof/>
            <w:webHidden/>
          </w:rPr>
          <w:fldChar w:fldCharType="separate"/>
        </w:r>
        <w:r w:rsidR="009D5612">
          <w:rPr>
            <w:noProof/>
            <w:webHidden/>
          </w:rPr>
          <w:t>90</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93" w:history="1">
        <w:r w:rsidR="009D5612" w:rsidRPr="004329E5">
          <w:rPr>
            <w:rStyle w:val="Hyperlink"/>
            <w:noProof/>
          </w:rPr>
          <w:t>Tier &gt; Add tier…</w:t>
        </w:r>
        <w:r w:rsidR="009D5612">
          <w:rPr>
            <w:noProof/>
            <w:webHidden/>
          </w:rPr>
          <w:tab/>
        </w:r>
        <w:r w:rsidR="009D5612">
          <w:rPr>
            <w:noProof/>
            <w:webHidden/>
          </w:rPr>
          <w:fldChar w:fldCharType="begin"/>
        </w:r>
        <w:r w:rsidR="009D5612">
          <w:rPr>
            <w:noProof/>
            <w:webHidden/>
          </w:rPr>
          <w:instrText xml:space="preserve"> PAGEREF _Toc398708193 \h </w:instrText>
        </w:r>
        <w:r w:rsidR="009D5612">
          <w:rPr>
            <w:noProof/>
            <w:webHidden/>
          </w:rPr>
        </w:r>
        <w:r w:rsidR="009D5612">
          <w:rPr>
            <w:noProof/>
            <w:webHidden/>
          </w:rPr>
          <w:fldChar w:fldCharType="separate"/>
        </w:r>
        <w:r w:rsidR="009D5612">
          <w:rPr>
            <w:noProof/>
            <w:webHidden/>
          </w:rPr>
          <w:t>92</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94" w:history="1">
        <w:r w:rsidR="009D5612" w:rsidRPr="004329E5">
          <w:rPr>
            <w:rStyle w:val="Hyperlink"/>
            <w:noProof/>
          </w:rPr>
          <w:t>Tier &gt; Insert tier…</w:t>
        </w:r>
        <w:r w:rsidR="009D5612">
          <w:rPr>
            <w:noProof/>
            <w:webHidden/>
          </w:rPr>
          <w:tab/>
        </w:r>
        <w:r w:rsidR="009D5612">
          <w:rPr>
            <w:noProof/>
            <w:webHidden/>
          </w:rPr>
          <w:fldChar w:fldCharType="begin"/>
        </w:r>
        <w:r w:rsidR="009D5612">
          <w:rPr>
            <w:noProof/>
            <w:webHidden/>
          </w:rPr>
          <w:instrText xml:space="preserve"> PAGEREF _Toc398708194 \h </w:instrText>
        </w:r>
        <w:r w:rsidR="009D5612">
          <w:rPr>
            <w:noProof/>
            <w:webHidden/>
          </w:rPr>
        </w:r>
        <w:r w:rsidR="009D5612">
          <w:rPr>
            <w:noProof/>
            <w:webHidden/>
          </w:rPr>
          <w:fldChar w:fldCharType="separate"/>
        </w:r>
        <w:r w:rsidR="009D5612">
          <w:rPr>
            <w:noProof/>
            <w:webHidden/>
          </w:rPr>
          <w:t>92</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95" w:history="1">
        <w:r w:rsidR="009D5612" w:rsidRPr="004329E5">
          <w:rPr>
            <w:rStyle w:val="Hyperlink"/>
            <w:noProof/>
          </w:rPr>
          <w:t>Tier &gt; Remove tier…</w:t>
        </w:r>
        <w:r w:rsidR="009D5612">
          <w:rPr>
            <w:noProof/>
            <w:webHidden/>
          </w:rPr>
          <w:tab/>
        </w:r>
        <w:r w:rsidR="009D5612">
          <w:rPr>
            <w:noProof/>
            <w:webHidden/>
          </w:rPr>
          <w:fldChar w:fldCharType="begin"/>
        </w:r>
        <w:r w:rsidR="009D5612">
          <w:rPr>
            <w:noProof/>
            <w:webHidden/>
          </w:rPr>
          <w:instrText xml:space="preserve"> PAGEREF _Toc398708195 \h </w:instrText>
        </w:r>
        <w:r w:rsidR="009D5612">
          <w:rPr>
            <w:noProof/>
            <w:webHidden/>
          </w:rPr>
        </w:r>
        <w:r w:rsidR="009D5612">
          <w:rPr>
            <w:noProof/>
            <w:webHidden/>
          </w:rPr>
          <w:fldChar w:fldCharType="separate"/>
        </w:r>
        <w:r w:rsidR="009D5612">
          <w:rPr>
            <w:noProof/>
            <w:webHidden/>
          </w:rPr>
          <w:t>93</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96" w:history="1">
        <w:r w:rsidR="009D5612" w:rsidRPr="004329E5">
          <w:rPr>
            <w:rStyle w:val="Hyperlink"/>
            <w:noProof/>
          </w:rPr>
          <w:t>Tier &gt; Move tier upwards…</w:t>
        </w:r>
        <w:r w:rsidR="009D5612">
          <w:rPr>
            <w:noProof/>
            <w:webHidden/>
          </w:rPr>
          <w:tab/>
        </w:r>
        <w:r w:rsidR="009D5612">
          <w:rPr>
            <w:noProof/>
            <w:webHidden/>
          </w:rPr>
          <w:fldChar w:fldCharType="begin"/>
        </w:r>
        <w:r w:rsidR="009D5612">
          <w:rPr>
            <w:noProof/>
            <w:webHidden/>
          </w:rPr>
          <w:instrText xml:space="preserve"> PAGEREF _Toc398708196 \h </w:instrText>
        </w:r>
        <w:r w:rsidR="009D5612">
          <w:rPr>
            <w:noProof/>
            <w:webHidden/>
          </w:rPr>
        </w:r>
        <w:r w:rsidR="009D5612">
          <w:rPr>
            <w:noProof/>
            <w:webHidden/>
          </w:rPr>
          <w:fldChar w:fldCharType="separate"/>
        </w:r>
        <w:r w:rsidR="009D5612">
          <w:rPr>
            <w:noProof/>
            <w:webHidden/>
          </w:rPr>
          <w:t>94</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97" w:history="1">
        <w:r w:rsidR="009D5612" w:rsidRPr="004329E5">
          <w:rPr>
            <w:rStyle w:val="Hyperlink"/>
            <w:noProof/>
          </w:rPr>
          <w:t>Tier &gt; Change tier order…</w:t>
        </w:r>
        <w:r w:rsidR="009D5612">
          <w:rPr>
            <w:noProof/>
            <w:webHidden/>
          </w:rPr>
          <w:tab/>
        </w:r>
        <w:r w:rsidR="009D5612">
          <w:rPr>
            <w:noProof/>
            <w:webHidden/>
          </w:rPr>
          <w:fldChar w:fldCharType="begin"/>
        </w:r>
        <w:r w:rsidR="009D5612">
          <w:rPr>
            <w:noProof/>
            <w:webHidden/>
          </w:rPr>
          <w:instrText xml:space="preserve"> PAGEREF _Toc398708197 \h </w:instrText>
        </w:r>
        <w:r w:rsidR="009D5612">
          <w:rPr>
            <w:noProof/>
            <w:webHidden/>
          </w:rPr>
        </w:r>
        <w:r w:rsidR="009D5612">
          <w:rPr>
            <w:noProof/>
            <w:webHidden/>
          </w:rPr>
          <w:fldChar w:fldCharType="separate"/>
        </w:r>
        <w:r w:rsidR="009D5612">
          <w:rPr>
            <w:noProof/>
            <w:webHidden/>
          </w:rPr>
          <w:t>94</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98" w:history="1">
        <w:r w:rsidR="009D5612" w:rsidRPr="004329E5">
          <w:rPr>
            <w:rStyle w:val="Hyperlink"/>
            <w:noProof/>
          </w:rPr>
          <w:t>Tier &gt; Hide tier</w:t>
        </w:r>
        <w:r w:rsidR="009D5612">
          <w:rPr>
            <w:noProof/>
            <w:webHidden/>
          </w:rPr>
          <w:tab/>
        </w:r>
        <w:r w:rsidR="009D5612">
          <w:rPr>
            <w:noProof/>
            <w:webHidden/>
          </w:rPr>
          <w:fldChar w:fldCharType="begin"/>
        </w:r>
        <w:r w:rsidR="009D5612">
          <w:rPr>
            <w:noProof/>
            <w:webHidden/>
          </w:rPr>
          <w:instrText xml:space="preserve"> PAGEREF _Toc398708198 \h </w:instrText>
        </w:r>
        <w:r w:rsidR="009D5612">
          <w:rPr>
            <w:noProof/>
            <w:webHidden/>
          </w:rPr>
        </w:r>
        <w:r w:rsidR="009D5612">
          <w:rPr>
            <w:noProof/>
            <w:webHidden/>
          </w:rPr>
          <w:fldChar w:fldCharType="separate"/>
        </w:r>
        <w:r w:rsidR="009D5612">
          <w:rPr>
            <w:noProof/>
            <w:webHidden/>
          </w:rPr>
          <w:t>94</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199" w:history="1">
        <w:r w:rsidR="009D5612" w:rsidRPr="004329E5">
          <w:rPr>
            <w:rStyle w:val="Hyperlink"/>
            <w:noProof/>
          </w:rPr>
          <w:t>Tier &gt; Show all tiers</w:t>
        </w:r>
        <w:r w:rsidR="009D5612">
          <w:rPr>
            <w:noProof/>
            <w:webHidden/>
          </w:rPr>
          <w:tab/>
        </w:r>
        <w:r w:rsidR="009D5612">
          <w:rPr>
            <w:noProof/>
            <w:webHidden/>
          </w:rPr>
          <w:fldChar w:fldCharType="begin"/>
        </w:r>
        <w:r w:rsidR="009D5612">
          <w:rPr>
            <w:noProof/>
            <w:webHidden/>
          </w:rPr>
          <w:instrText xml:space="preserve"> PAGEREF _Toc398708199 \h </w:instrText>
        </w:r>
        <w:r w:rsidR="009D5612">
          <w:rPr>
            <w:noProof/>
            <w:webHidden/>
          </w:rPr>
        </w:r>
        <w:r w:rsidR="009D5612">
          <w:rPr>
            <w:noProof/>
            <w:webHidden/>
          </w:rPr>
          <w:fldChar w:fldCharType="separate"/>
        </w:r>
        <w:r w:rsidR="009D5612">
          <w:rPr>
            <w:noProof/>
            <w:webHidden/>
          </w:rPr>
          <w:t>94</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00" w:history="1">
        <w:r w:rsidR="009D5612" w:rsidRPr="004329E5">
          <w:rPr>
            <w:rStyle w:val="Hyperlink"/>
            <w:noProof/>
          </w:rPr>
          <w:t>Tier &gt; Remove empty events</w:t>
        </w:r>
        <w:r w:rsidR="009D5612">
          <w:rPr>
            <w:noProof/>
            <w:webHidden/>
          </w:rPr>
          <w:tab/>
        </w:r>
        <w:r w:rsidR="009D5612">
          <w:rPr>
            <w:noProof/>
            <w:webHidden/>
          </w:rPr>
          <w:fldChar w:fldCharType="begin"/>
        </w:r>
        <w:r w:rsidR="009D5612">
          <w:rPr>
            <w:noProof/>
            <w:webHidden/>
          </w:rPr>
          <w:instrText xml:space="preserve"> PAGEREF _Toc398708200 \h </w:instrText>
        </w:r>
        <w:r w:rsidR="009D5612">
          <w:rPr>
            <w:noProof/>
            <w:webHidden/>
          </w:rPr>
        </w:r>
        <w:r w:rsidR="009D5612">
          <w:rPr>
            <w:noProof/>
            <w:webHidden/>
          </w:rPr>
          <w:fldChar w:fldCharType="separate"/>
        </w:r>
        <w:r w:rsidR="009D5612">
          <w:rPr>
            <w:noProof/>
            <w:webHidden/>
          </w:rPr>
          <w:t>94</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01" w:history="1">
        <w:r w:rsidR="009D5612" w:rsidRPr="004329E5">
          <w:rPr>
            <w:rStyle w:val="Hyperlink"/>
            <w:noProof/>
          </w:rPr>
          <w:t>Tier &gt; Edit tiers…</w:t>
        </w:r>
        <w:r w:rsidR="009D5612">
          <w:rPr>
            <w:noProof/>
            <w:webHidden/>
          </w:rPr>
          <w:tab/>
        </w:r>
        <w:r w:rsidR="009D5612">
          <w:rPr>
            <w:noProof/>
            <w:webHidden/>
          </w:rPr>
          <w:fldChar w:fldCharType="begin"/>
        </w:r>
        <w:r w:rsidR="009D5612">
          <w:rPr>
            <w:noProof/>
            <w:webHidden/>
          </w:rPr>
          <w:instrText xml:space="preserve"> PAGEREF _Toc398708201 \h </w:instrText>
        </w:r>
        <w:r w:rsidR="009D5612">
          <w:rPr>
            <w:noProof/>
            <w:webHidden/>
          </w:rPr>
        </w:r>
        <w:r w:rsidR="009D5612">
          <w:rPr>
            <w:noProof/>
            <w:webHidden/>
          </w:rPr>
          <w:fldChar w:fldCharType="separate"/>
        </w:r>
        <w:r w:rsidR="009D5612">
          <w:rPr>
            <w:noProof/>
            <w:webHidden/>
          </w:rPr>
          <w:t>94</w:t>
        </w:r>
        <w:r w:rsidR="009D5612">
          <w:rPr>
            <w:noProof/>
            <w:webHidden/>
          </w:rPr>
          <w:fldChar w:fldCharType="end"/>
        </w:r>
      </w:hyperlink>
    </w:p>
    <w:p w:rsidR="009D5612" w:rsidRDefault="003E08E8">
      <w:pPr>
        <w:pStyle w:val="Verzeichnis2"/>
        <w:rPr>
          <w:rFonts w:asciiTheme="minorHAnsi" w:eastAsiaTheme="minorEastAsia" w:hAnsiTheme="minorHAnsi" w:cstheme="minorBidi"/>
          <w:noProof/>
          <w:sz w:val="22"/>
          <w:szCs w:val="22"/>
        </w:rPr>
      </w:pPr>
      <w:hyperlink w:anchor="_Toc398708202" w:history="1">
        <w:r w:rsidR="009D5612" w:rsidRPr="004329E5">
          <w:rPr>
            <w:rStyle w:val="Hyperlink"/>
            <w:noProof/>
          </w:rPr>
          <w:t>F.</w:t>
        </w:r>
        <w:r w:rsidR="009D5612">
          <w:rPr>
            <w:rFonts w:asciiTheme="minorHAnsi" w:eastAsiaTheme="minorEastAsia" w:hAnsiTheme="minorHAnsi" w:cstheme="minorBidi"/>
            <w:noProof/>
            <w:sz w:val="22"/>
            <w:szCs w:val="22"/>
          </w:rPr>
          <w:tab/>
        </w:r>
        <w:r w:rsidR="009D5612" w:rsidRPr="004329E5">
          <w:rPr>
            <w:rStyle w:val="Hyperlink"/>
            <w:noProof/>
          </w:rPr>
          <w:t>Event-Menü</w:t>
        </w:r>
        <w:r w:rsidR="009D5612">
          <w:rPr>
            <w:noProof/>
            <w:webHidden/>
          </w:rPr>
          <w:tab/>
        </w:r>
        <w:r w:rsidR="009D5612">
          <w:rPr>
            <w:noProof/>
            <w:webHidden/>
          </w:rPr>
          <w:fldChar w:fldCharType="begin"/>
        </w:r>
        <w:r w:rsidR="009D5612">
          <w:rPr>
            <w:noProof/>
            <w:webHidden/>
          </w:rPr>
          <w:instrText xml:space="preserve"> PAGEREF _Toc398708202 \h </w:instrText>
        </w:r>
        <w:r w:rsidR="009D5612">
          <w:rPr>
            <w:noProof/>
            <w:webHidden/>
          </w:rPr>
        </w:r>
        <w:r w:rsidR="009D5612">
          <w:rPr>
            <w:noProof/>
            <w:webHidden/>
          </w:rPr>
          <w:fldChar w:fldCharType="separate"/>
        </w:r>
        <w:r w:rsidR="009D5612">
          <w:rPr>
            <w:noProof/>
            <w:webHidden/>
          </w:rPr>
          <w:t>96</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03" w:history="1">
        <w:r w:rsidR="009D5612" w:rsidRPr="004329E5">
          <w:rPr>
            <w:rStyle w:val="Hyperlink"/>
            <w:noProof/>
          </w:rPr>
          <w:t>Event &gt; Event properties…</w:t>
        </w:r>
        <w:r w:rsidR="009D5612">
          <w:rPr>
            <w:noProof/>
            <w:webHidden/>
          </w:rPr>
          <w:tab/>
        </w:r>
        <w:r w:rsidR="009D5612">
          <w:rPr>
            <w:noProof/>
            <w:webHidden/>
          </w:rPr>
          <w:fldChar w:fldCharType="begin"/>
        </w:r>
        <w:r w:rsidR="009D5612">
          <w:rPr>
            <w:noProof/>
            <w:webHidden/>
          </w:rPr>
          <w:instrText xml:space="preserve"> PAGEREF _Toc398708203 \h </w:instrText>
        </w:r>
        <w:r w:rsidR="009D5612">
          <w:rPr>
            <w:noProof/>
            <w:webHidden/>
          </w:rPr>
        </w:r>
        <w:r w:rsidR="009D5612">
          <w:rPr>
            <w:noProof/>
            <w:webHidden/>
          </w:rPr>
          <w:fldChar w:fldCharType="separate"/>
        </w:r>
        <w:r w:rsidR="009D5612">
          <w:rPr>
            <w:noProof/>
            <w:webHidden/>
          </w:rPr>
          <w:t>96</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04" w:history="1">
        <w:r w:rsidR="009D5612" w:rsidRPr="004329E5">
          <w:rPr>
            <w:rStyle w:val="Hyperlink"/>
            <w:noProof/>
          </w:rPr>
          <w:t>Event &gt; Remove</w:t>
        </w:r>
        <w:r w:rsidR="009D5612">
          <w:rPr>
            <w:noProof/>
            <w:webHidden/>
          </w:rPr>
          <w:tab/>
        </w:r>
        <w:r w:rsidR="009D5612">
          <w:rPr>
            <w:noProof/>
            <w:webHidden/>
          </w:rPr>
          <w:fldChar w:fldCharType="begin"/>
        </w:r>
        <w:r w:rsidR="009D5612">
          <w:rPr>
            <w:noProof/>
            <w:webHidden/>
          </w:rPr>
          <w:instrText xml:space="preserve"> PAGEREF _Toc398708204 \h </w:instrText>
        </w:r>
        <w:r w:rsidR="009D5612">
          <w:rPr>
            <w:noProof/>
            <w:webHidden/>
          </w:rPr>
        </w:r>
        <w:r w:rsidR="009D5612">
          <w:rPr>
            <w:noProof/>
            <w:webHidden/>
          </w:rPr>
          <w:fldChar w:fldCharType="separate"/>
        </w:r>
        <w:r w:rsidR="009D5612">
          <w:rPr>
            <w:noProof/>
            <w:webHidden/>
          </w:rPr>
          <w:t>97</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05" w:history="1">
        <w:r w:rsidR="009D5612" w:rsidRPr="004329E5">
          <w:rPr>
            <w:rStyle w:val="Hyperlink"/>
            <w:noProof/>
            <w:lang w:val="en-US"/>
          </w:rPr>
          <w:t>Event &gt; Shift characters to the right</w:t>
        </w:r>
        <w:r w:rsidR="009D5612">
          <w:rPr>
            <w:noProof/>
            <w:webHidden/>
          </w:rPr>
          <w:tab/>
        </w:r>
        <w:r w:rsidR="009D5612">
          <w:rPr>
            <w:noProof/>
            <w:webHidden/>
          </w:rPr>
          <w:fldChar w:fldCharType="begin"/>
        </w:r>
        <w:r w:rsidR="009D5612">
          <w:rPr>
            <w:noProof/>
            <w:webHidden/>
          </w:rPr>
          <w:instrText xml:space="preserve"> PAGEREF _Toc398708205 \h </w:instrText>
        </w:r>
        <w:r w:rsidR="009D5612">
          <w:rPr>
            <w:noProof/>
            <w:webHidden/>
          </w:rPr>
        </w:r>
        <w:r w:rsidR="009D5612">
          <w:rPr>
            <w:noProof/>
            <w:webHidden/>
          </w:rPr>
          <w:fldChar w:fldCharType="separate"/>
        </w:r>
        <w:r w:rsidR="009D5612">
          <w:rPr>
            <w:noProof/>
            <w:webHidden/>
          </w:rPr>
          <w:t>97</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06" w:history="1">
        <w:r w:rsidR="009D5612" w:rsidRPr="004329E5">
          <w:rPr>
            <w:rStyle w:val="Hyperlink"/>
            <w:noProof/>
            <w:lang w:val="en-US"/>
          </w:rPr>
          <w:t>Event &gt; Shift characters to the left</w:t>
        </w:r>
        <w:r w:rsidR="009D5612">
          <w:rPr>
            <w:noProof/>
            <w:webHidden/>
          </w:rPr>
          <w:tab/>
        </w:r>
        <w:r w:rsidR="009D5612">
          <w:rPr>
            <w:noProof/>
            <w:webHidden/>
          </w:rPr>
          <w:fldChar w:fldCharType="begin"/>
        </w:r>
        <w:r w:rsidR="009D5612">
          <w:rPr>
            <w:noProof/>
            <w:webHidden/>
          </w:rPr>
          <w:instrText xml:space="preserve"> PAGEREF _Toc398708206 \h </w:instrText>
        </w:r>
        <w:r w:rsidR="009D5612">
          <w:rPr>
            <w:noProof/>
            <w:webHidden/>
          </w:rPr>
        </w:r>
        <w:r w:rsidR="009D5612">
          <w:rPr>
            <w:noProof/>
            <w:webHidden/>
          </w:rPr>
          <w:fldChar w:fldCharType="separate"/>
        </w:r>
        <w:r w:rsidR="009D5612">
          <w:rPr>
            <w:noProof/>
            <w:webHidden/>
          </w:rPr>
          <w:t>98</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07" w:history="1">
        <w:r w:rsidR="009D5612" w:rsidRPr="004329E5">
          <w:rPr>
            <w:rStyle w:val="Hyperlink"/>
            <w:noProof/>
          </w:rPr>
          <w:t>Event &gt; Merge</w:t>
        </w:r>
        <w:r w:rsidR="009D5612">
          <w:rPr>
            <w:noProof/>
            <w:webHidden/>
          </w:rPr>
          <w:tab/>
        </w:r>
        <w:r w:rsidR="009D5612">
          <w:rPr>
            <w:noProof/>
            <w:webHidden/>
          </w:rPr>
          <w:fldChar w:fldCharType="begin"/>
        </w:r>
        <w:r w:rsidR="009D5612">
          <w:rPr>
            <w:noProof/>
            <w:webHidden/>
          </w:rPr>
          <w:instrText xml:space="preserve"> PAGEREF _Toc398708207 \h </w:instrText>
        </w:r>
        <w:r w:rsidR="009D5612">
          <w:rPr>
            <w:noProof/>
            <w:webHidden/>
          </w:rPr>
        </w:r>
        <w:r w:rsidR="009D5612">
          <w:rPr>
            <w:noProof/>
            <w:webHidden/>
          </w:rPr>
          <w:fldChar w:fldCharType="separate"/>
        </w:r>
        <w:r w:rsidR="009D5612">
          <w:rPr>
            <w:noProof/>
            <w:webHidden/>
          </w:rPr>
          <w:t>98</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08" w:history="1">
        <w:r w:rsidR="009D5612" w:rsidRPr="004329E5">
          <w:rPr>
            <w:rStyle w:val="Hyperlink"/>
            <w:noProof/>
          </w:rPr>
          <w:t>Event &gt; Split</w:t>
        </w:r>
        <w:r w:rsidR="009D5612">
          <w:rPr>
            <w:noProof/>
            <w:webHidden/>
          </w:rPr>
          <w:tab/>
        </w:r>
        <w:r w:rsidR="009D5612">
          <w:rPr>
            <w:noProof/>
            <w:webHidden/>
          </w:rPr>
          <w:fldChar w:fldCharType="begin"/>
        </w:r>
        <w:r w:rsidR="009D5612">
          <w:rPr>
            <w:noProof/>
            <w:webHidden/>
          </w:rPr>
          <w:instrText xml:space="preserve"> PAGEREF _Toc398708208 \h </w:instrText>
        </w:r>
        <w:r w:rsidR="009D5612">
          <w:rPr>
            <w:noProof/>
            <w:webHidden/>
          </w:rPr>
        </w:r>
        <w:r w:rsidR="009D5612">
          <w:rPr>
            <w:noProof/>
            <w:webHidden/>
          </w:rPr>
          <w:fldChar w:fldCharType="separate"/>
        </w:r>
        <w:r w:rsidR="009D5612">
          <w:rPr>
            <w:noProof/>
            <w:webHidden/>
          </w:rPr>
          <w:t>98</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09" w:history="1">
        <w:r w:rsidR="009D5612" w:rsidRPr="004329E5">
          <w:rPr>
            <w:rStyle w:val="Hyperlink"/>
            <w:noProof/>
          </w:rPr>
          <w:t>Event &gt; Double split</w:t>
        </w:r>
        <w:r w:rsidR="009D5612">
          <w:rPr>
            <w:noProof/>
            <w:webHidden/>
          </w:rPr>
          <w:tab/>
        </w:r>
        <w:r w:rsidR="009D5612">
          <w:rPr>
            <w:noProof/>
            <w:webHidden/>
          </w:rPr>
          <w:fldChar w:fldCharType="begin"/>
        </w:r>
        <w:r w:rsidR="009D5612">
          <w:rPr>
            <w:noProof/>
            <w:webHidden/>
          </w:rPr>
          <w:instrText xml:space="preserve"> PAGEREF _Toc398708209 \h </w:instrText>
        </w:r>
        <w:r w:rsidR="009D5612">
          <w:rPr>
            <w:noProof/>
            <w:webHidden/>
          </w:rPr>
        </w:r>
        <w:r w:rsidR="009D5612">
          <w:rPr>
            <w:noProof/>
            <w:webHidden/>
          </w:rPr>
          <w:fldChar w:fldCharType="separate"/>
        </w:r>
        <w:r w:rsidR="009D5612">
          <w:rPr>
            <w:noProof/>
            <w:webHidden/>
          </w:rPr>
          <w:t>99</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10" w:history="1">
        <w:r w:rsidR="009D5612" w:rsidRPr="004329E5">
          <w:rPr>
            <w:rStyle w:val="Hyperlink"/>
            <w:noProof/>
          </w:rPr>
          <w:t>Event &gt; Extend to the right</w:t>
        </w:r>
        <w:r w:rsidR="009D5612">
          <w:rPr>
            <w:noProof/>
            <w:webHidden/>
          </w:rPr>
          <w:tab/>
        </w:r>
        <w:r w:rsidR="009D5612">
          <w:rPr>
            <w:noProof/>
            <w:webHidden/>
          </w:rPr>
          <w:fldChar w:fldCharType="begin"/>
        </w:r>
        <w:r w:rsidR="009D5612">
          <w:rPr>
            <w:noProof/>
            <w:webHidden/>
          </w:rPr>
          <w:instrText xml:space="preserve"> PAGEREF _Toc398708210 \h </w:instrText>
        </w:r>
        <w:r w:rsidR="009D5612">
          <w:rPr>
            <w:noProof/>
            <w:webHidden/>
          </w:rPr>
        </w:r>
        <w:r w:rsidR="009D5612">
          <w:rPr>
            <w:noProof/>
            <w:webHidden/>
          </w:rPr>
          <w:fldChar w:fldCharType="separate"/>
        </w:r>
        <w:r w:rsidR="009D5612">
          <w:rPr>
            <w:noProof/>
            <w:webHidden/>
          </w:rPr>
          <w:t>99</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11" w:history="1">
        <w:r w:rsidR="009D5612" w:rsidRPr="004329E5">
          <w:rPr>
            <w:rStyle w:val="Hyperlink"/>
            <w:noProof/>
          </w:rPr>
          <w:t>Event &gt; Extend to the left</w:t>
        </w:r>
        <w:r w:rsidR="009D5612">
          <w:rPr>
            <w:noProof/>
            <w:webHidden/>
          </w:rPr>
          <w:tab/>
        </w:r>
        <w:r w:rsidR="009D5612">
          <w:rPr>
            <w:noProof/>
            <w:webHidden/>
          </w:rPr>
          <w:fldChar w:fldCharType="begin"/>
        </w:r>
        <w:r w:rsidR="009D5612">
          <w:rPr>
            <w:noProof/>
            <w:webHidden/>
          </w:rPr>
          <w:instrText xml:space="preserve"> PAGEREF _Toc398708211 \h </w:instrText>
        </w:r>
        <w:r w:rsidR="009D5612">
          <w:rPr>
            <w:noProof/>
            <w:webHidden/>
          </w:rPr>
        </w:r>
        <w:r w:rsidR="009D5612">
          <w:rPr>
            <w:noProof/>
            <w:webHidden/>
          </w:rPr>
          <w:fldChar w:fldCharType="separate"/>
        </w:r>
        <w:r w:rsidR="009D5612">
          <w:rPr>
            <w:noProof/>
            <w:webHidden/>
          </w:rPr>
          <w:t>100</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12" w:history="1">
        <w:r w:rsidR="009D5612" w:rsidRPr="004329E5">
          <w:rPr>
            <w:rStyle w:val="Hyperlink"/>
            <w:noProof/>
          </w:rPr>
          <w:t>Event &gt; Shrink on the right</w:t>
        </w:r>
        <w:r w:rsidR="009D5612">
          <w:rPr>
            <w:noProof/>
            <w:webHidden/>
          </w:rPr>
          <w:tab/>
        </w:r>
        <w:r w:rsidR="009D5612">
          <w:rPr>
            <w:noProof/>
            <w:webHidden/>
          </w:rPr>
          <w:fldChar w:fldCharType="begin"/>
        </w:r>
        <w:r w:rsidR="009D5612">
          <w:rPr>
            <w:noProof/>
            <w:webHidden/>
          </w:rPr>
          <w:instrText xml:space="preserve"> PAGEREF _Toc398708212 \h </w:instrText>
        </w:r>
        <w:r w:rsidR="009D5612">
          <w:rPr>
            <w:noProof/>
            <w:webHidden/>
          </w:rPr>
        </w:r>
        <w:r w:rsidR="009D5612">
          <w:rPr>
            <w:noProof/>
            <w:webHidden/>
          </w:rPr>
          <w:fldChar w:fldCharType="separate"/>
        </w:r>
        <w:r w:rsidR="009D5612">
          <w:rPr>
            <w:noProof/>
            <w:webHidden/>
          </w:rPr>
          <w:t>100</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13" w:history="1">
        <w:r w:rsidR="009D5612" w:rsidRPr="004329E5">
          <w:rPr>
            <w:rStyle w:val="Hyperlink"/>
            <w:noProof/>
          </w:rPr>
          <w:t>Event &gt; Shrink on the left</w:t>
        </w:r>
        <w:r w:rsidR="009D5612">
          <w:rPr>
            <w:noProof/>
            <w:webHidden/>
          </w:rPr>
          <w:tab/>
        </w:r>
        <w:r w:rsidR="009D5612">
          <w:rPr>
            <w:noProof/>
            <w:webHidden/>
          </w:rPr>
          <w:fldChar w:fldCharType="begin"/>
        </w:r>
        <w:r w:rsidR="009D5612">
          <w:rPr>
            <w:noProof/>
            <w:webHidden/>
          </w:rPr>
          <w:instrText xml:space="preserve"> PAGEREF _Toc398708213 \h </w:instrText>
        </w:r>
        <w:r w:rsidR="009D5612">
          <w:rPr>
            <w:noProof/>
            <w:webHidden/>
          </w:rPr>
        </w:r>
        <w:r w:rsidR="009D5612">
          <w:rPr>
            <w:noProof/>
            <w:webHidden/>
          </w:rPr>
          <w:fldChar w:fldCharType="separate"/>
        </w:r>
        <w:r w:rsidR="009D5612">
          <w:rPr>
            <w:noProof/>
            <w:webHidden/>
          </w:rPr>
          <w:t>100</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14" w:history="1">
        <w:r w:rsidR="009D5612" w:rsidRPr="004329E5">
          <w:rPr>
            <w:rStyle w:val="Hyperlink"/>
            <w:noProof/>
          </w:rPr>
          <w:t>Event &gt; Move to the right</w:t>
        </w:r>
        <w:r w:rsidR="009D5612">
          <w:rPr>
            <w:noProof/>
            <w:webHidden/>
          </w:rPr>
          <w:tab/>
        </w:r>
        <w:r w:rsidR="009D5612">
          <w:rPr>
            <w:noProof/>
            <w:webHidden/>
          </w:rPr>
          <w:fldChar w:fldCharType="begin"/>
        </w:r>
        <w:r w:rsidR="009D5612">
          <w:rPr>
            <w:noProof/>
            <w:webHidden/>
          </w:rPr>
          <w:instrText xml:space="preserve"> PAGEREF _Toc398708214 \h </w:instrText>
        </w:r>
        <w:r w:rsidR="009D5612">
          <w:rPr>
            <w:noProof/>
            <w:webHidden/>
          </w:rPr>
        </w:r>
        <w:r w:rsidR="009D5612">
          <w:rPr>
            <w:noProof/>
            <w:webHidden/>
          </w:rPr>
          <w:fldChar w:fldCharType="separate"/>
        </w:r>
        <w:r w:rsidR="009D5612">
          <w:rPr>
            <w:noProof/>
            <w:webHidden/>
          </w:rPr>
          <w:t>100</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15" w:history="1">
        <w:r w:rsidR="009D5612" w:rsidRPr="004329E5">
          <w:rPr>
            <w:rStyle w:val="Hyperlink"/>
            <w:noProof/>
          </w:rPr>
          <w:t>Event &gt; Move to the left</w:t>
        </w:r>
        <w:r w:rsidR="009D5612">
          <w:rPr>
            <w:noProof/>
            <w:webHidden/>
          </w:rPr>
          <w:tab/>
        </w:r>
        <w:r w:rsidR="009D5612">
          <w:rPr>
            <w:noProof/>
            <w:webHidden/>
          </w:rPr>
          <w:fldChar w:fldCharType="begin"/>
        </w:r>
        <w:r w:rsidR="009D5612">
          <w:rPr>
            <w:noProof/>
            <w:webHidden/>
          </w:rPr>
          <w:instrText xml:space="preserve"> PAGEREF _Toc398708215 \h </w:instrText>
        </w:r>
        <w:r w:rsidR="009D5612">
          <w:rPr>
            <w:noProof/>
            <w:webHidden/>
          </w:rPr>
        </w:r>
        <w:r w:rsidR="009D5612">
          <w:rPr>
            <w:noProof/>
            <w:webHidden/>
          </w:rPr>
          <w:fldChar w:fldCharType="separate"/>
        </w:r>
        <w:r w:rsidR="009D5612">
          <w:rPr>
            <w:noProof/>
            <w:webHidden/>
          </w:rPr>
          <w:t>101</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16" w:history="1">
        <w:r w:rsidR="009D5612" w:rsidRPr="004329E5">
          <w:rPr>
            <w:rStyle w:val="Hyperlink"/>
            <w:noProof/>
          </w:rPr>
          <w:t>Event &gt; Find next event</w:t>
        </w:r>
        <w:r w:rsidR="009D5612">
          <w:rPr>
            <w:noProof/>
            <w:webHidden/>
          </w:rPr>
          <w:tab/>
        </w:r>
        <w:r w:rsidR="009D5612">
          <w:rPr>
            <w:noProof/>
            <w:webHidden/>
          </w:rPr>
          <w:fldChar w:fldCharType="begin"/>
        </w:r>
        <w:r w:rsidR="009D5612">
          <w:rPr>
            <w:noProof/>
            <w:webHidden/>
          </w:rPr>
          <w:instrText xml:space="preserve"> PAGEREF _Toc398708216 \h </w:instrText>
        </w:r>
        <w:r w:rsidR="009D5612">
          <w:rPr>
            <w:noProof/>
            <w:webHidden/>
          </w:rPr>
        </w:r>
        <w:r w:rsidR="009D5612">
          <w:rPr>
            <w:noProof/>
            <w:webHidden/>
          </w:rPr>
          <w:fldChar w:fldCharType="separate"/>
        </w:r>
        <w:r w:rsidR="009D5612">
          <w:rPr>
            <w:noProof/>
            <w:webHidden/>
          </w:rPr>
          <w:t>101</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17" w:history="1">
        <w:r w:rsidR="009D5612" w:rsidRPr="004329E5">
          <w:rPr>
            <w:rStyle w:val="Hyperlink"/>
            <w:noProof/>
          </w:rPr>
          <w:t>Event &gt; Insert Pause</w:t>
        </w:r>
        <w:r w:rsidR="009D5612">
          <w:rPr>
            <w:noProof/>
            <w:webHidden/>
          </w:rPr>
          <w:tab/>
        </w:r>
        <w:r w:rsidR="009D5612">
          <w:rPr>
            <w:noProof/>
            <w:webHidden/>
          </w:rPr>
          <w:fldChar w:fldCharType="begin"/>
        </w:r>
        <w:r w:rsidR="009D5612">
          <w:rPr>
            <w:noProof/>
            <w:webHidden/>
          </w:rPr>
          <w:instrText xml:space="preserve"> PAGEREF _Toc398708217 \h </w:instrText>
        </w:r>
        <w:r w:rsidR="009D5612">
          <w:rPr>
            <w:noProof/>
            <w:webHidden/>
          </w:rPr>
        </w:r>
        <w:r w:rsidR="009D5612">
          <w:rPr>
            <w:noProof/>
            <w:webHidden/>
          </w:rPr>
          <w:fldChar w:fldCharType="separate"/>
        </w:r>
        <w:r w:rsidR="009D5612">
          <w:rPr>
            <w:noProof/>
            <w:webHidden/>
          </w:rPr>
          <w:t>101</w:t>
        </w:r>
        <w:r w:rsidR="009D5612">
          <w:rPr>
            <w:noProof/>
            <w:webHidden/>
          </w:rPr>
          <w:fldChar w:fldCharType="end"/>
        </w:r>
      </w:hyperlink>
    </w:p>
    <w:p w:rsidR="009D5612" w:rsidRDefault="003E08E8">
      <w:pPr>
        <w:pStyle w:val="Verzeichnis2"/>
        <w:rPr>
          <w:rFonts w:asciiTheme="minorHAnsi" w:eastAsiaTheme="minorEastAsia" w:hAnsiTheme="minorHAnsi" w:cstheme="minorBidi"/>
          <w:noProof/>
          <w:sz w:val="22"/>
          <w:szCs w:val="22"/>
        </w:rPr>
      </w:pPr>
      <w:hyperlink w:anchor="_Toc398708218" w:history="1">
        <w:r w:rsidR="009D5612" w:rsidRPr="004329E5">
          <w:rPr>
            <w:rStyle w:val="Hyperlink"/>
            <w:noProof/>
          </w:rPr>
          <w:t>G.</w:t>
        </w:r>
        <w:r w:rsidR="009D5612">
          <w:rPr>
            <w:rFonts w:asciiTheme="minorHAnsi" w:eastAsiaTheme="minorEastAsia" w:hAnsiTheme="minorHAnsi" w:cstheme="minorBidi"/>
            <w:noProof/>
            <w:sz w:val="22"/>
            <w:szCs w:val="22"/>
          </w:rPr>
          <w:tab/>
        </w:r>
        <w:r w:rsidR="009D5612" w:rsidRPr="004329E5">
          <w:rPr>
            <w:rStyle w:val="Hyperlink"/>
            <w:noProof/>
          </w:rPr>
          <w:t>Timeline-Menü</w:t>
        </w:r>
        <w:r w:rsidR="009D5612">
          <w:rPr>
            <w:noProof/>
            <w:webHidden/>
          </w:rPr>
          <w:tab/>
        </w:r>
        <w:r w:rsidR="009D5612">
          <w:rPr>
            <w:noProof/>
            <w:webHidden/>
          </w:rPr>
          <w:fldChar w:fldCharType="begin"/>
        </w:r>
        <w:r w:rsidR="009D5612">
          <w:rPr>
            <w:noProof/>
            <w:webHidden/>
          </w:rPr>
          <w:instrText xml:space="preserve"> PAGEREF _Toc398708218 \h </w:instrText>
        </w:r>
        <w:r w:rsidR="009D5612">
          <w:rPr>
            <w:noProof/>
            <w:webHidden/>
          </w:rPr>
        </w:r>
        <w:r w:rsidR="009D5612">
          <w:rPr>
            <w:noProof/>
            <w:webHidden/>
          </w:rPr>
          <w:fldChar w:fldCharType="separate"/>
        </w:r>
        <w:r w:rsidR="009D5612">
          <w:rPr>
            <w:noProof/>
            <w:webHidden/>
          </w:rPr>
          <w:t>102</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19" w:history="1">
        <w:r w:rsidR="009D5612" w:rsidRPr="004329E5">
          <w:rPr>
            <w:rStyle w:val="Hyperlink"/>
            <w:noProof/>
          </w:rPr>
          <w:t>Timeline &gt; Edit timeline item...</w:t>
        </w:r>
        <w:r w:rsidR="009D5612">
          <w:rPr>
            <w:noProof/>
            <w:webHidden/>
          </w:rPr>
          <w:tab/>
        </w:r>
        <w:r w:rsidR="009D5612">
          <w:rPr>
            <w:noProof/>
            <w:webHidden/>
          </w:rPr>
          <w:fldChar w:fldCharType="begin"/>
        </w:r>
        <w:r w:rsidR="009D5612">
          <w:rPr>
            <w:noProof/>
            <w:webHidden/>
          </w:rPr>
          <w:instrText xml:space="preserve"> PAGEREF _Toc398708219 \h </w:instrText>
        </w:r>
        <w:r w:rsidR="009D5612">
          <w:rPr>
            <w:noProof/>
            <w:webHidden/>
          </w:rPr>
        </w:r>
        <w:r w:rsidR="009D5612">
          <w:rPr>
            <w:noProof/>
            <w:webHidden/>
          </w:rPr>
          <w:fldChar w:fldCharType="separate"/>
        </w:r>
        <w:r w:rsidR="009D5612">
          <w:rPr>
            <w:noProof/>
            <w:webHidden/>
          </w:rPr>
          <w:t>102</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20" w:history="1">
        <w:r w:rsidR="009D5612" w:rsidRPr="004329E5">
          <w:rPr>
            <w:rStyle w:val="Hyperlink"/>
            <w:noProof/>
          </w:rPr>
          <w:t>Timeline &gt; Insert timeline item</w:t>
        </w:r>
        <w:r w:rsidR="009D5612">
          <w:rPr>
            <w:noProof/>
            <w:webHidden/>
          </w:rPr>
          <w:tab/>
        </w:r>
        <w:r w:rsidR="009D5612">
          <w:rPr>
            <w:noProof/>
            <w:webHidden/>
          </w:rPr>
          <w:fldChar w:fldCharType="begin"/>
        </w:r>
        <w:r w:rsidR="009D5612">
          <w:rPr>
            <w:noProof/>
            <w:webHidden/>
          </w:rPr>
          <w:instrText xml:space="preserve"> PAGEREF _Toc398708220 \h </w:instrText>
        </w:r>
        <w:r w:rsidR="009D5612">
          <w:rPr>
            <w:noProof/>
            <w:webHidden/>
          </w:rPr>
        </w:r>
        <w:r w:rsidR="009D5612">
          <w:rPr>
            <w:noProof/>
            <w:webHidden/>
          </w:rPr>
          <w:fldChar w:fldCharType="separate"/>
        </w:r>
        <w:r w:rsidR="009D5612">
          <w:rPr>
            <w:noProof/>
            <w:webHidden/>
          </w:rPr>
          <w:t>102</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21" w:history="1">
        <w:r w:rsidR="009D5612" w:rsidRPr="004329E5">
          <w:rPr>
            <w:rStyle w:val="Hyperlink"/>
            <w:noProof/>
          </w:rPr>
          <w:t>Timeline &gt; Remove gap</w:t>
        </w:r>
        <w:r w:rsidR="009D5612">
          <w:rPr>
            <w:noProof/>
            <w:webHidden/>
          </w:rPr>
          <w:tab/>
        </w:r>
        <w:r w:rsidR="009D5612">
          <w:rPr>
            <w:noProof/>
            <w:webHidden/>
          </w:rPr>
          <w:fldChar w:fldCharType="begin"/>
        </w:r>
        <w:r w:rsidR="009D5612">
          <w:rPr>
            <w:noProof/>
            <w:webHidden/>
          </w:rPr>
          <w:instrText xml:space="preserve"> PAGEREF _Toc398708221 \h </w:instrText>
        </w:r>
        <w:r w:rsidR="009D5612">
          <w:rPr>
            <w:noProof/>
            <w:webHidden/>
          </w:rPr>
        </w:r>
        <w:r w:rsidR="009D5612">
          <w:rPr>
            <w:noProof/>
            <w:webHidden/>
          </w:rPr>
          <w:fldChar w:fldCharType="separate"/>
        </w:r>
        <w:r w:rsidR="009D5612">
          <w:rPr>
            <w:noProof/>
            <w:webHidden/>
          </w:rPr>
          <w:t>103</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22" w:history="1">
        <w:r w:rsidR="009D5612" w:rsidRPr="004329E5">
          <w:rPr>
            <w:rStyle w:val="Hyperlink"/>
            <w:noProof/>
          </w:rPr>
          <w:t>Timeline &gt; Remove all gaps</w:t>
        </w:r>
        <w:r w:rsidR="009D5612">
          <w:rPr>
            <w:noProof/>
            <w:webHidden/>
          </w:rPr>
          <w:tab/>
        </w:r>
        <w:r w:rsidR="009D5612">
          <w:rPr>
            <w:noProof/>
            <w:webHidden/>
          </w:rPr>
          <w:fldChar w:fldCharType="begin"/>
        </w:r>
        <w:r w:rsidR="009D5612">
          <w:rPr>
            <w:noProof/>
            <w:webHidden/>
          </w:rPr>
          <w:instrText xml:space="preserve"> PAGEREF _Toc398708222 \h </w:instrText>
        </w:r>
        <w:r w:rsidR="009D5612">
          <w:rPr>
            <w:noProof/>
            <w:webHidden/>
          </w:rPr>
        </w:r>
        <w:r w:rsidR="009D5612">
          <w:rPr>
            <w:noProof/>
            <w:webHidden/>
          </w:rPr>
          <w:fldChar w:fldCharType="separate"/>
        </w:r>
        <w:r w:rsidR="009D5612">
          <w:rPr>
            <w:noProof/>
            <w:webHidden/>
          </w:rPr>
          <w:t>103</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23" w:history="1">
        <w:r w:rsidR="009D5612" w:rsidRPr="004329E5">
          <w:rPr>
            <w:rStyle w:val="Hyperlink"/>
            <w:noProof/>
          </w:rPr>
          <w:t>Timeline &gt; Remove unused timeline items</w:t>
        </w:r>
        <w:r w:rsidR="009D5612">
          <w:rPr>
            <w:noProof/>
            <w:webHidden/>
          </w:rPr>
          <w:tab/>
        </w:r>
        <w:r w:rsidR="009D5612">
          <w:rPr>
            <w:noProof/>
            <w:webHidden/>
          </w:rPr>
          <w:fldChar w:fldCharType="begin"/>
        </w:r>
        <w:r w:rsidR="009D5612">
          <w:rPr>
            <w:noProof/>
            <w:webHidden/>
          </w:rPr>
          <w:instrText xml:space="preserve"> PAGEREF _Toc398708223 \h </w:instrText>
        </w:r>
        <w:r w:rsidR="009D5612">
          <w:rPr>
            <w:noProof/>
            <w:webHidden/>
          </w:rPr>
        </w:r>
        <w:r w:rsidR="009D5612">
          <w:rPr>
            <w:noProof/>
            <w:webHidden/>
          </w:rPr>
          <w:fldChar w:fldCharType="separate"/>
        </w:r>
        <w:r w:rsidR="009D5612">
          <w:rPr>
            <w:noProof/>
            <w:webHidden/>
          </w:rPr>
          <w:t>103</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24" w:history="1">
        <w:r w:rsidR="009D5612" w:rsidRPr="004329E5">
          <w:rPr>
            <w:rStyle w:val="Hyperlink"/>
            <w:noProof/>
          </w:rPr>
          <w:t>Timeline &gt; Make timeline consistent</w:t>
        </w:r>
        <w:r w:rsidR="009D5612">
          <w:rPr>
            <w:noProof/>
            <w:webHidden/>
          </w:rPr>
          <w:tab/>
        </w:r>
        <w:r w:rsidR="009D5612">
          <w:rPr>
            <w:noProof/>
            <w:webHidden/>
          </w:rPr>
          <w:fldChar w:fldCharType="begin"/>
        </w:r>
        <w:r w:rsidR="009D5612">
          <w:rPr>
            <w:noProof/>
            <w:webHidden/>
          </w:rPr>
          <w:instrText xml:space="preserve"> PAGEREF _Toc398708224 \h </w:instrText>
        </w:r>
        <w:r w:rsidR="009D5612">
          <w:rPr>
            <w:noProof/>
            <w:webHidden/>
          </w:rPr>
        </w:r>
        <w:r w:rsidR="009D5612">
          <w:rPr>
            <w:noProof/>
            <w:webHidden/>
          </w:rPr>
          <w:fldChar w:fldCharType="separate"/>
        </w:r>
        <w:r w:rsidR="009D5612">
          <w:rPr>
            <w:noProof/>
            <w:webHidden/>
          </w:rPr>
          <w:t>104</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25" w:history="1">
        <w:r w:rsidR="009D5612" w:rsidRPr="004329E5">
          <w:rPr>
            <w:rStyle w:val="Hyperlink"/>
            <w:noProof/>
          </w:rPr>
          <w:t>Timeline &gt; Smooth timeline...</w:t>
        </w:r>
        <w:r w:rsidR="009D5612">
          <w:rPr>
            <w:noProof/>
            <w:webHidden/>
          </w:rPr>
          <w:tab/>
        </w:r>
        <w:r w:rsidR="009D5612">
          <w:rPr>
            <w:noProof/>
            <w:webHidden/>
          </w:rPr>
          <w:fldChar w:fldCharType="begin"/>
        </w:r>
        <w:r w:rsidR="009D5612">
          <w:rPr>
            <w:noProof/>
            <w:webHidden/>
          </w:rPr>
          <w:instrText xml:space="preserve"> PAGEREF _Toc398708225 \h </w:instrText>
        </w:r>
        <w:r w:rsidR="009D5612">
          <w:rPr>
            <w:noProof/>
            <w:webHidden/>
          </w:rPr>
        </w:r>
        <w:r w:rsidR="009D5612">
          <w:rPr>
            <w:noProof/>
            <w:webHidden/>
          </w:rPr>
          <w:fldChar w:fldCharType="separate"/>
        </w:r>
        <w:r w:rsidR="009D5612">
          <w:rPr>
            <w:noProof/>
            <w:webHidden/>
          </w:rPr>
          <w:t>104</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26" w:history="1">
        <w:r w:rsidR="009D5612" w:rsidRPr="004329E5">
          <w:rPr>
            <w:rStyle w:val="Hyperlink"/>
            <w:noProof/>
          </w:rPr>
          <w:t>Timeline &gt; Interpolate timeline...</w:t>
        </w:r>
        <w:r w:rsidR="009D5612">
          <w:rPr>
            <w:noProof/>
            <w:webHidden/>
          </w:rPr>
          <w:tab/>
        </w:r>
        <w:r w:rsidR="009D5612">
          <w:rPr>
            <w:noProof/>
            <w:webHidden/>
          </w:rPr>
          <w:fldChar w:fldCharType="begin"/>
        </w:r>
        <w:r w:rsidR="009D5612">
          <w:rPr>
            <w:noProof/>
            <w:webHidden/>
          </w:rPr>
          <w:instrText xml:space="preserve"> PAGEREF _Toc398708226 \h </w:instrText>
        </w:r>
        <w:r w:rsidR="009D5612">
          <w:rPr>
            <w:noProof/>
            <w:webHidden/>
          </w:rPr>
        </w:r>
        <w:r w:rsidR="009D5612">
          <w:rPr>
            <w:noProof/>
            <w:webHidden/>
          </w:rPr>
          <w:fldChar w:fldCharType="separate"/>
        </w:r>
        <w:r w:rsidR="009D5612">
          <w:rPr>
            <w:noProof/>
            <w:webHidden/>
          </w:rPr>
          <w:t>104</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27" w:history="1">
        <w:r w:rsidR="009D5612" w:rsidRPr="004329E5">
          <w:rPr>
            <w:rStyle w:val="Hyperlink"/>
            <w:noProof/>
          </w:rPr>
          <w:t>Timeline &gt; Remove interpolated times</w:t>
        </w:r>
        <w:r w:rsidR="009D5612">
          <w:rPr>
            <w:noProof/>
            <w:webHidden/>
          </w:rPr>
          <w:tab/>
        </w:r>
        <w:r w:rsidR="009D5612">
          <w:rPr>
            <w:noProof/>
            <w:webHidden/>
          </w:rPr>
          <w:fldChar w:fldCharType="begin"/>
        </w:r>
        <w:r w:rsidR="009D5612">
          <w:rPr>
            <w:noProof/>
            <w:webHidden/>
          </w:rPr>
          <w:instrText xml:space="preserve"> PAGEREF _Toc398708227 \h </w:instrText>
        </w:r>
        <w:r w:rsidR="009D5612">
          <w:rPr>
            <w:noProof/>
            <w:webHidden/>
          </w:rPr>
        </w:r>
        <w:r w:rsidR="009D5612">
          <w:rPr>
            <w:noProof/>
            <w:webHidden/>
          </w:rPr>
          <w:fldChar w:fldCharType="separate"/>
        </w:r>
        <w:r w:rsidR="009D5612">
          <w:rPr>
            <w:noProof/>
            <w:webHidden/>
          </w:rPr>
          <w:t>105</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28" w:history="1">
        <w:r w:rsidR="009D5612" w:rsidRPr="004329E5">
          <w:rPr>
            <w:rStyle w:val="Hyperlink"/>
            <w:noProof/>
            <w:lang w:val="en-US"/>
          </w:rPr>
          <w:t>Timeline &gt; Confirm timeline item(s)</w:t>
        </w:r>
        <w:r w:rsidR="009D5612">
          <w:rPr>
            <w:noProof/>
            <w:webHidden/>
          </w:rPr>
          <w:tab/>
        </w:r>
        <w:r w:rsidR="009D5612">
          <w:rPr>
            <w:noProof/>
            <w:webHidden/>
          </w:rPr>
          <w:fldChar w:fldCharType="begin"/>
        </w:r>
        <w:r w:rsidR="009D5612">
          <w:rPr>
            <w:noProof/>
            <w:webHidden/>
          </w:rPr>
          <w:instrText xml:space="preserve"> PAGEREF _Toc398708228 \h </w:instrText>
        </w:r>
        <w:r w:rsidR="009D5612">
          <w:rPr>
            <w:noProof/>
            <w:webHidden/>
          </w:rPr>
        </w:r>
        <w:r w:rsidR="009D5612">
          <w:rPr>
            <w:noProof/>
            <w:webHidden/>
          </w:rPr>
          <w:fldChar w:fldCharType="separate"/>
        </w:r>
        <w:r w:rsidR="009D5612">
          <w:rPr>
            <w:noProof/>
            <w:webHidden/>
          </w:rPr>
          <w:t>105</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29" w:history="1">
        <w:r w:rsidR="009D5612" w:rsidRPr="004329E5">
          <w:rPr>
            <w:rStyle w:val="Hyperlink"/>
            <w:noProof/>
          </w:rPr>
          <w:t>Timeline &gt; Shift absolute times...</w:t>
        </w:r>
        <w:r w:rsidR="009D5612">
          <w:rPr>
            <w:noProof/>
            <w:webHidden/>
          </w:rPr>
          <w:tab/>
        </w:r>
        <w:r w:rsidR="009D5612">
          <w:rPr>
            <w:noProof/>
            <w:webHidden/>
          </w:rPr>
          <w:fldChar w:fldCharType="begin"/>
        </w:r>
        <w:r w:rsidR="009D5612">
          <w:rPr>
            <w:noProof/>
            <w:webHidden/>
          </w:rPr>
          <w:instrText xml:space="preserve"> PAGEREF _Toc398708229 \h </w:instrText>
        </w:r>
        <w:r w:rsidR="009D5612">
          <w:rPr>
            <w:noProof/>
            <w:webHidden/>
          </w:rPr>
        </w:r>
        <w:r w:rsidR="009D5612">
          <w:rPr>
            <w:noProof/>
            <w:webHidden/>
          </w:rPr>
          <w:fldChar w:fldCharType="separate"/>
        </w:r>
        <w:r w:rsidR="009D5612">
          <w:rPr>
            <w:noProof/>
            <w:webHidden/>
          </w:rPr>
          <w:t>105</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30" w:history="1">
        <w:r w:rsidR="009D5612" w:rsidRPr="004329E5">
          <w:rPr>
            <w:rStyle w:val="Hyperlink"/>
            <w:noProof/>
          </w:rPr>
          <w:t>Timeline &gt; Add bookmark…</w:t>
        </w:r>
        <w:r w:rsidR="009D5612">
          <w:rPr>
            <w:noProof/>
            <w:webHidden/>
          </w:rPr>
          <w:tab/>
        </w:r>
        <w:r w:rsidR="009D5612">
          <w:rPr>
            <w:noProof/>
            <w:webHidden/>
          </w:rPr>
          <w:fldChar w:fldCharType="begin"/>
        </w:r>
        <w:r w:rsidR="009D5612">
          <w:rPr>
            <w:noProof/>
            <w:webHidden/>
          </w:rPr>
          <w:instrText xml:space="preserve"> PAGEREF _Toc398708230 \h </w:instrText>
        </w:r>
        <w:r w:rsidR="009D5612">
          <w:rPr>
            <w:noProof/>
            <w:webHidden/>
          </w:rPr>
        </w:r>
        <w:r w:rsidR="009D5612">
          <w:rPr>
            <w:noProof/>
            <w:webHidden/>
          </w:rPr>
          <w:fldChar w:fldCharType="separate"/>
        </w:r>
        <w:r w:rsidR="009D5612">
          <w:rPr>
            <w:noProof/>
            <w:webHidden/>
          </w:rPr>
          <w:t>105</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31" w:history="1">
        <w:r w:rsidR="009D5612" w:rsidRPr="004329E5">
          <w:rPr>
            <w:rStyle w:val="Hyperlink"/>
            <w:noProof/>
          </w:rPr>
          <w:t>Timeline &gt; Fine tuning mode</w:t>
        </w:r>
        <w:r w:rsidR="009D5612">
          <w:rPr>
            <w:noProof/>
            <w:webHidden/>
          </w:rPr>
          <w:tab/>
        </w:r>
        <w:r w:rsidR="009D5612">
          <w:rPr>
            <w:noProof/>
            <w:webHidden/>
          </w:rPr>
          <w:fldChar w:fldCharType="begin"/>
        </w:r>
        <w:r w:rsidR="009D5612">
          <w:rPr>
            <w:noProof/>
            <w:webHidden/>
          </w:rPr>
          <w:instrText xml:space="preserve"> PAGEREF _Toc398708231 \h </w:instrText>
        </w:r>
        <w:r w:rsidR="009D5612">
          <w:rPr>
            <w:noProof/>
            <w:webHidden/>
          </w:rPr>
        </w:r>
        <w:r w:rsidR="009D5612">
          <w:rPr>
            <w:noProof/>
            <w:webHidden/>
          </w:rPr>
          <w:fldChar w:fldCharType="separate"/>
        </w:r>
        <w:r w:rsidR="009D5612">
          <w:rPr>
            <w:noProof/>
            <w:webHidden/>
          </w:rPr>
          <w:t>106</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32" w:history="1">
        <w:r w:rsidR="009D5612" w:rsidRPr="004329E5">
          <w:rPr>
            <w:rStyle w:val="Hyperlink"/>
            <w:noProof/>
          </w:rPr>
          <w:t>Timeline &gt; Bookmarks…</w:t>
        </w:r>
        <w:r w:rsidR="009D5612">
          <w:rPr>
            <w:noProof/>
            <w:webHidden/>
          </w:rPr>
          <w:tab/>
        </w:r>
        <w:r w:rsidR="009D5612">
          <w:rPr>
            <w:noProof/>
            <w:webHidden/>
          </w:rPr>
          <w:fldChar w:fldCharType="begin"/>
        </w:r>
        <w:r w:rsidR="009D5612">
          <w:rPr>
            <w:noProof/>
            <w:webHidden/>
          </w:rPr>
          <w:instrText xml:space="preserve"> PAGEREF _Toc398708232 \h </w:instrText>
        </w:r>
        <w:r w:rsidR="009D5612">
          <w:rPr>
            <w:noProof/>
            <w:webHidden/>
          </w:rPr>
        </w:r>
        <w:r w:rsidR="009D5612">
          <w:rPr>
            <w:noProof/>
            <w:webHidden/>
          </w:rPr>
          <w:fldChar w:fldCharType="separate"/>
        </w:r>
        <w:r w:rsidR="009D5612">
          <w:rPr>
            <w:noProof/>
            <w:webHidden/>
          </w:rPr>
          <w:t>106</w:t>
        </w:r>
        <w:r w:rsidR="009D5612">
          <w:rPr>
            <w:noProof/>
            <w:webHidden/>
          </w:rPr>
          <w:fldChar w:fldCharType="end"/>
        </w:r>
      </w:hyperlink>
    </w:p>
    <w:p w:rsidR="009D5612" w:rsidRDefault="003E08E8">
      <w:pPr>
        <w:pStyle w:val="Verzeichnis2"/>
        <w:rPr>
          <w:rFonts w:asciiTheme="minorHAnsi" w:eastAsiaTheme="minorEastAsia" w:hAnsiTheme="minorHAnsi" w:cstheme="minorBidi"/>
          <w:noProof/>
          <w:sz w:val="22"/>
          <w:szCs w:val="22"/>
        </w:rPr>
      </w:pPr>
      <w:hyperlink w:anchor="_Toc398708233" w:history="1">
        <w:r w:rsidR="009D5612" w:rsidRPr="004329E5">
          <w:rPr>
            <w:rStyle w:val="Hyperlink"/>
            <w:noProof/>
          </w:rPr>
          <w:t>H.</w:t>
        </w:r>
        <w:r w:rsidR="009D5612">
          <w:rPr>
            <w:rFonts w:asciiTheme="minorHAnsi" w:eastAsiaTheme="minorEastAsia" w:hAnsiTheme="minorHAnsi" w:cstheme="minorBidi"/>
            <w:noProof/>
            <w:sz w:val="22"/>
            <w:szCs w:val="22"/>
          </w:rPr>
          <w:tab/>
        </w:r>
        <w:r w:rsidR="009D5612" w:rsidRPr="004329E5">
          <w:rPr>
            <w:rStyle w:val="Hyperlink"/>
            <w:noProof/>
          </w:rPr>
          <w:t>Format-Menü</w:t>
        </w:r>
        <w:r w:rsidR="009D5612">
          <w:rPr>
            <w:noProof/>
            <w:webHidden/>
          </w:rPr>
          <w:tab/>
        </w:r>
        <w:r w:rsidR="009D5612">
          <w:rPr>
            <w:noProof/>
            <w:webHidden/>
          </w:rPr>
          <w:fldChar w:fldCharType="begin"/>
        </w:r>
        <w:r w:rsidR="009D5612">
          <w:rPr>
            <w:noProof/>
            <w:webHidden/>
          </w:rPr>
          <w:instrText xml:space="preserve"> PAGEREF _Toc398708233 \h </w:instrText>
        </w:r>
        <w:r w:rsidR="009D5612">
          <w:rPr>
            <w:noProof/>
            <w:webHidden/>
          </w:rPr>
        </w:r>
        <w:r w:rsidR="009D5612">
          <w:rPr>
            <w:noProof/>
            <w:webHidden/>
          </w:rPr>
          <w:fldChar w:fldCharType="separate"/>
        </w:r>
        <w:r w:rsidR="009D5612">
          <w:rPr>
            <w:noProof/>
            <w:webHidden/>
          </w:rPr>
          <w:t>107</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34" w:history="1">
        <w:r w:rsidR="009D5612" w:rsidRPr="004329E5">
          <w:rPr>
            <w:rStyle w:val="Hyperlink"/>
            <w:noProof/>
          </w:rPr>
          <w:t>Format &gt; Apply stylesheet</w:t>
        </w:r>
        <w:r w:rsidR="009D5612">
          <w:rPr>
            <w:noProof/>
            <w:webHidden/>
          </w:rPr>
          <w:tab/>
        </w:r>
        <w:r w:rsidR="009D5612">
          <w:rPr>
            <w:noProof/>
            <w:webHidden/>
          </w:rPr>
          <w:fldChar w:fldCharType="begin"/>
        </w:r>
        <w:r w:rsidR="009D5612">
          <w:rPr>
            <w:noProof/>
            <w:webHidden/>
          </w:rPr>
          <w:instrText xml:space="preserve"> PAGEREF _Toc398708234 \h </w:instrText>
        </w:r>
        <w:r w:rsidR="009D5612">
          <w:rPr>
            <w:noProof/>
            <w:webHidden/>
          </w:rPr>
        </w:r>
        <w:r w:rsidR="009D5612">
          <w:rPr>
            <w:noProof/>
            <w:webHidden/>
          </w:rPr>
          <w:fldChar w:fldCharType="separate"/>
        </w:r>
        <w:r w:rsidR="009D5612">
          <w:rPr>
            <w:noProof/>
            <w:webHidden/>
          </w:rPr>
          <w:t>112</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35" w:history="1">
        <w:r w:rsidR="009D5612" w:rsidRPr="004329E5">
          <w:rPr>
            <w:rStyle w:val="Hyperlink"/>
            <w:noProof/>
          </w:rPr>
          <w:t>Format &gt; Open format table...</w:t>
        </w:r>
        <w:r w:rsidR="009D5612">
          <w:rPr>
            <w:noProof/>
            <w:webHidden/>
          </w:rPr>
          <w:tab/>
        </w:r>
        <w:r w:rsidR="009D5612">
          <w:rPr>
            <w:noProof/>
            <w:webHidden/>
          </w:rPr>
          <w:fldChar w:fldCharType="begin"/>
        </w:r>
        <w:r w:rsidR="009D5612">
          <w:rPr>
            <w:noProof/>
            <w:webHidden/>
          </w:rPr>
          <w:instrText xml:space="preserve"> PAGEREF _Toc398708235 \h </w:instrText>
        </w:r>
        <w:r w:rsidR="009D5612">
          <w:rPr>
            <w:noProof/>
            <w:webHidden/>
          </w:rPr>
        </w:r>
        <w:r w:rsidR="009D5612">
          <w:rPr>
            <w:noProof/>
            <w:webHidden/>
          </w:rPr>
          <w:fldChar w:fldCharType="separate"/>
        </w:r>
        <w:r w:rsidR="009D5612">
          <w:rPr>
            <w:noProof/>
            <w:webHidden/>
          </w:rPr>
          <w:t>112</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36" w:history="1">
        <w:r w:rsidR="009D5612" w:rsidRPr="004329E5">
          <w:rPr>
            <w:rStyle w:val="Hyperlink"/>
            <w:noProof/>
            <w:lang w:val="en-US"/>
          </w:rPr>
          <w:t>Format &gt; Save format table as...</w:t>
        </w:r>
        <w:r w:rsidR="009D5612">
          <w:rPr>
            <w:noProof/>
            <w:webHidden/>
          </w:rPr>
          <w:tab/>
        </w:r>
        <w:r w:rsidR="009D5612">
          <w:rPr>
            <w:noProof/>
            <w:webHidden/>
          </w:rPr>
          <w:fldChar w:fldCharType="begin"/>
        </w:r>
        <w:r w:rsidR="009D5612">
          <w:rPr>
            <w:noProof/>
            <w:webHidden/>
          </w:rPr>
          <w:instrText xml:space="preserve"> PAGEREF _Toc398708236 \h </w:instrText>
        </w:r>
        <w:r w:rsidR="009D5612">
          <w:rPr>
            <w:noProof/>
            <w:webHidden/>
          </w:rPr>
        </w:r>
        <w:r w:rsidR="009D5612">
          <w:rPr>
            <w:noProof/>
            <w:webHidden/>
          </w:rPr>
          <w:fldChar w:fldCharType="separate"/>
        </w:r>
        <w:r w:rsidR="009D5612">
          <w:rPr>
            <w:noProof/>
            <w:webHidden/>
          </w:rPr>
          <w:t>112</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37" w:history="1">
        <w:r w:rsidR="009D5612" w:rsidRPr="004329E5">
          <w:rPr>
            <w:rStyle w:val="Hyperlink"/>
            <w:noProof/>
          </w:rPr>
          <w:t>Format &gt; Edit format table...</w:t>
        </w:r>
        <w:r w:rsidR="009D5612">
          <w:rPr>
            <w:noProof/>
            <w:webHidden/>
          </w:rPr>
          <w:tab/>
        </w:r>
        <w:r w:rsidR="009D5612">
          <w:rPr>
            <w:noProof/>
            <w:webHidden/>
          </w:rPr>
          <w:fldChar w:fldCharType="begin"/>
        </w:r>
        <w:r w:rsidR="009D5612">
          <w:rPr>
            <w:noProof/>
            <w:webHidden/>
          </w:rPr>
          <w:instrText xml:space="preserve"> PAGEREF _Toc398708237 \h </w:instrText>
        </w:r>
        <w:r w:rsidR="009D5612">
          <w:rPr>
            <w:noProof/>
            <w:webHidden/>
          </w:rPr>
        </w:r>
        <w:r w:rsidR="009D5612">
          <w:rPr>
            <w:noProof/>
            <w:webHidden/>
          </w:rPr>
          <w:fldChar w:fldCharType="separate"/>
        </w:r>
        <w:r w:rsidR="009D5612">
          <w:rPr>
            <w:noProof/>
            <w:webHidden/>
          </w:rPr>
          <w:t>112</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38" w:history="1">
        <w:r w:rsidR="009D5612" w:rsidRPr="004329E5">
          <w:rPr>
            <w:rStyle w:val="Hyperlink"/>
            <w:noProof/>
          </w:rPr>
          <w:t>Format &gt; Format tier...</w:t>
        </w:r>
        <w:r w:rsidR="009D5612">
          <w:rPr>
            <w:noProof/>
            <w:webHidden/>
          </w:rPr>
          <w:tab/>
        </w:r>
        <w:r w:rsidR="009D5612">
          <w:rPr>
            <w:noProof/>
            <w:webHidden/>
          </w:rPr>
          <w:fldChar w:fldCharType="begin"/>
        </w:r>
        <w:r w:rsidR="009D5612">
          <w:rPr>
            <w:noProof/>
            <w:webHidden/>
          </w:rPr>
          <w:instrText xml:space="preserve"> PAGEREF _Toc398708238 \h </w:instrText>
        </w:r>
        <w:r w:rsidR="009D5612">
          <w:rPr>
            <w:noProof/>
            <w:webHidden/>
          </w:rPr>
        </w:r>
        <w:r w:rsidR="009D5612">
          <w:rPr>
            <w:noProof/>
            <w:webHidden/>
          </w:rPr>
          <w:fldChar w:fldCharType="separate"/>
        </w:r>
        <w:r w:rsidR="009D5612">
          <w:rPr>
            <w:noProof/>
            <w:webHidden/>
          </w:rPr>
          <w:t>112</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39" w:history="1">
        <w:r w:rsidR="009D5612" w:rsidRPr="004329E5">
          <w:rPr>
            <w:rStyle w:val="Hyperlink"/>
            <w:noProof/>
          </w:rPr>
          <w:t>Format &gt; Format tier labels...</w:t>
        </w:r>
        <w:r w:rsidR="009D5612">
          <w:rPr>
            <w:noProof/>
            <w:webHidden/>
          </w:rPr>
          <w:tab/>
        </w:r>
        <w:r w:rsidR="009D5612">
          <w:rPr>
            <w:noProof/>
            <w:webHidden/>
          </w:rPr>
          <w:fldChar w:fldCharType="begin"/>
        </w:r>
        <w:r w:rsidR="009D5612">
          <w:rPr>
            <w:noProof/>
            <w:webHidden/>
          </w:rPr>
          <w:instrText xml:space="preserve"> PAGEREF _Toc398708239 \h </w:instrText>
        </w:r>
        <w:r w:rsidR="009D5612">
          <w:rPr>
            <w:noProof/>
            <w:webHidden/>
          </w:rPr>
        </w:r>
        <w:r w:rsidR="009D5612">
          <w:rPr>
            <w:noProof/>
            <w:webHidden/>
          </w:rPr>
          <w:fldChar w:fldCharType="separate"/>
        </w:r>
        <w:r w:rsidR="009D5612">
          <w:rPr>
            <w:noProof/>
            <w:webHidden/>
          </w:rPr>
          <w:t>112</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40" w:history="1">
        <w:r w:rsidR="009D5612" w:rsidRPr="004329E5">
          <w:rPr>
            <w:rStyle w:val="Hyperlink"/>
            <w:noProof/>
          </w:rPr>
          <w:t>Format &gt; Format timeline...</w:t>
        </w:r>
        <w:r w:rsidR="009D5612">
          <w:rPr>
            <w:noProof/>
            <w:webHidden/>
          </w:rPr>
          <w:tab/>
        </w:r>
        <w:r w:rsidR="009D5612">
          <w:rPr>
            <w:noProof/>
            <w:webHidden/>
          </w:rPr>
          <w:fldChar w:fldCharType="begin"/>
        </w:r>
        <w:r w:rsidR="009D5612">
          <w:rPr>
            <w:noProof/>
            <w:webHidden/>
          </w:rPr>
          <w:instrText xml:space="preserve"> PAGEREF _Toc398708240 \h </w:instrText>
        </w:r>
        <w:r w:rsidR="009D5612">
          <w:rPr>
            <w:noProof/>
            <w:webHidden/>
          </w:rPr>
        </w:r>
        <w:r w:rsidR="009D5612">
          <w:rPr>
            <w:noProof/>
            <w:webHidden/>
          </w:rPr>
          <w:fldChar w:fldCharType="separate"/>
        </w:r>
        <w:r w:rsidR="009D5612">
          <w:rPr>
            <w:noProof/>
            <w:webHidden/>
          </w:rPr>
          <w:t>113</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41" w:history="1">
        <w:r w:rsidR="009D5612" w:rsidRPr="004329E5">
          <w:rPr>
            <w:rStyle w:val="Hyperlink"/>
            <w:noProof/>
          </w:rPr>
          <w:t>Format &gt; Format timeline items...</w:t>
        </w:r>
        <w:r w:rsidR="009D5612">
          <w:rPr>
            <w:noProof/>
            <w:webHidden/>
          </w:rPr>
          <w:tab/>
        </w:r>
        <w:r w:rsidR="009D5612">
          <w:rPr>
            <w:noProof/>
            <w:webHidden/>
          </w:rPr>
          <w:fldChar w:fldCharType="begin"/>
        </w:r>
        <w:r w:rsidR="009D5612">
          <w:rPr>
            <w:noProof/>
            <w:webHidden/>
          </w:rPr>
          <w:instrText xml:space="preserve"> PAGEREF _Toc398708241 \h </w:instrText>
        </w:r>
        <w:r w:rsidR="009D5612">
          <w:rPr>
            <w:noProof/>
            <w:webHidden/>
          </w:rPr>
        </w:r>
        <w:r w:rsidR="009D5612">
          <w:rPr>
            <w:noProof/>
            <w:webHidden/>
          </w:rPr>
          <w:fldChar w:fldCharType="separate"/>
        </w:r>
        <w:r w:rsidR="009D5612">
          <w:rPr>
            <w:noProof/>
            <w:webHidden/>
          </w:rPr>
          <w:t>113</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42" w:history="1">
        <w:r w:rsidR="009D5612" w:rsidRPr="004329E5">
          <w:rPr>
            <w:rStyle w:val="Hyperlink"/>
            <w:noProof/>
          </w:rPr>
          <w:t>Format &gt; Set frame end</w:t>
        </w:r>
        <w:r w:rsidR="009D5612">
          <w:rPr>
            <w:noProof/>
            <w:webHidden/>
          </w:rPr>
          <w:tab/>
        </w:r>
        <w:r w:rsidR="009D5612">
          <w:rPr>
            <w:noProof/>
            <w:webHidden/>
          </w:rPr>
          <w:fldChar w:fldCharType="begin"/>
        </w:r>
        <w:r w:rsidR="009D5612">
          <w:rPr>
            <w:noProof/>
            <w:webHidden/>
          </w:rPr>
          <w:instrText xml:space="preserve"> PAGEREF _Toc398708242 \h </w:instrText>
        </w:r>
        <w:r w:rsidR="009D5612">
          <w:rPr>
            <w:noProof/>
            <w:webHidden/>
          </w:rPr>
        </w:r>
        <w:r w:rsidR="009D5612">
          <w:rPr>
            <w:noProof/>
            <w:webHidden/>
          </w:rPr>
          <w:fldChar w:fldCharType="separate"/>
        </w:r>
        <w:r w:rsidR="009D5612">
          <w:rPr>
            <w:noProof/>
            <w:webHidden/>
          </w:rPr>
          <w:t>114</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43" w:history="1">
        <w:r w:rsidR="009D5612" w:rsidRPr="004329E5">
          <w:rPr>
            <w:rStyle w:val="Hyperlink"/>
            <w:noProof/>
          </w:rPr>
          <w:t>Format &gt; Reformat</w:t>
        </w:r>
        <w:r w:rsidR="009D5612">
          <w:rPr>
            <w:noProof/>
            <w:webHidden/>
          </w:rPr>
          <w:tab/>
        </w:r>
        <w:r w:rsidR="009D5612">
          <w:rPr>
            <w:noProof/>
            <w:webHidden/>
          </w:rPr>
          <w:fldChar w:fldCharType="begin"/>
        </w:r>
        <w:r w:rsidR="009D5612">
          <w:rPr>
            <w:noProof/>
            <w:webHidden/>
          </w:rPr>
          <w:instrText xml:space="preserve"> PAGEREF _Toc398708243 \h </w:instrText>
        </w:r>
        <w:r w:rsidR="009D5612">
          <w:rPr>
            <w:noProof/>
            <w:webHidden/>
          </w:rPr>
        </w:r>
        <w:r w:rsidR="009D5612">
          <w:rPr>
            <w:noProof/>
            <w:webHidden/>
          </w:rPr>
          <w:fldChar w:fldCharType="separate"/>
        </w:r>
        <w:r w:rsidR="009D5612">
          <w:rPr>
            <w:noProof/>
            <w:webHidden/>
          </w:rPr>
          <w:t>114</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44" w:history="1">
        <w:r w:rsidR="009D5612" w:rsidRPr="004329E5">
          <w:rPr>
            <w:rStyle w:val="Hyperlink"/>
            <w:noProof/>
          </w:rPr>
          <w:t>Format &gt; Underline</w:t>
        </w:r>
        <w:r w:rsidR="009D5612">
          <w:rPr>
            <w:noProof/>
            <w:webHidden/>
          </w:rPr>
          <w:tab/>
        </w:r>
        <w:r w:rsidR="009D5612">
          <w:rPr>
            <w:noProof/>
            <w:webHidden/>
          </w:rPr>
          <w:fldChar w:fldCharType="begin"/>
        </w:r>
        <w:r w:rsidR="009D5612">
          <w:rPr>
            <w:noProof/>
            <w:webHidden/>
          </w:rPr>
          <w:instrText xml:space="preserve"> PAGEREF _Toc398708244 \h </w:instrText>
        </w:r>
        <w:r w:rsidR="009D5612">
          <w:rPr>
            <w:noProof/>
            <w:webHidden/>
          </w:rPr>
        </w:r>
        <w:r w:rsidR="009D5612">
          <w:rPr>
            <w:noProof/>
            <w:webHidden/>
          </w:rPr>
          <w:fldChar w:fldCharType="separate"/>
        </w:r>
        <w:r w:rsidR="009D5612">
          <w:rPr>
            <w:noProof/>
            <w:webHidden/>
          </w:rPr>
          <w:t>114</w:t>
        </w:r>
        <w:r w:rsidR="009D5612">
          <w:rPr>
            <w:noProof/>
            <w:webHidden/>
          </w:rPr>
          <w:fldChar w:fldCharType="end"/>
        </w:r>
      </w:hyperlink>
    </w:p>
    <w:p w:rsidR="009D5612" w:rsidRDefault="003E08E8">
      <w:pPr>
        <w:pStyle w:val="Verzeichnis2"/>
        <w:rPr>
          <w:rFonts w:asciiTheme="minorHAnsi" w:eastAsiaTheme="minorEastAsia" w:hAnsiTheme="minorHAnsi" w:cstheme="minorBidi"/>
          <w:noProof/>
          <w:sz w:val="22"/>
          <w:szCs w:val="22"/>
        </w:rPr>
      </w:pPr>
      <w:hyperlink w:anchor="_Toc398708245" w:history="1">
        <w:r w:rsidR="009D5612" w:rsidRPr="004329E5">
          <w:rPr>
            <w:rStyle w:val="Hyperlink"/>
            <w:noProof/>
          </w:rPr>
          <w:t>I.</w:t>
        </w:r>
        <w:r w:rsidR="009D5612">
          <w:rPr>
            <w:rFonts w:asciiTheme="minorHAnsi" w:eastAsiaTheme="minorEastAsia" w:hAnsiTheme="minorHAnsi" w:cstheme="minorBidi"/>
            <w:noProof/>
            <w:sz w:val="22"/>
            <w:szCs w:val="22"/>
          </w:rPr>
          <w:tab/>
        </w:r>
        <w:r w:rsidR="009D5612" w:rsidRPr="004329E5">
          <w:rPr>
            <w:rStyle w:val="Hyperlink"/>
            <w:noProof/>
          </w:rPr>
          <w:t>Help-Menü</w:t>
        </w:r>
        <w:r w:rsidR="009D5612">
          <w:rPr>
            <w:noProof/>
            <w:webHidden/>
          </w:rPr>
          <w:tab/>
        </w:r>
        <w:r w:rsidR="009D5612">
          <w:rPr>
            <w:noProof/>
            <w:webHidden/>
          </w:rPr>
          <w:fldChar w:fldCharType="begin"/>
        </w:r>
        <w:r w:rsidR="009D5612">
          <w:rPr>
            <w:noProof/>
            <w:webHidden/>
          </w:rPr>
          <w:instrText xml:space="preserve"> PAGEREF _Toc398708245 \h </w:instrText>
        </w:r>
        <w:r w:rsidR="009D5612">
          <w:rPr>
            <w:noProof/>
            <w:webHidden/>
          </w:rPr>
        </w:r>
        <w:r w:rsidR="009D5612">
          <w:rPr>
            <w:noProof/>
            <w:webHidden/>
          </w:rPr>
          <w:fldChar w:fldCharType="separate"/>
        </w:r>
        <w:r w:rsidR="009D5612">
          <w:rPr>
            <w:noProof/>
            <w:webHidden/>
          </w:rPr>
          <w:t>116</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46" w:history="1">
        <w:r w:rsidR="009D5612" w:rsidRPr="004329E5">
          <w:rPr>
            <w:rStyle w:val="Hyperlink"/>
            <w:noProof/>
          </w:rPr>
          <w:t>Help &gt; EXMARaLDA on the web</w:t>
        </w:r>
        <w:r w:rsidR="009D5612">
          <w:rPr>
            <w:noProof/>
            <w:webHidden/>
          </w:rPr>
          <w:tab/>
        </w:r>
        <w:r w:rsidR="009D5612">
          <w:rPr>
            <w:noProof/>
            <w:webHidden/>
          </w:rPr>
          <w:fldChar w:fldCharType="begin"/>
        </w:r>
        <w:r w:rsidR="009D5612">
          <w:rPr>
            <w:noProof/>
            <w:webHidden/>
          </w:rPr>
          <w:instrText xml:space="preserve"> PAGEREF _Toc398708246 \h </w:instrText>
        </w:r>
        <w:r w:rsidR="009D5612">
          <w:rPr>
            <w:noProof/>
            <w:webHidden/>
          </w:rPr>
        </w:r>
        <w:r w:rsidR="009D5612">
          <w:rPr>
            <w:noProof/>
            <w:webHidden/>
          </w:rPr>
          <w:fldChar w:fldCharType="separate"/>
        </w:r>
        <w:r w:rsidR="009D5612">
          <w:rPr>
            <w:noProof/>
            <w:webHidden/>
          </w:rPr>
          <w:t>116</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47" w:history="1">
        <w:r w:rsidR="009D5612" w:rsidRPr="004329E5">
          <w:rPr>
            <w:rStyle w:val="Hyperlink"/>
            <w:noProof/>
          </w:rPr>
          <w:t>Help &gt; About…</w:t>
        </w:r>
        <w:r w:rsidR="009D5612">
          <w:rPr>
            <w:noProof/>
            <w:webHidden/>
          </w:rPr>
          <w:tab/>
        </w:r>
        <w:r w:rsidR="009D5612">
          <w:rPr>
            <w:noProof/>
            <w:webHidden/>
          </w:rPr>
          <w:fldChar w:fldCharType="begin"/>
        </w:r>
        <w:r w:rsidR="009D5612">
          <w:rPr>
            <w:noProof/>
            <w:webHidden/>
          </w:rPr>
          <w:instrText xml:space="preserve"> PAGEREF _Toc398708247 \h </w:instrText>
        </w:r>
        <w:r w:rsidR="009D5612">
          <w:rPr>
            <w:noProof/>
            <w:webHidden/>
          </w:rPr>
        </w:r>
        <w:r w:rsidR="009D5612">
          <w:rPr>
            <w:noProof/>
            <w:webHidden/>
          </w:rPr>
          <w:fldChar w:fldCharType="separate"/>
        </w:r>
        <w:r w:rsidR="009D5612">
          <w:rPr>
            <w:noProof/>
            <w:webHidden/>
          </w:rPr>
          <w:t>116</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48" w:history="1">
        <w:r w:rsidR="009D5612" w:rsidRPr="004329E5">
          <w:rPr>
            <w:rStyle w:val="Hyperlink"/>
            <w:noProof/>
          </w:rPr>
          <w:t>Help &gt; Check for update…</w:t>
        </w:r>
        <w:r w:rsidR="009D5612">
          <w:rPr>
            <w:noProof/>
            <w:webHidden/>
          </w:rPr>
          <w:tab/>
        </w:r>
        <w:r w:rsidR="009D5612">
          <w:rPr>
            <w:noProof/>
            <w:webHidden/>
          </w:rPr>
          <w:fldChar w:fldCharType="begin"/>
        </w:r>
        <w:r w:rsidR="009D5612">
          <w:rPr>
            <w:noProof/>
            <w:webHidden/>
          </w:rPr>
          <w:instrText xml:space="preserve"> PAGEREF _Toc398708248 \h </w:instrText>
        </w:r>
        <w:r w:rsidR="009D5612">
          <w:rPr>
            <w:noProof/>
            <w:webHidden/>
          </w:rPr>
        </w:r>
        <w:r w:rsidR="009D5612">
          <w:rPr>
            <w:noProof/>
            <w:webHidden/>
          </w:rPr>
          <w:fldChar w:fldCharType="separate"/>
        </w:r>
        <w:r w:rsidR="009D5612">
          <w:rPr>
            <w:noProof/>
            <w:webHidden/>
          </w:rPr>
          <w:t>117</w:t>
        </w:r>
        <w:r w:rsidR="009D5612">
          <w:rPr>
            <w:noProof/>
            <w:webHidden/>
          </w:rPr>
          <w:fldChar w:fldCharType="end"/>
        </w:r>
      </w:hyperlink>
    </w:p>
    <w:p w:rsidR="009D5612" w:rsidRDefault="003E08E8">
      <w:pPr>
        <w:pStyle w:val="Verzeichnis1"/>
        <w:rPr>
          <w:rFonts w:asciiTheme="minorHAnsi" w:eastAsiaTheme="minorEastAsia" w:hAnsiTheme="minorHAnsi" w:cstheme="minorBidi"/>
          <w:b w:val="0"/>
          <w:bCs w:val="0"/>
          <w:caps w:val="0"/>
          <w:noProof/>
          <w:sz w:val="22"/>
          <w:szCs w:val="22"/>
        </w:rPr>
      </w:pPr>
      <w:hyperlink w:anchor="_Toc398708249" w:history="1">
        <w:r w:rsidR="009D5612" w:rsidRPr="004329E5">
          <w:rPr>
            <w:rStyle w:val="Hyperlink"/>
            <w:noProof/>
          </w:rPr>
          <w:t>Anhang A: SIMPLE EXMARaLDA-Konventionen</w:t>
        </w:r>
        <w:r w:rsidR="009D5612">
          <w:rPr>
            <w:noProof/>
            <w:webHidden/>
          </w:rPr>
          <w:tab/>
        </w:r>
        <w:r w:rsidR="009D5612">
          <w:rPr>
            <w:noProof/>
            <w:webHidden/>
          </w:rPr>
          <w:fldChar w:fldCharType="begin"/>
        </w:r>
        <w:r w:rsidR="009D5612">
          <w:rPr>
            <w:noProof/>
            <w:webHidden/>
          </w:rPr>
          <w:instrText xml:space="preserve"> PAGEREF _Toc398708249 \h </w:instrText>
        </w:r>
        <w:r w:rsidR="009D5612">
          <w:rPr>
            <w:noProof/>
            <w:webHidden/>
          </w:rPr>
        </w:r>
        <w:r w:rsidR="009D5612">
          <w:rPr>
            <w:noProof/>
            <w:webHidden/>
          </w:rPr>
          <w:fldChar w:fldCharType="separate"/>
        </w:r>
        <w:r w:rsidR="009D5612">
          <w:rPr>
            <w:noProof/>
            <w:webHidden/>
          </w:rPr>
          <w:t>118</w:t>
        </w:r>
        <w:r w:rsidR="009D5612">
          <w:rPr>
            <w:noProof/>
            <w:webHidden/>
          </w:rPr>
          <w:fldChar w:fldCharType="end"/>
        </w:r>
      </w:hyperlink>
    </w:p>
    <w:p w:rsidR="009D5612" w:rsidRDefault="003E08E8">
      <w:pPr>
        <w:pStyle w:val="Verzeichnis1"/>
        <w:rPr>
          <w:rFonts w:asciiTheme="minorHAnsi" w:eastAsiaTheme="minorEastAsia" w:hAnsiTheme="minorHAnsi" w:cstheme="minorBidi"/>
          <w:b w:val="0"/>
          <w:bCs w:val="0"/>
          <w:caps w:val="0"/>
          <w:noProof/>
          <w:sz w:val="22"/>
          <w:szCs w:val="22"/>
        </w:rPr>
      </w:pPr>
      <w:hyperlink w:anchor="_Toc398708250" w:history="1">
        <w:r w:rsidR="009D5612" w:rsidRPr="004329E5">
          <w:rPr>
            <w:rStyle w:val="Hyperlink"/>
            <w:noProof/>
          </w:rPr>
          <w:t>Anhang B: Segmentierungs-Algorithmen</w:t>
        </w:r>
        <w:r w:rsidR="009D5612">
          <w:rPr>
            <w:noProof/>
            <w:webHidden/>
          </w:rPr>
          <w:tab/>
        </w:r>
        <w:r w:rsidR="009D5612">
          <w:rPr>
            <w:noProof/>
            <w:webHidden/>
          </w:rPr>
          <w:fldChar w:fldCharType="begin"/>
        </w:r>
        <w:r w:rsidR="009D5612">
          <w:rPr>
            <w:noProof/>
            <w:webHidden/>
          </w:rPr>
          <w:instrText xml:space="preserve"> PAGEREF _Toc398708250 \h </w:instrText>
        </w:r>
        <w:r w:rsidR="009D5612">
          <w:rPr>
            <w:noProof/>
            <w:webHidden/>
          </w:rPr>
        </w:r>
        <w:r w:rsidR="009D5612">
          <w:rPr>
            <w:noProof/>
            <w:webHidden/>
          </w:rPr>
          <w:fldChar w:fldCharType="separate"/>
        </w:r>
        <w:r w:rsidR="009D5612">
          <w:rPr>
            <w:noProof/>
            <w:webHidden/>
          </w:rPr>
          <w:t>119</w:t>
        </w:r>
        <w:r w:rsidR="009D5612">
          <w:rPr>
            <w:noProof/>
            <w:webHidden/>
          </w:rPr>
          <w:fldChar w:fldCharType="end"/>
        </w:r>
      </w:hyperlink>
    </w:p>
    <w:p w:rsidR="009D5612" w:rsidRDefault="003E08E8">
      <w:pPr>
        <w:pStyle w:val="Verzeichnis2"/>
        <w:rPr>
          <w:rFonts w:asciiTheme="minorHAnsi" w:eastAsiaTheme="minorEastAsia" w:hAnsiTheme="minorHAnsi" w:cstheme="minorBidi"/>
          <w:noProof/>
          <w:sz w:val="22"/>
          <w:szCs w:val="22"/>
        </w:rPr>
      </w:pPr>
      <w:hyperlink w:anchor="_Toc398708251" w:history="1">
        <w:r w:rsidR="009D5612" w:rsidRPr="004329E5">
          <w:rPr>
            <w:rStyle w:val="Hyperlink"/>
            <w:noProof/>
          </w:rPr>
          <w:t>Allgemeines zum Segmentieren</w:t>
        </w:r>
        <w:r w:rsidR="009D5612">
          <w:rPr>
            <w:noProof/>
            <w:webHidden/>
          </w:rPr>
          <w:tab/>
        </w:r>
        <w:r w:rsidR="009D5612">
          <w:rPr>
            <w:noProof/>
            <w:webHidden/>
          </w:rPr>
          <w:fldChar w:fldCharType="begin"/>
        </w:r>
        <w:r w:rsidR="009D5612">
          <w:rPr>
            <w:noProof/>
            <w:webHidden/>
          </w:rPr>
          <w:instrText xml:space="preserve"> PAGEREF _Toc398708251 \h </w:instrText>
        </w:r>
        <w:r w:rsidR="009D5612">
          <w:rPr>
            <w:noProof/>
            <w:webHidden/>
          </w:rPr>
        </w:r>
        <w:r w:rsidR="009D5612">
          <w:rPr>
            <w:noProof/>
            <w:webHidden/>
          </w:rPr>
          <w:fldChar w:fldCharType="separate"/>
        </w:r>
        <w:r w:rsidR="009D5612">
          <w:rPr>
            <w:noProof/>
            <w:webHidden/>
          </w:rPr>
          <w:t>119</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52" w:history="1">
        <w:r w:rsidR="009D5612" w:rsidRPr="004329E5">
          <w:rPr>
            <w:rStyle w:val="Hyperlink"/>
            <w:noProof/>
          </w:rPr>
          <w:t>Was wird segmentiert?</w:t>
        </w:r>
        <w:r w:rsidR="009D5612">
          <w:rPr>
            <w:noProof/>
            <w:webHidden/>
          </w:rPr>
          <w:tab/>
        </w:r>
        <w:r w:rsidR="009D5612">
          <w:rPr>
            <w:noProof/>
            <w:webHidden/>
          </w:rPr>
          <w:fldChar w:fldCharType="begin"/>
        </w:r>
        <w:r w:rsidR="009D5612">
          <w:rPr>
            <w:noProof/>
            <w:webHidden/>
          </w:rPr>
          <w:instrText xml:space="preserve"> PAGEREF _Toc398708252 \h </w:instrText>
        </w:r>
        <w:r w:rsidR="009D5612">
          <w:rPr>
            <w:noProof/>
            <w:webHidden/>
          </w:rPr>
        </w:r>
        <w:r w:rsidR="009D5612">
          <w:rPr>
            <w:noProof/>
            <w:webHidden/>
          </w:rPr>
          <w:fldChar w:fldCharType="separate"/>
        </w:r>
        <w:r w:rsidR="009D5612">
          <w:rPr>
            <w:noProof/>
            <w:webHidden/>
          </w:rPr>
          <w:t>119</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53" w:history="1">
        <w:r w:rsidR="009D5612" w:rsidRPr="004329E5">
          <w:rPr>
            <w:rStyle w:val="Hyperlink"/>
            <w:noProof/>
          </w:rPr>
          <w:t>Wie wird segmentiert?</w:t>
        </w:r>
        <w:r w:rsidR="009D5612">
          <w:rPr>
            <w:noProof/>
            <w:webHidden/>
          </w:rPr>
          <w:tab/>
        </w:r>
        <w:r w:rsidR="009D5612">
          <w:rPr>
            <w:noProof/>
            <w:webHidden/>
          </w:rPr>
          <w:fldChar w:fldCharType="begin"/>
        </w:r>
        <w:r w:rsidR="009D5612">
          <w:rPr>
            <w:noProof/>
            <w:webHidden/>
          </w:rPr>
          <w:instrText xml:space="preserve"> PAGEREF _Toc398708253 \h </w:instrText>
        </w:r>
        <w:r w:rsidR="009D5612">
          <w:rPr>
            <w:noProof/>
            <w:webHidden/>
          </w:rPr>
        </w:r>
        <w:r w:rsidR="009D5612">
          <w:rPr>
            <w:noProof/>
            <w:webHidden/>
          </w:rPr>
          <w:fldChar w:fldCharType="separate"/>
        </w:r>
        <w:r w:rsidR="009D5612">
          <w:rPr>
            <w:noProof/>
            <w:webHidden/>
          </w:rPr>
          <w:t>119</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54" w:history="1">
        <w:r w:rsidR="009D5612" w:rsidRPr="004329E5">
          <w:rPr>
            <w:rStyle w:val="Hyperlink"/>
            <w:noProof/>
          </w:rPr>
          <w:t>Fehlerursachen beim Segmentieren</w:t>
        </w:r>
        <w:r w:rsidR="009D5612">
          <w:rPr>
            <w:noProof/>
            <w:webHidden/>
          </w:rPr>
          <w:tab/>
        </w:r>
        <w:r w:rsidR="009D5612">
          <w:rPr>
            <w:noProof/>
            <w:webHidden/>
          </w:rPr>
          <w:fldChar w:fldCharType="begin"/>
        </w:r>
        <w:r w:rsidR="009D5612">
          <w:rPr>
            <w:noProof/>
            <w:webHidden/>
          </w:rPr>
          <w:instrText xml:space="preserve"> PAGEREF _Toc398708254 \h </w:instrText>
        </w:r>
        <w:r w:rsidR="009D5612">
          <w:rPr>
            <w:noProof/>
            <w:webHidden/>
          </w:rPr>
        </w:r>
        <w:r w:rsidR="009D5612">
          <w:rPr>
            <w:noProof/>
            <w:webHidden/>
          </w:rPr>
          <w:fldChar w:fldCharType="separate"/>
        </w:r>
        <w:r w:rsidR="009D5612">
          <w:rPr>
            <w:noProof/>
            <w:webHidden/>
          </w:rPr>
          <w:t>120</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55" w:history="1">
        <w:r w:rsidR="009D5612" w:rsidRPr="004329E5">
          <w:rPr>
            <w:rStyle w:val="Hyperlink"/>
            <w:noProof/>
            <w:lang w:val="en-US"/>
          </w:rPr>
          <w:t>Segmentierung: </w:t>
        </w:r>
        <w:r w:rsidR="00F70807">
          <w:rPr>
            <w:rStyle w:val="Hyperlink"/>
            <w:noProof/>
            <w:lang w:val="en-US"/>
          </w:rPr>
          <w:t>“</w:t>
        </w:r>
        <w:r w:rsidR="009D5612" w:rsidRPr="004329E5">
          <w:rPr>
            <w:rStyle w:val="Hyperlink"/>
            <w:noProof/>
            <w:lang w:val="en-US"/>
          </w:rPr>
          <w:t>HIAT: Utterance and Words</w:t>
        </w:r>
        <w:r w:rsidR="00F70807">
          <w:rPr>
            <w:rStyle w:val="Hyperlink"/>
            <w:noProof/>
            <w:lang w:val="en-US"/>
          </w:rPr>
          <w:t>“</w:t>
        </w:r>
        <w:r w:rsidR="009D5612">
          <w:rPr>
            <w:noProof/>
            <w:webHidden/>
          </w:rPr>
          <w:tab/>
        </w:r>
        <w:r w:rsidR="009D5612">
          <w:rPr>
            <w:noProof/>
            <w:webHidden/>
          </w:rPr>
          <w:fldChar w:fldCharType="begin"/>
        </w:r>
        <w:r w:rsidR="009D5612">
          <w:rPr>
            <w:noProof/>
            <w:webHidden/>
          </w:rPr>
          <w:instrText xml:space="preserve"> PAGEREF _Toc398708255 \h </w:instrText>
        </w:r>
        <w:r w:rsidR="009D5612">
          <w:rPr>
            <w:noProof/>
            <w:webHidden/>
          </w:rPr>
        </w:r>
        <w:r w:rsidR="009D5612">
          <w:rPr>
            <w:noProof/>
            <w:webHidden/>
          </w:rPr>
          <w:fldChar w:fldCharType="separate"/>
        </w:r>
        <w:r w:rsidR="009D5612">
          <w:rPr>
            <w:noProof/>
            <w:webHidden/>
          </w:rPr>
          <w:t>121</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56" w:history="1">
        <w:r w:rsidR="009D5612" w:rsidRPr="004329E5">
          <w:rPr>
            <w:rStyle w:val="Hyperlink"/>
            <w:noProof/>
          </w:rPr>
          <w:t>Segmentierung: </w:t>
        </w:r>
        <w:r w:rsidR="00F70807">
          <w:rPr>
            <w:rStyle w:val="Hyperlink"/>
            <w:noProof/>
          </w:rPr>
          <w:t>“</w:t>
        </w:r>
        <w:r w:rsidR="009D5612" w:rsidRPr="004329E5">
          <w:rPr>
            <w:rStyle w:val="Hyperlink"/>
            <w:noProof/>
          </w:rPr>
          <w:t>DIDA: Words</w:t>
        </w:r>
        <w:r w:rsidR="00F70807">
          <w:rPr>
            <w:rStyle w:val="Hyperlink"/>
            <w:noProof/>
          </w:rPr>
          <w:t>“</w:t>
        </w:r>
        <w:r w:rsidR="009D5612">
          <w:rPr>
            <w:noProof/>
            <w:webHidden/>
          </w:rPr>
          <w:tab/>
        </w:r>
        <w:r w:rsidR="009D5612">
          <w:rPr>
            <w:noProof/>
            <w:webHidden/>
          </w:rPr>
          <w:fldChar w:fldCharType="begin"/>
        </w:r>
        <w:r w:rsidR="009D5612">
          <w:rPr>
            <w:noProof/>
            <w:webHidden/>
          </w:rPr>
          <w:instrText xml:space="preserve"> PAGEREF _Toc398708256 \h </w:instrText>
        </w:r>
        <w:r w:rsidR="009D5612">
          <w:rPr>
            <w:noProof/>
            <w:webHidden/>
          </w:rPr>
        </w:r>
        <w:r w:rsidR="009D5612">
          <w:rPr>
            <w:noProof/>
            <w:webHidden/>
          </w:rPr>
          <w:fldChar w:fldCharType="separate"/>
        </w:r>
        <w:r w:rsidR="009D5612">
          <w:rPr>
            <w:noProof/>
            <w:webHidden/>
          </w:rPr>
          <w:t>124</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57" w:history="1">
        <w:r w:rsidR="009D5612" w:rsidRPr="004329E5">
          <w:rPr>
            <w:rStyle w:val="Hyperlink"/>
            <w:noProof/>
          </w:rPr>
          <w:t>Segmentierung: </w:t>
        </w:r>
        <w:r w:rsidR="00F70807">
          <w:rPr>
            <w:rStyle w:val="Hyperlink"/>
            <w:noProof/>
          </w:rPr>
          <w:t>“</w:t>
        </w:r>
        <w:r w:rsidR="009D5612" w:rsidRPr="004329E5">
          <w:rPr>
            <w:rStyle w:val="Hyperlink"/>
            <w:noProof/>
          </w:rPr>
          <w:t>GAT: Intonation Units</w:t>
        </w:r>
        <w:r w:rsidR="00F70807">
          <w:rPr>
            <w:rStyle w:val="Hyperlink"/>
            <w:noProof/>
          </w:rPr>
          <w:t>“</w:t>
        </w:r>
        <w:r w:rsidR="009D5612">
          <w:rPr>
            <w:noProof/>
            <w:webHidden/>
          </w:rPr>
          <w:tab/>
        </w:r>
        <w:r w:rsidR="009D5612">
          <w:rPr>
            <w:noProof/>
            <w:webHidden/>
          </w:rPr>
          <w:fldChar w:fldCharType="begin"/>
        </w:r>
        <w:r w:rsidR="009D5612">
          <w:rPr>
            <w:noProof/>
            <w:webHidden/>
          </w:rPr>
          <w:instrText xml:space="preserve"> PAGEREF _Toc398708257 \h </w:instrText>
        </w:r>
        <w:r w:rsidR="009D5612">
          <w:rPr>
            <w:noProof/>
            <w:webHidden/>
          </w:rPr>
        </w:r>
        <w:r w:rsidR="009D5612">
          <w:rPr>
            <w:noProof/>
            <w:webHidden/>
          </w:rPr>
          <w:fldChar w:fldCharType="separate"/>
        </w:r>
        <w:r w:rsidR="009D5612">
          <w:rPr>
            <w:noProof/>
            <w:webHidden/>
          </w:rPr>
          <w:t>126</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58" w:history="1">
        <w:r w:rsidR="009D5612" w:rsidRPr="004329E5">
          <w:rPr>
            <w:rStyle w:val="Hyperlink"/>
            <w:noProof/>
          </w:rPr>
          <w:t>Segmentierung: </w:t>
        </w:r>
        <w:r w:rsidR="00F70807">
          <w:rPr>
            <w:rStyle w:val="Hyperlink"/>
            <w:noProof/>
          </w:rPr>
          <w:t>“</w:t>
        </w:r>
        <w:r w:rsidR="009D5612" w:rsidRPr="004329E5">
          <w:rPr>
            <w:rStyle w:val="Hyperlink"/>
            <w:noProof/>
          </w:rPr>
          <w:t>CHAT: Utterance</w:t>
        </w:r>
        <w:r w:rsidR="00F70807">
          <w:rPr>
            <w:rStyle w:val="Hyperlink"/>
            <w:noProof/>
          </w:rPr>
          <w:t>“</w:t>
        </w:r>
        <w:r w:rsidR="009D5612">
          <w:rPr>
            <w:noProof/>
            <w:webHidden/>
          </w:rPr>
          <w:tab/>
        </w:r>
        <w:r w:rsidR="009D5612">
          <w:rPr>
            <w:noProof/>
            <w:webHidden/>
          </w:rPr>
          <w:fldChar w:fldCharType="begin"/>
        </w:r>
        <w:r w:rsidR="009D5612">
          <w:rPr>
            <w:noProof/>
            <w:webHidden/>
          </w:rPr>
          <w:instrText xml:space="preserve"> PAGEREF _Toc398708258 \h </w:instrText>
        </w:r>
        <w:r w:rsidR="009D5612">
          <w:rPr>
            <w:noProof/>
            <w:webHidden/>
          </w:rPr>
        </w:r>
        <w:r w:rsidR="009D5612">
          <w:rPr>
            <w:noProof/>
            <w:webHidden/>
          </w:rPr>
          <w:fldChar w:fldCharType="separate"/>
        </w:r>
        <w:r w:rsidR="009D5612">
          <w:rPr>
            <w:noProof/>
            <w:webHidden/>
          </w:rPr>
          <w:t>127</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59" w:history="1">
        <w:r w:rsidR="009D5612" w:rsidRPr="004329E5">
          <w:rPr>
            <w:rStyle w:val="Hyperlink"/>
            <w:noProof/>
            <w:lang w:val="en-GB"/>
          </w:rPr>
          <w:t>Segmentierung: </w:t>
        </w:r>
        <w:r w:rsidR="00F70807">
          <w:rPr>
            <w:rStyle w:val="Hyperlink"/>
            <w:noProof/>
            <w:lang w:val="en-GB"/>
          </w:rPr>
          <w:t>“</w:t>
        </w:r>
        <w:r w:rsidR="009D5612" w:rsidRPr="004329E5">
          <w:rPr>
            <w:rStyle w:val="Hyperlink"/>
            <w:noProof/>
            <w:lang w:val="en-GB"/>
          </w:rPr>
          <w:t>IPA: Words and Syllables</w:t>
        </w:r>
        <w:r w:rsidR="00F70807">
          <w:rPr>
            <w:rStyle w:val="Hyperlink"/>
            <w:noProof/>
            <w:lang w:val="en-GB"/>
          </w:rPr>
          <w:t>“</w:t>
        </w:r>
        <w:r w:rsidR="009D5612">
          <w:rPr>
            <w:noProof/>
            <w:webHidden/>
          </w:rPr>
          <w:tab/>
        </w:r>
        <w:r w:rsidR="009D5612">
          <w:rPr>
            <w:noProof/>
            <w:webHidden/>
          </w:rPr>
          <w:fldChar w:fldCharType="begin"/>
        </w:r>
        <w:r w:rsidR="009D5612">
          <w:rPr>
            <w:noProof/>
            <w:webHidden/>
          </w:rPr>
          <w:instrText xml:space="preserve"> PAGEREF _Toc398708259 \h </w:instrText>
        </w:r>
        <w:r w:rsidR="009D5612">
          <w:rPr>
            <w:noProof/>
            <w:webHidden/>
          </w:rPr>
        </w:r>
        <w:r w:rsidR="009D5612">
          <w:rPr>
            <w:noProof/>
            <w:webHidden/>
          </w:rPr>
          <w:fldChar w:fldCharType="separate"/>
        </w:r>
        <w:r w:rsidR="009D5612">
          <w:rPr>
            <w:noProof/>
            <w:webHidden/>
          </w:rPr>
          <w:t>128</w:t>
        </w:r>
        <w:r w:rsidR="009D5612">
          <w:rPr>
            <w:noProof/>
            <w:webHidden/>
          </w:rPr>
          <w:fldChar w:fldCharType="end"/>
        </w:r>
      </w:hyperlink>
    </w:p>
    <w:p w:rsidR="009D5612" w:rsidRDefault="003E08E8">
      <w:pPr>
        <w:pStyle w:val="Verzeichnis1"/>
        <w:rPr>
          <w:rFonts w:asciiTheme="minorHAnsi" w:eastAsiaTheme="minorEastAsia" w:hAnsiTheme="minorHAnsi" w:cstheme="minorBidi"/>
          <w:b w:val="0"/>
          <w:bCs w:val="0"/>
          <w:caps w:val="0"/>
          <w:noProof/>
          <w:sz w:val="22"/>
          <w:szCs w:val="22"/>
        </w:rPr>
      </w:pPr>
      <w:hyperlink w:anchor="_Toc398708260" w:history="1">
        <w:r w:rsidR="009D5612" w:rsidRPr="004329E5">
          <w:rPr>
            <w:rStyle w:val="Hyperlink"/>
            <w:noProof/>
          </w:rPr>
          <w:t>Anhang C: EXMARALDA und stylesheets</w:t>
        </w:r>
        <w:r w:rsidR="009D5612">
          <w:rPr>
            <w:noProof/>
            <w:webHidden/>
          </w:rPr>
          <w:tab/>
        </w:r>
        <w:r w:rsidR="009D5612">
          <w:rPr>
            <w:noProof/>
            <w:webHidden/>
          </w:rPr>
          <w:fldChar w:fldCharType="begin"/>
        </w:r>
        <w:r w:rsidR="009D5612">
          <w:rPr>
            <w:noProof/>
            <w:webHidden/>
          </w:rPr>
          <w:instrText xml:space="preserve"> PAGEREF _Toc398708260 \h </w:instrText>
        </w:r>
        <w:r w:rsidR="009D5612">
          <w:rPr>
            <w:noProof/>
            <w:webHidden/>
          </w:rPr>
        </w:r>
        <w:r w:rsidR="009D5612">
          <w:rPr>
            <w:noProof/>
            <w:webHidden/>
          </w:rPr>
          <w:fldChar w:fldCharType="separate"/>
        </w:r>
        <w:r w:rsidR="009D5612">
          <w:rPr>
            <w:noProof/>
            <w:webHidden/>
          </w:rPr>
          <w:t>130</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61" w:history="1">
        <w:r w:rsidR="009D5612" w:rsidRPr="004329E5">
          <w:rPr>
            <w:rStyle w:val="Hyperlink"/>
            <w:noProof/>
          </w:rPr>
          <w:t>Was ist ein Stylesheet?</w:t>
        </w:r>
        <w:r w:rsidR="009D5612">
          <w:rPr>
            <w:noProof/>
            <w:webHidden/>
          </w:rPr>
          <w:tab/>
        </w:r>
        <w:r w:rsidR="009D5612">
          <w:rPr>
            <w:noProof/>
            <w:webHidden/>
          </w:rPr>
          <w:fldChar w:fldCharType="begin"/>
        </w:r>
        <w:r w:rsidR="009D5612">
          <w:rPr>
            <w:noProof/>
            <w:webHidden/>
          </w:rPr>
          <w:instrText xml:space="preserve"> PAGEREF _Toc398708261 \h </w:instrText>
        </w:r>
        <w:r w:rsidR="009D5612">
          <w:rPr>
            <w:noProof/>
            <w:webHidden/>
          </w:rPr>
        </w:r>
        <w:r w:rsidR="009D5612">
          <w:rPr>
            <w:noProof/>
            <w:webHidden/>
          </w:rPr>
          <w:fldChar w:fldCharType="separate"/>
        </w:r>
        <w:r w:rsidR="009D5612">
          <w:rPr>
            <w:noProof/>
            <w:webHidden/>
          </w:rPr>
          <w:t>130</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62" w:history="1">
        <w:r w:rsidR="009D5612" w:rsidRPr="004329E5">
          <w:rPr>
            <w:rStyle w:val="Hyperlink"/>
            <w:noProof/>
          </w:rPr>
          <w:t>Wozu dienen Stylesheets?</w:t>
        </w:r>
        <w:r w:rsidR="009D5612">
          <w:rPr>
            <w:noProof/>
            <w:webHidden/>
          </w:rPr>
          <w:tab/>
        </w:r>
        <w:r w:rsidR="009D5612">
          <w:rPr>
            <w:noProof/>
            <w:webHidden/>
          </w:rPr>
          <w:fldChar w:fldCharType="begin"/>
        </w:r>
        <w:r w:rsidR="009D5612">
          <w:rPr>
            <w:noProof/>
            <w:webHidden/>
          </w:rPr>
          <w:instrText xml:space="preserve"> PAGEREF _Toc398708262 \h </w:instrText>
        </w:r>
        <w:r w:rsidR="009D5612">
          <w:rPr>
            <w:noProof/>
            <w:webHidden/>
          </w:rPr>
        </w:r>
        <w:r w:rsidR="009D5612">
          <w:rPr>
            <w:noProof/>
            <w:webHidden/>
          </w:rPr>
          <w:fldChar w:fldCharType="separate"/>
        </w:r>
        <w:r w:rsidR="009D5612">
          <w:rPr>
            <w:noProof/>
            <w:webHidden/>
          </w:rPr>
          <w:t>130</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63" w:history="1">
        <w:r w:rsidR="009D5612" w:rsidRPr="004329E5">
          <w:rPr>
            <w:rStyle w:val="Hyperlink"/>
            <w:noProof/>
          </w:rPr>
          <w:t>Woher kommen die Stylesheets?</w:t>
        </w:r>
        <w:r w:rsidR="009D5612">
          <w:rPr>
            <w:noProof/>
            <w:webHidden/>
          </w:rPr>
          <w:tab/>
        </w:r>
        <w:r w:rsidR="009D5612">
          <w:rPr>
            <w:noProof/>
            <w:webHidden/>
          </w:rPr>
          <w:fldChar w:fldCharType="begin"/>
        </w:r>
        <w:r w:rsidR="009D5612">
          <w:rPr>
            <w:noProof/>
            <w:webHidden/>
          </w:rPr>
          <w:instrText xml:space="preserve"> PAGEREF _Toc398708263 \h </w:instrText>
        </w:r>
        <w:r w:rsidR="009D5612">
          <w:rPr>
            <w:noProof/>
            <w:webHidden/>
          </w:rPr>
        </w:r>
        <w:r w:rsidR="009D5612">
          <w:rPr>
            <w:noProof/>
            <w:webHidden/>
          </w:rPr>
          <w:fldChar w:fldCharType="separate"/>
        </w:r>
        <w:r w:rsidR="009D5612">
          <w:rPr>
            <w:noProof/>
            <w:webHidden/>
          </w:rPr>
          <w:t>131</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64" w:history="1">
        <w:r w:rsidR="009D5612" w:rsidRPr="004329E5">
          <w:rPr>
            <w:rStyle w:val="Hyperlink"/>
            <w:noProof/>
          </w:rPr>
          <w:t>Stylesheets im Partitur-Editor nutzen</w:t>
        </w:r>
        <w:r w:rsidR="009D5612">
          <w:rPr>
            <w:noProof/>
            <w:webHidden/>
          </w:rPr>
          <w:tab/>
        </w:r>
        <w:r w:rsidR="009D5612">
          <w:rPr>
            <w:noProof/>
            <w:webHidden/>
          </w:rPr>
          <w:fldChar w:fldCharType="begin"/>
        </w:r>
        <w:r w:rsidR="009D5612">
          <w:rPr>
            <w:noProof/>
            <w:webHidden/>
          </w:rPr>
          <w:instrText xml:space="preserve"> PAGEREF _Toc398708264 \h </w:instrText>
        </w:r>
        <w:r w:rsidR="009D5612">
          <w:rPr>
            <w:noProof/>
            <w:webHidden/>
          </w:rPr>
        </w:r>
        <w:r w:rsidR="009D5612">
          <w:rPr>
            <w:noProof/>
            <w:webHidden/>
          </w:rPr>
          <w:fldChar w:fldCharType="separate"/>
        </w:r>
        <w:r w:rsidR="009D5612">
          <w:rPr>
            <w:noProof/>
            <w:webHidden/>
          </w:rPr>
          <w:t>131</w:t>
        </w:r>
        <w:r w:rsidR="009D5612">
          <w:rPr>
            <w:noProof/>
            <w:webHidden/>
          </w:rPr>
          <w:fldChar w:fldCharType="end"/>
        </w:r>
      </w:hyperlink>
    </w:p>
    <w:p w:rsidR="009D5612" w:rsidRDefault="003E08E8">
      <w:pPr>
        <w:pStyle w:val="Verzeichnis1"/>
        <w:rPr>
          <w:rFonts w:asciiTheme="minorHAnsi" w:eastAsiaTheme="minorEastAsia" w:hAnsiTheme="minorHAnsi" w:cstheme="minorBidi"/>
          <w:b w:val="0"/>
          <w:bCs w:val="0"/>
          <w:caps w:val="0"/>
          <w:noProof/>
          <w:sz w:val="22"/>
          <w:szCs w:val="22"/>
        </w:rPr>
      </w:pPr>
      <w:hyperlink w:anchor="_Toc398708265" w:history="1">
        <w:r w:rsidR="009D5612" w:rsidRPr="004329E5">
          <w:rPr>
            <w:rStyle w:val="Hyperlink"/>
            <w:noProof/>
          </w:rPr>
          <w:t>Anhang d: ÜBERSICHT ÜBER DIE TASTENkombinationen</w:t>
        </w:r>
        <w:r w:rsidR="009D5612">
          <w:rPr>
            <w:noProof/>
            <w:webHidden/>
          </w:rPr>
          <w:tab/>
        </w:r>
        <w:r w:rsidR="009D5612">
          <w:rPr>
            <w:noProof/>
            <w:webHidden/>
          </w:rPr>
          <w:fldChar w:fldCharType="begin"/>
        </w:r>
        <w:r w:rsidR="009D5612">
          <w:rPr>
            <w:noProof/>
            <w:webHidden/>
          </w:rPr>
          <w:instrText xml:space="preserve"> PAGEREF _Toc398708265 \h </w:instrText>
        </w:r>
        <w:r w:rsidR="009D5612">
          <w:rPr>
            <w:noProof/>
            <w:webHidden/>
          </w:rPr>
        </w:r>
        <w:r w:rsidR="009D5612">
          <w:rPr>
            <w:noProof/>
            <w:webHidden/>
          </w:rPr>
          <w:fldChar w:fldCharType="separate"/>
        </w:r>
        <w:r w:rsidR="009D5612">
          <w:rPr>
            <w:noProof/>
            <w:webHidden/>
          </w:rPr>
          <w:t>136</w:t>
        </w:r>
        <w:r w:rsidR="009D5612">
          <w:rPr>
            <w:noProof/>
            <w:webHidden/>
          </w:rPr>
          <w:fldChar w:fldCharType="end"/>
        </w:r>
      </w:hyperlink>
    </w:p>
    <w:p w:rsidR="009D5612" w:rsidRDefault="003E08E8">
      <w:pPr>
        <w:pStyle w:val="Verzeichnis1"/>
        <w:rPr>
          <w:rFonts w:asciiTheme="minorHAnsi" w:eastAsiaTheme="minorEastAsia" w:hAnsiTheme="minorHAnsi" w:cstheme="minorBidi"/>
          <w:b w:val="0"/>
          <w:bCs w:val="0"/>
          <w:caps w:val="0"/>
          <w:noProof/>
          <w:sz w:val="22"/>
          <w:szCs w:val="22"/>
        </w:rPr>
      </w:pPr>
      <w:hyperlink w:anchor="_Toc398708266" w:history="1">
        <w:r w:rsidR="009D5612" w:rsidRPr="004329E5">
          <w:rPr>
            <w:rStyle w:val="Hyperlink"/>
            <w:noProof/>
          </w:rPr>
          <w:t>ANHANG E: </w:t>
        </w:r>
        <w:r w:rsidR="009D5612" w:rsidRPr="004329E5">
          <w:rPr>
            <w:rStyle w:val="Hyperlink"/>
            <w:noProof/>
            <w:spacing w:val="-10"/>
          </w:rPr>
          <w:t>Synchronisieren einer EXMARaLDA-Transkription mit einer digitalisierten AUDIO-Aufnahme über PRAAT</w:t>
        </w:r>
        <w:r w:rsidR="009D5612">
          <w:rPr>
            <w:noProof/>
            <w:webHidden/>
          </w:rPr>
          <w:tab/>
        </w:r>
        <w:r w:rsidR="009D5612">
          <w:rPr>
            <w:noProof/>
            <w:webHidden/>
          </w:rPr>
          <w:fldChar w:fldCharType="begin"/>
        </w:r>
        <w:r w:rsidR="009D5612">
          <w:rPr>
            <w:noProof/>
            <w:webHidden/>
          </w:rPr>
          <w:instrText xml:space="preserve"> PAGEREF _Toc398708266 \h </w:instrText>
        </w:r>
        <w:r w:rsidR="009D5612">
          <w:rPr>
            <w:noProof/>
            <w:webHidden/>
          </w:rPr>
        </w:r>
        <w:r w:rsidR="009D5612">
          <w:rPr>
            <w:noProof/>
            <w:webHidden/>
          </w:rPr>
          <w:fldChar w:fldCharType="separate"/>
        </w:r>
        <w:r w:rsidR="009D5612">
          <w:rPr>
            <w:noProof/>
            <w:webHidden/>
          </w:rPr>
          <w:t>138</w:t>
        </w:r>
        <w:r w:rsidR="009D5612">
          <w:rPr>
            <w:noProof/>
            <w:webHidden/>
          </w:rPr>
          <w:fldChar w:fldCharType="end"/>
        </w:r>
      </w:hyperlink>
    </w:p>
    <w:p w:rsidR="009D5612" w:rsidRDefault="003E08E8">
      <w:pPr>
        <w:pStyle w:val="Verzeichnis3"/>
        <w:rPr>
          <w:rFonts w:asciiTheme="minorHAnsi" w:eastAsiaTheme="minorEastAsia" w:hAnsiTheme="minorHAnsi" w:cstheme="minorBidi"/>
          <w:noProof/>
          <w:sz w:val="22"/>
          <w:szCs w:val="22"/>
        </w:rPr>
      </w:pPr>
      <w:hyperlink w:anchor="_Toc398708267" w:history="1">
        <w:r w:rsidR="009D5612" w:rsidRPr="004329E5">
          <w:rPr>
            <w:rStyle w:val="Hyperlink"/>
            <w:noProof/>
          </w:rPr>
          <w:t>Vorbereitung</w:t>
        </w:r>
        <w:r w:rsidR="009D5612">
          <w:rPr>
            <w:noProof/>
            <w:webHidden/>
          </w:rPr>
          <w:tab/>
        </w:r>
        <w:r w:rsidR="009D5612">
          <w:rPr>
            <w:noProof/>
            <w:webHidden/>
          </w:rPr>
          <w:fldChar w:fldCharType="begin"/>
        </w:r>
        <w:r w:rsidR="009D5612">
          <w:rPr>
            <w:noProof/>
            <w:webHidden/>
          </w:rPr>
          <w:instrText xml:space="preserve"> PAGEREF _Toc398708267 \h </w:instrText>
        </w:r>
        <w:r w:rsidR="009D5612">
          <w:rPr>
            <w:noProof/>
            <w:webHidden/>
          </w:rPr>
        </w:r>
        <w:r w:rsidR="009D5612">
          <w:rPr>
            <w:noProof/>
            <w:webHidden/>
          </w:rPr>
          <w:fldChar w:fldCharType="separate"/>
        </w:r>
        <w:r w:rsidR="009D5612">
          <w:rPr>
            <w:noProof/>
            <w:webHidden/>
          </w:rPr>
          <w:t>138</w:t>
        </w:r>
        <w:r w:rsidR="009D5612">
          <w:rPr>
            <w:noProof/>
            <w:webHidden/>
          </w:rPr>
          <w:fldChar w:fldCharType="end"/>
        </w:r>
      </w:hyperlink>
    </w:p>
    <w:p w:rsidR="009D5612" w:rsidRDefault="003E08E8">
      <w:pPr>
        <w:pStyle w:val="Verzeichnis2"/>
        <w:rPr>
          <w:rFonts w:asciiTheme="minorHAnsi" w:eastAsiaTheme="minorEastAsia" w:hAnsiTheme="minorHAnsi" w:cstheme="minorBidi"/>
          <w:noProof/>
          <w:sz w:val="22"/>
          <w:szCs w:val="22"/>
        </w:rPr>
      </w:pPr>
      <w:hyperlink w:anchor="_Toc398708268" w:history="1">
        <w:r w:rsidR="009D5612" w:rsidRPr="004329E5">
          <w:rPr>
            <w:rStyle w:val="Hyperlink"/>
            <w:noProof/>
          </w:rPr>
          <w:t>Synchronisieren</w:t>
        </w:r>
        <w:r w:rsidR="009D5612">
          <w:rPr>
            <w:noProof/>
            <w:webHidden/>
          </w:rPr>
          <w:tab/>
        </w:r>
        <w:r w:rsidR="009D5612">
          <w:rPr>
            <w:noProof/>
            <w:webHidden/>
          </w:rPr>
          <w:fldChar w:fldCharType="begin"/>
        </w:r>
        <w:r w:rsidR="009D5612">
          <w:rPr>
            <w:noProof/>
            <w:webHidden/>
          </w:rPr>
          <w:instrText xml:space="preserve"> PAGEREF _Toc398708268 \h </w:instrText>
        </w:r>
        <w:r w:rsidR="009D5612">
          <w:rPr>
            <w:noProof/>
            <w:webHidden/>
          </w:rPr>
        </w:r>
        <w:r w:rsidR="009D5612">
          <w:rPr>
            <w:noProof/>
            <w:webHidden/>
          </w:rPr>
          <w:fldChar w:fldCharType="separate"/>
        </w:r>
        <w:r w:rsidR="009D5612">
          <w:rPr>
            <w:noProof/>
            <w:webHidden/>
          </w:rPr>
          <w:t>142</w:t>
        </w:r>
        <w:r w:rsidR="009D5612">
          <w:rPr>
            <w:noProof/>
            <w:webHidden/>
          </w:rPr>
          <w:fldChar w:fldCharType="end"/>
        </w:r>
      </w:hyperlink>
    </w:p>
    <w:p w:rsidR="00F966D5" w:rsidRPr="00355B2A" w:rsidRDefault="00F966D5" w:rsidP="00F966D5">
      <w:pPr>
        <w:pStyle w:val="Verzeichnis1"/>
        <w:rPr>
          <w:rFonts w:ascii="Times New Roman" w:hAnsi="Times New Roman"/>
        </w:rPr>
        <w:sectPr w:rsidR="00F966D5" w:rsidRPr="00355B2A" w:rsidSect="00C27913">
          <w:headerReference w:type="default" r:id="rId12"/>
          <w:headerReference w:type="first" r:id="rId13"/>
          <w:pgSz w:w="11906" w:h="16838"/>
          <w:pgMar w:top="1560" w:right="1134" w:bottom="1134" w:left="1418" w:header="720" w:footer="720" w:gutter="0"/>
          <w:cols w:space="720"/>
        </w:sectPr>
      </w:pPr>
      <w:r w:rsidRPr="00355B2A">
        <w:rPr>
          <w:rFonts w:ascii="Times New Roman" w:hAnsi="Times New Roman"/>
        </w:rPr>
        <w:fldChar w:fldCharType="end"/>
      </w:r>
      <w:r w:rsidR="00933187">
        <w:rPr>
          <w:rFonts w:ascii="Times New Roman" w:hAnsi="Times New Roman"/>
        </w:rPr>
        <w:t xml:space="preserve"> </w:t>
      </w:r>
    </w:p>
    <w:p w:rsidR="00B0537A" w:rsidRDefault="00CC1B2E" w:rsidP="00966ABE">
      <w:pPr>
        <w:pStyle w:val="berschrift1"/>
      </w:pPr>
      <w:bookmarkStart w:id="0" w:name="_File-Menü"/>
      <w:bookmarkStart w:id="1" w:name="_Toc398708113"/>
      <w:bookmarkStart w:id="2" w:name="_Toc55213920"/>
      <w:bookmarkStart w:id="3" w:name="_Toc69129912"/>
      <w:bookmarkStart w:id="4" w:name="_Toc69130053"/>
      <w:bookmarkStart w:id="5" w:name="_Toc55213813"/>
      <w:bookmarkStart w:id="6" w:name="_Toc69129799"/>
      <w:bookmarkStart w:id="7" w:name="_Toc69129940"/>
      <w:bookmarkEnd w:id="0"/>
      <w:r>
        <w:lastRenderedPageBreak/>
        <w:t>Vorbemerkungen</w:t>
      </w:r>
      <w:bookmarkEnd w:id="1"/>
    </w:p>
    <w:p w:rsidR="00A47715" w:rsidRPr="00A47715" w:rsidRDefault="00A47715" w:rsidP="00A47715"/>
    <w:p w:rsidR="00715C57" w:rsidRDefault="00715C57" w:rsidP="006D2B4E">
      <w:pPr>
        <w:pStyle w:val="Manual"/>
        <w:rPr>
          <w:rStyle w:val="Fett"/>
          <w:b w:val="0"/>
          <w:bCs w:val="0"/>
        </w:rPr>
      </w:pPr>
      <w:bookmarkStart w:id="8" w:name="_Toc55213803"/>
      <w:bookmarkStart w:id="9" w:name="_Toc69129789"/>
      <w:bookmarkStart w:id="10" w:name="_Toc69129930"/>
      <w:bookmarkStart w:id="11" w:name="_Toc204579170"/>
      <w:r w:rsidRPr="006D2B4E">
        <w:rPr>
          <w:rStyle w:val="Fett"/>
          <w:b w:val="0"/>
          <w:bCs w:val="0"/>
        </w:rPr>
        <w:t>Dieses Handbuch beschreibt den EXMARaLDA Partitur-Editor in Version (1</w:t>
      </w:r>
      <w:r w:rsidR="00BF27E0" w:rsidRPr="006D2B4E">
        <w:rPr>
          <w:rStyle w:val="Fett"/>
          <w:b w:val="0"/>
          <w:bCs w:val="0"/>
        </w:rPr>
        <w:t>.5</w:t>
      </w:r>
      <w:r w:rsidR="00745B8E" w:rsidRPr="006D2B4E">
        <w:rPr>
          <w:rStyle w:val="Fett"/>
          <w:b w:val="0"/>
          <w:bCs w:val="0"/>
        </w:rPr>
        <w:t>.1</w:t>
      </w:r>
      <w:r w:rsidRPr="006D2B4E">
        <w:rPr>
          <w:rStyle w:val="Fett"/>
          <w:b w:val="0"/>
          <w:bCs w:val="0"/>
        </w:rPr>
        <w:t xml:space="preserve"> vom </w:t>
      </w:r>
      <w:r w:rsidR="00745B8E" w:rsidRPr="006D2B4E">
        <w:rPr>
          <w:rStyle w:val="Fett"/>
          <w:b w:val="0"/>
          <w:bCs w:val="0"/>
        </w:rPr>
        <w:t>Oktober</w:t>
      </w:r>
      <w:r w:rsidRPr="006D2B4E">
        <w:rPr>
          <w:rStyle w:val="Fett"/>
          <w:b w:val="0"/>
          <w:bCs w:val="0"/>
        </w:rPr>
        <w:t xml:space="preserve"> 20</w:t>
      </w:r>
      <w:r w:rsidR="00B612D4" w:rsidRPr="006D2B4E">
        <w:rPr>
          <w:rStyle w:val="Fett"/>
          <w:b w:val="0"/>
          <w:bCs w:val="0"/>
        </w:rPr>
        <w:t>1</w:t>
      </w:r>
      <w:r w:rsidR="00745B8E" w:rsidRPr="006D2B4E">
        <w:rPr>
          <w:rStyle w:val="Fett"/>
          <w:b w:val="0"/>
          <w:bCs w:val="0"/>
        </w:rPr>
        <w:t>1</w:t>
      </w:r>
      <w:r w:rsidRPr="006D2B4E">
        <w:rPr>
          <w:rStyle w:val="Fett"/>
          <w:b w:val="0"/>
          <w:bCs w:val="0"/>
        </w:rPr>
        <w:t>).</w:t>
      </w:r>
      <w:r w:rsidR="00056416" w:rsidRPr="006D2B4E">
        <w:rPr>
          <w:rStyle w:val="Fett"/>
          <w:b w:val="0"/>
          <w:bCs w:val="0"/>
        </w:rPr>
        <w:t xml:space="preserve"> Wenn Sie den Editor zum ersten Mal benutzen, sei Ihnen ans Herz gelegt, dieses Han</w:t>
      </w:r>
      <w:r w:rsidR="00056416" w:rsidRPr="006D2B4E">
        <w:rPr>
          <w:rStyle w:val="Fett"/>
          <w:b w:val="0"/>
          <w:bCs w:val="0"/>
        </w:rPr>
        <w:t>d</w:t>
      </w:r>
      <w:r w:rsidR="00056416" w:rsidRPr="006D2B4E">
        <w:rPr>
          <w:rStyle w:val="Fett"/>
          <w:b w:val="0"/>
          <w:bCs w:val="0"/>
        </w:rPr>
        <w:t xml:space="preserve">buch zu lesen und bei der Einarbeitung zu konsultieren. Wir haben im Laufe der Jahre gelernt, wie wichtig eine ausführliche Dokumentation für den Nutzer ist. Allerdings mussten wir auch feststellen, dass es sehr aufwändig ist, </w:t>
      </w:r>
      <w:r w:rsidR="006251C4" w:rsidRPr="006D2B4E">
        <w:rPr>
          <w:rStyle w:val="Fett"/>
          <w:b w:val="0"/>
          <w:bCs w:val="0"/>
        </w:rPr>
        <w:t xml:space="preserve">die </w:t>
      </w:r>
      <w:r w:rsidR="00056416" w:rsidRPr="006D2B4E">
        <w:rPr>
          <w:rStyle w:val="Fett"/>
          <w:b w:val="0"/>
          <w:bCs w:val="0"/>
        </w:rPr>
        <w:t>Dokumentation for</w:t>
      </w:r>
      <w:r w:rsidR="00CE4D15" w:rsidRPr="006D2B4E">
        <w:rPr>
          <w:rStyle w:val="Fett"/>
          <w:b w:val="0"/>
          <w:bCs w:val="0"/>
        </w:rPr>
        <w:t>t</w:t>
      </w:r>
      <w:r w:rsidR="00056416" w:rsidRPr="006D2B4E">
        <w:rPr>
          <w:rStyle w:val="Fett"/>
          <w:b w:val="0"/>
          <w:bCs w:val="0"/>
        </w:rPr>
        <w:t>während auf dem neuesten Stand zu halten – dies umsomehr, als die EXMARaLDA-Nutzerschaft eine mehrsrpachige ist</w:t>
      </w:r>
      <w:r w:rsidR="00C50994" w:rsidRPr="006D2B4E">
        <w:rPr>
          <w:rStyle w:val="Fett"/>
          <w:b w:val="0"/>
          <w:bCs w:val="0"/>
        </w:rPr>
        <w:t xml:space="preserve"> Daher </w:t>
      </w:r>
      <w:r w:rsidR="00056416" w:rsidRPr="006D2B4E">
        <w:rPr>
          <w:rStyle w:val="Fett"/>
          <w:b w:val="0"/>
          <w:bCs w:val="0"/>
        </w:rPr>
        <w:t>bieten wir über die EXMARaLDA-Website (</w:t>
      </w:r>
      <w:hyperlink r:id="rId14" w:history="1">
        <w:r w:rsidR="00056416" w:rsidRPr="006D2B4E">
          <w:rPr>
            <w:rStyle w:val="Hyperlink"/>
            <w:color w:val="auto"/>
            <w:u w:val="none"/>
          </w:rPr>
          <w:t>www.exmaralda.org</w:t>
        </w:r>
      </w:hyperlink>
      <w:r w:rsidR="00056416" w:rsidRPr="006D2B4E">
        <w:rPr>
          <w:rStyle w:val="Fett"/>
          <w:b w:val="0"/>
          <w:bCs w:val="0"/>
        </w:rPr>
        <w:t xml:space="preserve">) unter dem Punkt </w:t>
      </w:r>
      <w:r w:rsidR="00F70807">
        <w:rPr>
          <w:rStyle w:val="Fett"/>
          <w:b w:val="0"/>
          <w:bCs w:val="0"/>
        </w:rPr>
        <w:t>„</w:t>
      </w:r>
      <w:r w:rsidR="00056416" w:rsidRPr="006D2B4E">
        <w:rPr>
          <w:rStyle w:val="Fett"/>
          <w:b w:val="0"/>
          <w:bCs w:val="0"/>
        </w:rPr>
        <w:t>Hilfe</w:t>
      </w:r>
      <w:r w:rsidR="00F70807">
        <w:rPr>
          <w:rStyle w:val="Fett"/>
          <w:b w:val="0"/>
          <w:bCs w:val="0"/>
        </w:rPr>
        <w:t>“</w:t>
      </w:r>
      <w:r w:rsidR="00056416" w:rsidRPr="006D2B4E">
        <w:rPr>
          <w:rStyle w:val="Fett"/>
          <w:b w:val="0"/>
          <w:bCs w:val="0"/>
        </w:rPr>
        <w:t xml:space="preserve"> me</w:t>
      </w:r>
      <w:r w:rsidR="00056416" w:rsidRPr="006D2B4E">
        <w:rPr>
          <w:rStyle w:val="Fett"/>
          <w:b w:val="0"/>
          <w:bCs w:val="0"/>
        </w:rPr>
        <w:t>h</w:t>
      </w:r>
      <w:r w:rsidR="00056416" w:rsidRPr="006D2B4E">
        <w:rPr>
          <w:rStyle w:val="Fett"/>
          <w:b w:val="0"/>
          <w:bCs w:val="0"/>
        </w:rPr>
        <w:t>rere kürzere Dokumente an, die einzelne A</w:t>
      </w:r>
      <w:r w:rsidR="006251C4" w:rsidRPr="006D2B4E">
        <w:rPr>
          <w:rStyle w:val="Fett"/>
          <w:b w:val="0"/>
          <w:bCs w:val="0"/>
        </w:rPr>
        <w:t>rbeitsschritte genauer erklären</w:t>
      </w:r>
      <w:r w:rsidR="002839AD" w:rsidRPr="006D2B4E">
        <w:rPr>
          <w:rStyle w:val="Fett"/>
          <w:b w:val="0"/>
          <w:bCs w:val="0"/>
        </w:rPr>
        <w:t xml:space="preserve"> (</w:t>
      </w:r>
      <w:r w:rsidR="002839AD" w:rsidRPr="006D2B4E">
        <w:rPr>
          <w:rStyle w:val="Dokumentation"/>
          <w:b w:val="0"/>
          <w:color w:val="auto"/>
        </w:rPr>
        <w:t>Verweise</w:t>
      </w:r>
      <w:r w:rsidR="002839AD" w:rsidRPr="006D2B4E">
        <w:rPr>
          <w:rStyle w:val="Fett"/>
          <w:b w:val="0"/>
          <w:bCs w:val="0"/>
        </w:rPr>
        <w:t xml:space="preserve"> auf solche Dokumente sind in diesem Handbuch in </w:t>
      </w:r>
      <w:r w:rsidR="002839AD" w:rsidRPr="006D2B4E">
        <w:rPr>
          <w:rStyle w:val="Dokumentation"/>
          <w:b w:val="0"/>
          <w:color w:val="auto"/>
        </w:rPr>
        <w:t>Grün</w:t>
      </w:r>
      <w:r w:rsidR="002839AD" w:rsidRPr="006D2B4E">
        <w:rPr>
          <w:rStyle w:val="Fett"/>
          <w:b w:val="0"/>
          <w:bCs w:val="0"/>
        </w:rPr>
        <w:t xml:space="preserve"> hervorgehoben)</w:t>
      </w:r>
      <w:r w:rsidR="006251C4" w:rsidRPr="006D2B4E">
        <w:rPr>
          <w:rStyle w:val="Fett"/>
          <w:b w:val="0"/>
          <w:bCs w:val="0"/>
        </w:rPr>
        <w:t>.</w:t>
      </w:r>
      <w:r w:rsidR="009F6596" w:rsidRPr="006D2B4E">
        <w:rPr>
          <w:rStyle w:val="Fett"/>
          <w:b w:val="0"/>
          <w:bCs w:val="0"/>
        </w:rPr>
        <w:t xml:space="preserve"> Ebenfalls dort findet sich ein fünfzehnminütiges Lehrvideo, das die grundlegenden Handgriffe für das Transkribieren mit dem Editor erklärt.</w:t>
      </w:r>
    </w:p>
    <w:p w:rsidR="006D2B4E" w:rsidRPr="006D2B4E" w:rsidRDefault="006D2B4E" w:rsidP="006D2B4E">
      <w:pPr>
        <w:pStyle w:val="Manual"/>
        <w:rPr>
          <w:rStyle w:val="Fett"/>
          <w:b w:val="0"/>
          <w:bCs w:val="0"/>
        </w:rPr>
      </w:pPr>
    </w:p>
    <w:p w:rsidR="004C3DB3" w:rsidRPr="00355B2A" w:rsidRDefault="004C3DB3" w:rsidP="004C3DB3">
      <w:pPr>
        <w:pStyle w:val="berschrift2"/>
        <w:numPr>
          <w:ilvl w:val="0"/>
          <w:numId w:val="0"/>
        </w:numPr>
      </w:pPr>
      <w:bookmarkStart w:id="12" w:name="_Toc398708114"/>
      <w:r w:rsidRPr="00355B2A">
        <w:t>XML, EXMARaLDA und der Partitur-Editor</w:t>
      </w:r>
      <w:bookmarkEnd w:id="8"/>
      <w:bookmarkEnd w:id="9"/>
      <w:bookmarkEnd w:id="10"/>
      <w:bookmarkEnd w:id="11"/>
      <w:bookmarkEnd w:id="12"/>
    </w:p>
    <w:p w:rsidR="004C3DB3" w:rsidRPr="00355B2A" w:rsidRDefault="004C3DB3" w:rsidP="006D2B4E">
      <w:pPr>
        <w:pStyle w:val="Manual"/>
        <w:rPr>
          <w:szCs w:val="24"/>
        </w:rPr>
      </w:pPr>
      <w:r w:rsidRPr="00355B2A">
        <w:t xml:space="preserve">Der Partitur-Editor, den dieses Handbuch zum Gegenstand hat, ist ein Werkzeug zur Ein- und Ausgabe von EXMARaLDA-Transkriptionen. EXMARaLDA ist seinerseits ein XML-basiertes System zur Diskurstranskription auf dem Computer, das die Grundlage einer Datenbank </w:t>
      </w:r>
      <w:r w:rsidR="00F70807">
        <w:t>„</w:t>
      </w:r>
      <w:r w:rsidRPr="00355B2A">
        <w:t>Meh</w:t>
      </w:r>
      <w:r w:rsidRPr="00355B2A">
        <w:t>r</w:t>
      </w:r>
      <w:r w:rsidRPr="00355B2A">
        <w:t>sprachigkeit</w:t>
      </w:r>
      <w:r w:rsidR="00F70807">
        <w:t>“</w:t>
      </w:r>
      <w:r w:rsidRPr="00355B2A">
        <w:t xml:space="preserve"> am Sonderforschungsbereich </w:t>
      </w:r>
      <w:r w:rsidR="00F70807">
        <w:t>„</w:t>
      </w:r>
      <w:r w:rsidRPr="00355B2A">
        <w:t>Mehrsprachigkeit</w:t>
      </w:r>
      <w:r w:rsidR="00F70807">
        <w:t>“</w:t>
      </w:r>
      <w:r w:rsidRPr="00355B2A">
        <w:t xml:space="preserve"> (SFB 538) der Universität Ha</w:t>
      </w:r>
      <w:r w:rsidRPr="00355B2A">
        <w:t>m</w:t>
      </w:r>
      <w:r w:rsidRPr="00355B2A">
        <w:t>burg darstellt. Es ist für das Bedienen des Editors nicht unbedingt notwendig, diese Zusamme</w:t>
      </w:r>
      <w:r w:rsidRPr="00355B2A">
        <w:t>n</w:t>
      </w:r>
      <w:r w:rsidRPr="00355B2A">
        <w:t>hänge ständig parat zu haben. Aber es ist auf jeden Fall nützlich, sie sich einmal vergegenwärtigt zu haben. Konkret bedeutet dies nämlich z.B.:</w:t>
      </w:r>
    </w:p>
    <w:p w:rsidR="004C3DB3" w:rsidRPr="00355B2A" w:rsidRDefault="004C3DB3" w:rsidP="00966ABE">
      <w:pPr>
        <w:pStyle w:val="Aufzhlung"/>
      </w:pPr>
      <w:r w:rsidRPr="00355B2A">
        <w:t>Es gibt neben dem Partitur-Editor auch noch andere Möglichkeiten, EXMARaLDA-Transkriptionen zu erstellen und zu bearbeiten (z. B. mit Hilfe de</w:t>
      </w:r>
      <w:r w:rsidR="009F6596" w:rsidRPr="00355B2A">
        <w:t xml:space="preserve">r Transkriptionswerkzeuge Praat, </w:t>
      </w:r>
      <w:r w:rsidR="00CE4D15" w:rsidRPr="00355B2A">
        <w:t>ELAN</w:t>
      </w:r>
      <w:r w:rsidR="009F6596" w:rsidRPr="00355B2A">
        <w:t xml:space="preserve"> oder FOLKER</w:t>
      </w:r>
      <w:r w:rsidRPr="00355B2A">
        <w:t xml:space="preserve">, mit einem beliebigen XML-Editor oder nach der </w:t>
      </w:r>
      <w:r w:rsidR="00F70807">
        <w:t>„</w:t>
      </w:r>
      <w:r w:rsidRPr="00355B2A">
        <w:t>Simple EXMARaLDA</w:t>
      </w:r>
      <w:r w:rsidR="00F70807">
        <w:t>“</w:t>
      </w:r>
      <w:r w:rsidRPr="00355B2A">
        <w:t>-Eingabemethode in einem herkömmlichen Texteditor oder Textverarbe</w:t>
      </w:r>
      <w:r w:rsidRPr="00355B2A">
        <w:t>i</w:t>
      </w:r>
      <w:r w:rsidRPr="00355B2A">
        <w:t>tungsprogramm).</w:t>
      </w:r>
    </w:p>
    <w:p w:rsidR="004C3DB3" w:rsidRPr="00355B2A" w:rsidRDefault="004C3DB3" w:rsidP="00966ABE">
      <w:pPr>
        <w:pStyle w:val="Aufzhlung"/>
      </w:pPr>
      <w:r w:rsidRPr="00355B2A">
        <w:t xml:space="preserve">Sinn und Zweck des Editors ist es nicht in erster Linie, ein Werkzeug zum Erstellen von </w:t>
      </w:r>
      <w:r w:rsidR="00F70807">
        <w:t>„</w:t>
      </w:r>
      <w:r w:rsidRPr="00355B2A">
        <w:t>schönen</w:t>
      </w:r>
      <w:r w:rsidR="00F70807">
        <w:t>“</w:t>
      </w:r>
      <w:r w:rsidRPr="00355B2A">
        <w:t xml:space="preserve"> Partituren zu liefern, sondern die Erstellung von Transkriptionsdaten in einer Form zu ermöglichen, in der sie für eine rechnergestützte Verarbeitung (insbesondere ein rechnergestütztes Durchsuchen) verwertbar werden. Trotzdem können mit dem Editor n</w:t>
      </w:r>
      <w:r w:rsidRPr="00355B2A">
        <w:t>a</w:t>
      </w:r>
      <w:r w:rsidRPr="00355B2A">
        <w:t>türlich Partituren ein- und ausgegeben werden.</w:t>
      </w:r>
    </w:p>
    <w:p w:rsidR="004C3DB3" w:rsidRPr="00355B2A" w:rsidRDefault="004C3DB3" w:rsidP="00966ABE">
      <w:pPr>
        <w:pStyle w:val="Aufzhlung"/>
      </w:pPr>
      <w:r w:rsidRPr="00355B2A">
        <w:t xml:space="preserve">Als XML-basiertes System macht EXMARaLDA vom Konzept der Trennung von logischer und graphischer Struktur eines Datums Gebrauch. EXMARaLDA-Transkriptionen </w:t>
      </w:r>
      <w:r w:rsidR="00F70807">
        <w:t>„</w:t>
      </w:r>
      <w:r w:rsidRPr="00355B2A">
        <w:t>sind</w:t>
      </w:r>
      <w:r w:rsidR="00F70807">
        <w:t>“</w:t>
      </w:r>
      <w:r w:rsidRPr="00355B2A">
        <w:t xml:space="preserve"> daher keine Partituren und </w:t>
      </w:r>
      <w:r w:rsidR="00F70807">
        <w:t>„</w:t>
      </w:r>
      <w:r w:rsidRPr="00355B2A">
        <w:t>bestehen</w:t>
      </w:r>
      <w:r w:rsidR="00F70807">
        <w:t>“</w:t>
      </w:r>
      <w:r w:rsidRPr="00355B2A">
        <w:t xml:space="preserve"> nicht aus Spuren – dies sind lediglich Elemente, die zur graphischen Darstellung von EXMARaLDA-Transkriptionen am Bildschirm oder auf dem Papier Anwendung finden. EXMARaLDA selbst kennt nur solche Elemente, die sich auf die logische Struktur von Transkriptionen beziehen, also beispielsweise </w:t>
      </w:r>
      <w:r w:rsidR="00F70807">
        <w:t>„</w:t>
      </w:r>
      <w:r w:rsidRPr="00355B2A">
        <w:t>Ereignisse</w:t>
      </w:r>
      <w:r w:rsidR="00F70807">
        <w:t>“</w:t>
      </w:r>
      <w:r w:rsidRPr="00355B2A">
        <w:t xml:space="preserve">, </w:t>
      </w:r>
      <w:r w:rsidR="00F70807">
        <w:t>„</w:t>
      </w:r>
      <w:r w:rsidRPr="00355B2A">
        <w:t>Zeitintervalle</w:t>
      </w:r>
      <w:r w:rsidR="00F70807">
        <w:t>“</w:t>
      </w:r>
      <w:r w:rsidRPr="00355B2A">
        <w:t xml:space="preserve">, </w:t>
      </w:r>
      <w:r w:rsidR="00F70807">
        <w:t>„</w:t>
      </w:r>
      <w:r w:rsidRPr="00355B2A">
        <w:t>Sprecher</w:t>
      </w:r>
      <w:r w:rsidR="00F70807">
        <w:t>“</w:t>
      </w:r>
      <w:r w:rsidRPr="00355B2A">
        <w:t xml:space="preserve"> etc. All diese Elemente finden sich daher auch in den Bedi</w:t>
      </w:r>
      <w:r w:rsidRPr="00355B2A">
        <w:t>e</w:t>
      </w:r>
      <w:r w:rsidRPr="00355B2A">
        <w:t xml:space="preserve">nungselementen des Partitur-Editors wieder. Mit anderen Worten: Die graphische Struktur einer Partitur hat keine unabhängige Daseinsberechtigung, sie ist lediglich eine (von vielen möglichen) </w:t>
      </w:r>
      <w:proofErr w:type="gramStart"/>
      <w:r w:rsidRPr="00355B2A">
        <w:rPr>
          <w:iCs/>
        </w:rPr>
        <w:t>Visualisierungen</w:t>
      </w:r>
      <w:proofErr w:type="gramEnd"/>
      <w:r w:rsidRPr="00355B2A">
        <w:t xml:space="preserve">, die aus der logischen Struktur einer EXMARaLDA-Transkription </w:t>
      </w:r>
      <w:r w:rsidRPr="00355B2A">
        <w:rPr>
          <w:iCs/>
        </w:rPr>
        <w:t>berechnet</w:t>
      </w:r>
      <w:r w:rsidRPr="00355B2A">
        <w:t xml:space="preserve"> werden können. Weil diese graphische Struktur Ergebnis einer B</w:t>
      </w:r>
      <w:r w:rsidRPr="00355B2A">
        <w:t>e</w:t>
      </w:r>
      <w:r w:rsidRPr="00355B2A">
        <w:t xml:space="preserve">rechnung ist, ist der Partitur-Editor auch kein wirkliches </w:t>
      </w:r>
      <w:r w:rsidR="00F70807">
        <w:t>„</w:t>
      </w:r>
      <w:r w:rsidRPr="00355B2A">
        <w:t>What you see is what you get</w:t>
      </w:r>
      <w:r w:rsidR="00F70807">
        <w:t>“</w:t>
      </w:r>
      <w:r w:rsidRPr="00355B2A">
        <w:t>-Instrument. Bei der Nutzung des Partitur-Editors ist es daher hilfreich, neben dem graph</w:t>
      </w:r>
      <w:r w:rsidRPr="00355B2A">
        <w:t>i</w:t>
      </w:r>
      <w:r w:rsidRPr="00355B2A">
        <w:t>schen Erscheinungsbild, welches man vor Augen hat, stets auch die logische Struktur, die ihm zugrunde liegt, im Hinterkopf zu behalten.</w:t>
      </w:r>
    </w:p>
    <w:p w:rsidR="00966ABE" w:rsidRPr="00355B2A" w:rsidRDefault="004C3DB3" w:rsidP="00966ABE">
      <w:pPr>
        <w:pStyle w:val="Aufzhlung"/>
      </w:pPr>
      <w:r w:rsidRPr="00355B2A">
        <w:t>Kurze Rede, kurzer Sinn: Man muss kein Experte der Texttechnologie sein, um mit dem Partitur-Editor Transkriptionen zu erstellen, aber ein grundsätzliches Verständnis des E</w:t>
      </w:r>
      <w:r w:rsidRPr="00355B2A">
        <w:t>X</w:t>
      </w:r>
      <w:r w:rsidRPr="00355B2A">
        <w:t xml:space="preserve">MARaLDA-Konzepts ist dennoch sicherlich hilfreich. Da es ist nicht der Zweck dieses </w:t>
      </w:r>
      <w:r w:rsidRPr="00355B2A">
        <w:lastRenderedPageBreak/>
        <w:t>Handbuches sein kann, ein solches zu vermitteln, sei hier einfach auf die folgenden Publik</w:t>
      </w:r>
      <w:r w:rsidRPr="00355B2A">
        <w:t>a</w:t>
      </w:r>
      <w:r w:rsidRPr="00355B2A">
        <w:t>tionen verwiesen:</w:t>
      </w:r>
    </w:p>
    <w:p w:rsidR="004C3DB3" w:rsidRPr="00355B2A" w:rsidRDefault="004C3DB3" w:rsidP="00966ABE">
      <w:pPr>
        <w:pStyle w:val="Aufzhlung"/>
        <w:numPr>
          <w:ilvl w:val="0"/>
          <w:numId w:val="0"/>
        </w:numPr>
        <w:ind w:left="482"/>
      </w:pPr>
    </w:p>
    <w:p w:rsidR="004C3DB3" w:rsidRPr="00355B2A" w:rsidRDefault="004C3DB3">
      <w:pPr>
        <w:pStyle w:val="Literaturliste"/>
        <w:rPr>
          <w:szCs w:val="24"/>
        </w:rPr>
      </w:pPr>
      <w:r w:rsidRPr="00355B2A">
        <w:rPr>
          <w:szCs w:val="24"/>
        </w:rPr>
        <w:t xml:space="preserve">Schmidt, Thomas (2002a): </w:t>
      </w:r>
      <w:r w:rsidRPr="00355B2A">
        <w:rPr>
          <w:iCs/>
          <w:szCs w:val="24"/>
        </w:rPr>
        <w:t>EXMARaLDA – ein System zur Diskurstranskription auf dem Co</w:t>
      </w:r>
      <w:r w:rsidRPr="00355B2A">
        <w:rPr>
          <w:iCs/>
          <w:szCs w:val="24"/>
        </w:rPr>
        <w:t>m</w:t>
      </w:r>
      <w:r w:rsidRPr="00355B2A">
        <w:rPr>
          <w:iCs/>
          <w:szCs w:val="24"/>
        </w:rPr>
        <w:t>puter.</w:t>
      </w:r>
      <w:r w:rsidRPr="00355B2A">
        <w:rPr>
          <w:szCs w:val="24"/>
        </w:rPr>
        <w:t xml:space="preserve"> In: </w:t>
      </w:r>
      <w:r w:rsidRPr="00966ABE">
        <w:rPr>
          <w:i/>
          <w:szCs w:val="24"/>
        </w:rPr>
        <w:t>Arbeiten zur Mehrsprachigkeit</w:t>
      </w:r>
      <w:r w:rsidRPr="00355B2A">
        <w:rPr>
          <w:szCs w:val="24"/>
        </w:rPr>
        <w:t xml:space="preserve"> (Working Papers in Multilingualism), Serie B (34). Hamburg.</w:t>
      </w:r>
    </w:p>
    <w:p w:rsidR="004C3DB3" w:rsidRPr="00355B2A" w:rsidRDefault="004C3DB3">
      <w:pPr>
        <w:pStyle w:val="Literaturliste"/>
        <w:rPr>
          <w:szCs w:val="24"/>
        </w:rPr>
      </w:pPr>
      <w:r w:rsidRPr="00355B2A">
        <w:rPr>
          <w:szCs w:val="24"/>
        </w:rPr>
        <w:t xml:space="preserve">Schmidt, Thomas (2002b): </w:t>
      </w:r>
      <w:r w:rsidRPr="00355B2A">
        <w:rPr>
          <w:iCs/>
          <w:szCs w:val="24"/>
        </w:rPr>
        <w:t>Gesprächstranskription auf dem Computer – das System EXM</w:t>
      </w:r>
      <w:r w:rsidRPr="00355B2A">
        <w:rPr>
          <w:iCs/>
          <w:szCs w:val="24"/>
        </w:rPr>
        <w:t>A</w:t>
      </w:r>
      <w:r w:rsidRPr="00355B2A">
        <w:rPr>
          <w:iCs/>
          <w:szCs w:val="24"/>
        </w:rPr>
        <w:t>RaLDA.</w:t>
      </w:r>
      <w:r w:rsidRPr="00355B2A">
        <w:rPr>
          <w:szCs w:val="24"/>
        </w:rPr>
        <w:t xml:space="preserve"> In: </w:t>
      </w:r>
      <w:r w:rsidRPr="00966ABE">
        <w:rPr>
          <w:i/>
          <w:szCs w:val="24"/>
        </w:rPr>
        <w:t>Gesprächsforschung</w:t>
      </w:r>
      <w:r w:rsidRPr="00355B2A">
        <w:rPr>
          <w:szCs w:val="24"/>
        </w:rPr>
        <w:t xml:space="preserve"> (Online-Zeitschrift zur verbalen Interaktion)</w:t>
      </w:r>
      <w:r w:rsidR="00966ABE">
        <w:rPr>
          <w:szCs w:val="24"/>
        </w:rPr>
        <w:t>, Band</w:t>
      </w:r>
      <w:r w:rsidRPr="00355B2A">
        <w:rPr>
          <w:szCs w:val="24"/>
        </w:rPr>
        <w:t xml:space="preserve"> 3, 1-23.</w:t>
      </w:r>
    </w:p>
    <w:p w:rsidR="004C3DB3" w:rsidRPr="00355B2A" w:rsidRDefault="004C3DB3">
      <w:pPr>
        <w:pStyle w:val="Literaturliste"/>
        <w:rPr>
          <w:szCs w:val="24"/>
        </w:rPr>
      </w:pPr>
      <w:r w:rsidRPr="009D5612">
        <w:rPr>
          <w:szCs w:val="24"/>
        </w:rPr>
        <w:t xml:space="preserve">Schmidt, Thomas (2003): </w:t>
      </w:r>
      <w:r w:rsidRPr="009D5612">
        <w:rPr>
          <w:iCs/>
          <w:szCs w:val="24"/>
        </w:rPr>
        <w:t>Visualising Linguistic Annotation as Interlinear Text.</w:t>
      </w:r>
      <w:r w:rsidRPr="009D5612">
        <w:rPr>
          <w:szCs w:val="24"/>
        </w:rPr>
        <w:t xml:space="preserve"> </w:t>
      </w:r>
      <w:r w:rsidRPr="00355B2A">
        <w:rPr>
          <w:szCs w:val="24"/>
        </w:rPr>
        <w:t>In</w:t>
      </w:r>
      <w:r w:rsidRPr="00966ABE">
        <w:rPr>
          <w:i/>
          <w:szCs w:val="24"/>
        </w:rPr>
        <w:t>: Arbeiten zur Mehrsprachigkeit</w:t>
      </w:r>
      <w:r w:rsidRPr="00355B2A">
        <w:rPr>
          <w:szCs w:val="24"/>
        </w:rPr>
        <w:t xml:space="preserve">, Serie B (46). Hamburg. </w:t>
      </w:r>
    </w:p>
    <w:p w:rsidR="004C3DB3" w:rsidRPr="00355B2A" w:rsidRDefault="004C3DB3">
      <w:pPr>
        <w:pStyle w:val="Literaturliste"/>
        <w:rPr>
          <w:szCs w:val="24"/>
        </w:rPr>
      </w:pPr>
      <w:r w:rsidRPr="00355B2A">
        <w:rPr>
          <w:szCs w:val="24"/>
        </w:rPr>
        <w:t xml:space="preserve">Schmidt, Thomas (2005): </w:t>
      </w:r>
      <w:r w:rsidRPr="00966ABE">
        <w:rPr>
          <w:i/>
          <w:szCs w:val="24"/>
        </w:rPr>
        <w:t>Computergestützte Transkription – Modellierung und Visualisierung gesprochener Sprache mit texttechnologischen Mitteln</w:t>
      </w:r>
      <w:r w:rsidRPr="00355B2A">
        <w:rPr>
          <w:szCs w:val="24"/>
        </w:rPr>
        <w:t xml:space="preserve">. (Reihe </w:t>
      </w:r>
      <w:r w:rsidR="00F70807">
        <w:rPr>
          <w:szCs w:val="24"/>
        </w:rPr>
        <w:t>„</w:t>
      </w:r>
      <w:r w:rsidRPr="00355B2A">
        <w:rPr>
          <w:szCs w:val="24"/>
        </w:rPr>
        <w:t>Sprache, Sprechen und Computer</w:t>
      </w:r>
      <w:r w:rsidR="00F70807">
        <w:rPr>
          <w:szCs w:val="24"/>
        </w:rPr>
        <w:t>“</w:t>
      </w:r>
      <w:r w:rsidRPr="00355B2A">
        <w:rPr>
          <w:szCs w:val="24"/>
        </w:rPr>
        <w:t xml:space="preserve"> 7). Frankfurt a. M.</w:t>
      </w:r>
    </w:p>
    <w:p w:rsidR="004C3DB3" w:rsidRPr="00355B2A" w:rsidRDefault="004C3DB3">
      <w:pPr>
        <w:pStyle w:val="Literaturliste"/>
        <w:rPr>
          <w:szCs w:val="24"/>
        </w:rPr>
      </w:pPr>
      <w:r w:rsidRPr="00355B2A">
        <w:rPr>
          <w:szCs w:val="24"/>
        </w:rPr>
        <w:t xml:space="preserve">Schmidt, Thomas / Wörner, Kai (2005): Erstellen und Analysieren von Gesprächskorpora mit EXMARaLDA. In: </w:t>
      </w:r>
      <w:r w:rsidRPr="00966ABE">
        <w:rPr>
          <w:i/>
          <w:szCs w:val="24"/>
        </w:rPr>
        <w:t>Gesprächsforschung</w:t>
      </w:r>
      <w:r w:rsidRPr="00355B2A">
        <w:rPr>
          <w:szCs w:val="24"/>
        </w:rPr>
        <w:t xml:space="preserve"> (Online-Zeitschrift zur verbalen Interaktion)</w:t>
      </w:r>
      <w:r w:rsidR="00966ABE">
        <w:rPr>
          <w:szCs w:val="24"/>
        </w:rPr>
        <w:t>, Band</w:t>
      </w:r>
      <w:r w:rsidRPr="00355B2A">
        <w:rPr>
          <w:szCs w:val="24"/>
        </w:rPr>
        <w:t xml:space="preserve"> 6, 171-195. </w:t>
      </w:r>
    </w:p>
    <w:p w:rsidR="004C3DB3" w:rsidRDefault="009F6596" w:rsidP="009D5612">
      <w:pPr>
        <w:pStyle w:val="Literaturliste"/>
        <w:rPr>
          <w:szCs w:val="24"/>
          <w:lang w:val="en-GB"/>
        </w:rPr>
      </w:pPr>
      <w:r w:rsidRPr="009D5612">
        <w:rPr>
          <w:szCs w:val="24"/>
        </w:rPr>
        <w:t>Schmidt, Thomas (2009): Creating and Working with Spoken Language Corpora in EXM</w:t>
      </w:r>
      <w:r w:rsidRPr="009D5612">
        <w:rPr>
          <w:szCs w:val="24"/>
        </w:rPr>
        <w:t>A</w:t>
      </w:r>
      <w:r w:rsidRPr="009D5612">
        <w:rPr>
          <w:szCs w:val="24"/>
        </w:rPr>
        <w:t xml:space="preserve">RaLDA. </w:t>
      </w:r>
      <w:r w:rsidRPr="00355B2A">
        <w:rPr>
          <w:szCs w:val="24"/>
          <w:lang w:val="en-GB"/>
        </w:rPr>
        <w:t xml:space="preserve">In: Lyding, Verena (ed.): </w:t>
      </w:r>
      <w:r w:rsidRPr="00966ABE">
        <w:rPr>
          <w:i/>
          <w:szCs w:val="24"/>
          <w:lang w:val="en-GB"/>
        </w:rPr>
        <w:t>LULCL II: Lesser Used Lang</w:t>
      </w:r>
      <w:r w:rsidR="00C50994" w:rsidRPr="00966ABE">
        <w:rPr>
          <w:i/>
          <w:szCs w:val="24"/>
          <w:lang w:val="en-GB"/>
        </w:rPr>
        <w:t>uages &amp; Computer Lingui</w:t>
      </w:r>
      <w:r w:rsidR="00C50994" w:rsidRPr="00966ABE">
        <w:rPr>
          <w:i/>
          <w:szCs w:val="24"/>
          <w:lang w:val="en-GB"/>
        </w:rPr>
        <w:t>s</w:t>
      </w:r>
      <w:r w:rsidR="00C50994" w:rsidRPr="00966ABE">
        <w:rPr>
          <w:i/>
          <w:szCs w:val="24"/>
          <w:lang w:val="en-GB"/>
        </w:rPr>
        <w:t>tics II</w:t>
      </w:r>
      <w:r w:rsidR="00C50994">
        <w:rPr>
          <w:szCs w:val="24"/>
          <w:lang w:val="en-GB"/>
        </w:rPr>
        <w:t>.</w:t>
      </w:r>
    </w:p>
    <w:p w:rsidR="009D5612" w:rsidRPr="00355B2A" w:rsidRDefault="009D5612" w:rsidP="009D5612">
      <w:pPr>
        <w:pStyle w:val="Literaturliste"/>
        <w:rPr>
          <w:szCs w:val="24"/>
          <w:lang w:val="en-GB"/>
        </w:rPr>
      </w:pPr>
    </w:p>
    <w:p w:rsidR="004C3DB3" w:rsidRPr="00966ABE" w:rsidRDefault="00F70807" w:rsidP="00966ABE">
      <w:pPr>
        <w:pStyle w:val="berschrift2"/>
        <w:numPr>
          <w:ilvl w:val="0"/>
          <w:numId w:val="0"/>
        </w:numPr>
      </w:pPr>
      <w:bookmarkStart w:id="13" w:name="_Toc55213804"/>
      <w:bookmarkStart w:id="14" w:name="_Toc69129790"/>
      <w:bookmarkStart w:id="15" w:name="_Toc69129931"/>
      <w:bookmarkStart w:id="16" w:name="_Toc204579171"/>
      <w:bookmarkStart w:id="17" w:name="_Toc398708115"/>
      <w:r>
        <w:t>„</w:t>
      </w:r>
      <w:r w:rsidR="004C3DB3" w:rsidRPr="00966ABE">
        <w:t>Words of Caution</w:t>
      </w:r>
      <w:r>
        <w:t>“</w:t>
      </w:r>
      <w:bookmarkEnd w:id="13"/>
      <w:bookmarkEnd w:id="14"/>
      <w:bookmarkEnd w:id="15"/>
      <w:bookmarkEnd w:id="16"/>
      <w:bookmarkEnd w:id="17"/>
    </w:p>
    <w:p w:rsidR="004C3DB3" w:rsidRPr="006D2B4E" w:rsidRDefault="004C3DB3" w:rsidP="006D2B4E">
      <w:pPr>
        <w:pStyle w:val="Manual"/>
      </w:pPr>
      <w:r w:rsidRPr="006D2B4E">
        <w:t>Als zusätzliche Vorbemerkung und zur Vermeidung von Missverständnissen sei an dieser Stelle noch auf drei wichtige Umstände hingewiesen:</w:t>
      </w:r>
    </w:p>
    <w:p w:rsidR="004C3DB3" w:rsidRPr="00355B2A" w:rsidRDefault="004C3DB3" w:rsidP="004C3DB3">
      <w:pPr>
        <w:pStyle w:val="Standard-BlockCharCharChar"/>
        <w:rPr>
          <w:szCs w:val="24"/>
        </w:rPr>
      </w:pPr>
    </w:p>
    <w:p w:rsidR="004C3DB3" w:rsidRPr="00355B2A" w:rsidRDefault="004C3DB3" w:rsidP="004C3DB3">
      <w:pPr>
        <w:pStyle w:val="Zwischenberschrift"/>
      </w:pPr>
      <w:r w:rsidRPr="007A7FD7">
        <w:rPr>
          <w:b w:val="0"/>
          <w:szCs w:val="24"/>
          <w:shd w:val="clear" w:color="auto" w:fill="D9D9D9"/>
        </w:rPr>
        <w:t xml:space="preserve">EXMARaLDA ist </w:t>
      </w:r>
      <w:r w:rsidR="00F70807">
        <w:rPr>
          <w:b w:val="0"/>
          <w:szCs w:val="24"/>
          <w:shd w:val="clear" w:color="auto" w:fill="D9D9D9"/>
        </w:rPr>
        <w:t>„</w:t>
      </w:r>
      <w:r w:rsidRPr="007A7FD7">
        <w:rPr>
          <w:b w:val="0"/>
          <w:szCs w:val="24"/>
          <w:shd w:val="clear" w:color="auto" w:fill="D9D9D9"/>
        </w:rPr>
        <w:t>Work in Progress</w:t>
      </w:r>
      <w:r w:rsidR="00F70807">
        <w:rPr>
          <w:b w:val="0"/>
          <w:szCs w:val="24"/>
          <w:shd w:val="clear" w:color="auto" w:fill="D9D9D9"/>
        </w:rPr>
        <w:t>“</w:t>
      </w:r>
    </w:p>
    <w:p w:rsidR="004C3DB3" w:rsidRPr="00355B2A" w:rsidRDefault="004C3DB3" w:rsidP="006D2B4E">
      <w:pPr>
        <w:pStyle w:val="Manual"/>
      </w:pPr>
      <w:r w:rsidRPr="00355B2A">
        <w:t xml:space="preserve">Nach nunmehr </w:t>
      </w:r>
      <w:r w:rsidR="004D3997" w:rsidRPr="00355B2A">
        <w:t>zehn</w:t>
      </w:r>
      <w:r w:rsidRPr="00355B2A">
        <w:t xml:space="preserve"> Jahren Entwicklungsdauer hat der Partitur-Editor einen stabilen Zustand erreicht und wird in zahlreichen Projekten erfolgreich eingesetzt. Dennoch werden zukünftige Versionen die Funktionalität noch erweitern, und es ist nach wie vor nicht ausgeschlossen, dass kleinere Fehler in der bisherigen Funktionalität unentdeckt geblieben sind. Wenn Sie einen Fe</w:t>
      </w:r>
      <w:r w:rsidRPr="00355B2A">
        <w:t>h</w:t>
      </w:r>
      <w:r w:rsidRPr="00355B2A">
        <w:t xml:space="preserve">ler entdecken oder einen Verbesserungsvorschlag haben, sind wir sehr dankbar, wenn Sie uns diese in einer E-Mail so präzise wie möglich </w:t>
      </w:r>
      <w:r w:rsidR="009F6596" w:rsidRPr="00355B2A">
        <w:t xml:space="preserve">(siehe dazu auch </w:t>
      </w:r>
      <w:r w:rsidR="009F6596" w:rsidRPr="00966ABE">
        <w:rPr>
          <w:rStyle w:val="Menufunction"/>
          <w:b w:val="0"/>
        </w:rPr>
        <w:t>Help &gt; About</w:t>
      </w:r>
      <w:r w:rsidR="009F6596" w:rsidRPr="00966ABE">
        <w:rPr>
          <w:rStyle w:val="Menufunction"/>
        </w:rPr>
        <w:t>...</w:t>
      </w:r>
      <w:r w:rsidR="009F6596" w:rsidRPr="00355B2A">
        <w:t xml:space="preserve">) </w:t>
      </w:r>
      <w:r w:rsidRPr="00355B2A">
        <w:t>schildern. Wir tun dann unser Möglichstes, um Abhilfe zu schaffen.</w:t>
      </w:r>
    </w:p>
    <w:p w:rsidR="004C3DB3" w:rsidRPr="00355B2A" w:rsidRDefault="004C3DB3" w:rsidP="006D2B4E">
      <w:pPr>
        <w:pStyle w:val="Manual"/>
      </w:pPr>
    </w:p>
    <w:p w:rsidR="004C3DB3" w:rsidRPr="00355B2A" w:rsidRDefault="004C3DB3" w:rsidP="006D2B4E">
      <w:pPr>
        <w:pStyle w:val="Manual"/>
      </w:pPr>
      <w:r w:rsidRPr="00355B2A">
        <w:t>In regelmäßigen Abständen werden Updates der Software veröffentlicht, in denen Fehler der vorherigen Versionen behoben sind und neue Funktionen eingeführt werden. Es lohnt sich daher, stets mit der aktuellsten Version des Editors zu arbeiten, auch wenn dies eine regelmäßige Ne</w:t>
      </w:r>
      <w:r w:rsidRPr="00355B2A">
        <w:t>u</w:t>
      </w:r>
      <w:r w:rsidRPr="00355B2A">
        <w:t>installation der Software bedeutet. Auch dieses Handbuch wird in regelmäßigen Abständen akt</w:t>
      </w:r>
      <w:r w:rsidRPr="00355B2A">
        <w:t>u</w:t>
      </w:r>
      <w:r w:rsidRPr="00355B2A">
        <w:t xml:space="preserve">alisiert. Wenn Sie die EXMARaLDA Mailing-Liste abonnieren werden Sie automatisch immer über die Bereitstellung neuer Versionen informiert (siehe entsprechende Option auf Homepage unter </w:t>
      </w:r>
      <w:hyperlink r:id="rId15" w:history="1">
        <w:r w:rsidR="00CE4D15" w:rsidRPr="00355B2A">
          <w:rPr>
            <w:rStyle w:val="Hyperlink"/>
            <w:szCs w:val="24"/>
          </w:rPr>
          <w:t>http://www.exmaralda.org</w:t>
        </w:r>
      </w:hyperlink>
      <w:r w:rsidR="00CE4D15" w:rsidRPr="00355B2A">
        <w:t xml:space="preserve"> </w:t>
      </w:r>
      <w:r w:rsidRPr="00355B2A">
        <w:t xml:space="preserve">im Untermenü </w:t>
      </w:r>
      <w:r w:rsidR="00F70807">
        <w:t>„</w:t>
      </w:r>
      <w:r w:rsidRPr="00355B2A">
        <w:t>Hilfe</w:t>
      </w:r>
      <w:r w:rsidR="00F70807">
        <w:t>“</w:t>
      </w:r>
      <w:r w:rsidRPr="00355B2A">
        <w:t>).</w:t>
      </w:r>
    </w:p>
    <w:p w:rsidR="004C3DB3" w:rsidRPr="00355B2A" w:rsidRDefault="004C3DB3" w:rsidP="004C3DB3">
      <w:pPr>
        <w:pStyle w:val="Standard-BlockCharCharChar"/>
      </w:pPr>
    </w:p>
    <w:p w:rsidR="004C3DB3" w:rsidRPr="00355B2A" w:rsidRDefault="004C3DB3" w:rsidP="004C3DB3">
      <w:pPr>
        <w:pStyle w:val="Zwischenberschrift"/>
        <w:rPr>
          <w:szCs w:val="24"/>
        </w:rPr>
      </w:pPr>
      <w:r w:rsidRPr="007A7FD7">
        <w:rPr>
          <w:b w:val="0"/>
          <w:szCs w:val="24"/>
          <w:shd w:val="clear" w:color="auto" w:fill="D9D9D9"/>
        </w:rPr>
        <w:t>Der EXMARaLDA Partitur-Editor ist weder der neue syncWRITER noch das neue HIAT-DOS</w:t>
      </w:r>
    </w:p>
    <w:p w:rsidR="004C3DB3" w:rsidRPr="00355B2A" w:rsidRDefault="004C3DB3" w:rsidP="004C3DB3">
      <w:pPr>
        <w:pStyle w:val="Standard-BlockCharCharChar"/>
        <w:rPr>
          <w:szCs w:val="24"/>
        </w:rPr>
      </w:pPr>
      <w:r w:rsidRPr="00355B2A">
        <w:rPr>
          <w:szCs w:val="24"/>
        </w:rPr>
        <w:t>Der Partitur-Editor orientiert sich in einigen Punkten zwar an diesen beiden Programmen, ve</w:t>
      </w:r>
      <w:r w:rsidRPr="00355B2A">
        <w:rPr>
          <w:szCs w:val="24"/>
        </w:rPr>
        <w:t>r</w:t>
      </w:r>
      <w:r w:rsidRPr="00355B2A">
        <w:rPr>
          <w:szCs w:val="24"/>
        </w:rPr>
        <w:t>folgt aber grundsätzlich einen anderen Ansatz: Er soll nicht nur ein Ein- und Ausgabeinstrument für Transkriptionen in Partiturschreibweise sein, sondern darüber hinaus auch Daten produzi</w:t>
      </w:r>
      <w:r w:rsidRPr="00355B2A">
        <w:rPr>
          <w:szCs w:val="24"/>
        </w:rPr>
        <w:t>e</w:t>
      </w:r>
      <w:r w:rsidRPr="00355B2A">
        <w:rPr>
          <w:szCs w:val="24"/>
        </w:rPr>
        <w:t>ren, die für eine umfassende computergestützte (Weiter-)Verarbeitung geeignet sind. Viele Di</w:t>
      </w:r>
      <w:r w:rsidRPr="00355B2A">
        <w:rPr>
          <w:szCs w:val="24"/>
        </w:rPr>
        <w:t>n</w:t>
      </w:r>
      <w:r w:rsidRPr="00355B2A">
        <w:rPr>
          <w:szCs w:val="24"/>
        </w:rPr>
        <w:t xml:space="preserve">ge funktionieren deshalb anders, als Nutzer des syncWRITER oder von HIAT-DOS es gewohnt </w:t>
      </w:r>
      <w:r w:rsidRPr="00355B2A">
        <w:rPr>
          <w:szCs w:val="24"/>
        </w:rPr>
        <w:lastRenderedPageBreak/>
        <w:t>sein mögen.</w:t>
      </w:r>
    </w:p>
    <w:p w:rsidR="004C3DB3" w:rsidRPr="00355B2A" w:rsidRDefault="004C3DB3" w:rsidP="004C3DB3">
      <w:pPr>
        <w:pStyle w:val="Standard-BlockCharCharChar"/>
        <w:rPr>
          <w:szCs w:val="24"/>
        </w:rPr>
      </w:pPr>
    </w:p>
    <w:p w:rsidR="004C3DB3" w:rsidRPr="00355B2A" w:rsidRDefault="004C3DB3" w:rsidP="004C3DB3">
      <w:pPr>
        <w:pStyle w:val="Zwischenberschrift"/>
        <w:rPr>
          <w:szCs w:val="24"/>
        </w:rPr>
      </w:pPr>
      <w:r w:rsidRPr="007A7FD7">
        <w:rPr>
          <w:b w:val="0"/>
          <w:szCs w:val="24"/>
          <w:shd w:val="clear" w:color="auto" w:fill="D9D9D9"/>
        </w:rPr>
        <w:t>Dieses Handbuch ist keine Anleitung zum Transkribieren</w:t>
      </w:r>
    </w:p>
    <w:p w:rsidR="004C3DB3" w:rsidRPr="00355B2A" w:rsidRDefault="004C3DB3" w:rsidP="004C3DB3">
      <w:pPr>
        <w:pStyle w:val="Standard-BlockCharCharChar"/>
        <w:rPr>
          <w:szCs w:val="24"/>
        </w:rPr>
      </w:pPr>
      <w:r w:rsidRPr="00355B2A">
        <w:rPr>
          <w:szCs w:val="24"/>
        </w:rPr>
        <w:t>EXMARaLDA ist ein formales Framework, das eine Abstraktionsstufe höher angesiedelt ist als konkrete Transkriptionssysteme wie HIAT, DIDA, GAT etc. Aus diesem Grunde liefert dieses Handbuch keine konkreten Anweisungen, welche Phänomene gesprochener Sprache wie zu tra</w:t>
      </w:r>
      <w:r w:rsidRPr="00355B2A">
        <w:rPr>
          <w:szCs w:val="24"/>
        </w:rPr>
        <w:t>n</w:t>
      </w:r>
      <w:r w:rsidRPr="00355B2A">
        <w:rPr>
          <w:szCs w:val="24"/>
        </w:rPr>
        <w:t xml:space="preserve">skribieren sind. Dies muss in gesonderten Transkriptionskonventionen festgelegt werden. </w:t>
      </w:r>
    </w:p>
    <w:p w:rsidR="004C3DB3" w:rsidRPr="00355B2A" w:rsidRDefault="004C3DB3" w:rsidP="004C3DB3">
      <w:pPr>
        <w:pStyle w:val="Standard-BlockCharCharChar"/>
        <w:rPr>
          <w:szCs w:val="24"/>
        </w:rPr>
      </w:pPr>
    </w:p>
    <w:p w:rsidR="004C3DB3" w:rsidRPr="00355B2A" w:rsidRDefault="004C3DB3" w:rsidP="004C3DB3">
      <w:pPr>
        <w:pStyle w:val="Standard-BlockCharCharChar"/>
        <w:rPr>
          <w:szCs w:val="24"/>
        </w:rPr>
      </w:pPr>
      <w:r w:rsidRPr="00355B2A">
        <w:rPr>
          <w:szCs w:val="24"/>
        </w:rPr>
        <w:t xml:space="preserve">Ein Handbuch für das Transkribieren </w:t>
      </w:r>
      <w:r w:rsidR="00CE4D15" w:rsidRPr="00355B2A">
        <w:rPr>
          <w:szCs w:val="24"/>
        </w:rPr>
        <w:t xml:space="preserve">mit </w:t>
      </w:r>
      <w:r w:rsidRPr="00355B2A">
        <w:rPr>
          <w:szCs w:val="24"/>
        </w:rPr>
        <w:t>dem EXMARaLDA Partitur-Editor nach HIAT ist im Sommer 2004 erschienen:</w:t>
      </w:r>
    </w:p>
    <w:p w:rsidR="004C3DB3" w:rsidRPr="00355B2A" w:rsidRDefault="004C3DB3" w:rsidP="004C3DB3">
      <w:pPr>
        <w:pStyle w:val="Standard-BlockCharCharChar"/>
        <w:rPr>
          <w:szCs w:val="24"/>
        </w:rPr>
      </w:pPr>
    </w:p>
    <w:p w:rsidR="004C3DB3" w:rsidRPr="00355B2A" w:rsidRDefault="004C3DB3" w:rsidP="004C3DB3">
      <w:pPr>
        <w:pStyle w:val="Literaturliste"/>
        <w:rPr>
          <w:szCs w:val="24"/>
        </w:rPr>
      </w:pPr>
      <w:r w:rsidRPr="00355B2A">
        <w:rPr>
          <w:szCs w:val="24"/>
        </w:rPr>
        <w:t>Rehbein, Jochen / Schmidt, Thomas / Meyer, Bernd / Watzke, Franziska / Herkenrath, Annette (2004):</w:t>
      </w:r>
      <w:r w:rsidRPr="00AA0FE8">
        <w:rPr>
          <w:szCs w:val="24"/>
        </w:rPr>
        <w:t xml:space="preserve"> Handbuch für das computergestützte Transkribieren nach HIAT. </w:t>
      </w:r>
      <w:r w:rsidR="00AA0FE8">
        <w:rPr>
          <w:szCs w:val="24"/>
        </w:rPr>
        <w:t xml:space="preserve">In: </w:t>
      </w:r>
      <w:r w:rsidRPr="00AA0FE8">
        <w:rPr>
          <w:i/>
          <w:szCs w:val="24"/>
        </w:rPr>
        <w:t>Arbeiten zur Mehrsprachigkeit</w:t>
      </w:r>
      <w:r w:rsidRPr="00355B2A">
        <w:rPr>
          <w:szCs w:val="24"/>
        </w:rPr>
        <w:t xml:space="preserve"> (Serie B). Hamburg.</w:t>
      </w:r>
    </w:p>
    <w:p w:rsidR="004C3DB3" w:rsidRPr="00355B2A" w:rsidRDefault="00AA0FE8" w:rsidP="00AA0FE8">
      <w:pPr>
        <w:pStyle w:val="Standard-BlockCharCharChar"/>
        <w:spacing w:before="240"/>
        <w:rPr>
          <w:szCs w:val="24"/>
        </w:rPr>
      </w:pPr>
      <w:r>
        <w:rPr>
          <w:szCs w:val="24"/>
        </w:rPr>
        <w:t>A</w:t>
      </w:r>
      <w:r w:rsidR="004C3DB3" w:rsidRPr="00355B2A">
        <w:rPr>
          <w:szCs w:val="24"/>
        </w:rPr>
        <w:t xml:space="preserve">ls Ergänzung zu diesem HIAT-Handbuch wurde auf der EXMARaLDA-Homepage </w:t>
      </w:r>
      <w:hyperlink r:id="rId16" w:history="1">
        <w:r w:rsidRPr="00355B2A">
          <w:rPr>
            <w:rStyle w:val="Hyperlink"/>
            <w:szCs w:val="24"/>
          </w:rPr>
          <w:t>http://www.exmaralda.org</w:t>
        </w:r>
      </w:hyperlink>
      <w:r w:rsidRPr="00AA0FE8">
        <w:t xml:space="preserve"> </w:t>
      </w:r>
      <w:r w:rsidR="004C3DB3" w:rsidRPr="00355B2A">
        <w:rPr>
          <w:szCs w:val="24"/>
        </w:rPr>
        <w:t xml:space="preserve">im dortigen Untermenü </w:t>
      </w:r>
      <w:r w:rsidR="00F70807">
        <w:rPr>
          <w:szCs w:val="24"/>
        </w:rPr>
        <w:t>„</w:t>
      </w:r>
      <w:r w:rsidR="004C3DB3" w:rsidRPr="00355B2A">
        <w:rPr>
          <w:szCs w:val="24"/>
        </w:rPr>
        <w:t>HIAT</w:t>
      </w:r>
      <w:r w:rsidR="00F70807">
        <w:rPr>
          <w:szCs w:val="24"/>
        </w:rPr>
        <w:t>“</w:t>
      </w:r>
      <w:r w:rsidR="004C3DB3" w:rsidRPr="00355B2A">
        <w:rPr>
          <w:szCs w:val="24"/>
        </w:rPr>
        <w:t xml:space="preserve"> eine umfangreiche Beispielsam</w:t>
      </w:r>
      <w:r w:rsidR="004C3DB3" w:rsidRPr="00355B2A">
        <w:rPr>
          <w:szCs w:val="24"/>
        </w:rPr>
        <w:t>m</w:t>
      </w:r>
      <w:r w:rsidR="004C3DB3" w:rsidRPr="00355B2A">
        <w:rPr>
          <w:szCs w:val="24"/>
        </w:rPr>
        <w:t>lung für das Transkribieren mit dem EXMARaLDA Partitur-Editor nach HIAT hinterlegt. Zu jedem Beispiel gehört eine Bildschirmansicht im Partitur-Editor, eine Bildschirmansicht einer RTF-Ausgabe, eine XML-Datei, die im Partitur-Editor editierbar ist sowie – sofern vorhanden – die dem Beispiel zugrunde liegende Audio-Datei.</w:t>
      </w:r>
    </w:p>
    <w:p w:rsidR="004C3DB3" w:rsidRPr="00355B2A" w:rsidRDefault="004C3DB3" w:rsidP="004C3DB3">
      <w:pPr>
        <w:pStyle w:val="Standard-BlockCharCharChar"/>
        <w:rPr>
          <w:szCs w:val="24"/>
        </w:rPr>
      </w:pPr>
    </w:p>
    <w:p w:rsidR="004C3DB3" w:rsidRPr="00355B2A" w:rsidRDefault="004C3DB3" w:rsidP="004C3DB3">
      <w:pPr>
        <w:pStyle w:val="Standard-BlockCharCharChar"/>
        <w:rPr>
          <w:szCs w:val="24"/>
        </w:rPr>
      </w:pPr>
      <w:r w:rsidRPr="00355B2A">
        <w:rPr>
          <w:szCs w:val="24"/>
        </w:rPr>
        <w:t>Eine Anleitung für das Transkribieren mit dem EXMARaLDA Partitur-Editor nach DIDA wurde am IDS in Mannheim erstellt:</w:t>
      </w:r>
    </w:p>
    <w:p w:rsidR="004C3DB3" w:rsidRPr="00355B2A" w:rsidRDefault="004C3DB3" w:rsidP="004C3DB3">
      <w:pPr>
        <w:pStyle w:val="Standard-BlockCharCharChar"/>
        <w:rPr>
          <w:szCs w:val="24"/>
        </w:rPr>
      </w:pPr>
    </w:p>
    <w:p w:rsidR="004C3DB3" w:rsidRPr="00355B2A" w:rsidRDefault="004C3DB3" w:rsidP="00AA0FE8">
      <w:pPr>
        <w:pStyle w:val="Literaturliste"/>
        <w:rPr>
          <w:szCs w:val="24"/>
        </w:rPr>
      </w:pPr>
      <w:r w:rsidRPr="00355B2A">
        <w:rPr>
          <w:szCs w:val="24"/>
        </w:rPr>
        <w:t xml:space="preserve">Schütte, Wilfried (2004): </w:t>
      </w:r>
      <w:r w:rsidRPr="00AA0FE8">
        <w:rPr>
          <w:i/>
          <w:szCs w:val="24"/>
        </w:rPr>
        <w:t>Transkriptionsrichtlinien für die Eingabe in EXMARaLDA (ab Version 1.2.7) nach DIDA-Konventionen</w:t>
      </w:r>
      <w:r w:rsidRPr="00355B2A">
        <w:rPr>
          <w:szCs w:val="24"/>
        </w:rPr>
        <w:t>. Mannheim: Institut für Deutsche Sprache</w:t>
      </w:r>
      <w:r w:rsidR="00AA0FE8">
        <w:rPr>
          <w:szCs w:val="24"/>
        </w:rPr>
        <w:t>.</w:t>
      </w:r>
    </w:p>
    <w:p w:rsidR="00B612D4" w:rsidRPr="00355B2A" w:rsidRDefault="00B612D4" w:rsidP="004C3DB3">
      <w:pPr>
        <w:pStyle w:val="Standard-BlockCharCharChar"/>
        <w:rPr>
          <w:szCs w:val="24"/>
        </w:rPr>
      </w:pPr>
    </w:p>
    <w:p w:rsidR="004C3DB3" w:rsidRPr="00355B2A" w:rsidRDefault="004C3DB3" w:rsidP="004C3DB3">
      <w:pPr>
        <w:pStyle w:val="Standard-BlockCharCharChar"/>
        <w:rPr>
          <w:szCs w:val="24"/>
        </w:rPr>
      </w:pPr>
      <w:r w:rsidRPr="00355B2A">
        <w:rPr>
          <w:szCs w:val="24"/>
        </w:rPr>
        <w:t>Für diesbezügliche Informationen wende man sich an das IDS in Mannheim.</w:t>
      </w:r>
    </w:p>
    <w:p w:rsidR="00B0537A" w:rsidRPr="00355B2A" w:rsidRDefault="00B0537A" w:rsidP="00B0537A">
      <w:pPr>
        <w:rPr>
          <w:rFonts w:ascii="Times New Roman" w:hAnsi="Times New Roman"/>
        </w:rPr>
        <w:sectPr w:rsidR="00B0537A" w:rsidRPr="00355B2A" w:rsidSect="005B21E1">
          <w:headerReference w:type="default" r:id="rId17"/>
          <w:pgSz w:w="11906" w:h="16838" w:code="9"/>
          <w:pgMar w:top="1361" w:right="1134" w:bottom="907" w:left="1418" w:header="624" w:footer="624" w:gutter="0"/>
          <w:cols w:space="720"/>
        </w:sectPr>
      </w:pPr>
    </w:p>
    <w:p w:rsidR="00B0537A" w:rsidRPr="00355B2A" w:rsidRDefault="00B0537A" w:rsidP="0039389A">
      <w:pPr>
        <w:pStyle w:val="berschrift1"/>
      </w:pPr>
      <w:bookmarkStart w:id="18" w:name="_Toc398708116"/>
      <w:r w:rsidRPr="00355B2A">
        <w:lastRenderedPageBreak/>
        <w:t>PROGRAMMOBERFLÄCHE</w:t>
      </w:r>
      <w:bookmarkEnd w:id="18"/>
    </w:p>
    <w:p w:rsidR="00B0537A" w:rsidRPr="00355B2A" w:rsidRDefault="00B0537A" w:rsidP="00AA0FE8">
      <w:pPr>
        <w:pStyle w:val="Manual"/>
      </w:pPr>
    </w:p>
    <w:p w:rsidR="00056416" w:rsidRPr="00355B2A" w:rsidRDefault="00056416" w:rsidP="00AA0FE8">
      <w:pPr>
        <w:pStyle w:val="Manual"/>
        <w:rPr>
          <w:szCs w:val="24"/>
        </w:rPr>
      </w:pPr>
      <w:r w:rsidRPr="00355B2A">
        <w:rPr>
          <w:szCs w:val="24"/>
        </w:rPr>
        <w:t>Die beiden Hauptkomponenten der Programmoberfläche sind die Partitur (1) und die Oszill</w:t>
      </w:r>
      <w:r w:rsidRPr="00355B2A">
        <w:rPr>
          <w:szCs w:val="24"/>
        </w:rPr>
        <w:t>o</w:t>
      </w:r>
      <w:r w:rsidRPr="00355B2A">
        <w:rPr>
          <w:szCs w:val="24"/>
        </w:rPr>
        <w:t xml:space="preserve">gramm-Ansicht (2). Hinzu kommen bei Bedarf die im folgenden Kapitel beschriebenen Panels. </w:t>
      </w:r>
    </w:p>
    <w:p w:rsidR="00056416" w:rsidRPr="00355B2A" w:rsidRDefault="00056416" w:rsidP="00AA0FE8">
      <w:pPr>
        <w:pStyle w:val="Manual"/>
      </w:pPr>
    </w:p>
    <w:p w:rsidR="00B0537A" w:rsidRPr="00355B2A" w:rsidRDefault="00F17B16" w:rsidP="00AA0FE8">
      <w:pPr>
        <w:pStyle w:val="Manual"/>
      </w:pPr>
      <w:r w:rsidRPr="00355B2A">
        <w:rPr>
          <w:noProof/>
        </w:rPr>
        <w:drawing>
          <wp:inline distT="0" distB="0" distL="0" distR="0" wp14:anchorId="113FD5B8" wp14:editId="58F6B57B">
            <wp:extent cx="5934075" cy="2857500"/>
            <wp:effectExtent l="0" t="0" r="9525" b="0"/>
            <wp:docPr id="2" name="Bild 2" descr="GUI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I_Over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rsidR="00B0537A" w:rsidRPr="00355B2A" w:rsidRDefault="00B0537A" w:rsidP="00B0537A">
      <w:pPr>
        <w:rPr>
          <w:rFonts w:ascii="Times New Roman" w:hAnsi="Times New Roman"/>
        </w:rPr>
      </w:pPr>
    </w:p>
    <w:p w:rsidR="00B0537A" w:rsidRPr="00355B2A" w:rsidRDefault="00056416" w:rsidP="00AA0FE8">
      <w:pPr>
        <w:pStyle w:val="Manual"/>
      </w:pPr>
      <w:r w:rsidRPr="00355B2A">
        <w:t xml:space="preserve">Die Oszilogramm-Ansicht wird nur dann angezeigt, wenn die Transkription (über </w:t>
      </w:r>
      <w:r w:rsidRPr="00AA0FE8">
        <w:rPr>
          <w:rStyle w:val="Menufunction"/>
        </w:rPr>
        <w:t>Trans</w:t>
      </w:r>
      <w:r w:rsidR="00F22C47">
        <w:rPr>
          <w:rStyle w:val="Menufunction"/>
        </w:rPr>
        <w:t>c</w:t>
      </w:r>
      <w:r w:rsidR="008A7C09">
        <w:rPr>
          <w:rStyle w:val="Menufunction"/>
        </w:rPr>
        <w:t>ript</w:t>
      </w:r>
      <w:r w:rsidR="008A7C09">
        <w:rPr>
          <w:rStyle w:val="Menufunction"/>
        </w:rPr>
        <w:t>i</w:t>
      </w:r>
      <w:r w:rsidR="008A7C09">
        <w:rPr>
          <w:rStyle w:val="Menufunction"/>
        </w:rPr>
        <w:t>on</w:t>
      </w:r>
      <w:r w:rsidRPr="00AA0FE8">
        <w:rPr>
          <w:rStyle w:val="Menufunction"/>
        </w:rPr>
        <w:t xml:space="preserve"> &gt; </w:t>
      </w:r>
      <w:r w:rsidR="00F22C47">
        <w:rPr>
          <w:rStyle w:val="Menufunction"/>
        </w:rPr>
        <w:t>R</w:t>
      </w:r>
      <w:r w:rsidR="009E47C9">
        <w:rPr>
          <w:rStyle w:val="Menufunction"/>
        </w:rPr>
        <w:t>e</w:t>
      </w:r>
      <w:r w:rsidR="00F22C47">
        <w:rPr>
          <w:rStyle w:val="Menufunction"/>
        </w:rPr>
        <w:t>cordings</w:t>
      </w:r>
      <w:r w:rsidRPr="00AA0FE8">
        <w:rPr>
          <w:rStyle w:val="Menufunction"/>
        </w:rPr>
        <w:t>...</w:t>
      </w:r>
      <w:r w:rsidRPr="00355B2A">
        <w:t>) mit einer Audio- oder Video</w:t>
      </w:r>
      <w:r w:rsidR="00C42B22" w:rsidRPr="00355B2A">
        <w:t>aufnahme verknüpft ist. Für den Fall, dass die Liste der verknüpften Aufnahmen keine WAV-Datei enthält, wird statt eines Oszill</w:t>
      </w:r>
      <w:r w:rsidR="00C42B22" w:rsidRPr="00355B2A">
        <w:t>o</w:t>
      </w:r>
      <w:r w:rsidR="00C42B22" w:rsidRPr="00355B2A">
        <w:t>gramms lediglich eine Zeitleiste angezeigt:</w:t>
      </w:r>
    </w:p>
    <w:p w:rsidR="00C42B22" w:rsidRPr="00355B2A" w:rsidRDefault="00C42B22" w:rsidP="00B0537A">
      <w:pPr>
        <w:rPr>
          <w:rFonts w:ascii="Times New Roman" w:hAnsi="Times New Roman"/>
          <w:sz w:val="24"/>
          <w:szCs w:val="24"/>
        </w:rPr>
      </w:pPr>
    </w:p>
    <w:p w:rsidR="00C42B22" w:rsidRPr="00355B2A" w:rsidRDefault="00F17B16" w:rsidP="00C42B22">
      <w:pPr>
        <w:jc w:val="center"/>
        <w:rPr>
          <w:rFonts w:ascii="Times New Roman" w:hAnsi="Times New Roman"/>
          <w:sz w:val="24"/>
          <w:szCs w:val="24"/>
        </w:rPr>
      </w:pPr>
      <w:r w:rsidRPr="00355B2A">
        <w:rPr>
          <w:rFonts w:ascii="Times New Roman" w:hAnsi="Times New Roman"/>
          <w:noProof/>
          <w:sz w:val="24"/>
          <w:szCs w:val="24"/>
        </w:rPr>
        <w:drawing>
          <wp:inline distT="0" distB="0" distL="0" distR="0" wp14:anchorId="0B9D0E06" wp14:editId="232FA398">
            <wp:extent cx="3609975" cy="923925"/>
            <wp:effectExtent l="0" t="0" r="9525" b="9525"/>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9975" cy="923925"/>
                    </a:xfrm>
                    <a:prstGeom prst="rect">
                      <a:avLst/>
                    </a:prstGeom>
                    <a:noFill/>
                    <a:ln>
                      <a:noFill/>
                    </a:ln>
                  </pic:spPr>
                </pic:pic>
              </a:graphicData>
            </a:graphic>
          </wp:inline>
        </w:drawing>
      </w:r>
    </w:p>
    <w:p w:rsidR="00B0537A" w:rsidRPr="00355B2A" w:rsidRDefault="00B0537A" w:rsidP="00B0537A">
      <w:pPr>
        <w:rPr>
          <w:rFonts w:ascii="Times New Roman" w:hAnsi="Times New Roman"/>
          <w:sz w:val="24"/>
          <w:szCs w:val="24"/>
        </w:rPr>
      </w:pPr>
    </w:p>
    <w:p w:rsidR="007E3779" w:rsidRPr="00355B2A" w:rsidRDefault="007E3779" w:rsidP="00B0537A">
      <w:pPr>
        <w:rPr>
          <w:rFonts w:ascii="Times New Roman" w:hAnsi="Times New Roman"/>
          <w:sz w:val="24"/>
          <w:szCs w:val="24"/>
        </w:rPr>
      </w:pPr>
    </w:p>
    <w:p w:rsidR="007E3779" w:rsidRPr="00355B2A" w:rsidRDefault="007E3779" w:rsidP="00AA0FE8">
      <w:pPr>
        <w:pStyle w:val="Manual"/>
      </w:pPr>
      <w:r w:rsidRPr="00355B2A">
        <w:t>Mittig zwischen Partitur und Oszillogramm-Ansicht befinden sich Buttons zum Abspielen der Aufnahme:</w:t>
      </w:r>
    </w:p>
    <w:p w:rsidR="007E3779" w:rsidRPr="00355B2A" w:rsidRDefault="007E3779" w:rsidP="007E3779">
      <w:pPr>
        <w:rPr>
          <w:rFonts w:ascii="Times New Roman" w:hAnsi="Times New Roman"/>
          <w:sz w:val="24"/>
          <w:szCs w:val="24"/>
        </w:rPr>
      </w:pPr>
    </w:p>
    <w:p w:rsidR="007E3779" w:rsidRPr="00355B2A" w:rsidRDefault="00F17B16" w:rsidP="007E3779">
      <w:pPr>
        <w:jc w:val="center"/>
        <w:rPr>
          <w:rFonts w:ascii="Times New Roman" w:hAnsi="Times New Roman"/>
          <w:sz w:val="24"/>
          <w:szCs w:val="24"/>
        </w:rPr>
      </w:pPr>
      <w:r w:rsidRPr="00355B2A">
        <w:rPr>
          <w:rFonts w:ascii="Times New Roman" w:hAnsi="Times New Roman"/>
          <w:noProof/>
          <w:sz w:val="24"/>
          <w:szCs w:val="24"/>
        </w:rPr>
        <w:drawing>
          <wp:inline distT="0" distB="0" distL="0" distR="0" wp14:anchorId="75A3C686" wp14:editId="2703E763">
            <wp:extent cx="4514850" cy="295275"/>
            <wp:effectExtent l="0" t="0" r="0" b="9525"/>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14850" cy="295275"/>
                    </a:xfrm>
                    <a:prstGeom prst="rect">
                      <a:avLst/>
                    </a:prstGeom>
                    <a:noFill/>
                    <a:ln>
                      <a:noFill/>
                    </a:ln>
                  </pic:spPr>
                </pic:pic>
              </a:graphicData>
            </a:graphic>
          </wp:inline>
        </w:drawing>
      </w:r>
    </w:p>
    <w:p w:rsidR="007E3779" w:rsidRPr="00355B2A" w:rsidRDefault="007E3779" w:rsidP="00B0537A">
      <w:pPr>
        <w:rPr>
          <w:rFonts w:ascii="Times New Roman" w:hAnsi="Times New Roman"/>
          <w:sz w:val="24"/>
          <w:szCs w:val="24"/>
        </w:rPr>
      </w:pPr>
    </w:p>
    <w:p w:rsidR="007E3779" w:rsidRDefault="007E3779" w:rsidP="00A47715">
      <w:pPr>
        <w:pStyle w:val="Manual"/>
        <w:spacing w:after="240"/>
      </w:pPr>
      <w:r w:rsidRPr="00355B2A">
        <w:t>Diese sind – von links nach rechts – folgendermaßen belegt:</w:t>
      </w:r>
    </w:p>
    <w:p w:rsidR="00A47715" w:rsidRPr="00355B2A" w:rsidRDefault="00A47715" w:rsidP="00A47715">
      <w:pPr>
        <w:pStyle w:val="Manual"/>
        <w:spacing w:after="240"/>
      </w:pPr>
    </w:p>
    <w:p w:rsidR="004D3997" w:rsidRPr="00355B2A" w:rsidRDefault="004D3997" w:rsidP="00AA0FE8">
      <w:pPr>
        <w:pStyle w:val="Manual"/>
      </w:pPr>
      <w:r w:rsidRPr="00355B2A">
        <w:t>(1) Abspielen der Sekunde vor der aktuellen Auswahl in der Oszillogramm-Ansicht</w:t>
      </w:r>
    </w:p>
    <w:p w:rsidR="004D3997" w:rsidRPr="00355B2A" w:rsidRDefault="004D3997" w:rsidP="001047F3">
      <w:pPr>
        <w:pStyle w:val="Manual"/>
        <w:jc w:val="left"/>
      </w:pPr>
      <w:r w:rsidRPr="00355B2A">
        <w:t>(2) Abspielen der ersten Sekunde der Auswahl</w:t>
      </w:r>
    </w:p>
    <w:p w:rsidR="007E3779" w:rsidRPr="00355B2A" w:rsidRDefault="007E3779" w:rsidP="001047F3">
      <w:pPr>
        <w:pStyle w:val="Manual"/>
        <w:jc w:val="left"/>
      </w:pPr>
      <w:r w:rsidRPr="00355B2A">
        <w:t>(</w:t>
      </w:r>
      <w:r w:rsidR="004D3997" w:rsidRPr="00355B2A">
        <w:t>3</w:t>
      </w:r>
      <w:r w:rsidRPr="00355B2A">
        <w:t>) Abspielen der aktuellen Aus</w:t>
      </w:r>
      <w:r w:rsidR="004D3997" w:rsidRPr="00355B2A">
        <w:t xml:space="preserve">wahl (Tastenkürzel: </w:t>
      </w:r>
      <w:r w:rsidR="004D3997" w:rsidRPr="00355B2A">
        <w:rPr>
          <w:b/>
        </w:rPr>
        <w:t>Strg + Space</w:t>
      </w:r>
      <w:r w:rsidR="004D3997" w:rsidRPr="00355B2A">
        <w:t>)</w:t>
      </w:r>
    </w:p>
    <w:p w:rsidR="007E3779" w:rsidRPr="00355B2A" w:rsidRDefault="004D3997" w:rsidP="001047F3">
      <w:pPr>
        <w:pStyle w:val="Manual"/>
        <w:jc w:val="left"/>
      </w:pPr>
      <w:r w:rsidRPr="00355B2A">
        <w:t>(4</w:t>
      </w:r>
      <w:r w:rsidR="007E3779" w:rsidRPr="00355B2A">
        <w:t xml:space="preserve">) Abspielen der letzten Sekunde der Auswahl </w:t>
      </w:r>
      <w:r w:rsidRPr="00355B2A">
        <w:t xml:space="preserve">(Tastenkürzel: </w:t>
      </w:r>
      <w:r w:rsidRPr="00355B2A">
        <w:rPr>
          <w:b/>
        </w:rPr>
        <w:t>Strg + Shift + Space</w:t>
      </w:r>
      <w:r w:rsidRPr="00355B2A">
        <w:t>)</w:t>
      </w:r>
    </w:p>
    <w:p w:rsidR="004D3997" w:rsidRPr="00355B2A" w:rsidRDefault="004D3997" w:rsidP="001047F3">
      <w:pPr>
        <w:pStyle w:val="Manual"/>
        <w:jc w:val="left"/>
      </w:pPr>
      <w:r w:rsidRPr="00355B2A">
        <w:t xml:space="preserve">(5) Abspielen der ersten Sekunde nach der Auswahl </w:t>
      </w:r>
    </w:p>
    <w:p w:rsidR="009F6596" w:rsidRPr="00355B2A" w:rsidRDefault="009F6596" w:rsidP="001047F3">
      <w:pPr>
        <w:pStyle w:val="Manual"/>
        <w:jc w:val="left"/>
      </w:pPr>
      <w:r w:rsidRPr="00355B2A">
        <w:t>(</w:t>
      </w:r>
      <w:r w:rsidR="004D3997" w:rsidRPr="00355B2A">
        <w:t>6</w:t>
      </w:r>
      <w:r w:rsidR="00AA0FE8">
        <w:t>) Wiederholtes Abspielen (</w:t>
      </w:r>
      <w:r w:rsidR="00F70807">
        <w:t>„</w:t>
      </w:r>
      <w:r w:rsidR="00AA0FE8">
        <w:t>Loop</w:t>
      </w:r>
      <w:r w:rsidR="00F70807">
        <w:t>“</w:t>
      </w:r>
      <w:r w:rsidRPr="00355B2A">
        <w:t>) der Auswahl</w:t>
      </w:r>
    </w:p>
    <w:p w:rsidR="007E3779" w:rsidRPr="00355B2A" w:rsidRDefault="007E3779" w:rsidP="001047F3">
      <w:pPr>
        <w:pStyle w:val="Manual"/>
        <w:jc w:val="left"/>
      </w:pPr>
      <w:r w:rsidRPr="00355B2A">
        <w:t>(</w:t>
      </w:r>
      <w:r w:rsidR="004D3997" w:rsidRPr="00355B2A">
        <w:t>7</w:t>
      </w:r>
      <w:r w:rsidRPr="00355B2A">
        <w:t>) Abspielen ab Cursor-Position</w:t>
      </w:r>
      <w:r w:rsidR="00600CE1" w:rsidRPr="00355B2A">
        <w:t xml:space="preserve"> (Tastenkürzel: </w:t>
      </w:r>
      <w:r w:rsidR="00600CE1" w:rsidRPr="00355B2A">
        <w:rPr>
          <w:b/>
        </w:rPr>
        <w:t>Strg + F4</w:t>
      </w:r>
      <w:r w:rsidR="00600CE1" w:rsidRPr="00355B2A">
        <w:t>)</w:t>
      </w:r>
    </w:p>
    <w:p w:rsidR="007E3779" w:rsidRPr="00355B2A" w:rsidRDefault="009F6596" w:rsidP="001047F3">
      <w:pPr>
        <w:pStyle w:val="Manual"/>
        <w:jc w:val="left"/>
      </w:pPr>
      <w:r w:rsidRPr="00355B2A">
        <w:t>(</w:t>
      </w:r>
      <w:r w:rsidR="004D3997" w:rsidRPr="00355B2A">
        <w:t>8</w:t>
      </w:r>
      <w:r w:rsidR="007E3779" w:rsidRPr="00355B2A">
        <w:t>) Pause</w:t>
      </w:r>
      <w:r w:rsidR="00600CE1" w:rsidRPr="00355B2A">
        <w:t xml:space="preserve"> (Tastenkürzel: </w:t>
      </w:r>
      <w:r w:rsidR="00600CE1" w:rsidRPr="00355B2A">
        <w:rPr>
          <w:b/>
        </w:rPr>
        <w:t>Strg + F5</w:t>
      </w:r>
      <w:r w:rsidR="00600CE1" w:rsidRPr="00355B2A">
        <w:t>)</w:t>
      </w:r>
    </w:p>
    <w:p w:rsidR="007E3779" w:rsidRPr="00355B2A" w:rsidRDefault="009F6596" w:rsidP="001047F3">
      <w:pPr>
        <w:pStyle w:val="Manual"/>
        <w:jc w:val="left"/>
      </w:pPr>
      <w:r w:rsidRPr="00355B2A">
        <w:t>(</w:t>
      </w:r>
      <w:r w:rsidR="004D3997" w:rsidRPr="00355B2A">
        <w:t>9</w:t>
      </w:r>
      <w:r w:rsidR="007E3779" w:rsidRPr="00355B2A">
        <w:t>) Stop</w:t>
      </w:r>
      <w:r w:rsidR="00600CE1" w:rsidRPr="00355B2A">
        <w:t xml:space="preserve"> (Tastenkürzel: </w:t>
      </w:r>
      <w:r w:rsidR="00600CE1" w:rsidRPr="00355B2A">
        <w:rPr>
          <w:b/>
        </w:rPr>
        <w:t>Strg + F6</w:t>
      </w:r>
      <w:r w:rsidR="00600CE1" w:rsidRPr="00355B2A">
        <w:t>)</w:t>
      </w:r>
    </w:p>
    <w:p w:rsidR="007E3779" w:rsidRPr="00355B2A" w:rsidRDefault="007E3779" w:rsidP="00B0537A">
      <w:pPr>
        <w:rPr>
          <w:rFonts w:ascii="Times New Roman" w:hAnsi="Times New Roman"/>
          <w:sz w:val="24"/>
          <w:szCs w:val="24"/>
        </w:rPr>
      </w:pPr>
    </w:p>
    <w:p w:rsidR="00C42B22" w:rsidRPr="00355B2A" w:rsidRDefault="00C42B22" w:rsidP="00AA0FE8">
      <w:pPr>
        <w:pStyle w:val="Manual"/>
      </w:pPr>
      <w:r w:rsidRPr="00355B2A">
        <w:t>Partitur und Oszillogramm-Ansicht sind miteinander verknüpft. Das bedeutet, dass, sofern die aktuelle Auswahl i</w:t>
      </w:r>
      <w:r w:rsidR="007E3779" w:rsidRPr="00355B2A">
        <w:t xml:space="preserve">n der Partitur mit absoulten Zeitwerten versehen ist, Start- (4b) und Endpunkt (5b) der Partiturauswahl Start- (4a) und Endpunkt (5a) der Oszillogramm-Auswahl entsprechen. </w:t>
      </w:r>
      <w:r w:rsidR="00AA0FE8">
        <w:t xml:space="preserve">Umgekehrt können die Buttons </w:t>
      </w:r>
      <w:r w:rsidR="00F70807">
        <w:t>„</w:t>
      </w:r>
      <w:r w:rsidR="00AA0FE8" w:rsidRPr="0021360F">
        <w:t>Add event...</w:t>
      </w:r>
      <w:r w:rsidR="00F70807">
        <w:t>“</w:t>
      </w:r>
      <w:r w:rsidR="00AA0FE8" w:rsidRPr="0021360F">
        <w:t xml:space="preserve"> und </w:t>
      </w:r>
      <w:r w:rsidR="00F70807">
        <w:t>„</w:t>
      </w:r>
      <w:r w:rsidR="00AA0FE8" w:rsidRPr="0021360F">
        <w:t>Append interval</w:t>
      </w:r>
      <w:r w:rsidR="00F70807">
        <w:t>“</w:t>
      </w:r>
      <w:r w:rsidR="00706DBB" w:rsidRPr="00355B2A">
        <w:t xml:space="preserve"> verwendet werden, um gemäß der aktuellen Auswahl in der Oszillogramm-Ansicht Ereignisse bzw. Zeitintervalle in der Partitur hinzuzufügen. Dies ist ausführlicher im Dokument </w:t>
      </w:r>
      <w:r w:rsidR="00706DBB" w:rsidRPr="00966ABE">
        <w:rPr>
          <w:rStyle w:val="Dokumentation"/>
        </w:rPr>
        <w:t>How to make a transcription from a digital recording</w:t>
      </w:r>
      <w:r w:rsidR="00706DBB" w:rsidRPr="00355B2A">
        <w:t xml:space="preserve"> beschrieben.</w:t>
      </w:r>
      <w:r w:rsidR="00620CB8" w:rsidRPr="00355B2A">
        <w:t xml:space="preserve"> </w:t>
      </w:r>
    </w:p>
    <w:p w:rsidR="001B3991" w:rsidRPr="00355B2A" w:rsidRDefault="001B3991" w:rsidP="00B0537A">
      <w:pPr>
        <w:rPr>
          <w:rFonts w:ascii="Times New Roman" w:hAnsi="Times New Roman"/>
          <w:sz w:val="24"/>
          <w:szCs w:val="24"/>
        </w:rPr>
      </w:pPr>
    </w:p>
    <w:p w:rsidR="00B0537A" w:rsidRPr="00355B2A" w:rsidRDefault="00F17B16" w:rsidP="00B0537A">
      <w:pPr>
        <w:rPr>
          <w:rFonts w:ascii="Times New Roman" w:hAnsi="Times New Roman"/>
          <w:sz w:val="24"/>
          <w:szCs w:val="24"/>
        </w:rPr>
      </w:pPr>
      <w:r w:rsidRPr="00355B2A">
        <w:rPr>
          <w:rFonts w:ascii="Times New Roman" w:hAnsi="Times New Roman"/>
          <w:noProof/>
          <w:sz w:val="24"/>
          <w:szCs w:val="24"/>
        </w:rPr>
        <w:drawing>
          <wp:inline distT="0" distB="0" distL="0" distR="0" wp14:anchorId="5BD0793C" wp14:editId="67C7DC72">
            <wp:extent cx="5934075" cy="1495425"/>
            <wp:effectExtent l="0" t="0" r="9525" b="9525"/>
            <wp:docPr id="5" name="Bild 5" descr="Parti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titu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rsidR="0021360F" w:rsidRDefault="0021360F" w:rsidP="006D2B4E">
      <w:pPr>
        <w:pStyle w:val="Manual"/>
      </w:pPr>
    </w:p>
    <w:p w:rsidR="001B3991" w:rsidRPr="00355B2A" w:rsidRDefault="001B3991" w:rsidP="006D2B4E">
      <w:pPr>
        <w:pStyle w:val="Manual"/>
      </w:pPr>
      <w:r w:rsidRPr="00355B2A">
        <w:t>Die Partitur setzt sich aus einer oder mehreren Spuren (</w:t>
      </w:r>
      <w:r w:rsidR="006D2B4E">
        <w:t>‚</w:t>
      </w:r>
      <w:r w:rsidRPr="00355B2A">
        <w:t>tiers</w:t>
      </w:r>
      <w:r w:rsidR="006D2B4E">
        <w:t>‘</w:t>
      </w:r>
      <w:r w:rsidRPr="00355B2A">
        <w:t>) zusammen. Jede Spur enthält i</w:t>
      </w:r>
      <w:r w:rsidRPr="00355B2A">
        <w:t>h</w:t>
      </w:r>
      <w:r w:rsidRPr="00355B2A">
        <w:t>rerseits Ereignisse (</w:t>
      </w:r>
      <w:r w:rsidR="00AA0FE8">
        <w:t>‚</w:t>
      </w:r>
      <w:r w:rsidRPr="00355B2A">
        <w:t>events</w:t>
      </w:r>
      <w:r w:rsidR="00AA0FE8">
        <w:t>‘</w:t>
      </w:r>
      <w:r w:rsidRPr="00355B2A">
        <w:t>), die einem oder mehreren Intervallen auf der Zeitachse (</w:t>
      </w:r>
      <w:r w:rsidR="00AA0FE8">
        <w:t>‚</w:t>
      </w:r>
      <w:r w:rsidRPr="00355B2A">
        <w:t>timeline</w:t>
      </w:r>
      <w:r w:rsidR="00AA0FE8">
        <w:t>‘</w:t>
      </w:r>
      <w:r w:rsidRPr="00355B2A">
        <w:t xml:space="preserve">) zugeordnet sind. Näheres zu diesen Grundeinheiten einer EXMARaLDA-Transkription finden Sie im Dokument </w:t>
      </w:r>
      <w:r w:rsidRPr="00966ABE">
        <w:rPr>
          <w:rStyle w:val="Dokumentation"/>
        </w:rPr>
        <w:t>Understanding the basics of EXMARaLDA</w:t>
      </w:r>
      <w:r w:rsidRPr="00355B2A">
        <w:t xml:space="preserve">. </w:t>
      </w:r>
    </w:p>
    <w:p w:rsidR="00046156" w:rsidRPr="00355B2A" w:rsidRDefault="00046156" w:rsidP="001B3991">
      <w:pPr>
        <w:rPr>
          <w:rFonts w:ascii="Times New Roman" w:hAnsi="Times New Roman"/>
          <w:sz w:val="24"/>
          <w:szCs w:val="24"/>
        </w:rPr>
      </w:pPr>
    </w:p>
    <w:p w:rsidR="00046156" w:rsidRPr="00355B2A" w:rsidRDefault="00F17B16" w:rsidP="001B3991">
      <w:pPr>
        <w:rPr>
          <w:rFonts w:ascii="Times New Roman" w:hAnsi="Times New Roman"/>
          <w:sz w:val="24"/>
          <w:szCs w:val="24"/>
        </w:rPr>
      </w:pPr>
      <w:r w:rsidRPr="00355B2A">
        <w:rPr>
          <w:rFonts w:ascii="Times New Roman" w:hAnsi="Times New Roman"/>
          <w:noProof/>
          <w:sz w:val="24"/>
          <w:szCs w:val="24"/>
        </w:rPr>
        <w:drawing>
          <wp:inline distT="0" distB="0" distL="0" distR="0" wp14:anchorId="7960DF99" wp14:editId="146ED6CA">
            <wp:extent cx="5943600" cy="1362075"/>
            <wp:effectExtent l="0" t="0" r="0" b="952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rsidR="001B3991" w:rsidRPr="00355B2A" w:rsidRDefault="001B3991" w:rsidP="001B3991">
      <w:pPr>
        <w:rPr>
          <w:rFonts w:ascii="Times New Roman" w:hAnsi="Times New Roman"/>
          <w:sz w:val="24"/>
          <w:szCs w:val="24"/>
        </w:rPr>
      </w:pPr>
    </w:p>
    <w:p w:rsidR="001B3991" w:rsidRPr="00355B2A" w:rsidRDefault="00046156" w:rsidP="00B0537A">
      <w:pPr>
        <w:rPr>
          <w:rFonts w:ascii="Times New Roman" w:hAnsi="Times New Roman"/>
          <w:sz w:val="24"/>
          <w:szCs w:val="24"/>
        </w:rPr>
      </w:pPr>
      <w:r w:rsidRPr="00355B2A">
        <w:rPr>
          <w:rFonts w:ascii="Times New Roman" w:hAnsi="Times New Roman"/>
          <w:sz w:val="24"/>
          <w:szCs w:val="24"/>
        </w:rPr>
        <w:t>Das Aussehen der Oszillogramm-Ansicht lässt sich über das Mausrad verändern:</w:t>
      </w:r>
    </w:p>
    <w:p w:rsidR="00046156" w:rsidRPr="00355B2A" w:rsidRDefault="00046156" w:rsidP="006D2B4E">
      <w:pPr>
        <w:pStyle w:val="Aufzhlung"/>
      </w:pPr>
      <w:r w:rsidRPr="00355B2A">
        <w:t xml:space="preserve">Bei gedrückter </w:t>
      </w:r>
      <w:r w:rsidRPr="00355B2A">
        <w:rPr>
          <w:b/>
        </w:rPr>
        <w:t>Strg-Taste</w:t>
      </w:r>
      <w:r w:rsidRPr="00355B2A">
        <w:t xml:space="preserve"> bewirkt </w:t>
      </w:r>
      <w:proofErr w:type="gramStart"/>
      <w:r w:rsidRPr="00355B2A">
        <w:t>ein</w:t>
      </w:r>
      <w:proofErr w:type="gramEnd"/>
      <w:r w:rsidRPr="00355B2A">
        <w:t xml:space="preserve"> </w:t>
      </w:r>
      <w:r w:rsidRPr="00355B2A">
        <w:rPr>
          <w:b/>
        </w:rPr>
        <w:t>Bewegen des Mausrades</w:t>
      </w:r>
      <w:r w:rsidRPr="00355B2A">
        <w:t xml:space="preserve"> nach oben oder unten ein horizontales Ein- bzw. Auszoomen der Darstellung, d.h. es wird dann pro Pixel eine größere bzw. kleinere Zeiteinheit angezeigt.</w:t>
      </w:r>
    </w:p>
    <w:p w:rsidR="00046156" w:rsidRPr="00355B2A" w:rsidRDefault="00046156" w:rsidP="006D2B4E">
      <w:pPr>
        <w:pStyle w:val="Aufzhlung"/>
      </w:pPr>
      <w:r w:rsidRPr="00355B2A">
        <w:t xml:space="preserve">Bei gleichzeitig gedrückter </w:t>
      </w:r>
      <w:r w:rsidRPr="00355B2A">
        <w:rPr>
          <w:b/>
        </w:rPr>
        <w:t xml:space="preserve">Strg- </w:t>
      </w:r>
      <w:r w:rsidRPr="0035219D">
        <w:t>und</w:t>
      </w:r>
      <w:r w:rsidRPr="00355B2A">
        <w:rPr>
          <w:b/>
        </w:rPr>
        <w:t xml:space="preserve"> Shift-Taste</w:t>
      </w:r>
      <w:r w:rsidRPr="00355B2A">
        <w:t xml:space="preserve"> bewirkt </w:t>
      </w:r>
      <w:proofErr w:type="gramStart"/>
      <w:r w:rsidRPr="00355B2A">
        <w:t>ein</w:t>
      </w:r>
      <w:proofErr w:type="gramEnd"/>
      <w:r w:rsidRPr="00355B2A">
        <w:t xml:space="preserve"> </w:t>
      </w:r>
      <w:r w:rsidRPr="00355B2A">
        <w:rPr>
          <w:b/>
        </w:rPr>
        <w:t>Bewegen des Mausrades</w:t>
      </w:r>
      <w:r w:rsidRPr="00355B2A">
        <w:t xml:space="preserve"> nach oben oder unten ein vertikales Zommen der Darstellung, d.h. die Ausschläge des O</w:t>
      </w:r>
      <w:r w:rsidRPr="00355B2A">
        <w:t>s</w:t>
      </w:r>
      <w:r w:rsidRPr="00355B2A">
        <w:t>zillogramms werden vergrößert oder verkleinert. Dies kann insbesondere dann nützlich sein, wenn die Aufnahme insgesamt zu leise ist.</w:t>
      </w:r>
    </w:p>
    <w:p w:rsidR="00046156" w:rsidRPr="00355B2A" w:rsidRDefault="00046156" w:rsidP="00046156">
      <w:pPr>
        <w:rPr>
          <w:rFonts w:ascii="Times New Roman" w:hAnsi="Times New Roman"/>
          <w:sz w:val="24"/>
          <w:szCs w:val="24"/>
        </w:rPr>
      </w:pPr>
    </w:p>
    <w:p w:rsidR="00046156" w:rsidRPr="00355B2A" w:rsidRDefault="00046156" w:rsidP="006D2B4E">
      <w:pPr>
        <w:pStyle w:val="Manual"/>
      </w:pPr>
      <w:r w:rsidRPr="00355B2A">
        <w:t xml:space="preserve">Sofern die aktuelle Auswahl im Oszillogramm mit der Auswahl in der Partitur verbunden ist, werden die Auswahlgrenzen in </w:t>
      </w:r>
      <w:r w:rsidR="00A47715">
        <w:rPr>
          <w:b/>
        </w:rPr>
        <w:t>G</w:t>
      </w:r>
      <w:r w:rsidRPr="00A47715">
        <w:rPr>
          <w:b/>
        </w:rPr>
        <w:t>rün</w:t>
      </w:r>
      <w:r w:rsidRPr="00355B2A">
        <w:t xml:space="preserve"> (Beginn der Auswahl) und </w:t>
      </w:r>
      <w:r w:rsidR="00A47715">
        <w:rPr>
          <w:b/>
        </w:rPr>
        <w:t>R</w:t>
      </w:r>
      <w:r w:rsidRPr="00A47715">
        <w:rPr>
          <w:b/>
        </w:rPr>
        <w:t>ot</w:t>
      </w:r>
      <w:r w:rsidRPr="00355B2A">
        <w:t xml:space="preserve"> (Ende der Auswahl) darg</w:t>
      </w:r>
      <w:r w:rsidRPr="00355B2A">
        <w:t>e</w:t>
      </w:r>
      <w:r w:rsidRPr="00355B2A">
        <w:t>stellt. Wenn Sie in diesem Zustand die Auswahlgrenzen im Oszillogramm verändern, ändern sich auch die zugehörigen Zeitwerte in der Partitur. Besteht hingegen keine Verbindung zw</w:t>
      </w:r>
      <w:r w:rsidRPr="00355B2A">
        <w:t>i</w:t>
      </w:r>
      <w:r w:rsidRPr="00355B2A">
        <w:t xml:space="preserve">schen Oszillogramm-Ansicht und Partitur, werden die Auswahlgrenzen in </w:t>
      </w:r>
      <w:r w:rsidRPr="00A47715">
        <w:rPr>
          <w:b/>
        </w:rPr>
        <w:t>Blau</w:t>
      </w:r>
      <w:r w:rsidRPr="00355B2A">
        <w:t xml:space="preserve"> angezeigt. </w:t>
      </w:r>
    </w:p>
    <w:p w:rsidR="00046156" w:rsidRPr="00355B2A" w:rsidRDefault="00046156" w:rsidP="00046156">
      <w:pPr>
        <w:rPr>
          <w:rFonts w:ascii="Times New Roman" w:hAnsi="Times New Roman"/>
        </w:rPr>
      </w:pPr>
    </w:p>
    <w:p w:rsidR="00046156" w:rsidRPr="00355B2A" w:rsidRDefault="00F17B16" w:rsidP="00046156">
      <w:pPr>
        <w:jc w:val="center"/>
        <w:rPr>
          <w:rFonts w:ascii="Times New Roman" w:hAnsi="Times New Roman"/>
        </w:rPr>
      </w:pPr>
      <w:r w:rsidRPr="00355B2A">
        <w:rPr>
          <w:rFonts w:ascii="Times New Roman" w:hAnsi="Times New Roman"/>
          <w:noProof/>
        </w:rPr>
        <w:lastRenderedPageBreak/>
        <w:drawing>
          <wp:inline distT="0" distB="0" distL="0" distR="0" wp14:anchorId="7B32AD90" wp14:editId="623977A1">
            <wp:extent cx="4114800" cy="1323975"/>
            <wp:effectExtent l="0" t="0" r="0" b="9525"/>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4800" cy="1323975"/>
                    </a:xfrm>
                    <a:prstGeom prst="rect">
                      <a:avLst/>
                    </a:prstGeom>
                    <a:noFill/>
                    <a:ln>
                      <a:noFill/>
                    </a:ln>
                  </pic:spPr>
                </pic:pic>
              </a:graphicData>
            </a:graphic>
          </wp:inline>
        </w:drawing>
      </w:r>
    </w:p>
    <w:p w:rsidR="00473BBA" w:rsidRPr="00355B2A" w:rsidRDefault="00473BBA" w:rsidP="00740366">
      <w:pPr>
        <w:rPr>
          <w:rFonts w:ascii="Times New Roman" w:hAnsi="Times New Roman"/>
        </w:rPr>
      </w:pPr>
    </w:p>
    <w:p w:rsidR="00740366" w:rsidRPr="00355B2A" w:rsidRDefault="00740366" w:rsidP="0021360F">
      <w:pPr>
        <w:pStyle w:val="Manual"/>
      </w:pPr>
      <w:r w:rsidRPr="00355B2A">
        <w:t>Rechts unter der Oszillogramm-Ansicht befinden sich drei Buttons</w:t>
      </w:r>
      <w:r w:rsidR="00473BBA" w:rsidRPr="00355B2A">
        <w:t xml:space="preserve"> zum Manipulieren der Au</w:t>
      </w:r>
      <w:r w:rsidR="00473BBA" w:rsidRPr="00355B2A">
        <w:t>s</w:t>
      </w:r>
      <w:r w:rsidR="00473BBA" w:rsidRPr="00355B2A">
        <w:t>wahl:</w:t>
      </w:r>
    </w:p>
    <w:p w:rsidR="00740366" w:rsidRPr="00355B2A" w:rsidRDefault="00F17B16" w:rsidP="00473BBA">
      <w:pPr>
        <w:jc w:val="center"/>
        <w:rPr>
          <w:rFonts w:ascii="Times New Roman" w:hAnsi="Times New Roman"/>
          <w:sz w:val="24"/>
          <w:szCs w:val="24"/>
        </w:rPr>
      </w:pPr>
      <w:r w:rsidRPr="00355B2A">
        <w:rPr>
          <w:rFonts w:ascii="Times New Roman" w:hAnsi="Times New Roman"/>
          <w:noProof/>
          <w:sz w:val="24"/>
          <w:szCs w:val="24"/>
        </w:rPr>
        <w:drawing>
          <wp:inline distT="0" distB="0" distL="0" distR="0" wp14:anchorId="51AF4151" wp14:editId="4B69947F">
            <wp:extent cx="1590675" cy="314325"/>
            <wp:effectExtent l="0" t="0" r="9525" b="9525"/>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0675" cy="314325"/>
                    </a:xfrm>
                    <a:prstGeom prst="rect">
                      <a:avLst/>
                    </a:prstGeom>
                    <a:noFill/>
                    <a:ln>
                      <a:noFill/>
                    </a:ln>
                  </pic:spPr>
                </pic:pic>
              </a:graphicData>
            </a:graphic>
          </wp:inline>
        </w:drawing>
      </w:r>
    </w:p>
    <w:p w:rsidR="0021360F" w:rsidRDefault="0021360F" w:rsidP="00473BBA">
      <w:pPr>
        <w:rPr>
          <w:rFonts w:ascii="Times New Roman" w:hAnsi="Times New Roman"/>
          <w:sz w:val="24"/>
          <w:szCs w:val="24"/>
        </w:rPr>
      </w:pPr>
    </w:p>
    <w:p w:rsidR="00473BBA" w:rsidRPr="00355B2A" w:rsidRDefault="00473BBA" w:rsidP="0021360F">
      <w:pPr>
        <w:pStyle w:val="Manual"/>
      </w:pPr>
      <w:r w:rsidRPr="00355B2A">
        <w:t xml:space="preserve">Der erste </w:t>
      </w:r>
      <w:r w:rsidR="001600EC" w:rsidRPr="00355B2A">
        <w:t>Button (</w:t>
      </w:r>
      <w:r w:rsidR="00F70807">
        <w:t>„</w:t>
      </w:r>
      <w:r w:rsidRPr="00355B2A">
        <w:t>Shift selection</w:t>
      </w:r>
      <w:r w:rsidR="00F70807">
        <w:t>“</w:t>
      </w:r>
      <w:r w:rsidR="001600EC" w:rsidRPr="00355B2A">
        <w:t>)</w:t>
      </w:r>
      <w:r w:rsidRPr="00355B2A">
        <w:t xml:space="preserve"> rückt die aktuelle Auswahl so weiter, dass der neue Star</w:t>
      </w:r>
      <w:r w:rsidRPr="00355B2A">
        <w:t>t</w:t>
      </w:r>
      <w:r w:rsidRPr="00355B2A">
        <w:t>punkt dem</w:t>
      </w:r>
      <w:r w:rsidR="001600EC" w:rsidRPr="00355B2A">
        <w:t xml:space="preserve"> vorherigen Endpunkt entspricht, wobei die Länge der Auswahl beibehalten wird:</w:t>
      </w:r>
    </w:p>
    <w:p w:rsidR="00473BBA" w:rsidRPr="00355B2A" w:rsidRDefault="00473BBA" w:rsidP="00473BBA">
      <w:pPr>
        <w:rPr>
          <w:rFonts w:ascii="Times New Roman" w:hAnsi="Times New Roman"/>
          <w:sz w:val="24"/>
          <w:szCs w:val="24"/>
        </w:rPr>
      </w:pPr>
    </w:p>
    <w:p w:rsidR="00473BBA" w:rsidRPr="00355B2A" w:rsidRDefault="00473BBA" w:rsidP="00473BBA">
      <w:pPr>
        <w:rPr>
          <w:rFonts w:ascii="Times New Roman" w:hAnsi="Times New Roman"/>
          <w:sz w:val="24"/>
          <w:szCs w:val="24"/>
        </w:rPr>
      </w:pPr>
    </w:p>
    <w:p w:rsidR="001600EC" w:rsidRPr="00355B2A" w:rsidRDefault="00F17B16" w:rsidP="001600EC">
      <w:pPr>
        <w:jc w:val="center"/>
        <w:rPr>
          <w:rFonts w:ascii="Times New Roman" w:hAnsi="Times New Roman"/>
          <w:sz w:val="24"/>
          <w:szCs w:val="24"/>
        </w:rPr>
      </w:pPr>
      <w:r w:rsidRPr="00355B2A">
        <w:rPr>
          <w:rFonts w:ascii="Times New Roman" w:hAnsi="Times New Roman"/>
          <w:noProof/>
          <w:sz w:val="24"/>
          <w:szCs w:val="24"/>
        </w:rPr>
        <w:drawing>
          <wp:inline distT="0" distB="0" distL="0" distR="0" wp14:anchorId="2C729E56" wp14:editId="443106AF">
            <wp:extent cx="2590800" cy="866775"/>
            <wp:effectExtent l="0" t="0" r="0" b="9525"/>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90800" cy="866775"/>
                    </a:xfrm>
                    <a:prstGeom prst="rect">
                      <a:avLst/>
                    </a:prstGeom>
                    <a:noFill/>
                    <a:ln>
                      <a:noFill/>
                    </a:ln>
                  </pic:spPr>
                </pic:pic>
              </a:graphicData>
            </a:graphic>
          </wp:inline>
        </w:drawing>
      </w:r>
      <w:r w:rsidR="001600EC" w:rsidRPr="00355B2A">
        <w:rPr>
          <w:rFonts w:ascii="Times New Roman" w:hAnsi="Times New Roman"/>
          <w:sz w:val="24"/>
          <w:szCs w:val="24"/>
        </w:rPr>
        <w:tab/>
      </w:r>
      <w:r w:rsidR="001600EC" w:rsidRPr="00355B2A">
        <w:rPr>
          <w:rFonts w:ascii="Times New Roman" w:hAnsi="Times New Roman"/>
          <w:sz w:val="24"/>
          <w:szCs w:val="24"/>
        </w:rPr>
        <w:tab/>
      </w:r>
      <w:r w:rsidRPr="00355B2A">
        <w:rPr>
          <w:rFonts w:ascii="Times New Roman" w:hAnsi="Times New Roman"/>
          <w:noProof/>
          <w:sz w:val="24"/>
          <w:szCs w:val="24"/>
        </w:rPr>
        <w:drawing>
          <wp:inline distT="0" distB="0" distL="0" distR="0" wp14:anchorId="27DA3F51" wp14:editId="7ABBD4CC">
            <wp:extent cx="2324100" cy="866775"/>
            <wp:effectExtent l="0" t="0" r="0" b="9525"/>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24100" cy="866775"/>
                    </a:xfrm>
                    <a:prstGeom prst="rect">
                      <a:avLst/>
                    </a:prstGeom>
                    <a:noFill/>
                    <a:ln>
                      <a:noFill/>
                    </a:ln>
                  </pic:spPr>
                </pic:pic>
              </a:graphicData>
            </a:graphic>
          </wp:inline>
        </w:drawing>
      </w:r>
    </w:p>
    <w:p w:rsidR="001600EC" w:rsidRPr="00355B2A" w:rsidRDefault="001600EC" w:rsidP="0021360F">
      <w:pPr>
        <w:pStyle w:val="Manual"/>
      </w:pPr>
    </w:p>
    <w:p w:rsidR="001600EC" w:rsidRPr="00355B2A" w:rsidRDefault="001600EC" w:rsidP="0021360F">
      <w:pPr>
        <w:pStyle w:val="Manual"/>
      </w:pPr>
      <w:r w:rsidRPr="00355B2A">
        <w:t>Der zweite Button (</w:t>
      </w:r>
      <w:r w:rsidR="00F70807">
        <w:t>„</w:t>
      </w:r>
      <w:r w:rsidRPr="00355B2A">
        <w:t>Detach selection</w:t>
      </w:r>
      <w:r w:rsidR="00F70807">
        <w:t>“</w:t>
      </w:r>
      <w:r w:rsidRPr="00355B2A">
        <w:t>) behält die aktuelle Auswahl bei, löst aber ihre Verbi</w:t>
      </w:r>
      <w:r w:rsidRPr="00355B2A">
        <w:t>n</w:t>
      </w:r>
      <w:r w:rsidRPr="00355B2A">
        <w:t>dung zur Partitur. Die Farbe der Grenzen wechselt entsprechend von Grün/Rot auf Blau. Umg</w:t>
      </w:r>
      <w:r w:rsidRPr="00355B2A">
        <w:t>e</w:t>
      </w:r>
      <w:r w:rsidRPr="00355B2A">
        <w:t>kehrt weist der dritte Button (</w:t>
      </w:r>
      <w:r w:rsidR="00F70807">
        <w:t>„</w:t>
      </w:r>
      <w:r w:rsidRPr="00355B2A">
        <w:t>Assign times</w:t>
      </w:r>
      <w:r w:rsidR="00F70807">
        <w:t>“</w:t>
      </w:r>
      <w:r w:rsidRPr="00355B2A">
        <w:t>)  die Start- und Endzeit der aktuellen Auswahl im Oszillogramm den aktuell in der Partitur markierten Zeitpunkten zu.</w:t>
      </w:r>
    </w:p>
    <w:p w:rsidR="001600EC" w:rsidRPr="00355B2A" w:rsidRDefault="001600EC" w:rsidP="0021360F">
      <w:pPr>
        <w:pStyle w:val="Manual"/>
      </w:pPr>
    </w:p>
    <w:p w:rsidR="00630CE5" w:rsidRPr="00355B2A" w:rsidRDefault="00630CE5" w:rsidP="0021360F">
      <w:pPr>
        <w:pStyle w:val="Manual"/>
        <w:spacing w:after="240"/>
      </w:pPr>
      <w:r w:rsidRPr="00355B2A">
        <w:t>Die Grenzen der Auswahl in der Oszillogramm-Ansicht lassen sich auf folgende Art und Weise verändern:</w:t>
      </w:r>
    </w:p>
    <w:p w:rsidR="00630CE5" w:rsidRPr="00355B2A" w:rsidRDefault="00630CE5" w:rsidP="0021360F">
      <w:pPr>
        <w:pStyle w:val="Aufzhlung"/>
        <w:spacing w:before="0"/>
      </w:pPr>
      <w:r w:rsidRPr="00355B2A">
        <w:t>Klicken und Ziehen mit der Maus</w:t>
      </w:r>
    </w:p>
    <w:p w:rsidR="00630CE5" w:rsidRPr="00355B2A" w:rsidRDefault="00630CE5" w:rsidP="0021360F">
      <w:pPr>
        <w:pStyle w:val="Aufzhlung"/>
        <w:spacing w:before="0"/>
      </w:pPr>
      <w:r w:rsidRPr="00355B2A">
        <w:t>Platzieren des Cursors in der Nähe einer Grenze und anschließendes Rollen mit dem Mau</w:t>
      </w:r>
      <w:r w:rsidRPr="00355B2A">
        <w:t>s</w:t>
      </w:r>
      <w:r w:rsidRPr="00355B2A">
        <w:t>rad bewegt diese Grenze nach rechts oder links</w:t>
      </w:r>
    </w:p>
    <w:p w:rsidR="00782DC7" w:rsidRPr="00355B2A" w:rsidRDefault="0021360F" w:rsidP="0021360F">
      <w:pPr>
        <w:pStyle w:val="Aufzhlung"/>
        <w:spacing w:before="0"/>
      </w:pPr>
      <w:r>
        <w:t xml:space="preserve">Die Tastenkombination </w:t>
      </w:r>
      <w:r w:rsidRPr="0021360F">
        <w:rPr>
          <w:b/>
        </w:rPr>
        <w:t>Alt + Cursorpfeil rechts</w:t>
      </w:r>
      <w:r>
        <w:t xml:space="preserve"> </w:t>
      </w:r>
      <w:r w:rsidR="00782DC7" w:rsidRPr="00355B2A">
        <w:t>verschiebt die rechte Auswahlgrenze nach r</w:t>
      </w:r>
      <w:r>
        <w:t xml:space="preserve">echts. Enstprechend verschiebt </w:t>
      </w:r>
      <w:r w:rsidR="00782DC7" w:rsidRPr="0021360F">
        <w:rPr>
          <w:b/>
        </w:rPr>
        <w:t>Alt + Cursorpfeil links</w:t>
      </w:r>
      <w:r w:rsidR="00782DC7" w:rsidRPr="00355B2A">
        <w:t xml:space="preserve"> die rechte Grenze nach links. Gleichzeitig gedrücktes Shift verschiebt entsprechend die linke Auswahlgrenze.</w:t>
      </w:r>
    </w:p>
    <w:p w:rsidR="00630CE5" w:rsidRPr="00355B2A" w:rsidRDefault="00630CE5" w:rsidP="0021360F">
      <w:pPr>
        <w:pStyle w:val="Aufzhlung"/>
        <w:spacing w:before="0"/>
      </w:pPr>
      <w:r w:rsidRPr="00355B2A">
        <w:t>Platzieren des Cursors in der Mite der Auswhal und anschließendes Rollen mit dem Mau</w:t>
      </w:r>
      <w:r w:rsidRPr="00355B2A">
        <w:t>s</w:t>
      </w:r>
      <w:r w:rsidRPr="00355B2A">
        <w:t>rad bewegt die gesamte Auswahl nach rechts oder links</w:t>
      </w:r>
    </w:p>
    <w:p w:rsidR="00630CE5" w:rsidRPr="00355B2A" w:rsidRDefault="00630CE5" w:rsidP="00630CE5">
      <w:pPr>
        <w:rPr>
          <w:rFonts w:ascii="Times New Roman" w:hAnsi="Times New Roman"/>
          <w:sz w:val="24"/>
          <w:szCs w:val="24"/>
        </w:rPr>
      </w:pPr>
    </w:p>
    <w:p w:rsidR="00630CE5" w:rsidRPr="00355B2A" w:rsidRDefault="0003641F" w:rsidP="00630CE5">
      <w:pPr>
        <w:rPr>
          <w:rFonts w:ascii="Times New Roman" w:hAnsi="Times New Roman"/>
          <w:sz w:val="24"/>
          <w:szCs w:val="24"/>
        </w:rPr>
      </w:pPr>
      <w:r w:rsidRPr="00355B2A">
        <w:rPr>
          <w:rFonts w:ascii="Times New Roman" w:hAnsi="Times New Roman"/>
          <w:sz w:val="24"/>
          <w:szCs w:val="24"/>
        </w:rPr>
        <w:t>Um längere Ausschnitte zu wählen, gibt es zwei weitere Möglichkeiten:</w:t>
      </w:r>
    </w:p>
    <w:p w:rsidR="0003641F" w:rsidRPr="00355B2A" w:rsidRDefault="0003641F" w:rsidP="00630CE5">
      <w:pPr>
        <w:rPr>
          <w:rFonts w:ascii="Times New Roman" w:hAnsi="Times New Roman"/>
          <w:sz w:val="24"/>
          <w:szCs w:val="24"/>
        </w:rPr>
      </w:pPr>
    </w:p>
    <w:p w:rsidR="0003641F" w:rsidRPr="00355B2A" w:rsidRDefault="0003641F" w:rsidP="0003641F">
      <w:pPr>
        <w:numPr>
          <w:ilvl w:val="0"/>
          <w:numId w:val="41"/>
        </w:numPr>
        <w:rPr>
          <w:rFonts w:ascii="Times New Roman" w:hAnsi="Times New Roman"/>
          <w:sz w:val="24"/>
          <w:szCs w:val="24"/>
        </w:rPr>
      </w:pPr>
      <w:r w:rsidRPr="00355B2A">
        <w:rPr>
          <w:rFonts w:ascii="Times New Roman" w:hAnsi="Times New Roman"/>
          <w:sz w:val="24"/>
          <w:szCs w:val="24"/>
        </w:rPr>
        <w:t xml:space="preserve">Über den Button </w:t>
      </w:r>
      <w:r w:rsidR="00F70807">
        <w:rPr>
          <w:rFonts w:ascii="Times New Roman" w:hAnsi="Times New Roman"/>
          <w:sz w:val="24"/>
          <w:szCs w:val="24"/>
        </w:rPr>
        <w:t>„</w:t>
      </w:r>
      <w:r w:rsidRPr="00355B2A">
        <w:rPr>
          <w:rFonts w:ascii="Times New Roman" w:hAnsi="Times New Roman"/>
          <w:sz w:val="24"/>
          <w:szCs w:val="24"/>
        </w:rPr>
        <w:t>Navigate in the recording</w:t>
      </w:r>
      <w:r w:rsidR="00F70807">
        <w:rPr>
          <w:rFonts w:ascii="Times New Roman" w:hAnsi="Times New Roman"/>
          <w:sz w:val="24"/>
          <w:szCs w:val="24"/>
        </w:rPr>
        <w:t>“</w:t>
      </w:r>
      <w:r w:rsidRPr="00355B2A">
        <w:rPr>
          <w:rFonts w:ascii="Times New Roman" w:hAnsi="Times New Roman"/>
          <w:sz w:val="24"/>
          <w:szCs w:val="24"/>
        </w:rPr>
        <w:t xml:space="preserve"> (links über der Oszillogramm-Ansicht) wird ein Dialog geöffnet, der es arlaubt, Auswahlgrenzen direkt als Zahlen einzugeben:</w:t>
      </w:r>
    </w:p>
    <w:p w:rsidR="0003641F" w:rsidRPr="00355B2A" w:rsidRDefault="0003641F" w:rsidP="0003641F">
      <w:pPr>
        <w:rPr>
          <w:rFonts w:ascii="Times New Roman" w:hAnsi="Times New Roman"/>
          <w:sz w:val="24"/>
          <w:szCs w:val="24"/>
        </w:rPr>
      </w:pPr>
    </w:p>
    <w:p w:rsidR="0003641F" w:rsidRPr="00355B2A" w:rsidRDefault="00F17B16" w:rsidP="0003641F">
      <w:pPr>
        <w:jc w:val="center"/>
        <w:rPr>
          <w:rFonts w:ascii="Times New Roman" w:hAnsi="Times New Roman"/>
          <w:sz w:val="24"/>
          <w:szCs w:val="24"/>
        </w:rPr>
      </w:pPr>
      <w:r w:rsidRPr="00355B2A">
        <w:rPr>
          <w:rFonts w:ascii="Times New Roman" w:hAnsi="Times New Roman"/>
          <w:noProof/>
          <w:sz w:val="24"/>
          <w:szCs w:val="24"/>
        </w:rPr>
        <w:lastRenderedPageBreak/>
        <w:drawing>
          <wp:inline distT="0" distB="0" distL="0" distR="0" wp14:anchorId="12DF962A" wp14:editId="26908D12">
            <wp:extent cx="1790700" cy="2476500"/>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90700" cy="2476500"/>
                    </a:xfrm>
                    <a:prstGeom prst="rect">
                      <a:avLst/>
                    </a:prstGeom>
                    <a:noFill/>
                    <a:ln>
                      <a:noFill/>
                    </a:ln>
                  </pic:spPr>
                </pic:pic>
              </a:graphicData>
            </a:graphic>
          </wp:inline>
        </w:drawing>
      </w:r>
    </w:p>
    <w:p w:rsidR="0003641F" w:rsidRPr="00355B2A" w:rsidRDefault="0003641F" w:rsidP="0003641F">
      <w:pPr>
        <w:jc w:val="center"/>
        <w:rPr>
          <w:rFonts w:ascii="Times New Roman" w:hAnsi="Times New Roman"/>
          <w:sz w:val="24"/>
          <w:szCs w:val="24"/>
        </w:rPr>
      </w:pPr>
    </w:p>
    <w:p w:rsidR="0003641F" w:rsidRPr="00355B2A" w:rsidRDefault="0003641F" w:rsidP="0003641F">
      <w:pPr>
        <w:numPr>
          <w:ilvl w:val="0"/>
          <w:numId w:val="41"/>
        </w:numPr>
        <w:rPr>
          <w:rFonts w:ascii="Times New Roman" w:hAnsi="Times New Roman"/>
          <w:sz w:val="24"/>
          <w:szCs w:val="24"/>
        </w:rPr>
      </w:pPr>
      <w:r w:rsidRPr="00355B2A">
        <w:rPr>
          <w:rFonts w:ascii="Times New Roman" w:hAnsi="Times New Roman"/>
          <w:sz w:val="24"/>
          <w:szCs w:val="24"/>
        </w:rPr>
        <w:t>Ein einmaliger Doppelklick in der Oszillogramm-Ansicht setzt eine Markierung. Der nächste Doppelklick setzt dann eine Auswahl von der Markierung zur Position des zweiten Doppe</w:t>
      </w:r>
      <w:r w:rsidRPr="00355B2A">
        <w:rPr>
          <w:rFonts w:ascii="Times New Roman" w:hAnsi="Times New Roman"/>
          <w:sz w:val="24"/>
          <w:szCs w:val="24"/>
        </w:rPr>
        <w:t>l</w:t>
      </w:r>
      <w:r w:rsidRPr="00355B2A">
        <w:rPr>
          <w:rFonts w:ascii="Times New Roman" w:hAnsi="Times New Roman"/>
          <w:sz w:val="24"/>
          <w:szCs w:val="24"/>
        </w:rPr>
        <w:t>klicks.</w:t>
      </w:r>
    </w:p>
    <w:p w:rsidR="0003641F" w:rsidRPr="00355B2A" w:rsidRDefault="0003641F" w:rsidP="0003641F">
      <w:pPr>
        <w:jc w:val="center"/>
        <w:rPr>
          <w:rFonts w:ascii="Times New Roman" w:hAnsi="Times New Roman"/>
          <w:sz w:val="24"/>
          <w:szCs w:val="24"/>
        </w:rPr>
        <w:sectPr w:rsidR="0003641F" w:rsidRPr="00355B2A" w:rsidSect="005B21E1">
          <w:headerReference w:type="default" r:id="rId28"/>
          <w:pgSz w:w="11906" w:h="16838" w:code="9"/>
          <w:pgMar w:top="1361" w:right="1134" w:bottom="907" w:left="1418" w:header="624" w:footer="624" w:gutter="0"/>
          <w:cols w:space="720"/>
        </w:sectPr>
      </w:pPr>
    </w:p>
    <w:p w:rsidR="0039389A" w:rsidRPr="00355B2A" w:rsidRDefault="0039389A" w:rsidP="0039389A">
      <w:pPr>
        <w:pStyle w:val="berschrift1"/>
      </w:pPr>
      <w:bookmarkStart w:id="19" w:name="_Toc398708117"/>
      <w:r w:rsidRPr="00355B2A">
        <w:lastRenderedPageBreak/>
        <w:t>PANELS</w:t>
      </w:r>
      <w:bookmarkEnd w:id="2"/>
      <w:bookmarkEnd w:id="3"/>
      <w:bookmarkEnd w:id="4"/>
      <w:bookmarkEnd w:id="19"/>
    </w:p>
    <w:p w:rsidR="0039389A" w:rsidRPr="00355B2A" w:rsidRDefault="0039389A" w:rsidP="0039389A">
      <w:pPr>
        <w:pStyle w:val="Standard-BlockCharCharChar"/>
      </w:pPr>
    </w:p>
    <w:p w:rsidR="0039389A" w:rsidRPr="00355B2A" w:rsidRDefault="0039389A" w:rsidP="0039389A">
      <w:pPr>
        <w:pStyle w:val="berschrift2"/>
      </w:pPr>
      <w:bookmarkStart w:id="20" w:name="_Toc55213921"/>
      <w:bookmarkStart w:id="21" w:name="_Toc69129913"/>
      <w:bookmarkStart w:id="22" w:name="_Toc69130054"/>
      <w:bookmarkStart w:id="23" w:name="_Toc398708118"/>
      <w:r w:rsidRPr="00355B2A">
        <w:t>Keyboard</w:t>
      </w:r>
      <w:bookmarkEnd w:id="20"/>
      <w:bookmarkEnd w:id="21"/>
      <w:bookmarkEnd w:id="22"/>
      <w:bookmarkEnd w:id="23"/>
    </w:p>
    <w:p w:rsidR="0039389A" w:rsidRPr="00355B2A" w:rsidRDefault="0039389A" w:rsidP="0039389A">
      <w:pPr>
        <w:pStyle w:val="Standard-BlockCharCharChar"/>
        <w:rPr>
          <w:szCs w:val="24"/>
        </w:rPr>
      </w:pPr>
      <w:r w:rsidRPr="00355B2A">
        <w:rPr>
          <w:szCs w:val="24"/>
        </w:rPr>
        <w:t>Die virtuelle Tastatur (Keyboard) dient der Eingabe von Zeichen, die unter Umständen nicht über die normale Tastatur zugänglich sind. Sollte Ihre Tastatur mit den jeweiligen Zeichen au</w:t>
      </w:r>
      <w:r w:rsidRPr="00355B2A">
        <w:rPr>
          <w:szCs w:val="24"/>
        </w:rPr>
        <w:t>s</w:t>
      </w:r>
      <w:r w:rsidRPr="00355B2A">
        <w:rPr>
          <w:szCs w:val="24"/>
        </w:rPr>
        <w:t>gestattet sein, können Sie die Eingabe auch hierüber vornehmen. Falls das Keyboard nicht aut</w:t>
      </w:r>
      <w:r w:rsidRPr="00355B2A">
        <w:rPr>
          <w:szCs w:val="24"/>
        </w:rPr>
        <w:t>o</w:t>
      </w:r>
      <w:r w:rsidRPr="00355B2A">
        <w:rPr>
          <w:szCs w:val="24"/>
        </w:rPr>
        <w:t xml:space="preserve">matisch auf Ihrem Bildschirm erscheinen sollte, wählen Sie </w:t>
      </w:r>
      <w:r w:rsidRPr="006D2B4E">
        <w:rPr>
          <w:rStyle w:val="Menufunction"/>
        </w:rPr>
        <w:t>View  &gt; Keyboard</w:t>
      </w:r>
      <w:r w:rsidRPr="00355B2A">
        <w:rPr>
          <w:szCs w:val="24"/>
        </w:rPr>
        <w:t>, um es a</w:t>
      </w:r>
      <w:r w:rsidRPr="00355B2A">
        <w:rPr>
          <w:szCs w:val="24"/>
        </w:rPr>
        <w:t>n</w:t>
      </w:r>
      <w:r w:rsidRPr="00355B2A">
        <w:rPr>
          <w:szCs w:val="24"/>
        </w:rPr>
        <w:t xml:space="preserve">zeigen zu lassen. </w:t>
      </w:r>
    </w:p>
    <w:p w:rsidR="0039389A" w:rsidRPr="00355B2A" w:rsidRDefault="0039389A" w:rsidP="0039389A">
      <w:pPr>
        <w:pStyle w:val="Standard-BlockCharCharChar"/>
        <w:rPr>
          <w:szCs w:val="24"/>
        </w:rPr>
      </w:pPr>
    </w:p>
    <w:p w:rsidR="0039389A" w:rsidRPr="00355B2A" w:rsidRDefault="00F17B16" w:rsidP="0039389A">
      <w:pPr>
        <w:pStyle w:val="BildChar"/>
        <w:rPr>
          <w:sz w:val="24"/>
          <w:szCs w:val="24"/>
        </w:rPr>
      </w:pPr>
      <w:r w:rsidRPr="00355B2A">
        <w:rPr>
          <w:noProof/>
          <w:sz w:val="24"/>
          <w:szCs w:val="24"/>
        </w:rPr>
        <w:drawing>
          <wp:inline distT="0" distB="0" distL="0" distR="0" wp14:anchorId="1280ADC7" wp14:editId="6D9774A5">
            <wp:extent cx="3781425" cy="3543300"/>
            <wp:effectExtent l="0" t="0" r="9525"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81425" cy="3543300"/>
                    </a:xfrm>
                    <a:prstGeom prst="rect">
                      <a:avLst/>
                    </a:prstGeom>
                    <a:noFill/>
                    <a:ln>
                      <a:noFill/>
                    </a:ln>
                  </pic:spPr>
                </pic:pic>
              </a:graphicData>
            </a:graphic>
          </wp:inline>
        </w:drawing>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Über den Schieberegler an der rechten Seite lässt sich die Größe der Zeichentasten verändern.</w:t>
      </w:r>
    </w:p>
    <w:p w:rsidR="0039389A" w:rsidRPr="00355B2A" w:rsidRDefault="0039389A" w:rsidP="0039389A">
      <w:pPr>
        <w:pStyle w:val="Standard-BlockCharCharChar"/>
        <w:rPr>
          <w:szCs w:val="24"/>
        </w:rPr>
      </w:pPr>
      <w:r w:rsidRPr="00355B2A">
        <w:rPr>
          <w:szCs w:val="24"/>
        </w:rPr>
        <w:t xml:space="preserve">Bei den meisten Zeichensätzen können Sie sich zu jedem Zeichen einen kurzen </w:t>
      </w:r>
      <w:r w:rsidR="00F70807">
        <w:rPr>
          <w:szCs w:val="24"/>
        </w:rPr>
        <w:t>„</w:t>
      </w:r>
      <w:r w:rsidRPr="00355B2A">
        <w:rPr>
          <w:szCs w:val="24"/>
        </w:rPr>
        <w:t>Tooltip</w:t>
      </w:r>
      <w:r w:rsidR="00F70807">
        <w:rPr>
          <w:szCs w:val="24"/>
        </w:rPr>
        <w:t>“</w:t>
      </w:r>
      <w:r w:rsidRPr="00355B2A">
        <w:rPr>
          <w:szCs w:val="24"/>
        </w:rPr>
        <w:t xml:space="preserve"> anze</w:t>
      </w:r>
      <w:r w:rsidRPr="00355B2A">
        <w:rPr>
          <w:szCs w:val="24"/>
        </w:rPr>
        <w:t>i</w:t>
      </w:r>
      <w:r w:rsidRPr="00355B2A">
        <w:rPr>
          <w:szCs w:val="24"/>
        </w:rPr>
        <w:t>gen lassen, der seine Bedeutung oder Verwendungsweise erläutert. Verharren Sie dazu mit dem Mauszeiger über dem betreffenden Zeichen:</w:t>
      </w:r>
    </w:p>
    <w:p w:rsidR="0039389A" w:rsidRPr="00355B2A" w:rsidRDefault="0039389A" w:rsidP="0039389A">
      <w:pPr>
        <w:pStyle w:val="Standard-BlockCharCharChar"/>
        <w:rPr>
          <w:szCs w:val="24"/>
        </w:rPr>
      </w:pPr>
    </w:p>
    <w:p w:rsidR="0039389A" w:rsidRPr="00355B2A" w:rsidRDefault="00F17B16" w:rsidP="0039389A">
      <w:pPr>
        <w:pStyle w:val="BildChar"/>
        <w:rPr>
          <w:sz w:val="24"/>
          <w:szCs w:val="24"/>
        </w:rPr>
      </w:pPr>
      <w:r w:rsidRPr="00355B2A">
        <w:rPr>
          <w:noProof/>
          <w:sz w:val="24"/>
          <w:szCs w:val="24"/>
        </w:rPr>
        <w:drawing>
          <wp:inline distT="0" distB="0" distL="0" distR="0" wp14:anchorId="6662D779" wp14:editId="78F12EC5">
            <wp:extent cx="1819275" cy="942975"/>
            <wp:effectExtent l="0" t="0" r="9525" b="952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19275" cy="942975"/>
                    </a:xfrm>
                    <a:prstGeom prst="rect">
                      <a:avLst/>
                    </a:prstGeom>
                    <a:noFill/>
                    <a:ln>
                      <a:noFill/>
                    </a:ln>
                  </pic:spPr>
                </pic:pic>
              </a:graphicData>
            </a:graphic>
          </wp:inline>
        </w:drawing>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Um ein Zeichen aus dem Keyboard in die Partitur einzufügen, bewegen Sie den Cursor an die entsprechende Stelle in der Partitur und klicken Sie mit der Maus auf das gewünschte Zeichen. Um einen anderen als den momentan im Keyboard angezeigten Zeichensatz zu erhalten, wählen Sie mittels Klick auf die Pfeiltaste aus der oberen Liste aus. Bitte beachten Sie:</w:t>
      </w:r>
    </w:p>
    <w:p w:rsidR="0039389A" w:rsidRPr="00355B2A" w:rsidRDefault="0039389A" w:rsidP="0039389A">
      <w:pPr>
        <w:pStyle w:val="Standard-BlockCharCharChar"/>
        <w:rPr>
          <w:szCs w:val="24"/>
        </w:rPr>
      </w:pPr>
    </w:p>
    <w:p w:rsidR="0039389A" w:rsidRPr="00355B2A" w:rsidRDefault="0039389A" w:rsidP="0039389A">
      <w:pPr>
        <w:pStyle w:val="Aufzhlungszeichen1"/>
        <w:rPr>
          <w:szCs w:val="24"/>
        </w:rPr>
      </w:pPr>
      <w:r w:rsidRPr="00355B2A">
        <w:rPr>
          <w:szCs w:val="24"/>
        </w:rPr>
        <w:t>Eine Reihe von Zeichen im Keyboard steht nur in wenigen Schriftsätzen zur Verf</w:t>
      </w:r>
      <w:r w:rsidRPr="00355B2A">
        <w:rPr>
          <w:szCs w:val="24"/>
        </w:rPr>
        <w:t>ü</w:t>
      </w:r>
      <w:r w:rsidRPr="00355B2A">
        <w:rPr>
          <w:szCs w:val="24"/>
        </w:rPr>
        <w:t xml:space="preserve">gung, die eine große Anzahl an Unicode-Bereichen abdecken (z. B. </w:t>
      </w:r>
      <w:r w:rsidR="00F70807">
        <w:rPr>
          <w:szCs w:val="24"/>
        </w:rPr>
        <w:t>„</w:t>
      </w:r>
      <w:r w:rsidRPr="00355B2A">
        <w:rPr>
          <w:szCs w:val="24"/>
        </w:rPr>
        <w:t>Arial Unicode MS</w:t>
      </w:r>
      <w:r w:rsidR="00F70807">
        <w:rPr>
          <w:szCs w:val="24"/>
        </w:rPr>
        <w:t>“</w:t>
      </w:r>
      <w:r w:rsidRPr="00355B2A">
        <w:rPr>
          <w:szCs w:val="24"/>
        </w:rPr>
        <w:t xml:space="preserve">). Welcher Schriftsatz im Keyboard selbst verwendet wird, können Sie über </w:t>
      </w:r>
      <w:r w:rsidR="00F22C47">
        <w:rPr>
          <w:rStyle w:val="Menufunction"/>
        </w:rPr>
        <w:t>Edit</w:t>
      </w:r>
      <w:r w:rsidRPr="006D2B4E">
        <w:rPr>
          <w:rStyle w:val="Menufunction"/>
        </w:rPr>
        <w:t> &gt; </w:t>
      </w:r>
      <w:r w:rsidR="00F22C47">
        <w:rPr>
          <w:rStyle w:val="Menufunction"/>
        </w:rPr>
        <w:t>Edit preferences</w:t>
      </w:r>
      <w:r w:rsidRPr="00355B2A">
        <w:rPr>
          <w:szCs w:val="24"/>
        </w:rPr>
        <w:t xml:space="preserve"> festlegen Wenn Sie statt des gewünschten Zeichens in der </w:t>
      </w:r>
      <w:r w:rsidRPr="00355B2A">
        <w:rPr>
          <w:szCs w:val="24"/>
        </w:rPr>
        <w:lastRenderedPageBreak/>
        <w:t>Partitur nur ein Rechteck erhalten, müssen Sie die betreffende Spur in diese Schrif</w:t>
      </w:r>
      <w:r w:rsidR="006D2B4E">
        <w:rPr>
          <w:szCs w:val="24"/>
        </w:rPr>
        <w:t xml:space="preserve">tart umformatieren (siehe auch </w:t>
      </w:r>
      <w:r w:rsidRPr="006D2B4E">
        <w:rPr>
          <w:rStyle w:val="Menufunction"/>
        </w:rPr>
        <w:t>Format &gt; </w:t>
      </w:r>
      <w:r w:rsidR="009E47C9">
        <w:rPr>
          <w:rStyle w:val="Menufunction"/>
        </w:rPr>
        <w:t>Edit format table</w:t>
      </w:r>
      <w:r w:rsidRPr="00355B2A">
        <w:rPr>
          <w:szCs w:val="24"/>
        </w:rPr>
        <w:t>).</w:t>
      </w:r>
    </w:p>
    <w:p w:rsidR="0039389A" w:rsidRPr="00355B2A" w:rsidRDefault="0039389A" w:rsidP="0039389A">
      <w:pPr>
        <w:pStyle w:val="Standard-BlockCharCharChar"/>
        <w:rPr>
          <w:szCs w:val="24"/>
        </w:rPr>
      </w:pPr>
    </w:p>
    <w:p w:rsidR="0039389A" w:rsidRPr="00355B2A" w:rsidRDefault="0039389A" w:rsidP="0039389A">
      <w:pPr>
        <w:pStyle w:val="berschrift2"/>
        <w:rPr>
          <w:szCs w:val="24"/>
        </w:rPr>
        <w:sectPr w:rsidR="0039389A" w:rsidRPr="00355B2A" w:rsidSect="005B21E1">
          <w:headerReference w:type="default" r:id="rId31"/>
          <w:pgSz w:w="11906" w:h="16838" w:code="9"/>
          <w:pgMar w:top="1361" w:right="1134" w:bottom="907" w:left="1418" w:header="624" w:footer="624" w:gutter="0"/>
          <w:cols w:space="720"/>
        </w:sectPr>
      </w:pPr>
    </w:p>
    <w:p w:rsidR="0039389A" w:rsidRPr="00355B2A" w:rsidRDefault="0039389A" w:rsidP="0039389A">
      <w:pPr>
        <w:pStyle w:val="berschrift2"/>
        <w:rPr>
          <w:szCs w:val="24"/>
        </w:rPr>
      </w:pPr>
      <w:bookmarkStart w:id="24" w:name="_Toc398708119"/>
      <w:r w:rsidRPr="00355B2A">
        <w:rPr>
          <w:szCs w:val="24"/>
        </w:rPr>
        <w:lastRenderedPageBreak/>
        <w:t>Link panel</w:t>
      </w:r>
      <w:bookmarkEnd w:id="24"/>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 xml:space="preserve">Das Link panel dient der Verknüpfung von Ereignisbeschreibungen mit externen Bild-, Ton-, Video- oder Text-Dateien. Falls das Link panel nicht auf Ihrem Bildschirm erscheinen sollte, wählen Sie </w:t>
      </w:r>
      <w:r w:rsidR="009E47C9">
        <w:rPr>
          <w:rStyle w:val="Menufunction"/>
        </w:rPr>
        <w:t>View &gt; Link panel</w:t>
      </w:r>
      <w:r w:rsidRPr="00355B2A">
        <w:rPr>
          <w:szCs w:val="24"/>
        </w:rPr>
        <w:t xml:space="preserve">, um es anzeigen zu lassen. </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 xml:space="preserve">Um ein Ereignis mit einer externen Datei zu verknüpfen, wählen Sie das betreffende Ereignis in der Partitur aus, stellen Sie unter </w:t>
      </w:r>
      <w:r w:rsidR="00F70807">
        <w:rPr>
          <w:szCs w:val="24"/>
        </w:rPr>
        <w:t>„</w:t>
      </w:r>
      <w:r w:rsidRPr="00355B2A">
        <w:rPr>
          <w:szCs w:val="24"/>
        </w:rPr>
        <w:t>Link Medium</w:t>
      </w:r>
      <w:r w:rsidR="00F70807">
        <w:rPr>
          <w:szCs w:val="24"/>
        </w:rPr>
        <w:t>“</w:t>
      </w:r>
      <w:r w:rsidRPr="00355B2A">
        <w:rPr>
          <w:szCs w:val="24"/>
        </w:rPr>
        <w:t xml:space="preserve"> ein, ob es sich um ein Bild (Image), eine Ton-Datei (Audio), eine Video-Datei oder eine Text-Datei handelt. Geben Sie dann unter </w:t>
      </w:r>
      <w:r w:rsidR="00F70807">
        <w:rPr>
          <w:szCs w:val="24"/>
        </w:rPr>
        <w:t>„</w:t>
      </w:r>
      <w:r w:rsidRPr="00355B2A">
        <w:rPr>
          <w:szCs w:val="24"/>
        </w:rPr>
        <w:t>Link URL</w:t>
      </w:r>
      <w:r w:rsidR="00F70807">
        <w:rPr>
          <w:szCs w:val="24"/>
        </w:rPr>
        <w:t>“</w:t>
      </w:r>
      <w:r w:rsidRPr="00355B2A">
        <w:rPr>
          <w:szCs w:val="24"/>
        </w:rPr>
        <w:t xml:space="preserve"> den Speicherort der zu verknüpfenden Datei ein. Klicken Sie auf </w:t>
      </w:r>
      <w:r w:rsidR="00F70807">
        <w:rPr>
          <w:szCs w:val="24"/>
        </w:rPr>
        <w:t>„</w:t>
      </w:r>
      <w:r w:rsidR="009E47C9" w:rsidRPr="0035219D">
        <w:rPr>
          <w:szCs w:val="24"/>
        </w:rPr>
        <w:t>Browse</w:t>
      </w:r>
      <w:r w:rsidRPr="0035219D">
        <w:rPr>
          <w:szCs w:val="24"/>
        </w:rPr>
        <w:t>...</w:t>
      </w:r>
      <w:r w:rsidR="00F70807">
        <w:rPr>
          <w:szCs w:val="24"/>
        </w:rPr>
        <w:t>“</w:t>
      </w:r>
      <w:r w:rsidRPr="00355B2A">
        <w:rPr>
          <w:szCs w:val="24"/>
        </w:rPr>
        <w:t xml:space="preserve"> um einen Dialog zu öffnen, mit dem Sie die jeweilige Datei auf Ihrem Rechner suchen können. </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Das Aussehen des oberen Teils des Link panel ist abhängig davon, welcher Medientyp verknüpft wird. Handelt es sich bei dem Verweis um ein Bild, so wird dieses in der oberen Hälfte des Link panel angezeigt. Entsprechendes gilt für Verknüpfungen zu Video-Dateien. Bei Verknü</w:t>
      </w:r>
      <w:r w:rsidRPr="00355B2A">
        <w:rPr>
          <w:szCs w:val="24"/>
        </w:rPr>
        <w:t>p</w:t>
      </w:r>
      <w:r w:rsidRPr="00355B2A">
        <w:rPr>
          <w:szCs w:val="24"/>
        </w:rPr>
        <w:t xml:space="preserve">fungen zu Audio- und Video-Dateien enthält das Panel ein zusätzliches Bedienelement (Player) zur Wiedergabe der Datei. Inhalte verknüpfter Text-Dateien werden in einem Vorschaufenster eingeblendet. </w:t>
      </w:r>
    </w:p>
    <w:p w:rsidR="0039389A" w:rsidRPr="00355B2A" w:rsidRDefault="0039389A" w:rsidP="0039389A">
      <w:pPr>
        <w:pStyle w:val="Standard-BlockCharCharChar"/>
        <w:rPr>
          <w:szCs w:val="24"/>
        </w:rPr>
      </w:pPr>
    </w:p>
    <w:p w:rsidR="0039389A" w:rsidRPr="00355B2A" w:rsidRDefault="00F17B16" w:rsidP="0039389A">
      <w:pPr>
        <w:pStyle w:val="BildChar"/>
      </w:pPr>
      <w:r w:rsidRPr="00355B2A">
        <w:rPr>
          <w:noProof/>
          <w:sz w:val="24"/>
          <w:szCs w:val="24"/>
        </w:rPr>
        <w:drawing>
          <wp:inline distT="0" distB="0" distL="0" distR="0" wp14:anchorId="579C3865" wp14:editId="1F2C6C36">
            <wp:extent cx="2676525" cy="3133725"/>
            <wp:effectExtent l="0" t="0" r="9525" b="9525"/>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6525" cy="3133725"/>
                    </a:xfrm>
                    <a:prstGeom prst="rect">
                      <a:avLst/>
                    </a:prstGeom>
                    <a:noFill/>
                    <a:ln>
                      <a:noFill/>
                    </a:ln>
                  </pic:spPr>
                </pic:pic>
              </a:graphicData>
            </a:graphic>
          </wp:inline>
        </w:drawing>
      </w:r>
    </w:p>
    <w:p w:rsidR="0039389A" w:rsidRPr="00355B2A" w:rsidRDefault="0039389A" w:rsidP="0039389A">
      <w:pPr>
        <w:pStyle w:val="BildChar"/>
      </w:pPr>
    </w:p>
    <w:p w:rsidR="0039389A" w:rsidRPr="00355B2A" w:rsidRDefault="00F17B16" w:rsidP="0039389A">
      <w:pPr>
        <w:pStyle w:val="BildChar"/>
      </w:pPr>
      <w:r w:rsidRPr="00355B2A">
        <w:rPr>
          <w:noProof/>
        </w:rPr>
        <w:drawing>
          <wp:inline distT="0" distB="0" distL="0" distR="0" wp14:anchorId="06400E37" wp14:editId="626E091A">
            <wp:extent cx="2400300" cy="1914525"/>
            <wp:effectExtent l="0" t="0" r="0" b="952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00300" cy="1914525"/>
                    </a:xfrm>
                    <a:prstGeom prst="rect">
                      <a:avLst/>
                    </a:prstGeom>
                    <a:noFill/>
                    <a:ln>
                      <a:noFill/>
                    </a:ln>
                  </pic:spPr>
                </pic:pic>
              </a:graphicData>
            </a:graphic>
          </wp:inline>
        </w:drawing>
      </w:r>
      <w:r w:rsidR="0039389A" w:rsidRPr="00355B2A">
        <w:t xml:space="preserve">  </w:t>
      </w:r>
      <w:r w:rsidRPr="00355B2A">
        <w:rPr>
          <w:noProof/>
        </w:rPr>
        <w:drawing>
          <wp:inline distT="0" distB="0" distL="0" distR="0" wp14:anchorId="32602255" wp14:editId="2D11E255">
            <wp:extent cx="2428875" cy="2219325"/>
            <wp:effectExtent l="0" t="0" r="9525" b="9525"/>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8875" cy="2219325"/>
                    </a:xfrm>
                    <a:prstGeom prst="rect">
                      <a:avLst/>
                    </a:prstGeom>
                    <a:noFill/>
                    <a:ln>
                      <a:noFill/>
                    </a:ln>
                  </pic:spPr>
                </pic:pic>
              </a:graphicData>
            </a:graphic>
          </wp:inline>
        </w:drawing>
      </w:r>
    </w:p>
    <w:p w:rsidR="0039389A" w:rsidRPr="00355B2A" w:rsidRDefault="0039389A" w:rsidP="0039389A">
      <w:pPr>
        <w:pStyle w:val="Standard-BlockCharCharChar"/>
      </w:pPr>
    </w:p>
    <w:p w:rsidR="0039389A" w:rsidRPr="00355B2A" w:rsidRDefault="0039389A" w:rsidP="0039389A">
      <w:pPr>
        <w:pStyle w:val="Standard-BlockCharCharChar"/>
      </w:pPr>
    </w:p>
    <w:p w:rsidR="0039389A" w:rsidRPr="00355B2A" w:rsidRDefault="0039389A" w:rsidP="0039389A">
      <w:pPr>
        <w:pStyle w:val="berschrift2"/>
        <w:tabs>
          <w:tab w:val="clear" w:pos="502"/>
          <w:tab w:val="left" w:pos="482"/>
        </w:tabs>
        <w:ind w:left="482" w:hanging="482"/>
        <w:sectPr w:rsidR="0039389A" w:rsidRPr="00355B2A" w:rsidSect="005B21E1">
          <w:headerReference w:type="default" r:id="rId35"/>
          <w:pgSz w:w="11906" w:h="16838" w:code="9"/>
          <w:pgMar w:top="1361" w:right="1134" w:bottom="907" w:left="1418" w:header="624" w:footer="624" w:gutter="0"/>
          <w:cols w:space="720"/>
        </w:sectPr>
      </w:pPr>
    </w:p>
    <w:p w:rsidR="0039389A" w:rsidRPr="00355B2A" w:rsidRDefault="0039389A" w:rsidP="0039389A">
      <w:pPr>
        <w:pStyle w:val="berschrift2"/>
        <w:tabs>
          <w:tab w:val="clear" w:pos="502"/>
          <w:tab w:val="left" w:pos="482"/>
        </w:tabs>
        <w:ind w:left="482" w:hanging="482"/>
      </w:pPr>
      <w:bookmarkStart w:id="25" w:name="_Toc398708120"/>
      <w:r w:rsidRPr="00355B2A">
        <w:lastRenderedPageBreak/>
        <w:t>Audio/Video panel</w:t>
      </w:r>
      <w:bookmarkEnd w:id="25"/>
    </w:p>
    <w:p w:rsidR="0039389A" w:rsidRPr="00355B2A" w:rsidRDefault="0039389A" w:rsidP="0039389A">
      <w:pPr>
        <w:pStyle w:val="Standard-BlockCharCharChar"/>
      </w:pPr>
    </w:p>
    <w:p w:rsidR="0039389A" w:rsidRPr="00355B2A" w:rsidRDefault="0039389A" w:rsidP="0039389A">
      <w:pPr>
        <w:pStyle w:val="Standard-BlockCharCharChar"/>
        <w:rPr>
          <w:szCs w:val="24"/>
        </w:rPr>
      </w:pPr>
      <w:r w:rsidRPr="00355B2A">
        <w:rPr>
          <w:szCs w:val="24"/>
        </w:rPr>
        <w:t xml:space="preserve">Das Audio/Video panel dient dem Abspielen einer digitalisierten Aufnahme und dem Zuordnen von absoluten Zeitwerten aus dieser Aufnahme zu Punkten der EXMARaLDA-Zeitachse. Wenn Sie mit einer einzigen Audio-Aufnahme arbeiten und diese nicht nach-alignieren o.Ä. müssen, brauchen Sie das Audio/Video-Panel i.d.R. nicht anzuzeigen. Falls das Audio/Video Panel nicht automatisch auf Ihrem Bildschirm erscheinen sollte, wählen Sie </w:t>
      </w:r>
      <w:r w:rsidR="009E47C9">
        <w:rPr>
          <w:rStyle w:val="Menufunction"/>
        </w:rPr>
        <w:t>View &gt; Audio/Video p</w:t>
      </w:r>
      <w:r w:rsidR="009E47C9">
        <w:rPr>
          <w:rStyle w:val="Menufunction"/>
        </w:rPr>
        <w:t>a</w:t>
      </w:r>
      <w:r w:rsidR="009E47C9">
        <w:rPr>
          <w:rStyle w:val="Menufunction"/>
        </w:rPr>
        <w:t>nel</w:t>
      </w:r>
      <w:r w:rsidRPr="00355B2A">
        <w:rPr>
          <w:szCs w:val="24"/>
        </w:rPr>
        <w:t xml:space="preserve">, um es anzeigen zu lassen. </w:t>
      </w:r>
    </w:p>
    <w:p w:rsidR="0039389A" w:rsidRPr="00355B2A" w:rsidRDefault="0039389A" w:rsidP="0039389A">
      <w:pPr>
        <w:pStyle w:val="Standard-BlockCharCharChar"/>
        <w:rPr>
          <w:szCs w:val="24"/>
        </w:rPr>
      </w:pPr>
    </w:p>
    <w:p w:rsidR="0039389A" w:rsidRPr="00355B2A" w:rsidRDefault="00F17B16" w:rsidP="0039389A">
      <w:pPr>
        <w:pStyle w:val="BildChar"/>
        <w:rPr>
          <w:sz w:val="24"/>
          <w:szCs w:val="24"/>
        </w:rPr>
      </w:pPr>
      <w:r w:rsidRPr="00355B2A">
        <w:rPr>
          <w:noProof/>
          <w:sz w:val="24"/>
          <w:szCs w:val="24"/>
        </w:rPr>
        <w:drawing>
          <wp:inline distT="0" distB="0" distL="0" distR="0" wp14:anchorId="2224AD59" wp14:editId="741AFA55">
            <wp:extent cx="3609975" cy="4048125"/>
            <wp:effectExtent l="0" t="0" r="9525" b="9525"/>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9975" cy="4048125"/>
                    </a:xfrm>
                    <a:prstGeom prst="rect">
                      <a:avLst/>
                    </a:prstGeom>
                    <a:noFill/>
                    <a:ln>
                      <a:noFill/>
                    </a:ln>
                  </pic:spPr>
                </pic:pic>
              </a:graphicData>
            </a:graphic>
          </wp:inline>
        </w:drawing>
      </w:r>
    </w:p>
    <w:p w:rsidR="0039389A" w:rsidRPr="00355B2A" w:rsidRDefault="0039389A" w:rsidP="0039389A">
      <w:pPr>
        <w:rPr>
          <w:rFonts w:ascii="Times New Roman" w:hAnsi="Times New Roman"/>
          <w:sz w:val="24"/>
          <w:szCs w:val="24"/>
        </w:rPr>
      </w:pPr>
    </w:p>
    <w:p w:rsidR="0039389A" w:rsidRPr="00355B2A" w:rsidRDefault="0039389A" w:rsidP="0039389A">
      <w:pPr>
        <w:rPr>
          <w:rFonts w:ascii="Times New Roman" w:hAnsi="Times New Roman"/>
          <w:sz w:val="24"/>
          <w:szCs w:val="24"/>
        </w:rPr>
      </w:pPr>
      <w:r w:rsidRPr="00355B2A">
        <w:rPr>
          <w:rFonts w:ascii="Times New Roman" w:hAnsi="Times New Roman"/>
          <w:sz w:val="24"/>
          <w:szCs w:val="24"/>
        </w:rPr>
        <w:t>Je nachdem ob es sich um eine Audio- oder eine Video-Datei handelt, wird das Panel mit oder ohne Display angezeigt. Die Bedienungselemente sind jedoch in beiden Fällen nahezu identisch.</w:t>
      </w:r>
    </w:p>
    <w:p w:rsidR="0039389A" w:rsidRPr="00355B2A" w:rsidRDefault="0039389A" w:rsidP="0039389A">
      <w:pPr>
        <w:rPr>
          <w:rFonts w:ascii="Times New Roman" w:hAnsi="Times New Roman"/>
          <w:sz w:val="24"/>
          <w:szCs w:val="24"/>
        </w:rPr>
      </w:pPr>
    </w:p>
    <w:p w:rsidR="0039389A" w:rsidRPr="00355B2A" w:rsidRDefault="0039389A" w:rsidP="0039389A">
      <w:pPr>
        <w:pStyle w:val="Zwischenberschrift"/>
        <w:keepNext/>
      </w:pPr>
      <w:r w:rsidRPr="00355B2A">
        <w:lastRenderedPageBreak/>
        <w:t>Bedienungselemente:</w:t>
      </w:r>
    </w:p>
    <w:p w:rsidR="0039389A" w:rsidRPr="00355B2A" w:rsidRDefault="0039389A" w:rsidP="0039389A">
      <w:pPr>
        <w:pStyle w:val="BildChar"/>
        <w:keepNext/>
      </w:pPr>
    </w:p>
    <w:p w:rsidR="0039389A" w:rsidRPr="00355B2A" w:rsidRDefault="0039389A" w:rsidP="0039389A">
      <w:pPr>
        <w:pStyle w:val="Standard-BlockCharCharChar"/>
        <w:keepNext/>
      </w:pPr>
    </w:p>
    <w:p w:rsidR="0039389A" w:rsidRPr="00355B2A" w:rsidRDefault="0039389A" w:rsidP="0039389A">
      <w:pPr>
        <w:pStyle w:val="Standard-BlockCharCharChar"/>
        <w:keepNext/>
      </w:pPr>
    </w:p>
    <w:p w:rsidR="0039389A" w:rsidRPr="00355B2A" w:rsidRDefault="00F17B16" w:rsidP="0039389A">
      <w:pPr>
        <w:pStyle w:val="Standard-BlockCharCharChar"/>
        <w:keepNext/>
        <w:rPr>
          <w:szCs w:val="24"/>
        </w:rPr>
      </w:pPr>
      <w:r w:rsidRPr="00355B2A">
        <w:rPr>
          <w:noProof/>
        </w:rPr>
        <w:drawing>
          <wp:inline distT="0" distB="0" distL="0" distR="0" wp14:anchorId="4A028843" wp14:editId="5E325611">
            <wp:extent cx="5705475" cy="5600700"/>
            <wp:effectExtent l="0" t="0" r="9525" b="0"/>
            <wp:docPr id="18" name="Bild 18" descr="AudioVideo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udioVideoPane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5475" cy="5600700"/>
                    </a:xfrm>
                    <a:prstGeom prst="rect">
                      <a:avLst/>
                    </a:prstGeom>
                    <a:noFill/>
                    <a:ln>
                      <a:noFill/>
                    </a:ln>
                  </pic:spPr>
                </pic:pic>
              </a:graphicData>
            </a:graphic>
          </wp:inline>
        </w:drawing>
      </w:r>
      <w:r w:rsidR="0039389A" w:rsidRPr="00355B2A">
        <w:br w:type="page"/>
      </w:r>
      <w:r w:rsidR="0039389A" w:rsidRPr="00355B2A">
        <w:lastRenderedPageBreak/>
        <w:t>Normalerweise wird der Partitur-Editor die erste Audio- bzw. Video-Datei laden, die in der m</w:t>
      </w:r>
      <w:r w:rsidR="0039389A" w:rsidRPr="00355B2A">
        <w:t>o</w:t>
      </w:r>
      <w:r w:rsidR="0039389A" w:rsidRPr="00355B2A">
        <w:t xml:space="preserve">mentan im Editor </w:t>
      </w:r>
      <w:r w:rsidR="0039389A" w:rsidRPr="00355B2A">
        <w:rPr>
          <w:szCs w:val="24"/>
        </w:rPr>
        <w:t xml:space="preserve">geöffneten Transkription als </w:t>
      </w:r>
      <w:r w:rsidR="00F70807">
        <w:rPr>
          <w:szCs w:val="24"/>
        </w:rPr>
        <w:t>„</w:t>
      </w:r>
      <w:r w:rsidR="0039389A" w:rsidRPr="00355B2A">
        <w:rPr>
          <w:szCs w:val="24"/>
        </w:rPr>
        <w:t>Referenced media file</w:t>
      </w:r>
      <w:r w:rsidR="00F70807">
        <w:rPr>
          <w:szCs w:val="24"/>
        </w:rPr>
        <w:t>“</w:t>
      </w:r>
      <w:r w:rsidR="0039389A" w:rsidRPr="00355B2A">
        <w:rPr>
          <w:szCs w:val="24"/>
        </w:rPr>
        <w:t xml:space="preserve"> in der Meta-Information angegeben ist. Sollten Sie eine andere mit der Transkription verknüpfte Audio- oder Video-Datei verwenden wollen, wählen Sie diese aus der DropDown-Liste </w:t>
      </w:r>
      <w:r w:rsidR="0039389A" w:rsidRPr="00355B2A">
        <w:rPr>
          <w:szCs w:val="24"/>
          <w:bdr w:val="single" w:sz="4" w:space="0" w:color="auto"/>
        </w:rPr>
        <w:t> </w:t>
      </w:r>
      <w:r w:rsidR="0039389A" w:rsidRPr="00355B2A">
        <w:rPr>
          <w:b/>
          <w:szCs w:val="24"/>
          <w:bdr w:val="single" w:sz="4" w:space="0" w:color="auto"/>
        </w:rPr>
        <w:t>1</w:t>
      </w:r>
      <w:r w:rsidR="0039389A" w:rsidRPr="00355B2A">
        <w:rPr>
          <w:szCs w:val="24"/>
          <w:bdr w:val="single" w:sz="4" w:space="0" w:color="auto"/>
        </w:rPr>
        <w:t> </w:t>
      </w:r>
      <w:r w:rsidR="0039389A" w:rsidRPr="00355B2A">
        <w:rPr>
          <w:szCs w:val="24"/>
        </w:rPr>
        <w:t xml:space="preserve"> aus. </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Die Größe des Panels ist veränderbar. Sie haben die Möglichkeit, das Panel über einen Klick auf das Bedienungselement</w:t>
      </w:r>
      <w:r w:rsidRPr="00355B2A">
        <w:rPr>
          <w:spacing w:val="-4"/>
          <w:szCs w:val="24"/>
        </w:rPr>
        <w:t xml:space="preserve"> </w:t>
      </w:r>
      <w:r w:rsidRPr="00355B2A">
        <w:rPr>
          <w:b/>
          <w:spacing w:val="-4"/>
          <w:szCs w:val="24"/>
          <w:bdr w:val="single" w:sz="4" w:space="0" w:color="auto"/>
        </w:rPr>
        <w:t> 6</w:t>
      </w:r>
      <w:r w:rsidRPr="00355B2A">
        <w:rPr>
          <w:spacing w:val="-4"/>
          <w:szCs w:val="24"/>
          <w:bdr w:val="single" w:sz="4" w:space="0" w:color="auto"/>
        </w:rPr>
        <w:t> </w:t>
      </w:r>
      <w:r w:rsidRPr="00355B2A">
        <w:rPr>
          <w:spacing w:val="-4"/>
          <w:szCs w:val="24"/>
        </w:rPr>
        <w:t xml:space="preserve"> </w:t>
      </w:r>
      <w:r w:rsidRPr="00355B2A">
        <w:rPr>
          <w:szCs w:val="24"/>
        </w:rPr>
        <w:t xml:space="preserve">zu verkleinern, indem Sie die Schieberegler ausblenden (1). Sollten Sie eine Video-Datei öffnen, wird das Panel automatisch um ein Display erweitert. In diesem Falle können Sie zusätzlich über einen Klick auf das Bedieungselement </w:t>
      </w:r>
      <w:r w:rsidRPr="00355B2A">
        <w:rPr>
          <w:b/>
          <w:spacing w:val="-4"/>
          <w:szCs w:val="24"/>
          <w:bdr w:val="single" w:sz="4" w:space="0" w:color="auto"/>
        </w:rPr>
        <w:t> 5</w:t>
      </w:r>
      <w:r w:rsidRPr="00355B2A">
        <w:rPr>
          <w:spacing w:val="-4"/>
          <w:szCs w:val="24"/>
          <w:bdr w:val="single" w:sz="4" w:space="0" w:color="auto"/>
        </w:rPr>
        <w:t> </w:t>
      </w:r>
      <w:r w:rsidRPr="00355B2A">
        <w:rPr>
          <w:szCs w:val="24"/>
        </w:rPr>
        <w:t xml:space="preserve"> auch noch die Leiste mit den Buttons ausblenden (2). Sie können in diesem Fall mittels der Pfeiltaste </w:t>
      </w:r>
      <w:r w:rsidRPr="00355B2A">
        <w:rPr>
          <w:szCs w:val="24"/>
          <w:bdr w:val="single" w:sz="4" w:space="0" w:color="auto"/>
        </w:rPr>
        <w:t> </w:t>
      </w:r>
      <w:r w:rsidRPr="00355B2A">
        <w:rPr>
          <w:b/>
          <w:szCs w:val="24"/>
          <w:bdr w:val="single" w:sz="4" w:space="0" w:color="auto"/>
        </w:rPr>
        <w:t>4</w:t>
      </w:r>
      <w:r w:rsidRPr="00355B2A">
        <w:rPr>
          <w:szCs w:val="24"/>
          <w:bdr w:val="single" w:sz="4" w:space="0" w:color="auto"/>
        </w:rPr>
        <w:t> </w:t>
      </w:r>
      <w:r w:rsidRPr="00355B2A">
        <w:rPr>
          <w:szCs w:val="24"/>
        </w:rPr>
        <w:t xml:space="preserve"> weiterhin wählen, ob das Video neben oder oberhalb des Panels angezeigt werden soll. </w:t>
      </w:r>
    </w:p>
    <w:p w:rsidR="0039389A" w:rsidRPr="00355B2A" w:rsidRDefault="0039389A" w:rsidP="0039389A">
      <w:pPr>
        <w:pStyle w:val="Standard-BlockCharCharChar"/>
        <w:rPr>
          <w:szCs w:val="24"/>
        </w:rPr>
      </w:pPr>
    </w:p>
    <w:p w:rsidR="0039389A" w:rsidRPr="00355B2A" w:rsidRDefault="0039389A" w:rsidP="0039389A">
      <w:pPr>
        <w:pStyle w:val="BildChar"/>
        <w:jc w:val="left"/>
        <w:rPr>
          <w:b/>
        </w:rPr>
      </w:pPr>
      <w:r w:rsidRPr="00355B2A">
        <w:rPr>
          <w:b/>
        </w:rPr>
        <w:t>(1)</w:t>
      </w:r>
    </w:p>
    <w:p w:rsidR="0039389A" w:rsidRPr="00355B2A" w:rsidRDefault="00F17B16" w:rsidP="0039389A">
      <w:pPr>
        <w:pStyle w:val="BildChar"/>
      </w:pPr>
      <w:r w:rsidRPr="00355B2A">
        <w:rPr>
          <w:noProof/>
        </w:rPr>
        <w:drawing>
          <wp:anchor distT="0" distB="0" distL="114300" distR="114300" simplePos="0" relativeHeight="251676160" behindDoc="0" locked="0" layoutInCell="1" allowOverlap="1" wp14:anchorId="4C1CC150" wp14:editId="0630EC90">
            <wp:simplePos x="0" y="0"/>
            <wp:positionH relativeFrom="column">
              <wp:posOffset>1214120</wp:posOffset>
            </wp:positionH>
            <wp:positionV relativeFrom="paragraph">
              <wp:posOffset>347980</wp:posOffset>
            </wp:positionV>
            <wp:extent cx="3562985" cy="2400300"/>
            <wp:effectExtent l="0" t="0" r="0" b="0"/>
            <wp:wrapNone/>
            <wp:docPr id="307" name="Bild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62985" cy="2400300"/>
                    </a:xfrm>
                    <a:prstGeom prst="rect">
                      <a:avLst/>
                    </a:prstGeom>
                    <a:noFill/>
                  </pic:spPr>
                </pic:pic>
              </a:graphicData>
            </a:graphic>
            <wp14:sizeRelH relativeFrom="page">
              <wp14:pctWidth>0</wp14:pctWidth>
            </wp14:sizeRelH>
            <wp14:sizeRelV relativeFrom="page">
              <wp14:pctHeight>0</wp14:pctHeight>
            </wp14:sizeRelV>
          </wp:anchor>
        </w:drawing>
      </w:r>
      <w:r w:rsidRPr="00355B2A">
        <w:rPr>
          <w:noProof/>
        </w:rPr>
        <w:drawing>
          <wp:inline distT="0" distB="0" distL="0" distR="0" wp14:anchorId="1DF00344" wp14:editId="1BBA0EF6">
            <wp:extent cx="4648200" cy="3695700"/>
            <wp:effectExtent l="0" t="0" r="0"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48200" cy="3695700"/>
                    </a:xfrm>
                    <a:prstGeom prst="rect">
                      <a:avLst/>
                    </a:prstGeom>
                    <a:noFill/>
                    <a:ln>
                      <a:noFill/>
                    </a:ln>
                  </pic:spPr>
                </pic:pic>
              </a:graphicData>
            </a:graphic>
          </wp:inline>
        </w:drawing>
      </w:r>
      <w:r w:rsidR="0039389A" w:rsidRPr="00355B2A">
        <w:t xml:space="preserve"> </w:t>
      </w:r>
    </w:p>
    <w:p w:rsidR="0039389A" w:rsidRPr="00355B2A" w:rsidRDefault="0039389A" w:rsidP="0039389A">
      <w:pPr>
        <w:pStyle w:val="BildChar"/>
      </w:pPr>
    </w:p>
    <w:p w:rsidR="0039389A" w:rsidRPr="00355B2A" w:rsidRDefault="0039389A" w:rsidP="0039389A">
      <w:pPr>
        <w:pStyle w:val="BildChar"/>
        <w:jc w:val="left"/>
        <w:rPr>
          <w:b/>
        </w:rPr>
      </w:pPr>
      <w:r w:rsidRPr="00355B2A">
        <w:rPr>
          <w:b/>
        </w:rPr>
        <w:t>(2)</w:t>
      </w:r>
    </w:p>
    <w:p w:rsidR="0039389A" w:rsidRPr="00355B2A" w:rsidRDefault="00F17B16" w:rsidP="0039389A">
      <w:pPr>
        <w:pStyle w:val="BildChar"/>
      </w:pPr>
      <w:r w:rsidRPr="00355B2A">
        <w:rPr>
          <w:noProof/>
        </w:rPr>
        <w:lastRenderedPageBreak/>
        <w:drawing>
          <wp:anchor distT="0" distB="0" distL="114300" distR="114300" simplePos="0" relativeHeight="251677184" behindDoc="0" locked="0" layoutInCell="1" allowOverlap="1" wp14:anchorId="4BDCC33E" wp14:editId="6F3AED20">
            <wp:simplePos x="0" y="0"/>
            <wp:positionH relativeFrom="column">
              <wp:posOffset>1099185</wp:posOffset>
            </wp:positionH>
            <wp:positionV relativeFrom="paragraph">
              <wp:posOffset>385445</wp:posOffset>
            </wp:positionV>
            <wp:extent cx="3792855" cy="2491740"/>
            <wp:effectExtent l="0" t="0" r="0" b="3810"/>
            <wp:wrapNone/>
            <wp:docPr id="306" name="Bild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92855" cy="2491740"/>
                    </a:xfrm>
                    <a:prstGeom prst="rect">
                      <a:avLst/>
                    </a:prstGeom>
                    <a:noFill/>
                  </pic:spPr>
                </pic:pic>
              </a:graphicData>
            </a:graphic>
            <wp14:sizeRelH relativeFrom="page">
              <wp14:pctWidth>0</wp14:pctWidth>
            </wp14:sizeRelH>
            <wp14:sizeRelV relativeFrom="page">
              <wp14:pctHeight>0</wp14:pctHeight>
            </wp14:sizeRelV>
          </wp:anchor>
        </w:drawing>
      </w:r>
      <w:r w:rsidRPr="00355B2A">
        <w:rPr>
          <w:noProof/>
        </w:rPr>
        <w:drawing>
          <wp:inline distT="0" distB="0" distL="0" distR="0" wp14:anchorId="42A7C907" wp14:editId="39D7FAAB">
            <wp:extent cx="3924300" cy="3076575"/>
            <wp:effectExtent l="0" t="0" r="0" b="9525"/>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24300" cy="3076575"/>
                    </a:xfrm>
                    <a:prstGeom prst="rect">
                      <a:avLst/>
                    </a:prstGeom>
                    <a:noFill/>
                    <a:ln>
                      <a:noFill/>
                    </a:ln>
                  </pic:spPr>
                </pic:pic>
              </a:graphicData>
            </a:graphic>
          </wp:inline>
        </w:drawing>
      </w:r>
    </w:p>
    <w:p w:rsidR="0039389A" w:rsidRPr="00355B2A" w:rsidRDefault="0039389A" w:rsidP="0039389A">
      <w:pPr>
        <w:pStyle w:val="BildChar"/>
      </w:pPr>
    </w:p>
    <w:p w:rsidR="0039389A" w:rsidRPr="00355B2A" w:rsidRDefault="0039389A" w:rsidP="0039389A">
      <w:pPr>
        <w:pStyle w:val="Standard-BlockCharCharChar"/>
        <w:rPr>
          <w:spacing w:val="-6"/>
          <w:szCs w:val="24"/>
        </w:rPr>
      </w:pPr>
      <w:r w:rsidRPr="00355B2A">
        <w:rPr>
          <w:spacing w:val="-6"/>
          <w:szCs w:val="24"/>
        </w:rPr>
        <w:t>Die drei Schieberegler zeigen die Start- und Endposition sowie die aktuelle Position in der Aud</w:t>
      </w:r>
      <w:r w:rsidRPr="00355B2A">
        <w:rPr>
          <w:spacing w:val="-6"/>
          <w:szCs w:val="24"/>
        </w:rPr>
        <w:t>i</w:t>
      </w:r>
      <w:r w:rsidRPr="00355B2A">
        <w:rPr>
          <w:spacing w:val="-6"/>
          <w:szCs w:val="24"/>
        </w:rPr>
        <w:t>o/Video-Datei an:</w:t>
      </w:r>
    </w:p>
    <w:p w:rsidR="0039389A" w:rsidRPr="00355B2A" w:rsidRDefault="0039389A" w:rsidP="0039389A">
      <w:pPr>
        <w:pStyle w:val="Aufzhlungszeichen1"/>
        <w:rPr>
          <w:szCs w:val="24"/>
        </w:rPr>
      </w:pPr>
      <w:r w:rsidRPr="00355B2A">
        <w:rPr>
          <w:szCs w:val="24"/>
        </w:rPr>
        <w:t xml:space="preserve">Der </w:t>
      </w:r>
      <w:r w:rsidR="00F70807">
        <w:rPr>
          <w:szCs w:val="24"/>
        </w:rPr>
        <w:t>„</w:t>
      </w:r>
      <w:r w:rsidRPr="00355B2A">
        <w:rPr>
          <w:szCs w:val="24"/>
        </w:rPr>
        <w:t>Start</w:t>
      </w:r>
      <w:r w:rsidR="00F70807">
        <w:rPr>
          <w:szCs w:val="24"/>
        </w:rPr>
        <w:t>“</w:t>
      </w:r>
      <w:r w:rsidRPr="00355B2A">
        <w:rPr>
          <w:szCs w:val="24"/>
        </w:rPr>
        <w:t xml:space="preserve">-Schieberegler </w:t>
      </w:r>
      <w:r w:rsidRPr="00355B2A">
        <w:rPr>
          <w:b/>
          <w:szCs w:val="24"/>
          <w:bdr w:val="single" w:sz="4" w:space="0" w:color="auto"/>
        </w:rPr>
        <w:t> 2</w:t>
      </w:r>
      <w:r w:rsidRPr="00355B2A">
        <w:rPr>
          <w:szCs w:val="24"/>
          <w:bdr w:val="single" w:sz="4" w:space="0" w:color="auto"/>
        </w:rPr>
        <w:t> </w:t>
      </w:r>
      <w:r w:rsidRPr="00355B2A">
        <w:rPr>
          <w:szCs w:val="24"/>
        </w:rPr>
        <w:t xml:space="preserve"> legt fest, an welcher Position in der Datei das Abspielen beginnen soll. Der entsprechende numerische Wert (Sekunden ab Dateibeginn) wird in der Zahlenreihe unter den Schiebereglern in grüner Farbe angezeigt. Zur Feineinste</w:t>
      </w:r>
      <w:r w:rsidRPr="00355B2A">
        <w:rPr>
          <w:szCs w:val="24"/>
        </w:rPr>
        <w:t>l</w:t>
      </w:r>
      <w:r w:rsidRPr="00355B2A">
        <w:rPr>
          <w:szCs w:val="24"/>
        </w:rPr>
        <w:t>lung des Werts verwenden Sie die Maustasten. Ein Klick mit der linken Maustaste auf die grünen Ziffern reduziert den Wert um 0,1 Sekunden, ein Klick mit der rechten e</w:t>
      </w:r>
      <w:r w:rsidRPr="00355B2A">
        <w:rPr>
          <w:szCs w:val="24"/>
        </w:rPr>
        <w:t>r</w:t>
      </w:r>
      <w:r w:rsidRPr="00355B2A">
        <w:rPr>
          <w:szCs w:val="24"/>
        </w:rPr>
        <w:t>höht ihn um 0,1 Sekunden.</w:t>
      </w:r>
    </w:p>
    <w:p w:rsidR="0039389A" w:rsidRPr="00355B2A" w:rsidRDefault="0039389A" w:rsidP="0039389A">
      <w:pPr>
        <w:pStyle w:val="Aufzhlungszeichen1"/>
        <w:rPr>
          <w:szCs w:val="24"/>
        </w:rPr>
      </w:pPr>
      <w:r w:rsidRPr="00355B2A">
        <w:rPr>
          <w:szCs w:val="24"/>
        </w:rPr>
        <w:t xml:space="preserve">Der </w:t>
      </w:r>
      <w:r w:rsidR="00F70807">
        <w:rPr>
          <w:szCs w:val="24"/>
        </w:rPr>
        <w:t>„</w:t>
      </w:r>
      <w:r w:rsidRPr="00355B2A">
        <w:rPr>
          <w:szCs w:val="24"/>
        </w:rPr>
        <w:t>Stop</w:t>
      </w:r>
      <w:r w:rsidR="00F70807">
        <w:rPr>
          <w:szCs w:val="24"/>
        </w:rPr>
        <w:t>“</w:t>
      </w:r>
      <w:r w:rsidRPr="00355B2A">
        <w:rPr>
          <w:szCs w:val="24"/>
        </w:rPr>
        <w:t>-Schieberegler legt entsprechend fest, an welcher Position in der Datei das Abspielen enden soll. Der entsprechende numerische Wert (Sekunden ab Dateibeginn) wird in der Zahlenreihe unter den Schiebereglern in roter Farbe angezeigt. Zur Fei</w:t>
      </w:r>
      <w:r w:rsidRPr="00355B2A">
        <w:rPr>
          <w:szCs w:val="24"/>
        </w:rPr>
        <w:t>n</w:t>
      </w:r>
      <w:r w:rsidRPr="00355B2A">
        <w:rPr>
          <w:szCs w:val="24"/>
        </w:rPr>
        <w:t>einstellung des Werts verwenden Sie die Maustasten. Ein Klick mit der linken Mau</w:t>
      </w:r>
      <w:r w:rsidRPr="00355B2A">
        <w:rPr>
          <w:szCs w:val="24"/>
        </w:rPr>
        <w:t>s</w:t>
      </w:r>
      <w:r w:rsidRPr="00355B2A">
        <w:rPr>
          <w:szCs w:val="24"/>
        </w:rPr>
        <w:t>taste auf die roten Ziffern reduziert den Wert um 0,1 Sekunden, ein Klick mit der rec</w:t>
      </w:r>
      <w:r w:rsidRPr="00355B2A">
        <w:rPr>
          <w:szCs w:val="24"/>
        </w:rPr>
        <w:t>h</w:t>
      </w:r>
      <w:r w:rsidRPr="00355B2A">
        <w:rPr>
          <w:szCs w:val="24"/>
        </w:rPr>
        <w:t>ten erhöht ihn um 0,1 Sekunden.</w:t>
      </w:r>
    </w:p>
    <w:p w:rsidR="0039389A" w:rsidRPr="00355B2A" w:rsidRDefault="0039389A" w:rsidP="0039389A">
      <w:pPr>
        <w:pStyle w:val="Aufzhlungszeichen1"/>
        <w:rPr>
          <w:szCs w:val="24"/>
        </w:rPr>
      </w:pPr>
      <w:r w:rsidRPr="00355B2A">
        <w:rPr>
          <w:szCs w:val="24"/>
        </w:rPr>
        <w:t xml:space="preserve">Während des Abspielens zeigt der </w:t>
      </w:r>
      <w:r w:rsidR="00F70807">
        <w:rPr>
          <w:szCs w:val="24"/>
        </w:rPr>
        <w:t>„</w:t>
      </w:r>
      <w:r w:rsidRPr="00355B2A">
        <w:rPr>
          <w:szCs w:val="24"/>
        </w:rPr>
        <w:t>Position</w:t>
      </w:r>
      <w:r w:rsidR="00F70807">
        <w:rPr>
          <w:szCs w:val="24"/>
        </w:rPr>
        <w:t>“</w:t>
      </w:r>
      <w:r w:rsidRPr="00355B2A">
        <w:rPr>
          <w:szCs w:val="24"/>
        </w:rPr>
        <w:t>-Schieberegler die aktuelle Position in der Datei an. Der entsprechende numerische Wert (Sekunden ab Dateibeginn) wird in der Zahlenreihe unter den Schiebereglern in schwarzer Farbe angezeigt.</w:t>
      </w:r>
    </w:p>
    <w:p w:rsidR="0039389A" w:rsidRPr="00355B2A" w:rsidRDefault="0039389A" w:rsidP="0039389A">
      <w:pPr>
        <w:pStyle w:val="Standard-BlockCharCharChar"/>
        <w:rPr>
          <w:szCs w:val="24"/>
        </w:rPr>
      </w:pPr>
    </w:p>
    <w:p w:rsidR="0039389A" w:rsidRPr="00355B2A" w:rsidRDefault="0039389A" w:rsidP="0039389A">
      <w:pPr>
        <w:pStyle w:val="Standard-BlockCharCharChar"/>
        <w:rPr>
          <w:spacing w:val="-4"/>
          <w:szCs w:val="24"/>
        </w:rPr>
      </w:pPr>
      <w:r w:rsidRPr="00355B2A">
        <w:rPr>
          <w:spacing w:val="-4"/>
          <w:szCs w:val="24"/>
        </w:rPr>
        <w:t xml:space="preserve">Das Abspielen einer Datei wird über den </w:t>
      </w:r>
      <w:r w:rsidR="00F70807">
        <w:rPr>
          <w:spacing w:val="-4"/>
          <w:szCs w:val="24"/>
        </w:rPr>
        <w:t>„</w:t>
      </w:r>
      <w:r w:rsidRPr="00355B2A">
        <w:rPr>
          <w:spacing w:val="-4"/>
          <w:szCs w:val="24"/>
        </w:rPr>
        <w:t>Start</w:t>
      </w:r>
      <w:r w:rsidR="00F70807">
        <w:rPr>
          <w:spacing w:val="-4"/>
          <w:szCs w:val="24"/>
        </w:rPr>
        <w:t>“</w:t>
      </w:r>
      <w:r w:rsidRPr="00355B2A">
        <w:rPr>
          <w:spacing w:val="-4"/>
          <w:szCs w:val="24"/>
        </w:rPr>
        <w:t xml:space="preserve">-Button </w:t>
      </w:r>
      <w:r w:rsidRPr="00355B2A">
        <w:rPr>
          <w:b/>
          <w:spacing w:val="-4"/>
          <w:szCs w:val="24"/>
          <w:bdr w:val="single" w:sz="4" w:space="0" w:color="auto"/>
        </w:rPr>
        <w:t> 10</w:t>
      </w:r>
      <w:r w:rsidRPr="00355B2A">
        <w:rPr>
          <w:spacing w:val="-4"/>
          <w:szCs w:val="24"/>
          <w:bdr w:val="single" w:sz="4" w:space="0" w:color="auto"/>
        </w:rPr>
        <w:t> </w:t>
      </w:r>
      <w:r w:rsidRPr="00355B2A">
        <w:rPr>
          <w:spacing w:val="-4"/>
          <w:szCs w:val="24"/>
        </w:rPr>
        <w:t xml:space="preserve"> = </w:t>
      </w:r>
      <w:r w:rsidRPr="00355B2A">
        <w:rPr>
          <w:spacing w:val="-4"/>
          <w:szCs w:val="24"/>
          <w:bdr w:val="single" w:sz="4" w:space="0" w:color="auto"/>
        </w:rPr>
        <w:t>F1</w:t>
      </w:r>
      <w:r w:rsidRPr="00355B2A">
        <w:rPr>
          <w:spacing w:val="-4"/>
          <w:szCs w:val="24"/>
        </w:rPr>
        <w:t xml:space="preserve"> gestartet und kann anschließend bei Bedarf über den </w:t>
      </w:r>
      <w:r w:rsidR="00F70807">
        <w:rPr>
          <w:spacing w:val="-4"/>
          <w:szCs w:val="24"/>
        </w:rPr>
        <w:t>„</w:t>
      </w:r>
      <w:r w:rsidRPr="00355B2A">
        <w:rPr>
          <w:spacing w:val="-4"/>
          <w:szCs w:val="24"/>
        </w:rPr>
        <w:t>Pause</w:t>
      </w:r>
      <w:r w:rsidR="00F70807">
        <w:rPr>
          <w:spacing w:val="-4"/>
          <w:szCs w:val="24"/>
        </w:rPr>
        <w:t>“</w:t>
      </w:r>
      <w:r w:rsidRPr="00355B2A">
        <w:rPr>
          <w:spacing w:val="-4"/>
          <w:szCs w:val="24"/>
        </w:rPr>
        <w:t xml:space="preserve">-Button </w:t>
      </w:r>
      <w:r w:rsidRPr="00355B2A">
        <w:rPr>
          <w:b/>
          <w:spacing w:val="-4"/>
          <w:szCs w:val="24"/>
          <w:bdr w:val="single" w:sz="4" w:space="0" w:color="auto"/>
        </w:rPr>
        <w:t> 11</w:t>
      </w:r>
      <w:r w:rsidRPr="00355B2A">
        <w:rPr>
          <w:spacing w:val="-4"/>
          <w:szCs w:val="24"/>
          <w:bdr w:val="single" w:sz="4" w:space="0" w:color="auto"/>
        </w:rPr>
        <w:t> </w:t>
      </w:r>
      <w:r w:rsidRPr="00355B2A">
        <w:rPr>
          <w:spacing w:val="-4"/>
          <w:szCs w:val="24"/>
        </w:rPr>
        <w:t xml:space="preserve"> = </w:t>
      </w:r>
      <w:r w:rsidRPr="00355B2A">
        <w:rPr>
          <w:spacing w:val="-4"/>
          <w:szCs w:val="24"/>
          <w:bdr w:val="single" w:sz="4" w:space="0" w:color="auto"/>
        </w:rPr>
        <w:t>F2</w:t>
      </w:r>
      <w:r w:rsidRPr="00355B2A">
        <w:rPr>
          <w:spacing w:val="-4"/>
          <w:szCs w:val="24"/>
        </w:rPr>
        <w:t xml:space="preserve"> angehalten und wieder aufgenommen werden oder über den </w:t>
      </w:r>
      <w:r w:rsidR="00F70807">
        <w:rPr>
          <w:spacing w:val="-4"/>
          <w:szCs w:val="24"/>
        </w:rPr>
        <w:t>„</w:t>
      </w:r>
      <w:r w:rsidRPr="00355B2A">
        <w:rPr>
          <w:spacing w:val="-4"/>
          <w:szCs w:val="24"/>
        </w:rPr>
        <w:t>Stop</w:t>
      </w:r>
      <w:r w:rsidR="00F70807">
        <w:rPr>
          <w:spacing w:val="-4"/>
          <w:szCs w:val="24"/>
        </w:rPr>
        <w:t>“</w:t>
      </w:r>
      <w:r w:rsidRPr="00355B2A">
        <w:rPr>
          <w:spacing w:val="-4"/>
          <w:szCs w:val="24"/>
        </w:rPr>
        <w:t xml:space="preserve">-Button </w:t>
      </w:r>
      <w:r w:rsidRPr="00355B2A">
        <w:rPr>
          <w:b/>
          <w:spacing w:val="-4"/>
          <w:szCs w:val="24"/>
          <w:bdr w:val="single" w:sz="4" w:space="0" w:color="auto"/>
        </w:rPr>
        <w:t> 12</w:t>
      </w:r>
      <w:r w:rsidRPr="00355B2A">
        <w:rPr>
          <w:spacing w:val="-4"/>
          <w:szCs w:val="24"/>
          <w:bdr w:val="single" w:sz="4" w:space="0" w:color="auto"/>
        </w:rPr>
        <w:t> </w:t>
      </w:r>
      <w:r w:rsidRPr="00355B2A">
        <w:rPr>
          <w:spacing w:val="-4"/>
          <w:szCs w:val="24"/>
        </w:rPr>
        <w:t xml:space="preserve"> = </w:t>
      </w:r>
      <w:r w:rsidRPr="00355B2A">
        <w:rPr>
          <w:spacing w:val="-4"/>
          <w:szCs w:val="24"/>
          <w:bdr w:val="single" w:sz="4" w:space="0" w:color="auto"/>
        </w:rPr>
        <w:t>F3</w:t>
      </w:r>
      <w:r w:rsidRPr="00355B2A">
        <w:rPr>
          <w:spacing w:val="-4"/>
          <w:szCs w:val="24"/>
        </w:rPr>
        <w:t xml:space="preserve"> beendet werden. Wenn die Stop-Position oder das Ende der Datei erreicht ist, wird das Abspielen automatisch beendet. Wenn die </w:t>
      </w:r>
      <w:r w:rsidR="00F70807">
        <w:rPr>
          <w:spacing w:val="-4"/>
          <w:szCs w:val="24"/>
        </w:rPr>
        <w:t>„</w:t>
      </w:r>
      <w:r w:rsidRPr="00355B2A">
        <w:rPr>
          <w:spacing w:val="-4"/>
          <w:szCs w:val="24"/>
        </w:rPr>
        <w:t>Loop</w:t>
      </w:r>
      <w:r w:rsidR="00F70807">
        <w:rPr>
          <w:spacing w:val="-4"/>
          <w:szCs w:val="24"/>
        </w:rPr>
        <w:t>“</w:t>
      </w:r>
      <w:r w:rsidRPr="00355B2A">
        <w:rPr>
          <w:spacing w:val="-4"/>
          <w:szCs w:val="24"/>
        </w:rPr>
        <w:t xml:space="preserve">-Option </w:t>
      </w:r>
      <w:r w:rsidRPr="00355B2A">
        <w:rPr>
          <w:b/>
          <w:spacing w:val="-4"/>
          <w:szCs w:val="24"/>
          <w:bdr w:val="single" w:sz="4" w:space="0" w:color="auto"/>
        </w:rPr>
        <w:t> 18</w:t>
      </w:r>
      <w:r w:rsidRPr="00355B2A">
        <w:rPr>
          <w:spacing w:val="-4"/>
          <w:szCs w:val="24"/>
          <w:bdr w:val="single" w:sz="4" w:space="0" w:color="auto"/>
        </w:rPr>
        <w:t> </w:t>
      </w:r>
      <w:r w:rsidRPr="00355B2A">
        <w:rPr>
          <w:spacing w:val="-4"/>
          <w:szCs w:val="24"/>
        </w:rPr>
        <w:t xml:space="preserve"> aktiviert ist, wird die aktuelle Auswahl in </w:t>
      </w:r>
      <w:proofErr w:type="gramStart"/>
      <w:r w:rsidRPr="00355B2A">
        <w:rPr>
          <w:spacing w:val="-4"/>
          <w:szCs w:val="24"/>
        </w:rPr>
        <w:t>einer Schliefe</w:t>
      </w:r>
      <w:proofErr w:type="gramEnd"/>
      <w:r w:rsidRPr="00355B2A">
        <w:rPr>
          <w:spacing w:val="-4"/>
          <w:szCs w:val="24"/>
        </w:rPr>
        <w:t xml:space="preserve"> immer wieder abgespielt. </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Es gibt mehrere Möglichkeiten, Start- und Stop-Zeit für das Abspielen zu ändern:</w:t>
      </w:r>
    </w:p>
    <w:p w:rsidR="0039389A" w:rsidRPr="00355B2A" w:rsidRDefault="0039389A" w:rsidP="0039389A">
      <w:pPr>
        <w:pStyle w:val="Aufzhlungszeichen1"/>
        <w:rPr>
          <w:szCs w:val="24"/>
        </w:rPr>
      </w:pPr>
      <w:r w:rsidRPr="00355B2A">
        <w:rPr>
          <w:szCs w:val="24"/>
        </w:rPr>
        <w:t xml:space="preserve">Betätigen der </w:t>
      </w:r>
      <w:r w:rsidR="00F70807">
        <w:rPr>
          <w:szCs w:val="24"/>
        </w:rPr>
        <w:t>„</w:t>
      </w:r>
      <w:r w:rsidRPr="00355B2A">
        <w:rPr>
          <w:szCs w:val="24"/>
        </w:rPr>
        <w:t>Start</w:t>
      </w:r>
      <w:r w:rsidR="00F70807">
        <w:rPr>
          <w:szCs w:val="24"/>
        </w:rPr>
        <w:t>“</w:t>
      </w:r>
      <w:r w:rsidRPr="00355B2A">
        <w:rPr>
          <w:szCs w:val="24"/>
        </w:rPr>
        <w:t xml:space="preserve">- und </w:t>
      </w:r>
      <w:r w:rsidR="00F70807">
        <w:rPr>
          <w:szCs w:val="24"/>
        </w:rPr>
        <w:t>„</w:t>
      </w:r>
      <w:r w:rsidRPr="00355B2A">
        <w:rPr>
          <w:szCs w:val="24"/>
        </w:rPr>
        <w:t>Stop</w:t>
      </w:r>
      <w:r w:rsidR="00F70807">
        <w:rPr>
          <w:szCs w:val="24"/>
        </w:rPr>
        <w:t>“</w:t>
      </w:r>
      <w:r w:rsidRPr="00355B2A">
        <w:rPr>
          <w:szCs w:val="24"/>
        </w:rPr>
        <w:t xml:space="preserve">-Schieberegler </w:t>
      </w:r>
      <w:r w:rsidRPr="00355B2A">
        <w:rPr>
          <w:b/>
          <w:szCs w:val="24"/>
          <w:bdr w:val="single" w:sz="4" w:space="0" w:color="auto"/>
        </w:rPr>
        <w:t> 2</w:t>
      </w:r>
      <w:r w:rsidRPr="00355B2A">
        <w:rPr>
          <w:szCs w:val="24"/>
          <w:bdr w:val="single" w:sz="4" w:space="0" w:color="auto"/>
        </w:rPr>
        <w:t> </w:t>
      </w:r>
      <w:r w:rsidRPr="00355B2A">
        <w:rPr>
          <w:szCs w:val="24"/>
        </w:rPr>
        <w:t xml:space="preserve"> und </w:t>
      </w:r>
      <w:r w:rsidRPr="00355B2A">
        <w:rPr>
          <w:b/>
          <w:szCs w:val="24"/>
          <w:bdr w:val="single" w:sz="4" w:space="0" w:color="auto"/>
        </w:rPr>
        <w:t> 3</w:t>
      </w:r>
      <w:r w:rsidRPr="00355B2A">
        <w:rPr>
          <w:szCs w:val="24"/>
          <w:bdr w:val="single" w:sz="4" w:space="0" w:color="auto"/>
        </w:rPr>
        <w:t> </w:t>
      </w:r>
      <w:r w:rsidRPr="00355B2A">
        <w:rPr>
          <w:szCs w:val="24"/>
        </w:rPr>
        <w:t xml:space="preserve"> bzw. Mausklicks auf den farbigen Wert.</w:t>
      </w:r>
    </w:p>
    <w:p w:rsidR="0039389A" w:rsidRPr="00355B2A" w:rsidRDefault="0039389A" w:rsidP="0039389A">
      <w:pPr>
        <w:pStyle w:val="Aufzhlungszeichen1"/>
        <w:rPr>
          <w:spacing w:val="-2"/>
          <w:szCs w:val="24"/>
        </w:rPr>
      </w:pPr>
      <w:r w:rsidRPr="00355B2A">
        <w:rPr>
          <w:spacing w:val="-2"/>
          <w:szCs w:val="24"/>
        </w:rPr>
        <w:t xml:space="preserve">Übertragen der momentan ausgewählten Zeitwerte aus der Transkription: Beim Klicken auf den mit </w:t>
      </w:r>
      <w:r w:rsidRPr="00355B2A">
        <w:rPr>
          <w:b/>
          <w:spacing w:val="-2"/>
          <w:szCs w:val="24"/>
          <w:bdr w:val="single" w:sz="4" w:space="0" w:color="auto"/>
        </w:rPr>
        <w:t> 8</w:t>
      </w:r>
      <w:r w:rsidRPr="00355B2A">
        <w:rPr>
          <w:spacing w:val="-2"/>
          <w:szCs w:val="24"/>
          <w:bdr w:val="single" w:sz="4" w:space="0" w:color="auto"/>
        </w:rPr>
        <w:t> </w:t>
      </w:r>
      <w:r w:rsidRPr="00355B2A">
        <w:rPr>
          <w:spacing w:val="-2"/>
          <w:szCs w:val="24"/>
        </w:rPr>
        <w:t xml:space="preserve"> bezeichneten Button wird der absolute Zeitwert ermittelt, der der mome</w:t>
      </w:r>
      <w:r w:rsidRPr="00355B2A">
        <w:rPr>
          <w:spacing w:val="-2"/>
          <w:szCs w:val="24"/>
        </w:rPr>
        <w:t>n</w:t>
      </w:r>
      <w:r w:rsidRPr="00355B2A">
        <w:rPr>
          <w:spacing w:val="-2"/>
          <w:szCs w:val="24"/>
        </w:rPr>
        <w:t xml:space="preserve">tanen Auswahl in der Transkription im Editor entsprechen und auf den </w:t>
      </w:r>
      <w:r w:rsidR="00F70807">
        <w:rPr>
          <w:spacing w:val="-2"/>
          <w:szCs w:val="24"/>
        </w:rPr>
        <w:t>„</w:t>
      </w:r>
      <w:r w:rsidRPr="00355B2A">
        <w:rPr>
          <w:spacing w:val="-2"/>
          <w:szCs w:val="24"/>
        </w:rPr>
        <w:t>Start</w:t>
      </w:r>
      <w:r w:rsidR="00F70807">
        <w:rPr>
          <w:spacing w:val="-2"/>
          <w:szCs w:val="24"/>
        </w:rPr>
        <w:t>“</w:t>
      </w:r>
      <w:r w:rsidRPr="00355B2A">
        <w:rPr>
          <w:spacing w:val="-2"/>
          <w:szCs w:val="24"/>
        </w:rPr>
        <w:t>- Schi</w:t>
      </w:r>
      <w:r w:rsidRPr="00355B2A">
        <w:rPr>
          <w:spacing w:val="-2"/>
          <w:szCs w:val="24"/>
        </w:rPr>
        <w:t>e</w:t>
      </w:r>
      <w:r w:rsidRPr="00355B2A">
        <w:rPr>
          <w:spacing w:val="-2"/>
          <w:szCs w:val="24"/>
        </w:rPr>
        <w:t xml:space="preserve">beregler übertragen. Für den </w:t>
      </w:r>
      <w:r w:rsidR="00F70807">
        <w:rPr>
          <w:spacing w:val="-2"/>
          <w:szCs w:val="24"/>
        </w:rPr>
        <w:t>„</w:t>
      </w:r>
      <w:r w:rsidRPr="00355B2A">
        <w:rPr>
          <w:spacing w:val="-2"/>
          <w:szCs w:val="24"/>
        </w:rPr>
        <w:t>Stop</w:t>
      </w:r>
      <w:r w:rsidR="00F70807">
        <w:rPr>
          <w:spacing w:val="-2"/>
          <w:szCs w:val="24"/>
        </w:rPr>
        <w:t>“</w:t>
      </w:r>
      <w:r w:rsidRPr="00355B2A">
        <w:rPr>
          <w:spacing w:val="-2"/>
          <w:szCs w:val="24"/>
        </w:rPr>
        <w:t>-Schieberegler gibt es einen entsprechenden Button.</w:t>
      </w:r>
    </w:p>
    <w:p w:rsidR="0039389A" w:rsidRPr="00355B2A" w:rsidRDefault="0039389A" w:rsidP="0039389A">
      <w:pPr>
        <w:pStyle w:val="Aufzhlungszeichen1"/>
        <w:rPr>
          <w:szCs w:val="24"/>
        </w:rPr>
      </w:pPr>
      <w:r w:rsidRPr="00355B2A">
        <w:rPr>
          <w:szCs w:val="24"/>
        </w:rPr>
        <w:lastRenderedPageBreak/>
        <w:t xml:space="preserve">Synchronisieren der Start- und Stopzeiten mit der Auswahl in der Transkription. Wenn die sync-Optionen des Start- und/oder Stop-Schiebereglers </w:t>
      </w:r>
      <w:r w:rsidRPr="00355B2A">
        <w:rPr>
          <w:b/>
          <w:szCs w:val="24"/>
          <w:bdr w:val="single" w:sz="4" w:space="0" w:color="auto"/>
        </w:rPr>
        <w:t> 7</w:t>
      </w:r>
      <w:r w:rsidRPr="00355B2A">
        <w:rPr>
          <w:szCs w:val="24"/>
          <w:bdr w:val="single" w:sz="4" w:space="0" w:color="auto"/>
        </w:rPr>
        <w:t> </w:t>
      </w:r>
      <w:r w:rsidRPr="00355B2A">
        <w:rPr>
          <w:szCs w:val="24"/>
        </w:rPr>
        <w:t xml:space="preserve"> ausgewählt sind, wird die Übertragung der momentan ausgewählten Zeitwerte aus der Transkription (s. o.) automatisch vorgenommen, d. h. die Start- und Stopzeiten werden fortwährend an die Auswahl in der Transkription im Editor angepasst.</w:t>
      </w:r>
    </w:p>
    <w:p w:rsidR="0039389A" w:rsidRPr="00355B2A" w:rsidRDefault="0039389A" w:rsidP="0039389A">
      <w:pPr>
        <w:pStyle w:val="Aufzhlungszeichen1"/>
        <w:rPr>
          <w:spacing w:val="-4"/>
          <w:szCs w:val="24"/>
        </w:rPr>
      </w:pPr>
      <w:r w:rsidRPr="00355B2A">
        <w:rPr>
          <w:spacing w:val="-4"/>
          <w:szCs w:val="24"/>
        </w:rPr>
        <w:t xml:space="preserve">Übertragen der Pausenzeit: Wenn die Aufnahme über den </w:t>
      </w:r>
      <w:r w:rsidR="00F70807">
        <w:rPr>
          <w:spacing w:val="-4"/>
          <w:szCs w:val="24"/>
        </w:rPr>
        <w:t>„</w:t>
      </w:r>
      <w:r w:rsidRPr="00355B2A">
        <w:rPr>
          <w:spacing w:val="-4"/>
          <w:szCs w:val="24"/>
        </w:rPr>
        <w:t>Pause</w:t>
      </w:r>
      <w:r w:rsidR="00F70807">
        <w:rPr>
          <w:spacing w:val="-4"/>
          <w:szCs w:val="24"/>
        </w:rPr>
        <w:t>“</w:t>
      </w:r>
      <w:r w:rsidRPr="00355B2A">
        <w:rPr>
          <w:spacing w:val="-4"/>
          <w:szCs w:val="24"/>
        </w:rPr>
        <w:t xml:space="preserve">-Button angehalten wurde, kann die aktuelle Position mit den Buttons </w:t>
      </w:r>
      <w:r w:rsidRPr="00355B2A">
        <w:rPr>
          <w:b/>
          <w:spacing w:val="-4"/>
          <w:szCs w:val="24"/>
          <w:bdr w:val="single" w:sz="4" w:space="0" w:color="auto"/>
        </w:rPr>
        <w:t> 9</w:t>
      </w:r>
      <w:r w:rsidRPr="00355B2A">
        <w:rPr>
          <w:spacing w:val="-4"/>
          <w:szCs w:val="24"/>
          <w:bdr w:val="single" w:sz="4" w:space="0" w:color="auto"/>
        </w:rPr>
        <w:t> </w:t>
      </w:r>
      <w:r w:rsidRPr="00355B2A">
        <w:rPr>
          <w:spacing w:val="-4"/>
          <w:szCs w:val="24"/>
        </w:rPr>
        <w:t xml:space="preserve"> auf den </w:t>
      </w:r>
      <w:r w:rsidR="00F70807">
        <w:rPr>
          <w:spacing w:val="-4"/>
          <w:szCs w:val="24"/>
        </w:rPr>
        <w:t>„</w:t>
      </w:r>
      <w:r w:rsidRPr="00355B2A">
        <w:rPr>
          <w:spacing w:val="-4"/>
          <w:szCs w:val="24"/>
        </w:rPr>
        <w:t>Start</w:t>
      </w:r>
      <w:r w:rsidR="00F70807">
        <w:rPr>
          <w:spacing w:val="-4"/>
          <w:szCs w:val="24"/>
        </w:rPr>
        <w:t>“</w:t>
      </w:r>
      <w:r w:rsidRPr="00355B2A">
        <w:rPr>
          <w:spacing w:val="-4"/>
          <w:szCs w:val="24"/>
        </w:rPr>
        <w:t xml:space="preserve">- bzw. den </w:t>
      </w:r>
      <w:r w:rsidR="00F70807">
        <w:rPr>
          <w:spacing w:val="-4"/>
          <w:szCs w:val="24"/>
        </w:rPr>
        <w:t>„</w:t>
      </w:r>
      <w:r w:rsidRPr="00355B2A">
        <w:rPr>
          <w:spacing w:val="-4"/>
          <w:szCs w:val="24"/>
        </w:rPr>
        <w:t>Stop</w:t>
      </w:r>
      <w:r w:rsidR="00F70807">
        <w:rPr>
          <w:spacing w:val="-4"/>
          <w:szCs w:val="24"/>
        </w:rPr>
        <w:t>“</w:t>
      </w:r>
      <w:r w:rsidRPr="00355B2A">
        <w:rPr>
          <w:spacing w:val="-4"/>
          <w:szCs w:val="24"/>
        </w:rPr>
        <w:t>-Schieberegler übertragen werden.</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 xml:space="preserve">Über die mit </w:t>
      </w:r>
      <w:r w:rsidRPr="00355B2A">
        <w:rPr>
          <w:b/>
          <w:szCs w:val="24"/>
          <w:bdr w:val="single" w:sz="4" w:space="0" w:color="auto"/>
        </w:rPr>
        <w:t> 3</w:t>
      </w:r>
      <w:r w:rsidRPr="00355B2A">
        <w:rPr>
          <w:szCs w:val="24"/>
          <w:bdr w:val="single" w:sz="4" w:space="0" w:color="auto"/>
        </w:rPr>
        <w:t> </w:t>
      </w:r>
      <w:r w:rsidRPr="00355B2A">
        <w:rPr>
          <w:szCs w:val="24"/>
        </w:rPr>
        <w:t xml:space="preserve"> bezeichneten Buttons können die aktuellen Werte des </w:t>
      </w:r>
      <w:r w:rsidR="00F70807">
        <w:rPr>
          <w:szCs w:val="24"/>
        </w:rPr>
        <w:t>„</w:t>
      </w:r>
      <w:r w:rsidRPr="00355B2A">
        <w:rPr>
          <w:szCs w:val="24"/>
        </w:rPr>
        <w:t>Start</w:t>
      </w:r>
      <w:r w:rsidR="00F70807">
        <w:rPr>
          <w:szCs w:val="24"/>
        </w:rPr>
        <w:t>“</w:t>
      </w:r>
      <w:r w:rsidRPr="00355B2A">
        <w:rPr>
          <w:szCs w:val="24"/>
        </w:rPr>
        <w:t xml:space="preserve">-, </w:t>
      </w:r>
      <w:r w:rsidR="00F70807">
        <w:rPr>
          <w:szCs w:val="24"/>
        </w:rPr>
        <w:t>„</w:t>
      </w:r>
      <w:r w:rsidRPr="00355B2A">
        <w:rPr>
          <w:szCs w:val="24"/>
        </w:rPr>
        <w:t>Stop</w:t>
      </w:r>
      <w:r w:rsidR="00F70807">
        <w:rPr>
          <w:szCs w:val="24"/>
        </w:rPr>
        <w:t>“</w:t>
      </w:r>
      <w:r w:rsidRPr="00355B2A">
        <w:rPr>
          <w:szCs w:val="24"/>
        </w:rPr>
        <w:t xml:space="preserve">- und </w:t>
      </w:r>
      <w:r w:rsidR="00F70807">
        <w:rPr>
          <w:szCs w:val="24"/>
        </w:rPr>
        <w:t>„</w:t>
      </w:r>
      <w:r w:rsidRPr="00355B2A">
        <w:rPr>
          <w:szCs w:val="24"/>
        </w:rPr>
        <w:t>Pause</w:t>
      </w:r>
      <w:r w:rsidR="00F70807">
        <w:rPr>
          <w:szCs w:val="24"/>
        </w:rPr>
        <w:t>“</w:t>
      </w:r>
      <w:r w:rsidRPr="00355B2A">
        <w:rPr>
          <w:szCs w:val="24"/>
        </w:rPr>
        <w:t>-Schiebereglers auf einen in der Transkription markierten Zeitpunkt (also von der Au</w:t>
      </w:r>
      <w:r w:rsidRPr="00355B2A">
        <w:rPr>
          <w:szCs w:val="24"/>
        </w:rPr>
        <w:t>f</w:t>
      </w:r>
      <w:r w:rsidRPr="00355B2A">
        <w:rPr>
          <w:szCs w:val="24"/>
        </w:rPr>
        <w:t>nahme in die Transkription) übertragen werden. Wenn kein Zeitpunkt in der Zeitachse der Tra</w:t>
      </w:r>
      <w:r w:rsidRPr="00355B2A">
        <w:rPr>
          <w:szCs w:val="24"/>
        </w:rPr>
        <w:t>n</w:t>
      </w:r>
      <w:r w:rsidRPr="00355B2A">
        <w:rPr>
          <w:szCs w:val="24"/>
        </w:rPr>
        <w:t>skription markiert ist, sind diese Buttons deaktiviert.</w:t>
      </w:r>
    </w:p>
    <w:p w:rsidR="0039389A" w:rsidRPr="00355B2A" w:rsidRDefault="0039389A" w:rsidP="0039389A">
      <w:pPr>
        <w:pStyle w:val="Standard-BlockCharCharChar"/>
        <w:rPr>
          <w:szCs w:val="24"/>
        </w:rPr>
      </w:pPr>
    </w:p>
    <w:p w:rsidR="0039389A" w:rsidRPr="00355B2A" w:rsidRDefault="0039389A" w:rsidP="0039389A">
      <w:pPr>
        <w:pStyle w:val="Standard-BlockCharCharChar"/>
        <w:rPr>
          <w:spacing w:val="-4"/>
          <w:szCs w:val="24"/>
        </w:rPr>
      </w:pPr>
      <w:r w:rsidRPr="00355B2A">
        <w:rPr>
          <w:szCs w:val="24"/>
        </w:rPr>
        <w:t>Mittels der beiden Pfeiltasten</w:t>
      </w:r>
      <w:r w:rsidRPr="00355B2A">
        <w:rPr>
          <w:spacing w:val="-4"/>
          <w:szCs w:val="24"/>
        </w:rPr>
        <w:t xml:space="preserve"> </w:t>
      </w:r>
      <w:r w:rsidRPr="00355B2A">
        <w:rPr>
          <w:b/>
          <w:spacing w:val="-4"/>
          <w:szCs w:val="24"/>
          <w:bdr w:val="single" w:sz="4" w:space="0" w:color="auto"/>
        </w:rPr>
        <w:t> 14</w:t>
      </w:r>
      <w:r w:rsidRPr="00355B2A">
        <w:rPr>
          <w:spacing w:val="-4"/>
          <w:szCs w:val="24"/>
          <w:bdr w:val="single" w:sz="4" w:space="0" w:color="auto"/>
        </w:rPr>
        <w:t> </w:t>
      </w:r>
      <w:r w:rsidRPr="00355B2A">
        <w:rPr>
          <w:spacing w:val="-4"/>
          <w:szCs w:val="24"/>
        </w:rPr>
        <w:t xml:space="preserve"> haben Sie vom Audio/Video panel aus </w:t>
      </w:r>
      <w:proofErr w:type="gramStart"/>
      <w:r w:rsidRPr="00355B2A">
        <w:rPr>
          <w:spacing w:val="-4"/>
          <w:szCs w:val="24"/>
        </w:rPr>
        <w:t>einen</w:t>
      </w:r>
      <w:proofErr w:type="gramEnd"/>
      <w:r w:rsidRPr="00355B2A">
        <w:rPr>
          <w:spacing w:val="-4"/>
          <w:szCs w:val="24"/>
        </w:rPr>
        <w:t xml:space="preserve"> direkten Zugriff auf die Position des Cursors in der Partitur. Per Klick können Sie den Cursor hier wahlweise ein Ereignis weiter nach links oder rechts verschieben.</w:t>
      </w:r>
    </w:p>
    <w:p w:rsidR="0039389A" w:rsidRPr="00355B2A" w:rsidRDefault="0039389A" w:rsidP="0039389A">
      <w:pPr>
        <w:pStyle w:val="Standard-BlockCharCharChar"/>
        <w:rPr>
          <w:spacing w:val="-4"/>
          <w:szCs w:val="24"/>
        </w:rPr>
      </w:pPr>
    </w:p>
    <w:p w:rsidR="0039389A" w:rsidRPr="00355B2A" w:rsidRDefault="0039389A" w:rsidP="0039389A">
      <w:pPr>
        <w:pStyle w:val="Standard-BlockCharCharChar"/>
        <w:rPr>
          <w:spacing w:val="-4"/>
          <w:szCs w:val="24"/>
        </w:rPr>
      </w:pPr>
      <w:r w:rsidRPr="00355B2A">
        <w:rPr>
          <w:spacing w:val="-4"/>
          <w:szCs w:val="24"/>
        </w:rPr>
        <w:t>Je nachdem, ob Sie eine Audio- oder Video-Datei im Panel geöffnet haben, ist das Bedienungsel</w:t>
      </w:r>
      <w:r w:rsidRPr="00355B2A">
        <w:rPr>
          <w:spacing w:val="-4"/>
          <w:szCs w:val="24"/>
        </w:rPr>
        <w:t>e</w:t>
      </w:r>
      <w:r w:rsidRPr="00355B2A">
        <w:rPr>
          <w:spacing w:val="-4"/>
          <w:szCs w:val="24"/>
        </w:rPr>
        <w:t xml:space="preserve">ment </w:t>
      </w:r>
      <w:r w:rsidRPr="00355B2A">
        <w:rPr>
          <w:b/>
          <w:spacing w:val="-4"/>
          <w:szCs w:val="24"/>
          <w:bdr w:val="single" w:sz="4" w:space="0" w:color="auto"/>
        </w:rPr>
        <w:t> 15</w:t>
      </w:r>
      <w:r w:rsidRPr="00355B2A">
        <w:rPr>
          <w:spacing w:val="-4"/>
          <w:szCs w:val="24"/>
          <w:bdr w:val="single" w:sz="4" w:space="0" w:color="auto"/>
        </w:rPr>
        <w:t> </w:t>
      </w:r>
      <w:r w:rsidRPr="00355B2A">
        <w:rPr>
          <w:spacing w:val="-4"/>
          <w:szCs w:val="24"/>
        </w:rPr>
        <w:t xml:space="preserve"> oder das Bedienungselement </w:t>
      </w:r>
      <w:r w:rsidRPr="00355B2A">
        <w:rPr>
          <w:b/>
          <w:spacing w:val="-4"/>
          <w:szCs w:val="24"/>
          <w:bdr w:val="single" w:sz="4" w:space="0" w:color="auto"/>
        </w:rPr>
        <w:t> 16</w:t>
      </w:r>
      <w:r w:rsidRPr="00355B2A">
        <w:rPr>
          <w:spacing w:val="-4"/>
          <w:szCs w:val="24"/>
          <w:bdr w:val="single" w:sz="4" w:space="0" w:color="auto"/>
        </w:rPr>
        <w:t> </w:t>
      </w:r>
      <w:r w:rsidRPr="00355B2A">
        <w:rPr>
          <w:spacing w:val="-4"/>
          <w:szCs w:val="24"/>
        </w:rPr>
        <w:t xml:space="preserve"> aktiviert. </w:t>
      </w:r>
    </w:p>
    <w:p w:rsidR="0039389A" w:rsidRPr="00355B2A" w:rsidRDefault="0039389A" w:rsidP="0039389A">
      <w:pPr>
        <w:pStyle w:val="Standard-BlockCharCharChar"/>
        <w:rPr>
          <w:spacing w:val="-4"/>
          <w:szCs w:val="24"/>
        </w:rPr>
      </w:pPr>
    </w:p>
    <w:p w:rsidR="0039389A" w:rsidRPr="00355B2A" w:rsidRDefault="0039389A" w:rsidP="0039389A">
      <w:pPr>
        <w:pStyle w:val="Standard-BlockCharCharChar"/>
        <w:rPr>
          <w:spacing w:val="-4"/>
          <w:szCs w:val="24"/>
        </w:rPr>
      </w:pPr>
      <w:r w:rsidRPr="00355B2A">
        <w:rPr>
          <w:spacing w:val="-4"/>
          <w:szCs w:val="24"/>
        </w:rPr>
        <w:t xml:space="preserve">Die </w:t>
      </w:r>
      <w:r w:rsidR="00F70807">
        <w:rPr>
          <w:spacing w:val="-4"/>
          <w:szCs w:val="24"/>
        </w:rPr>
        <w:t>„</w:t>
      </w:r>
      <w:r w:rsidRPr="00355B2A">
        <w:rPr>
          <w:spacing w:val="-4"/>
          <w:szCs w:val="24"/>
        </w:rPr>
        <w:t>Kamera</w:t>
      </w:r>
      <w:r w:rsidR="00F70807">
        <w:rPr>
          <w:spacing w:val="-4"/>
          <w:szCs w:val="24"/>
        </w:rPr>
        <w:t>“</w:t>
      </w:r>
      <w:r w:rsidRPr="00355B2A">
        <w:rPr>
          <w:spacing w:val="-4"/>
          <w:szCs w:val="24"/>
        </w:rPr>
        <w:t xml:space="preserve"> </w:t>
      </w:r>
      <w:r w:rsidRPr="00355B2A">
        <w:rPr>
          <w:b/>
          <w:spacing w:val="-4"/>
          <w:szCs w:val="24"/>
          <w:bdr w:val="single" w:sz="4" w:space="0" w:color="auto"/>
        </w:rPr>
        <w:t> 15</w:t>
      </w:r>
      <w:r w:rsidRPr="00355B2A">
        <w:rPr>
          <w:spacing w:val="-4"/>
          <w:szCs w:val="24"/>
          <w:bdr w:val="single" w:sz="4" w:space="0" w:color="auto"/>
        </w:rPr>
        <w:t> </w:t>
      </w:r>
      <w:r w:rsidRPr="00355B2A">
        <w:rPr>
          <w:spacing w:val="-4"/>
          <w:szCs w:val="24"/>
        </w:rPr>
        <w:t xml:space="preserve"> ermöglicht es Ihnen, aus der der Transkription zugrunde liegenden Video-Datei einzelne Standbilder im png-Format zu generieren. Bewegen Sie hierzu den </w:t>
      </w:r>
      <w:r w:rsidR="00F70807">
        <w:rPr>
          <w:szCs w:val="24"/>
        </w:rPr>
        <w:t>„</w:t>
      </w:r>
      <w:r w:rsidRPr="00355B2A">
        <w:rPr>
          <w:szCs w:val="24"/>
        </w:rPr>
        <w:t>Start</w:t>
      </w:r>
      <w:r w:rsidR="00F70807">
        <w:rPr>
          <w:szCs w:val="24"/>
        </w:rPr>
        <w:t>“</w:t>
      </w:r>
      <w:r w:rsidRPr="00355B2A">
        <w:rPr>
          <w:szCs w:val="24"/>
        </w:rPr>
        <w:t xml:space="preserve">-Schieberegler </w:t>
      </w:r>
      <w:r w:rsidRPr="00355B2A">
        <w:rPr>
          <w:b/>
          <w:szCs w:val="24"/>
          <w:bdr w:val="single" w:sz="4" w:space="0" w:color="auto"/>
        </w:rPr>
        <w:t> 2</w:t>
      </w:r>
      <w:r w:rsidRPr="00355B2A">
        <w:rPr>
          <w:szCs w:val="24"/>
          <w:bdr w:val="single" w:sz="4" w:space="0" w:color="auto"/>
        </w:rPr>
        <w:t> </w:t>
      </w:r>
      <w:r w:rsidRPr="00355B2A">
        <w:rPr>
          <w:szCs w:val="24"/>
        </w:rPr>
        <w:t xml:space="preserve"> an die gewünschte Stelle des Videos und klicken Sie auf die </w:t>
      </w:r>
      <w:r w:rsidR="00F70807">
        <w:rPr>
          <w:szCs w:val="24"/>
        </w:rPr>
        <w:t>„</w:t>
      </w:r>
      <w:r w:rsidRPr="00355B2A">
        <w:rPr>
          <w:szCs w:val="24"/>
        </w:rPr>
        <w:t>Kamera</w:t>
      </w:r>
      <w:r w:rsidR="00F70807">
        <w:rPr>
          <w:szCs w:val="24"/>
        </w:rPr>
        <w:t>“</w:t>
      </w:r>
      <w:r w:rsidRPr="00355B2A">
        <w:rPr>
          <w:szCs w:val="24"/>
        </w:rPr>
        <w:t xml:space="preserve">. </w:t>
      </w:r>
      <w:r w:rsidRPr="00355B2A">
        <w:rPr>
          <w:spacing w:val="-4"/>
          <w:szCs w:val="24"/>
        </w:rPr>
        <w:t xml:space="preserve">Sie werden mittels eines Dialogfensters aufgefordert, einen Namen und Speicherort für die Bilddatei auszuwählen. </w:t>
      </w:r>
    </w:p>
    <w:p w:rsidR="0039389A" w:rsidRPr="00355B2A" w:rsidRDefault="0039389A" w:rsidP="0039389A">
      <w:pPr>
        <w:pStyle w:val="Standard-BlockCharCharChar"/>
        <w:rPr>
          <w:spacing w:val="-4"/>
        </w:rPr>
      </w:pPr>
    </w:p>
    <w:p w:rsidR="0039389A" w:rsidRPr="00355B2A" w:rsidRDefault="00F17B16" w:rsidP="0039389A">
      <w:pPr>
        <w:pStyle w:val="BildChar"/>
      </w:pPr>
      <w:r w:rsidRPr="00355B2A">
        <w:rPr>
          <w:noProof/>
        </w:rPr>
        <w:drawing>
          <wp:inline distT="0" distB="0" distL="0" distR="0" wp14:anchorId="2DB845E4" wp14:editId="115E1885">
            <wp:extent cx="4181475" cy="1076325"/>
            <wp:effectExtent l="0" t="0" r="9525" b="9525"/>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1475" cy="1076325"/>
                    </a:xfrm>
                    <a:prstGeom prst="rect">
                      <a:avLst/>
                    </a:prstGeom>
                    <a:noFill/>
                    <a:ln>
                      <a:noFill/>
                    </a:ln>
                  </pic:spPr>
                </pic:pic>
              </a:graphicData>
            </a:graphic>
          </wp:inline>
        </w:drawing>
      </w:r>
    </w:p>
    <w:p w:rsidR="0039389A" w:rsidRPr="00355B2A" w:rsidRDefault="0039389A" w:rsidP="0039389A">
      <w:pPr>
        <w:pStyle w:val="Standard-BlockCharCharChar"/>
        <w:rPr>
          <w:spacing w:val="-4"/>
          <w:highlight w:val="yellow"/>
        </w:rPr>
      </w:pPr>
    </w:p>
    <w:p w:rsidR="0039389A" w:rsidRPr="00355B2A" w:rsidRDefault="0039389A" w:rsidP="0039389A">
      <w:pPr>
        <w:pStyle w:val="Standard-BlockCharCharChar"/>
        <w:rPr>
          <w:spacing w:val="-4"/>
          <w:szCs w:val="24"/>
        </w:rPr>
      </w:pPr>
      <w:r w:rsidRPr="00355B2A">
        <w:rPr>
          <w:spacing w:val="-4"/>
          <w:szCs w:val="24"/>
        </w:rPr>
        <w:t xml:space="preserve">Sollten Sie einen anderen als den vom Programm automatisch generierten Namen bzw. Speicherort wünschen, klicken Sie auf </w:t>
      </w:r>
      <w:r w:rsidR="0094500B" w:rsidRPr="0094500B">
        <w:rPr>
          <w:rStyle w:val="Menufunction"/>
        </w:rPr>
        <w:t>Suchen</w:t>
      </w:r>
      <w:r w:rsidRPr="0094500B">
        <w:rPr>
          <w:rStyle w:val="Menufunction"/>
        </w:rPr>
        <w:t>…</w:t>
      </w:r>
      <w:r w:rsidRPr="00355B2A">
        <w:rPr>
          <w:i/>
          <w:spacing w:val="-4"/>
          <w:szCs w:val="24"/>
        </w:rPr>
        <w:t xml:space="preserve"> </w:t>
      </w:r>
      <w:r w:rsidRPr="00355B2A">
        <w:rPr>
          <w:spacing w:val="-4"/>
          <w:szCs w:val="24"/>
        </w:rPr>
        <w:t xml:space="preserve">Bitte beachten Sie, dass die Dateiendung </w:t>
      </w:r>
      <w:r w:rsidR="00F70807">
        <w:rPr>
          <w:spacing w:val="-4"/>
          <w:szCs w:val="24"/>
        </w:rPr>
        <w:t>„</w:t>
      </w:r>
      <w:r w:rsidRPr="00355B2A">
        <w:rPr>
          <w:spacing w:val="-4"/>
          <w:szCs w:val="24"/>
        </w:rPr>
        <w:t>.png</w:t>
      </w:r>
      <w:r w:rsidR="00F70807">
        <w:rPr>
          <w:spacing w:val="-4"/>
          <w:szCs w:val="24"/>
        </w:rPr>
        <w:t>“</w:t>
      </w:r>
      <w:r w:rsidRPr="00355B2A">
        <w:rPr>
          <w:spacing w:val="-4"/>
          <w:szCs w:val="24"/>
        </w:rPr>
        <w:t xml:space="preserve"> nicht verä</w:t>
      </w:r>
      <w:r w:rsidRPr="00355B2A">
        <w:rPr>
          <w:spacing w:val="-4"/>
          <w:szCs w:val="24"/>
        </w:rPr>
        <w:t>n</w:t>
      </w:r>
      <w:r w:rsidRPr="00355B2A">
        <w:rPr>
          <w:spacing w:val="-4"/>
          <w:szCs w:val="24"/>
        </w:rPr>
        <w:t>dert werden darf.</w:t>
      </w:r>
    </w:p>
    <w:p w:rsidR="0039389A" w:rsidRPr="00355B2A" w:rsidRDefault="0039389A" w:rsidP="0039389A">
      <w:pPr>
        <w:pStyle w:val="Standard-BlockCharCharChar"/>
        <w:rPr>
          <w:spacing w:val="-4"/>
          <w:szCs w:val="24"/>
        </w:rPr>
      </w:pPr>
    </w:p>
    <w:p w:rsidR="0039389A" w:rsidRPr="00E46579" w:rsidRDefault="0039389A" w:rsidP="0039389A">
      <w:pPr>
        <w:pStyle w:val="Standard-BlockCharCharChar"/>
        <w:rPr>
          <w:rStyle w:val="ManualZchn"/>
          <w:highlight w:val="yellow"/>
        </w:rPr>
      </w:pPr>
      <w:r w:rsidRPr="00355B2A">
        <w:rPr>
          <w:spacing w:val="2"/>
          <w:szCs w:val="24"/>
        </w:rPr>
        <w:t xml:space="preserve">Sofern Sie in Ihrer Transkription eine eigene Spur für Links angelegt und den Cursor in dem Ereignis in dieser Spur platziert haben, bietet das Panel Ihnen die Möglichkeit, das Ereignis automatisch mit dem neu generierten </w:t>
      </w:r>
      <w:r w:rsidR="00F70807">
        <w:rPr>
          <w:spacing w:val="2"/>
          <w:szCs w:val="24"/>
        </w:rPr>
        <w:t>„</w:t>
      </w:r>
      <w:r w:rsidRPr="00355B2A">
        <w:rPr>
          <w:spacing w:val="2"/>
          <w:szCs w:val="24"/>
        </w:rPr>
        <w:t>Schnappschuss</w:t>
      </w:r>
      <w:r w:rsidR="00F70807">
        <w:rPr>
          <w:spacing w:val="2"/>
          <w:szCs w:val="24"/>
        </w:rPr>
        <w:t>“</w:t>
      </w:r>
      <w:r w:rsidRPr="00355B2A">
        <w:rPr>
          <w:spacing w:val="2"/>
          <w:szCs w:val="24"/>
        </w:rPr>
        <w:t xml:space="preserve"> zu verlinken. Klicken Sie dafür in das Kästchen vor dem </w:t>
      </w:r>
      <w:r w:rsidR="00F70807">
        <w:rPr>
          <w:spacing w:val="2"/>
          <w:szCs w:val="24"/>
        </w:rPr>
        <w:t>„</w:t>
      </w:r>
      <w:r w:rsidRPr="00355B2A">
        <w:rPr>
          <w:spacing w:val="2"/>
          <w:szCs w:val="24"/>
        </w:rPr>
        <w:t>Link to transcription</w:t>
      </w:r>
      <w:r w:rsidR="00F70807">
        <w:rPr>
          <w:spacing w:val="2"/>
          <w:szCs w:val="24"/>
        </w:rPr>
        <w:t>“</w:t>
      </w:r>
      <w:r w:rsidRPr="00355B2A">
        <w:rPr>
          <w:spacing w:val="2"/>
          <w:szCs w:val="24"/>
        </w:rPr>
        <w:t xml:space="preserve">. Ausführliche Erläuterungen zum Verlinken von Dateien finden Sie </w:t>
      </w:r>
      <w:r w:rsidR="00875F4C">
        <w:rPr>
          <w:spacing w:val="2"/>
          <w:szCs w:val="24"/>
        </w:rPr>
        <w:t>unter</w:t>
      </w:r>
      <w:r w:rsidR="00E46579">
        <w:rPr>
          <w:spacing w:val="2"/>
          <w:szCs w:val="24"/>
        </w:rPr>
        <w:t xml:space="preserve"> </w:t>
      </w:r>
      <w:r w:rsidR="00875F4C" w:rsidRPr="00875F4C">
        <w:rPr>
          <w:spacing w:val="2"/>
          <w:szCs w:val="24"/>
          <w:highlight w:val="yellow"/>
        </w:rPr>
        <w:t xml:space="preserve">III. </w:t>
      </w:r>
      <w:r w:rsidR="009E47C9" w:rsidRPr="00875F4C">
        <w:rPr>
          <w:spacing w:val="2"/>
          <w:szCs w:val="24"/>
          <w:highlight w:val="yellow"/>
        </w:rPr>
        <w:t>Panels &gt; </w:t>
      </w:r>
      <w:r w:rsidR="00875F4C" w:rsidRPr="00875F4C">
        <w:rPr>
          <w:spacing w:val="2"/>
          <w:szCs w:val="24"/>
          <w:highlight w:val="yellow"/>
        </w:rPr>
        <w:t xml:space="preserve">B. </w:t>
      </w:r>
      <w:r w:rsidR="009E47C9" w:rsidRPr="00875F4C">
        <w:rPr>
          <w:spacing w:val="2"/>
          <w:szCs w:val="24"/>
          <w:highlight w:val="yellow"/>
        </w:rPr>
        <w:t xml:space="preserve">Link </w:t>
      </w:r>
      <w:r w:rsidRPr="00875F4C">
        <w:rPr>
          <w:spacing w:val="2"/>
          <w:szCs w:val="24"/>
          <w:highlight w:val="yellow"/>
        </w:rPr>
        <w:t>panel</w:t>
      </w:r>
      <w:r w:rsidRPr="00E46579">
        <w:rPr>
          <w:spacing w:val="2"/>
          <w:szCs w:val="24"/>
        </w:rPr>
        <w:t>.</w:t>
      </w:r>
    </w:p>
    <w:p w:rsidR="0039389A" w:rsidRPr="00355B2A" w:rsidRDefault="0039389A" w:rsidP="0039389A">
      <w:pPr>
        <w:pStyle w:val="Standard-BlockCharCharChar"/>
        <w:rPr>
          <w:spacing w:val="-4"/>
          <w:szCs w:val="24"/>
        </w:rPr>
      </w:pPr>
    </w:p>
    <w:p w:rsidR="0039389A" w:rsidRPr="00355B2A" w:rsidRDefault="0039389A" w:rsidP="0039389A">
      <w:pPr>
        <w:pStyle w:val="Standard-BlockCharCharChar"/>
        <w:rPr>
          <w:spacing w:val="-4"/>
        </w:rPr>
      </w:pPr>
      <w:r w:rsidRPr="00355B2A">
        <w:rPr>
          <w:spacing w:val="-4"/>
          <w:szCs w:val="24"/>
        </w:rPr>
        <w:t xml:space="preserve">Mit der </w:t>
      </w:r>
      <w:r w:rsidR="00F70807">
        <w:rPr>
          <w:spacing w:val="-4"/>
          <w:szCs w:val="24"/>
        </w:rPr>
        <w:t>„</w:t>
      </w:r>
      <w:r w:rsidRPr="00355B2A">
        <w:rPr>
          <w:spacing w:val="-4"/>
          <w:szCs w:val="24"/>
        </w:rPr>
        <w:t>Schere</w:t>
      </w:r>
      <w:r w:rsidR="00F70807">
        <w:rPr>
          <w:spacing w:val="-4"/>
          <w:szCs w:val="24"/>
        </w:rPr>
        <w:t>“</w:t>
      </w:r>
      <w:r w:rsidRPr="00355B2A">
        <w:rPr>
          <w:spacing w:val="-4"/>
          <w:szCs w:val="24"/>
        </w:rPr>
        <w:t xml:space="preserve"> </w:t>
      </w:r>
      <w:r w:rsidRPr="00355B2A">
        <w:rPr>
          <w:b/>
          <w:spacing w:val="-4"/>
          <w:szCs w:val="24"/>
          <w:bdr w:val="single" w:sz="4" w:space="0" w:color="auto"/>
        </w:rPr>
        <w:t> 16</w:t>
      </w:r>
      <w:r w:rsidRPr="00355B2A">
        <w:rPr>
          <w:spacing w:val="-4"/>
          <w:szCs w:val="24"/>
          <w:bdr w:val="single" w:sz="4" w:space="0" w:color="auto"/>
        </w:rPr>
        <w:t> </w:t>
      </w:r>
      <w:r w:rsidRPr="00355B2A">
        <w:rPr>
          <w:spacing w:val="-4"/>
          <w:szCs w:val="24"/>
        </w:rPr>
        <w:t xml:space="preserve"> können Sie in einer synchronisierten Transkription, der eine Audio-Datei z</w:t>
      </w:r>
      <w:r w:rsidRPr="00355B2A">
        <w:rPr>
          <w:spacing w:val="-4"/>
          <w:szCs w:val="24"/>
        </w:rPr>
        <w:t>u</w:t>
      </w:r>
      <w:r w:rsidRPr="00355B2A">
        <w:rPr>
          <w:spacing w:val="-4"/>
          <w:szCs w:val="24"/>
        </w:rPr>
        <w:t xml:space="preserve">grunde liegt, </w:t>
      </w:r>
      <w:r w:rsidR="00F70807">
        <w:rPr>
          <w:spacing w:val="-4"/>
          <w:szCs w:val="24"/>
        </w:rPr>
        <w:t>„</w:t>
      </w:r>
      <w:r w:rsidRPr="00355B2A">
        <w:rPr>
          <w:spacing w:val="-4"/>
          <w:szCs w:val="24"/>
        </w:rPr>
        <w:t>Audio-Schnipsel</w:t>
      </w:r>
      <w:r w:rsidR="00F70807">
        <w:rPr>
          <w:spacing w:val="-4"/>
          <w:szCs w:val="24"/>
        </w:rPr>
        <w:t>“</w:t>
      </w:r>
      <w:r w:rsidRPr="00355B2A">
        <w:rPr>
          <w:spacing w:val="-4"/>
          <w:szCs w:val="24"/>
        </w:rPr>
        <w:t xml:space="preserve"> im wav-Format erzeugen. Positionieren Sie hierzu den Cursor in der Transkription in dem Ereignis, für das Sie den Audio-Schnipsel erzeugen möchten, und klicken Sie auf die </w:t>
      </w:r>
      <w:r w:rsidR="00F70807">
        <w:rPr>
          <w:spacing w:val="-4"/>
          <w:szCs w:val="24"/>
        </w:rPr>
        <w:t>„</w:t>
      </w:r>
      <w:r w:rsidRPr="00355B2A">
        <w:rPr>
          <w:spacing w:val="-4"/>
          <w:szCs w:val="24"/>
        </w:rPr>
        <w:t>Schere</w:t>
      </w:r>
      <w:r w:rsidR="00F70807">
        <w:rPr>
          <w:spacing w:val="-4"/>
          <w:szCs w:val="24"/>
        </w:rPr>
        <w:t>“</w:t>
      </w:r>
      <w:r w:rsidRPr="00355B2A">
        <w:rPr>
          <w:spacing w:val="-4"/>
          <w:szCs w:val="24"/>
        </w:rPr>
        <w:t>. Sie werden mittels eines Dialogfensters aufgefordert, einen Namen und Speicherort für die Audio-Datei auszuwählen.</w:t>
      </w:r>
      <w:r w:rsidRPr="00355B2A">
        <w:rPr>
          <w:spacing w:val="-4"/>
        </w:rPr>
        <w:t xml:space="preserve"> </w:t>
      </w:r>
    </w:p>
    <w:p w:rsidR="0039389A" w:rsidRPr="00355B2A" w:rsidRDefault="0039389A" w:rsidP="0039389A">
      <w:pPr>
        <w:pStyle w:val="Standard-BlockCharCharChar"/>
        <w:rPr>
          <w:spacing w:val="-4"/>
        </w:rPr>
      </w:pPr>
    </w:p>
    <w:p w:rsidR="0039389A" w:rsidRPr="00355B2A" w:rsidRDefault="00F17B16" w:rsidP="0039389A">
      <w:pPr>
        <w:pStyle w:val="BildChar"/>
      </w:pPr>
      <w:r w:rsidRPr="00355B2A">
        <w:rPr>
          <w:noProof/>
        </w:rPr>
        <w:lastRenderedPageBreak/>
        <w:drawing>
          <wp:inline distT="0" distB="0" distL="0" distR="0" wp14:anchorId="61DF4DE0" wp14:editId="4EBB86FB">
            <wp:extent cx="5133975" cy="1409700"/>
            <wp:effectExtent l="0" t="0" r="9525" b="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33975" cy="1409700"/>
                    </a:xfrm>
                    <a:prstGeom prst="rect">
                      <a:avLst/>
                    </a:prstGeom>
                    <a:noFill/>
                    <a:ln>
                      <a:noFill/>
                    </a:ln>
                  </pic:spPr>
                </pic:pic>
              </a:graphicData>
            </a:graphic>
          </wp:inline>
        </w:drawing>
      </w:r>
    </w:p>
    <w:p w:rsidR="0039389A" w:rsidRPr="00355B2A" w:rsidRDefault="0039389A" w:rsidP="0039389A">
      <w:pPr>
        <w:pStyle w:val="Standard-BlockCharCharChar"/>
        <w:rPr>
          <w:spacing w:val="-4"/>
          <w:highlight w:val="yellow"/>
        </w:rPr>
      </w:pPr>
    </w:p>
    <w:p w:rsidR="0039389A" w:rsidRPr="00355B2A" w:rsidRDefault="0039389A" w:rsidP="0039389A">
      <w:pPr>
        <w:pStyle w:val="Standard-BlockCharCharChar"/>
        <w:rPr>
          <w:spacing w:val="-4"/>
          <w:szCs w:val="24"/>
        </w:rPr>
      </w:pPr>
      <w:r w:rsidRPr="00355B2A">
        <w:rPr>
          <w:spacing w:val="-4"/>
          <w:szCs w:val="24"/>
        </w:rPr>
        <w:t xml:space="preserve">Sollten Sie einen anderen als den vom Programm automatisch generierten Namen bzw. Speicherort wünschen, klicken Sie auf </w:t>
      </w:r>
      <w:r w:rsidR="00F70807">
        <w:rPr>
          <w:spacing w:val="-4"/>
          <w:szCs w:val="24"/>
        </w:rPr>
        <w:t>„</w:t>
      </w:r>
      <w:r w:rsidR="0035219D">
        <w:rPr>
          <w:spacing w:val="-4"/>
          <w:szCs w:val="24"/>
        </w:rPr>
        <w:t>Browse…</w:t>
      </w:r>
      <w:r w:rsidR="00F70807">
        <w:rPr>
          <w:spacing w:val="-4"/>
          <w:szCs w:val="24"/>
        </w:rPr>
        <w:t>“</w:t>
      </w:r>
      <w:r w:rsidR="0035219D">
        <w:rPr>
          <w:spacing w:val="-4"/>
          <w:szCs w:val="24"/>
        </w:rPr>
        <w:t>.</w:t>
      </w:r>
      <w:r w:rsidRPr="0035219D">
        <w:rPr>
          <w:spacing w:val="-4"/>
          <w:szCs w:val="24"/>
        </w:rPr>
        <w:t xml:space="preserve"> </w:t>
      </w:r>
      <w:r w:rsidRPr="00355B2A">
        <w:rPr>
          <w:spacing w:val="-4"/>
          <w:szCs w:val="24"/>
        </w:rPr>
        <w:t xml:space="preserve">Bitte beachten Sie, dass die Dateiendung </w:t>
      </w:r>
      <w:r w:rsidR="00F70807">
        <w:rPr>
          <w:spacing w:val="-4"/>
          <w:szCs w:val="24"/>
        </w:rPr>
        <w:t>„</w:t>
      </w:r>
      <w:r w:rsidRPr="00355B2A">
        <w:rPr>
          <w:spacing w:val="-4"/>
          <w:szCs w:val="24"/>
        </w:rPr>
        <w:t>.mov</w:t>
      </w:r>
      <w:r w:rsidR="00F70807">
        <w:rPr>
          <w:spacing w:val="-4"/>
          <w:szCs w:val="24"/>
        </w:rPr>
        <w:t>“</w:t>
      </w:r>
      <w:r w:rsidRPr="00355B2A">
        <w:rPr>
          <w:spacing w:val="-4"/>
          <w:szCs w:val="24"/>
        </w:rPr>
        <w:t xml:space="preserve"> nicht ve</w:t>
      </w:r>
      <w:r w:rsidRPr="00355B2A">
        <w:rPr>
          <w:spacing w:val="-4"/>
          <w:szCs w:val="24"/>
        </w:rPr>
        <w:t>r</w:t>
      </w:r>
      <w:r w:rsidRPr="00355B2A">
        <w:rPr>
          <w:spacing w:val="-4"/>
          <w:szCs w:val="24"/>
        </w:rPr>
        <w:t>ändert werden darf.</w:t>
      </w:r>
    </w:p>
    <w:p w:rsidR="0039389A" w:rsidRPr="00355B2A" w:rsidRDefault="0039389A" w:rsidP="0039389A">
      <w:pPr>
        <w:pStyle w:val="Standard-BlockCharCharChar"/>
        <w:rPr>
          <w:spacing w:val="-4"/>
          <w:szCs w:val="24"/>
        </w:rPr>
      </w:pPr>
    </w:p>
    <w:p w:rsidR="0039389A" w:rsidRPr="00355B2A" w:rsidRDefault="0039389A" w:rsidP="0039389A">
      <w:pPr>
        <w:pStyle w:val="Standard-BlockCharCharChar"/>
        <w:rPr>
          <w:spacing w:val="2"/>
          <w:szCs w:val="24"/>
        </w:rPr>
      </w:pPr>
      <w:r w:rsidRPr="00355B2A">
        <w:rPr>
          <w:spacing w:val="2"/>
          <w:szCs w:val="24"/>
        </w:rPr>
        <w:t xml:space="preserve">Sofern Sie in Ihrer Transkription eine eigene Spur für Links angelegt und den Cursor in dem Ereignis in dieser Spur platziert haben, bietet das Panel Ihnen die Möglichkeit, das Ereignis automatisch mit dem neu generierten </w:t>
      </w:r>
      <w:r w:rsidR="00F70807">
        <w:rPr>
          <w:spacing w:val="2"/>
          <w:szCs w:val="24"/>
        </w:rPr>
        <w:t>„</w:t>
      </w:r>
      <w:r w:rsidRPr="00355B2A">
        <w:rPr>
          <w:spacing w:val="2"/>
          <w:szCs w:val="24"/>
        </w:rPr>
        <w:t>Audio-Schnipsel</w:t>
      </w:r>
      <w:r w:rsidR="00F70807">
        <w:rPr>
          <w:spacing w:val="2"/>
          <w:szCs w:val="24"/>
        </w:rPr>
        <w:t>“</w:t>
      </w:r>
      <w:r w:rsidRPr="00355B2A">
        <w:rPr>
          <w:spacing w:val="2"/>
          <w:szCs w:val="24"/>
        </w:rPr>
        <w:t xml:space="preserve"> zu verknüpfen. Klicken Sie dafür in das Kästchen vor dem </w:t>
      </w:r>
      <w:r w:rsidR="00F70807">
        <w:rPr>
          <w:spacing w:val="2"/>
          <w:szCs w:val="24"/>
        </w:rPr>
        <w:t>„</w:t>
      </w:r>
      <w:r w:rsidRPr="00355B2A">
        <w:rPr>
          <w:spacing w:val="2"/>
          <w:szCs w:val="24"/>
        </w:rPr>
        <w:t>Link to transcription</w:t>
      </w:r>
      <w:r w:rsidR="00F70807">
        <w:rPr>
          <w:spacing w:val="2"/>
          <w:szCs w:val="24"/>
        </w:rPr>
        <w:t>“</w:t>
      </w:r>
      <w:r w:rsidRPr="00355B2A">
        <w:rPr>
          <w:spacing w:val="2"/>
          <w:szCs w:val="24"/>
        </w:rPr>
        <w:t>. Ausführliche Erläuterungen zum Verlinken von Dateien finden Sie</w:t>
      </w:r>
      <w:r w:rsidR="00875F4C">
        <w:rPr>
          <w:spacing w:val="2"/>
          <w:szCs w:val="24"/>
        </w:rPr>
        <w:t xml:space="preserve"> unter</w:t>
      </w:r>
      <w:r w:rsidRPr="00355B2A">
        <w:rPr>
          <w:spacing w:val="2"/>
          <w:szCs w:val="24"/>
        </w:rPr>
        <w:t xml:space="preserve"> </w:t>
      </w:r>
      <w:r w:rsidR="00875F4C" w:rsidRPr="00875F4C">
        <w:rPr>
          <w:spacing w:val="2"/>
          <w:szCs w:val="24"/>
          <w:highlight w:val="yellow"/>
        </w:rPr>
        <w:t>III. Panels &gt; B. Link panel</w:t>
      </w:r>
      <w:r w:rsidRPr="00355B2A">
        <w:rPr>
          <w:spacing w:val="2"/>
          <w:szCs w:val="24"/>
        </w:rPr>
        <w:t>.</w:t>
      </w:r>
    </w:p>
    <w:p w:rsidR="0039389A" w:rsidRPr="00355B2A" w:rsidRDefault="0039389A" w:rsidP="0039389A">
      <w:pPr>
        <w:pStyle w:val="Standard-BlockCharCharChar"/>
        <w:rPr>
          <w:spacing w:val="2"/>
          <w:szCs w:val="24"/>
        </w:rPr>
      </w:pPr>
    </w:p>
    <w:p w:rsidR="0039389A" w:rsidRPr="00355B2A" w:rsidRDefault="0039389A" w:rsidP="0039389A">
      <w:pPr>
        <w:pStyle w:val="Standard-BlockCharCharChar"/>
        <w:rPr>
          <w:spacing w:val="2"/>
          <w:szCs w:val="24"/>
        </w:rPr>
      </w:pPr>
      <w:r w:rsidRPr="00355B2A">
        <w:rPr>
          <w:spacing w:val="2"/>
          <w:szCs w:val="24"/>
        </w:rPr>
        <w:t xml:space="preserve">Bitte beachten Sie, dass die Einbindung von </w:t>
      </w:r>
      <w:r w:rsidR="00755403" w:rsidRPr="00355B2A">
        <w:rPr>
          <w:spacing w:val="2"/>
          <w:szCs w:val="24"/>
        </w:rPr>
        <w:t>Medien</w:t>
      </w:r>
      <w:r w:rsidRPr="00355B2A">
        <w:rPr>
          <w:spacing w:val="2"/>
          <w:szCs w:val="24"/>
        </w:rPr>
        <w:t>-Dateien nicht in jedem Fall reibungslos klappt. Das Gelingen der Verknüpfung ist maßgeblich abhängig</w:t>
      </w:r>
    </w:p>
    <w:p w:rsidR="0039389A" w:rsidRPr="00355B2A" w:rsidRDefault="0039389A" w:rsidP="0039389A">
      <w:pPr>
        <w:pStyle w:val="Nummerierung1"/>
        <w:numPr>
          <w:ilvl w:val="0"/>
          <w:numId w:val="31"/>
        </w:numPr>
        <w:rPr>
          <w:szCs w:val="24"/>
        </w:rPr>
      </w:pPr>
      <w:r w:rsidRPr="00355B2A">
        <w:rPr>
          <w:szCs w:val="24"/>
        </w:rPr>
        <w:t xml:space="preserve">vom Datei-Format des Videos (empfehlenswert sind .avi oder .mov), </w:t>
      </w:r>
    </w:p>
    <w:p w:rsidR="0039389A" w:rsidRPr="00355B2A" w:rsidRDefault="0039389A" w:rsidP="0039389A">
      <w:pPr>
        <w:pStyle w:val="Nummerierung1"/>
        <w:numPr>
          <w:ilvl w:val="0"/>
          <w:numId w:val="31"/>
        </w:numPr>
        <w:rPr>
          <w:szCs w:val="24"/>
        </w:rPr>
      </w:pPr>
      <w:r w:rsidRPr="00355B2A">
        <w:rPr>
          <w:szCs w:val="24"/>
        </w:rPr>
        <w:t xml:space="preserve">von den Leistungsmerkmalen der Video-Karte Ihres Computers sowie </w:t>
      </w:r>
    </w:p>
    <w:p w:rsidR="0039389A" w:rsidRPr="00355B2A" w:rsidRDefault="0039389A" w:rsidP="0039389A">
      <w:pPr>
        <w:pStyle w:val="Nummerierung1"/>
        <w:numPr>
          <w:ilvl w:val="0"/>
          <w:numId w:val="31"/>
        </w:numPr>
        <w:rPr>
          <w:szCs w:val="24"/>
        </w:rPr>
      </w:pPr>
      <w:r w:rsidRPr="00355B2A">
        <w:rPr>
          <w:szCs w:val="24"/>
        </w:rPr>
        <w:t xml:space="preserve">von den Codec-Einstellungen. </w:t>
      </w:r>
    </w:p>
    <w:p w:rsidR="0039389A" w:rsidRPr="00355B2A" w:rsidRDefault="0039389A" w:rsidP="0039389A">
      <w:pPr>
        <w:pStyle w:val="Standard-BlockCharCharChar"/>
        <w:rPr>
          <w:spacing w:val="-4"/>
          <w:szCs w:val="24"/>
        </w:rPr>
      </w:pPr>
    </w:p>
    <w:p w:rsidR="0039389A" w:rsidRPr="00355B2A" w:rsidRDefault="0039389A" w:rsidP="0039389A">
      <w:pPr>
        <w:pStyle w:val="Standard-BlockCharCharChar"/>
        <w:rPr>
          <w:spacing w:val="-4"/>
          <w:szCs w:val="24"/>
        </w:rPr>
      </w:pPr>
      <w:r w:rsidRPr="00355B2A">
        <w:rPr>
          <w:spacing w:val="-4"/>
          <w:szCs w:val="24"/>
        </w:rPr>
        <w:t xml:space="preserve">Bei Problemen </w:t>
      </w:r>
      <w:r w:rsidR="00755403" w:rsidRPr="00355B2A">
        <w:rPr>
          <w:spacing w:val="-4"/>
          <w:szCs w:val="24"/>
        </w:rPr>
        <w:t xml:space="preserve">lesen Sie bitte das Dokument </w:t>
      </w:r>
      <w:r w:rsidR="00755403" w:rsidRPr="00355B2A">
        <w:rPr>
          <w:rStyle w:val="Dokumentation"/>
          <w:szCs w:val="24"/>
        </w:rPr>
        <w:t>Audio</w:t>
      </w:r>
      <w:r w:rsidR="009F6596" w:rsidRPr="00355B2A">
        <w:rPr>
          <w:rStyle w:val="Dokumentation"/>
          <w:szCs w:val="24"/>
        </w:rPr>
        <w:t xml:space="preserve"> and Video Support in EXMARaLDA</w:t>
      </w:r>
      <w:r w:rsidR="009F6596" w:rsidRPr="00355B2A">
        <w:rPr>
          <w:spacing w:val="-4"/>
          <w:szCs w:val="24"/>
        </w:rPr>
        <w:t>.</w:t>
      </w:r>
      <w:r w:rsidRPr="00355B2A">
        <w:rPr>
          <w:spacing w:val="-4"/>
          <w:szCs w:val="24"/>
        </w:rPr>
        <w:t xml:space="preserve"> </w:t>
      </w:r>
    </w:p>
    <w:p w:rsidR="0039389A" w:rsidRPr="00355B2A" w:rsidRDefault="0039389A" w:rsidP="0039389A">
      <w:pPr>
        <w:pStyle w:val="berschrift2"/>
        <w:tabs>
          <w:tab w:val="clear" w:pos="502"/>
          <w:tab w:val="left" w:pos="482"/>
        </w:tabs>
        <w:ind w:left="482" w:hanging="482"/>
        <w:rPr>
          <w:szCs w:val="24"/>
        </w:rPr>
        <w:sectPr w:rsidR="0039389A" w:rsidRPr="00355B2A" w:rsidSect="005B21E1">
          <w:headerReference w:type="default" r:id="rId43"/>
          <w:pgSz w:w="11906" w:h="16838" w:code="9"/>
          <w:pgMar w:top="1361" w:right="1134" w:bottom="907" w:left="1418" w:header="624" w:footer="624" w:gutter="0"/>
          <w:cols w:space="720"/>
        </w:sectPr>
      </w:pPr>
    </w:p>
    <w:p w:rsidR="0039389A" w:rsidRPr="00355B2A" w:rsidRDefault="0039389A" w:rsidP="0039389A">
      <w:pPr>
        <w:pStyle w:val="berschrift2"/>
        <w:tabs>
          <w:tab w:val="clear" w:pos="502"/>
          <w:tab w:val="left" w:pos="482"/>
        </w:tabs>
        <w:ind w:left="482" w:hanging="482"/>
      </w:pPr>
      <w:bookmarkStart w:id="26" w:name="_Toc398708121"/>
      <w:r w:rsidRPr="00355B2A">
        <w:lastRenderedPageBreak/>
        <w:t>Praat panel</w:t>
      </w:r>
      <w:bookmarkEnd w:id="26"/>
    </w:p>
    <w:p w:rsidR="0039389A" w:rsidRPr="00355B2A" w:rsidRDefault="0039389A" w:rsidP="0039389A">
      <w:pPr>
        <w:pStyle w:val="Standard-BlockCharCharChar"/>
      </w:pPr>
    </w:p>
    <w:p w:rsidR="0039389A" w:rsidRPr="006D2B4E" w:rsidRDefault="0039389A" w:rsidP="0039389A">
      <w:pPr>
        <w:pStyle w:val="Standard-BlockCharCharChar"/>
        <w:rPr>
          <w:rFonts w:ascii="Arial Black" w:hAnsi="Arial Black"/>
          <w:b/>
          <w:sz w:val="20"/>
        </w:rPr>
      </w:pPr>
      <w:r w:rsidRPr="00355B2A">
        <w:rPr>
          <w:szCs w:val="24"/>
        </w:rPr>
        <w:t>Das Praat panel dient dem Abspielen einer digitalisierten Aufnahme und dem Zuordnen von a</w:t>
      </w:r>
      <w:r w:rsidRPr="00355B2A">
        <w:rPr>
          <w:szCs w:val="24"/>
        </w:rPr>
        <w:t>b</w:t>
      </w:r>
      <w:r w:rsidRPr="00355B2A">
        <w:rPr>
          <w:szCs w:val="24"/>
        </w:rPr>
        <w:t xml:space="preserve">soluten Zeitwerten aus dieser Aufnahme zu Punkten der EXMARaLDA-Zeitachse. Falls das Praat panel nicht automatisch auf Ihrem Bildschirm erscheinen sollte, wählen Sie </w:t>
      </w:r>
      <w:r w:rsidR="00875F4C">
        <w:rPr>
          <w:rStyle w:val="Menufunction"/>
        </w:rPr>
        <w:t>View &gt; Praat Panel</w:t>
      </w:r>
      <w:r w:rsidRPr="00355B2A">
        <w:rPr>
          <w:szCs w:val="24"/>
        </w:rPr>
        <w:t xml:space="preserve">, um es anzeigen zu lassen. </w:t>
      </w:r>
    </w:p>
    <w:p w:rsidR="0039389A" w:rsidRPr="00355B2A" w:rsidRDefault="0039389A" w:rsidP="0039389A">
      <w:pPr>
        <w:pStyle w:val="Standard-BlockCharCharChar"/>
        <w:rPr>
          <w:szCs w:val="24"/>
        </w:rPr>
      </w:pPr>
    </w:p>
    <w:p w:rsidR="0039389A" w:rsidRPr="00355B2A" w:rsidRDefault="00F17B16" w:rsidP="0039389A">
      <w:pPr>
        <w:pStyle w:val="BildChar"/>
      </w:pPr>
      <w:r w:rsidRPr="00355B2A">
        <w:rPr>
          <w:b/>
          <w:bCs/>
          <w:iCs/>
          <w:noProof/>
          <w:sz w:val="24"/>
          <w:szCs w:val="24"/>
        </w:rPr>
        <w:drawing>
          <wp:inline distT="0" distB="0" distL="0" distR="0" wp14:anchorId="0B3627A6" wp14:editId="379BC453">
            <wp:extent cx="1943100" cy="2105025"/>
            <wp:effectExtent l="0" t="0" r="0" b="9525"/>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43100" cy="2105025"/>
                    </a:xfrm>
                    <a:prstGeom prst="rect">
                      <a:avLst/>
                    </a:prstGeom>
                    <a:noFill/>
                    <a:ln>
                      <a:noFill/>
                    </a:ln>
                  </pic:spPr>
                </pic:pic>
              </a:graphicData>
            </a:graphic>
          </wp:inline>
        </w:drawing>
      </w:r>
    </w:p>
    <w:p w:rsidR="0039389A" w:rsidRPr="00355B2A" w:rsidRDefault="0039389A" w:rsidP="0039389A">
      <w:pPr>
        <w:pStyle w:val="Standard-BlockCharCharChar"/>
      </w:pPr>
    </w:p>
    <w:p w:rsidR="0039389A" w:rsidRPr="00355B2A" w:rsidRDefault="0039389A" w:rsidP="0039389A">
      <w:pPr>
        <w:pStyle w:val="Standard-BlockCharCharChar"/>
      </w:pPr>
    </w:p>
    <w:p w:rsidR="00755403" w:rsidRPr="00355B2A" w:rsidRDefault="00755403" w:rsidP="00755403">
      <w:pPr>
        <w:pStyle w:val="Standard-BlockCharCharChar"/>
        <w:pBdr>
          <w:top w:val="single" w:sz="4" w:space="1" w:color="auto"/>
          <w:left w:val="single" w:sz="4" w:space="4" w:color="auto"/>
          <w:bottom w:val="single" w:sz="4" w:space="1" w:color="auto"/>
          <w:right w:val="single" w:sz="4" w:space="4" w:color="auto"/>
        </w:pBdr>
        <w:shd w:val="clear" w:color="auto" w:fill="E6E6E6"/>
        <w:rPr>
          <w:b/>
          <w:szCs w:val="24"/>
        </w:rPr>
      </w:pPr>
      <w:r w:rsidRPr="00355B2A">
        <w:rPr>
          <w:b/>
          <w:szCs w:val="24"/>
        </w:rPr>
        <w:t>Konfiguration von Windows und Praat für die Arbeit mit EXMARaLDA</w:t>
      </w:r>
    </w:p>
    <w:p w:rsidR="00755403" w:rsidRPr="00355B2A" w:rsidRDefault="00755403" w:rsidP="00755403">
      <w:pPr>
        <w:pStyle w:val="Standard-BlockCharCharChar"/>
        <w:pBdr>
          <w:top w:val="single" w:sz="4" w:space="1" w:color="auto"/>
          <w:left w:val="single" w:sz="4" w:space="4" w:color="auto"/>
          <w:bottom w:val="single" w:sz="4" w:space="1" w:color="auto"/>
          <w:right w:val="single" w:sz="4" w:space="4" w:color="auto"/>
        </w:pBdr>
        <w:shd w:val="clear" w:color="auto" w:fill="E6E6E6"/>
      </w:pPr>
    </w:p>
    <w:p w:rsidR="0039389A" w:rsidRPr="00355B2A" w:rsidRDefault="0039389A" w:rsidP="00755403">
      <w:pPr>
        <w:pStyle w:val="Standard-BlockCharCharChar"/>
        <w:pBdr>
          <w:top w:val="single" w:sz="4" w:space="1" w:color="auto"/>
          <w:left w:val="single" w:sz="4" w:space="4" w:color="auto"/>
          <w:bottom w:val="single" w:sz="4" w:space="1" w:color="auto"/>
          <w:right w:val="single" w:sz="4" w:space="4" w:color="auto"/>
        </w:pBdr>
        <w:shd w:val="clear" w:color="auto" w:fill="E6E6E6"/>
        <w:rPr>
          <w:szCs w:val="24"/>
        </w:rPr>
      </w:pPr>
      <w:r w:rsidRPr="00355B2A">
        <w:rPr>
          <w:szCs w:val="24"/>
        </w:rPr>
        <w:t xml:space="preserve">Die jeweils aktuellste Version von Praat erhalten Sie über die Website </w:t>
      </w:r>
      <w:hyperlink r:id="rId45" w:history="1">
        <w:r w:rsidRPr="00355B2A">
          <w:rPr>
            <w:rStyle w:val="Hyperlink"/>
            <w:b/>
            <w:szCs w:val="24"/>
          </w:rPr>
          <w:t>http://www.praat.org</w:t>
        </w:r>
      </w:hyperlink>
      <w:r w:rsidRPr="00355B2A">
        <w:rPr>
          <w:szCs w:val="24"/>
        </w:rPr>
        <w:t xml:space="preserve">. Die jeweils aktuellste Version von Sendpraat ist dort ebenfalls erhältlich, und zwar unter der Adresse </w:t>
      </w:r>
      <w:hyperlink r:id="rId46" w:history="1">
        <w:r w:rsidRPr="00355B2A">
          <w:rPr>
            <w:rStyle w:val="Hyperlink"/>
            <w:b/>
            <w:szCs w:val="24"/>
          </w:rPr>
          <w:t>http://www.fon.hum.uva.nl/praat/sendpraat.html</w:t>
        </w:r>
      </w:hyperlink>
      <w:r w:rsidRPr="00355B2A">
        <w:rPr>
          <w:szCs w:val="24"/>
        </w:rPr>
        <w:t>.</w:t>
      </w:r>
    </w:p>
    <w:p w:rsidR="00CB7B99" w:rsidRPr="00355B2A" w:rsidRDefault="0039389A" w:rsidP="00755403">
      <w:pPr>
        <w:pStyle w:val="Standard-BlockCharCharChar"/>
        <w:pBdr>
          <w:top w:val="single" w:sz="4" w:space="1" w:color="auto"/>
          <w:left w:val="single" w:sz="4" w:space="4" w:color="auto"/>
          <w:bottom w:val="single" w:sz="4" w:space="1" w:color="auto"/>
          <w:right w:val="single" w:sz="4" w:space="4" w:color="auto"/>
        </w:pBdr>
        <w:shd w:val="clear" w:color="auto" w:fill="E6E6E6"/>
        <w:rPr>
          <w:szCs w:val="24"/>
        </w:rPr>
      </w:pPr>
      <w:r w:rsidRPr="00355B2A">
        <w:rPr>
          <w:szCs w:val="24"/>
        </w:rPr>
        <w:t>Laden Sie beide Programme auf Ihren Rechner in das gleiche Verzeichnis (z</w:t>
      </w:r>
      <w:r w:rsidR="009A7600">
        <w:rPr>
          <w:szCs w:val="24"/>
        </w:rPr>
        <w:t>. B. C</w:t>
      </w:r>
      <w:r w:rsidRPr="00355B2A">
        <w:rPr>
          <w:szCs w:val="24"/>
        </w:rPr>
        <w:t xml:space="preserve">:\Programme\Praat). Richten Sie anschließend </w:t>
      </w:r>
      <w:r w:rsidR="00CB7B99" w:rsidRPr="00355B2A">
        <w:rPr>
          <w:szCs w:val="24"/>
        </w:rPr>
        <w:t xml:space="preserve">den Pfad ein, </w:t>
      </w:r>
    </w:p>
    <w:p w:rsidR="00CB7B99" w:rsidRPr="00355B2A" w:rsidRDefault="00CB7B99" w:rsidP="00755403">
      <w:pPr>
        <w:pStyle w:val="Standard-BlockCharCharChar"/>
        <w:pBdr>
          <w:top w:val="single" w:sz="4" w:space="1" w:color="auto"/>
          <w:left w:val="single" w:sz="4" w:space="4" w:color="auto"/>
          <w:bottom w:val="single" w:sz="4" w:space="1" w:color="auto"/>
          <w:right w:val="single" w:sz="4" w:space="4" w:color="auto"/>
        </w:pBdr>
        <w:shd w:val="clear" w:color="auto" w:fill="E6E6E6"/>
        <w:rPr>
          <w:szCs w:val="24"/>
        </w:rPr>
      </w:pPr>
    </w:p>
    <w:p w:rsidR="00CB7B99" w:rsidRPr="00355B2A" w:rsidRDefault="006D2B4E" w:rsidP="00CB7B99">
      <w:pPr>
        <w:pStyle w:val="Standard-BlockCharCharChar"/>
        <w:pBdr>
          <w:top w:val="single" w:sz="4" w:space="1" w:color="auto"/>
          <w:left w:val="single" w:sz="4" w:space="4" w:color="auto"/>
          <w:bottom w:val="single" w:sz="4" w:space="1" w:color="auto"/>
          <w:right w:val="single" w:sz="4" w:space="4" w:color="auto"/>
        </w:pBdr>
        <w:shd w:val="clear" w:color="auto" w:fill="E6E6E6"/>
        <w:rPr>
          <w:szCs w:val="24"/>
        </w:rPr>
      </w:pPr>
      <w:r>
        <w:rPr>
          <w:szCs w:val="24"/>
        </w:rPr>
        <w:t xml:space="preserve">1) entweder, indem Sie unter </w:t>
      </w:r>
      <w:r w:rsidR="00875F4C">
        <w:rPr>
          <w:rStyle w:val="Menufunction"/>
        </w:rPr>
        <w:t>Edit &gt; Preferences</w:t>
      </w:r>
      <w:r>
        <w:rPr>
          <w:szCs w:val="24"/>
        </w:rPr>
        <w:t xml:space="preserve"> im Reiter </w:t>
      </w:r>
      <w:r w:rsidR="00F70807">
        <w:rPr>
          <w:szCs w:val="24"/>
        </w:rPr>
        <w:t>„</w:t>
      </w:r>
      <w:r w:rsidRPr="009A7600">
        <w:rPr>
          <w:szCs w:val="24"/>
        </w:rPr>
        <w:t>P</w:t>
      </w:r>
      <w:r w:rsidR="00875F4C" w:rsidRPr="009A7600">
        <w:rPr>
          <w:szCs w:val="24"/>
        </w:rPr>
        <w:t>aths</w:t>
      </w:r>
      <w:r w:rsidR="00F70807">
        <w:rPr>
          <w:szCs w:val="24"/>
        </w:rPr>
        <w:t>“</w:t>
      </w:r>
      <w:r w:rsidRPr="009A7600">
        <w:rPr>
          <w:szCs w:val="24"/>
        </w:rPr>
        <w:t xml:space="preserve"> unter</w:t>
      </w:r>
      <w:r w:rsidR="009A7600">
        <w:rPr>
          <w:szCs w:val="24"/>
        </w:rPr>
        <w:t xml:space="preserve"> </w:t>
      </w:r>
      <w:r w:rsidR="00F70807">
        <w:rPr>
          <w:szCs w:val="24"/>
        </w:rPr>
        <w:t>„</w:t>
      </w:r>
      <w:r w:rsidRPr="009A7600">
        <w:rPr>
          <w:szCs w:val="24"/>
        </w:rPr>
        <w:t>Praat Directory</w:t>
      </w:r>
      <w:r w:rsidR="00F70807">
        <w:rPr>
          <w:szCs w:val="24"/>
        </w:rPr>
        <w:t>“</w:t>
      </w:r>
      <w:r w:rsidR="00CB7B99" w:rsidRPr="00355B2A">
        <w:rPr>
          <w:szCs w:val="24"/>
        </w:rPr>
        <w:t xml:space="preserve"> das Verzeichnis eintragen, in dem praat.exe und sendpraat.exe liegen (diese Option steht seit Version 1.4.3. zur Verfügung) </w:t>
      </w:r>
    </w:p>
    <w:p w:rsidR="00CB7B99" w:rsidRPr="00355B2A" w:rsidRDefault="00CB7B99" w:rsidP="00CB7B99">
      <w:pPr>
        <w:pStyle w:val="Standard-BlockCharCharChar"/>
        <w:pBdr>
          <w:top w:val="single" w:sz="4" w:space="1" w:color="auto"/>
          <w:left w:val="single" w:sz="4" w:space="4" w:color="auto"/>
          <w:bottom w:val="single" w:sz="4" w:space="1" w:color="auto"/>
          <w:right w:val="single" w:sz="4" w:space="4" w:color="auto"/>
        </w:pBdr>
        <w:shd w:val="clear" w:color="auto" w:fill="E6E6E6"/>
        <w:rPr>
          <w:szCs w:val="24"/>
        </w:rPr>
      </w:pPr>
    </w:p>
    <w:p w:rsidR="00CB7B99" w:rsidRPr="00355B2A" w:rsidRDefault="00CB7B99" w:rsidP="00CB7B99">
      <w:pPr>
        <w:pStyle w:val="Standard-BlockCharCharChar"/>
        <w:pBdr>
          <w:top w:val="single" w:sz="4" w:space="1" w:color="auto"/>
          <w:left w:val="single" w:sz="4" w:space="4" w:color="auto"/>
          <w:bottom w:val="single" w:sz="4" w:space="1" w:color="auto"/>
          <w:right w:val="single" w:sz="4" w:space="4" w:color="auto"/>
        </w:pBdr>
        <w:shd w:val="clear" w:color="auto" w:fill="E6E6E6"/>
      </w:pPr>
      <w:r w:rsidRPr="00355B2A">
        <w:lastRenderedPageBreak/>
        <w:t xml:space="preserve"> </w:t>
      </w:r>
      <w:r w:rsidR="00F17B16" w:rsidRPr="00355B2A">
        <w:rPr>
          <w:noProof/>
        </w:rPr>
        <w:drawing>
          <wp:inline distT="0" distB="0" distL="0" distR="0" wp14:anchorId="6DC786C1" wp14:editId="1A899BD1">
            <wp:extent cx="5791200" cy="3533775"/>
            <wp:effectExtent l="0" t="0" r="0" b="9525"/>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200" cy="3533775"/>
                    </a:xfrm>
                    <a:prstGeom prst="rect">
                      <a:avLst/>
                    </a:prstGeom>
                    <a:noFill/>
                    <a:ln>
                      <a:noFill/>
                    </a:ln>
                  </pic:spPr>
                </pic:pic>
              </a:graphicData>
            </a:graphic>
          </wp:inline>
        </w:drawing>
      </w:r>
    </w:p>
    <w:p w:rsidR="00CB7B99" w:rsidRPr="00355B2A" w:rsidRDefault="00CB7B99" w:rsidP="00755403">
      <w:pPr>
        <w:pStyle w:val="Standard-BlockCharCharChar"/>
        <w:pBdr>
          <w:top w:val="single" w:sz="4" w:space="1" w:color="auto"/>
          <w:left w:val="single" w:sz="4" w:space="4" w:color="auto"/>
          <w:bottom w:val="single" w:sz="4" w:space="1" w:color="auto"/>
          <w:right w:val="single" w:sz="4" w:space="4" w:color="auto"/>
        </w:pBdr>
        <w:shd w:val="clear" w:color="auto" w:fill="E6E6E6"/>
      </w:pPr>
    </w:p>
    <w:p w:rsidR="00CB7B99" w:rsidRPr="00355B2A" w:rsidRDefault="00CB7B99" w:rsidP="00755403">
      <w:pPr>
        <w:pStyle w:val="Standard-BlockCharCharChar"/>
        <w:pBdr>
          <w:top w:val="single" w:sz="4" w:space="1" w:color="auto"/>
          <w:left w:val="single" w:sz="4" w:space="4" w:color="auto"/>
          <w:bottom w:val="single" w:sz="4" w:space="1" w:color="auto"/>
          <w:right w:val="single" w:sz="4" w:space="4" w:color="auto"/>
        </w:pBdr>
        <w:shd w:val="clear" w:color="auto" w:fill="E6E6E6"/>
      </w:pPr>
    </w:p>
    <w:p w:rsidR="0039389A" w:rsidRPr="00355B2A" w:rsidRDefault="00CB7B99" w:rsidP="00755403">
      <w:pPr>
        <w:pStyle w:val="Standard-BlockCharCharChar"/>
        <w:pBdr>
          <w:top w:val="single" w:sz="4" w:space="1" w:color="auto"/>
          <w:left w:val="single" w:sz="4" w:space="4" w:color="auto"/>
          <w:bottom w:val="single" w:sz="4" w:space="1" w:color="auto"/>
          <w:right w:val="single" w:sz="4" w:space="4" w:color="auto"/>
        </w:pBdr>
        <w:shd w:val="clear" w:color="auto" w:fill="E6E6E6"/>
      </w:pPr>
      <w:r w:rsidRPr="00355B2A">
        <w:rPr>
          <w:szCs w:val="24"/>
        </w:rPr>
        <w:t xml:space="preserve">2) oder indem Sie </w:t>
      </w:r>
      <w:r w:rsidR="0039389A" w:rsidRPr="00355B2A">
        <w:rPr>
          <w:szCs w:val="24"/>
        </w:rPr>
        <w:t>über die Systemeinstellungen (z. B. unter MS Windows </w:t>
      </w:r>
      <w:r w:rsidR="00755403" w:rsidRPr="00355B2A">
        <w:rPr>
          <w:szCs w:val="24"/>
        </w:rPr>
        <w:t>XP</w:t>
      </w:r>
      <w:r w:rsidR="0039389A" w:rsidRPr="00355B2A">
        <w:rPr>
          <w:szCs w:val="24"/>
        </w:rPr>
        <w:t xml:space="preserve"> über: </w:t>
      </w:r>
      <w:r w:rsidR="0039389A" w:rsidRPr="006D2B4E">
        <w:rPr>
          <w:rStyle w:val="Menufunction"/>
        </w:rPr>
        <w:t>Start &gt; Systemsteuerung &gt; System &gt; Erweitert &gt; Umgebungsvariablen</w:t>
      </w:r>
      <w:r w:rsidR="0039389A" w:rsidRPr="00355B2A">
        <w:rPr>
          <w:szCs w:val="24"/>
        </w:rPr>
        <w:t>) den Sy</w:t>
      </w:r>
      <w:r w:rsidR="0039389A" w:rsidRPr="00355B2A">
        <w:rPr>
          <w:szCs w:val="24"/>
        </w:rPr>
        <w:t>s</w:t>
      </w:r>
      <w:r w:rsidR="0039389A" w:rsidRPr="00355B2A">
        <w:rPr>
          <w:szCs w:val="24"/>
        </w:rPr>
        <w:t>tempfad so ein</w:t>
      </w:r>
      <w:r w:rsidRPr="00355B2A">
        <w:rPr>
          <w:szCs w:val="24"/>
        </w:rPr>
        <w:t>stellen</w:t>
      </w:r>
      <w:r w:rsidR="0039389A" w:rsidRPr="00355B2A">
        <w:rPr>
          <w:szCs w:val="24"/>
        </w:rPr>
        <w:t>, dass er dieses Verzeichnis enthält</w:t>
      </w:r>
      <w:r w:rsidR="0039389A" w:rsidRPr="00355B2A">
        <w:t xml:space="preserve">. </w:t>
      </w:r>
    </w:p>
    <w:p w:rsidR="00CB7B99" w:rsidRPr="00355B2A" w:rsidRDefault="00CB7B99" w:rsidP="00755403">
      <w:pPr>
        <w:pStyle w:val="Standard-BlockCharCharChar"/>
        <w:pBdr>
          <w:top w:val="single" w:sz="4" w:space="1" w:color="auto"/>
          <w:left w:val="single" w:sz="4" w:space="4" w:color="auto"/>
          <w:bottom w:val="single" w:sz="4" w:space="1" w:color="auto"/>
          <w:right w:val="single" w:sz="4" w:space="4" w:color="auto"/>
        </w:pBdr>
        <w:shd w:val="clear" w:color="auto" w:fill="E6E6E6"/>
      </w:pPr>
    </w:p>
    <w:p w:rsidR="00755403" w:rsidRPr="00355B2A" w:rsidRDefault="00F17B16" w:rsidP="006251C4">
      <w:pPr>
        <w:pStyle w:val="Standard-BlockCharCharChar"/>
        <w:pBdr>
          <w:top w:val="single" w:sz="4" w:space="1" w:color="auto"/>
          <w:left w:val="single" w:sz="4" w:space="4" w:color="auto"/>
          <w:bottom w:val="single" w:sz="4" w:space="1" w:color="auto"/>
          <w:right w:val="single" w:sz="4" w:space="4" w:color="auto"/>
        </w:pBdr>
        <w:shd w:val="clear" w:color="auto" w:fill="E6E6E6"/>
        <w:jc w:val="center"/>
      </w:pPr>
      <w:r w:rsidRPr="00355B2A">
        <w:rPr>
          <w:noProof/>
        </w:rPr>
        <w:drawing>
          <wp:inline distT="0" distB="0" distL="0" distR="0" wp14:anchorId="2C2B6496" wp14:editId="17BEA929">
            <wp:extent cx="2171700" cy="2771775"/>
            <wp:effectExtent l="0" t="0" r="0" b="9525"/>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71700" cy="2771775"/>
                    </a:xfrm>
                    <a:prstGeom prst="rect">
                      <a:avLst/>
                    </a:prstGeom>
                    <a:noFill/>
                    <a:ln>
                      <a:noFill/>
                    </a:ln>
                  </pic:spPr>
                </pic:pic>
              </a:graphicData>
            </a:graphic>
          </wp:inline>
        </w:drawing>
      </w:r>
      <w:r w:rsidR="00755403" w:rsidRPr="00355B2A">
        <w:t xml:space="preserve"> </w:t>
      </w:r>
      <w:r w:rsidRPr="00355B2A">
        <w:rPr>
          <w:noProof/>
        </w:rPr>
        <w:drawing>
          <wp:inline distT="0" distB="0" distL="0" distR="0" wp14:anchorId="086C3522" wp14:editId="3A3F0569">
            <wp:extent cx="2505075" cy="2809875"/>
            <wp:effectExtent l="0" t="0" r="9525" b="9525"/>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05075" cy="2809875"/>
                    </a:xfrm>
                    <a:prstGeom prst="rect">
                      <a:avLst/>
                    </a:prstGeom>
                    <a:noFill/>
                    <a:ln>
                      <a:noFill/>
                    </a:ln>
                  </pic:spPr>
                </pic:pic>
              </a:graphicData>
            </a:graphic>
          </wp:inline>
        </w:drawing>
      </w:r>
      <w:r w:rsidR="00755403" w:rsidRPr="00355B2A">
        <w:t xml:space="preserve"> </w:t>
      </w:r>
      <w:r w:rsidRPr="00355B2A">
        <w:rPr>
          <w:noProof/>
        </w:rPr>
        <w:drawing>
          <wp:inline distT="0" distB="0" distL="0" distR="0" wp14:anchorId="1EBF5F7E" wp14:editId="2EBF3027">
            <wp:extent cx="2933700" cy="1228725"/>
            <wp:effectExtent l="0" t="0" r="0" b="9525"/>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33700" cy="1228725"/>
                    </a:xfrm>
                    <a:prstGeom prst="rect">
                      <a:avLst/>
                    </a:prstGeom>
                    <a:noFill/>
                    <a:ln>
                      <a:noFill/>
                    </a:ln>
                  </pic:spPr>
                </pic:pic>
              </a:graphicData>
            </a:graphic>
          </wp:inline>
        </w:drawing>
      </w:r>
    </w:p>
    <w:p w:rsidR="00CB7B99" w:rsidRPr="00355B2A" w:rsidRDefault="00CB7B99" w:rsidP="006251C4">
      <w:pPr>
        <w:pStyle w:val="Standard-BlockCharCharChar"/>
      </w:pPr>
    </w:p>
    <w:p w:rsidR="006251C4" w:rsidRPr="00355B2A" w:rsidRDefault="006251C4" w:rsidP="006251C4">
      <w:pPr>
        <w:pStyle w:val="Standard-BlockCharCharChar"/>
        <w:rPr>
          <w:szCs w:val="24"/>
        </w:rPr>
      </w:pPr>
      <w:r w:rsidRPr="00355B2A">
        <w:rPr>
          <w:szCs w:val="24"/>
        </w:rPr>
        <w:t>Bitte beachten Sie: Das Praat panel ist derzeit nur unter MS Windows verfügbar. Die Verwe</w:t>
      </w:r>
      <w:r w:rsidRPr="00355B2A">
        <w:rPr>
          <w:szCs w:val="24"/>
        </w:rPr>
        <w:t>n</w:t>
      </w:r>
      <w:r w:rsidRPr="00355B2A">
        <w:rPr>
          <w:szCs w:val="24"/>
        </w:rPr>
        <w:t xml:space="preserve">dung des Praat panel setzt voraus, dass die Programme Praat und Sendpraat auf Ihrem Rechner </w:t>
      </w:r>
      <w:r w:rsidRPr="00355B2A">
        <w:rPr>
          <w:szCs w:val="24"/>
        </w:rPr>
        <w:lastRenderedPageBreak/>
        <w:t>installiert sind und der Systempfad auf das Verzeichnis zeigt, in dem diese Programme liegen.</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 xml:space="preserve">Wenn Sie diese Einstellungen einmal vorgenommen haben, können Sie das Programm Praat über </w:t>
      </w:r>
      <w:r w:rsidRPr="00CC1B2E">
        <w:rPr>
          <w:rStyle w:val="Menufunction"/>
        </w:rPr>
        <w:t>Start Praat</w:t>
      </w:r>
      <w:r w:rsidRPr="00355B2A">
        <w:rPr>
          <w:szCs w:val="24"/>
        </w:rPr>
        <w:t xml:space="preserve"> direkt aus dem Partitur-Editor heraus starten. Dies nimmt einige Sekunden in A</w:t>
      </w:r>
      <w:r w:rsidRPr="00355B2A">
        <w:rPr>
          <w:szCs w:val="24"/>
        </w:rPr>
        <w:t>n</w:t>
      </w:r>
      <w:r w:rsidRPr="00355B2A">
        <w:rPr>
          <w:szCs w:val="24"/>
        </w:rPr>
        <w:t xml:space="preserve">spruch. Warten Sie, bis das Programm vollständig gestartet ist, und bestätigen Sie anschließen den </w:t>
      </w:r>
      <w:r w:rsidR="00F70807">
        <w:rPr>
          <w:szCs w:val="24"/>
        </w:rPr>
        <w:t>„</w:t>
      </w:r>
      <w:r w:rsidRPr="00875F4C">
        <w:rPr>
          <w:szCs w:val="24"/>
        </w:rPr>
        <w:t>Starting Praat...</w:t>
      </w:r>
      <w:r w:rsidR="00F70807">
        <w:rPr>
          <w:szCs w:val="24"/>
        </w:rPr>
        <w:t>“</w:t>
      </w:r>
      <w:r w:rsidRPr="00875F4C">
        <w:rPr>
          <w:szCs w:val="24"/>
        </w:rPr>
        <w:t>-</w:t>
      </w:r>
      <w:r w:rsidRPr="00355B2A">
        <w:rPr>
          <w:szCs w:val="24"/>
        </w:rPr>
        <w:t xml:space="preserve">Dialog, der im Partitur-Editor angezeigt wird, mit </w:t>
      </w:r>
      <w:r w:rsidR="006352D9">
        <w:rPr>
          <w:szCs w:val="24"/>
        </w:rPr>
        <w:t>„</w:t>
      </w:r>
      <w:r w:rsidRPr="006352D9">
        <w:rPr>
          <w:szCs w:val="24"/>
        </w:rPr>
        <w:t>OK</w:t>
      </w:r>
      <w:r w:rsidR="006352D9">
        <w:rPr>
          <w:szCs w:val="24"/>
        </w:rPr>
        <w:t>“</w:t>
      </w:r>
      <w:r w:rsidRPr="00355B2A">
        <w:rPr>
          <w:szCs w:val="24"/>
        </w:rPr>
        <w:t>.</w:t>
      </w:r>
    </w:p>
    <w:p w:rsidR="0039389A" w:rsidRPr="00355B2A" w:rsidRDefault="0039389A" w:rsidP="0039389A">
      <w:pPr>
        <w:pStyle w:val="Standard-BlockCharCharChar"/>
      </w:pPr>
    </w:p>
    <w:p w:rsidR="0039389A" w:rsidRPr="00355B2A" w:rsidRDefault="00F17B16" w:rsidP="0039389A">
      <w:pPr>
        <w:pStyle w:val="BildChar"/>
      </w:pPr>
      <w:r w:rsidRPr="00355B2A">
        <w:rPr>
          <w:noProof/>
        </w:rPr>
        <w:drawing>
          <wp:inline distT="0" distB="0" distL="0" distR="0" wp14:anchorId="77A717AA" wp14:editId="6043CA3E">
            <wp:extent cx="2390775" cy="1019175"/>
            <wp:effectExtent l="0" t="0" r="9525" b="952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90775" cy="1019175"/>
                    </a:xfrm>
                    <a:prstGeom prst="rect">
                      <a:avLst/>
                    </a:prstGeom>
                    <a:noFill/>
                    <a:ln>
                      <a:noFill/>
                    </a:ln>
                  </pic:spPr>
                </pic:pic>
              </a:graphicData>
            </a:graphic>
          </wp:inline>
        </w:drawing>
      </w:r>
    </w:p>
    <w:p w:rsidR="0039389A" w:rsidRPr="00355B2A" w:rsidRDefault="0039389A" w:rsidP="0039389A">
      <w:pPr>
        <w:pStyle w:val="Standard-BlockCharCharChar"/>
      </w:pPr>
    </w:p>
    <w:p w:rsidR="0039389A" w:rsidRPr="00355B2A" w:rsidRDefault="0039389A" w:rsidP="0039389A">
      <w:pPr>
        <w:pStyle w:val="Standard-BlockCharCharChar"/>
        <w:rPr>
          <w:szCs w:val="24"/>
        </w:rPr>
      </w:pPr>
      <w:r w:rsidRPr="00355B2A">
        <w:rPr>
          <w:szCs w:val="24"/>
        </w:rPr>
        <w:t xml:space="preserve">Wenn in der Meta-Information der aktuell im Partitur-Editor geladenen Transkription unter </w:t>
      </w:r>
      <w:r w:rsidR="00F70807">
        <w:rPr>
          <w:szCs w:val="24"/>
        </w:rPr>
        <w:t>„</w:t>
      </w:r>
      <w:r w:rsidRPr="00355B2A">
        <w:rPr>
          <w:szCs w:val="24"/>
        </w:rPr>
        <w:t>R</w:t>
      </w:r>
      <w:r w:rsidRPr="00355B2A">
        <w:rPr>
          <w:szCs w:val="24"/>
        </w:rPr>
        <w:t>e</w:t>
      </w:r>
      <w:r w:rsidRPr="00355B2A">
        <w:rPr>
          <w:szCs w:val="24"/>
        </w:rPr>
        <w:t>ferenced File</w:t>
      </w:r>
      <w:r w:rsidR="00F70807">
        <w:rPr>
          <w:szCs w:val="24"/>
        </w:rPr>
        <w:t>“</w:t>
      </w:r>
      <w:r w:rsidRPr="00355B2A">
        <w:rPr>
          <w:szCs w:val="24"/>
        </w:rPr>
        <w:t xml:space="preserve"> eine Audio-Datei eingetragen ist, so wird diese standardmäßig vom Praat panel als in Praat zu ladende Datei eingesetzt. </w:t>
      </w:r>
    </w:p>
    <w:p w:rsidR="0039389A" w:rsidRPr="00355B2A" w:rsidRDefault="0039389A" w:rsidP="0039389A">
      <w:pPr>
        <w:pStyle w:val="Standard-BlockCharCharChar"/>
        <w:rPr>
          <w:szCs w:val="24"/>
        </w:rPr>
      </w:pPr>
    </w:p>
    <w:p w:rsidR="0039389A" w:rsidRPr="00355B2A" w:rsidRDefault="0039389A" w:rsidP="0039389A">
      <w:pPr>
        <w:pStyle w:val="Standard-BlockCharCharChar"/>
        <w:rPr>
          <w:szCs w:val="24"/>
        </w:rPr>
      </w:pPr>
      <w:r w:rsidRPr="00355B2A">
        <w:rPr>
          <w:szCs w:val="24"/>
        </w:rPr>
        <w:t xml:space="preserve">Das eigentliche Laden der Datei nehmen Sie vor, indem Sie auf </w:t>
      </w:r>
      <w:r w:rsidR="00F70807">
        <w:rPr>
          <w:szCs w:val="24"/>
        </w:rPr>
        <w:t>„</w:t>
      </w:r>
      <w:r w:rsidRPr="009A7600">
        <w:rPr>
          <w:szCs w:val="24"/>
        </w:rPr>
        <w:t>(Re)load</w:t>
      </w:r>
      <w:r w:rsidR="00F70807">
        <w:rPr>
          <w:szCs w:val="24"/>
        </w:rPr>
        <w:t>“</w:t>
      </w:r>
      <w:r w:rsidRPr="00355B2A">
        <w:rPr>
          <w:szCs w:val="24"/>
        </w:rPr>
        <w:t xml:space="preserve"> klicken. Praat öffnet nun ein so genannte </w:t>
      </w:r>
      <w:r w:rsidR="00F70807">
        <w:rPr>
          <w:szCs w:val="24"/>
        </w:rPr>
        <w:t>„</w:t>
      </w:r>
      <w:r w:rsidRPr="00355B2A">
        <w:rPr>
          <w:szCs w:val="24"/>
        </w:rPr>
        <w:t>Long Sound</w:t>
      </w:r>
      <w:r w:rsidR="00F70807">
        <w:rPr>
          <w:szCs w:val="24"/>
        </w:rPr>
        <w:t>“</w:t>
      </w:r>
      <w:r w:rsidRPr="00355B2A">
        <w:rPr>
          <w:szCs w:val="24"/>
        </w:rPr>
        <w:t>-Fenster, das ein Oszillogramm und möglicherweise weitere Visualisierungen der Audio-Datei anzeigt:</w:t>
      </w:r>
    </w:p>
    <w:p w:rsidR="00755403" w:rsidRPr="00355B2A" w:rsidRDefault="00755403" w:rsidP="0039389A">
      <w:pPr>
        <w:pStyle w:val="Standard-BlockCharCharChar"/>
      </w:pPr>
    </w:p>
    <w:p w:rsidR="0039389A" w:rsidRPr="00355B2A" w:rsidRDefault="00F17B16" w:rsidP="0039389A">
      <w:pPr>
        <w:pStyle w:val="BildChar"/>
      </w:pPr>
      <w:r w:rsidRPr="00355B2A">
        <w:rPr>
          <w:noProof/>
        </w:rPr>
        <w:drawing>
          <wp:inline distT="0" distB="0" distL="0" distR="0" wp14:anchorId="23B2A589" wp14:editId="178539A9">
            <wp:extent cx="5972175" cy="2790825"/>
            <wp:effectExtent l="0" t="0" r="9525" b="9525"/>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2175" cy="2790825"/>
                    </a:xfrm>
                    <a:prstGeom prst="rect">
                      <a:avLst/>
                    </a:prstGeom>
                    <a:noFill/>
                    <a:ln>
                      <a:noFill/>
                    </a:ln>
                  </pic:spPr>
                </pic:pic>
              </a:graphicData>
            </a:graphic>
          </wp:inline>
        </w:drawing>
      </w:r>
    </w:p>
    <w:p w:rsidR="0039389A" w:rsidRPr="00355B2A" w:rsidRDefault="0039389A" w:rsidP="0039389A">
      <w:pPr>
        <w:pStyle w:val="Standard-BlockCharCharChar"/>
      </w:pPr>
    </w:p>
    <w:p w:rsidR="0039389A" w:rsidRPr="00355B2A" w:rsidRDefault="0039389A" w:rsidP="0039389A">
      <w:pPr>
        <w:pStyle w:val="Standard-BlockCharCharChar"/>
        <w:rPr>
          <w:szCs w:val="24"/>
        </w:rPr>
      </w:pPr>
      <w:r w:rsidRPr="00355B2A">
        <w:rPr>
          <w:szCs w:val="24"/>
        </w:rPr>
        <w:t xml:space="preserve">Arrangieren Sie dieses Fenster so auf dem Bildschirm, dass Partitur, Praat panel und </w:t>
      </w:r>
      <w:r w:rsidR="00F70807">
        <w:rPr>
          <w:szCs w:val="24"/>
        </w:rPr>
        <w:t>„</w:t>
      </w:r>
      <w:r w:rsidRPr="00355B2A">
        <w:rPr>
          <w:szCs w:val="24"/>
        </w:rPr>
        <w:t>Long Sound</w:t>
      </w:r>
      <w:r w:rsidR="00F70807">
        <w:rPr>
          <w:szCs w:val="24"/>
        </w:rPr>
        <w:t>“</w:t>
      </w:r>
      <w:r w:rsidRPr="00355B2A">
        <w:rPr>
          <w:szCs w:val="24"/>
        </w:rPr>
        <w:t>-Fenster gleichzeitig zugänglich sind. Um den in Praat angezeigten Ausschnitt der Audio-Datei zu bestimmen, wählen Sie eine der folgenden beiden Möglichkeiten:</w:t>
      </w:r>
    </w:p>
    <w:p w:rsidR="0039389A" w:rsidRPr="00355B2A" w:rsidRDefault="0039389A" w:rsidP="0039389A">
      <w:pPr>
        <w:pStyle w:val="Standard-BlockCharCharChar"/>
        <w:rPr>
          <w:szCs w:val="24"/>
        </w:rPr>
      </w:pPr>
    </w:p>
    <w:p w:rsidR="0039389A" w:rsidRPr="00355B2A" w:rsidRDefault="0039389A" w:rsidP="0039389A">
      <w:pPr>
        <w:pStyle w:val="Nummerierung1"/>
        <w:numPr>
          <w:ilvl w:val="0"/>
          <w:numId w:val="15"/>
        </w:numPr>
        <w:rPr>
          <w:spacing w:val="-2"/>
          <w:szCs w:val="24"/>
        </w:rPr>
      </w:pPr>
      <w:r w:rsidRPr="00355B2A">
        <w:rPr>
          <w:spacing w:val="-2"/>
          <w:szCs w:val="24"/>
        </w:rPr>
        <w:t>Wählen Sie im Partitur-Editor einen Ausschnitt aus der Transkription aus und klicken Sie anschließend im Praat </w:t>
      </w:r>
      <w:r w:rsidRPr="00BD172E">
        <w:rPr>
          <w:spacing w:val="-2"/>
          <w:szCs w:val="24"/>
        </w:rPr>
        <w:t xml:space="preserve">panel auf </w:t>
      </w:r>
      <w:r w:rsidR="00F70807">
        <w:rPr>
          <w:spacing w:val="-2"/>
          <w:szCs w:val="24"/>
        </w:rPr>
        <w:t>„</w:t>
      </w:r>
      <w:r w:rsidRPr="00BD172E">
        <w:rPr>
          <w:spacing w:val="-2"/>
          <w:szCs w:val="24"/>
        </w:rPr>
        <w:t>Set</w:t>
      </w:r>
      <w:r w:rsidR="00F70807">
        <w:rPr>
          <w:spacing w:val="-2"/>
          <w:szCs w:val="24"/>
        </w:rPr>
        <w:t>“</w:t>
      </w:r>
      <w:r w:rsidRPr="00BD172E">
        <w:rPr>
          <w:spacing w:val="-2"/>
          <w:szCs w:val="24"/>
        </w:rPr>
        <w:t>.</w:t>
      </w:r>
      <w:r w:rsidRPr="00355B2A">
        <w:rPr>
          <w:spacing w:val="-2"/>
          <w:szCs w:val="24"/>
        </w:rPr>
        <w:t xml:space="preserve"> Die zum Ausschnitt gehörigen absoluten Zeitwerte aus der Zeitachse in der Transkription werden als Start- und Endwerte des in Praat angezeigten Ausschnitts verwendet.</w:t>
      </w:r>
    </w:p>
    <w:p w:rsidR="0039389A" w:rsidRPr="00355B2A" w:rsidRDefault="0039389A" w:rsidP="0039389A">
      <w:pPr>
        <w:pStyle w:val="Nummerierung1"/>
        <w:numPr>
          <w:ilvl w:val="0"/>
          <w:numId w:val="15"/>
        </w:numPr>
        <w:rPr>
          <w:szCs w:val="24"/>
        </w:rPr>
      </w:pPr>
      <w:r w:rsidRPr="00355B2A">
        <w:rPr>
          <w:szCs w:val="24"/>
        </w:rPr>
        <w:t xml:space="preserve">Aktivieren Sie die </w:t>
      </w:r>
      <w:r w:rsidRPr="00BD172E">
        <w:rPr>
          <w:szCs w:val="24"/>
        </w:rPr>
        <w:t xml:space="preserve">Option </w:t>
      </w:r>
      <w:r w:rsidR="00F70807">
        <w:rPr>
          <w:szCs w:val="24"/>
        </w:rPr>
        <w:t>„</w:t>
      </w:r>
      <w:r w:rsidRPr="00BD172E">
        <w:rPr>
          <w:spacing w:val="-2"/>
          <w:szCs w:val="24"/>
        </w:rPr>
        <w:t>Synchronize with selection</w:t>
      </w:r>
      <w:r w:rsidR="00F70807">
        <w:rPr>
          <w:spacing w:val="-2"/>
          <w:szCs w:val="24"/>
        </w:rPr>
        <w:t>“</w:t>
      </w:r>
      <w:r w:rsidRPr="00BD172E">
        <w:rPr>
          <w:spacing w:val="-2"/>
          <w:szCs w:val="24"/>
        </w:rPr>
        <w:t xml:space="preserve"> im</w:t>
      </w:r>
      <w:r w:rsidRPr="00BD172E">
        <w:rPr>
          <w:szCs w:val="24"/>
        </w:rPr>
        <w:t xml:space="preserve"> Praat</w:t>
      </w:r>
      <w:r w:rsidRPr="00355B2A">
        <w:rPr>
          <w:szCs w:val="24"/>
        </w:rPr>
        <w:t> panel. Die Auswahl im Partitur-Editor wird dann automatisch mit dem angezeigten Abschnitt der Audio-Datei in Praat synchronisiert.</w:t>
      </w:r>
    </w:p>
    <w:p w:rsidR="0039389A" w:rsidRPr="00355B2A" w:rsidRDefault="0039389A" w:rsidP="0039389A">
      <w:pPr>
        <w:pStyle w:val="Standard-BlockCharCharChar"/>
        <w:rPr>
          <w:szCs w:val="24"/>
        </w:rPr>
      </w:pPr>
    </w:p>
    <w:p w:rsidR="0039389A" w:rsidRPr="00BD172E" w:rsidRDefault="0039389A" w:rsidP="0039389A">
      <w:pPr>
        <w:pStyle w:val="Standard-BlockCharCharChar"/>
        <w:rPr>
          <w:rFonts w:ascii="Arial Black" w:hAnsi="Arial Black"/>
          <w:b/>
          <w:sz w:val="20"/>
        </w:rPr>
      </w:pPr>
      <w:r w:rsidRPr="00355B2A">
        <w:rPr>
          <w:szCs w:val="24"/>
        </w:rPr>
        <w:t xml:space="preserve">Während </w:t>
      </w:r>
      <w:r w:rsidRPr="00BD172E">
        <w:rPr>
          <w:szCs w:val="24"/>
        </w:rPr>
        <w:t xml:space="preserve">über </w:t>
      </w:r>
      <w:r w:rsidR="00F70807">
        <w:rPr>
          <w:szCs w:val="24"/>
        </w:rPr>
        <w:t>„</w:t>
      </w:r>
      <w:r w:rsidRPr="00BD172E">
        <w:rPr>
          <w:szCs w:val="24"/>
        </w:rPr>
        <w:t>Set</w:t>
      </w:r>
      <w:r w:rsidR="00F70807">
        <w:rPr>
          <w:szCs w:val="24"/>
        </w:rPr>
        <w:t>“</w:t>
      </w:r>
      <w:r w:rsidRPr="00BD172E">
        <w:rPr>
          <w:szCs w:val="24"/>
        </w:rPr>
        <w:t xml:space="preserve"> also Zeitwerte aus dem Partitur-Editor an Praat übermittelt, dient die Fun</w:t>
      </w:r>
      <w:r w:rsidRPr="00BD172E">
        <w:rPr>
          <w:szCs w:val="24"/>
        </w:rPr>
        <w:t>k</w:t>
      </w:r>
      <w:r w:rsidRPr="00BD172E">
        <w:rPr>
          <w:szCs w:val="24"/>
        </w:rPr>
        <w:lastRenderedPageBreak/>
        <w:t xml:space="preserve">tion </w:t>
      </w:r>
      <w:r w:rsidR="00F70807">
        <w:rPr>
          <w:szCs w:val="24"/>
        </w:rPr>
        <w:t>„</w:t>
      </w:r>
      <w:r w:rsidRPr="00BD172E">
        <w:rPr>
          <w:szCs w:val="24"/>
        </w:rPr>
        <w:t>Get</w:t>
      </w:r>
      <w:r w:rsidR="00F70807">
        <w:rPr>
          <w:szCs w:val="24"/>
        </w:rPr>
        <w:t>“</w:t>
      </w:r>
      <w:r w:rsidRPr="00BD172E">
        <w:rPr>
          <w:szCs w:val="24"/>
        </w:rPr>
        <w:t xml:space="preserve"> der Kommunikation in der umgekehrten Richtung. Markieren Sie hierfür im Partitur-Editor einen Punkt der Zeitachse und klicken Sie dann auf </w:t>
      </w:r>
      <w:r w:rsidR="00F70807">
        <w:rPr>
          <w:szCs w:val="24"/>
        </w:rPr>
        <w:t>„</w:t>
      </w:r>
      <w:r w:rsidRPr="00BD172E">
        <w:rPr>
          <w:szCs w:val="24"/>
        </w:rPr>
        <w:t>Get</w:t>
      </w:r>
      <w:r w:rsidR="00F70807">
        <w:rPr>
          <w:szCs w:val="24"/>
        </w:rPr>
        <w:t>“</w:t>
      </w:r>
      <w:r w:rsidRPr="00BD172E">
        <w:rPr>
          <w:szCs w:val="24"/>
        </w:rPr>
        <w:t>. Dem</w:t>
      </w:r>
      <w:r w:rsidRPr="00355B2A">
        <w:rPr>
          <w:szCs w:val="24"/>
        </w:rPr>
        <w:t xml:space="preserve"> ausgewählten Zeitpunkt wird nun der absolute Zeitwert zugeordnet, an dem sich der Cursor in Praat (die rote Linie in der obigen Abbildung) befindet (s</w:t>
      </w:r>
      <w:r w:rsidRPr="00355B2A">
        <w:rPr>
          <w:spacing w:val="-2"/>
          <w:szCs w:val="24"/>
        </w:rPr>
        <w:t xml:space="preserve">iehe dazu auch Anhang </w:t>
      </w:r>
      <w:r w:rsidR="00755403" w:rsidRPr="00355B2A">
        <w:rPr>
          <w:spacing w:val="-2"/>
          <w:szCs w:val="24"/>
        </w:rPr>
        <w:t>E</w:t>
      </w:r>
      <w:r w:rsidRPr="00355B2A">
        <w:rPr>
          <w:spacing w:val="-2"/>
          <w:szCs w:val="24"/>
        </w:rPr>
        <w:t>).</w:t>
      </w:r>
    </w:p>
    <w:p w:rsidR="0039389A" w:rsidRPr="00355B2A" w:rsidRDefault="0039389A" w:rsidP="0039389A">
      <w:pPr>
        <w:pStyle w:val="Standard-BlockCharCharChar"/>
      </w:pPr>
    </w:p>
    <w:p w:rsidR="009F6596" w:rsidRPr="00355B2A" w:rsidRDefault="009F6596" w:rsidP="0039389A">
      <w:pPr>
        <w:pStyle w:val="Standard-BlockCharCharChar"/>
      </w:pPr>
    </w:p>
    <w:p w:rsidR="005F561B" w:rsidRPr="00355B2A" w:rsidRDefault="005F561B" w:rsidP="009F6596">
      <w:pPr>
        <w:pStyle w:val="berschrift2"/>
        <w:tabs>
          <w:tab w:val="clear" w:pos="502"/>
          <w:tab w:val="left" w:pos="482"/>
        </w:tabs>
        <w:ind w:left="482" w:hanging="482"/>
        <w:sectPr w:rsidR="005F561B" w:rsidRPr="00355B2A" w:rsidSect="005B21E1">
          <w:headerReference w:type="default" r:id="rId53"/>
          <w:pgSz w:w="11906" w:h="16838" w:code="9"/>
          <w:pgMar w:top="1361" w:right="1134" w:bottom="907" w:left="1418" w:header="624" w:footer="624" w:gutter="0"/>
          <w:cols w:space="720"/>
        </w:sectPr>
      </w:pPr>
    </w:p>
    <w:p w:rsidR="009F6596" w:rsidRPr="00355B2A" w:rsidRDefault="009F6596" w:rsidP="009F6596">
      <w:pPr>
        <w:pStyle w:val="berschrift2"/>
        <w:tabs>
          <w:tab w:val="clear" w:pos="502"/>
          <w:tab w:val="left" w:pos="482"/>
        </w:tabs>
        <w:ind w:left="482" w:hanging="482"/>
      </w:pPr>
      <w:bookmarkStart w:id="27" w:name="_Toc398708122"/>
      <w:r w:rsidRPr="00355B2A">
        <w:lastRenderedPageBreak/>
        <w:t>Annotation panel</w:t>
      </w:r>
      <w:bookmarkEnd w:id="27"/>
    </w:p>
    <w:p w:rsidR="009F6596" w:rsidRPr="00355B2A" w:rsidRDefault="009F6596" w:rsidP="0039389A">
      <w:pPr>
        <w:pStyle w:val="Standard-BlockCharCharChar"/>
      </w:pPr>
    </w:p>
    <w:p w:rsidR="00D61E9B" w:rsidRPr="00355B2A" w:rsidRDefault="00BC3B72" w:rsidP="0039389A">
      <w:pPr>
        <w:pStyle w:val="Standard-BlockCharCharChar"/>
        <w:rPr>
          <w:szCs w:val="24"/>
        </w:rPr>
      </w:pPr>
      <w:r w:rsidRPr="00355B2A">
        <w:rPr>
          <w:szCs w:val="24"/>
        </w:rPr>
        <w:t>Das Annotation Panel dient dem systematischen und konsistenten Hinzufügen von Annotationen zu einer Transkription. Seine Funktionsweise ist dem virtuellen Keyboard vergleichbar – es b</w:t>
      </w:r>
      <w:r w:rsidRPr="00355B2A">
        <w:rPr>
          <w:szCs w:val="24"/>
        </w:rPr>
        <w:t>e</w:t>
      </w:r>
      <w:r w:rsidRPr="00355B2A">
        <w:rPr>
          <w:szCs w:val="24"/>
        </w:rPr>
        <w:t xml:space="preserve">steht aus einer Zusammenstellung von Symbolen, die per Klick in die Partitur eingefügt werden können. Allerdings erlaubt das Annotation Panel erstens, diese Symbole hierarchisch (d.h. in einer Baumstruktur) zu organisieren. </w:t>
      </w:r>
      <w:r w:rsidR="00672C25" w:rsidRPr="00355B2A">
        <w:rPr>
          <w:szCs w:val="24"/>
        </w:rPr>
        <w:t xml:space="preserve">Zweitens kann der Nutzer Kategorien für das Annotation Panel selbst definieren (siehe dazu </w:t>
      </w:r>
      <w:r w:rsidR="00672C25" w:rsidRPr="00355B2A">
        <w:rPr>
          <w:rStyle w:val="Dokumentation"/>
          <w:szCs w:val="24"/>
        </w:rPr>
        <w:t>How to use and configure the annotation panel</w:t>
      </w:r>
      <w:r w:rsidR="00672C25" w:rsidRPr="00355B2A">
        <w:rPr>
          <w:szCs w:val="24"/>
        </w:rPr>
        <w:t>). Drittens</w:t>
      </w:r>
      <w:r w:rsidRPr="00355B2A">
        <w:rPr>
          <w:szCs w:val="24"/>
        </w:rPr>
        <w:t xml:space="preserve"> kann sich das Annotation Panel </w:t>
      </w:r>
      <w:r w:rsidR="00A4718E">
        <w:rPr>
          <w:szCs w:val="24"/>
        </w:rPr>
        <w:t>‚intelligent‘</w:t>
      </w:r>
      <w:r w:rsidR="00A52DC5" w:rsidRPr="00355B2A">
        <w:rPr>
          <w:szCs w:val="24"/>
        </w:rPr>
        <w:t xml:space="preserve"> </w:t>
      </w:r>
      <w:r w:rsidR="00672C25" w:rsidRPr="00355B2A">
        <w:rPr>
          <w:szCs w:val="24"/>
        </w:rPr>
        <w:t>an die Annotationsaufgabe anpassen</w:t>
      </w:r>
      <w:r w:rsidR="00D61E9B" w:rsidRPr="00355B2A">
        <w:rPr>
          <w:szCs w:val="24"/>
        </w:rPr>
        <w:t>, indem es a</w:t>
      </w:r>
      <w:r w:rsidR="00D61E9B" w:rsidRPr="00355B2A">
        <w:rPr>
          <w:szCs w:val="24"/>
        </w:rPr>
        <w:t>b</w:t>
      </w:r>
      <w:r w:rsidR="00D61E9B" w:rsidRPr="00355B2A">
        <w:rPr>
          <w:szCs w:val="24"/>
        </w:rPr>
        <w:t>hängig von der aktuellen Auswahl in der Partitur bestimmte Kategorien-Sets in der Hierarchie</w:t>
      </w:r>
      <w:r w:rsidRPr="00355B2A">
        <w:rPr>
          <w:szCs w:val="24"/>
        </w:rPr>
        <w:t xml:space="preserve"> </w:t>
      </w:r>
      <w:r w:rsidR="00D61E9B" w:rsidRPr="00355B2A">
        <w:rPr>
          <w:szCs w:val="24"/>
        </w:rPr>
        <w:t>ein- bzw. ausblendet.</w:t>
      </w:r>
    </w:p>
    <w:p w:rsidR="00D61E9B" w:rsidRPr="00355B2A" w:rsidRDefault="00D61E9B" w:rsidP="0039389A">
      <w:pPr>
        <w:pStyle w:val="Standard-BlockCharCharChar"/>
        <w:rPr>
          <w:szCs w:val="24"/>
        </w:rPr>
      </w:pPr>
    </w:p>
    <w:p w:rsidR="00D61E9B" w:rsidRPr="00355B2A" w:rsidRDefault="00F17B16" w:rsidP="00D61E9B">
      <w:pPr>
        <w:pStyle w:val="Standard-BlockCharCharChar"/>
        <w:jc w:val="center"/>
        <w:rPr>
          <w:szCs w:val="24"/>
        </w:rPr>
      </w:pPr>
      <w:r w:rsidRPr="00355B2A">
        <w:rPr>
          <w:noProof/>
          <w:szCs w:val="24"/>
        </w:rPr>
        <w:drawing>
          <wp:inline distT="0" distB="0" distL="0" distR="0" wp14:anchorId="6D01C768" wp14:editId="784BD7C4">
            <wp:extent cx="2867025" cy="3209925"/>
            <wp:effectExtent l="0" t="0" r="9525" b="9525"/>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67025" cy="3209925"/>
                    </a:xfrm>
                    <a:prstGeom prst="rect">
                      <a:avLst/>
                    </a:prstGeom>
                    <a:noFill/>
                    <a:ln>
                      <a:noFill/>
                    </a:ln>
                  </pic:spPr>
                </pic:pic>
              </a:graphicData>
            </a:graphic>
          </wp:inline>
        </w:drawing>
      </w:r>
    </w:p>
    <w:p w:rsidR="00D61E9B" w:rsidRPr="00355B2A" w:rsidRDefault="00D61E9B" w:rsidP="0039389A">
      <w:pPr>
        <w:pStyle w:val="Standard-BlockCharCharChar"/>
        <w:rPr>
          <w:szCs w:val="24"/>
        </w:rPr>
      </w:pPr>
    </w:p>
    <w:p w:rsidR="005F561B" w:rsidRPr="00355B2A" w:rsidRDefault="00D61E9B" w:rsidP="0039389A">
      <w:pPr>
        <w:pStyle w:val="Standard-BlockCharCharChar"/>
        <w:rPr>
          <w:szCs w:val="24"/>
        </w:rPr>
      </w:pPr>
      <w:r w:rsidRPr="00355B2A">
        <w:rPr>
          <w:szCs w:val="24"/>
        </w:rPr>
        <w:t>Blenden</w:t>
      </w:r>
      <w:r w:rsidR="006D2B4E">
        <w:rPr>
          <w:szCs w:val="24"/>
        </w:rPr>
        <w:t xml:space="preserve"> Sie das Annotation Panel über </w:t>
      </w:r>
      <w:r w:rsidR="007079FD">
        <w:rPr>
          <w:rStyle w:val="Menufunction"/>
        </w:rPr>
        <w:t>View &gt; Annotation Panel</w:t>
      </w:r>
      <w:r w:rsidR="006D2B4E" w:rsidRPr="006D2B4E">
        <w:rPr>
          <w:rStyle w:val="Menufunction"/>
        </w:rPr>
        <w:t xml:space="preserve"> </w:t>
      </w:r>
      <w:r w:rsidR="006D2B4E">
        <w:rPr>
          <w:szCs w:val="24"/>
        </w:rPr>
        <w:t>ein</w:t>
      </w:r>
      <w:r w:rsidRPr="00355B2A">
        <w:rPr>
          <w:szCs w:val="24"/>
        </w:rPr>
        <w:t>. Falls vorhanden, wird automatisch die letzte verwendete Annotations-Spezifikation geladen. Um eine neue Spezifikt</w:t>
      </w:r>
      <w:r w:rsidRPr="00355B2A">
        <w:rPr>
          <w:szCs w:val="24"/>
        </w:rPr>
        <w:t>a</w:t>
      </w:r>
      <w:r w:rsidRPr="00355B2A">
        <w:rPr>
          <w:szCs w:val="24"/>
        </w:rPr>
        <w:t>tion zu la</w:t>
      </w:r>
      <w:r w:rsidR="006D2B4E">
        <w:rPr>
          <w:szCs w:val="24"/>
        </w:rPr>
        <w:t xml:space="preserve">den, drücken Sie auf den Button </w:t>
      </w:r>
      <w:r w:rsidR="00F70807">
        <w:rPr>
          <w:szCs w:val="24"/>
        </w:rPr>
        <w:t>„</w:t>
      </w:r>
      <w:r w:rsidR="006D2B4E" w:rsidRPr="007079FD">
        <w:rPr>
          <w:szCs w:val="24"/>
        </w:rPr>
        <w:t>Open...</w:t>
      </w:r>
      <w:r w:rsidR="00F70807">
        <w:rPr>
          <w:szCs w:val="24"/>
        </w:rPr>
        <w:t>“</w:t>
      </w:r>
      <w:r w:rsidRPr="00355B2A">
        <w:rPr>
          <w:szCs w:val="24"/>
        </w:rPr>
        <w:t xml:space="preserve"> und wählen die XML-Datei aus, in der die Annotations-Spezifikation definiert ist.</w:t>
      </w:r>
    </w:p>
    <w:p w:rsidR="00D61E9B" w:rsidRPr="00355B2A" w:rsidRDefault="00D61E9B" w:rsidP="0039389A">
      <w:pPr>
        <w:pStyle w:val="Standard-BlockCharCharChar"/>
        <w:rPr>
          <w:szCs w:val="24"/>
        </w:rPr>
      </w:pPr>
      <w:r w:rsidRPr="00355B2A">
        <w:rPr>
          <w:szCs w:val="24"/>
        </w:rPr>
        <w:t xml:space="preserve">Eine Annotations-Spezifikation besteht aus einem oder mehreren Annotations-Sets. Für jedes </w:t>
      </w:r>
      <w:r w:rsidR="00CB02BE" w:rsidRPr="00355B2A">
        <w:rPr>
          <w:szCs w:val="24"/>
        </w:rPr>
        <w:t xml:space="preserve">Annotation-Set </w:t>
      </w:r>
      <w:r w:rsidRPr="00355B2A">
        <w:rPr>
          <w:szCs w:val="24"/>
        </w:rPr>
        <w:t>wird im Annotation Panel eine eigene Karteikarte geöffnet. Jedes Annotation-Set besteht aus ineinander geschachtelten Kategorien, die als ein Baum angezeigt werden. Kateg</w:t>
      </w:r>
      <w:r w:rsidRPr="00355B2A">
        <w:rPr>
          <w:szCs w:val="24"/>
        </w:rPr>
        <w:t>o</w:t>
      </w:r>
      <w:r w:rsidRPr="00355B2A">
        <w:rPr>
          <w:szCs w:val="24"/>
        </w:rPr>
        <w:t>rien können, müssen aber nicht, mit einem Tag und einer Beschreibung versehen sein. Tags we</w:t>
      </w:r>
      <w:r w:rsidRPr="00355B2A">
        <w:rPr>
          <w:szCs w:val="24"/>
        </w:rPr>
        <w:t>r</w:t>
      </w:r>
      <w:r w:rsidRPr="00355B2A">
        <w:rPr>
          <w:szCs w:val="24"/>
        </w:rPr>
        <w:t>den im Baum fettgedruckt dargestellt, Beschreibungen zur ausgewählten Kategorie im Textfen</w:t>
      </w:r>
      <w:r w:rsidRPr="00355B2A">
        <w:rPr>
          <w:szCs w:val="24"/>
        </w:rPr>
        <w:t>s</w:t>
      </w:r>
      <w:r w:rsidRPr="00355B2A">
        <w:rPr>
          <w:szCs w:val="24"/>
        </w:rPr>
        <w:t xml:space="preserve">ter unter dem Baum </w:t>
      </w:r>
      <w:r w:rsidR="00CB02BE" w:rsidRPr="00355B2A">
        <w:rPr>
          <w:szCs w:val="24"/>
        </w:rPr>
        <w:t>angezeigt. Ein Doppelklick auf eine Kategorie mit Tag fügt das betreffende Tag an der momentanen Cursorposition in der Partitur ein.</w:t>
      </w:r>
    </w:p>
    <w:p w:rsidR="00CB02BE" w:rsidRPr="00355B2A" w:rsidRDefault="00CB02BE" w:rsidP="0039389A">
      <w:pPr>
        <w:pStyle w:val="Standard-BlockCharCharChar"/>
        <w:rPr>
          <w:szCs w:val="24"/>
        </w:rPr>
      </w:pPr>
    </w:p>
    <w:p w:rsidR="00CB02BE" w:rsidRPr="00355B2A" w:rsidRDefault="00F17B16" w:rsidP="00CB02BE">
      <w:pPr>
        <w:pStyle w:val="Standard-BlockCharCharChar"/>
        <w:jc w:val="center"/>
        <w:rPr>
          <w:szCs w:val="24"/>
        </w:rPr>
      </w:pPr>
      <w:r w:rsidRPr="00355B2A">
        <w:rPr>
          <w:noProof/>
          <w:szCs w:val="24"/>
        </w:rPr>
        <w:lastRenderedPageBreak/>
        <w:drawing>
          <wp:inline distT="0" distB="0" distL="0" distR="0" wp14:anchorId="10A16521" wp14:editId="1AB15E42">
            <wp:extent cx="4953000" cy="2085975"/>
            <wp:effectExtent l="0" t="0" r="0" b="9525"/>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53000" cy="2085975"/>
                    </a:xfrm>
                    <a:prstGeom prst="rect">
                      <a:avLst/>
                    </a:prstGeom>
                    <a:noFill/>
                    <a:ln>
                      <a:noFill/>
                    </a:ln>
                  </pic:spPr>
                </pic:pic>
              </a:graphicData>
            </a:graphic>
          </wp:inline>
        </w:drawing>
      </w:r>
    </w:p>
    <w:p w:rsidR="00D61E9B" w:rsidRPr="00355B2A" w:rsidRDefault="00D61E9B" w:rsidP="0039389A">
      <w:pPr>
        <w:pStyle w:val="Standard-BlockCharCharChar"/>
        <w:rPr>
          <w:szCs w:val="24"/>
        </w:rPr>
      </w:pPr>
    </w:p>
    <w:p w:rsidR="005F561B" w:rsidRPr="00355B2A" w:rsidRDefault="005F561B" w:rsidP="00CB02BE">
      <w:pPr>
        <w:pStyle w:val="berschrift2"/>
        <w:numPr>
          <w:ilvl w:val="0"/>
          <w:numId w:val="0"/>
        </w:numPr>
        <w:tabs>
          <w:tab w:val="left" w:pos="482"/>
        </w:tabs>
        <w:rPr>
          <w:szCs w:val="24"/>
        </w:rPr>
        <w:sectPr w:rsidR="005F561B" w:rsidRPr="00355B2A" w:rsidSect="005B21E1">
          <w:headerReference w:type="default" r:id="rId56"/>
          <w:pgSz w:w="11906" w:h="16838" w:code="9"/>
          <w:pgMar w:top="1361" w:right="1134" w:bottom="907" w:left="1418" w:header="624" w:footer="624" w:gutter="0"/>
          <w:cols w:space="720"/>
        </w:sectPr>
      </w:pPr>
    </w:p>
    <w:p w:rsidR="005F561B" w:rsidRPr="00355B2A" w:rsidRDefault="005F561B" w:rsidP="005F561B">
      <w:pPr>
        <w:pStyle w:val="berschrift2"/>
        <w:tabs>
          <w:tab w:val="clear" w:pos="502"/>
          <w:tab w:val="left" w:pos="482"/>
        </w:tabs>
        <w:ind w:left="482" w:hanging="482"/>
      </w:pPr>
      <w:bookmarkStart w:id="28" w:name="_Toc398708123"/>
      <w:r w:rsidRPr="00355B2A">
        <w:lastRenderedPageBreak/>
        <w:t>IPA panel</w:t>
      </w:r>
      <w:bookmarkEnd w:id="28"/>
    </w:p>
    <w:p w:rsidR="005F561B" w:rsidRPr="00355B2A" w:rsidRDefault="005F561B" w:rsidP="005F561B">
      <w:pPr>
        <w:pStyle w:val="Standard-BlockCharCharChar"/>
      </w:pPr>
    </w:p>
    <w:p w:rsidR="005F561B" w:rsidRPr="00355B2A" w:rsidRDefault="005F561B" w:rsidP="005F561B">
      <w:pPr>
        <w:pStyle w:val="Standard-BlockCharCharChar"/>
        <w:rPr>
          <w:szCs w:val="24"/>
        </w:rPr>
      </w:pPr>
      <w:r w:rsidRPr="00355B2A">
        <w:rPr>
          <w:szCs w:val="24"/>
        </w:rPr>
        <w:t>Das IPA-Panel stellt die Symbole des Internationalen Phonetischen Alphabets in einer Ansicht zur Verfügung, in der die Symbole nach Paramtern wie Artikulationsart, -ort etc. der entspr</w:t>
      </w:r>
      <w:r w:rsidRPr="00355B2A">
        <w:rPr>
          <w:szCs w:val="24"/>
        </w:rPr>
        <w:t>e</w:t>
      </w:r>
      <w:r w:rsidRPr="00355B2A">
        <w:rPr>
          <w:szCs w:val="24"/>
        </w:rPr>
        <w:t>chenden Laute angeordnet sind. Das Panel besteht aus drei Reitern:</w:t>
      </w:r>
    </w:p>
    <w:p w:rsidR="005F561B" w:rsidRPr="00355B2A" w:rsidRDefault="005F561B" w:rsidP="005F561B">
      <w:pPr>
        <w:pStyle w:val="Standard-BlockCharCharChar"/>
        <w:rPr>
          <w:szCs w:val="24"/>
        </w:rPr>
      </w:pPr>
    </w:p>
    <w:p w:rsidR="005F561B" w:rsidRPr="00355B2A" w:rsidRDefault="005F561B" w:rsidP="005F561B">
      <w:pPr>
        <w:pStyle w:val="Standard-BlockCharCharChar"/>
        <w:rPr>
          <w:szCs w:val="24"/>
        </w:rPr>
      </w:pPr>
      <w:r w:rsidRPr="00355B2A">
        <w:rPr>
          <w:szCs w:val="24"/>
        </w:rPr>
        <w:t>Vokale und Suprasegmentalia:</w:t>
      </w:r>
    </w:p>
    <w:p w:rsidR="005F561B" w:rsidRPr="00355B2A" w:rsidRDefault="005F561B" w:rsidP="005F561B">
      <w:pPr>
        <w:pStyle w:val="Standard-BlockCharCharChar"/>
        <w:rPr>
          <w:szCs w:val="24"/>
        </w:rPr>
      </w:pPr>
    </w:p>
    <w:p w:rsidR="005F561B" w:rsidRPr="00355B2A" w:rsidRDefault="00F17B16" w:rsidP="005F561B">
      <w:pPr>
        <w:pStyle w:val="Standard-BlockCharCharChar"/>
        <w:rPr>
          <w:szCs w:val="24"/>
        </w:rPr>
      </w:pPr>
      <w:r w:rsidRPr="00355B2A">
        <w:rPr>
          <w:noProof/>
          <w:szCs w:val="24"/>
        </w:rPr>
        <w:drawing>
          <wp:inline distT="0" distB="0" distL="0" distR="0" wp14:anchorId="2179D774" wp14:editId="5A4B4FEF">
            <wp:extent cx="5934075" cy="3305175"/>
            <wp:effectExtent l="0" t="0" r="9525" b="9525"/>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5F561B" w:rsidRPr="00355B2A" w:rsidRDefault="005F561B" w:rsidP="005F561B">
      <w:pPr>
        <w:pStyle w:val="Standard-BlockCharCharChar"/>
        <w:rPr>
          <w:szCs w:val="24"/>
        </w:rPr>
      </w:pPr>
    </w:p>
    <w:p w:rsidR="005F561B" w:rsidRPr="00355B2A" w:rsidRDefault="005F561B" w:rsidP="005F561B">
      <w:pPr>
        <w:pStyle w:val="Standard-BlockCharCharChar"/>
        <w:rPr>
          <w:szCs w:val="24"/>
        </w:rPr>
      </w:pPr>
      <w:r w:rsidRPr="00355B2A">
        <w:rPr>
          <w:szCs w:val="24"/>
        </w:rPr>
        <w:t>Konsonanten:</w:t>
      </w:r>
    </w:p>
    <w:p w:rsidR="005F561B" w:rsidRPr="00355B2A" w:rsidRDefault="005F561B" w:rsidP="005F561B">
      <w:pPr>
        <w:pStyle w:val="Standard-BlockCharCharChar"/>
        <w:rPr>
          <w:szCs w:val="24"/>
        </w:rPr>
      </w:pPr>
    </w:p>
    <w:p w:rsidR="005F561B" w:rsidRPr="00355B2A" w:rsidRDefault="00F17B16" w:rsidP="005F561B">
      <w:pPr>
        <w:pStyle w:val="Standard-BlockCharCharChar"/>
        <w:rPr>
          <w:szCs w:val="24"/>
        </w:rPr>
      </w:pPr>
      <w:r w:rsidRPr="00355B2A">
        <w:rPr>
          <w:noProof/>
          <w:szCs w:val="24"/>
        </w:rPr>
        <w:drawing>
          <wp:inline distT="0" distB="0" distL="0" distR="0" wp14:anchorId="16467904" wp14:editId="289D453A">
            <wp:extent cx="5934075" cy="3305175"/>
            <wp:effectExtent l="0" t="0" r="9525" b="9525"/>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5F561B" w:rsidRPr="00355B2A" w:rsidRDefault="005F561B" w:rsidP="005F561B">
      <w:pPr>
        <w:pStyle w:val="Standard-BlockCharCharChar"/>
        <w:rPr>
          <w:szCs w:val="24"/>
        </w:rPr>
        <w:sectPr w:rsidR="005F561B" w:rsidRPr="00355B2A" w:rsidSect="005B21E1">
          <w:headerReference w:type="default" r:id="rId59"/>
          <w:pgSz w:w="11906" w:h="16838" w:code="9"/>
          <w:pgMar w:top="1361" w:right="1134" w:bottom="907" w:left="1418" w:header="624" w:footer="624" w:gutter="0"/>
          <w:cols w:space="720"/>
        </w:sectPr>
      </w:pPr>
    </w:p>
    <w:p w:rsidR="005F561B" w:rsidRPr="00355B2A" w:rsidRDefault="005F561B" w:rsidP="005F561B">
      <w:pPr>
        <w:pStyle w:val="Standard-BlockCharCharChar"/>
        <w:rPr>
          <w:szCs w:val="24"/>
        </w:rPr>
      </w:pPr>
      <w:r w:rsidRPr="00355B2A">
        <w:rPr>
          <w:szCs w:val="24"/>
        </w:rPr>
        <w:lastRenderedPageBreak/>
        <w:t>Diacritics:</w:t>
      </w:r>
    </w:p>
    <w:p w:rsidR="005F561B" w:rsidRPr="00355B2A" w:rsidRDefault="005F561B" w:rsidP="005F561B">
      <w:pPr>
        <w:pStyle w:val="Standard-BlockCharCharChar"/>
        <w:rPr>
          <w:szCs w:val="24"/>
        </w:rPr>
      </w:pPr>
    </w:p>
    <w:p w:rsidR="005F561B" w:rsidRPr="00355B2A" w:rsidRDefault="00F17B16" w:rsidP="005F561B">
      <w:pPr>
        <w:pStyle w:val="Standard-BlockCharCharChar"/>
        <w:rPr>
          <w:szCs w:val="24"/>
        </w:rPr>
      </w:pPr>
      <w:r w:rsidRPr="00355B2A">
        <w:rPr>
          <w:noProof/>
          <w:szCs w:val="24"/>
        </w:rPr>
        <w:drawing>
          <wp:inline distT="0" distB="0" distL="0" distR="0" wp14:anchorId="34759372" wp14:editId="1DA639EF">
            <wp:extent cx="5934075" cy="3305175"/>
            <wp:effectExtent l="0" t="0" r="9525" b="9525"/>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5F561B" w:rsidRPr="00355B2A" w:rsidRDefault="005F561B" w:rsidP="005F561B">
      <w:pPr>
        <w:pStyle w:val="Standard-BlockCharCharChar"/>
        <w:rPr>
          <w:szCs w:val="24"/>
        </w:rPr>
      </w:pPr>
    </w:p>
    <w:p w:rsidR="009F6596" w:rsidRPr="00355B2A" w:rsidRDefault="009F6596" w:rsidP="0039389A">
      <w:pPr>
        <w:pStyle w:val="Standard-BlockCharCharChar"/>
        <w:rPr>
          <w:szCs w:val="24"/>
        </w:rPr>
      </w:pPr>
    </w:p>
    <w:p w:rsidR="005F561B" w:rsidRPr="00355B2A" w:rsidRDefault="005F561B" w:rsidP="0039389A">
      <w:pPr>
        <w:pStyle w:val="Standard-BlockCharCharChar"/>
        <w:rPr>
          <w:szCs w:val="24"/>
        </w:rPr>
      </w:pPr>
      <w:r w:rsidRPr="00355B2A">
        <w:rPr>
          <w:szCs w:val="24"/>
        </w:rPr>
        <w:t>Wenn Sie mit der Maus über einem Symbol verharren, wird im unteren Teil des Panels eine ve</w:t>
      </w:r>
      <w:r w:rsidRPr="00355B2A">
        <w:rPr>
          <w:szCs w:val="24"/>
        </w:rPr>
        <w:t>r</w:t>
      </w:r>
      <w:r w:rsidRPr="00355B2A">
        <w:rPr>
          <w:szCs w:val="24"/>
        </w:rPr>
        <w:t>größerte Version des Symbols mit einer Beschreibung angezeigt. Ein Klick auf ein Symbol fügt dieses an der momentanen Cursorposition in der Partitur ein.</w:t>
      </w:r>
    </w:p>
    <w:p w:rsidR="005F561B" w:rsidRPr="00355B2A" w:rsidRDefault="005F561B" w:rsidP="0039389A">
      <w:pPr>
        <w:pStyle w:val="Standard-BlockCharCharChar"/>
        <w:rPr>
          <w:szCs w:val="24"/>
        </w:rPr>
        <w:sectPr w:rsidR="005F561B" w:rsidRPr="00355B2A" w:rsidSect="005B21E1">
          <w:headerReference w:type="default" r:id="rId61"/>
          <w:pgSz w:w="11906" w:h="16838" w:code="9"/>
          <w:pgMar w:top="1361" w:right="1134" w:bottom="907" w:left="1418" w:header="624" w:footer="624" w:gutter="0"/>
          <w:cols w:space="720"/>
        </w:sectPr>
      </w:pPr>
    </w:p>
    <w:p w:rsidR="00D13F05" w:rsidRPr="00355B2A" w:rsidRDefault="003E14B6" w:rsidP="003E14B6">
      <w:pPr>
        <w:pStyle w:val="berschrift1"/>
      </w:pPr>
      <w:r>
        <w:lastRenderedPageBreak/>
        <w:t>FUNKTIONSREFERNZ</w:t>
      </w:r>
    </w:p>
    <w:p w:rsidR="00D13F05" w:rsidRPr="00355B2A" w:rsidRDefault="00D13F05" w:rsidP="00D13F05">
      <w:pPr>
        <w:rPr>
          <w:rFonts w:ascii="Times New Roman" w:hAnsi="Times New Roman"/>
        </w:rPr>
      </w:pPr>
    </w:p>
    <w:p w:rsidR="00F966D5" w:rsidRPr="00355B2A" w:rsidRDefault="00F966D5">
      <w:pPr>
        <w:pStyle w:val="berschrift2"/>
      </w:pPr>
      <w:bookmarkStart w:id="29" w:name="_Toc398708125"/>
      <w:r w:rsidRPr="00355B2A">
        <w:t>File-Menü</w:t>
      </w:r>
      <w:bookmarkEnd w:id="5"/>
      <w:bookmarkEnd w:id="6"/>
      <w:bookmarkEnd w:id="7"/>
      <w:bookmarkEnd w:id="29"/>
    </w:p>
    <w:p w:rsidR="00F966D5" w:rsidRPr="00355B2A" w:rsidRDefault="00F17B16" w:rsidP="00B445B1">
      <w:pPr>
        <w:pStyle w:val="Standard-BlockCharCharChar"/>
      </w:pPr>
      <w:r w:rsidRPr="00355B2A">
        <w:rPr>
          <w:noProof/>
        </w:rPr>
        <w:drawing>
          <wp:inline distT="0" distB="0" distL="0" distR="0" wp14:anchorId="0D093E2C" wp14:editId="36A2E83D">
            <wp:extent cx="3152775" cy="5019675"/>
            <wp:effectExtent l="0" t="0" r="9525" b="9525"/>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52775" cy="5019675"/>
                    </a:xfrm>
                    <a:prstGeom prst="rect">
                      <a:avLst/>
                    </a:prstGeom>
                    <a:noFill/>
                    <a:ln>
                      <a:noFill/>
                    </a:ln>
                  </pic:spPr>
                </pic:pic>
              </a:graphicData>
            </a:graphic>
          </wp:inline>
        </w:drawing>
      </w:r>
    </w:p>
    <w:p w:rsidR="00F966D5" w:rsidRPr="00355B2A" w:rsidRDefault="00F966D5">
      <w:pPr>
        <w:pStyle w:val="Standard-BlockCharCharChar"/>
      </w:pPr>
    </w:p>
    <w:p w:rsidR="00F966D5" w:rsidRPr="00355B2A" w:rsidRDefault="00F966D5" w:rsidP="006D2B4E">
      <w:pPr>
        <w:pStyle w:val="berschrift3"/>
      </w:pPr>
      <w:bookmarkStart w:id="30" w:name="_File_&gt;_New..."/>
      <w:bookmarkStart w:id="31" w:name="_Toc55213814"/>
      <w:bookmarkStart w:id="32" w:name="_Toc69129800"/>
      <w:bookmarkStart w:id="33" w:name="_Toc69129941"/>
      <w:bookmarkStart w:id="34" w:name="_Ref108437634"/>
      <w:bookmarkStart w:id="35" w:name="_Toc398708126"/>
      <w:bookmarkEnd w:id="30"/>
      <w:r w:rsidRPr="00355B2A">
        <w:t>File </w:t>
      </w:r>
      <w:r w:rsidR="00F417B2" w:rsidRPr="00355B2A">
        <w:t>&gt;</w:t>
      </w:r>
      <w:r w:rsidRPr="00355B2A">
        <w:t> New...</w:t>
      </w:r>
      <w:bookmarkEnd w:id="31"/>
      <w:bookmarkEnd w:id="32"/>
      <w:bookmarkEnd w:id="33"/>
      <w:bookmarkEnd w:id="34"/>
      <w:bookmarkEnd w:id="35"/>
    </w:p>
    <w:p w:rsidR="00F966D5" w:rsidRPr="00355B2A" w:rsidRDefault="00F966D5">
      <w:pPr>
        <w:pStyle w:val="Standard-BlockCharCharChar"/>
        <w:rPr>
          <w:iCs/>
          <w:szCs w:val="24"/>
        </w:rPr>
      </w:pPr>
      <w:r w:rsidRPr="00355B2A">
        <w:rPr>
          <w:iCs/>
        </w:rPr>
        <w:t>(</w:t>
      </w:r>
      <w:r w:rsidRPr="00355B2A">
        <w:rPr>
          <w:iCs/>
          <w:szCs w:val="24"/>
        </w:rPr>
        <w:t xml:space="preserve">auch über die Tastenkombination </w:t>
      </w:r>
      <w:r w:rsidRPr="00355B2A">
        <w:rPr>
          <w:iCs/>
          <w:szCs w:val="24"/>
          <w:bdr w:val="single" w:sz="4" w:space="0" w:color="auto"/>
        </w:rPr>
        <w:t>Strg</w:t>
      </w:r>
      <w:r w:rsidRPr="00355B2A">
        <w:rPr>
          <w:iCs/>
          <w:szCs w:val="24"/>
        </w:rPr>
        <w:t>+</w:t>
      </w:r>
      <w:r w:rsidRPr="00355B2A">
        <w:rPr>
          <w:iCs/>
          <w:szCs w:val="24"/>
          <w:bdr w:val="single" w:sz="4" w:space="0" w:color="auto"/>
        </w:rPr>
        <w:t>N</w:t>
      </w:r>
      <w:r w:rsidRPr="00355B2A">
        <w:rPr>
          <w:iCs/>
          <w:szCs w:val="24"/>
        </w:rPr>
        <w:t xml:space="preserve"> auf dem PC bzw. </w:t>
      </w:r>
      <w:r w:rsidRPr="00355B2A">
        <w:rPr>
          <w:rFonts w:ascii="Cambria Math" w:eastAsia="Arial Unicode MS" w:hAnsi="Cambria Math" w:cs="Cambria Math"/>
          <w:szCs w:val="24"/>
          <w:bdr w:val="single" w:sz="4" w:space="0" w:color="auto"/>
        </w:rPr>
        <w:t>⌘</w:t>
      </w:r>
      <w:r w:rsidRPr="00355B2A">
        <w:rPr>
          <w:iCs/>
          <w:szCs w:val="24"/>
        </w:rPr>
        <w:t>+</w:t>
      </w:r>
      <w:r w:rsidRPr="00355B2A">
        <w:rPr>
          <w:iCs/>
          <w:szCs w:val="24"/>
          <w:bdr w:val="single" w:sz="4" w:space="0" w:color="auto"/>
        </w:rPr>
        <w:t>N</w:t>
      </w:r>
      <w:r w:rsidRPr="00355B2A">
        <w:rPr>
          <w:iCs/>
          <w:szCs w:val="24"/>
        </w:rPr>
        <w:t xml:space="preserve"> auf dem Macintosh)</w:t>
      </w:r>
    </w:p>
    <w:p w:rsidR="00F966D5" w:rsidRPr="00355B2A" w:rsidRDefault="00F966D5">
      <w:pPr>
        <w:pStyle w:val="Standard-BlockCharCharChar"/>
        <w:rPr>
          <w:szCs w:val="24"/>
        </w:rPr>
      </w:pPr>
    </w:p>
    <w:p w:rsidR="00F966D5" w:rsidRPr="00355B2A" w:rsidRDefault="00F966D5">
      <w:pPr>
        <w:pStyle w:val="Standard-BlockCharCharChar"/>
        <w:rPr>
          <w:szCs w:val="24"/>
        </w:rPr>
      </w:pPr>
      <w:r w:rsidRPr="00355B2A">
        <w:rPr>
          <w:szCs w:val="24"/>
        </w:rPr>
        <w:t xml:space="preserve">Legt eine neue Transkription an. Die neue Transkription besteht aus einer Zeitachse mit zwei Zeitpunkten, einer Sprechertabelle mit einem Sprecher </w:t>
      </w:r>
      <w:r w:rsidR="00F70807">
        <w:rPr>
          <w:szCs w:val="24"/>
        </w:rPr>
        <w:t>„</w:t>
      </w:r>
      <w:r w:rsidRPr="00355B2A">
        <w:rPr>
          <w:szCs w:val="24"/>
        </w:rPr>
        <w:t>X</w:t>
      </w:r>
      <w:r w:rsidR="00F70807">
        <w:rPr>
          <w:szCs w:val="24"/>
        </w:rPr>
        <w:t>“</w:t>
      </w:r>
      <w:r w:rsidRPr="00355B2A">
        <w:rPr>
          <w:szCs w:val="24"/>
        </w:rPr>
        <w:t xml:space="preserve"> sowie einer </w:t>
      </w:r>
      <w:r w:rsidR="00F70807">
        <w:rPr>
          <w:szCs w:val="24"/>
        </w:rPr>
        <w:t>„</w:t>
      </w:r>
      <w:r w:rsidRPr="00355B2A">
        <w:rPr>
          <w:szCs w:val="24"/>
        </w:rPr>
        <w:t>T</w:t>
      </w:r>
      <w:r w:rsidR="00F70807">
        <w:rPr>
          <w:szCs w:val="24"/>
        </w:rPr>
        <w:t>“</w:t>
      </w:r>
      <w:r w:rsidRPr="00355B2A">
        <w:rPr>
          <w:szCs w:val="24"/>
        </w:rPr>
        <w:t>-Spur, der dieser Sprec</w:t>
      </w:r>
      <w:r w:rsidR="009171F8">
        <w:rPr>
          <w:szCs w:val="24"/>
        </w:rPr>
        <w:t xml:space="preserve">her und die Kategorie </w:t>
      </w:r>
      <w:r w:rsidR="00F70807">
        <w:rPr>
          <w:szCs w:val="24"/>
        </w:rPr>
        <w:t>„</w:t>
      </w:r>
      <w:r w:rsidR="009171F8">
        <w:rPr>
          <w:szCs w:val="24"/>
        </w:rPr>
        <w:t>v</w:t>
      </w:r>
      <w:r w:rsidR="00F70807">
        <w:rPr>
          <w:szCs w:val="24"/>
        </w:rPr>
        <w:t>“</w:t>
      </w:r>
      <w:r w:rsidR="009171F8">
        <w:rPr>
          <w:szCs w:val="24"/>
        </w:rPr>
        <w:t xml:space="preserve"> (für ‚</w:t>
      </w:r>
      <w:r w:rsidRPr="00355B2A">
        <w:rPr>
          <w:szCs w:val="24"/>
        </w:rPr>
        <w:t>verbal</w:t>
      </w:r>
      <w:r w:rsidR="009171F8">
        <w:rPr>
          <w:szCs w:val="24"/>
        </w:rPr>
        <w:t>‘</w:t>
      </w:r>
      <w:r w:rsidRPr="00355B2A">
        <w:rPr>
          <w:szCs w:val="24"/>
        </w:rPr>
        <w:t>) zugeordnet sind. Um die Eigenschaften des eing</w:t>
      </w:r>
      <w:r w:rsidRPr="00355B2A">
        <w:rPr>
          <w:szCs w:val="24"/>
        </w:rPr>
        <w:t>e</w:t>
      </w:r>
      <w:r w:rsidRPr="00355B2A">
        <w:rPr>
          <w:szCs w:val="24"/>
        </w:rPr>
        <w:t xml:space="preserve">richteten Sprechers zu ändern, siehe </w:t>
      </w:r>
      <w:r w:rsidRPr="00CC1B2E">
        <w:rPr>
          <w:rStyle w:val="Menufunction"/>
        </w:rPr>
        <w:t>File </w:t>
      </w:r>
      <w:r w:rsidR="00F417B2" w:rsidRPr="00CC1B2E">
        <w:rPr>
          <w:rStyle w:val="Menufunction"/>
        </w:rPr>
        <w:t>&gt;</w:t>
      </w:r>
      <w:r w:rsidRPr="00CC1B2E">
        <w:rPr>
          <w:rStyle w:val="Menufunction"/>
        </w:rPr>
        <w:t> Speakertable...</w:t>
      </w:r>
      <w:r w:rsidRPr="00355B2A">
        <w:rPr>
          <w:szCs w:val="24"/>
        </w:rPr>
        <w:t>. Um andere Eigenscha</w:t>
      </w:r>
      <w:r w:rsidR="009171F8">
        <w:rPr>
          <w:szCs w:val="24"/>
        </w:rPr>
        <w:t xml:space="preserve">ften der Spur zu ändern, siehe </w:t>
      </w:r>
      <w:r w:rsidRPr="00CC1B2E">
        <w:rPr>
          <w:rStyle w:val="Menufunction"/>
        </w:rPr>
        <w:t>Tier </w:t>
      </w:r>
      <w:r w:rsidR="00F417B2" w:rsidRPr="00CC1B2E">
        <w:rPr>
          <w:rStyle w:val="Menufunction"/>
        </w:rPr>
        <w:t>&gt;</w:t>
      </w:r>
      <w:r w:rsidR="009171F8" w:rsidRPr="00CC1B2E">
        <w:rPr>
          <w:rStyle w:val="Menufunction"/>
        </w:rPr>
        <w:t> Tier properties...</w:t>
      </w:r>
      <w:r w:rsidRPr="00355B2A">
        <w:rPr>
          <w:szCs w:val="24"/>
        </w:rPr>
        <w:t>.</w:t>
      </w:r>
      <w:r w:rsidR="00083F90" w:rsidRPr="00355B2A">
        <w:rPr>
          <w:szCs w:val="24"/>
        </w:rPr>
        <w:t xml:space="preserve"> </w:t>
      </w:r>
      <w:r w:rsidRPr="00355B2A">
        <w:rPr>
          <w:szCs w:val="24"/>
        </w:rPr>
        <w:t>Die Spur erhält die Standard-Formatierung. Um die</w:t>
      </w:r>
      <w:r w:rsidR="009171F8">
        <w:rPr>
          <w:szCs w:val="24"/>
        </w:rPr>
        <w:t xml:space="preserve"> Formatierung zu ändern, siehe </w:t>
      </w:r>
      <w:r w:rsidRPr="00CC1B2E">
        <w:rPr>
          <w:rStyle w:val="Menufunction"/>
        </w:rPr>
        <w:t>Format </w:t>
      </w:r>
      <w:r w:rsidR="00F417B2" w:rsidRPr="00CC1B2E">
        <w:rPr>
          <w:rStyle w:val="Menufunction"/>
        </w:rPr>
        <w:t>&gt;</w:t>
      </w:r>
      <w:r w:rsidR="009171F8" w:rsidRPr="00CC1B2E">
        <w:rPr>
          <w:rStyle w:val="Menufunction"/>
        </w:rPr>
        <w:t> Format tier...</w:t>
      </w:r>
      <w:r w:rsidR="009171F8">
        <w:rPr>
          <w:szCs w:val="24"/>
        </w:rPr>
        <w:t xml:space="preserve"> bzw. </w:t>
      </w:r>
      <w:r w:rsidRPr="00CC1B2E">
        <w:rPr>
          <w:rStyle w:val="Menufunction"/>
        </w:rPr>
        <w:t>Edit </w:t>
      </w:r>
      <w:r w:rsidR="00F417B2" w:rsidRPr="00CC1B2E">
        <w:rPr>
          <w:rStyle w:val="Menufunction"/>
        </w:rPr>
        <w:t>&gt;</w:t>
      </w:r>
      <w:r w:rsidR="009171F8" w:rsidRPr="00CC1B2E">
        <w:rPr>
          <w:rStyle w:val="Menufunction"/>
        </w:rPr>
        <w:t> Preferences...</w:t>
      </w:r>
      <w:r w:rsidRPr="00355B2A">
        <w:rPr>
          <w:szCs w:val="24"/>
        </w:rPr>
        <w:t>.</w:t>
      </w:r>
    </w:p>
    <w:p w:rsidR="00D56DAA" w:rsidRPr="00355B2A" w:rsidRDefault="00D56DAA">
      <w:pPr>
        <w:pStyle w:val="Standard-BlockCharCharChar"/>
      </w:pPr>
    </w:p>
    <w:p w:rsidR="00D56DAA" w:rsidRPr="00355B2A" w:rsidRDefault="00D56DAA" w:rsidP="006D2B4E">
      <w:pPr>
        <w:pStyle w:val="berschrift3"/>
      </w:pPr>
      <w:bookmarkStart w:id="36" w:name="_Toc398708127"/>
      <w:bookmarkStart w:id="37" w:name="_Toc55213815"/>
      <w:bookmarkStart w:id="38" w:name="_Toc69129801"/>
      <w:bookmarkStart w:id="39" w:name="_Toc69129942"/>
      <w:r w:rsidRPr="00355B2A">
        <w:t>File &gt; </w:t>
      </w:r>
      <w:r w:rsidRPr="006D2B4E">
        <w:t>New</w:t>
      </w:r>
      <w:r w:rsidRPr="00355B2A">
        <w:t> </w:t>
      </w:r>
      <w:r w:rsidRPr="006D2B4E">
        <w:t>from</w:t>
      </w:r>
      <w:r w:rsidRPr="00355B2A">
        <w:t> </w:t>
      </w:r>
      <w:r w:rsidRPr="006D2B4E">
        <w:t>wizard</w:t>
      </w:r>
      <w:r w:rsidRPr="00355B2A">
        <w:t>...</w:t>
      </w:r>
      <w:bookmarkEnd w:id="36"/>
    </w:p>
    <w:p w:rsidR="00B133B8" w:rsidRPr="00355B2A" w:rsidRDefault="00B133B8" w:rsidP="000D7B7C">
      <w:pPr>
        <w:pStyle w:val="Standard-BlockCharCharChar"/>
        <w:rPr>
          <w:szCs w:val="24"/>
        </w:rPr>
      </w:pPr>
      <w:r w:rsidRPr="00355B2A">
        <w:rPr>
          <w:szCs w:val="24"/>
        </w:rPr>
        <w:t xml:space="preserve">Öffnet einen Assistenten, der Sie dabei unterstützt, eine neue Transkription Schritt für Schritt anzulegen. </w:t>
      </w:r>
    </w:p>
    <w:p w:rsidR="00DE0869" w:rsidRPr="00355B2A" w:rsidRDefault="00B133B8" w:rsidP="000D7B7C">
      <w:pPr>
        <w:pStyle w:val="Standard-BlockCharCharChar"/>
        <w:rPr>
          <w:szCs w:val="24"/>
        </w:rPr>
      </w:pPr>
      <w:r w:rsidRPr="00355B2A">
        <w:rPr>
          <w:szCs w:val="24"/>
        </w:rPr>
        <w:t>Die einzelnen Schritte, die im Assistenten selbst auch noch einmal erklärt werden, sind:</w:t>
      </w:r>
    </w:p>
    <w:p w:rsidR="00BF27E0" w:rsidRPr="00355B2A" w:rsidRDefault="00BF27E0" w:rsidP="000D7B7C">
      <w:pPr>
        <w:pStyle w:val="Standard-BlockCharCharChar"/>
        <w:rPr>
          <w:szCs w:val="24"/>
        </w:rPr>
      </w:pPr>
    </w:p>
    <w:p w:rsidR="00B133B8" w:rsidRPr="00355B2A" w:rsidRDefault="00B133B8" w:rsidP="00BF27E0">
      <w:pPr>
        <w:pStyle w:val="Standard-BlockCharCharChar"/>
        <w:numPr>
          <w:ilvl w:val="2"/>
          <w:numId w:val="1"/>
        </w:numPr>
        <w:tabs>
          <w:tab w:val="clear" w:pos="482"/>
          <w:tab w:val="clear" w:pos="1800"/>
          <w:tab w:val="left" w:pos="851"/>
        </w:tabs>
        <w:ind w:left="851" w:hanging="284"/>
        <w:rPr>
          <w:szCs w:val="24"/>
        </w:rPr>
      </w:pPr>
      <w:r w:rsidRPr="00355B2A">
        <w:rPr>
          <w:szCs w:val="24"/>
        </w:rPr>
        <w:t xml:space="preserve">Anlegen von Metadaten. Wenn Sie ein Korpus mit dem Corpus-Manager verwalten, können Sie Metadaten auch aus der COMA-Datei übernehmen. Bei den folgenden </w:t>
      </w:r>
      <w:r w:rsidRPr="00355B2A">
        <w:rPr>
          <w:szCs w:val="24"/>
        </w:rPr>
        <w:lastRenderedPageBreak/>
        <w:t>Schritten werden dann ebenfalls Informationen zur Aufnahme und zu den Sprechern aus der COMA-Datei übernommen.</w:t>
      </w:r>
    </w:p>
    <w:p w:rsidR="00B133B8" w:rsidRPr="00355B2A" w:rsidRDefault="00B133B8" w:rsidP="00B133B8">
      <w:pPr>
        <w:pStyle w:val="Standard-BlockCharCharChar"/>
        <w:numPr>
          <w:ilvl w:val="2"/>
          <w:numId w:val="1"/>
        </w:numPr>
        <w:tabs>
          <w:tab w:val="clear" w:pos="1800"/>
          <w:tab w:val="num" w:pos="851"/>
        </w:tabs>
        <w:ind w:left="567"/>
        <w:rPr>
          <w:szCs w:val="24"/>
        </w:rPr>
      </w:pPr>
      <w:r w:rsidRPr="00355B2A">
        <w:rPr>
          <w:szCs w:val="24"/>
        </w:rPr>
        <w:t>Zuweisen von Audio- und/oder Videoaufnahmen</w:t>
      </w:r>
    </w:p>
    <w:p w:rsidR="00B133B8" w:rsidRPr="00355B2A" w:rsidRDefault="00B133B8" w:rsidP="00B133B8">
      <w:pPr>
        <w:pStyle w:val="Standard-BlockCharCharChar"/>
        <w:numPr>
          <w:ilvl w:val="2"/>
          <w:numId w:val="1"/>
        </w:numPr>
        <w:tabs>
          <w:tab w:val="clear" w:pos="1800"/>
          <w:tab w:val="num" w:pos="851"/>
        </w:tabs>
        <w:ind w:left="567"/>
        <w:rPr>
          <w:szCs w:val="24"/>
        </w:rPr>
      </w:pPr>
      <w:r w:rsidRPr="00355B2A">
        <w:rPr>
          <w:szCs w:val="24"/>
        </w:rPr>
        <w:t>Definieren der Sprecher</w:t>
      </w:r>
    </w:p>
    <w:p w:rsidR="00B133B8" w:rsidRPr="00355B2A" w:rsidRDefault="00B133B8" w:rsidP="00B133B8">
      <w:pPr>
        <w:pStyle w:val="Standard-BlockCharCharChar"/>
        <w:numPr>
          <w:ilvl w:val="2"/>
          <w:numId w:val="1"/>
        </w:numPr>
        <w:tabs>
          <w:tab w:val="clear" w:pos="1800"/>
          <w:tab w:val="num" w:pos="851"/>
        </w:tabs>
        <w:ind w:left="567"/>
      </w:pPr>
      <w:r w:rsidRPr="00355B2A">
        <w:rPr>
          <w:szCs w:val="24"/>
        </w:rPr>
        <w:t>Definieren eines Schemas, mittels dessen für jeden Sprecher Spuren generiert werden</w:t>
      </w:r>
      <w:r w:rsidRPr="00355B2A">
        <w:t>.</w:t>
      </w:r>
    </w:p>
    <w:p w:rsidR="00D56DAA" w:rsidRPr="00355B2A" w:rsidRDefault="00D56DAA" w:rsidP="000D7B7C">
      <w:pPr>
        <w:pStyle w:val="Standard-BlockCharCharChar"/>
      </w:pPr>
    </w:p>
    <w:p w:rsidR="00B133B8" w:rsidRPr="00355B2A" w:rsidRDefault="00F17B16" w:rsidP="00B133B8">
      <w:pPr>
        <w:pStyle w:val="Standard-BlockCharCharChar"/>
      </w:pPr>
      <w:r w:rsidRPr="00355B2A">
        <w:rPr>
          <w:noProof/>
        </w:rPr>
        <w:drawing>
          <wp:inline distT="0" distB="0" distL="0" distR="0" wp14:anchorId="22B4463A" wp14:editId="78F6DF48">
            <wp:extent cx="5943600" cy="3810000"/>
            <wp:effectExtent l="0" t="0" r="0" b="0"/>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B133B8" w:rsidRPr="00355B2A" w:rsidRDefault="00B133B8" w:rsidP="00B133B8">
      <w:pPr>
        <w:pStyle w:val="Standard-BlockCharCharChar"/>
      </w:pPr>
    </w:p>
    <w:p w:rsidR="00F966D5" w:rsidRPr="00355B2A" w:rsidRDefault="007079FD" w:rsidP="006D2B4E">
      <w:pPr>
        <w:pStyle w:val="berschrift3"/>
      </w:pPr>
      <w:bookmarkStart w:id="40" w:name="_File_&gt;_New_from_speakertable..."/>
      <w:bookmarkStart w:id="41" w:name="_Ref108437640"/>
      <w:bookmarkStart w:id="42" w:name="_Toc398708128"/>
      <w:bookmarkEnd w:id="40"/>
      <w:r>
        <w:t>File &gt; New from speakertable</w:t>
      </w:r>
      <w:r w:rsidR="00F966D5" w:rsidRPr="00355B2A">
        <w:t>...</w:t>
      </w:r>
      <w:bookmarkEnd w:id="37"/>
      <w:bookmarkEnd w:id="38"/>
      <w:bookmarkEnd w:id="39"/>
      <w:bookmarkEnd w:id="41"/>
      <w:bookmarkEnd w:id="42"/>
    </w:p>
    <w:p w:rsidR="00F966D5" w:rsidRPr="00355B2A" w:rsidRDefault="00F966D5">
      <w:pPr>
        <w:pStyle w:val="Standard-BlockCharCharChar"/>
        <w:rPr>
          <w:szCs w:val="24"/>
        </w:rPr>
      </w:pPr>
      <w:r w:rsidRPr="00355B2A">
        <w:rPr>
          <w:szCs w:val="24"/>
        </w:rPr>
        <w:t xml:space="preserve">Generiert eine neue Transkription aus einer Sprechertabelle und einem Stylesheet (siehe auch Anhang </w:t>
      </w:r>
      <w:r w:rsidR="00CE4D15" w:rsidRPr="00355B2A">
        <w:rPr>
          <w:szCs w:val="24"/>
        </w:rPr>
        <w:t>C</w:t>
      </w:r>
      <w:r w:rsidRPr="00355B2A">
        <w:rPr>
          <w:szCs w:val="24"/>
        </w:rPr>
        <w:t>). Verwendet wird das Stylesheet, das in de</w:t>
      </w:r>
      <w:r w:rsidR="009171F8">
        <w:rPr>
          <w:szCs w:val="24"/>
        </w:rPr>
        <w:t xml:space="preserve">n Benutzereinstellungen (siehe </w:t>
      </w:r>
      <w:r w:rsidR="007079FD">
        <w:rPr>
          <w:rStyle w:val="Menufunction"/>
        </w:rPr>
        <w:t>Edit &gt; Pr</w:t>
      </w:r>
      <w:r w:rsidR="007079FD">
        <w:rPr>
          <w:rStyle w:val="Menufunction"/>
        </w:rPr>
        <w:t>e</w:t>
      </w:r>
      <w:r w:rsidR="007079FD">
        <w:rPr>
          <w:rStyle w:val="Menufunction"/>
        </w:rPr>
        <w:t>ferences…</w:t>
      </w:r>
      <w:r w:rsidR="009171F8">
        <w:rPr>
          <w:szCs w:val="24"/>
        </w:rPr>
        <w:t xml:space="preserve">) unter </w:t>
      </w:r>
      <w:r w:rsidR="00F70807">
        <w:rPr>
          <w:szCs w:val="24"/>
        </w:rPr>
        <w:t>„</w:t>
      </w:r>
      <w:r w:rsidR="007079FD" w:rsidRPr="007079FD">
        <w:rPr>
          <w:szCs w:val="24"/>
        </w:rPr>
        <w:t>Speakertable to transcription</w:t>
      </w:r>
      <w:r w:rsidR="00F70807">
        <w:rPr>
          <w:szCs w:val="24"/>
        </w:rPr>
        <w:t>“</w:t>
      </w:r>
      <w:r w:rsidRPr="007079FD">
        <w:rPr>
          <w:szCs w:val="24"/>
        </w:rPr>
        <w:t xml:space="preserve"> angegeben</w:t>
      </w:r>
      <w:r w:rsidRPr="00355B2A">
        <w:rPr>
          <w:szCs w:val="24"/>
        </w:rPr>
        <w:t xml:space="preserve"> ist. Ist dort nichts angeg</w:t>
      </w:r>
      <w:r w:rsidRPr="00355B2A">
        <w:rPr>
          <w:szCs w:val="24"/>
        </w:rPr>
        <w:t>e</w:t>
      </w:r>
      <w:r w:rsidRPr="00355B2A">
        <w:rPr>
          <w:szCs w:val="24"/>
        </w:rPr>
        <w:t xml:space="preserve">ben, wird ein internes Stylesheet verwendet, das pro Sprecher eine Spur mit Typ </w:t>
      </w:r>
      <w:r w:rsidR="00F70807">
        <w:rPr>
          <w:szCs w:val="24"/>
        </w:rPr>
        <w:t>„</w:t>
      </w:r>
      <w:r w:rsidRPr="00355B2A">
        <w:rPr>
          <w:szCs w:val="24"/>
        </w:rPr>
        <w:t>T</w:t>
      </w:r>
      <w:r w:rsidR="00F70807">
        <w:rPr>
          <w:szCs w:val="24"/>
        </w:rPr>
        <w:t>“</w:t>
      </w:r>
      <w:r w:rsidRPr="00355B2A">
        <w:rPr>
          <w:szCs w:val="24"/>
        </w:rPr>
        <w:t xml:space="preserve"> und Kat</w:t>
      </w:r>
      <w:r w:rsidRPr="00355B2A">
        <w:rPr>
          <w:szCs w:val="24"/>
        </w:rPr>
        <w:t>e</w:t>
      </w:r>
      <w:r w:rsidRPr="00355B2A">
        <w:rPr>
          <w:szCs w:val="24"/>
        </w:rPr>
        <w:t xml:space="preserve">gorie </w:t>
      </w:r>
      <w:r w:rsidR="00F70807">
        <w:rPr>
          <w:szCs w:val="24"/>
        </w:rPr>
        <w:t>„</w:t>
      </w:r>
      <w:r w:rsidRPr="00355B2A">
        <w:rPr>
          <w:szCs w:val="24"/>
        </w:rPr>
        <w:t>v</w:t>
      </w:r>
      <w:r w:rsidR="00F70807">
        <w:rPr>
          <w:szCs w:val="24"/>
        </w:rPr>
        <w:t>“</w:t>
      </w:r>
      <w:r w:rsidRPr="00355B2A">
        <w:rPr>
          <w:szCs w:val="24"/>
        </w:rPr>
        <w:t xml:space="preserve"> generiert.</w:t>
      </w:r>
    </w:p>
    <w:p w:rsidR="00F966D5" w:rsidRPr="00355B2A" w:rsidRDefault="00F966D5">
      <w:pPr>
        <w:pStyle w:val="Standard-BlockCharCharChar"/>
        <w:rPr>
          <w:szCs w:val="24"/>
        </w:rPr>
      </w:pPr>
    </w:p>
    <w:p w:rsidR="00F966D5" w:rsidRPr="00355B2A" w:rsidRDefault="00F966D5">
      <w:pPr>
        <w:pStyle w:val="Standard-BlockCharCharChar"/>
      </w:pPr>
      <w:r w:rsidRPr="00355B2A">
        <w:rPr>
          <w:szCs w:val="24"/>
        </w:rPr>
        <w:t xml:space="preserve">Es wird zunächst der Dialog zum Bearbeiten einer Sprechertabelle angezeigt. Fügen Sie dort die gewünschten Sprecher hinzu und bearbeiten </w:t>
      </w:r>
      <w:r w:rsidR="009171F8">
        <w:rPr>
          <w:szCs w:val="24"/>
        </w:rPr>
        <w:t xml:space="preserve">Sie deren Eigenschaften (siehe </w:t>
      </w:r>
      <w:r w:rsidR="007079FD">
        <w:rPr>
          <w:rStyle w:val="Menufunction"/>
        </w:rPr>
        <w:t>File &gt; Speakerta</w:t>
      </w:r>
      <w:r w:rsidR="007079FD">
        <w:rPr>
          <w:rStyle w:val="Menufunction"/>
        </w:rPr>
        <w:t>b</w:t>
      </w:r>
      <w:r w:rsidR="007079FD">
        <w:rPr>
          <w:rStyle w:val="Menufunction"/>
        </w:rPr>
        <w:t>le</w:t>
      </w:r>
      <w:r w:rsidR="009171F8" w:rsidRPr="008A7C09">
        <w:rPr>
          <w:rStyle w:val="Menufunction"/>
        </w:rPr>
        <w:t>...</w:t>
      </w:r>
      <w:r w:rsidRPr="00355B2A">
        <w:rPr>
          <w:szCs w:val="24"/>
        </w:rPr>
        <w:t xml:space="preserve">). Durch Klicken auf </w:t>
      </w:r>
      <w:r w:rsidR="00F70807">
        <w:rPr>
          <w:szCs w:val="24"/>
        </w:rPr>
        <w:t>„</w:t>
      </w:r>
      <w:r w:rsidRPr="00A4718E">
        <w:rPr>
          <w:szCs w:val="24"/>
        </w:rPr>
        <w:t>OK</w:t>
      </w:r>
      <w:r w:rsidR="00F70807">
        <w:rPr>
          <w:szCs w:val="24"/>
        </w:rPr>
        <w:t>“</w:t>
      </w:r>
      <w:r w:rsidRPr="00A4718E">
        <w:rPr>
          <w:b/>
          <w:szCs w:val="24"/>
        </w:rPr>
        <w:t xml:space="preserve"> </w:t>
      </w:r>
      <w:r w:rsidRPr="00355B2A">
        <w:rPr>
          <w:szCs w:val="24"/>
        </w:rPr>
        <w:t>wird das Stylesheet angewendet, und Sie erhalten eine neue, le</w:t>
      </w:r>
      <w:r w:rsidRPr="00355B2A">
        <w:rPr>
          <w:szCs w:val="24"/>
        </w:rPr>
        <w:t>e</w:t>
      </w:r>
      <w:r w:rsidRPr="00355B2A">
        <w:rPr>
          <w:szCs w:val="24"/>
        </w:rPr>
        <w:t>re Partitur mit den Spuren, die das Stylesheet festlegt</w:t>
      </w:r>
      <w:r w:rsidRPr="00355B2A">
        <w:t>.</w:t>
      </w:r>
    </w:p>
    <w:p w:rsidR="00F966D5" w:rsidRPr="00355B2A" w:rsidRDefault="00F966D5">
      <w:pPr>
        <w:pStyle w:val="Standard-BlockCharCharChar"/>
      </w:pPr>
    </w:p>
    <w:p w:rsidR="00CE4D15" w:rsidRPr="00355B2A" w:rsidRDefault="007079FD" w:rsidP="006D2B4E">
      <w:pPr>
        <w:pStyle w:val="berschrift3"/>
      </w:pPr>
      <w:bookmarkStart w:id="43" w:name="_File_&gt;_Open..."/>
      <w:bookmarkStart w:id="44" w:name="_Toc398708129"/>
      <w:bookmarkStart w:id="45" w:name="_Toc55213816"/>
      <w:bookmarkStart w:id="46" w:name="_Toc69129802"/>
      <w:bookmarkStart w:id="47" w:name="_Toc69129943"/>
      <w:bookmarkStart w:id="48" w:name="_Ref108437650"/>
      <w:bookmarkEnd w:id="43"/>
      <w:r>
        <w:t>File &gt; New from timeline</w:t>
      </w:r>
      <w:r w:rsidR="00CE4D15" w:rsidRPr="00355B2A">
        <w:t>...</w:t>
      </w:r>
      <w:bookmarkEnd w:id="44"/>
    </w:p>
    <w:p w:rsidR="00CE4D15" w:rsidRPr="00355B2A" w:rsidRDefault="00CE4D15" w:rsidP="00B445B1">
      <w:pPr>
        <w:pStyle w:val="Standard-BlockCharCharChar"/>
        <w:keepNext/>
        <w:rPr>
          <w:szCs w:val="24"/>
        </w:rPr>
      </w:pPr>
      <w:r w:rsidRPr="00355B2A">
        <w:rPr>
          <w:szCs w:val="24"/>
        </w:rPr>
        <w:t xml:space="preserve">Öffnet einen Dialog, in dem anhand einer Audio oder Video-Aufnahme die </w:t>
      </w:r>
      <w:r w:rsidR="0023492D" w:rsidRPr="00355B2A">
        <w:rPr>
          <w:szCs w:val="24"/>
        </w:rPr>
        <w:t>Zeitachse</w:t>
      </w:r>
      <w:r w:rsidRPr="00355B2A">
        <w:rPr>
          <w:szCs w:val="24"/>
        </w:rPr>
        <w:t xml:space="preserve"> </w:t>
      </w:r>
      <w:r w:rsidR="0023492D" w:rsidRPr="00355B2A">
        <w:rPr>
          <w:szCs w:val="24"/>
        </w:rPr>
        <w:t>einer ne</w:t>
      </w:r>
      <w:r w:rsidR="0023492D" w:rsidRPr="00355B2A">
        <w:rPr>
          <w:szCs w:val="24"/>
        </w:rPr>
        <w:t>u</w:t>
      </w:r>
      <w:r w:rsidR="0023492D" w:rsidRPr="00355B2A">
        <w:rPr>
          <w:szCs w:val="24"/>
        </w:rPr>
        <w:t>en Transkription vor Beginn des Transkribierens unterteilt</w:t>
      </w:r>
      <w:r w:rsidRPr="00355B2A">
        <w:rPr>
          <w:szCs w:val="24"/>
        </w:rPr>
        <w:t xml:space="preserve"> werden kann, also markante Punkte in der Aufnahme (z.B Sprecherwechsel in Interviews, Wechsel der Kameraeinstellung in Fernse</w:t>
      </w:r>
      <w:r w:rsidRPr="00355B2A">
        <w:rPr>
          <w:szCs w:val="24"/>
        </w:rPr>
        <w:t>h</w:t>
      </w:r>
      <w:r w:rsidRPr="00355B2A">
        <w:rPr>
          <w:szCs w:val="24"/>
        </w:rPr>
        <w:t xml:space="preserve">aufnahmen etc.) </w:t>
      </w:r>
      <w:r w:rsidR="0023492D" w:rsidRPr="00355B2A">
        <w:rPr>
          <w:szCs w:val="24"/>
        </w:rPr>
        <w:t>als Zeitpunkte festgehalten</w:t>
      </w:r>
      <w:r w:rsidRPr="00355B2A">
        <w:rPr>
          <w:szCs w:val="24"/>
        </w:rPr>
        <w:t xml:space="preserve"> werden können. </w:t>
      </w:r>
      <w:r w:rsidR="0023492D" w:rsidRPr="00355B2A">
        <w:rPr>
          <w:szCs w:val="24"/>
        </w:rPr>
        <w:t>Dies kann bei gewissen Aufnahm</w:t>
      </w:r>
      <w:r w:rsidR="0023492D" w:rsidRPr="00355B2A">
        <w:rPr>
          <w:szCs w:val="24"/>
        </w:rPr>
        <w:t>e</w:t>
      </w:r>
      <w:r w:rsidR="0023492D" w:rsidRPr="00355B2A">
        <w:rPr>
          <w:szCs w:val="24"/>
        </w:rPr>
        <w:t xml:space="preserve">typen die Transkription wesentlich erleichtern. </w:t>
      </w:r>
      <w:r w:rsidRPr="00355B2A">
        <w:rPr>
          <w:szCs w:val="24"/>
        </w:rPr>
        <w:t>Sie werden zunächst aufgefordert, eine oder me</w:t>
      </w:r>
      <w:r w:rsidRPr="00355B2A">
        <w:rPr>
          <w:szCs w:val="24"/>
        </w:rPr>
        <w:t>h</w:t>
      </w:r>
      <w:r w:rsidRPr="00355B2A">
        <w:rPr>
          <w:szCs w:val="24"/>
        </w:rPr>
        <w:t xml:space="preserve">rere Audio- oder Videodateien anzugeben (siehe dazu </w:t>
      </w:r>
      <w:r w:rsidRPr="00CC1B2E">
        <w:rPr>
          <w:rStyle w:val="Menufunction"/>
        </w:rPr>
        <w:t>Transcription &gt; Recordings...</w:t>
      </w:r>
      <w:r w:rsidRPr="00355B2A">
        <w:rPr>
          <w:szCs w:val="24"/>
        </w:rPr>
        <w:t>)</w:t>
      </w:r>
      <w:r w:rsidR="0023492D" w:rsidRPr="00355B2A">
        <w:rPr>
          <w:szCs w:val="24"/>
        </w:rPr>
        <w:t>. A</w:t>
      </w:r>
      <w:r w:rsidR="0023492D" w:rsidRPr="00355B2A">
        <w:rPr>
          <w:szCs w:val="24"/>
        </w:rPr>
        <w:t>n</w:t>
      </w:r>
      <w:r w:rsidR="0023492D" w:rsidRPr="00355B2A">
        <w:rPr>
          <w:szCs w:val="24"/>
        </w:rPr>
        <w:t>schließend öffnet sich folgender Dialog, in dem die erste der im vorherigen Schritt angegeb</w:t>
      </w:r>
      <w:r w:rsidR="0023492D" w:rsidRPr="00355B2A">
        <w:rPr>
          <w:szCs w:val="24"/>
        </w:rPr>
        <w:t>e</w:t>
      </w:r>
      <w:r w:rsidR="0023492D" w:rsidRPr="00355B2A">
        <w:rPr>
          <w:szCs w:val="24"/>
        </w:rPr>
        <w:t>nen Audio- oder Videodateien in einem Player geöffnet wird:</w:t>
      </w:r>
    </w:p>
    <w:p w:rsidR="0023492D" w:rsidRPr="00355B2A" w:rsidRDefault="0023492D" w:rsidP="00B92D2C">
      <w:pPr>
        <w:rPr>
          <w:rFonts w:ascii="Times New Roman" w:hAnsi="Times New Roman"/>
        </w:rPr>
      </w:pPr>
    </w:p>
    <w:p w:rsidR="00CE4D15" w:rsidRPr="00355B2A" w:rsidRDefault="00F17B16" w:rsidP="00B92D2C">
      <w:pPr>
        <w:jc w:val="center"/>
        <w:rPr>
          <w:rFonts w:ascii="Times New Roman" w:hAnsi="Times New Roman"/>
        </w:rPr>
      </w:pPr>
      <w:r w:rsidRPr="00355B2A">
        <w:rPr>
          <w:rFonts w:ascii="Times New Roman" w:hAnsi="Times New Roman"/>
          <w:noProof/>
        </w:rPr>
        <w:lastRenderedPageBreak/>
        <w:drawing>
          <wp:inline distT="0" distB="0" distL="0" distR="0" wp14:anchorId="31E0C08C" wp14:editId="16478A36">
            <wp:extent cx="2286000" cy="3505200"/>
            <wp:effectExtent l="0" t="0" r="0" b="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86000" cy="3505200"/>
                    </a:xfrm>
                    <a:prstGeom prst="rect">
                      <a:avLst/>
                    </a:prstGeom>
                    <a:noFill/>
                    <a:ln>
                      <a:noFill/>
                    </a:ln>
                  </pic:spPr>
                </pic:pic>
              </a:graphicData>
            </a:graphic>
          </wp:inline>
        </w:drawing>
      </w:r>
    </w:p>
    <w:p w:rsidR="0023492D" w:rsidRPr="00355B2A" w:rsidRDefault="0023492D" w:rsidP="00B92D2C">
      <w:pPr>
        <w:rPr>
          <w:rFonts w:ascii="Times New Roman" w:hAnsi="Times New Roman"/>
        </w:rPr>
      </w:pPr>
    </w:p>
    <w:p w:rsidR="0023492D" w:rsidRPr="00355B2A" w:rsidRDefault="0023492D" w:rsidP="0023492D">
      <w:pPr>
        <w:pStyle w:val="Standard-BlockCharCharChar"/>
        <w:rPr>
          <w:szCs w:val="24"/>
        </w:rPr>
      </w:pPr>
      <w:r w:rsidRPr="00355B2A">
        <w:rPr>
          <w:szCs w:val="24"/>
        </w:rPr>
        <w:t xml:space="preserve">Über die </w:t>
      </w:r>
      <w:r w:rsidRPr="007079FD">
        <w:rPr>
          <w:szCs w:val="24"/>
        </w:rPr>
        <w:t xml:space="preserve">Checkbox </w:t>
      </w:r>
      <w:r w:rsidR="00F70807">
        <w:rPr>
          <w:szCs w:val="24"/>
        </w:rPr>
        <w:t>„</w:t>
      </w:r>
      <w:r w:rsidRPr="007079FD">
        <w:rPr>
          <w:szCs w:val="24"/>
        </w:rPr>
        <w:t>Maximum interval length</w:t>
      </w:r>
      <w:r w:rsidR="00F70807">
        <w:rPr>
          <w:szCs w:val="24"/>
        </w:rPr>
        <w:t>“</w:t>
      </w:r>
      <w:r w:rsidRPr="007079FD">
        <w:rPr>
          <w:szCs w:val="24"/>
        </w:rPr>
        <w:t xml:space="preserve"> können</w:t>
      </w:r>
      <w:r w:rsidRPr="00355B2A">
        <w:rPr>
          <w:szCs w:val="24"/>
        </w:rPr>
        <w:t xml:space="preserve"> Sie eine Höchstlänge für die entstehe</w:t>
      </w:r>
      <w:r w:rsidRPr="00355B2A">
        <w:rPr>
          <w:szCs w:val="24"/>
        </w:rPr>
        <w:t>n</w:t>
      </w:r>
      <w:r w:rsidRPr="00355B2A">
        <w:rPr>
          <w:szCs w:val="24"/>
        </w:rPr>
        <w:t>den Intervalle festlegen. Wenn z.B. die Checkbox aktiviert ist, der Wert auf 5 Sekunden steht, und Sie bei 11.0 und 25.0 Sekunden Zeitpunkte einfügen, so werden zwischen diesen Zeitpun</w:t>
      </w:r>
      <w:r w:rsidRPr="00355B2A">
        <w:rPr>
          <w:szCs w:val="24"/>
        </w:rPr>
        <w:t>k</w:t>
      </w:r>
      <w:r w:rsidRPr="00355B2A">
        <w:rPr>
          <w:szCs w:val="24"/>
        </w:rPr>
        <w:t>ten automatisch weitere eingefügt, so dass kein Intervall entsteht, das länger als 5 Sekunden ist. Drücken Sie auf den Startknopf, um ein Abspielen der Aufnahme zu starten. Drücken Sie a</w:t>
      </w:r>
      <w:r w:rsidRPr="00355B2A">
        <w:rPr>
          <w:szCs w:val="24"/>
        </w:rPr>
        <w:t>n</w:t>
      </w:r>
      <w:r w:rsidRPr="00355B2A">
        <w:rPr>
          <w:szCs w:val="24"/>
        </w:rPr>
        <w:t xml:space="preserve">schließend auf </w:t>
      </w:r>
      <w:r w:rsidR="00F70807">
        <w:rPr>
          <w:szCs w:val="24"/>
        </w:rPr>
        <w:t>„</w:t>
      </w:r>
      <w:r w:rsidRPr="006D04A3">
        <w:rPr>
          <w:szCs w:val="24"/>
        </w:rPr>
        <w:t>SPACE</w:t>
      </w:r>
      <w:r w:rsidR="00F70807">
        <w:rPr>
          <w:szCs w:val="24"/>
        </w:rPr>
        <w:t>“</w:t>
      </w:r>
      <w:r w:rsidRPr="006D04A3">
        <w:rPr>
          <w:szCs w:val="24"/>
        </w:rPr>
        <w:t>, wann</w:t>
      </w:r>
      <w:r w:rsidRPr="00355B2A">
        <w:rPr>
          <w:szCs w:val="24"/>
        </w:rPr>
        <w:t xml:space="preserve"> immer Sie einen neuen Zeitpunkt (z.B. bei einem Sprecherwec</w:t>
      </w:r>
      <w:r w:rsidRPr="00355B2A">
        <w:rPr>
          <w:szCs w:val="24"/>
        </w:rPr>
        <w:t>h</w:t>
      </w:r>
      <w:r w:rsidRPr="00355B2A">
        <w:rPr>
          <w:szCs w:val="24"/>
        </w:rPr>
        <w:t xml:space="preserve">sel) einfügen möchten. Die von Ihnen eingefügten Zeitpunkte werden in der Liste angezeigt. </w:t>
      </w:r>
    </w:p>
    <w:p w:rsidR="0023492D" w:rsidRPr="00355B2A" w:rsidRDefault="0023492D" w:rsidP="0023492D">
      <w:pPr>
        <w:pStyle w:val="Standard-BlockCharCharChar"/>
      </w:pPr>
    </w:p>
    <w:p w:rsidR="0023492D" w:rsidRPr="00355B2A" w:rsidRDefault="00F17B16" w:rsidP="0023492D">
      <w:pPr>
        <w:pStyle w:val="Standard-BlockCharCharChar"/>
        <w:jc w:val="center"/>
      </w:pPr>
      <w:r w:rsidRPr="00355B2A">
        <w:rPr>
          <w:noProof/>
        </w:rPr>
        <w:drawing>
          <wp:inline distT="0" distB="0" distL="0" distR="0" wp14:anchorId="518DFACE" wp14:editId="4EDB8BB9">
            <wp:extent cx="2524125" cy="1304925"/>
            <wp:effectExtent l="0" t="0" r="9525" b="9525"/>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24125" cy="1304925"/>
                    </a:xfrm>
                    <a:prstGeom prst="rect">
                      <a:avLst/>
                    </a:prstGeom>
                    <a:noFill/>
                    <a:ln>
                      <a:noFill/>
                    </a:ln>
                  </pic:spPr>
                </pic:pic>
              </a:graphicData>
            </a:graphic>
          </wp:inline>
        </w:drawing>
      </w:r>
    </w:p>
    <w:p w:rsidR="0023492D" w:rsidRPr="00355B2A" w:rsidRDefault="0023492D" w:rsidP="0023492D">
      <w:pPr>
        <w:pStyle w:val="Standard-BlockCharCharChar"/>
      </w:pPr>
    </w:p>
    <w:p w:rsidR="0023492D" w:rsidRPr="00355B2A" w:rsidRDefault="0023492D" w:rsidP="0023492D">
      <w:pPr>
        <w:pStyle w:val="Standard-BlockCharCharChar"/>
        <w:rPr>
          <w:szCs w:val="24"/>
        </w:rPr>
      </w:pPr>
      <w:r w:rsidRPr="00355B2A">
        <w:rPr>
          <w:szCs w:val="24"/>
        </w:rPr>
        <w:t xml:space="preserve">Spielen Sie die Aufnahme bis zum Ende ab und klicken Sie anschließend auf </w:t>
      </w:r>
      <w:r w:rsidR="00F70807">
        <w:rPr>
          <w:szCs w:val="24"/>
        </w:rPr>
        <w:t>„</w:t>
      </w:r>
      <w:r w:rsidRPr="006D04A3">
        <w:rPr>
          <w:szCs w:val="24"/>
        </w:rPr>
        <w:t>OK</w:t>
      </w:r>
      <w:r w:rsidR="00F70807">
        <w:rPr>
          <w:szCs w:val="24"/>
        </w:rPr>
        <w:t>“</w:t>
      </w:r>
      <w:r w:rsidRPr="00355B2A">
        <w:rPr>
          <w:szCs w:val="24"/>
        </w:rPr>
        <w:t xml:space="preserve">. Im Editor öffnet sich eine neue </w:t>
      </w:r>
      <w:r w:rsidR="0014458E" w:rsidRPr="00355B2A">
        <w:rPr>
          <w:szCs w:val="24"/>
        </w:rPr>
        <w:t xml:space="preserve">(leere) </w:t>
      </w:r>
      <w:r w:rsidRPr="00355B2A">
        <w:rPr>
          <w:szCs w:val="24"/>
        </w:rPr>
        <w:t>Transkription, deren Zeitachse die von Ihnen festgelegten Zeitpun</w:t>
      </w:r>
      <w:r w:rsidRPr="00355B2A">
        <w:rPr>
          <w:szCs w:val="24"/>
        </w:rPr>
        <w:t>k</w:t>
      </w:r>
      <w:r w:rsidRPr="00355B2A">
        <w:rPr>
          <w:szCs w:val="24"/>
        </w:rPr>
        <w:t>te enthält.</w:t>
      </w:r>
    </w:p>
    <w:p w:rsidR="0023492D" w:rsidRPr="00355B2A" w:rsidRDefault="0023492D" w:rsidP="0023492D">
      <w:pPr>
        <w:pStyle w:val="Standard-BlockCharCharChar"/>
        <w:rPr>
          <w:szCs w:val="24"/>
        </w:rPr>
      </w:pPr>
    </w:p>
    <w:p w:rsidR="0023492D" w:rsidRPr="00355B2A" w:rsidRDefault="00F17B16" w:rsidP="0014458E">
      <w:pPr>
        <w:pStyle w:val="Standard-BlockCharCharChar"/>
        <w:jc w:val="center"/>
        <w:rPr>
          <w:i/>
        </w:rPr>
      </w:pPr>
      <w:r w:rsidRPr="00355B2A">
        <w:rPr>
          <w:i/>
          <w:noProof/>
          <w:szCs w:val="24"/>
        </w:rPr>
        <w:drawing>
          <wp:inline distT="0" distB="0" distL="0" distR="0" wp14:anchorId="578C1EB5" wp14:editId="3582F22D">
            <wp:extent cx="4191000" cy="457200"/>
            <wp:effectExtent l="0" t="0" r="0" b="0"/>
            <wp:docPr id="3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p>
    <w:p w:rsidR="00F966D5" w:rsidRPr="00355B2A" w:rsidRDefault="00F966D5" w:rsidP="006D2B4E">
      <w:pPr>
        <w:pStyle w:val="berschrift3"/>
      </w:pPr>
      <w:bookmarkStart w:id="49" w:name="_Toc398708130"/>
      <w:r w:rsidRPr="00355B2A">
        <w:t>File </w:t>
      </w:r>
      <w:r w:rsidR="00F417B2" w:rsidRPr="00355B2A">
        <w:t>&gt;</w:t>
      </w:r>
      <w:r w:rsidRPr="00355B2A">
        <w:t> </w:t>
      </w:r>
      <w:r w:rsidRPr="006D2B4E">
        <w:t>Open</w:t>
      </w:r>
      <w:r w:rsidRPr="00355B2A">
        <w:t>...</w:t>
      </w:r>
      <w:bookmarkEnd w:id="45"/>
      <w:bookmarkEnd w:id="46"/>
      <w:bookmarkEnd w:id="47"/>
      <w:bookmarkEnd w:id="48"/>
      <w:bookmarkEnd w:id="49"/>
    </w:p>
    <w:p w:rsidR="00F966D5" w:rsidRPr="00355B2A" w:rsidRDefault="00F966D5" w:rsidP="00B133B8">
      <w:pPr>
        <w:pStyle w:val="Standard-BlockCharCharChar"/>
        <w:keepNext/>
        <w:rPr>
          <w:iCs/>
          <w:szCs w:val="24"/>
        </w:rPr>
      </w:pPr>
      <w:r w:rsidRPr="00355B2A">
        <w:rPr>
          <w:iCs/>
          <w:szCs w:val="24"/>
        </w:rPr>
        <w:lastRenderedPageBreak/>
        <w:t xml:space="preserve">(auch über die Tastenkombination </w:t>
      </w:r>
      <w:r w:rsidRPr="00355B2A">
        <w:rPr>
          <w:iCs/>
          <w:szCs w:val="24"/>
          <w:bdr w:val="single" w:sz="4" w:space="0" w:color="auto"/>
        </w:rPr>
        <w:t>Strg</w:t>
      </w:r>
      <w:r w:rsidRPr="00355B2A">
        <w:rPr>
          <w:iCs/>
          <w:szCs w:val="24"/>
        </w:rPr>
        <w:t>+</w:t>
      </w:r>
      <w:r w:rsidRPr="00355B2A">
        <w:rPr>
          <w:iCs/>
          <w:szCs w:val="24"/>
          <w:bdr w:val="single" w:sz="4" w:space="0" w:color="auto"/>
        </w:rPr>
        <w:t>O</w:t>
      </w:r>
      <w:r w:rsidRPr="00355B2A">
        <w:rPr>
          <w:iCs/>
          <w:szCs w:val="24"/>
        </w:rPr>
        <w:t xml:space="preserve"> auf dem PC bzw. </w:t>
      </w:r>
      <w:r w:rsidRPr="00355B2A">
        <w:rPr>
          <w:rFonts w:ascii="Cambria Math" w:eastAsia="Arial Unicode MS" w:hAnsi="Cambria Math" w:cs="Cambria Math"/>
          <w:szCs w:val="24"/>
          <w:bdr w:val="single" w:sz="4" w:space="0" w:color="auto"/>
        </w:rPr>
        <w:t>⌘</w:t>
      </w:r>
      <w:r w:rsidRPr="00355B2A">
        <w:rPr>
          <w:iCs/>
          <w:szCs w:val="24"/>
        </w:rPr>
        <w:t>+</w:t>
      </w:r>
      <w:r w:rsidRPr="00355B2A">
        <w:rPr>
          <w:iCs/>
          <w:szCs w:val="24"/>
          <w:bdr w:val="single" w:sz="4" w:space="0" w:color="auto"/>
        </w:rPr>
        <w:t>O</w:t>
      </w:r>
      <w:r w:rsidRPr="00355B2A">
        <w:rPr>
          <w:iCs/>
          <w:szCs w:val="24"/>
        </w:rPr>
        <w:t xml:space="preserve"> auf dem Macintosh)</w:t>
      </w:r>
    </w:p>
    <w:p w:rsidR="00F966D5" w:rsidRPr="00355B2A" w:rsidRDefault="00F966D5" w:rsidP="00B133B8">
      <w:pPr>
        <w:pStyle w:val="Standard-BlockCharCharChar"/>
        <w:keepNext/>
      </w:pPr>
    </w:p>
    <w:p w:rsidR="00F966D5" w:rsidRPr="00355B2A" w:rsidRDefault="00F17B16" w:rsidP="00B133B8">
      <w:pPr>
        <w:pStyle w:val="BildChar"/>
        <w:keepNext/>
      </w:pPr>
      <w:r w:rsidRPr="00355B2A">
        <w:rPr>
          <w:noProof/>
        </w:rPr>
        <w:drawing>
          <wp:inline distT="0" distB="0" distL="0" distR="0" wp14:anchorId="7B917BD1" wp14:editId="1747E81B">
            <wp:extent cx="5943600" cy="3133725"/>
            <wp:effectExtent l="0" t="0" r="0" b="9525"/>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rsidR="00F966D5" w:rsidRPr="00355B2A" w:rsidRDefault="00F966D5">
      <w:pPr>
        <w:pStyle w:val="Standard-BlockCharCharChar"/>
      </w:pPr>
    </w:p>
    <w:p w:rsidR="00083F90" w:rsidRPr="006D04A3" w:rsidRDefault="00F966D5" w:rsidP="006D04A3">
      <w:pPr>
        <w:pStyle w:val="Standard-BlockCharCharChar"/>
      </w:pPr>
      <w:r w:rsidRPr="00355B2A">
        <w:t>Öffnet eine gespeicherte Transkription. Es wird der Standard-Datei-Dialog des jeweiligen Sy</w:t>
      </w:r>
      <w:r w:rsidRPr="00355B2A">
        <w:t>s</w:t>
      </w:r>
      <w:r w:rsidRPr="00355B2A">
        <w:t>tems angezeigt und alle Dateien mit de</w:t>
      </w:r>
      <w:r w:rsidR="0014458E" w:rsidRPr="00355B2A">
        <w:t>n</w:t>
      </w:r>
      <w:r w:rsidRPr="00355B2A">
        <w:t xml:space="preserve"> Endung</w:t>
      </w:r>
      <w:r w:rsidR="0014458E" w:rsidRPr="00355B2A">
        <w:t>en</w:t>
      </w:r>
      <w:r w:rsidRPr="00355B2A">
        <w:t xml:space="preserve"> </w:t>
      </w:r>
      <w:r w:rsidR="00F70807">
        <w:t>„</w:t>
      </w:r>
      <w:r w:rsidR="0014458E" w:rsidRPr="00355B2A">
        <w:t>.exb</w:t>
      </w:r>
      <w:r w:rsidR="00F70807">
        <w:t>“</w:t>
      </w:r>
      <w:r w:rsidR="0014458E" w:rsidRPr="00355B2A">
        <w:t xml:space="preserve"> und </w:t>
      </w:r>
      <w:r w:rsidR="00F70807">
        <w:t>„</w:t>
      </w:r>
      <w:r w:rsidRPr="00355B2A">
        <w:t>.xml</w:t>
      </w:r>
      <w:r w:rsidR="00F70807">
        <w:t>“</w:t>
      </w:r>
      <w:r w:rsidRPr="00355B2A">
        <w:t>. Das Start-Verzeichnis entspricht normalerweise demjenigen, das beim letzten Abspeichern einer Transkription verwe</w:t>
      </w:r>
      <w:r w:rsidRPr="00355B2A">
        <w:t>n</w:t>
      </w:r>
      <w:r w:rsidRPr="00355B2A">
        <w:t xml:space="preserve">det wurde. </w:t>
      </w:r>
      <w:r w:rsidR="00083F90" w:rsidRPr="00355B2A">
        <w:t>Zusätzlich kann rechts Information über die momentan ausgewählte Datei angezeigt werden. Sofern es sich dabei um eine EXMARaLDA Basis-Transkription handelt, wird deren Meta-Information angezeigt. Ansonsten erfolgt eine Meldung, dass es sich nicht um eine E</w:t>
      </w:r>
      <w:r w:rsidR="00083F90" w:rsidRPr="00355B2A">
        <w:t>X</w:t>
      </w:r>
      <w:r w:rsidR="00083F90" w:rsidRPr="00355B2A">
        <w:t xml:space="preserve">MARaLDA Basis-Transkription handelt. Wählen </w:t>
      </w:r>
      <w:r w:rsidR="00083F90" w:rsidRPr="001145C9">
        <w:t xml:space="preserve">Sie </w:t>
      </w:r>
      <w:r w:rsidR="00F70807">
        <w:t>„</w:t>
      </w:r>
      <w:r w:rsidR="00083F90" w:rsidRPr="006D04A3">
        <w:rPr>
          <w:rStyle w:val="Menufunction"/>
          <w:rFonts w:ascii="Times New Roman" w:hAnsi="Times New Roman"/>
          <w:b w:val="0"/>
          <w:sz w:val="24"/>
        </w:rPr>
        <w:t>Show Info</w:t>
      </w:r>
      <w:r w:rsidR="00F70807">
        <w:rPr>
          <w:rStyle w:val="Menufunction"/>
          <w:rFonts w:ascii="Times New Roman" w:hAnsi="Times New Roman"/>
          <w:b w:val="0"/>
          <w:sz w:val="24"/>
        </w:rPr>
        <w:t>“</w:t>
      </w:r>
      <w:r w:rsidR="00083F90" w:rsidRPr="006D04A3">
        <w:t>, um Informationen zur au</w:t>
      </w:r>
      <w:r w:rsidR="00083F90" w:rsidRPr="006D04A3">
        <w:t>s</w:t>
      </w:r>
      <w:r w:rsidR="00083F90" w:rsidRPr="006D04A3">
        <w:t>gewählten Datei anzuzei</w:t>
      </w:r>
      <w:r w:rsidR="009171F8" w:rsidRPr="006D04A3">
        <w:t xml:space="preserve">gen. Aktivieren Sie die Option </w:t>
      </w:r>
      <w:r w:rsidR="00F70807">
        <w:t>„</w:t>
      </w:r>
      <w:r w:rsidR="00083F90" w:rsidRPr="006D04A3">
        <w:t>Auto</w:t>
      </w:r>
      <w:r w:rsidR="00F70807">
        <w:t>“</w:t>
      </w:r>
      <w:r w:rsidR="00083F90" w:rsidRPr="006D04A3">
        <w:t xml:space="preserve"> um automatisch zu jeder ausg</w:t>
      </w:r>
      <w:r w:rsidR="00083F90" w:rsidRPr="006D04A3">
        <w:t>e</w:t>
      </w:r>
      <w:r w:rsidR="00083F90" w:rsidRPr="006D04A3">
        <w:t>wählten Datei Informationen angezeigt zu bekommen.</w:t>
      </w:r>
    </w:p>
    <w:p w:rsidR="00083F90" w:rsidRPr="006D04A3" w:rsidRDefault="00083F90" w:rsidP="006D04A3">
      <w:pPr>
        <w:pStyle w:val="Standard-BlockCharCharChar"/>
      </w:pPr>
    </w:p>
    <w:p w:rsidR="006352D9" w:rsidRDefault="00F966D5" w:rsidP="006D04A3">
      <w:pPr>
        <w:pStyle w:val="Standard-BlockCharCharChar"/>
      </w:pPr>
      <w:r w:rsidRPr="006D04A3">
        <w:t>Wählen Sie die zu öffn</w:t>
      </w:r>
      <w:r w:rsidR="009171F8" w:rsidRPr="006D04A3">
        <w:t xml:space="preserve">ende Datei und klicken Sie auf </w:t>
      </w:r>
      <w:r w:rsidR="00F70807">
        <w:t>„</w:t>
      </w:r>
      <w:r w:rsidR="009171F8" w:rsidRPr="006D04A3">
        <w:rPr>
          <w:rStyle w:val="Menufunction"/>
          <w:rFonts w:ascii="Times New Roman" w:hAnsi="Times New Roman"/>
          <w:b w:val="0"/>
          <w:sz w:val="24"/>
        </w:rPr>
        <w:t>Öffnen</w:t>
      </w:r>
      <w:r w:rsidR="00F70807">
        <w:rPr>
          <w:rStyle w:val="Menufunction"/>
          <w:rFonts w:ascii="Times New Roman" w:hAnsi="Times New Roman"/>
          <w:b w:val="0"/>
          <w:sz w:val="24"/>
        </w:rPr>
        <w:t>“</w:t>
      </w:r>
      <w:r w:rsidRPr="006D04A3">
        <w:t>.</w:t>
      </w:r>
      <w:r w:rsidRPr="00355B2A">
        <w:t xml:space="preserve"> Die Partitur muss anschließend einmal vollständig formatiert werden. Bei größeren Transkriptionen kann das mehrere Sekunden dauern. </w:t>
      </w:r>
    </w:p>
    <w:p w:rsidR="00F966D5" w:rsidRPr="00355B2A" w:rsidRDefault="00F966D5" w:rsidP="006D04A3">
      <w:pPr>
        <w:pStyle w:val="Standard-BlockCharCharChar"/>
      </w:pPr>
      <w:r w:rsidRPr="00355B2A">
        <w:t>Um eine zugehörige Formatierungst</w:t>
      </w:r>
      <w:r w:rsidR="009171F8">
        <w:t xml:space="preserve">abelle zu öffnen, siehe </w:t>
      </w:r>
      <w:r w:rsidRPr="00CC1B2E">
        <w:rPr>
          <w:rStyle w:val="Menufunction"/>
        </w:rPr>
        <w:t>Fo</w:t>
      </w:r>
      <w:r w:rsidRPr="00CC1B2E">
        <w:rPr>
          <w:rStyle w:val="Menufunction"/>
        </w:rPr>
        <w:t>r</w:t>
      </w:r>
      <w:r w:rsidRPr="00CC1B2E">
        <w:rPr>
          <w:rStyle w:val="Menufunction"/>
        </w:rPr>
        <w:t>mat </w:t>
      </w:r>
      <w:r w:rsidR="00F417B2" w:rsidRPr="00CC1B2E">
        <w:rPr>
          <w:rStyle w:val="Menufunction"/>
        </w:rPr>
        <w:t>&gt;</w:t>
      </w:r>
      <w:r w:rsidR="009171F8" w:rsidRPr="00CC1B2E">
        <w:rPr>
          <w:rStyle w:val="Menufunction"/>
        </w:rPr>
        <w:t> Open format table...</w:t>
      </w:r>
      <w:r w:rsidRPr="00355B2A">
        <w:t>.</w:t>
      </w:r>
    </w:p>
    <w:p w:rsidR="00F966D5" w:rsidRPr="00355B2A" w:rsidRDefault="00F966D5">
      <w:pPr>
        <w:pStyle w:val="Standard-BlockCharCharChar"/>
        <w:rPr>
          <w:szCs w:val="24"/>
        </w:rPr>
      </w:pPr>
    </w:p>
    <w:p w:rsidR="00F966D5" w:rsidRPr="00355B2A" w:rsidRDefault="00F966D5">
      <w:pPr>
        <w:pStyle w:val="Standard-BlockCharCharChar"/>
        <w:rPr>
          <w:szCs w:val="24"/>
        </w:rPr>
      </w:pPr>
      <w:r w:rsidRPr="00355B2A">
        <w:rPr>
          <w:szCs w:val="24"/>
        </w:rPr>
        <w:t>Tipp: Wenn Sie in zwei Transkriptionen gleichzeitig arbeiten möchten, starten Sie den EXM</w:t>
      </w:r>
      <w:r w:rsidRPr="00355B2A">
        <w:rPr>
          <w:szCs w:val="24"/>
        </w:rPr>
        <w:t>A</w:t>
      </w:r>
      <w:r w:rsidRPr="00355B2A">
        <w:rPr>
          <w:szCs w:val="24"/>
        </w:rPr>
        <w:t xml:space="preserve">RaLDA Partitur-Editor ein weiteres Mal. (Gehen Sie </w:t>
      </w:r>
      <w:r w:rsidRPr="00355B2A">
        <w:rPr>
          <w:szCs w:val="24"/>
          <w:u w:val="single"/>
        </w:rPr>
        <w:t>nicht</w:t>
      </w:r>
      <w:r w:rsidRPr="00355B2A">
        <w:rPr>
          <w:szCs w:val="24"/>
        </w:rPr>
        <w:t xml:space="preserve"> über </w:t>
      </w:r>
      <w:r w:rsidRPr="00CC1B2E">
        <w:rPr>
          <w:rStyle w:val="Menufunction"/>
        </w:rPr>
        <w:t>File </w:t>
      </w:r>
      <w:r w:rsidR="00F417B2" w:rsidRPr="00CC1B2E">
        <w:rPr>
          <w:rStyle w:val="Menufunction"/>
        </w:rPr>
        <w:t>&gt;</w:t>
      </w:r>
      <w:r w:rsidRPr="00CC1B2E">
        <w:rPr>
          <w:rStyle w:val="Menufunction"/>
        </w:rPr>
        <w:t> New</w:t>
      </w:r>
      <w:r w:rsidRPr="00355B2A">
        <w:rPr>
          <w:szCs w:val="24"/>
        </w:rPr>
        <w:t>, da mit dem Öf</w:t>
      </w:r>
      <w:r w:rsidRPr="00355B2A">
        <w:rPr>
          <w:szCs w:val="24"/>
        </w:rPr>
        <w:t>f</w:t>
      </w:r>
      <w:r w:rsidRPr="00355B2A">
        <w:rPr>
          <w:szCs w:val="24"/>
        </w:rPr>
        <w:t>nen einer neuen Datei immer das Schließen der zuvor bearbeiteten Datei einhergeht.)</w:t>
      </w:r>
    </w:p>
    <w:p w:rsidR="00F966D5" w:rsidRPr="00355B2A" w:rsidRDefault="00F966D5">
      <w:pPr>
        <w:pStyle w:val="Standard-BlockCharCharChar"/>
        <w:rPr>
          <w:szCs w:val="24"/>
        </w:rPr>
      </w:pPr>
    </w:p>
    <w:p w:rsidR="00F966D5" w:rsidRPr="00355B2A" w:rsidRDefault="00F966D5" w:rsidP="006D2B4E">
      <w:pPr>
        <w:pStyle w:val="berschrift3"/>
      </w:pPr>
      <w:bookmarkStart w:id="50" w:name="_File_&gt;_Open_recent"/>
      <w:bookmarkStart w:id="51" w:name="_File_&gt;_Restore"/>
      <w:bookmarkStart w:id="52" w:name="_Toc55213817"/>
      <w:bookmarkStart w:id="53" w:name="_Toc69129804"/>
      <w:bookmarkStart w:id="54" w:name="_Toc69129945"/>
      <w:bookmarkStart w:id="55" w:name="_Ref108437669"/>
      <w:bookmarkStart w:id="56" w:name="_Toc398708131"/>
      <w:bookmarkEnd w:id="50"/>
      <w:bookmarkEnd w:id="51"/>
      <w:r w:rsidRPr="00355B2A">
        <w:t>File </w:t>
      </w:r>
      <w:r w:rsidR="00F417B2" w:rsidRPr="00355B2A">
        <w:t>&gt;</w:t>
      </w:r>
      <w:r w:rsidRPr="00355B2A">
        <w:t> </w:t>
      </w:r>
      <w:r w:rsidRPr="006D2B4E">
        <w:t>Restore</w:t>
      </w:r>
      <w:bookmarkEnd w:id="52"/>
      <w:bookmarkEnd w:id="53"/>
      <w:bookmarkEnd w:id="54"/>
      <w:bookmarkEnd w:id="55"/>
      <w:bookmarkEnd w:id="56"/>
    </w:p>
    <w:p w:rsidR="00F966D5" w:rsidRPr="00355B2A" w:rsidRDefault="00F966D5">
      <w:pPr>
        <w:pStyle w:val="Standard-BlockCharCharChar"/>
        <w:rPr>
          <w:szCs w:val="24"/>
        </w:rPr>
      </w:pPr>
      <w:r w:rsidRPr="00355B2A">
        <w:rPr>
          <w:szCs w:val="24"/>
        </w:rPr>
        <w:t>Öffnet die letzte gespeicherte Fassung der aktuell geöffneten Transkription. Alle Änderungen seit dem letzten Speichern werden damit verworfen. Dieser Menüpunkt ist nur aktiviert, wenn eine letzte gespeicherte Fassung vorliegt.</w:t>
      </w:r>
    </w:p>
    <w:p w:rsidR="00F966D5" w:rsidRPr="00355B2A" w:rsidRDefault="00F966D5" w:rsidP="000D7B7C">
      <w:pPr>
        <w:pStyle w:val="Standard-BlockCharCharChar"/>
        <w:rPr>
          <w:szCs w:val="24"/>
        </w:rPr>
      </w:pPr>
    </w:p>
    <w:p w:rsidR="00F966D5" w:rsidRPr="00355B2A" w:rsidRDefault="00F966D5" w:rsidP="006D2B4E">
      <w:pPr>
        <w:pStyle w:val="berschrift3"/>
      </w:pPr>
      <w:bookmarkStart w:id="57" w:name="_File_&gt;_Save"/>
      <w:bookmarkStart w:id="58" w:name="_Toc55213818"/>
      <w:bookmarkStart w:id="59" w:name="_Toc69129805"/>
      <w:bookmarkStart w:id="60" w:name="_Toc69129946"/>
      <w:bookmarkStart w:id="61" w:name="_Ref108437678"/>
      <w:bookmarkStart w:id="62" w:name="_Toc398708132"/>
      <w:bookmarkEnd w:id="57"/>
      <w:r w:rsidRPr="00355B2A">
        <w:t>File </w:t>
      </w:r>
      <w:r w:rsidR="00F417B2" w:rsidRPr="00355B2A">
        <w:t>&gt;</w:t>
      </w:r>
      <w:r w:rsidRPr="00355B2A">
        <w:t> </w:t>
      </w:r>
      <w:r w:rsidRPr="006D2B4E">
        <w:t>Save</w:t>
      </w:r>
      <w:bookmarkEnd w:id="58"/>
      <w:bookmarkEnd w:id="59"/>
      <w:bookmarkEnd w:id="60"/>
      <w:bookmarkEnd w:id="61"/>
      <w:bookmarkEnd w:id="62"/>
    </w:p>
    <w:p w:rsidR="00F966D5" w:rsidRPr="00355B2A" w:rsidRDefault="00F966D5">
      <w:pPr>
        <w:pStyle w:val="Standard-BlockCharCharChar"/>
        <w:rPr>
          <w:szCs w:val="24"/>
        </w:rPr>
      </w:pPr>
      <w:r w:rsidRPr="00355B2A">
        <w:rPr>
          <w:szCs w:val="24"/>
        </w:rPr>
        <w:t xml:space="preserve">(auch über die Tastenkombination </w:t>
      </w:r>
      <w:r w:rsidRPr="00355B2A">
        <w:rPr>
          <w:szCs w:val="24"/>
          <w:bdr w:val="single" w:sz="4" w:space="0" w:color="auto"/>
        </w:rPr>
        <w:t>Strg</w:t>
      </w:r>
      <w:r w:rsidRPr="00355B2A">
        <w:rPr>
          <w:szCs w:val="24"/>
        </w:rPr>
        <w:t>+</w:t>
      </w:r>
      <w:r w:rsidRPr="00355B2A">
        <w:rPr>
          <w:szCs w:val="24"/>
          <w:bdr w:val="single" w:sz="4" w:space="0" w:color="auto"/>
        </w:rPr>
        <w:t>S</w:t>
      </w:r>
      <w:r w:rsidRPr="00355B2A">
        <w:rPr>
          <w:szCs w:val="24"/>
        </w:rPr>
        <w:t xml:space="preserve"> auf dem PC bzw. </w:t>
      </w:r>
      <w:r w:rsidRPr="00355B2A">
        <w:rPr>
          <w:rFonts w:ascii="Cambria Math" w:eastAsia="Arial Unicode MS" w:hAnsi="Cambria Math" w:cs="Cambria Math"/>
          <w:szCs w:val="24"/>
          <w:bdr w:val="single" w:sz="4" w:space="0" w:color="auto"/>
        </w:rPr>
        <w:t>⌘</w:t>
      </w:r>
      <w:r w:rsidRPr="00355B2A">
        <w:rPr>
          <w:szCs w:val="24"/>
        </w:rPr>
        <w:t>+</w:t>
      </w:r>
      <w:r w:rsidRPr="00355B2A">
        <w:rPr>
          <w:szCs w:val="24"/>
          <w:bdr w:val="single" w:sz="4" w:space="0" w:color="auto"/>
        </w:rPr>
        <w:t>S</w:t>
      </w:r>
      <w:r w:rsidRPr="00355B2A">
        <w:rPr>
          <w:szCs w:val="24"/>
        </w:rPr>
        <w:t xml:space="preserve"> auf dem Macintosh)</w:t>
      </w:r>
    </w:p>
    <w:p w:rsidR="00F966D5" w:rsidRPr="00355B2A" w:rsidRDefault="00F966D5">
      <w:pPr>
        <w:pStyle w:val="Standard-BlockCharCharChar"/>
        <w:rPr>
          <w:szCs w:val="24"/>
        </w:rPr>
      </w:pPr>
    </w:p>
    <w:p w:rsidR="00F966D5" w:rsidRPr="00355B2A" w:rsidRDefault="00F966D5">
      <w:pPr>
        <w:pStyle w:val="Standard-BlockCharCharChar"/>
        <w:rPr>
          <w:szCs w:val="24"/>
        </w:rPr>
      </w:pPr>
      <w:r w:rsidRPr="00355B2A">
        <w:rPr>
          <w:szCs w:val="24"/>
        </w:rPr>
        <w:t>Speichert die aktuell geöffnete Transkription unter ihrem derzeitigen Namen. Wenn die Tra</w:t>
      </w:r>
      <w:r w:rsidRPr="00355B2A">
        <w:rPr>
          <w:szCs w:val="24"/>
        </w:rPr>
        <w:t>n</w:t>
      </w:r>
      <w:r w:rsidRPr="00355B2A">
        <w:rPr>
          <w:szCs w:val="24"/>
        </w:rPr>
        <w:t xml:space="preserve">skription noch keinen Namen hat, in der Titelleiste also </w:t>
      </w:r>
      <w:r w:rsidR="00F70807">
        <w:rPr>
          <w:szCs w:val="24"/>
        </w:rPr>
        <w:t>„</w:t>
      </w:r>
      <w:r w:rsidRPr="00355B2A">
        <w:rPr>
          <w:szCs w:val="24"/>
        </w:rPr>
        <w:t>untitled.</w:t>
      </w:r>
      <w:r w:rsidR="0014458E" w:rsidRPr="00355B2A">
        <w:rPr>
          <w:szCs w:val="24"/>
        </w:rPr>
        <w:t>exb</w:t>
      </w:r>
      <w:r w:rsidR="00F70807">
        <w:rPr>
          <w:szCs w:val="24"/>
        </w:rPr>
        <w:t>“</w:t>
      </w:r>
      <w:r w:rsidRPr="00355B2A">
        <w:rPr>
          <w:szCs w:val="24"/>
        </w:rPr>
        <w:t xml:space="preserve"> steht, wird automatisch </w:t>
      </w:r>
      <w:r w:rsidRPr="00355B2A">
        <w:rPr>
          <w:szCs w:val="24"/>
        </w:rPr>
        <w:lastRenderedPageBreak/>
        <w:t xml:space="preserve">der </w:t>
      </w:r>
      <w:r w:rsidR="00F70807">
        <w:rPr>
          <w:szCs w:val="24"/>
        </w:rPr>
        <w:t>„</w:t>
      </w:r>
      <w:r w:rsidR="009171F8" w:rsidRPr="006D04A3">
        <w:t>Save as...</w:t>
      </w:r>
      <w:r w:rsidR="00F70807">
        <w:t>“</w:t>
      </w:r>
      <w:r w:rsidRPr="006D04A3">
        <w:t>-</w:t>
      </w:r>
      <w:r w:rsidRPr="00355B2A">
        <w:rPr>
          <w:szCs w:val="24"/>
        </w:rPr>
        <w:t>Dialog geöffnet (s. u.).</w:t>
      </w:r>
    </w:p>
    <w:p w:rsidR="00F966D5" w:rsidRPr="00355B2A" w:rsidRDefault="00F966D5" w:rsidP="00F966D5">
      <w:pPr>
        <w:pStyle w:val="Standard-BlockCharCharChar"/>
        <w:rPr>
          <w:szCs w:val="24"/>
        </w:rPr>
      </w:pPr>
      <w:bookmarkStart w:id="63" w:name="_Toc55213819"/>
      <w:bookmarkStart w:id="64" w:name="_Toc69129806"/>
      <w:bookmarkStart w:id="65" w:name="_Toc69129947"/>
    </w:p>
    <w:p w:rsidR="00F966D5" w:rsidRPr="00355B2A" w:rsidRDefault="00F966D5" w:rsidP="006D2B4E">
      <w:pPr>
        <w:pStyle w:val="berschrift3"/>
      </w:pPr>
      <w:bookmarkStart w:id="66" w:name="_File_&gt;_Save_as..."/>
      <w:bookmarkStart w:id="67" w:name="_Ref108437685"/>
      <w:bookmarkStart w:id="68" w:name="_Toc398708133"/>
      <w:bookmarkEnd w:id="66"/>
      <w:r w:rsidRPr="00355B2A">
        <w:t>File </w:t>
      </w:r>
      <w:r w:rsidR="00F417B2" w:rsidRPr="00355B2A">
        <w:t>&gt;</w:t>
      </w:r>
      <w:r w:rsidRPr="00355B2A">
        <w:t> Save as...</w:t>
      </w:r>
      <w:bookmarkEnd w:id="63"/>
      <w:bookmarkEnd w:id="64"/>
      <w:bookmarkEnd w:id="65"/>
      <w:bookmarkEnd w:id="67"/>
      <w:bookmarkEnd w:id="68"/>
    </w:p>
    <w:p w:rsidR="00BF27E0" w:rsidRPr="00355B2A" w:rsidRDefault="00BF27E0" w:rsidP="00D13F05">
      <w:pPr>
        <w:pStyle w:val="BildChar"/>
        <w:keepNext/>
      </w:pPr>
    </w:p>
    <w:p w:rsidR="00F966D5" w:rsidRPr="00355B2A" w:rsidRDefault="00F17B16" w:rsidP="00D13F05">
      <w:pPr>
        <w:pStyle w:val="BildChar"/>
        <w:keepNext/>
      </w:pPr>
      <w:r w:rsidRPr="00355B2A">
        <w:rPr>
          <w:noProof/>
        </w:rPr>
        <w:drawing>
          <wp:inline distT="0" distB="0" distL="0" distR="0" wp14:anchorId="3CA00BEE" wp14:editId="62F6852C">
            <wp:extent cx="4838700" cy="3657600"/>
            <wp:effectExtent l="0" t="0" r="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38700" cy="3657600"/>
                    </a:xfrm>
                    <a:prstGeom prst="rect">
                      <a:avLst/>
                    </a:prstGeom>
                    <a:noFill/>
                    <a:ln>
                      <a:noFill/>
                    </a:ln>
                  </pic:spPr>
                </pic:pic>
              </a:graphicData>
            </a:graphic>
          </wp:inline>
        </w:drawing>
      </w:r>
    </w:p>
    <w:p w:rsidR="00F966D5" w:rsidRPr="00355B2A" w:rsidRDefault="00F966D5">
      <w:pPr>
        <w:pStyle w:val="Standard-BlockCharCharChar"/>
      </w:pPr>
    </w:p>
    <w:p w:rsidR="00F966D5" w:rsidRPr="001145C9" w:rsidRDefault="00F966D5">
      <w:pPr>
        <w:pStyle w:val="Standard-BlockCharCharChar"/>
        <w:rPr>
          <w:spacing w:val="-4"/>
          <w:szCs w:val="24"/>
        </w:rPr>
      </w:pPr>
      <w:r w:rsidRPr="00355B2A">
        <w:rPr>
          <w:spacing w:val="-4"/>
          <w:szCs w:val="24"/>
        </w:rPr>
        <w:t>Speichert die aktuell geöffnete Transkription unter einem neuen Namen. Es wird der Standard-Datei-Dialog des jeweiligen Systems angezeigt und alle Dateien mit de</w:t>
      </w:r>
      <w:r w:rsidR="0014458E" w:rsidRPr="00355B2A">
        <w:rPr>
          <w:spacing w:val="-4"/>
          <w:szCs w:val="24"/>
        </w:rPr>
        <w:t>n</w:t>
      </w:r>
      <w:r w:rsidRPr="00355B2A">
        <w:rPr>
          <w:spacing w:val="-4"/>
          <w:szCs w:val="24"/>
        </w:rPr>
        <w:t xml:space="preserve"> Endung</w:t>
      </w:r>
      <w:r w:rsidR="0014458E" w:rsidRPr="00355B2A">
        <w:rPr>
          <w:spacing w:val="-4"/>
          <w:szCs w:val="24"/>
        </w:rPr>
        <w:t xml:space="preserve">en </w:t>
      </w:r>
      <w:r w:rsidR="00F70807">
        <w:rPr>
          <w:spacing w:val="-4"/>
          <w:szCs w:val="24"/>
        </w:rPr>
        <w:t>„</w:t>
      </w:r>
      <w:r w:rsidR="0014458E" w:rsidRPr="00355B2A">
        <w:rPr>
          <w:spacing w:val="-4"/>
          <w:szCs w:val="24"/>
        </w:rPr>
        <w:t>.exb</w:t>
      </w:r>
      <w:r w:rsidR="00F70807">
        <w:rPr>
          <w:spacing w:val="-4"/>
          <w:szCs w:val="24"/>
        </w:rPr>
        <w:t>“</w:t>
      </w:r>
      <w:r w:rsidR="0014458E" w:rsidRPr="00355B2A">
        <w:rPr>
          <w:spacing w:val="-4"/>
          <w:szCs w:val="24"/>
        </w:rPr>
        <w:t xml:space="preserve"> und</w:t>
      </w:r>
      <w:r w:rsidRPr="00355B2A">
        <w:rPr>
          <w:spacing w:val="-4"/>
          <w:szCs w:val="24"/>
        </w:rPr>
        <w:t xml:space="preserve"> </w:t>
      </w:r>
      <w:r w:rsidR="00F70807">
        <w:rPr>
          <w:spacing w:val="-4"/>
          <w:szCs w:val="24"/>
        </w:rPr>
        <w:t>„</w:t>
      </w:r>
      <w:r w:rsidRPr="00355B2A">
        <w:rPr>
          <w:spacing w:val="-4"/>
          <w:szCs w:val="24"/>
        </w:rPr>
        <w:t>.xml</w:t>
      </w:r>
      <w:r w:rsidR="00F70807">
        <w:rPr>
          <w:spacing w:val="-4"/>
          <w:szCs w:val="24"/>
        </w:rPr>
        <w:t>“</w:t>
      </w:r>
      <w:r w:rsidRPr="00355B2A">
        <w:rPr>
          <w:spacing w:val="-4"/>
          <w:szCs w:val="24"/>
        </w:rPr>
        <w:t>. Das Start-Verzeichnis entspricht normalerweise demjenigen, das beim letzten Abspeichern einer Tra</w:t>
      </w:r>
      <w:r w:rsidRPr="00355B2A">
        <w:rPr>
          <w:spacing w:val="-4"/>
          <w:szCs w:val="24"/>
        </w:rPr>
        <w:t>n</w:t>
      </w:r>
      <w:r w:rsidRPr="00355B2A">
        <w:rPr>
          <w:spacing w:val="-4"/>
          <w:szCs w:val="24"/>
        </w:rPr>
        <w:t>skription verwendet wurde. Wählen Sie das Verzeichnis, in dem die Transkription gespeichert we</w:t>
      </w:r>
      <w:r w:rsidRPr="00355B2A">
        <w:rPr>
          <w:spacing w:val="-4"/>
          <w:szCs w:val="24"/>
        </w:rPr>
        <w:t>r</w:t>
      </w:r>
      <w:r w:rsidRPr="00355B2A">
        <w:rPr>
          <w:spacing w:val="-4"/>
          <w:szCs w:val="24"/>
        </w:rPr>
        <w:t xml:space="preserve">den soll, geben Sie den gewünschten Namen ein (das Suffix </w:t>
      </w:r>
      <w:r w:rsidR="00F70807">
        <w:rPr>
          <w:spacing w:val="-4"/>
          <w:szCs w:val="24"/>
        </w:rPr>
        <w:t>„</w:t>
      </w:r>
      <w:r w:rsidRPr="00355B2A">
        <w:rPr>
          <w:spacing w:val="-4"/>
          <w:szCs w:val="24"/>
        </w:rPr>
        <w:t>.</w:t>
      </w:r>
      <w:r w:rsidR="0014458E" w:rsidRPr="00355B2A">
        <w:rPr>
          <w:spacing w:val="-4"/>
          <w:szCs w:val="24"/>
        </w:rPr>
        <w:t>exb</w:t>
      </w:r>
      <w:r w:rsidR="00F70807">
        <w:rPr>
          <w:spacing w:val="-4"/>
          <w:szCs w:val="24"/>
        </w:rPr>
        <w:t>“</w:t>
      </w:r>
      <w:r w:rsidRPr="00355B2A">
        <w:rPr>
          <w:spacing w:val="-4"/>
          <w:szCs w:val="24"/>
        </w:rPr>
        <w:t xml:space="preserve"> wird automatisch angehängt, wenn Sie nicht selbst ein Suffix eingeben) und klicken Sie </w:t>
      </w:r>
      <w:r w:rsidRPr="006D04A3">
        <w:t xml:space="preserve">auf </w:t>
      </w:r>
      <w:r w:rsidR="00F70807">
        <w:t>„</w:t>
      </w:r>
      <w:r w:rsidRPr="006D04A3">
        <w:t>Speichern</w:t>
      </w:r>
      <w:r w:rsidR="00F70807">
        <w:t>“</w:t>
      </w:r>
      <w:r w:rsidRPr="006D04A3">
        <w:t>.</w:t>
      </w:r>
      <w:r w:rsidRPr="00355B2A">
        <w:rPr>
          <w:spacing w:val="-4"/>
          <w:szCs w:val="24"/>
        </w:rPr>
        <w:t xml:space="preserve"> Um die zugehörige Formatierungstabelle </w:t>
      </w:r>
      <w:r w:rsidR="00D8108D" w:rsidRPr="00355B2A">
        <w:rPr>
          <w:spacing w:val="-4"/>
          <w:szCs w:val="24"/>
        </w:rPr>
        <w:t>mit</w:t>
      </w:r>
      <w:r w:rsidRPr="00355B2A">
        <w:rPr>
          <w:spacing w:val="-4"/>
          <w:szCs w:val="24"/>
        </w:rPr>
        <w:t xml:space="preserve">zuspeichern, </w:t>
      </w:r>
      <w:r w:rsidR="00D8108D" w:rsidRPr="00355B2A">
        <w:rPr>
          <w:spacing w:val="-4"/>
          <w:szCs w:val="24"/>
        </w:rPr>
        <w:t xml:space="preserve">aktivieren Sie die Option </w:t>
      </w:r>
      <w:r w:rsidR="00F70807">
        <w:rPr>
          <w:spacing w:val="-4"/>
          <w:szCs w:val="24"/>
        </w:rPr>
        <w:t>„</w:t>
      </w:r>
      <w:r w:rsidR="009171F8" w:rsidRPr="001145C9">
        <w:rPr>
          <w:spacing w:val="-4"/>
          <w:szCs w:val="24"/>
        </w:rPr>
        <w:t>Save format</w:t>
      </w:r>
      <w:r w:rsidR="00F70807">
        <w:rPr>
          <w:spacing w:val="-4"/>
          <w:szCs w:val="24"/>
        </w:rPr>
        <w:t>“</w:t>
      </w:r>
      <w:r w:rsidR="00D8108D" w:rsidRPr="001145C9">
        <w:rPr>
          <w:spacing w:val="-4"/>
          <w:szCs w:val="24"/>
        </w:rPr>
        <w:t>.</w:t>
      </w:r>
    </w:p>
    <w:p w:rsidR="00F966D5" w:rsidRPr="00355B2A" w:rsidRDefault="00F966D5">
      <w:pPr>
        <w:pStyle w:val="Standard-BlockCharCharChar"/>
        <w:rPr>
          <w:szCs w:val="24"/>
        </w:rPr>
      </w:pPr>
    </w:p>
    <w:p w:rsidR="008A3626" w:rsidRPr="00355B2A" w:rsidRDefault="008A3626" w:rsidP="006D2B4E">
      <w:pPr>
        <w:pStyle w:val="berschrift3"/>
      </w:pPr>
      <w:bookmarkStart w:id="69" w:name="_Toc398708134"/>
      <w:r w:rsidRPr="00355B2A">
        <w:t>File &gt; Error list...</w:t>
      </w:r>
      <w:bookmarkEnd w:id="69"/>
    </w:p>
    <w:p w:rsidR="008A3626" w:rsidRPr="00355B2A" w:rsidRDefault="008A3626" w:rsidP="008A3626">
      <w:pPr>
        <w:pStyle w:val="Standard-BlockCharCharChar"/>
        <w:keepNext/>
      </w:pPr>
    </w:p>
    <w:p w:rsidR="008A3626" w:rsidRPr="00355B2A" w:rsidRDefault="008A3626" w:rsidP="008A3626">
      <w:pPr>
        <w:pStyle w:val="Standard-BlockCharCharChar"/>
        <w:keepNext/>
        <w:rPr>
          <w:szCs w:val="24"/>
        </w:rPr>
      </w:pPr>
      <w:r w:rsidRPr="00355B2A">
        <w:rPr>
          <w:szCs w:val="24"/>
        </w:rPr>
        <w:t xml:space="preserve">Öffnet einen Dialog, in dem eine Fehlerliste angezeigt wird. </w:t>
      </w:r>
    </w:p>
    <w:p w:rsidR="008A3626" w:rsidRPr="00355B2A" w:rsidRDefault="008A3626" w:rsidP="008A3626">
      <w:pPr>
        <w:pStyle w:val="Standard-BlockCharCharChar"/>
        <w:keepNext/>
      </w:pPr>
    </w:p>
    <w:p w:rsidR="008A3626" w:rsidRPr="00355B2A" w:rsidRDefault="00F17B16" w:rsidP="008A3626">
      <w:pPr>
        <w:pStyle w:val="Standard-BlockCharCharChar"/>
        <w:keepNext/>
        <w:jc w:val="center"/>
        <w:rPr>
          <w:lang w:val="en-GB"/>
        </w:rPr>
      </w:pPr>
      <w:r w:rsidRPr="00355B2A">
        <w:rPr>
          <w:noProof/>
        </w:rPr>
        <w:drawing>
          <wp:inline distT="0" distB="0" distL="0" distR="0" wp14:anchorId="265FCF6A" wp14:editId="44A4D499">
            <wp:extent cx="3286125" cy="2600325"/>
            <wp:effectExtent l="0" t="0" r="9525" b="9525"/>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86125" cy="2600325"/>
                    </a:xfrm>
                    <a:prstGeom prst="rect">
                      <a:avLst/>
                    </a:prstGeom>
                    <a:noFill/>
                    <a:ln>
                      <a:noFill/>
                    </a:ln>
                  </pic:spPr>
                </pic:pic>
              </a:graphicData>
            </a:graphic>
          </wp:inline>
        </w:drawing>
      </w:r>
    </w:p>
    <w:p w:rsidR="008A3626" w:rsidRPr="00355B2A" w:rsidRDefault="008A3626" w:rsidP="008A3626">
      <w:pPr>
        <w:rPr>
          <w:rFonts w:ascii="Times New Roman" w:hAnsi="Times New Roman"/>
        </w:rPr>
      </w:pPr>
    </w:p>
    <w:p w:rsidR="008A3626" w:rsidRPr="00355B2A" w:rsidRDefault="008A3626" w:rsidP="008A3626">
      <w:pPr>
        <w:rPr>
          <w:rFonts w:ascii="Times New Roman" w:hAnsi="Times New Roman"/>
          <w:sz w:val="24"/>
          <w:szCs w:val="24"/>
        </w:rPr>
      </w:pPr>
      <w:r w:rsidRPr="00355B2A">
        <w:rPr>
          <w:rFonts w:ascii="Times New Roman" w:hAnsi="Times New Roman"/>
          <w:sz w:val="24"/>
          <w:szCs w:val="24"/>
        </w:rPr>
        <w:t>Eine Fehlerliste ist eine XML-Datei, die auf bestimmte Positionen in vorhandenen Transkript</w:t>
      </w:r>
      <w:r w:rsidRPr="00355B2A">
        <w:rPr>
          <w:rFonts w:ascii="Times New Roman" w:hAnsi="Times New Roman"/>
          <w:sz w:val="24"/>
          <w:szCs w:val="24"/>
        </w:rPr>
        <w:t>i</w:t>
      </w:r>
      <w:r w:rsidRPr="00355B2A">
        <w:rPr>
          <w:rFonts w:ascii="Times New Roman" w:hAnsi="Times New Roman"/>
          <w:sz w:val="24"/>
          <w:szCs w:val="24"/>
        </w:rPr>
        <w:t>onsdateien verweist. Sie wird un</w:t>
      </w:r>
      <w:r w:rsidR="009171F8">
        <w:rPr>
          <w:rFonts w:ascii="Times New Roman" w:hAnsi="Times New Roman"/>
          <w:sz w:val="24"/>
          <w:szCs w:val="24"/>
        </w:rPr>
        <w:t xml:space="preserve">ter anderem von den Funktionen </w:t>
      </w:r>
      <w:r w:rsidRPr="00CC1B2E">
        <w:rPr>
          <w:rStyle w:val="Menufunction"/>
        </w:rPr>
        <w:t>Chec</w:t>
      </w:r>
      <w:r w:rsidR="009171F8" w:rsidRPr="00CC1B2E">
        <w:rPr>
          <w:rStyle w:val="Menufunction"/>
        </w:rPr>
        <w:t>k for segmentation errors</w:t>
      </w:r>
      <w:r w:rsidR="009171F8">
        <w:rPr>
          <w:rFonts w:ascii="Times New Roman" w:hAnsi="Times New Roman"/>
          <w:sz w:val="24"/>
          <w:szCs w:val="24"/>
        </w:rPr>
        <w:t xml:space="preserve"> und </w:t>
      </w:r>
      <w:r w:rsidR="009171F8" w:rsidRPr="009171F8">
        <w:rPr>
          <w:rStyle w:val="Menufunction"/>
        </w:rPr>
        <w:t>Check for Structure Errors</w:t>
      </w:r>
      <w:r w:rsidRPr="00355B2A">
        <w:rPr>
          <w:rFonts w:ascii="Times New Roman" w:hAnsi="Times New Roman"/>
          <w:sz w:val="24"/>
          <w:szCs w:val="24"/>
        </w:rPr>
        <w:t xml:space="preserve"> des Corpus-Managers geschrieben (siehe dazu die </w:t>
      </w:r>
      <w:r w:rsidRPr="00355B2A">
        <w:rPr>
          <w:rStyle w:val="Dokumentation"/>
          <w:szCs w:val="24"/>
        </w:rPr>
        <w:t>COMA-Dokumentation</w:t>
      </w:r>
      <w:r w:rsidRPr="00355B2A">
        <w:rPr>
          <w:rFonts w:ascii="Times New Roman" w:hAnsi="Times New Roman"/>
          <w:sz w:val="24"/>
          <w:szCs w:val="24"/>
        </w:rPr>
        <w:t>).</w:t>
      </w:r>
    </w:p>
    <w:p w:rsidR="008A3626" w:rsidRPr="00355B2A" w:rsidRDefault="008A3626" w:rsidP="008A3626">
      <w:pPr>
        <w:rPr>
          <w:rFonts w:ascii="Times New Roman" w:hAnsi="Times New Roman"/>
        </w:rPr>
      </w:pPr>
    </w:p>
    <w:tbl>
      <w:tblPr>
        <w:tblStyle w:val="Tabellenraster"/>
        <w:tblW w:w="0" w:type="auto"/>
        <w:tblLook w:val="01E0" w:firstRow="1" w:lastRow="1" w:firstColumn="1" w:lastColumn="1" w:noHBand="0" w:noVBand="0"/>
      </w:tblPr>
      <w:tblGrid>
        <w:gridCol w:w="9494"/>
      </w:tblGrid>
      <w:tr w:rsidR="008A3626" w:rsidRPr="00355B2A">
        <w:tc>
          <w:tcPr>
            <w:tcW w:w="9494" w:type="dxa"/>
          </w:tcPr>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proofErr w:type="gramStart"/>
            <w:r w:rsidRPr="00355B2A">
              <w:rPr>
                <w:rFonts w:ascii="Times New Roman" w:eastAsia="SimSun" w:hAnsi="Times New Roman"/>
                <w:color w:val="8B26C9"/>
                <w:sz w:val="16"/>
                <w:szCs w:val="16"/>
                <w:lang w:eastAsia="zh-CN"/>
              </w:rPr>
              <w:t>&lt;?xml</w:t>
            </w:r>
            <w:proofErr w:type="gramEnd"/>
            <w:r w:rsidRPr="00355B2A">
              <w:rPr>
                <w:rFonts w:ascii="Times New Roman" w:eastAsia="SimSun" w:hAnsi="Times New Roman"/>
                <w:color w:val="8B26C9"/>
                <w:sz w:val="16"/>
                <w:szCs w:val="16"/>
                <w:lang w:eastAsia="zh-CN"/>
              </w:rPr>
              <w:t xml:space="preserve"> version=</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1.0</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 xml:space="preserve"> encoding=</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UTF-8</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96"/>
                <w:sz w:val="16"/>
                <w:szCs w:val="16"/>
                <w:lang w:eastAsia="zh-CN"/>
              </w:rPr>
              <w:t>&lt;error-list&gt;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&lt;errors&gt;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96"/>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F5844C"/>
                <w:sz w:val="16"/>
                <w:szCs w:val="16"/>
                <w:lang w:eastAsia="zh-CN"/>
              </w:rPr>
            </w:pPr>
            <w:r w:rsidRPr="00355B2A">
              <w:rPr>
                <w:rFonts w:ascii="Times New Roman" w:eastAsia="SimSun" w:hAnsi="Times New Roman"/>
                <w:color w:val="F5844C"/>
                <w:sz w:val="16"/>
                <w:szCs w:val="16"/>
                <w:lang w:eastAsia="zh-CN"/>
              </w:rPr>
              <w:t xml:space="preserve">            file</w:t>
            </w:r>
            <w:r w:rsidRPr="00355B2A">
              <w:rPr>
                <w:rFonts w:ascii="Times New Roman" w:eastAsia="SimSun" w:hAnsi="Times New Roman"/>
                <w:color w:val="FF8040"/>
                <w:sz w:val="16"/>
                <w:szCs w:val="16"/>
                <w:lang w:eastAsia="zh-CN"/>
              </w:rPr>
              <w:t>=</w:t>
            </w:r>
            <w:r w:rsidR="00F70807">
              <w:rPr>
                <w:rFonts w:ascii="Times New Roman" w:eastAsia="SimSun" w:hAnsi="Times New Roman"/>
                <w:color w:val="993300"/>
                <w:sz w:val="16"/>
                <w:szCs w:val="16"/>
                <w:lang w:eastAsia="zh-CN"/>
              </w:rPr>
              <w:t>„</w:t>
            </w:r>
            <w:r w:rsidRPr="00355B2A">
              <w:rPr>
                <w:rFonts w:ascii="Times New Roman" w:eastAsia="SimSun" w:hAnsi="Times New Roman"/>
                <w:color w:val="993300"/>
                <w:sz w:val="16"/>
                <w:szCs w:val="16"/>
                <w:lang w:eastAsia="zh-CN"/>
              </w:rPr>
              <w:t>ENDFAS/Bilingual/Sezen_Aksu/EFE07dt_Sez_b_0408_f_100295/EFE07dt_Sez_b_0408_2_ENF.xml</w:t>
            </w:r>
            <w:r w:rsidR="00F70807">
              <w:rPr>
                <w:rFonts w:ascii="Times New Roman" w:eastAsia="SimSun" w:hAnsi="Times New Roman"/>
                <w:color w:val="993300"/>
                <w:sz w:val="16"/>
                <w:szCs w:val="16"/>
                <w:lang w:eastAsia="zh-CN"/>
              </w:rPr>
              <w: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val="en-GB" w:eastAsia="zh-CN"/>
              </w:rPr>
            </w:pPr>
            <w:r w:rsidRPr="00355B2A">
              <w:rPr>
                <w:rFonts w:ascii="Times New Roman" w:eastAsia="SimSun" w:hAnsi="Times New Roman"/>
                <w:color w:val="F5844C"/>
                <w:sz w:val="16"/>
                <w:szCs w:val="16"/>
                <w:lang w:eastAsia="zh-CN"/>
              </w:rPr>
              <w:t xml:space="preserve">            </w:t>
            </w:r>
            <w:r w:rsidRPr="00355B2A">
              <w:rPr>
                <w:rFonts w:ascii="Times New Roman" w:eastAsia="SimSun" w:hAnsi="Times New Roman"/>
                <w:color w:val="F5844C"/>
                <w:sz w:val="16"/>
                <w:szCs w:val="16"/>
                <w:lang w:val="en-GB" w:eastAsia="zh-CN"/>
              </w:rPr>
              <w:t>tier</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TIE16</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start</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T41</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done</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no</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000096"/>
                <w:sz w:val="16"/>
                <w:szCs w:val="16"/>
                <w:lang w:val="en-GB" w:eastAsia="zh-CN"/>
              </w:rPr>
              <w:t>&gt;</w:t>
            </w:r>
            <w:r w:rsidRPr="00355B2A">
              <w:rPr>
                <w:rFonts w:ascii="Times New Roman" w:eastAsia="SimSun" w:hAnsi="Times New Roman"/>
                <w:color w:val="000000"/>
                <w:sz w:val="16"/>
                <w:szCs w:val="16"/>
                <w:lang w:val="en-GB" w:eastAsia="zh-CN"/>
              </w:rPr>
              <w:t>Annotation mismatch</w:t>
            </w:r>
            <w:r w:rsidRPr="00355B2A">
              <w:rPr>
                <w:rFonts w:ascii="Times New Roman" w:eastAsia="SimSun" w:hAnsi="Times New Roman"/>
                <w:color w:val="000096"/>
                <w:sz w:val="16"/>
                <w:szCs w:val="16"/>
                <w:lang w:val="en-GB" w:eastAsia="zh-CN"/>
              </w:rPr>
              <w:t>&lt;/error&gt;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96"/>
                <w:sz w:val="16"/>
                <w:szCs w:val="16"/>
                <w:lang w:eastAsia="zh-CN"/>
              </w:rPr>
            </w:pPr>
            <w:r w:rsidRPr="00355B2A">
              <w:rPr>
                <w:rFonts w:ascii="Times New Roman" w:eastAsia="SimSun" w:hAnsi="Times New Roman"/>
                <w:color w:val="000000"/>
                <w:sz w:val="16"/>
                <w:szCs w:val="16"/>
                <w:lang w:val="en-GB" w:eastAsia="zh-CN"/>
              </w:rPr>
              <w:t xml:space="preserve">        </w:t>
            </w:r>
            <w:r w:rsidRPr="00355B2A">
              <w:rPr>
                <w:rFonts w:ascii="Times New Roman" w:eastAsia="SimSun" w:hAnsi="Times New Roman"/>
                <w:color w:val="000096"/>
                <w:sz w:val="16"/>
                <w:szCs w:val="16"/>
                <w:lang w:eastAsia="zh-CN"/>
              </w:rPr>
              <w:t>&lt;error</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F5844C"/>
                <w:sz w:val="16"/>
                <w:szCs w:val="16"/>
                <w:lang w:eastAsia="zh-CN"/>
              </w:rPr>
            </w:pPr>
            <w:r w:rsidRPr="00355B2A">
              <w:rPr>
                <w:rFonts w:ascii="Times New Roman" w:eastAsia="SimSun" w:hAnsi="Times New Roman"/>
                <w:color w:val="F5844C"/>
                <w:sz w:val="16"/>
                <w:szCs w:val="16"/>
                <w:lang w:eastAsia="zh-CN"/>
              </w:rPr>
              <w:t xml:space="preserve">            file</w:t>
            </w:r>
            <w:r w:rsidRPr="00355B2A">
              <w:rPr>
                <w:rFonts w:ascii="Times New Roman" w:eastAsia="SimSun" w:hAnsi="Times New Roman"/>
                <w:color w:val="FF8040"/>
                <w:sz w:val="16"/>
                <w:szCs w:val="16"/>
                <w:lang w:eastAsia="zh-CN"/>
              </w:rPr>
              <w:t>=</w:t>
            </w:r>
            <w:r w:rsidR="00F70807">
              <w:rPr>
                <w:rFonts w:ascii="Times New Roman" w:eastAsia="SimSun" w:hAnsi="Times New Roman"/>
                <w:color w:val="993300"/>
                <w:sz w:val="16"/>
                <w:szCs w:val="16"/>
                <w:lang w:eastAsia="zh-CN"/>
              </w:rPr>
              <w:t>„</w:t>
            </w:r>
            <w:r w:rsidRPr="00355B2A">
              <w:rPr>
                <w:rFonts w:ascii="Times New Roman" w:eastAsia="SimSun" w:hAnsi="Times New Roman"/>
                <w:color w:val="993300"/>
                <w:sz w:val="16"/>
                <w:szCs w:val="16"/>
                <w:lang w:eastAsia="zh-CN"/>
              </w:rPr>
              <w:t>ENDFAS/Mono_tk/Guznur_Bayar/Selbtk_Guz_m_0222_t_121092/Selbtk_Guz_m_0222_1_ENF.xml</w:t>
            </w:r>
            <w:r w:rsidR="00F70807">
              <w:rPr>
                <w:rFonts w:ascii="Times New Roman" w:eastAsia="SimSun" w:hAnsi="Times New Roman"/>
                <w:color w:val="993300"/>
                <w:sz w:val="16"/>
                <w:szCs w:val="16"/>
                <w:lang w:eastAsia="zh-CN"/>
              </w:rPr>
              <w: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val="en-GB" w:eastAsia="zh-CN"/>
              </w:rPr>
            </w:pPr>
            <w:r w:rsidRPr="00355B2A">
              <w:rPr>
                <w:rFonts w:ascii="Times New Roman" w:eastAsia="SimSun" w:hAnsi="Times New Roman"/>
                <w:color w:val="F5844C"/>
                <w:sz w:val="16"/>
                <w:szCs w:val="16"/>
                <w:lang w:eastAsia="zh-CN"/>
              </w:rPr>
              <w:t xml:space="preserve">            </w:t>
            </w:r>
            <w:r w:rsidRPr="00355B2A">
              <w:rPr>
                <w:rFonts w:ascii="Times New Roman" w:eastAsia="SimSun" w:hAnsi="Times New Roman"/>
                <w:color w:val="F5844C"/>
                <w:sz w:val="16"/>
                <w:szCs w:val="16"/>
                <w:lang w:val="en-GB" w:eastAsia="zh-CN"/>
              </w:rPr>
              <w:t>tier</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TIE11</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start</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T7</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done</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no</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000096"/>
                <w:sz w:val="16"/>
                <w:szCs w:val="16"/>
                <w:lang w:val="en-GB" w:eastAsia="zh-CN"/>
              </w:rPr>
              <w:t>&gt;</w:t>
            </w:r>
            <w:r w:rsidRPr="00355B2A">
              <w:rPr>
                <w:rFonts w:ascii="Times New Roman" w:eastAsia="SimSun" w:hAnsi="Times New Roman"/>
                <w:color w:val="000000"/>
                <w:sz w:val="16"/>
                <w:szCs w:val="16"/>
                <w:lang w:val="en-GB" w:eastAsia="zh-CN"/>
              </w:rPr>
              <w:t>Annotation mismatch</w:t>
            </w:r>
            <w:r w:rsidRPr="00355B2A">
              <w:rPr>
                <w:rFonts w:ascii="Times New Roman" w:eastAsia="SimSun" w:hAnsi="Times New Roman"/>
                <w:color w:val="000096"/>
                <w:sz w:val="16"/>
                <w:szCs w:val="16"/>
                <w:lang w:val="en-GB" w:eastAsia="zh-CN"/>
              </w:rPr>
              <w:t>&lt;/error&gt;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val="en-GB" w:eastAsia="zh-CN"/>
              </w:rPr>
              <w:t xml:space="preserve">        </w:t>
            </w:r>
            <w:r w:rsidRPr="00355B2A">
              <w:rPr>
                <w:rFonts w:ascii="Times New Roman" w:eastAsia="SimSun" w:hAnsi="Times New Roman"/>
                <w:color w:val="006400"/>
                <w:sz w:val="16"/>
                <w:szCs w:val="16"/>
                <w:lang w:eastAsia="zh-CN"/>
              </w:rPr>
              <w:t>&lt;!-- [...] --&gt;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&lt;/errors&gt;</w:t>
            </w:r>
          </w:p>
          <w:p w:rsidR="008A3626" w:rsidRPr="00355B2A" w:rsidRDefault="008A3626" w:rsidP="00626019">
            <w:pPr>
              <w:keepNext/>
              <w:widowControl/>
              <w:tabs>
                <w:tab w:val="clear" w:pos="482"/>
              </w:tabs>
              <w:autoSpaceDE w:val="0"/>
              <w:autoSpaceDN w:val="0"/>
              <w:adjustRightInd w:val="0"/>
              <w:jc w:val="left"/>
              <w:rPr>
                <w:rFonts w:ascii="Times New Roman" w:eastAsia="SimSun" w:hAnsi="Times New Roman"/>
                <w:color w:val="000000"/>
                <w:sz w:val="16"/>
                <w:szCs w:val="16"/>
                <w:lang w:eastAsia="zh-CN"/>
              </w:rPr>
            </w:pPr>
            <w:r w:rsidRPr="00355B2A">
              <w:rPr>
                <w:rFonts w:ascii="Times New Roman" w:eastAsia="SimSun" w:hAnsi="Times New Roman"/>
                <w:color w:val="000096"/>
                <w:sz w:val="16"/>
                <w:szCs w:val="16"/>
                <w:lang w:eastAsia="zh-CN"/>
              </w:rPr>
              <w:t>&lt;/error-list&gt;</w:t>
            </w:r>
          </w:p>
        </w:tc>
      </w:tr>
    </w:tbl>
    <w:p w:rsidR="008A3626" w:rsidRPr="00355B2A" w:rsidRDefault="008A3626" w:rsidP="008A3626">
      <w:pPr>
        <w:pStyle w:val="Standard-BlockCharCharChar"/>
        <w:rPr>
          <w:lang w:val="en-GB"/>
        </w:rPr>
      </w:pPr>
    </w:p>
    <w:p w:rsidR="008A3626" w:rsidRPr="00355B2A" w:rsidRDefault="008A3626" w:rsidP="008A3626">
      <w:pPr>
        <w:rPr>
          <w:rFonts w:ascii="Times New Roman" w:hAnsi="Times New Roman"/>
          <w:sz w:val="24"/>
          <w:szCs w:val="24"/>
        </w:rPr>
      </w:pPr>
      <w:r w:rsidRPr="00355B2A">
        <w:rPr>
          <w:rFonts w:ascii="Times New Roman" w:hAnsi="Times New Roman"/>
          <w:sz w:val="24"/>
          <w:szCs w:val="24"/>
        </w:rPr>
        <w:t>Sie kann z.B. dazu genutzt werden, systematische Inkonsistenzen in einem Korpus komfortabel zu bearbeiten. Ein Doppelklick auf einen Eintrag in der Liste öffnet die betreffende Transkript</w:t>
      </w:r>
      <w:r w:rsidRPr="00355B2A">
        <w:rPr>
          <w:rFonts w:ascii="Times New Roman" w:hAnsi="Times New Roman"/>
          <w:sz w:val="24"/>
          <w:szCs w:val="24"/>
        </w:rPr>
        <w:t>i</w:t>
      </w:r>
      <w:r w:rsidRPr="00355B2A">
        <w:rPr>
          <w:rFonts w:ascii="Times New Roman" w:hAnsi="Times New Roman"/>
          <w:sz w:val="24"/>
          <w:szCs w:val="24"/>
        </w:rPr>
        <w:t>on (falls sie nicht bereits geöffnet ist) und plaziert den Cursor an der betreffenden Stelle. Bereits besuchte Einträge werden grau statt schwarz angezeigt.</w:t>
      </w:r>
    </w:p>
    <w:p w:rsidR="008A3626" w:rsidRPr="00355B2A" w:rsidRDefault="008A3626">
      <w:pPr>
        <w:pStyle w:val="Standard-BlockCharCharChar"/>
      </w:pPr>
    </w:p>
    <w:p w:rsidR="00F966D5" w:rsidRPr="00355B2A" w:rsidRDefault="00F966D5" w:rsidP="00F966D5">
      <w:pPr>
        <w:pStyle w:val="Standard-BlockCharCharChar"/>
      </w:pPr>
      <w:bookmarkStart w:id="70" w:name="_File_&gt;_Meta_Information…"/>
      <w:bookmarkEnd w:id="70"/>
    </w:p>
    <w:p w:rsidR="00F966D5" w:rsidRPr="00355B2A" w:rsidRDefault="00F966D5" w:rsidP="006D2B4E">
      <w:pPr>
        <w:pStyle w:val="berschrift3"/>
      </w:pPr>
      <w:bookmarkStart w:id="71" w:name="_File_&gt;_Page_setup…"/>
      <w:bookmarkStart w:id="72" w:name="_Toc55213822"/>
      <w:bookmarkStart w:id="73" w:name="_Toc69129809"/>
      <w:bookmarkStart w:id="74" w:name="_Toc69129950"/>
      <w:bookmarkStart w:id="75" w:name="_Ref108437720"/>
      <w:bookmarkStart w:id="76" w:name="_Toc398708135"/>
      <w:bookmarkEnd w:id="71"/>
      <w:r w:rsidRPr="00355B2A">
        <w:t>File </w:t>
      </w:r>
      <w:r w:rsidR="00F417B2" w:rsidRPr="00355B2A">
        <w:t>&gt;</w:t>
      </w:r>
      <w:r w:rsidRPr="00355B2A">
        <w:t> </w:t>
      </w:r>
      <w:r w:rsidRPr="006D2B4E">
        <w:t>Page</w:t>
      </w:r>
      <w:r w:rsidRPr="00355B2A">
        <w:t xml:space="preserve"> setup</w:t>
      </w:r>
      <w:bookmarkEnd w:id="72"/>
      <w:r w:rsidRPr="00355B2A">
        <w:t>…</w:t>
      </w:r>
      <w:bookmarkEnd w:id="73"/>
      <w:bookmarkEnd w:id="74"/>
      <w:bookmarkEnd w:id="75"/>
      <w:bookmarkEnd w:id="76"/>
    </w:p>
    <w:p w:rsidR="00F966D5" w:rsidRPr="00355B2A" w:rsidRDefault="00F17B16">
      <w:pPr>
        <w:pStyle w:val="BildChar"/>
      </w:pPr>
      <w:r w:rsidRPr="00355B2A">
        <w:rPr>
          <w:noProof/>
        </w:rPr>
        <w:lastRenderedPageBreak/>
        <w:drawing>
          <wp:inline distT="0" distB="0" distL="0" distR="0" wp14:anchorId="027CC92D" wp14:editId="083E83CA">
            <wp:extent cx="2162175" cy="2438400"/>
            <wp:effectExtent l="0" t="0" r="9525" b="0"/>
            <wp:docPr id="43" name="Bild 43" descr="PageSetup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SetupDialo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62175" cy="2438400"/>
                    </a:xfrm>
                    <a:prstGeom prst="rect">
                      <a:avLst/>
                    </a:prstGeom>
                    <a:noFill/>
                    <a:ln>
                      <a:noFill/>
                    </a:ln>
                  </pic:spPr>
                </pic:pic>
              </a:graphicData>
            </a:graphic>
          </wp:inline>
        </w:drawing>
      </w:r>
    </w:p>
    <w:p w:rsidR="00F966D5" w:rsidRPr="00355B2A" w:rsidRDefault="00F966D5">
      <w:pPr>
        <w:pStyle w:val="Standard-BlockCharCharChar"/>
      </w:pPr>
    </w:p>
    <w:p w:rsidR="00F966D5" w:rsidRPr="00355B2A" w:rsidRDefault="00F966D5">
      <w:pPr>
        <w:pStyle w:val="Standard-BlockCharCharChar"/>
        <w:rPr>
          <w:szCs w:val="24"/>
        </w:rPr>
      </w:pPr>
      <w:r w:rsidRPr="00355B2A">
        <w:rPr>
          <w:szCs w:val="24"/>
        </w:rPr>
        <w:t>Öffnet einen Dialog zum Festlegen der Seitenmaße, die beim Drucken und bei der RTF-Ausgabe verwendet werden. Aussehen und Funktionsweise dieses Dialogs variieren recht stark von B</w:t>
      </w:r>
      <w:r w:rsidRPr="00355B2A">
        <w:rPr>
          <w:szCs w:val="24"/>
        </w:rPr>
        <w:t>e</w:t>
      </w:r>
      <w:r w:rsidRPr="00355B2A">
        <w:rPr>
          <w:szCs w:val="24"/>
        </w:rPr>
        <w:t>triebssystem zu Betriebsystem, entsprechen aber in etwa dem jeweils dort gebräuchlichen Sta</w:t>
      </w:r>
      <w:r w:rsidRPr="00355B2A">
        <w:rPr>
          <w:szCs w:val="24"/>
        </w:rPr>
        <w:t>n</w:t>
      </w:r>
      <w:r w:rsidRPr="00355B2A">
        <w:rPr>
          <w:szCs w:val="24"/>
        </w:rPr>
        <w:t>dard-Dialog.</w:t>
      </w:r>
    </w:p>
    <w:p w:rsidR="00F966D5" w:rsidRPr="00355B2A" w:rsidRDefault="00F966D5">
      <w:pPr>
        <w:pStyle w:val="Standard-BlockCharCharChar"/>
        <w:rPr>
          <w:szCs w:val="24"/>
        </w:rPr>
      </w:pPr>
    </w:p>
    <w:p w:rsidR="00F966D5" w:rsidRPr="00355B2A" w:rsidRDefault="00F966D5">
      <w:pPr>
        <w:pStyle w:val="Standard-BlockCharCharChar"/>
        <w:rPr>
          <w:szCs w:val="24"/>
        </w:rPr>
      </w:pPr>
      <w:bookmarkStart w:id="77" w:name="_File_&gt;_Partitur_parameters…"/>
      <w:bookmarkEnd w:id="77"/>
    </w:p>
    <w:p w:rsidR="00D8108D" w:rsidRPr="00DF5E13" w:rsidRDefault="007F1E53" w:rsidP="00DF5E13">
      <w:pPr>
        <w:pStyle w:val="berschrift3"/>
      </w:pPr>
      <w:bookmarkStart w:id="78" w:name="_File_&gt;_Visualize_&gt;_HTML_partiture.."/>
      <w:bookmarkStart w:id="79" w:name="_Toc55213825"/>
      <w:bookmarkStart w:id="80" w:name="_Toc69129812"/>
      <w:bookmarkStart w:id="81" w:name="_Toc69129953"/>
      <w:bookmarkEnd w:id="78"/>
      <w:r w:rsidRPr="00355B2A">
        <w:br w:type="page"/>
      </w:r>
      <w:bookmarkStart w:id="82" w:name="_Ref108437734"/>
      <w:bookmarkStart w:id="83" w:name="_Toc398708136"/>
      <w:bookmarkStart w:id="84" w:name="_Ref108437744"/>
      <w:bookmarkStart w:id="85" w:name="_Ref108437777"/>
      <w:r w:rsidR="00D8108D" w:rsidRPr="00DF5E13">
        <w:lastRenderedPageBreak/>
        <w:t>File &gt; Print…</w:t>
      </w:r>
      <w:bookmarkEnd w:id="82"/>
      <w:bookmarkEnd w:id="83"/>
    </w:p>
    <w:p w:rsidR="00D8108D" w:rsidRPr="00355B2A" w:rsidRDefault="00D8108D" w:rsidP="00D8108D">
      <w:pPr>
        <w:pStyle w:val="Standard-BlockCharCharChar"/>
        <w:rPr>
          <w:szCs w:val="24"/>
        </w:rPr>
      </w:pPr>
      <w:r w:rsidRPr="00355B2A">
        <w:rPr>
          <w:szCs w:val="24"/>
        </w:rPr>
        <w:t xml:space="preserve">(auch über die Tastenkombination </w:t>
      </w:r>
      <w:r w:rsidRPr="00355B2A">
        <w:rPr>
          <w:szCs w:val="24"/>
          <w:bdr w:val="single" w:sz="4" w:space="0" w:color="auto"/>
        </w:rPr>
        <w:t>Strg</w:t>
      </w:r>
      <w:r w:rsidRPr="00355B2A">
        <w:rPr>
          <w:szCs w:val="24"/>
        </w:rPr>
        <w:t>+</w:t>
      </w:r>
      <w:r w:rsidRPr="00355B2A">
        <w:rPr>
          <w:szCs w:val="24"/>
          <w:bdr w:val="single" w:sz="4" w:space="0" w:color="auto"/>
        </w:rPr>
        <w:t>P</w:t>
      </w:r>
      <w:r w:rsidRPr="00355B2A">
        <w:rPr>
          <w:szCs w:val="24"/>
        </w:rPr>
        <w:t xml:space="preserve"> auf dem PC bzw. </w:t>
      </w:r>
      <w:r w:rsidRPr="00355B2A">
        <w:rPr>
          <w:rFonts w:ascii="Cambria Math" w:eastAsia="Arial Unicode MS" w:hAnsi="Cambria Math" w:cs="Cambria Math"/>
          <w:szCs w:val="24"/>
          <w:bdr w:val="single" w:sz="4" w:space="0" w:color="auto"/>
        </w:rPr>
        <w:t>⌘</w:t>
      </w:r>
      <w:r w:rsidRPr="00355B2A">
        <w:rPr>
          <w:szCs w:val="24"/>
        </w:rPr>
        <w:t>+</w:t>
      </w:r>
      <w:r w:rsidRPr="00355B2A">
        <w:rPr>
          <w:szCs w:val="24"/>
          <w:bdr w:val="single" w:sz="4" w:space="0" w:color="auto"/>
        </w:rPr>
        <w:t>P</w:t>
      </w:r>
      <w:r w:rsidRPr="00355B2A">
        <w:rPr>
          <w:szCs w:val="24"/>
        </w:rPr>
        <w:t xml:space="preserve"> auf dem Macintosh)</w:t>
      </w:r>
    </w:p>
    <w:p w:rsidR="00D8108D" w:rsidRPr="00355B2A" w:rsidRDefault="00D8108D" w:rsidP="00D8108D">
      <w:pPr>
        <w:pStyle w:val="Standard-BlockCharCharChar"/>
        <w:rPr>
          <w:szCs w:val="24"/>
        </w:rPr>
      </w:pPr>
    </w:p>
    <w:p w:rsidR="00D8108D" w:rsidRPr="00355B2A" w:rsidRDefault="00F17B16" w:rsidP="00D8108D">
      <w:pPr>
        <w:pStyle w:val="BildChar"/>
        <w:rPr>
          <w:sz w:val="24"/>
          <w:szCs w:val="24"/>
        </w:rPr>
      </w:pPr>
      <w:r w:rsidRPr="00355B2A">
        <w:rPr>
          <w:noProof/>
          <w:sz w:val="24"/>
          <w:szCs w:val="24"/>
        </w:rPr>
        <w:drawing>
          <wp:inline distT="0" distB="0" distL="0" distR="0" wp14:anchorId="615297F4" wp14:editId="389C459F">
            <wp:extent cx="3419475" cy="2600325"/>
            <wp:effectExtent l="0" t="0" r="9525" b="9525"/>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19475" cy="2600325"/>
                    </a:xfrm>
                    <a:prstGeom prst="rect">
                      <a:avLst/>
                    </a:prstGeom>
                    <a:noFill/>
                    <a:ln>
                      <a:noFill/>
                    </a:ln>
                  </pic:spPr>
                </pic:pic>
              </a:graphicData>
            </a:graphic>
          </wp:inline>
        </w:drawing>
      </w:r>
    </w:p>
    <w:p w:rsidR="00D8108D" w:rsidRPr="00355B2A" w:rsidRDefault="00D8108D" w:rsidP="00D8108D">
      <w:pPr>
        <w:pStyle w:val="Standard-BlockCharCharChar"/>
        <w:rPr>
          <w:szCs w:val="24"/>
        </w:rPr>
      </w:pPr>
    </w:p>
    <w:p w:rsidR="00D8108D" w:rsidRPr="00355B2A" w:rsidRDefault="00D8108D" w:rsidP="00D8108D">
      <w:pPr>
        <w:pStyle w:val="Standard-BlockCharCharChar"/>
        <w:rPr>
          <w:szCs w:val="24"/>
        </w:rPr>
      </w:pPr>
      <w:r w:rsidRPr="00355B2A">
        <w:rPr>
          <w:szCs w:val="24"/>
        </w:rPr>
        <w:t>Öffnet einen Dialog zum Ausgeben der Transkription auf einen Drucker. Das Aussehen und die Funktionsweise des Dialogs variieren recht stark von Betriebssystem zu Betriebsystem, entspr</w:t>
      </w:r>
      <w:r w:rsidRPr="00355B2A">
        <w:rPr>
          <w:szCs w:val="24"/>
        </w:rPr>
        <w:t>e</w:t>
      </w:r>
      <w:r w:rsidRPr="00355B2A">
        <w:rPr>
          <w:szCs w:val="24"/>
        </w:rPr>
        <w:t>chen aber in etwa dem jeweils dort gebräuchlichen Standard-Dialog für das Drucken.</w:t>
      </w:r>
    </w:p>
    <w:p w:rsidR="00D8108D" w:rsidRPr="00355B2A" w:rsidRDefault="00D8108D" w:rsidP="00D8108D">
      <w:pPr>
        <w:rPr>
          <w:rFonts w:ascii="Times New Roman" w:hAnsi="Times New Roman"/>
          <w:sz w:val="24"/>
          <w:szCs w:val="24"/>
        </w:rPr>
      </w:pPr>
    </w:p>
    <w:p w:rsidR="00F966D5" w:rsidRPr="00DF5E13" w:rsidRDefault="00F966D5" w:rsidP="00DF5E13">
      <w:pPr>
        <w:pStyle w:val="berschrift3"/>
      </w:pPr>
      <w:bookmarkStart w:id="86" w:name="_Toc398708137"/>
      <w:r w:rsidRPr="00DF5E13">
        <w:t>File </w:t>
      </w:r>
      <w:r w:rsidR="00F417B2" w:rsidRPr="00DF5E13">
        <w:t>&gt;</w:t>
      </w:r>
      <w:r w:rsidRPr="00DF5E13">
        <w:t> </w:t>
      </w:r>
      <w:r w:rsidR="00D8108D" w:rsidRPr="00DF5E13">
        <w:t>Output...</w:t>
      </w:r>
      <w:bookmarkEnd w:id="86"/>
      <w:r w:rsidRPr="00DF5E13">
        <w:t> </w:t>
      </w:r>
      <w:bookmarkEnd w:id="79"/>
      <w:bookmarkEnd w:id="80"/>
      <w:bookmarkEnd w:id="81"/>
      <w:bookmarkEnd w:id="84"/>
      <w:bookmarkEnd w:id="85"/>
    </w:p>
    <w:p w:rsidR="00F966D5" w:rsidRPr="00355B2A" w:rsidRDefault="00F966D5">
      <w:pPr>
        <w:pStyle w:val="Standard-BlockCharCharChar"/>
      </w:pPr>
    </w:p>
    <w:p w:rsidR="00F966D5" w:rsidRPr="00355B2A" w:rsidRDefault="00F17B16">
      <w:pPr>
        <w:pStyle w:val="BildChar"/>
      </w:pPr>
      <w:r w:rsidRPr="00355B2A">
        <w:rPr>
          <w:noProof/>
        </w:rPr>
        <w:drawing>
          <wp:inline distT="0" distB="0" distL="0" distR="0" wp14:anchorId="5E27B515" wp14:editId="345ADC0B">
            <wp:extent cx="5943600" cy="3800475"/>
            <wp:effectExtent l="0" t="0" r="0" b="9525"/>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rsidR="00F966D5" w:rsidRPr="00355B2A" w:rsidRDefault="00F966D5">
      <w:pPr>
        <w:pStyle w:val="Standard-BlockCharCharChar"/>
      </w:pPr>
    </w:p>
    <w:p w:rsidR="00B612D4" w:rsidRPr="00355B2A" w:rsidRDefault="00F966D5">
      <w:pPr>
        <w:pStyle w:val="Standard-BlockCharCharChar"/>
        <w:rPr>
          <w:szCs w:val="24"/>
        </w:rPr>
      </w:pPr>
      <w:r w:rsidRPr="00355B2A">
        <w:rPr>
          <w:szCs w:val="24"/>
        </w:rPr>
        <w:t xml:space="preserve">Öffnet einen Dialog zum </w:t>
      </w:r>
      <w:r w:rsidR="00666B81" w:rsidRPr="00355B2A">
        <w:rPr>
          <w:szCs w:val="24"/>
        </w:rPr>
        <w:t>Ausgeb</w:t>
      </w:r>
      <w:r w:rsidR="001F2C28" w:rsidRPr="00355B2A">
        <w:rPr>
          <w:szCs w:val="24"/>
        </w:rPr>
        <w:t xml:space="preserve">en der Transkription in einem Präsentationsformat, also zur Anzeige in einem Webbrowser oder zur Integration in ein Textverarbeitungsdokument (z.B. MS Word). </w:t>
      </w:r>
    </w:p>
    <w:p w:rsidR="00B612D4" w:rsidRPr="00355B2A" w:rsidRDefault="00B612D4" w:rsidP="00DF5E13">
      <w:pPr>
        <w:pStyle w:val="Standard-BlockCharCharChar"/>
      </w:pPr>
      <w:r w:rsidRPr="00355B2A">
        <w:lastRenderedPageBreak/>
        <w:t xml:space="preserve">Unter </w:t>
      </w:r>
      <w:r w:rsidR="006352D9">
        <w:t>„</w:t>
      </w:r>
      <w:r w:rsidRPr="006352D9">
        <w:t>Range</w:t>
      </w:r>
      <w:r w:rsidR="006352D9">
        <w:t>“</w:t>
      </w:r>
      <w:r w:rsidRPr="00355B2A">
        <w:t xml:space="preserve"> können Sie einstellen, ob Sie die gesamte Transkription oder nur einen Teil d</w:t>
      </w:r>
      <w:r w:rsidRPr="00355B2A">
        <w:t>a</w:t>
      </w:r>
      <w:r w:rsidRPr="00355B2A">
        <w:t>von ausgeben möchten, genauer:</w:t>
      </w:r>
    </w:p>
    <w:p w:rsidR="00B612D4" w:rsidRPr="00355B2A" w:rsidRDefault="00B612D4" w:rsidP="00B612D4">
      <w:pPr>
        <w:pStyle w:val="Nummerierung1"/>
        <w:keepNext/>
        <w:numPr>
          <w:ilvl w:val="0"/>
          <w:numId w:val="43"/>
        </w:numPr>
        <w:rPr>
          <w:szCs w:val="24"/>
        </w:rPr>
      </w:pPr>
      <w:r w:rsidRPr="007A7FD7">
        <w:rPr>
          <w:szCs w:val="24"/>
          <w:shd w:val="clear" w:color="auto" w:fill="D9D9D9"/>
        </w:rPr>
        <w:t xml:space="preserve">Everything </w:t>
      </w:r>
      <w:r w:rsidRPr="00355B2A">
        <w:rPr>
          <w:szCs w:val="24"/>
        </w:rPr>
        <w:t>gibt die gesamte Transkription aus.</w:t>
      </w:r>
    </w:p>
    <w:p w:rsidR="00B612D4" w:rsidRPr="00355B2A" w:rsidRDefault="00B612D4" w:rsidP="00B612D4">
      <w:pPr>
        <w:pStyle w:val="Nummerierung1"/>
        <w:keepNext/>
        <w:numPr>
          <w:ilvl w:val="0"/>
          <w:numId w:val="43"/>
        </w:numPr>
        <w:rPr>
          <w:szCs w:val="24"/>
        </w:rPr>
      </w:pPr>
      <w:r w:rsidRPr="007A7FD7">
        <w:rPr>
          <w:szCs w:val="24"/>
          <w:shd w:val="clear" w:color="auto" w:fill="D9D9D9"/>
        </w:rPr>
        <w:t>All visible tiers</w:t>
      </w:r>
      <w:r w:rsidRPr="00355B2A">
        <w:rPr>
          <w:szCs w:val="24"/>
        </w:rPr>
        <w:t xml:space="preserve"> gibt die gesamte sichtbare Transkription aus, also alle Spuren, die nicht über </w:t>
      </w:r>
      <w:r w:rsidRPr="006D04A3">
        <w:rPr>
          <w:rStyle w:val="Menufunction"/>
        </w:rPr>
        <w:t>Tier &gt; Hide Tier</w:t>
      </w:r>
      <w:r w:rsidRPr="00355B2A">
        <w:rPr>
          <w:szCs w:val="24"/>
        </w:rPr>
        <w:t xml:space="preserve"> ausgeblendet wurden.</w:t>
      </w:r>
    </w:p>
    <w:p w:rsidR="00B612D4" w:rsidRPr="00355B2A" w:rsidRDefault="00B612D4" w:rsidP="00B612D4">
      <w:pPr>
        <w:pStyle w:val="Nummerierung1"/>
        <w:keepNext/>
        <w:numPr>
          <w:ilvl w:val="0"/>
          <w:numId w:val="43"/>
        </w:numPr>
        <w:rPr>
          <w:szCs w:val="24"/>
        </w:rPr>
      </w:pPr>
      <w:r w:rsidRPr="007A7FD7">
        <w:rPr>
          <w:szCs w:val="24"/>
          <w:shd w:val="clear" w:color="auto" w:fill="D9D9D9"/>
        </w:rPr>
        <w:t>Selection</w:t>
      </w:r>
      <w:r w:rsidRPr="00355B2A">
        <w:rPr>
          <w:szCs w:val="24"/>
        </w:rPr>
        <w:t xml:space="preserve"> gibt die momentane Auswahl der Partitur aus.</w:t>
      </w:r>
    </w:p>
    <w:p w:rsidR="00B612D4" w:rsidRPr="00355B2A" w:rsidRDefault="00B612D4">
      <w:pPr>
        <w:pStyle w:val="Standard-BlockCharCharChar"/>
        <w:rPr>
          <w:szCs w:val="24"/>
        </w:rPr>
      </w:pPr>
    </w:p>
    <w:p w:rsidR="00F966D5" w:rsidRPr="00355B2A" w:rsidRDefault="001F2C28">
      <w:pPr>
        <w:pStyle w:val="Standard-BlockCharCharChar"/>
        <w:rPr>
          <w:szCs w:val="24"/>
        </w:rPr>
      </w:pPr>
      <w:r w:rsidRPr="00355B2A">
        <w:rPr>
          <w:szCs w:val="24"/>
        </w:rPr>
        <w:t xml:space="preserve">Über die Drop-Down-Liste </w:t>
      </w:r>
      <w:r w:rsidR="00F70807">
        <w:rPr>
          <w:szCs w:val="24"/>
        </w:rPr>
        <w:t>„</w:t>
      </w:r>
      <w:r w:rsidRPr="006D04A3">
        <w:rPr>
          <w:szCs w:val="24"/>
        </w:rPr>
        <w:t>Dateityp</w:t>
      </w:r>
      <w:r w:rsidR="00F70807">
        <w:rPr>
          <w:szCs w:val="24"/>
        </w:rPr>
        <w:t>“</w:t>
      </w:r>
      <w:r w:rsidRPr="006D04A3">
        <w:rPr>
          <w:szCs w:val="24"/>
        </w:rPr>
        <w:t xml:space="preserve"> werden</w:t>
      </w:r>
      <w:r w:rsidRPr="00355B2A">
        <w:rPr>
          <w:szCs w:val="24"/>
        </w:rPr>
        <w:t xml:space="preserve"> verschiedene Formate zur Auswahl angeboten:</w:t>
      </w:r>
    </w:p>
    <w:p w:rsidR="001F2C28" w:rsidRPr="00355B2A" w:rsidRDefault="001F2C28">
      <w:pPr>
        <w:pStyle w:val="Standard-BlockCharCharChar"/>
        <w:rPr>
          <w:szCs w:val="24"/>
        </w:rPr>
      </w:pPr>
    </w:p>
    <w:p w:rsidR="001F2C28" w:rsidRPr="00355B2A" w:rsidRDefault="00F17B16" w:rsidP="001F2C28">
      <w:pPr>
        <w:pStyle w:val="Standard-BlockCharCharChar"/>
        <w:jc w:val="center"/>
        <w:rPr>
          <w:szCs w:val="24"/>
        </w:rPr>
      </w:pPr>
      <w:r w:rsidRPr="00355B2A">
        <w:rPr>
          <w:noProof/>
          <w:szCs w:val="24"/>
        </w:rPr>
        <w:drawing>
          <wp:inline distT="0" distB="0" distL="0" distR="0" wp14:anchorId="1CB85DAD" wp14:editId="67EE7ADB">
            <wp:extent cx="2828925" cy="1495425"/>
            <wp:effectExtent l="0" t="0" r="9525" b="9525"/>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28925" cy="1495425"/>
                    </a:xfrm>
                    <a:prstGeom prst="rect">
                      <a:avLst/>
                    </a:prstGeom>
                    <a:noFill/>
                    <a:ln>
                      <a:noFill/>
                    </a:ln>
                  </pic:spPr>
                </pic:pic>
              </a:graphicData>
            </a:graphic>
          </wp:inline>
        </w:drawing>
      </w:r>
    </w:p>
    <w:p w:rsidR="00F966D5" w:rsidRPr="00355B2A" w:rsidRDefault="00F966D5">
      <w:pPr>
        <w:pStyle w:val="Standard-BlockCharCharChar"/>
        <w:rPr>
          <w:szCs w:val="24"/>
        </w:rPr>
      </w:pPr>
    </w:p>
    <w:p w:rsidR="00F966D5" w:rsidRPr="00355B2A" w:rsidRDefault="001F2C28" w:rsidP="001F2C28">
      <w:pPr>
        <w:pStyle w:val="Standard-BlockCharCharChar"/>
        <w:ind w:left="567" w:hanging="567"/>
        <w:rPr>
          <w:szCs w:val="24"/>
        </w:rPr>
      </w:pPr>
      <w:r w:rsidRPr="00355B2A">
        <w:rPr>
          <w:szCs w:val="24"/>
        </w:rPr>
        <w:t xml:space="preserve">1. </w:t>
      </w:r>
      <w:r w:rsidRPr="007A7FD7">
        <w:rPr>
          <w:szCs w:val="24"/>
          <w:shd w:val="clear" w:color="auto" w:fill="D9D9D9"/>
        </w:rPr>
        <w:t>HTML Partitur:</w:t>
      </w:r>
      <w:r w:rsidRPr="00355B2A">
        <w:rPr>
          <w:szCs w:val="24"/>
        </w:rPr>
        <w:t xml:space="preserve"> </w:t>
      </w:r>
      <w:r w:rsidR="00F966D5" w:rsidRPr="00355B2A">
        <w:rPr>
          <w:szCs w:val="24"/>
        </w:rPr>
        <w:t xml:space="preserve">Wählen Sie das Verzeichnis, in das </w:t>
      </w:r>
      <w:r w:rsidR="00666B81" w:rsidRPr="00355B2A">
        <w:rPr>
          <w:szCs w:val="24"/>
        </w:rPr>
        <w:t>die</w:t>
      </w:r>
      <w:r w:rsidR="00F966D5" w:rsidRPr="00355B2A">
        <w:rPr>
          <w:szCs w:val="24"/>
        </w:rPr>
        <w:t xml:space="preserve"> HTML-</w:t>
      </w:r>
      <w:r w:rsidR="00666B81" w:rsidRPr="00355B2A">
        <w:rPr>
          <w:szCs w:val="24"/>
        </w:rPr>
        <w:t>Ausgabe</w:t>
      </w:r>
      <w:r w:rsidR="00F966D5" w:rsidRPr="00355B2A">
        <w:rPr>
          <w:szCs w:val="24"/>
        </w:rPr>
        <w:t xml:space="preserve"> erfolgen soll und geben Sie den gewünschten Namen ein (das Suffix </w:t>
      </w:r>
      <w:r w:rsidR="00F70807">
        <w:rPr>
          <w:szCs w:val="24"/>
        </w:rPr>
        <w:t>„</w:t>
      </w:r>
      <w:r w:rsidR="00F966D5" w:rsidRPr="00355B2A">
        <w:rPr>
          <w:szCs w:val="24"/>
        </w:rPr>
        <w:t>.html</w:t>
      </w:r>
      <w:r w:rsidR="00F70807">
        <w:rPr>
          <w:szCs w:val="24"/>
        </w:rPr>
        <w:t>“</w:t>
      </w:r>
      <w:r w:rsidR="00F966D5" w:rsidRPr="00355B2A">
        <w:rPr>
          <w:szCs w:val="24"/>
        </w:rPr>
        <w:t xml:space="preserve"> wird automatisch angehängt, wenn Sie kein eigenes Suffix eingeben). Wählen Sie die Option </w:t>
      </w:r>
      <w:r w:rsidR="00F70807">
        <w:rPr>
          <w:szCs w:val="24"/>
        </w:rPr>
        <w:t>„</w:t>
      </w:r>
      <w:r w:rsidR="00F966D5" w:rsidRPr="00355B2A">
        <w:rPr>
          <w:szCs w:val="24"/>
        </w:rPr>
        <w:t>Frames</w:t>
      </w:r>
      <w:r w:rsidR="00F70807">
        <w:rPr>
          <w:szCs w:val="24"/>
        </w:rPr>
        <w:t>“</w:t>
      </w:r>
      <w:r w:rsidR="00F966D5" w:rsidRPr="00355B2A">
        <w:rPr>
          <w:szCs w:val="24"/>
        </w:rPr>
        <w:t>, wenn Sie möc</w:t>
      </w:r>
      <w:r w:rsidR="00F966D5" w:rsidRPr="00355B2A">
        <w:rPr>
          <w:szCs w:val="24"/>
        </w:rPr>
        <w:t>h</w:t>
      </w:r>
      <w:r w:rsidR="00F966D5" w:rsidRPr="00355B2A">
        <w:rPr>
          <w:szCs w:val="24"/>
        </w:rPr>
        <w:t>ten, dass in der Transkription vorhandene Verknüpfungen als Hyperlinks in einem geso</w:t>
      </w:r>
      <w:r w:rsidR="00F966D5" w:rsidRPr="00355B2A">
        <w:rPr>
          <w:szCs w:val="24"/>
        </w:rPr>
        <w:t>n</w:t>
      </w:r>
      <w:r w:rsidR="00F966D5" w:rsidRPr="00355B2A">
        <w:rPr>
          <w:szCs w:val="24"/>
        </w:rPr>
        <w:t xml:space="preserve">derten Frame realisiert werden. Wählen Sie die Option </w:t>
      </w:r>
      <w:r w:rsidR="00F70807">
        <w:rPr>
          <w:szCs w:val="24"/>
        </w:rPr>
        <w:t>„</w:t>
      </w:r>
      <w:r w:rsidR="00F966D5" w:rsidRPr="00355B2A">
        <w:rPr>
          <w:szCs w:val="24"/>
        </w:rPr>
        <w:t>No </w:t>
      </w:r>
      <w:r w:rsidR="0085683B" w:rsidRPr="00355B2A">
        <w:rPr>
          <w:szCs w:val="24"/>
        </w:rPr>
        <w:t>f</w:t>
      </w:r>
      <w:r w:rsidR="00F966D5" w:rsidRPr="00355B2A">
        <w:rPr>
          <w:szCs w:val="24"/>
        </w:rPr>
        <w:t>rames</w:t>
      </w:r>
      <w:r w:rsidR="00F70807">
        <w:rPr>
          <w:szCs w:val="24"/>
        </w:rPr>
        <w:t>“</w:t>
      </w:r>
      <w:r w:rsidR="00F966D5" w:rsidRPr="00355B2A">
        <w:rPr>
          <w:szCs w:val="24"/>
        </w:rPr>
        <w:t>, wenn Ihre Transkri</w:t>
      </w:r>
      <w:r w:rsidR="00F966D5" w:rsidRPr="00355B2A">
        <w:rPr>
          <w:szCs w:val="24"/>
        </w:rPr>
        <w:t>p</w:t>
      </w:r>
      <w:r w:rsidR="00F966D5" w:rsidRPr="00355B2A">
        <w:rPr>
          <w:szCs w:val="24"/>
        </w:rPr>
        <w:t xml:space="preserve">tion keine Verknüpfungen enthält oder wenn Sie die Hyperlinks in einem neuen Fenster geöffnet haben möchten. Klicken Sie dann auf </w:t>
      </w:r>
      <w:r w:rsidR="00F70807">
        <w:rPr>
          <w:szCs w:val="24"/>
        </w:rPr>
        <w:t>„</w:t>
      </w:r>
      <w:r w:rsidR="00F966D5" w:rsidRPr="00355B2A">
        <w:rPr>
          <w:szCs w:val="24"/>
        </w:rPr>
        <w:t>Speichern</w:t>
      </w:r>
      <w:r w:rsidR="00F70807">
        <w:rPr>
          <w:szCs w:val="24"/>
        </w:rPr>
        <w:t>“</w:t>
      </w:r>
      <w:r w:rsidR="00F966D5" w:rsidRPr="00355B2A">
        <w:rPr>
          <w:szCs w:val="24"/>
        </w:rPr>
        <w:t xml:space="preserve">, um </w:t>
      </w:r>
      <w:r w:rsidR="00666B81" w:rsidRPr="00355B2A">
        <w:rPr>
          <w:szCs w:val="24"/>
        </w:rPr>
        <w:t>die Ausgabe</w:t>
      </w:r>
      <w:r w:rsidR="00F966D5" w:rsidRPr="00355B2A">
        <w:rPr>
          <w:szCs w:val="24"/>
        </w:rPr>
        <w:t xml:space="preserve"> durchzufü</w:t>
      </w:r>
      <w:r w:rsidR="00F966D5" w:rsidRPr="00355B2A">
        <w:rPr>
          <w:szCs w:val="24"/>
        </w:rPr>
        <w:t>h</w:t>
      </w:r>
      <w:r w:rsidR="00F966D5" w:rsidRPr="00355B2A">
        <w:rPr>
          <w:szCs w:val="24"/>
        </w:rPr>
        <w:t>ren. Sie können die Datei anschließend mit jedem beliebigen Browser öffnen.</w:t>
      </w:r>
      <w:bookmarkStart w:id="87" w:name="_Toc55213826"/>
      <w:r w:rsidRPr="00355B2A">
        <w:rPr>
          <w:szCs w:val="24"/>
        </w:rPr>
        <w:t xml:space="preserve"> </w:t>
      </w:r>
      <w:r w:rsidR="00F966D5" w:rsidRPr="00355B2A">
        <w:rPr>
          <w:szCs w:val="24"/>
        </w:rPr>
        <w:t xml:space="preserve">Die Ausgabe von Meta-Informationen und Sprechertabelle kann über ein Stylesheet, das unter </w:t>
      </w:r>
      <w:r w:rsidR="00F966D5" w:rsidRPr="009D5612">
        <w:rPr>
          <w:rStyle w:val="Menufunction"/>
        </w:rPr>
        <w:t>Edit </w:t>
      </w:r>
      <w:r w:rsidR="00F417B2" w:rsidRPr="009D5612">
        <w:rPr>
          <w:rStyle w:val="Menufunction"/>
        </w:rPr>
        <w:t>&gt;</w:t>
      </w:r>
      <w:r w:rsidR="00F966D5" w:rsidRPr="009D5612">
        <w:rPr>
          <w:rStyle w:val="Menufunction"/>
        </w:rPr>
        <w:t xml:space="preserve"> Preferences </w:t>
      </w:r>
      <w:r w:rsidR="00F417B2" w:rsidRPr="009D5612">
        <w:rPr>
          <w:rStyle w:val="Menufunction"/>
        </w:rPr>
        <w:t>&gt;</w:t>
      </w:r>
      <w:r w:rsidR="00F966D5" w:rsidRPr="009D5612">
        <w:rPr>
          <w:rStyle w:val="Menufunction"/>
        </w:rPr>
        <w:t> Stylesheets</w:t>
      </w:r>
      <w:r w:rsidR="00F966D5" w:rsidRPr="00355B2A">
        <w:rPr>
          <w:szCs w:val="24"/>
        </w:rPr>
        <w:t xml:space="preserve"> als </w:t>
      </w:r>
      <w:r w:rsidR="00F70807">
        <w:rPr>
          <w:szCs w:val="24"/>
        </w:rPr>
        <w:t>„</w:t>
      </w:r>
      <w:r w:rsidR="00F966D5" w:rsidRPr="00355B2A">
        <w:rPr>
          <w:szCs w:val="24"/>
        </w:rPr>
        <w:t>Head to HTML</w:t>
      </w:r>
      <w:r w:rsidR="00F70807">
        <w:rPr>
          <w:szCs w:val="24"/>
        </w:rPr>
        <w:t>“</w:t>
      </w:r>
      <w:r w:rsidR="00F966D5" w:rsidRPr="00355B2A">
        <w:rPr>
          <w:szCs w:val="24"/>
        </w:rPr>
        <w:t xml:space="preserve"> angegeben ist, parametrisiert werden. Siehe dazu auch Anhang </w:t>
      </w:r>
      <w:r w:rsidR="002F5A5C" w:rsidRPr="00355B2A">
        <w:rPr>
          <w:szCs w:val="24"/>
        </w:rPr>
        <w:t>C</w:t>
      </w:r>
      <w:r w:rsidR="00F966D5" w:rsidRPr="00355B2A">
        <w:rPr>
          <w:szCs w:val="24"/>
        </w:rPr>
        <w:t xml:space="preserve"> </w:t>
      </w:r>
      <w:r w:rsidR="00F70807">
        <w:rPr>
          <w:szCs w:val="24"/>
        </w:rPr>
        <w:t>„</w:t>
      </w:r>
      <w:r w:rsidR="00F966D5" w:rsidRPr="00355B2A">
        <w:rPr>
          <w:szCs w:val="24"/>
        </w:rPr>
        <w:t>EXMARaLDA und Stylesheets</w:t>
      </w:r>
      <w:r w:rsidR="00F70807">
        <w:rPr>
          <w:szCs w:val="24"/>
        </w:rPr>
        <w:t>“</w:t>
      </w:r>
      <w:r w:rsidR="00F966D5" w:rsidRPr="00355B2A">
        <w:rPr>
          <w:szCs w:val="24"/>
        </w:rPr>
        <w:t>.</w:t>
      </w:r>
    </w:p>
    <w:p w:rsidR="002F5A5C" w:rsidRPr="00355B2A" w:rsidRDefault="002F5A5C" w:rsidP="001F2C28">
      <w:pPr>
        <w:pStyle w:val="Standard-BlockCharCharChar"/>
        <w:ind w:left="567" w:hanging="567"/>
        <w:rPr>
          <w:szCs w:val="24"/>
        </w:rPr>
      </w:pPr>
    </w:p>
    <w:p w:rsidR="002F5A5C" w:rsidRPr="00355B2A" w:rsidRDefault="00F17B16" w:rsidP="002F5A5C">
      <w:pPr>
        <w:pStyle w:val="Standard-BlockCharCharChar"/>
        <w:ind w:left="567" w:hanging="567"/>
        <w:jc w:val="center"/>
        <w:rPr>
          <w:szCs w:val="24"/>
        </w:rPr>
      </w:pPr>
      <w:r w:rsidRPr="00355B2A">
        <w:rPr>
          <w:noProof/>
          <w:szCs w:val="24"/>
        </w:rPr>
        <w:drawing>
          <wp:inline distT="0" distB="0" distL="0" distR="0" wp14:anchorId="42EC0890" wp14:editId="74115074">
            <wp:extent cx="5181600" cy="3324225"/>
            <wp:effectExtent l="0" t="0" r="0" b="9525"/>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81600" cy="3324225"/>
                    </a:xfrm>
                    <a:prstGeom prst="rect">
                      <a:avLst/>
                    </a:prstGeom>
                    <a:noFill/>
                    <a:ln>
                      <a:noFill/>
                    </a:ln>
                  </pic:spPr>
                </pic:pic>
              </a:graphicData>
            </a:graphic>
          </wp:inline>
        </w:drawing>
      </w:r>
    </w:p>
    <w:p w:rsidR="00F966D5" w:rsidRPr="00355B2A" w:rsidRDefault="00F966D5" w:rsidP="00F966D5">
      <w:pPr>
        <w:pStyle w:val="Standard-BlockCharCharChar"/>
        <w:rPr>
          <w:szCs w:val="24"/>
        </w:rPr>
      </w:pPr>
    </w:p>
    <w:p w:rsidR="001F2C28" w:rsidRPr="00355B2A" w:rsidRDefault="001F2C28" w:rsidP="001F2C28">
      <w:pPr>
        <w:pStyle w:val="Standard-BlockCharCharChar"/>
        <w:ind w:left="567" w:hanging="567"/>
        <w:rPr>
          <w:szCs w:val="24"/>
        </w:rPr>
      </w:pPr>
      <w:r w:rsidRPr="00355B2A">
        <w:rPr>
          <w:szCs w:val="24"/>
        </w:rPr>
        <w:lastRenderedPageBreak/>
        <w:t xml:space="preserve">2. </w:t>
      </w:r>
      <w:r w:rsidRPr="007A7FD7">
        <w:rPr>
          <w:szCs w:val="24"/>
          <w:shd w:val="clear" w:color="auto" w:fill="D9D9D9"/>
        </w:rPr>
        <w:t>RTF Partitur:</w:t>
      </w:r>
      <w:r w:rsidRPr="00DF5E13">
        <w:rPr>
          <w:szCs w:val="24"/>
        </w:rPr>
        <w:t xml:space="preserve"> </w:t>
      </w:r>
      <w:r w:rsidRPr="00355B2A">
        <w:rPr>
          <w:szCs w:val="24"/>
        </w:rPr>
        <w:t xml:space="preserve">Wählen Sie das Verzeichnis, in das die RTF-Ausgabe erfolgen soll und geben Sie den gewünschten Namen ein (das Suffix </w:t>
      </w:r>
      <w:r w:rsidR="00F70807">
        <w:rPr>
          <w:szCs w:val="24"/>
        </w:rPr>
        <w:t>„</w:t>
      </w:r>
      <w:r w:rsidRPr="00355B2A">
        <w:rPr>
          <w:szCs w:val="24"/>
        </w:rPr>
        <w:t>.rtf</w:t>
      </w:r>
      <w:r w:rsidR="00F70807">
        <w:rPr>
          <w:szCs w:val="24"/>
        </w:rPr>
        <w:t>“</w:t>
      </w:r>
      <w:r w:rsidRPr="00355B2A">
        <w:rPr>
          <w:szCs w:val="24"/>
        </w:rPr>
        <w:t xml:space="preserve"> wird automatisch angehängt, wenn Sie kein eigenes Suffix eingeben). Klicken Sie dann auf </w:t>
      </w:r>
      <w:r w:rsidR="00F70807">
        <w:rPr>
          <w:szCs w:val="24"/>
        </w:rPr>
        <w:t>„</w:t>
      </w:r>
      <w:r w:rsidRPr="00355B2A">
        <w:rPr>
          <w:szCs w:val="24"/>
        </w:rPr>
        <w:t>Speichern</w:t>
      </w:r>
      <w:r w:rsidR="00F70807">
        <w:rPr>
          <w:szCs w:val="24"/>
        </w:rPr>
        <w:t>“</w:t>
      </w:r>
      <w:r w:rsidRPr="00355B2A">
        <w:rPr>
          <w:szCs w:val="24"/>
        </w:rPr>
        <w:t>, um die Ausgabe durc</w:t>
      </w:r>
      <w:r w:rsidRPr="00355B2A">
        <w:rPr>
          <w:szCs w:val="24"/>
        </w:rPr>
        <w:t>h</w:t>
      </w:r>
      <w:r w:rsidRPr="00355B2A">
        <w:rPr>
          <w:szCs w:val="24"/>
        </w:rPr>
        <w:t>zuführen. Sie können die Datei anschließend mit jedem beliebigen Textverarbeitungspr</w:t>
      </w:r>
      <w:r w:rsidRPr="00355B2A">
        <w:rPr>
          <w:szCs w:val="24"/>
        </w:rPr>
        <w:t>o</w:t>
      </w:r>
      <w:r w:rsidRPr="00355B2A">
        <w:rPr>
          <w:szCs w:val="24"/>
        </w:rPr>
        <w:t>gramm, das RTF-Dateien lesen kann (also vor allem MS Word), öffnen und weiterbearbe</w:t>
      </w:r>
      <w:r w:rsidRPr="00355B2A">
        <w:rPr>
          <w:szCs w:val="24"/>
        </w:rPr>
        <w:t>i</w:t>
      </w:r>
      <w:r w:rsidRPr="00355B2A">
        <w:rPr>
          <w:szCs w:val="24"/>
        </w:rPr>
        <w:t>ten.</w:t>
      </w:r>
    </w:p>
    <w:p w:rsidR="001F2C28" w:rsidRPr="00355B2A" w:rsidRDefault="001F2C28" w:rsidP="00F966D5">
      <w:pPr>
        <w:pStyle w:val="Standard-BlockCharCharChar"/>
        <w:rPr>
          <w:szCs w:val="24"/>
        </w:rPr>
      </w:pPr>
    </w:p>
    <w:p w:rsidR="001F2C28" w:rsidRPr="00355B2A" w:rsidRDefault="001F2C28" w:rsidP="001F2C28">
      <w:pPr>
        <w:pStyle w:val="Standard-BlockCharCharChar"/>
        <w:ind w:left="567" w:hanging="567"/>
        <w:rPr>
          <w:spacing w:val="-4"/>
          <w:szCs w:val="24"/>
        </w:rPr>
      </w:pPr>
      <w:bookmarkStart w:id="88" w:name="_File_&gt;_Visualize_&gt;_Reexport_HTML_pa"/>
      <w:bookmarkStart w:id="89" w:name="_Ref108437810"/>
      <w:bookmarkEnd w:id="87"/>
      <w:bookmarkEnd w:id="88"/>
      <w:r w:rsidRPr="00355B2A">
        <w:rPr>
          <w:szCs w:val="24"/>
        </w:rPr>
        <w:t xml:space="preserve">3. </w:t>
      </w:r>
      <w:r w:rsidRPr="007A7FD7">
        <w:rPr>
          <w:szCs w:val="24"/>
          <w:shd w:val="clear" w:color="auto" w:fill="D9D9D9"/>
        </w:rPr>
        <w:t>SVG Partitur:</w:t>
      </w:r>
      <w:r w:rsidRPr="00DF5E13">
        <w:rPr>
          <w:szCs w:val="24"/>
        </w:rPr>
        <w:t xml:space="preserve"> </w:t>
      </w:r>
      <w:r w:rsidRPr="00355B2A">
        <w:rPr>
          <w:spacing w:val="-4"/>
          <w:szCs w:val="24"/>
        </w:rPr>
        <w:t xml:space="preserve">SVG steht für </w:t>
      </w:r>
      <w:r w:rsidR="00F70807">
        <w:rPr>
          <w:spacing w:val="-4"/>
          <w:szCs w:val="24"/>
        </w:rPr>
        <w:t>„</w:t>
      </w:r>
      <w:r w:rsidRPr="00355B2A">
        <w:rPr>
          <w:spacing w:val="-4"/>
          <w:szCs w:val="24"/>
        </w:rPr>
        <w:t>Scalable Vector Graphics</w:t>
      </w:r>
      <w:r w:rsidR="00F70807">
        <w:rPr>
          <w:spacing w:val="-4"/>
          <w:szCs w:val="24"/>
        </w:rPr>
        <w:t>“</w:t>
      </w:r>
      <w:r w:rsidRPr="00355B2A">
        <w:rPr>
          <w:spacing w:val="-4"/>
          <w:szCs w:val="24"/>
        </w:rPr>
        <w:t xml:space="preserve"> und ist ein XML-basiertes Format zum Beschreiben von Vektorgrafiken. Vektorgrafiken lassen sich mit entsprechenden Grafikpr</w:t>
      </w:r>
      <w:r w:rsidRPr="00355B2A">
        <w:rPr>
          <w:spacing w:val="-4"/>
          <w:szCs w:val="24"/>
        </w:rPr>
        <w:t>o</w:t>
      </w:r>
      <w:r w:rsidRPr="00355B2A">
        <w:rPr>
          <w:spacing w:val="-4"/>
          <w:szCs w:val="24"/>
        </w:rPr>
        <w:t>grammen (z. B. Corel Draw, Adobe Illustrator) bearbeiten und qualitativ hochwertig in Druc</w:t>
      </w:r>
      <w:r w:rsidRPr="00355B2A">
        <w:rPr>
          <w:spacing w:val="-4"/>
          <w:szCs w:val="24"/>
        </w:rPr>
        <w:t>k</w:t>
      </w:r>
      <w:r w:rsidRPr="00355B2A">
        <w:rPr>
          <w:spacing w:val="-4"/>
          <w:szCs w:val="24"/>
        </w:rPr>
        <w:t>vorlagen einbinden, da sie beim Skalieren nicht an Schärfe bzw. Auflösung verlieren. Sie sind insofern wahrscheinlich die beste Lösung, um Partituren in zu druckende Veröffentlichungen zu integrieren.</w:t>
      </w:r>
    </w:p>
    <w:p w:rsidR="001F2C28" w:rsidRPr="00355B2A" w:rsidRDefault="001F2C28" w:rsidP="001F2C28">
      <w:pPr>
        <w:pStyle w:val="Standard-BlockCharCharChar"/>
        <w:ind w:left="567" w:hanging="567"/>
        <w:rPr>
          <w:spacing w:val="-4"/>
          <w:szCs w:val="24"/>
        </w:rPr>
      </w:pPr>
    </w:p>
    <w:p w:rsidR="001F2C28" w:rsidRPr="00355B2A" w:rsidRDefault="001F2C28" w:rsidP="001F2C28">
      <w:pPr>
        <w:pStyle w:val="Standard-BlockCharCharChar"/>
        <w:ind w:left="567" w:hanging="567"/>
        <w:rPr>
          <w:szCs w:val="24"/>
        </w:rPr>
      </w:pPr>
      <w:r w:rsidRPr="00355B2A">
        <w:rPr>
          <w:spacing w:val="-4"/>
          <w:szCs w:val="24"/>
        </w:rPr>
        <w:tab/>
      </w:r>
      <w:r w:rsidRPr="00355B2A">
        <w:rPr>
          <w:spacing w:val="-4"/>
          <w:szCs w:val="24"/>
        </w:rPr>
        <w:tab/>
      </w:r>
      <w:r w:rsidRPr="00355B2A">
        <w:rPr>
          <w:szCs w:val="24"/>
        </w:rPr>
        <w:t>Wenn der Partitur-Editor eine Transkription als SVG-Dateien ausgibt, so schreibt er pro Partiturfläche, die beim Umbruch entsteht, eine SVG-Datei. Diese werden in ein gemei</w:t>
      </w:r>
      <w:r w:rsidRPr="00355B2A">
        <w:rPr>
          <w:szCs w:val="24"/>
        </w:rPr>
        <w:t>n</w:t>
      </w:r>
      <w:r w:rsidRPr="00355B2A">
        <w:rPr>
          <w:szCs w:val="24"/>
        </w:rPr>
        <w:t>sames Verzeichnis gespeichert und über eine übergeordnete HTML-Datei, die auf die SVG-Dateien verweist, so gebündelt, dass man sie mittels eines SVG-fähigen Browsers ansehen kann.</w:t>
      </w:r>
    </w:p>
    <w:p w:rsidR="0059213A" w:rsidRPr="00355B2A" w:rsidRDefault="0059213A" w:rsidP="001F2C28">
      <w:pPr>
        <w:pStyle w:val="Standard-BlockCharCharChar"/>
        <w:ind w:left="567" w:hanging="567"/>
        <w:rPr>
          <w:szCs w:val="24"/>
        </w:rPr>
      </w:pPr>
    </w:p>
    <w:p w:rsidR="0059213A" w:rsidRPr="00355B2A" w:rsidRDefault="0059213A" w:rsidP="001F2C28">
      <w:pPr>
        <w:pStyle w:val="Standard-BlockCharCharChar"/>
        <w:ind w:left="567" w:hanging="567"/>
        <w:rPr>
          <w:szCs w:val="24"/>
        </w:rPr>
      </w:pPr>
      <w:r w:rsidRPr="00355B2A">
        <w:rPr>
          <w:szCs w:val="24"/>
        </w:rPr>
        <w:tab/>
      </w:r>
      <w:r w:rsidRPr="00355B2A">
        <w:rPr>
          <w:szCs w:val="24"/>
        </w:rPr>
        <w:tab/>
        <w:t>Bei Auswahl dieser Ausgaboption wir seitlich im Dateidialog folgendes Feld eingeblendet:</w:t>
      </w:r>
    </w:p>
    <w:p w:rsidR="0059213A" w:rsidRPr="00355B2A" w:rsidRDefault="0059213A" w:rsidP="001F2C28">
      <w:pPr>
        <w:pStyle w:val="Standard-BlockCharCharChar"/>
        <w:ind w:left="567" w:hanging="567"/>
        <w:rPr>
          <w:szCs w:val="24"/>
        </w:rPr>
      </w:pPr>
    </w:p>
    <w:p w:rsidR="0059213A" w:rsidRPr="00355B2A" w:rsidRDefault="00F17B16" w:rsidP="0059213A">
      <w:pPr>
        <w:pStyle w:val="Standard-BlockCharCharChar"/>
        <w:ind w:left="567" w:hanging="567"/>
        <w:jc w:val="center"/>
        <w:rPr>
          <w:spacing w:val="-4"/>
          <w:szCs w:val="24"/>
        </w:rPr>
      </w:pPr>
      <w:r w:rsidRPr="00355B2A">
        <w:rPr>
          <w:noProof/>
          <w:spacing w:val="-4"/>
          <w:szCs w:val="24"/>
        </w:rPr>
        <w:drawing>
          <wp:inline distT="0" distB="0" distL="0" distR="0" wp14:anchorId="574871AB" wp14:editId="113D8CF5">
            <wp:extent cx="1981200" cy="838200"/>
            <wp:effectExtent l="0" t="0" r="0" b="0"/>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81200" cy="838200"/>
                    </a:xfrm>
                    <a:prstGeom prst="rect">
                      <a:avLst/>
                    </a:prstGeom>
                    <a:noFill/>
                    <a:ln>
                      <a:noFill/>
                    </a:ln>
                  </pic:spPr>
                </pic:pic>
              </a:graphicData>
            </a:graphic>
          </wp:inline>
        </w:drawing>
      </w:r>
    </w:p>
    <w:p w:rsidR="0059213A" w:rsidRPr="00355B2A" w:rsidRDefault="0059213A" w:rsidP="001F2C28">
      <w:pPr>
        <w:pStyle w:val="Standard-BlockCharCharChar"/>
        <w:rPr>
          <w:szCs w:val="24"/>
        </w:rPr>
      </w:pPr>
    </w:p>
    <w:p w:rsidR="001F2C28" w:rsidRPr="00355B2A" w:rsidRDefault="0059213A" w:rsidP="001F2C28">
      <w:pPr>
        <w:pStyle w:val="Standard-BlockCharCharChar"/>
        <w:rPr>
          <w:szCs w:val="24"/>
        </w:rPr>
      </w:pPr>
      <w:r w:rsidRPr="00355B2A">
        <w:rPr>
          <w:szCs w:val="24"/>
        </w:rPr>
        <w:tab/>
        <w:t>Darin können Sie folgende Parameter für die Ausgabe festlegen:</w:t>
      </w:r>
    </w:p>
    <w:p w:rsidR="001F2C28" w:rsidRPr="00355B2A" w:rsidRDefault="001F2C28" w:rsidP="001F2C28">
      <w:pPr>
        <w:pStyle w:val="Aufzhlungszeichen1"/>
        <w:rPr>
          <w:szCs w:val="24"/>
        </w:rPr>
      </w:pPr>
      <w:r w:rsidRPr="00355B2A">
        <w:rPr>
          <w:szCs w:val="24"/>
          <w:shd w:val="clear" w:color="auto" w:fill="D9D9D9"/>
        </w:rPr>
        <w:t>Subdirectory for SVG files:</w:t>
      </w:r>
      <w:r w:rsidRPr="00355B2A">
        <w:rPr>
          <w:szCs w:val="24"/>
        </w:rPr>
        <w:t xml:space="preserve"> legt den Namen für das Verzeichnis fest, in dem die SVG-Dateien gespeichert werden sollen. Dieses Verzeichnis wird (falls nicht schon vorha</w:t>
      </w:r>
      <w:r w:rsidRPr="00355B2A">
        <w:rPr>
          <w:szCs w:val="24"/>
        </w:rPr>
        <w:t>n</w:t>
      </w:r>
      <w:r w:rsidRPr="00355B2A">
        <w:rPr>
          <w:szCs w:val="24"/>
        </w:rPr>
        <w:t>den) im selben Ordner angelegt wie die übergeordnete HTML-Datei.</w:t>
      </w:r>
    </w:p>
    <w:p w:rsidR="001F2C28" w:rsidRPr="00355B2A" w:rsidRDefault="001F2C28" w:rsidP="001F2C28">
      <w:pPr>
        <w:pStyle w:val="Aufzhlungszeichen1"/>
        <w:rPr>
          <w:szCs w:val="24"/>
        </w:rPr>
      </w:pPr>
      <w:r w:rsidRPr="00355B2A">
        <w:rPr>
          <w:szCs w:val="24"/>
          <w:shd w:val="clear" w:color="auto" w:fill="D9D9D9"/>
        </w:rPr>
        <w:t>Base filename for SVG files:</w:t>
      </w:r>
      <w:r w:rsidRPr="00355B2A">
        <w:rPr>
          <w:szCs w:val="24"/>
        </w:rPr>
        <w:t xml:space="preserve"> legt den Namensstamm für die SVG-Dateien fest. Der komplette Name einer SVG-Datei besteht dann aus diesem Namensstamm, gefolgt von einer Nummer für die Partiturfläche, gefolgt vom Suffix </w:t>
      </w:r>
      <w:r w:rsidR="00F70807">
        <w:rPr>
          <w:szCs w:val="24"/>
        </w:rPr>
        <w:t>„</w:t>
      </w:r>
      <w:r w:rsidRPr="00355B2A">
        <w:rPr>
          <w:szCs w:val="24"/>
        </w:rPr>
        <w:t>.svg</w:t>
      </w:r>
      <w:r w:rsidR="00F70807">
        <w:rPr>
          <w:szCs w:val="24"/>
        </w:rPr>
        <w:t>“</w:t>
      </w:r>
      <w:r w:rsidRPr="00355B2A">
        <w:rPr>
          <w:szCs w:val="24"/>
        </w:rPr>
        <w:t>.</w:t>
      </w:r>
    </w:p>
    <w:p w:rsidR="001F2C28" w:rsidRPr="00355B2A" w:rsidRDefault="001F2C28" w:rsidP="001F2C28">
      <w:pPr>
        <w:pStyle w:val="Standard-BlockCharCharChar"/>
        <w:rPr>
          <w:szCs w:val="24"/>
        </w:rPr>
      </w:pPr>
    </w:p>
    <w:p w:rsidR="001F2C28" w:rsidRPr="00355B2A" w:rsidRDefault="0059213A" w:rsidP="001F2C28">
      <w:pPr>
        <w:pStyle w:val="Standard-BlockCharCharChar"/>
        <w:rPr>
          <w:szCs w:val="24"/>
        </w:rPr>
      </w:pPr>
      <w:r w:rsidRPr="00355B2A">
        <w:rPr>
          <w:szCs w:val="24"/>
        </w:rPr>
        <w:tab/>
      </w:r>
      <w:r w:rsidR="001F2C28" w:rsidRPr="00355B2A">
        <w:rPr>
          <w:szCs w:val="24"/>
        </w:rPr>
        <w:t>Mit den obigen Einstellungen ergeben sich z. B. folgende Dateien und Verzeichnisse:</w:t>
      </w:r>
    </w:p>
    <w:p w:rsidR="001F2C28" w:rsidRPr="00355B2A" w:rsidRDefault="001F2C28" w:rsidP="001F2C28">
      <w:pPr>
        <w:pStyle w:val="Standard-BlockCharCharChar"/>
        <w:rPr>
          <w:szCs w:val="24"/>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920"/>
        <w:gridCol w:w="3574"/>
      </w:tblGrid>
      <w:tr w:rsidR="001F2C28" w:rsidRPr="00355B2A">
        <w:tc>
          <w:tcPr>
            <w:tcW w:w="5920" w:type="dxa"/>
          </w:tcPr>
          <w:p w:rsidR="001F2C28" w:rsidRPr="00355B2A" w:rsidRDefault="00F17B16">
            <w:pPr>
              <w:pStyle w:val="BildChar"/>
              <w:tabs>
                <w:tab w:val="clear" w:pos="482"/>
                <w:tab w:val="left" w:pos="390"/>
              </w:tabs>
              <w:rPr>
                <w:sz w:val="24"/>
                <w:szCs w:val="24"/>
              </w:rPr>
              <w:pPrChange w:id="90" w:author="Karolina Kaminska" w:date="2014-08-26T11:43:00Z">
                <w:pPr>
                  <w:pStyle w:val="BildChar"/>
                </w:pPr>
              </w:pPrChange>
            </w:pPr>
            <w:r w:rsidRPr="00355B2A">
              <w:rPr>
                <w:noProof/>
                <w:sz w:val="24"/>
                <w:szCs w:val="24"/>
              </w:rPr>
              <mc:AlternateContent>
                <mc:Choice Requires="wps">
                  <w:drawing>
                    <wp:anchor distT="0" distB="0" distL="114300" distR="114300" simplePos="0" relativeHeight="251674112" behindDoc="0" locked="0" layoutInCell="1" allowOverlap="1" wp14:anchorId="015552B2" wp14:editId="41523947">
                      <wp:simplePos x="0" y="0"/>
                      <wp:positionH relativeFrom="column">
                        <wp:posOffset>2018030</wp:posOffset>
                      </wp:positionH>
                      <wp:positionV relativeFrom="paragraph">
                        <wp:posOffset>1323975</wp:posOffset>
                      </wp:positionV>
                      <wp:extent cx="685165" cy="179705"/>
                      <wp:effectExtent l="0" t="0" r="0" b="0"/>
                      <wp:wrapNone/>
                      <wp:docPr id="305"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16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0807" w:rsidRPr="00BE0EC0" w:rsidRDefault="00F70807">
                                  <w:pPr>
                                    <w:tabs>
                                      <w:tab w:val="clear" w:pos="482"/>
                                      <w:tab w:val="left" w:pos="390"/>
                                    </w:tabs>
                                    <w:rPr>
                                      <w:sz w:val="16"/>
                                      <w:szCs w:val="16"/>
                                    </w:rPr>
                                    <w:pPrChange w:id="91" w:author="Karolina Kaminska" w:date="2014-08-26T11:43:00Z">
                                      <w:pPr/>
                                    </w:pPrChange>
                                  </w:pPr>
                                  <w:r>
                                    <w:rPr>
                                      <w:sz w:val="16"/>
                                      <w:szCs w:val="16"/>
                                    </w:rPr>
                                    <w:t>Base filename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81" o:spid="_x0000_s1026" type="#_x0000_t202" style="position:absolute;left:0;text-align:left;margin-left:158.9pt;margin-top:104.25pt;width:53.95pt;height:14.1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" filled="f" stroked="f">
                      <v:textbox inset="0,0,0,0">
                        <w:txbxContent>
                          <w:p w:rsidR="00F70807" w:rsidRPr="00BE0EC0" w:rsidRDefault="00F70807">
                            <w:pPr>
                              <w:tabs>
                                <w:tab w:val="clear" w:pos="482"/>
                                <w:tab w:val="left" w:pos="390"/>
                              </w:tabs>
                              <w:rPr>
                                <w:sz w:val="16"/>
                                <w:szCs w:val="16"/>
                              </w:rPr>
                              <w:pPrChange w:id="92" w:author="Karolina Kaminska" w:date="2014-08-26T11:43:00Z">
                                <w:pPr/>
                              </w:pPrChange>
                            </w:pPr>
                            <w:r>
                              <w:rPr>
                                <w:sz w:val="16"/>
                                <w:szCs w:val="16"/>
                              </w:rPr>
                              <w:t>Base filename</w:t>
                            </w:r>
                          </w:p>
                        </w:txbxContent>
                      </v:textbox>
                    </v:shape>
                  </w:pict>
                </mc:Fallback>
              </mc:AlternateContent>
            </w:r>
            <w:r w:rsidRPr="00355B2A">
              <w:rPr>
                <w:noProof/>
                <w:sz w:val="24"/>
                <w:szCs w:val="24"/>
              </w:rPr>
              <mc:AlternateContent>
                <mc:Choice Requires="wps">
                  <w:drawing>
                    <wp:anchor distT="0" distB="0" distL="114300" distR="114300" simplePos="0" relativeHeight="251672064" behindDoc="0" locked="0" layoutInCell="1" allowOverlap="1" wp14:anchorId="0A6C1EA2" wp14:editId="70DFD084">
                      <wp:simplePos x="0" y="0"/>
                      <wp:positionH relativeFrom="column">
                        <wp:posOffset>2732405</wp:posOffset>
                      </wp:positionH>
                      <wp:positionV relativeFrom="paragraph">
                        <wp:posOffset>340360</wp:posOffset>
                      </wp:positionV>
                      <wp:extent cx="1404620" cy="1035685"/>
                      <wp:effectExtent l="0" t="0" r="0" b="0"/>
                      <wp:wrapNone/>
                      <wp:docPr id="304" name="Lin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04620" cy="10356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7AFBF2B" id="Line 279"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5.15pt,26.8pt" to="325.75pt,10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">
                      <v:stroke endarrow="block"/>
                    </v:line>
                  </w:pict>
                </mc:Fallback>
              </mc:AlternateContent>
            </w:r>
            <w:r w:rsidRPr="00355B2A">
              <w:rPr>
                <w:noProof/>
                <w:sz w:val="24"/>
                <w:szCs w:val="24"/>
              </w:rPr>
              <mc:AlternateContent>
                <mc:Choice Requires="wps">
                  <w:drawing>
                    <wp:anchor distT="0" distB="0" distL="114300" distR="114300" simplePos="0" relativeHeight="251671040" behindDoc="0" locked="0" layoutInCell="1" allowOverlap="1" wp14:anchorId="554F4379" wp14:editId="5CDC6BF8">
                      <wp:simplePos x="0" y="0"/>
                      <wp:positionH relativeFrom="column">
                        <wp:posOffset>1562100</wp:posOffset>
                      </wp:positionH>
                      <wp:positionV relativeFrom="paragraph">
                        <wp:posOffset>620395</wp:posOffset>
                      </wp:positionV>
                      <wp:extent cx="1235075" cy="231140"/>
                      <wp:effectExtent l="0" t="0" r="0" b="0"/>
                      <wp:wrapNone/>
                      <wp:docPr id="303"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507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0807" w:rsidRPr="00BE0EC0" w:rsidRDefault="00F70807">
                                  <w:pPr>
                                    <w:tabs>
                                      <w:tab w:val="clear" w:pos="482"/>
                                      <w:tab w:val="left" w:pos="390"/>
                                    </w:tabs>
                                    <w:rPr>
                                      <w:sz w:val="16"/>
                                      <w:szCs w:val="16"/>
                                    </w:rPr>
                                    <w:pPrChange w:id="93" w:author="Karolina Kaminska" w:date="2014-08-26T11:43:00Z">
                                      <w:pPr/>
                                    </w:pPrChange>
                                  </w:pPr>
                                  <w:r>
                                    <w:rPr>
                                      <w:sz w:val="16"/>
                                      <w:szCs w:val="16"/>
                                    </w:rPr>
                                    <w:t>Subdirectory for SVG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8" o:spid="_x0000_s1027" type="#_x0000_t202" style="position:absolute;left:0;text-align:left;margin-left:123pt;margin-top:48.85pt;width:97.25pt;height:18.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TC9tQIAALQ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" filled="f" stroked="f">
                      <v:textbox inset="0,0,0,0">
                        <w:txbxContent>
                          <w:p w:rsidR="00F70807" w:rsidRPr="00BE0EC0" w:rsidRDefault="00F70807">
                            <w:pPr>
                              <w:tabs>
                                <w:tab w:val="clear" w:pos="482"/>
                                <w:tab w:val="left" w:pos="390"/>
                              </w:tabs>
                              <w:rPr>
                                <w:sz w:val="16"/>
                                <w:szCs w:val="16"/>
                              </w:rPr>
                              <w:pPrChange w:id="94" w:author="Karolina Kaminska" w:date="2014-08-26T11:43:00Z">
                                <w:pPr/>
                              </w:pPrChange>
                            </w:pPr>
                            <w:r>
                              <w:rPr>
                                <w:sz w:val="16"/>
                                <w:szCs w:val="16"/>
                              </w:rPr>
                              <w:t>Subdirectory for SVG files</w:t>
                            </w:r>
                          </w:p>
                        </w:txbxContent>
                      </v:textbox>
                    </v:shape>
                  </w:pict>
                </mc:Fallback>
              </mc:AlternateContent>
            </w:r>
            <w:r w:rsidRPr="00355B2A">
              <w:rPr>
                <w:noProof/>
                <w:sz w:val="24"/>
                <w:szCs w:val="24"/>
              </w:rPr>
              <mc:AlternateContent>
                <mc:Choice Requires="wps">
                  <w:drawing>
                    <wp:anchor distT="0" distB="0" distL="114300" distR="114300" simplePos="0" relativeHeight="251668992" behindDoc="0" locked="0" layoutInCell="1" allowOverlap="1" wp14:anchorId="0F270255" wp14:editId="6691264E">
                      <wp:simplePos x="0" y="0"/>
                      <wp:positionH relativeFrom="column">
                        <wp:posOffset>665480</wp:posOffset>
                      </wp:positionH>
                      <wp:positionV relativeFrom="paragraph">
                        <wp:posOffset>862330</wp:posOffset>
                      </wp:positionV>
                      <wp:extent cx="570865" cy="179705"/>
                      <wp:effectExtent l="0" t="0" r="0" b="0"/>
                      <wp:wrapNone/>
                      <wp:docPr id="302"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0807" w:rsidRPr="00BE0EC0" w:rsidRDefault="00F70807">
                                  <w:pPr>
                                    <w:tabs>
                                      <w:tab w:val="clear" w:pos="482"/>
                                      <w:tab w:val="left" w:pos="390"/>
                                    </w:tabs>
                                    <w:rPr>
                                      <w:sz w:val="16"/>
                                      <w:szCs w:val="16"/>
                                    </w:rPr>
                                    <w:pPrChange w:id="95" w:author="Karolina Kaminska" w:date="2014-08-26T11:43:00Z">
                                      <w:pPr/>
                                    </w:pPrChange>
                                  </w:pPr>
                                  <w:r>
                                    <w:rPr>
                                      <w:sz w:val="16"/>
                                      <w:szCs w:val="16"/>
                                    </w:rPr>
                                    <w:t>Dateiname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028" type="#_x0000_t202" style="position:absolute;left:0;text-align:left;margin-left:52.4pt;margin-top:67.9pt;width:44.95pt;height:14.1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B8ZsgIAALM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" filled="f" stroked="f">
                      <v:textbox inset="0,0,0,0">
                        <w:txbxContent>
                          <w:p w:rsidR="00F70807" w:rsidRPr="00BE0EC0" w:rsidRDefault="00F70807">
                            <w:pPr>
                              <w:tabs>
                                <w:tab w:val="clear" w:pos="482"/>
                                <w:tab w:val="left" w:pos="390"/>
                              </w:tabs>
                              <w:rPr>
                                <w:sz w:val="16"/>
                                <w:szCs w:val="16"/>
                              </w:rPr>
                              <w:pPrChange w:id="96" w:author="Karolina Kaminska" w:date="2014-08-26T11:43:00Z">
                                <w:pPr/>
                              </w:pPrChange>
                            </w:pPr>
                            <w:r>
                              <w:rPr>
                                <w:sz w:val="16"/>
                                <w:szCs w:val="16"/>
                              </w:rPr>
                              <w:t>Dateiname</w:t>
                            </w:r>
                          </w:p>
                        </w:txbxContent>
                      </v:textbox>
                    </v:shape>
                  </w:pict>
                </mc:Fallback>
              </mc:AlternateContent>
            </w:r>
            <w:r w:rsidRPr="00355B2A">
              <w:rPr>
                <w:noProof/>
                <w:sz w:val="24"/>
                <w:szCs w:val="24"/>
              </w:rPr>
              <mc:AlternateContent>
                <mc:Choice Requires="wps">
                  <w:drawing>
                    <wp:anchor distT="0" distB="0" distL="114300" distR="114300" simplePos="0" relativeHeight="251670016" behindDoc="0" locked="0" layoutInCell="1" allowOverlap="1" wp14:anchorId="69777DB6" wp14:editId="281EA73B">
                      <wp:simplePos x="0" y="0"/>
                      <wp:positionH relativeFrom="column">
                        <wp:posOffset>892175</wp:posOffset>
                      </wp:positionH>
                      <wp:positionV relativeFrom="paragraph">
                        <wp:posOffset>257810</wp:posOffset>
                      </wp:positionV>
                      <wp:extent cx="632460" cy="341630"/>
                      <wp:effectExtent l="0" t="0" r="0" b="0"/>
                      <wp:wrapNone/>
                      <wp:docPr id="301" name="Lin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2460" cy="3416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1377AC9" id="Line 277" o:spid="_x0000_s1026" style="position:absolute;flip:x 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25pt,20.3pt" to="120.05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">
                      <v:stroke endarrow="block"/>
                    </v:line>
                  </w:pict>
                </mc:Fallback>
              </mc:AlternateContent>
            </w:r>
            <w:r w:rsidRPr="00355B2A">
              <w:rPr>
                <w:noProof/>
                <w:sz w:val="24"/>
                <w:szCs w:val="24"/>
              </w:rPr>
              <mc:AlternateContent>
                <mc:Choice Requires="wps">
                  <w:drawing>
                    <wp:anchor distT="0" distB="0" distL="114300" distR="114300" simplePos="0" relativeHeight="251667968" behindDoc="0" locked="0" layoutInCell="1" allowOverlap="1" wp14:anchorId="3B023C6E" wp14:editId="5FD51210">
                      <wp:simplePos x="0" y="0"/>
                      <wp:positionH relativeFrom="column">
                        <wp:posOffset>452120</wp:posOffset>
                      </wp:positionH>
                      <wp:positionV relativeFrom="paragraph">
                        <wp:posOffset>508000</wp:posOffset>
                      </wp:positionV>
                      <wp:extent cx="321945" cy="298450"/>
                      <wp:effectExtent l="0" t="0" r="0" b="0"/>
                      <wp:wrapNone/>
                      <wp:docPr id="300" name="Lin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21945" cy="2984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13F17CDF" id="Line 275" o:spid="_x0000_s1026" style="position:absolute;flip:x 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pt,40pt" to="60.9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">
                      <v:stroke endarrow="block"/>
                    </v:line>
                  </w:pict>
                </mc:Fallback>
              </mc:AlternateContent>
            </w:r>
            <w:r w:rsidRPr="00355B2A">
              <w:rPr>
                <w:noProof/>
                <w:sz w:val="24"/>
                <w:szCs w:val="24"/>
              </w:rPr>
              <w:drawing>
                <wp:inline distT="0" distB="0" distL="0" distR="0" wp14:anchorId="0C22E24E" wp14:editId="315092CB">
                  <wp:extent cx="3552825" cy="523875"/>
                  <wp:effectExtent l="0" t="0" r="9525" b="9525"/>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52825" cy="523875"/>
                          </a:xfrm>
                          <a:prstGeom prst="rect">
                            <a:avLst/>
                          </a:prstGeom>
                          <a:noFill/>
                          <a:ln>
                            <a:noFill/>
                          </a:ln>
                        </pic:spPr>
                      </pic:pic>
                    </a:graphicData>
                  </a:graphic>
                </wp:inline>
              </w:drawing>
            </w:r>
          </w:p>
        </w:tc>
        <w:tc>
          <w:tcPr>
            <w:tcW w:w="3574" w:type="dxa"/>
          </w:tcPr>
          <w:p w:rsidR="001F2C28" w:rsidRPr="00355B2A" w:rsidRDefault="001F2C28">
            <w:pPr>
              <w:pStyle w:val="BildChar"/>
              <w:tabs>
                <w:tab w:val="clear" w:pos="482"/>
                <w:tab w:val="left" w:pos="390"/>
              </w:tabs>
              <w:rPr>
                <w:sz w:val="24"/>
                <w:szCs w:val="24"/>
              </w:rPr>
              <w:pPrChange w:id="97" w:author="Karolina Kaminska" w:date="2014-08-26T11:43:00Z">
                <w:pPr>
                  <w:pStyle w:val="BildChar"/>
                </w:pPr>
              </w:pPrChange>
            </w:pPr>
          </w:p>
          <w:p w:rsidR="001F2C28" w:rsidRPr="00355B2A" w:rsidRDefault="00F17B16">
            <w:pPr>
              <w:pStyle w:val="BildChar"/>
              <w:tabs>
                <w:tab w:val="clear" w:pos="482"/>
                <w:tab w:val="left" w:pos="390"/>
              </w:tabs>
              <w:rPr>
                <w:sz w:val="24"/>
                <w:szCs w:val="24"/>
              </w:rPr>
              <w:pPrChange w:id="98" w:author="Karolina Kaminska" w:date="2014-08-26T11:43:00Z">
                <w:pPr>
                  <w:pStyle w:val="BildChar"/>
                </w:pPr>
              </w:pPrChange>
            </w:pPr>
            <w:r w:rsidRPr="00355B2A">
              <w:rPr>
                <w:noProof/>
                <w:sz w:val="24"/>
                <w:szCs w:val="24"/>
              </w:rPr>
              <mc:AlternateContent>
                <mc:Choice Requires="wps">
                  <w:drawing>
                    <wp:anchor distT="0" distB="0" distL="114300" distR="114300" simplePos="0" relativeHeight="251673088" behindDoc="0" locked="0" layoutInCell="1" allowOverlap="1" wp14:anchorId="7B1C4205" wp14:editId="061DB693">
                      <wp:simplePos x="0" y="0"/>
                      <wp:positionH relativeFrom="column">
                        <wp:posOffset>210820</wp:posOffset>
                      </wp:positionH>
                      <wp:positionV relativeFrom="paragraph">
                        <wp:posOffset>121285</wp:posOffset>
                      </wp:positionV>
                      <wp:extent cx="452120" cy="5715"/>
                      <wp:effectExtent l="0" t="0" r="0" b="0"/>
                      <wp:wrapNone/>
                      <wp:docPr id="299" name="Lin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2120" cy="571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6951FCE" id="Line 280"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pt,9.55pt" to="52.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" strokeweight="1.5pt"/>
                  </w:pict>
                </mc:Fallback>
              </mc:AlternateContent>
            </w:r>
            <w:r w:rsidRPr="00355B2A">
              <w:rPr>
                <w:noProof/>
                <w:sz w:val="24"/>
                <w:szCs w:val="24"/>
              </w:rPr>
              <w:drawing>
                <wp:inline distT="0" distB="0" distL="0" distR="0" wp14:anchorId="3CF1E983" wp14:editId="279824B4">
                  <wp:extent cx="2057400" cy="1381125"/>
                  <wp:effectExtent l="0" t="0" r="0" b="9525"/>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
                            <a:extLst>
                              <a:ext uri="{28A0092B-C50C-407E-A947-70E740481C1C}">
                                <a14:useLocalDpi xmlns:a14="http://schemas.microsoft.com/office/drawing/2010/main" val="0"/>
                              </a:ext>
                            </a:extLst>
                          </a:blip>
                          <a:srcRect t="10649"/>
                          <a:stretch>
                            <a:fillRect/>
                          </a:stretch>
                        </pic:blipFill>
                        <pic:spPr bwMode="auto">
                          <a:xfrm>
                            <a:off x="0" y="0"/>
                            <a:ext cx="2057400" cy="1381125"/>
                          </a:xfrm>
                          <a:prstGeom prst="rect">
                            <a:avLst/>
                          </a:prstGeom>
                          <a:noFill/>
                          <a:ln>
                            <a:noFill/>
                          </a:ln>
                        </pic:spPr>
                      </pic:pic>
                    </a:graphicData>
                  </a:graphic>
                </wp:inline>
              </w:drawing>
            </w:r>
          </w:p>
        </w:tc>
      </w:tr>
    </w:tbl>
    <w:p w:rsidR="001F2C28" w:rsidRPr="00355B2A" w:rsidRDefault="001F2C28" w:rsidP="001F2C28">
      <w:pPr>
        <w:pStyle w:val="Standard-BlockCharCharChar"/>
        <w:rPr>
          <w:szCs w:val="24"/>
        </w:rPr>
      </w:pPr>
    </w:p>
    <w:p w:rsidR="001F2C28" w:rsidRPr="00355B2A" w:rsidRDefault="001F2C28" w:rsidP="0059213A">
      <w:pPr>
        <w:pStyle w:val="Standard-BlockCharCharChar"/>
        <w:ind w:left="709"/>
        <w:rPr>
          <w:szCs w:val="24"/>
        </w:rPr>
      </w:pPr>
      <w:r w:rsidRPr="00355B2A">
        <w:rPr>
          <w:szCs w:val="24"/>
        </w:rPr>
        <w:t xml:space="preserve">Die Datei </w:t>
      </w:r>
      <w:r w:rsidR="00F70807">
        <w:rPr>
          <w:szCs w:val="24"/>
        </w:rPr>
        <w:t>„</w:t>
      </w:r>
      <w:r w:rsidRPr="00355B2A">
        <w:rPr>
          <w:szCs w:val="24"/>
        </w:rPr>
        <w:t>SVG-Ausgabe.html</w:t>
      </w:r>
      <w:r w:rsidR="00F70807">
        <w:rPr>
          <w:szCs w:val="24"/>
        </w:rPr>
        <w:t>“</w:t>
      </w:r>
      <w:r w:rsidRPr="00355B2A">
        <w:rPr>
          <w:szCs w:val="24"/>
        </w:rPr>
        <w:t xml:space="preserve"> können Sie mit jedem Browser (z. B. Internet Explorer, Mozilla) öffnen, der über ein geeignetes SVG-Plugin (z. B. von Adobe oder Corel) ve</w:t>
      </w:r>
      <w:r w:rsidRPr="00355B2A">
        <w:rPr>
          <w:szCs w:val="24"/>
        </w:rPr>
        <w:t>r</w:t>
      </w:r>
      <w:r w:rsidRPr="00355B2A">
        <w:rPr>
          <w:szCs w:val="24"/>
        </w:rPr>
        <w:t>fügt. Sie können aber auch die einzelnen SVG-Dateien mit einer geeigneten Software (z. B. Adobe Illustrator) öffnen und ggf. weiterbearbeiten oder in einem anderen Grafik-</w:t>
      </w:r>
      <w:r w:rsidRPr="00355B2A">
        <w:rPr>
          <w:szCs w:val="24"/>
        </w:rPr>
        <w:lastRenderedPageBreak/>
        <w:t>Format (z. B. WMF, das sich dann in ein Word-Dokument einfügen lässt) speichern.</w:t>
      </w:r>
    </w:p>
    <w:p w:rsidR="001F2C28" w:rsidRPr="00355B2A" w:rsidRDefault="001F2C28" w:rsidP="001F2C28">
      <w:pPr>
        <w:pStyle w:val="Standard-BlockCharCharChar"/>
        <w:ind w:left="567" w:hanging="567"/>
        <w:rPr>
          <w:szCs w:val="24"/>
        </w:rPr>
      </w:pPr>
    </w:p>
    <w:p w:rsidR="0059213A" w:rsidRPr="00355B2A" w:rsidRDefault="0059213A" w:rsidP="0059213A">
      <w:pPr>
        <w:pStyle w:val="Standard-BlockCharCharChar"/>
        <w:ind w:left="567" w:hanging="567"/>
        <w:rPr>
          <w:szCs w:val="24"/>
        </w:rPr>
      </w:pPr>
      <w:r w:rsidRPr="00355B2A">
        <w:rPr>
          <w:szCs w:val="24"/>
        </w:rPr>
        <w:t xml:space="preserve">4. </w:t>
      </w:r>
      <w:r w:rsidRPr="007A7FD7">
        <w:rPr>
          <w:szCs w:val="24"/>
          <w:shd w:val="clear" w:color="auto" w:fill="D9D9D9"/>
        </w:rPr>
        <w:t>XML Partitur:</w:t>
      </w:r>
      <w:r w:rsidRPr="006D04A3">
        <w:rPr>
          <w:szCs w:val="24"/>
        </w:rPr>
        <w:t xml:space="preserve"> </w:t>
      </w:r>
      <w:r w:rsidRPr="00355B2A">
        <w:rPr>
          <w:szCs w:val="24"/>
        </w:rPr>
        <w:t>Diese Option erstellt eine XML-kodierte Fassung der Partiturdarstellung (</w:t>
      </w:r>
      <w:r w:rsidR="00F70807">
        <w:rPr>
          <w:szCs w:val="24"/>
        </w:rPr>
        <w:t>„</w:t>
      </w:r>
      <w:r w:rsidRPr="00355B2A">
        <w:rPr>
          <w:szCs w:val="24"/>
        </w:rPr>
        <w:t>I</w:t>
      </w:r>
      <w:r w:rsidRPr="00355B2A">
        <w:rPr>
          <w:szCs w:val="24"/>
        </w:rPr>
        <w:t>n</w:t>
      </w:r>
      <w:r w:rsidRPr="00355B2A">
        <w:rPr>
          <w:szCs w:val="24"/>
        </w:rPr>
        <w:t>terlinear Text</w:t>
      </w:r>
      <w:r w:rsidR="00F70807">
        <w:rPr>
          <w:szCs w:val="24"/>
        </w:rPr>
        <w:t>“</w:t>
      </w:r>
      <w:r w:rsidRPr="00355B2A">
        <w:rPr>
          <w:szCs w:val="24"/>
        </w:rPr>
        <w:t xml:space="preserve">) der aktuellen Transkription. Dabei </w:t>
      </w:r>
      <w:r w:rsidR="006D04A3">
        <w:rPr>
          <w:szCs w:val="24"/>
        </w:rPr>
        <w:t xml:space="preserve">werden die Einstellungen unter </w:t>
      </w:r>
      <w:r w:rsidR="006352D9">
        <w:rPr>
          <w:szCs w:val="24"/>
        </w:rPr>
        <w:t xml:space="preserve">           </w:t>
      </w:r>
      <w:r w:rsidR="006D04A3" w:rsidRPr="006D04A3">
        <w:rPr>
          <w:rStyle w:val="Menufunction"/>
        </w:rPr>
        <w:t>File &gt; Partitur parameters…</w:t>
      </w:r>
      <w:r w:rsidRPr="00355B2A">
        <w:rPr>
          <w:szCs w:val="24"/>
        </w:rPr>
        <w:t xml:space="preserve"> und die der aktuellen Fo</w:t>
      </w:r>
      <w:r w:rsidR="006D04A3">
        <w:rPr>
          <w:szCs w:val="24"/>
        </w:rPr>
        <w:t xml:space="preserve">rmatierungstabelle (siehe auch </w:t>
      </w:r>
      <w:r w:rsidRPr="006D04A3">
        <w:rPr>
          <w:rStyle w:val="Menufunction"/>
        </w:rPr>
        <w:t>Format &gt; Edit format table…</w:t>
      </w:r>
      <w:r w:rsidRPr="00355B2A">
        <w:rPr>
          <w:szCs w:val="24"/>
        </w:rPr>
        <w:t>) verwendet. Die XML-Kodierung erfolgt konform zur DTD (</w:t>
      </w:r>
      <w:r w:rsidR="00F70807">
        <w:rPr>
          <w:szCs w:val="24"/>
        </w:rPr>
        <w:t>„</w:t>
      </w:r>
      <w:r w:rsidRPr="00355B2A">
        <w:rPr>
          <w:szCs w:val="24"/>
        </w:rPr>
        <w:t>interlinear-text.dtd</w:t>
      </w:r>
      <w:r w:rsidR="00F70807">
        <w:rPr>
          <w:szCs w:val="24"/>
        </w:rPr>
        <w:t>“</w:t>
      </w:r>
      <w:r w:rsidRPr="00355B2A">
        <w:rPr>
          <w:szCs w:val="24"/>
        </w:rPr>
        <w:t>), deren jeweils aktuelle Fassung über den Download-Bereich der EXMARaLDA Homepage zugänglich ist. Diese Funktion ist für viele Benutzer des Part</w:t>
      </w:r>
      <w:r w:rsidRPr="00355B2A">
        <w:rPr>
          <w:szCs w:val="24"/>
        </w:rPr>
        <w:t>i</w:t>
      </w:r>
      <w:r w:rsidRPr="00355B2A">
        <w:rPr>
          <w:szCs w:val="24"/>
        </w:rPr>
        <w:t>tur-Editors vermutlich eher uninteressant. Sie ist für Benutzer gedacht, die (mit XSL-Stylesheets oder Ähnlichem) eigene Visualisierungen entwickeln möchten.</w:t>
      </w:r>
    </w:p>
    <w:p w:rsidR="0059213A" w:rsidRPr="00355B2A" w:rsidRDefault="0059213A" w:rsidP="001F2C28">
      <w:pPr>
        <w:pStyle w:val="Standard-BlockCharCharChar"/>
        <w:ind w:left="567" w:hanging="567"/>
        <w:rPr>
          <w:szCs w:val="24"/>
        </w:rPr>
      </w:pPr>
    </w:p>
    <w:p w:rsidR="0059213A" w:rsidRPr="00355B2A" w:rsidRDefault="0059213A" w:rsidP="00B612D4">
      <w:pPr>
        <w:pStyle w:val="Standard-BlockCharCharChar"/>
        <w:keepNext/>
        <w:ind w:left="567" w:hanging="567"/>
        <w:rPr>
          <w:szCs w:val="24"/>
        </w:rPr>
      </w:pPr>
      <w:r w:rsidRPr="00355B2A">
        <w:rPr>
          <w:szCs w:val="24"/>
        </w:rPr>
        <w:t xml:space="preserve">5. </w:t>
      </w:r>
      <w:r w:rsidRPr="007A7FD7">
        <w:rPr>
          <w:szCs w:val="24"/>
          <w:shd w:val="clear" w:color="auto" w:fill="D9D9D9"/>
        </w:rPr>
        <w:t>HTML Segment Chain List:</w:t>
      </w:r>
      <w:r w:rsidRPr="006D04A3">
        <w:rPr>
          <w:szCs w:val="24"/>
        </w:rPr>
        <w:t xml:space="preserve"> </w:t>
      </w:r>
      <w:r w:rsidR="002F5A5C" w:rsidRPr="00355B2A">
        <w:rPr>
          <w:szCs w:val="24"/>
        </w:rPr>
        <w:t>Diese Option erstellt eine HTML-Datei, in der die Sprecherbe</w:t>
      </w:r>
      <w:r w:rsidR="002F5A5C" w:rsidRPr="00355B2A">
        <w:rPr>
          <w:szCs w:val="24"/>
        </w:rPr>
        <w:t>i</w:t>
      </w:r>
      <w:r w:rsidR="002F5A5C" w:rsidRPr="00355B2A">
        <w:rPr>
          <w:szCs w:val="24"/>
        </w:rPr>
        <w:t>träge in einer Liste von Segmentketten organisiert sind. Segmentketten sind definiert als zusammenhängende Folge von Ereignissen in einer Transkriptionsspur. Diese Ausgab</w:t>
      </w:r>
      <w:r w:rsidR="002F5A5C" w:rsidRPr="00355B2A">
        <w:rPr>
          <w:szCs w:val="24"/>
        </w:rPr>
        <w:t>e</w:t>
      </w:r>
      <w:r w:rsidR="002F5A5C" w:rsidRPr="00355B2A">
        <w:rPr>
          <w:szCs w:val="24"/>
        </w:rPr>
        <w:t>form ähnelt der klassischen Zeilenschreibweise, wie sie z.B. in der Konversationsanalyse oder auch in Theaterskripten oder gedruckten Interviews verwendet wird.</w:t>
      </w:r>
    </w:p>
    <w:p w:rsidR="002F5A5C" w:rsidRPr="00355B2A" w:rsidRDefault="002F5A5C" w:rsidP="00B612D4">
      <w:pPr>
        <w:pStyle w:val="Standard-BlockCharCharChar"/>
        <w:keepNext/>
        <w:ind w:left="567" w:hanging="567"/>
        <w:rPr>
          <w:szCs w:val="24"/>
        </w:rPr>
      </w:pPr>
    </w:p>
    <w:p w:rsidR="002F5A5C" w:rsidRPr="00355B2A" w:rsidRDefault="00F17B16" w:rsidP="00B612D4">
      <w:pPr>
        <w:pStyle w:val="Standard-BlockCharCharChar"/>
        <w:keepNext/>
        <w:ind w:left="567" w:hanging="567"/>
        <w:jc w:val="center"/>
        <w:rPr>
          <w:szCs w:val="24"/>
          <w:lang w:val="en-GB"/>
        </w:rPr>
      </w:pPr>
      <w:r w:rsidRPr="00355B2A">
        <w:rPr>
          <w:noProof/>
          <w:szCs w:val="24"/>
        </w:rPr>
        <w:drawing>
          <wp:inline distT="0" distB="0" distL="0" distR="0" wp14:anchorId="12C4C644" wp14:editId="21F6CD03">
            <wp:extent cx="5181600" cy="3200400"/>
            <wp:effectExtent l="0" t="0" r="0" b="0"/>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81600" cy="3200400"/>
                    </a:xfrm>
                    <a:prstGeom prst="rect">
                      <a:avLst/>
                    </a:prstGeom>
                    <a:noFill/>
                    <a:ln>
                      <a:noFill/>
                    </a:ln>
                  </pic:spPr>
                </pic:pic>
              </a:graphicData>
            </a:graphic>
          </wp:inline>
        </w:drawing>
      </w:r>
    </w:p>
    <w:p w:rsidR="0059213A" w:rsidRPr="00355B2A" w:rsidRDefault="0059213A" w:rsidP="0059213A">
      <w:pPr>
        <w:pStyle w:val="Standard-BlockCharCharChar"/>
        <w:ind w:left="567" w:hanging="567"/>
        <w:rPr>
          <w:szCs w:val="24"/>
          <w:lang w:val="en-GB"/>
        </w:rPr>
      </w:pPr>
      <w:bookmarkStart w:id="99" w:name="_File_&gt;_Visualize_&gt;_Free_stylesheet_"/>
      <w:bookmarkStart w:id="100" w:name="_Ref108437828"/>
      <w:bookmarkEnd w:id="89"/>
      <w:bookmarkEnd w:id="99"/>
    </w:p>
    <w:p w:rsidR="00F966D5" w:rsidRPr="00355B2A" w:rsidRDefault="0059213A" w:rsidP="007A7FD7">
      <w:pPr>
        <w:pStyle w:val="Standard-BlockCharCharChar"/>
        <w:ind w:left="567" w:hanging="567"/>
        <w:rPr>
          <w:szCs w:val="24"/>
        </w:rPr>
      </w:pPr>
      <w:r w:rsidRPr="00355B2A">
        <w:rPr>
          <w:szCs w:val="24"/>
        </w:rPr>
        <w:t xml:space="preserve">6. </w:t>
      </w:r>
      <w:r w:rsidRPr="007A7FD7">
        <w:rPr>
          <w:szCs w:val="24"/>
          <w:shd w:val="clear" w:color="auto" w:fill="D9D9D9"/>
        </w:rPr>
        <w:t>Free Stylesheet Transformation:</w:t>
      </w:r>
      <w:r w:rsidRPr="006D04A3">
        <w:rPr>
          <w:szCs w:val="24"/>
        </w:rPr>
        <w:t xml:space="preserve"> </w:t>
      </w:r>
      <w:bookmarkEnd w:id="100"/>
      <w:r w:rsidRPr="006D04A3">
        <w:rPr>
          <w:szCs w:val="24"/>
        </w:rPr>
        <w:t xml:space="preserve">Wendet </w:t>
      </w:r>
      <w:r w:rsidRPr="00355B2A">
        <w:rPr>
          <w:szCs w:val="24"/>
        </w:rPr>
        <w:t>ein Stylesheet (siehe auch Anhang D) auf die Tra</w:t>
      </w:r>
      <w:r w:rsidRPr="00355B2A">
        <w:rPr>
          <w:szCs w:val="24"/>
        </w:rPr>
        <w:t>n</w:t>
      </w:r>
      <w:r w:rsidRPr="00355B2A">
        <w:rPr>
          <w:szCs w:val="24"/>
        </w:rPr>
        <w:t xml:space="preserve">skription an. Verwendet </w:t>
      </w:r>
      <w:r w:rsidR="006D04A3">
        <w:rPr>
          <w:szCs w:val="24"/>
        </w:rPr>
        <w:t xml:space="preserve">wird das Stylesheet, das unter </w:t>
      </w:r>
      <w:r w:rsidR="006D04A3" w:rsidRPr="009D5612">
        <w:rPr>
          <w:rStyle w:val="Menufunction"/>
        </w:rPr>
        <w:t>Edit &gt; Preferences</w:t>
      </w:r>
      <w:r w:rsidRPr="00355B2A">
        <w:rPr>
          <w:szCs w:val="24"/>
        </w:rPr>
        <w:t xml:space="preserve"> im Reiter </w:t>
      </w:r>
      <w:r w:rsidR="00F70807">
        <w:rPr>
          <w:szCs w:val="24"/>
        </w:rPr>
        <w:t>„</w:t>
      </w:r>
      <w:r w:rsidRPr="00355B2A">
        <w:rPr>
          <w:szCs w:val="24"/>
        </w:rPr>
        <w:t>Stylesheets</w:t>
      </w:r>
      <w:r w:rsidR="00F70807">
        <w:rPr>
          <w:szCs w:val="24"/>
        </w:rPr>
        <w:t>“</w:t>
      </w:r>
      <w:r w:rsidRPr="00355B2A">
        <w:rPr>
          <w:szCs w:val="24"/>
        </w:rPr>
        <w:t xml:space="preserve"> unter </w:t>
      </w:r>
      <w:r w:rsidR="00F70807">
        <w:rPr>
          <w:szCs w:val="24"/>
        </w:rPr>
        <w:t>„</w:t>
      </w:r>
      <w:r w:rsidRPr="00355B2A">
        <w:rPr>
          <w:szCs w:val="24"/>
        </w:rPr>
        <w:t>Free stylesheet visualization</w:t>
      </w:r>
      <w:r w:rsidR="00F70807">
        <w:rPr>
          <w:szCs w:val="24"/>
        </w:rPr>
        <w:t>“</w:t>
      </w:r>
      <w:r w:rsidRPr="00355B2A">
        <w:rPr>
          <w:szCs w:val="24"/>
        </w:rPr>
        <w:t xml:space="preserve"> angegeben ist.</w:t>
      </w:r>
    </w:p>
    <w:p w:rsidR="00F966D5" w:rsidRPr="00355B2A" w:rsidRDefault="00F966D5">
      <w:pPr>
        <w:pStyle w:val="Standard-BlockCharCharChar"/>
        <w:rPr>
          <w:szCs w:val="24"/>
        </w:rPr>
      </w:pPr>
    </w:p>
    <w:p w:rsidR="002F5A5C" w:rsidRPr="00355B2A" w:rsidRDefault="0059213A" w:rsidP="0059213A">
      <w:pPr>
        <w:pStyle w:val="Standard-BlockCharCharChar"/>
        <w:ind w:left="567" w:hanging="567"/>
        <w:rPr>
          <w:szCs w:val="24"/>
        </w:rPr>
      </w:pPr>
      <w:r w:rsidRPr="00355B2A">
        <w:rPr>
          <w:szCs w:val="24"/>
        </w:rPr>
        <w:t>7</w:t>
      </w:r>
      <w:r w:rsidRPr="006D04A3">
        <w:rPr>
          <w:szCs w:val="24"/>
        </w:rPr>
        <w:t xml:space="preserve">. </w:t>
      </w:r>
      <w:r w:rsidRPr="007A7FD7">
        <w:rPr>
          <w:szCs w:val="24"/>
          <w:shd w:val="clear" w:color="auto" w:fill="D9D9D9"/>
        </w:rPr>
        <w:t>HTML Partitur + Flash Player:</w:t>
      </w:r>
      <w:r w:rsidRPr="006D04A3">
        <w:rPr>
          <w:szCs w:val="24"/>
        </w:rPr>
        <w:t xml:space="preserve"> </w:t>
      </w:r>
      <w:r w:rsidR="002F5A5C" w:rsidRPr="006D04A3">
        <w:rPr>
          <w:szCs w:val="24"/>
        </w:rPr>
        <w:t xml:space="preserve">Diese </w:t>
      </w:r>
      <w:r w:rsidR="002F5A5C" w:rsidRPr="00355B2A">
        <w:rPr>
          <w:szCs w:val="24"/>
        </w:rPr>
        <w:t>Option erstellt (wie Option 1) eine HTML-Partitur, int</w:t>
      </w:r>
      <w:r w:rsidR="002F5A5C" w:rsidRPr="00355B2A">
        <w:rPr>
          <w:szCs w:val="24"/>
        </w:rPr>
        <w:t>e</w:t>
      </w:r>
      <w:r w:rsidR="002F5A5C" w:rsidRPr="00355B2A">
        <w:rPr>
          <w:szCs w:val="24"/>
        </w:rPr>
        <w:t xml:space="preserve">griert aber zusätzlich einen Flashplayer, über den per Mausklick aus der Partitur heraus Stellen in der Aufnahme abgespielt werden können. </w:t>
      </w:r>
    </w:p>
    <w:p w:rsidR="002F5A5C" w:rsidRPr="00355B2A" w:rsidRDefault="002F5A5C" w:rsidP="0059213A">
      <w:pPr>
        <w:pStyle w:val="Standard-BlockCharCharChar"/>
        <w:ind w:left="567" w:hanging="567"/>
        <w:rPr>
          <w:szCs w:val="24"/>
        </w:rPr>
      </w:pPr>
    </w:p>
    <w:p w:rsidR="002F5A5C" w:rsidRPr="00355B2A" w:rsidRDefault="00F17B16" w:rsidP="002F5A5C">
      <w:pPr>
        <w:pStyle w:val="Standard-BlockCharCharChar"/>
        <w:ind w:left="567" w:hanging="567"/>
        <w:jc w:val="center"/>
        <w:rPr>
          <w:szCs w:val="24"/>
        </w:rPr>
      </w:pPr>
      <w:r w:rsidRPr="00355B2A">
        <w:rPr>
          <w:noProof/>
          <w:szCs w:val="24"/>
        </w:rPr>
        <w:lastRenderedPageBreak/>
        <w:drawing>
          <wp:inline distT="0" distB="0" distL="0" distR="0" wp14:anchorId="1423A94F" wp14:editId="3722FE89">
            <wp:extent cx="5314950" cy="3276600"/>
            <wp:effectExtent l="0" t="0" r="0"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14950" cy="3276600"/>
                    </a:xfrm>
                    <a:prstGeom prst="rect">
                      <a:avLst/>
                    </a:prstGeom>
                    <a:noFill/>
                    <a:ln>
                      <a:noFill/>
                    </a:ln>
                  </pic:spPr>
                </pic:pic>
              </a:graphicData>
            </a:graphic>
          </wp:inline>
        </w:drawing>
      </w:r>
    </w:p>
    <w:p w:rsidR="002F5A5C" w:rsidRPr="00355B2A" w:rsidRDefault="002F5A5C" w:rsidP="0059213A">
      <w:pPr>
        <w:pStyle w:val="Standard-BlockCharCharChar"/>
        <w:ind w:left="567" w:hanging="567"/>
        <w:rPr>
          <w:szCs w:val="24"/>
        </w:rPr>
      </w:pPr>
    </w:p>
    <w:p w:rsidR="0059213A" w:rsidRPr="00355B2A" w:rsidRDefault="002F5A5C" w:rsidP="0059213A">
      <w:pPr>
        <w:pStyle w:val="Standard-BlockCharCharChar"/>
        <w:ind w:left="567" w:hanging="567"/>
        <w:rPr>
          <w:szCs w:val="24"/>
        </w:rPr>
      </w:pPr>
      <w:r w:rsidRPr="00355B2A">
        <w:rPr>
          <w:szCs w:val="24"/>
        </w:rPr>
        <w:tab/>
      </w:r>
      <w:r w:rsidRPr="00355B2A">
        <w:rPr>
          <w:szCs w:val="24"/>
        </w:rPr>
        <w:tab/>
        <w:t>Voraussetzung für die Verwendung dieser Option ist</w:t>
      </w:r>
    </w:p>
    <w:p w:rsidR="002F5A5C" w:rsidRPr="00355B2A" w:rsidRDefault="002F5A5C" w:rsidP="0059213A">
      <w:pPr>
        <w:pStyle w:val="Standard-BlockCharCharChar"/>
        <w:ind w:left="567" w:hanging="567"/>
        <w:rPr>
          <w:szCs w:val="24"/>
        </w:rPr>
      </w:pPr>
    </w:p>
    <w:p w:rsidR="002F5A5C" w:rsidRPr="00355B2A" w:rsidRDefault="002F5A5C" w:rsidP="0059213A">
      <w:pPr>
        <w:pStyle w:val="Standard-BlockCharCharChar"/>
        <w:ind w:left="567" w:hanging="567"/>
        <w:rPr>
          <w:szCs w:val="24"/>
        </w:rPr>
      </w:pPr>
      <w:r w:rsidRPr="00355B2A">
        <w:rPr>
          <w:szCs w:val="24"/>
        </w:rPr>
        <w:tab/>
      </w:r>
      <w:r w:rsidRPr="00355B2A">
        <w:rPr>
          <w:szCs w:val="24"/>
        </w:rPr>
        <w:tab/>
        <w:t xml:space="preserve">1) dass die Transkription (über </w:t>
      </w:r>
      <w:r w:rsidRPr="009D5612">
        <w:rPr>
          <w:rStyle w:val="Menufunction"/>
        </w:rPr>
        <w:t>Transcription &gt; Recordings...</w:t>
      </w:r>
      <w:r w:rsidRPr="00355B2A">
        <w:rPr>
          <w:szCs w:val="24"/>
        </w:rPr>
        <w:t>) mit einer MP3-Datei verknüpft ist. Andere Audio- oder Videoformate werden vom Flash-Player nicht abg</w:t>
      </w:r>
      <w:r w:rsidRPr="00355B2A">
        <w:rPr>
          <w:szCs w:val="24"/>
        </w:rPr>
        <w:t>e</w:t>
      </w:r>
      <w:r w:rsidRPr="00355B2A">
        <w:rPr>
          <w:szCs w:val="24"/>
        </w:rPr>
        <w:t>spielt. Falls keine MP3-Datei angegeben ist, erfolgt daher eine Fehlermeldung, und die HTML-Partitur wird nicht erstellt.</w:t>
      </w:r>
    </w:p>
    <w:p w:rsidR="002F5A5C" w:rsidRPr="00355B2A" w:rsidRDefault="002F5A5C" w:rsidP="0059213A">
      <w:pPr>
        <w:pStyle w:val="Standard-BlockCharCharChar"/>
        <w:ind w:left="567" w:hanging="567"/>
        <w:rPr>
          <w:szCs w:val="24"/>
        </w:rPr>
      </w:pPr>
    </w:p>
    <w:p w:rsidR="002F5A5C" w:rsidRPr="00355B2A" w:rsidRDefault="002F5A5C" w:rsidP="0059213A">
      <w:pPr>
        <w:pStyle w:val="Standard-BlockCharCharChar"/>
        <w:ind w:left="567" w:hanging="567"/>
        <w:rPr>
          <w:szCs w:val="24"/>
        </w:rPr>
      </w:pPr>
      <w:r w:rsidRPr="00355B2A">
        <w:rPr>
          <w:szCs w:val="24"/>
        </w:rPr>
        <w:tab/>
        <w:t xml:space="preserve">  2) dass die Transkription zumindest teilweise aligniert ist, dass also einige Zeitpunkte in der Zeitachse mit absoluten Zeitwerten versehen sind, die in die Aufnahme verweisen.</w:t>
      </w:r>
    </w:p>
    <w:p w:rsidR="00165675" w:rsidRPr="00355B2A" w:rsidRDefault="00165675" w:rsidP="0059213A">
      <w:pPr>
        <w:pStyle w:val="Standard-BlockCharCharChar"/>
        <w:ind w:left="567" w:hanging="567"/>
        <w:rPr>
          <w:szCs w:val="24"/>
        </w:rPr>
      </w:pPr>
    </w:p>
    <w:p w:rsidR="00165675" w:rsidRPr="00355B2A" w:rsidRDefault="00165675" w:rsidP="0059213A">
      <w:pPr>
        <w:pStyle w:val="Standard-BlockCharCharChar"/>
        <w:ind w:left="567" w:hanging="567"/>
        <w:rPr>
          <w:szCs w:val="24"/>
        </w:rPr>
      </w:pPr>
      <w:r w:rsidRPr="00355B2A">
        <w:rPr>
          <w:szCs w:val="24"/>
        </w:rPr>
        <w:tab/>
      </w:r>
      <w:r w:rsidRPr="00355B2A">
        <w:rPr>
          <w:szCs w:val="24"/>
        </w:rPr>
        <w:tab/>
        <w:t>Beachten Sie, dass diese Option neben der HTML-Datei, die die eigentliche Partitur en</w:t>
      </w:r>
      <w:r w:rsidRPr="00355B2A">
        <w:rPr>
          <w:szCs w:val="24"/>
        </w:rPr>
        <w:t>t</w:t>
      </w:r>
      <w:r w:rsidRPr="00355B2A">
        <w:rPr>
          <w:szCs w:val="24"/>
        </w:rPr>
        <w:t>hält, drei weitere Dateien im selben Verzeichnis erstellt:</w:t>
      </w:r>
    </w:p>
    <w:p w:rsidR="00165675" w:rsidRPr="00355B2A" w:rsidRDefault="00165675" w:rsidP="0059213A">
      <w:pPr>
        <w:pStyle w:val="Standard-BlockCharCharChar"/>
        <w:ind w:left="567" w:hanging="567"/>
        <w:rPr>
          <w:szCs w:val="24"/>
        </w:rPr>
      </w:pPr>
    </w:p>
    <w:p w:rsidR="00165675" w:rsidRPr="00355B2A" w:rsidRDefault="00F17B16" w:rsidP="00165675">
      <w:pPr>
        <w:pStyle w:val="Standard-BlockCharCharChar"/>
        <w:spacing w:line="360" w:lineRule="auto"/>
        <w:ind w:left="567" w:hanging="567"/>
        <w:jc w:val="center"/>
        <w:rPr>
          <w:szCs w:val="24"/>
        </w:rPr>
      </w:pPr>
      <w:r w:rsidRPr="00355B2A">
        <w:rPr>
          <w:noProof/>
          <w:szCs w:val="24"/>
        </w:rPr>
        <w:drawing>
          <wp:inline distT="0" distB="0" distL="0" distR="0" wp14:anchorId="548BA882" wp14:editId="0CCC5BCC">
            <wp:extent cx="952500" cy="752475"/>
            <wp:effectExtent l="0" t="0" r="0" b="9525"/>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52500" cy="752475"/>
                    </a:xfrm>
                    <a:prstGeom prst="rect">
                      <a:avLst/>
                    </a:prstGeom>
                    <a:noFill/>
                    <a:ln>
                      <a:noFill/>
                    </a:ln>
                  </pic:spPr>
                </pic:pic>
              </a:graphicData>
            </a:graphic>
          </wp:inline>
        </w:drawing>
      </w:r>
    </w:p>
    <w:p w:rsidR="00165675" w:rsidRPr="00355B2A" w:rsidRDefault="00165675" w:rsidP="00165675">
      <w:pPr>
        <w:pStyle w:val="Standard-BlockCharCharChar"/>
        <w:ind w:left="567" w:hanging="567"/>
        <w:rPr>
          <w:szCs w:val="24"/>
        </w:rPr>
      </w:pPr>
      <w:r w:rsidRPr="00355B2A">
        <w:rPr>
          <w:szCs w:val="24"/>
        </w:rPr>
        <w:tab/>
      </w:r>
      <w:r w:rsidRPr="00355B2A">
        <w:rPr>
          <w:szCs w:val="24"/>
        </w:rPr>
        <w:tab/>
        <w:t xml:space="preserve">Dabei sind die Dateien </w:t>
      </w:r>
      <w:r w:rsidR="00F70807">
        <w:rPr>
          <w:szCs w:val="24"/>
        </w:rPr>
        <w:t>„</w:t>
      </w:r>
      <w:r w:rsidRPr="00355B2A">
        <w:rPr>
          <w:szCs w:val="24"/>
        </w:rPr>
        <w:t>player.swf</w:t>
      </w:r>
      <w:r w:rsidR="00F70807">
        <w:rPr>
          <w:szCs w:val="24"/>
        </w:rPr>
        <w:t>“</w:t>
      </w:r>
      <w:r w:rsidRPr="00355B2A">
        <w:rPr>
          <w:szCs w:val="24"/>
        </w:rPr>
        <w:t xml:space="preserve"> und </w:t>
      </w:r>
      <w:r w:rsidR="00F70807">
        <w:rPr>
          <w:szCs w:val="24"/>
        </w:rPr>
        <w:t>„</w:t>
      </w:r>
      <w:r w:rsidRPr="00355B2A">
        <w:rPr>
          <w:szCs w:val="24"/>
        </w:rPr>
        <w:t>seeker.swf</w:t>
      </w:r>
      <w:r w:rsidR="00F70807">
        <w:rPr>
          <w:szCs w:val="24"/>
        </w:rPr>
        <w:t>“</w:t>
      </w:r>
      <w:r w:rsidRPr="00355B2A">
        <w:rPr>
          <w:szCs w:val="24"/>
        </w:rPr>
        <w:t xml:space="preserve"> Flash-Applikationen, die dem A</w:t>
      </w:r>
      <w:r w:rsidRPr="00355B2A">
        <w:rPr>
          <w:szCs w:val="24"/>
        </w:rPr>
        <w:t>b</w:t>
      </w:r>
      <w:r w:rsidRPr="00355B2A">
        <w:rPr>
          <w:szCs w:val="24"/>
        </w:rPr>
        <w:t xml:space="preserve">spielen der Aufnahme dienen, die Datei </w:t>
      </w:r>
      <w:r w:rsidR="00F70807">
        <w:rPr>
          <w:szCs w:val="24"/>
        </w:rPr>
        <w:t>„</w:t>
      </w:r>
      <w:r w:rsidRPr="00355B2A">
        <w:rPr>
          <w:szCs w:val="24"/>
        </w:rPr>
        <w:t>seeker.html</w:t>
      </w:r>
      <w:r w:rsidR="00F70807">
        <w:rPr>
          <w:szCs w:val="24"/>
        </w:rPr>
        <w:t>“</w:t>
      </w:r>
      <w:r w:rsidRPr="00355B2A">
        <w:rPr>
          <w:szCs w:val="24"/>
        </w:rPr>
        <w:t xml:space="preserve"> dient der Integration der Flashko</w:t>
      </w:r>
      <w:r w:rsidRPr="00355B2A">
        <w:rPr>
          <w:szCs w:val="24"/>
        </w:rPr>
        <w:t>m</w:t>
      </w:r>
      <w:r w:rsidRPr="00355B2A">
        <w:rPr>
          <w:szCs w:val="24"/>
        </w:rPr>
        <w:t>ponenten in die Partitur.</w:t>
      </w:r>
    </w:p>
    <w:p w:rsidR="0014458E" w:rsidRPr="00355B2A" w:rsidRDefault="0014458E" w:rsidP="00165675">
      <w:pPr>
        <w:pStyle w:val="Standard-BlockCharCharChar"/>
        <w:ind w:left="567" w:hanging="567"/>
        <w:rPr>
          <w:szCs w:val="24"/>
        </w:rPr>
      </w:pPr>
    </w:p>
    <w:p w:rsidR="0014458E" w:rsidRPr="00355B2A" w:rsidRDefault="0014458E" w:rsidP="0014458E">
      <w:pPr>
        <w:pStyle w:val="Standard-BlockCharCharChar"/>
        <w:ind w:left="567" w:hanging="567"/>
        <w:rPr>
          <w:szCs w:val="24"/>
        </w:rPr>
      </w:pPr>
      <w:r w:rsidRPr="00355B2A">
        <w:rPr>
          <w:szCs w:val="24"/>
        </w:rPr>
        <w:t xml:space="preserve">8. </w:t>
      </w:r>
      <w:r w:rsidRPr="007A7FD7">
        <w:rPr>
          <w:szCs w:val="24"/>
          <w:shd w:val="clear" w:color="auto" w:fill="D9D9D9"/>
        </w:rPr>
        <w:t>HTML Segment Chain List + Flash Player:</w:t>
      </w:r>
      <w:r w:rsidRPr="006D04A3">
        <w:rPr>
          <w:szCs w:val="24"/>
        </w:rPr>
        <w:t xml:space="preserve"> Diese </w:t>
      </w:r>
      <w:r w:rsidRPr="00355B2A">
        <w:rPr>
          <w:szCs w:val="24"/>
        </w:rPr>
        <w:t>Option erstellt (wie Option 5) eine HTML-Liste von Segmentketten, integriert aber zusätzlich einen Flashplayer, über den per Mau</w:t>
      </w:r>
      <w:r w:rsidRPr="00355B2A">
        <w:rPr>
          <w:szCs w:val="24"/>
        </w:rPr>
        <w:t>s</w:t>
      </w:r>
      <w:r w:rsidRPr="00355B2A">
        <w:rPr>
          <w:szCs w:val="24"/>
        </w:rPr>
        <w:t xml:space="preserve">klick aus der Liste heraus Stellen in der Aufnahme abgespielt werden können. </w:t>
      </w:r>
    </w:p>
    <w:p w:rsidR="0014458E" w:rsidRPr="00355B2A" w:rsidRDefault="0014458E" w:rsidP="0014458E">
      <w:pPr>
        <w:pStyle w:val="Standard-BlockCharCharChar"/>
        <w:ind w:left="567" w:hanging="567"/>
        <w:rPr>
          <w:szCs w:val="24"/>
        </w:rPr>
      </w:pPr>
    </w:p>
    <w:p w:rsidR="0014458E" w:rsidRPr="00355B2A" w:rsidRDefault="00F17B16" w:rsidP="0014458E">
      <w:pPr>
        <w:pStyle w:val="Standard-BlockCharCharChar"/>
        <w:ind w:left="567" w:hanging="567"/>
        <w:rPr>
          <w:szCs w:val="24"/>
        </w:rPr>
      </w:pPr>
      <w:r w:rsidRPr="00355B2A">
        <w:rPr>
          <w:noProof/>
          <w:szCs w:val="24"/>
        </w:rPr>
        <w:lastRenderedPageBreak/>
        <w:drawing>
          <wp:inline distT="0" distB="0" distL="0" distR="0" wp14:anchorId="16EA490D" wp14:editId="35012415">
            <wp:extent cx="5943600" cy="1895475"/>
            <wp:effectExtent l="0" t="0" r="0" b="9525"/>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14458E" w:rsidRPr="00355B2A" w:rsidRDefault="0014458E" w:rsidP="0014458E">
      <w:pPr>
        <w:pStyle w:val="Standard-BlockCharCharChar"/>
        <w:ind w:left="567" w:hanging="567"/>
        <w:rPr>
          <w:szCs w:val="24"/>
        </w:rPr>
      </w:pPr>
    </w:p>
    <w:p w:rsidR="0014458E" w:rsidRPr="00355B2A" w:rsidRDefault="0014458E" w:rsidP="0014458E">
      <w:pPr>
        <w:pStyle w:val="Standard-BlockCharCharChar"/>
        <w:ind w:left="567" w:hanging="567"/>
        <w:rPr>
          <w:szCs w:val="24"/>
        </w:rPr>
      </w:pPr>
      <w:r w:rsidRPr="00355B2A">
        <w:rPr>
          <w:szCs w:val="24"/>
        </w:rPr>
        <w:tab/>
      </w:r>
      <w:r w:rsidRPr="00355B2A">
        <w:rPr>
          <w:szCs w:val="24"/>
        </w:rPr>
        <w:tab/>
        <w:t>Für weitere Erläuterungen, siehe Punkt 7.</w:t>
      </w:r>
    </w:p>
    <w:p w:rsidR="00F966D5" w:rsidRPr="00355B2A" w:rsidRDefault="00F966D5">
      <w:pPr>
        <w:pStyle w:val="Standard-BlockCharCharChar"/>
        <w:rPr>
          <w:szCs w:val="24"/>
        </w:rPr>
      </w:pPr>
    </w:p>
    <w:p w:rsidR="0059213A" w:rsidRPr="00355B2A" w:rsidRDefault="0014458E" w:rsidP="0059213A">
      <w:pPr>
        <w:pStyle w:val="Standard-BlockCharCharChar"/>
        <w:ind w:left="567" w:hanging="567"/>
        <w:rPr>
          <w:szCs w:val="24"/>
        </w:rPr>
      </w:pPr>
      <w:bookmarkStart w:id="101" w:name="_File_&gt;_Import_&gt;_Simple_EXMARaLDA..."/>
      <w:bookmarkStart w:id="102" w:name="_Toc55213829"/>
      <w:bookmarkStart w:id="103" w:name="_Toc69129816"/>
      <w:bookmarkStart w:id="104" w:name="_Toc69129957"/>
      <w:bookmarkEnd w:id="101"/>
      <w:r w:rsidRPr="00355B2A">
        <w:rPr>
          <w:szCs w:val="24"/>
        </w:rPr>
        <w:t>9</w:t>
      </w:r>
      <w:r w:rsidR="0059213A" w:rsidRPr="00355B2A">
        <w:rPr>
          <w:szCs w:val="24"/>
        </w:rPr>
        <w:t xml:space="preserve">. </w:t>
      </w:r>
      <w:r w:rsidR="0059213A" w:rsidRPr="007A7FD7">
        <w:rPr>
          <w:szCs w:val="24"/>
          <w:shd w:val="clear" w:color="auto" w:fill="D9D9D9"/>
        </w:rPr>
        <w:t>GAT Transcript:</w:t>
      </w:r>
      <w:r w:rsidR="0059213A" w:rsidRPr="00355B2A">
        <w:rPr>
          <w:szCs w:val="24"/>
        </w:rPr>
        <w:t xml:space="preserve"> </w:t>
      </w:r>
      <w:r w:rsidR="00165675" w:rsidRPr="00355B2A">
        <w:rPr>
          <w:szCs w:val="24"/>
        </w:rPr>
        <w:t>Exportiert eine Textdatei, die sich an den Layout-Vorgaben des Gespräch</w:t>
      </w:r>
      <w:r w:rsidR="00165675" w:rsidRPr="00355B2A">
        <w:rPr>
          <w:szCs w:val="24"/>
        </w:rPr>
        <w:t>s</w:t>
      </w:r>
      <w:r w:rsidR="00165675" w:rsidRPr="00355B2A">
        <w:rPr>
          <w:szCs w:val="24"/>
        </w:rPr>
        <w:t xml:space="preserve">analytischen Transkriptionssystems (GAT, Selting et al. 1998) orientiert. </w:t>
      </w:r>
    </w:p>
    <w:p w:rsidR="00165675" w:rsidRPr="00355B2A" w:rsidRDefault="00165675" w:rsidP="0059213A">
      <w:pPr>
        <w:pStyle w:val="Standard-BlockCharCharChar"/>
        <w:ind w:left="567" w:hanging="567"/>
        <w:rPr>
          <w:szCs w:val="24"/>
        </w:rPr>
      </w:pPr>
    </w:p>
    <w:p w:rsidR="00165675" w:rsidRPr="00355B2A" w:rsidRDefault="00F17B16" w:rsidP="00165675">
      <w:pPr>
        <w:pStyle w:val="Standard-BlockCharCharChar"/>
        <w:ind w:left="567" w:hanging="567"/>
        <w:jc w:val="center"/>
        <w:rPr>
          <w:szCs w:val="24"/>
        </w:rPr>
      </w:pPr>
      <w:r w:rsidRPr="00355B2A">
        <w:rPr>
          <w:noProof/>
          <w:szCs w:val="24"/>
        </w:rPr>
        <w:drawing>
          <wp:inline distT="0" distB="0" distL="0" distR="0" wp14:anchorId="07D2017D" wp14:editId="1E8FD34E">
            <wp:extent cx="5181600" cy="2809875"/>
            <wp:effectExtent l="0" t="0" r="0" b="9525"/>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81600" cy="2809875"/>
                    </a:xfrm>
                    <a:prstGeom prst="rect">
                      <a:avLst/>
                    </a:prstGeom>
                    <a:noFill/>
                    <a:ln>
                      <a:noFill/>
                    </a:ln>
                  </pic:spPr>
                </pic:pic>
              </a:graphicData>
            </a:graphic>
          </wp:inline>
        </w:drawing>
      </w:r>
    </w:p>
    <w:p w:rsidR="00165675" w:rsidRPr="00355B2A" w:rsidRDefault="00165675" w:rsidP="0059213A">
      <w:pPr>
        <w:pStyle w:val="Standard-BlockCharCharChar"/>
        <w:ind w:left="567" w:hanging="567"/>
        <w:rPr>
          <w:szCs w:val="24"/>
        </w:rPr>
      </w:pPr>
    </w:p>
    <w:p w:rsidR="003D679B" w:rsidRPr="00355B2A" w:rsidRDefault="003D679B" w:rsidP="0059213A">
      <w:pPr>
        <w:pStyle w:val="Standard-BlockCharCharChar"/>
        <w:ind w:left="567" w:hanging="567"/>
        <w:rPr>
          <w:szCs w:val="24"/>
        </w:rPr>
      </w:pPr>
      <w:r w:rsidRPr="00355B2A">
        <w:rPr>
          <w:szCs w:val="24"/>
        </w:rPr>
        <w:tab/>
      </w:r>
      <w:r w:rsidRPr="00355B2A">
        <w:rPr>
          <w:szCs w:val="24"/>
        </w:rPr>
        <w:tab/>
        <w:t>Voraussetzung für diese Au</w:t>
      </w:r>
      <w:r w:rsidR="00D13F05" w:rsidRPr="00355B2A">
        <w:rPr>
          <w:szCs w:val="24"/>
        </w:rPr>
        <w:t>s</w:t>
      </w:r>
      <w:r w:rsidRPr="00355B2A">
        <w:rPr>
          <w:szCs w:val="24"/>
        </w:rPr>
        <w:t>gabeform ist, dass die Transkription mit dem GAT-Segmentierungsalgorithmus segmentiert werden kann, die GAT-Transkriptionszeichen a</w:t>
      </w:r>
      <w:r w:rsidRPr="00355B2A">
        <w:rPr>
          <w:szCs w:val="24"/>
        </w:rPr>
        <w:t>l</w:t>
      </w:r>
      <w:r w:rsidRPr="00355B2A">
        <w:rPr>
          <w:szCs w:val="24"/>
        </w:rPr>
        <w:t>so konventionsgemäß eingesetzt wurden (siehe auch Anhang B: Segmentierungsalgorit</w:t>
      </w:r>
      <w:r w:rsidRPr="00355B2A">
        <w:rPr>
          <w:szCs w:val="24"/>
        </w:rPr>
        <w:t>h</w:t>
      </w:r>
      <w:r w:rsidRPr="00355B2A">
        <w:rPr>
          <w:szCs w:val="24"/>
        </w:rPr>
        <w:t>men)</w:t>
      </w:r>
      <w:r w:rsidR="00D13F05" w:rsidRPr="00355B2A">
        <w:rPr>
          <w:szCs w:val="24"/>
        </w:rPr>
        <w:t>. Bei einem Segmentierungsfehler wird eine Fehlermeldung angezeigt, und es wird keine Ausgabedatei erstellt.</w:t>
      </w:r>
    </w:p>
    <w:p w:rsidR="00834CDE" w:rsidRPr="00355B2A" w:rsidRDefault="00834CDE" w:rsidP="0059213A">
      <w:pPr>
        <w:pStyle w:val="Standard-BlockCharCharChar"/>
        <w:ind w:left="567" w:hanging="567"/>
        <w:rPr>
          <w:szCs w:val="24"/>
        </w:rPr>
      </w:pPr>
    </w:p>
    <w:p w:rsidR="00834CDE" w:rsidRPr="00355B2A" w:rsidRDefault="00F17B16" w:rsidP="00D13F05">
      <w:pPr>
        <w:pStyle w:val="Standard-BlockCharCharChar"/>
        <w:ind w:left="567" w:hanging="567"/>
        <w:jc w:val="center"/>
        <w:rPr>
          <w:szCs w:val="24"/>
        </w:rPr>
      </w:pPr>
      <w:r w:rsidRPr="00355B2A">
        <w:rPr>
          <w:noProof/>
          <w:szCs w:val="24"/>
        </w:rPr>
        <w:drawing>
          <wp:inline distT="0" distB="0" distL="0" distR="0" wp14:anchorId="0EAA2856" wp14:editId="30DA2C48">
            <wp:extent cx="4467225" cy="1171575"/>
            <wp:effectExtent l="0" t="0" r="9525" b="9525"/>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67225" cy="1171575"/>
                    </a:xfrm>
                    <a:prstGeom prst="rect">
                      <a:avLst/>
                    </a:prstGeom>
                    <a:noFill/>
                    <a:ln>
                      <a:noFill/>
                    </a:ln>
                  </pic:spPr>
                </pic:pic>
              </a:graphicData>
            </a:graphic>
          </wp:inline>
        </w:drawing>
      </w:r>
    </w:p>
    <w:p w:rsidR="00B612D4" w:rsidRPr="00355B2A" w:rsidRDefault="00B612D4" w:rsidP="00B612D4">
      <w:pPr>
        <w:rPr>
          <w:rFonts w:ascii="Times New Roman" w:hAnsi="Times New Roman"/>
          <w:sz w:val="24"/>
          <w:szCs w:val="24"/>
        </w:rPr>
      </w:pPr>
      <w:bookmarkStart w:id="105" w:name="_Ref108437835"/>
      <w:bookmarkStart w:id="106" w:name="_Ref108437846"/>
    </w:p>
    <w:p w:rsidR="00745B8E" w:rsidRPr="00355B2A" w:rsidRDefault="00745B8E" w:rsidP="00745B8E">
      <w:pPr>
        <w:pStyle w:val="Standard-BlockCharCharChar"/>
        <w:ind w:left="567" w:hanging="567"/>
        <w:rPr>
          <w:szCs w:val="24"/>
        </w:rPr>
      </w:pPr>
      <w:r w:rsidRPr="00355B2A">
        <w:rPr>
          <w:szCs w:val="24"/>
        </w:rPr>
        <w:t xml:space="preserve">8. </w:t>
      </w:r>
      <w:r w:rsidRPr="007A7FD7">
        <w:rPr>
          <w:szCs w:val="24"/>
          <w:shd w:val="clear" w:color="auto" w:fill="D9D9D9"/>
        </w:rPr>
        <w:t xml:space="preserve">HTML Partitur + </w:t>
      </w:r>
      <w:r w:rsidR="00607320" w:rsidRPr="007A7FD7">
        <w:rPr>
          <w:szCs w:val="24"/>
          <w:shd w:val="clear" w:color="auto" w:fill="D9D9D9"/>
        </w:rPr>
        <w:t>HTML5 Audio</w:t>
      </w:r>
      <w:r w:rsidRPr="007A7FD7">
        <w:rPr>
          <w:szCs w:val="24"/>
          <w:shd w:val="clear" w:color="auto" w:fill="D9D9D9"/>
        </w:rPr>
        <w:t>:</w:t>
      </w:r>
      <w:r w:rsidRPr="006D04A3">
        <w:rPr>
          <w:szCs w:val="24"/>
        </w:rPr>
        <w:t xml:space="preserve"> </w:t>
      </w:r>
      <w:r w:rsidRPr="00355B2A">
        <w:rPr>
          <w:szCs w:val="24"/>
        </w:rPr>
        <w:t xml:space="preserve">Diese Option erstellt (wie Option 1) eine HTML-Partitur, integriert aber zusätzlich einen </w:t>
      </w:r>
      <w:r w:rsidR="00607320" w:rsidRPr="00355B2A">
        <w:rPr>
          <w:szCs w:val="24"/>
        </w:rPr>
        <w:t>HTML5 Audio Player</w:t>
      </w:r>
      <w:r w:rsidRPr="00355B2A">
        <w:rPr>
          <w:szCs w:val="24"/>
        </w:rPr>
        <w:t>, über den per Mausklick aus der Pa</w:t>
      </w:r>
      <w:r w:rsidRPr="00355B2A">
        <w:rPr>
          <w:szCs w:val="24"/>
        </w:rPr>
        <w:t>r</w:t>
      </w:r>
      <w:r w:rsidRPr="00355B2A">
        <w:rPr>
          <w:szCs w:val="24"/>
        </w:rPr>
        <w:t xml:space="preserve">titur heraus Stellen in der Aufnahme abgespielt werden können. </w:t>
      </w:r>
    </w:p>
    <w:p w:rsidR="00B612D4" w:rsidRPr="00355B2A" w:rsidRDefault="00B612D4" w:rsidP="00B612D4">
      <w:pPr>
        <w:rPr>
          <w:rFonts w:ascii="Times New Roman" w:hAnsi="Times New Roman"/>
          <w:sz w:val="24"/>
          <w:szCs w:val="24"/>
        </w:rPr>
      </w:pPr>
    </w:p>
    <w:p w:rsidR="00607320" w:rsidRPr="00355B2A" w:rsidRDefault="00607320" w:rsidP="00607320">
      <w:pPr>
        <w:pStyle w:val="Standard-BlockCharCharChar"/>
        <w:ind w:left="567" w:hanging="567"/>
        <w:rPr>
          <w:szCs w:val="24"/>
        </w:rPr>
      </w:pPr>
      <w:r w:rsidRPr="00355B2A">
        <w:rPr>
          <w:szCs w:val="24"/>
        </w:rPr>
        <w:t xml:space="preserve">9. </w:t>
      </w:r>
      <w:r w:rsidRPr="007A7FD7">
        <w:rPr>
          <w:szCs w:val="24"/>
          <w:shd w:val="clear" w:color="auto" w:fill="D9D9D9"/>
        </w:rPr>
        <w:t>HTML Segment chain list + HTML5 Audio:</w:t>
      </w:r>
      <w:r w:rsidRPr="006D04A3">
        <w:rPr>
          <w:szCs w:val="24"/>
        </w:rPr>
        <w:t xml:space="preserve"> </w:t>
      </w:r>
      <w:r w:rsidRPr="00355B2A">
        <w:rPr>
          <w:szCs w:val="24"/>
        </w:rPr>
        <w:t>Diese Option erstellt (wie Option 5) eine HTML-</w:t>
      </w:r>
      <w:r w:rsidRPr="00355B2A">
        <w:rPr>
          <w:szCs w:val="24"/>
        </w:rPr>
        <w:lastRenderedPageBreak/>
        <w:t xml:space="preserve">Liste von Segmentketten, integriert aber zusätzlich einen HTML5 Audio Player, über den per Mausklick aus der Liste heraus Stellen in der Aufnahme abgespielt werden können. </w:t>
      </w:r>
    </w:p>
    <w:p w:rsidR="00607320" w:rsidRPr="00355B2A" w:rsidRDefault="00607320" w:rsidP="00607320">
      <w:pPr>
        <w:pStyle w:val="Standard-BlockCharCharChar"/>
        <w:ind w:left="567" w:hanging="567"/>
      </w:pPr>
    </w:p>
    <w:p w:rsidR="00F966D5" w:rsidRPr="006D04A3" w:rsidRDefault="00F966D5" w:rsidP="006D04A3">
      <w:pPr>
        <w:pStyle w:val="berschrift3"/>
      </w:pPr>
      <w:bookmarkStart w:id="107" w:name="_Toc398708138"/>
      <w:r w:rsidRPr="006D04A3">
        <w:t>File </w:t>
      </w:r>
      <w:r w:rsidR="00F417B2" w:rsidRPr="006D04A3">
        <w:t>&gt;</w:t>
      </w:r>
      <w:r w:rsidRPr="006D04A3">
        <w:t> Import</w:t>
      </w:r>
      <w:bookmarkEnd w:id="102"/>
      <w:bookmarkEnd w:id="103"/>
      <w:bookmarkEnd w:id="104"/>
      <w:bookmarkEnd w:id="105"/>
      <w:bookmarkEnd w:id="106"/>
      <w:bookmarkEnd w:id="107"/>
    </w:p>
    <w:p w:rsidR="00140DA4" w:rsidRPr="00355B2A" w:rsidRDefault="00F966D5" w:rsidP="00D13F05">
      <w:pPr>
        <w:pStyle w:val="Standard-BlockCharCharChar"/>
        <w:keepNext/>
        <w:rPr>
          <w:szCs w:val="24"/>
        </w:rPr>
      </w:pPr>
      <w:r w:rsidRPr="00355B2A">
        <w:rPr>
          <w:szCs w:val="24"/>
        </w:rPr>
        <w:t xml:space="preserve">Öffnet einen Dialog zum Importieren </w:t>
      </w:r>
      <w:r w:rsidR="0059213A" w:rsidRPr="00355B2A">
        <w:rPr>
          <w:szCs w:val="24"/>
        </w:rPr>
        <w:t>aus verschiedenen anderen Formaten.</w:t>
      </w:r>
      <w:r w:rsidR="007D72B2">
        <w:rPr>
          <w:szCs w:val="24"/>
        </w:rPr>
        <w:t xml:space="preserve"> Über die Drop-Down-Liste </w:t>
      </w:r>
      <w:r w:rsidR="00F70807">
        <w:rPr>
          <w:szCs w:val="24"/>
        </w:rPr>
        <w:t>„</w:t>
      </w:r>
      <w:r w:rsidR="007D72B2">
        <w:rPr>
          <w:szCs w:val="24"/>
        </w:rPr>
        <w:t>Dateityp</w:t>
      </w:r>
      <w:r w:rsidR="00F70807">
        <w:rPr>
          <w:szCs w:val="24"/>
        </w:rPr>
        <w:t>“</w:t>
      </w:r>
      <w:r w:rsidR="007D72B2">
        <w:rPr>
          <w:szCs w:val="24"/>
        </w:rPr>
        <w:t xml:space="preserve"> </w:t>
      </w:r>
      <w:r w:rsidR="00140DA4" w:rsidRPr="00355B2A">
        <w:rPr>
          <w:szCs w:val="24"/>
        </w:rPr>
        <w:t>werden verschiedene Formate zur Auswahl angeboten:</w:t>
      </w:r>
    </w:p>
    <w:p w:rsidR="00140DA4" w:rsidRPr="00355B2A" w:rsidRDefault="00140DA4" w:rsidP="00D13F05">
      <w:pPr>
        <w:pStyle w:val="Standard-BlockCharCharChar"/>
        <w:keepNext/>
        <w:rPr>
          <w:szCs w:val="24"/>
        </w:rPr>
      </w:pPr>
    </w:p>
    <w:p w:rsidR="0059213A" w:rsidRPr="00355B2A" w:rsidRDefault="00F17B16" w:rsidP="00D13F05">
      <w:pPr>
        <w:pStyle w:val="Standard-BlockCharCharChar"/>
        <w:keepNext/>
        <w:jc w:val="center"/>
        <w:rPr>
          <w:szCs w:val="24"/>
        </w:rPr>
      </w:pPr>
      <w:r w:rsidRPr="00355B2A">
        <w:rPr>
          <w:noProof/>
          <w:szCs w:val="24"/>
        </w:rPr>
        <w:drawing>
          <wp:inline distT="0" distB="0" distL="0" distR="0" wp14:anchorId="3CE1931C" wp14:editId="34D5618E">
            <wp:extent cx="3533775" cy="1562100"/>
            <wp:effectExtent l="0" t="0" r="9525" b="0"/>
            <wp:docPr id="57"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33775" cy="1562100"/>
                    </a:xfrm>
                    <a:prstGeom prst="rect">
                      <a:avLst/>
                    </a:prstGeom>
                    <a:noFill/>
                    <a:ln>
                      <a:noFill/>
                    </a:ln>
                  </pic:spPr>
                </pic:pic>
              </a:graphicData>
            </a:graphic>
          </wp:inline>
        </w:drawing>
      </w:r>
    </w:p>
    <w:p w:rsidR="0059213A" w:rsidRPr="00355B2A" w:rsidRDefault="0059213A">
      <w:pPr>
        <w:pStyle w:val="Standard-BlockCharCharChar"/>
        <w:rPr>
          <w:szCs w:val="24"/>
        </w:rPr>
      </w:pPr>
    </w:p>
    <w:p w:rsidR="00834CDE" w:rsidRPr="00355B2A" w:rsidRDefault="00834CDE" w:rsidP="00834CDE">
      <w:pPr>
        <w:pStyle w:val="Standard-BlockCharCharChar"/>
        <w:ind w:left="567" w:hanging="567"/>
        <w:rPr>
          <w:szCs w:val="24"/>
        </w:rPr>
      </w:pPr>
      <w:r w:rsidRPr="00355B2A">
        <w:rPr>
          <w:szCs w:val="24"/>
        </w:rPr>
        <w:t xml:space="preserve">1. </w:t>
      </w:r>
      <w:r w:rsidRPr="007A7FD7">
        <w:rPr>
          <w:szCs w:val="24"/>
          <w:shd w:val="clear" w:color="auto" w:fill="D9D9D9"/>
        </w:rPr>
        <w:t>TASX Annotation File:</w:t>
      </w:r>
      <w:r w:rsidRPr="006D04A3">
        <w:rPr>
          <w:szCs w:val="24"/>
        </w:rPr>
        <w:t xml:space="preserve"> </w:t>
      </w:r>
      <w:r w:rsidRPr="00355B2A">
        <w:rPr>
          <w:szCs w:val="24"/>
        </w:rPr>
        <w:t xml:space="preserve">Importieren einer Datei im TASX- Format. Nach dem Import wird zunächst ein Dialog zum Bereinigen der </w:t>
      </w:r>
      <w:r w:rsidR="007D72B2">
        <w:rPr>
          <w:szCs w:val="24"/>
        </w:rPr>
        <w:t xml:space="preserve">Transkription angezeigt (siehe </w:t>
      </w:r>
      <w:r w:rsidR="007D72B2" w:rsidRPr="009D5612">
        <w:rPr>
          <w:rStyle w:val="Menufunction"/>
        </w:rPr>
        <w:t>Transcription &gt; Cleanup...</w:t>
      </w:r>
      <w:r w:rsidRPr="00355B2A">
        <w:rPr>
          <w:szCs w:val="24"/>
        </w:rPr>
        <w:t>) Unter Umständen wird danach noch dieser Dialog angezeigt:</w:t>
      </w:r>
    </w:p>
    <w:p w:rsidR="00834CDE" w:rsidRPr="00355B2A" w:rsidRDefault="00834CDE" w:rsidP="00834CDE">
      <w:pPr>
        <w:pStyle w:val="Standard-BlockCharCharChar"/>
        <w:rPr>
          <w:szCs w:val="24"/>
        </w:rPr>
      </w:pPr>
    </w:p>
    <w:p w:rsidR="00834CDE" w:rsidRPr="00355B2A" w:rsidRDefault="00F17B16" w:rsidP="00834CDE">
      <w:pPr>
        <w:pStyle w:val="BildChar"/>
        <w:rPr>
          <w:sz w:val="24"/>
          <w:szCs w:val="24"/>
        </w:rPr>
      </w:pPr>
      <w:r w:rsidRPr="00355B2A">
        <w:rPr>
          <w:noProof/>
          <w:sz w:val="24"/>
          <w:szCs w:val="24"/>
        </w:rPr>
        <w:drawing>
          <wp:inline distT="0" distB="0" distL="0" distR="0" wp14:anchorId="790C49E4" wp14:editId="677BB0B4">
            <wp:extent cx="2971800" cy="1476375"/>
            <wp:effectExtent l="0" t="0" r="0" b="9525"/>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71800" cy="1476375"/>
                    </a:xfrm>
                    <a:prstGeom prst="rect">
                      <a:avLst/>
                    </a:prstGeom>
                    <a:noFill/>
                    <a:ln>
                      <a:noFill/>
                    </a:ln>
                  </pic:spPr>
                </pic:pic>
              </a:graphicData>
            </a:graphic>
          </wp:inline>
        </w:drawing>
      </w:r>
    </w:p>
    <w:p w:rsidR="00834CDE" w:rsidRPr="00355B2A" w:rsidRDefault="00834CDE" w:rsidP="00834CDE">
      <w:pPr>
        <w:pStyle w:val="Standard-BlockCharCharChar"/>
        <w:rPr>
          <w:szCs w:val="24"/>
        </w:rPr>
      </w:pPr>
    </w:p>
    <w:p w:rsidR="00834CDE" w:rsidRPr="00355B2A" w:rsidRDefault="00834CDE" w:rsidP="00834CDE">
      <w:pPr>
        <w:pStyle w:val="Standard-BlockCharCharChar"/>
        <w:ind w:left="567" w:hanging="567"/>
        <w:rPr>
          <w:szCs w:val="24"/>
        </w:rPr>
      </w:pPr>
      <w:r w:rsidRPr="00355B2A">
        <w:rPr>
          <w:szCs w:val="24"/>
        </w:rPr>
        <w:tab/>
      </w:r>
      <w:r w:rsidRPr="00355B2A">
        <w:rPr>
          <w:szCs w:val="24"/>
        </w:rPr>
        <w:tab/>
        <w:t>Dieser Dialog sagt Ihnen, dass sich in bestimmten Spuren Ereignisse befinden, die sich innerhalb einer Spur überlappen (</w:t>
      </w:r>
      <w:r w:rsidR="00F70807">
        <w:rPr>
          <w:szCs w:val="24"/>
        </w:rPr>
        <w:t>„</w:t>
      </w:r>
      <w:r w:rsidRPr="00355B2A">
        <w:rPr>
          <w:szCs w:val="24"/>
        </w:rPr>
        <w:t>the tier is not stratified</w:t>
      </w:r>
      <w:r w:rsidR="00F70807">
        <w:rPr>
          <w:szCs w:val="24"/>
        </w:rPr>
        <w:t>“</w:t>
      </w:r>
      <w:r w:rsidRPr="00355B2A">
        <w:rPr>
          <w:szCs w:val="24"/>
        </w:rPr>
        <w:t>). Um Transkriptionen als Part</w:t>
      </w:r>
      <w:r w:rsidRPr="00355B2A">
        <w:rPr>
          <w:szCs w:val="24"/>
        </w:rPr>
        <w:t>i</w:t>
      </w:r>
      <w:r w:rsidRPr="00355B2A">
        <w:rPr>
          <w:szCs w:val="24"/>
        </w:rPr>
        <w:t>tur darstellen zu können, darf es solche sich innerhalb einer Spur überlappenden Ereignisse aber nicht geben. Wählen Sie eine der beiden angebotenen Optionen:</w:t>
      </w:r>
    </w:p>
    <w:p w:rsidR="00834CDE" w:rsidRPr="00355B2A" w:rsidRDefault="00834CDE" w:rsidP="00834CDE">
      <w:pPr>
        <w:pStyle w:val="Standard-BlockCharCharChar"/>
        <w:rPr>
          <w:szCs w:val="24"/>
        </w:rPr>
      </w:pPr>
    </w:p>
    <w:p w:rsidR="00834CDE" w:rsidRPr="00355B2A" w:rsidRDefault="00834CDE" w:rsidP="00834CDE">
      <w:pPr>
        <w:pStyle w:val="Aufzhlungszeichen1"/>
        <w:numPr>
          <w:ilvl w:val="1"/>
          <w:numId w:val="4"/>
        </w:numPr>
        <w:rPr>
          <w:szCs w:val="24"/>
        </w:rPr>
      </w:pPr>
      <w:r w:rsidRPr="00355B2A">
        <w:rPr>
          <w:szCs w:val="24"/>
          <w:shd w:val="clear" w:color="auto" w:fill="D9D9D9"/>
        </w:rPr>
        <w:t>Stratify by deletion:</w:t>
      </w:r>
      <w:r w:rsidRPr="00355B2A">
        <w:rPr>
          <w:szCs w:val="24"/>
        </w:rPr>
        <w:t xml:space="preserve"> löscht jeweils eines (das zweite) von zwei sich überla</w:t>
      </w:r>
      <w:r w:rsidRPr="00355B2A">
        <w:rPr>
          <w:szCs w:val="24"/>
        </w:rPr>
        <w:t>p</w:t>
      </w:r>
      <w:r w:rsidRPr="00355B2A">
        <w:rPr>
          <w:szCs w:val="24"/>
        </w:rPr>
        <w:t>penden Ereignissen</w:t>
      </w:r>
    </w:p>
    <w:p w:rsidR="00834CDE" w:rsidRPr="00355B2A" w:rsidRDefault="00834CDE" w:rsidP="00834CDE">
      <w:pPr>
        <w:pStyle w:val="Aufzhlungszeichen1"/>
        <w:numPr>
          <w:ilvl w:val="1"/>
          <w:numId w:val="4"/>
        </w:numPr>
        <w:rPr>
          <w:szCs w:val="24"/>
        </w:rPr>
      </w:pPr>
      <w:r w:rsidRPr="00355B2A">
        <w:rPr>
          <w:szCs w:val="24"/>
          <w:shd w:val="clear" w:color="auto" w:fill="D9D9D9"/>
        </w:rPr>
        <w:t>Stratify by distribution:</w:t>
      </w:r>
      <w:r w:rsidRPr="00355B2A">
        <w:rPr>
          <w:szCs w:val="24"/>
        </w:rPr>
        <w:t xml:space="preserve"> verteilt jeweils eines (das zweite) von zwei sich überlappenden Ereignissen auf eine neue Spur.</w:t>
      </w:r>
    </w:p>
    <w:p w:rsidR="00834CDE" w:rsidRPr="00355B2A" w:rsidRDefault="00834CDE" w:rsidP="00834CDE">
      <w:pPr>
        <w:pStyle w:val="Standard-BlockCharCharChar"/>
        <w:rPr>
          <w:szCs w:val="24"/>
        </w:rPr>
      </w:pPr>
    </w:p>
    <w:p w:rsidR="00834CDE" w:rsidRPr="00355B2A" w:rsidRDefault="00834CDE" w:rsidP="00834CDE">
      <w:pPr>
        <w:pStyle w:val="Standard-BlockCharCharChar"/>
        <w:rPr>
          <w:szCs w:val="24"/>
        </w:rPr>
      </w:pPr>
      <w:r w:rsidRPr="00355B2A">
        <w:rPr>
          <w:szCs w:val="24"/>
        </w:rPr>
        <w:tab/>
      </w:r>
      <w:r w:rsidRPr="00355B2A">
        <w:rPr>
          <w:szCs w:val="24"/>
        </w:rPr>
        <w:tab/>
        <w:t>Anschließend wird die Partitur im Editor angezeigt.</w:t>
      </w:r>
    </w:p>
    <w:p w:rsidR="00834CDE" w:rsidRPr="00355B2A" w:rsidRDefault="00834CDE" w:rsidP="00834CDE">
      <w:pPr>
        <w:ind w:left="567" w:hanging="567"/>
        <w:rPr>
          <w:rFonts w:ascii="Times New Roman" w:hAnsi="Times New Roman"/>
          <w:sz w:val="24"/>
          <w:szCs w:val="24"/>
        </w:rPr>
      </w:pPr>
    </w:p>
    <w:p w:rsidR="00834CDE" w:rsidRPr="00355B2A" w:rsidRDefault="00834CDE" w:rsidP="00834CDE">
      <w:pPr>
        <w:ind w:left="567" w:hanging="567"/>
        <w:rPr>
          <w:rFonts w:ascii="Times New Roman" w:hAnsi="Times New Roman"/>
          <w:sz w:val="24"/>
          <w:szCs w:val="24"/>
        </w:rPr>
      </w:pPr>
    </w:p>
    <w:p w:rsidR="00140DA4" w:rsidRPr="00355B2A" w:rsidRDefault="00834CDE" w:rsidP="00834CDE">
      <w:pPr>
        <w:ind w:left="567" w:hanging="567"/>
        <w:rPr>
          <w:rFonts w:ascii="Times New Roman" w:hAnsi="Times New Roman"/>
          <w:sz w:val="24"/>
          <w:szCs w:val="24"/>
        </w:rPr>
      </w:pPr>
      <w:r w:rsidRPr="00355B2A">
        <w:rPr>
          <w:rFonts w:ascii="Times New Roman" w:hAnsi="Times New Roman"/>
          <w:sz w:val="24"/>
          <w:szCs w:val="24"/>
        </w:rPr>
        <w:t>2</w:t>
      </w:r>
      <w:r w:rsidR="00140DA4" w:rsidRPr="00355B2A">
        <w:rPr>
          <w:rFonts w:ascii="Times New Roman" w:hAnsi="Times New Roman"/>
          <w:sz w:val="24"/>
          <w:szCs w:val="24"/>
        </w:rPr>
        <w:t xml:space="preserve">. </w:t>
      </w:r>
      <w:r w:rsidR="00140DA4" w:rsidRPr="007A7FD7">
        <w:rPr>
          <w:rFonts w:ascii="Times New Roman" w:hAnsi="Times New Roman"/>
          <w:sz w:val="24"/>
          <w:szCs w:val="24"/>
          <w:shd w:val="clear" w:color="auto" w:fill="D9D9D9"/>
        </w:rPr>
        <w:t>Annotation Graph File:</w:t>
      </w:r>
      <w:r w:rsidR="00140DA4" w:rsidRPr="007D72B2">
        <w:rPr>
          <w:rFonts w:ascii="Times New Roman" w:hAnsi="Times New Roman"/>
          <w:sz w:val="24"/>
          <w:szCs w:val="24"/>
        </w:rPr>
        <w:t xml:space="preserve"> I</w:t>
      </w:r>
      <w:r w:rsidR="00140DA4" w:rsidRPr="00355B2A">
        <w:rPr>
          <w:rFonts w:ascii="Times New Roman" w:hAnsi="Times New Roman"/>
          <w:sz w:val="24"/>
          <w:szCs w:val="24"/>
        </w:rPr>
        <w:t>mportieren einer Datei im ATLAS-Interchange-Format, Level 0. Das Format kann als Austauschformat mit einer Reihe weiterer Tools (ANVIL, Transformer, MAVVissta, etc.) verwendet werden. Siehe dazu:</w:t>
      </w:r>
    </w:p>
    <w:p w:rsidR="00834CDE" w:rsidRPr="00355B2A" w:rsidRDefault="00834CDE" w:rsidP="009829D8">
      <w:pPr>
        <w:rPr>
          <w:rFonts w:ascii="Times New Roman" w:hAnsi="Times New Roman"/>
          <w:sz w:val="24"/>
          <w:szCs w:val="24"/>
        </w:rPr>
      </w:pPr>
    </w:p>
    <w:p w:rsidR="00140DA4" w:rsidRPr="00355B2A" w:rsidRDefault="00140DA4" w:rsidP="00140DA4">
      <w:pPr>
        <w:pStyle w:val="Standard-BlockCharCharChar"/>
        <w:ind w:left="482"/>
        <w:rPr>
          <w:szCs w:val="24"/>
          <w:lang w:val="en-GB"/>
        </w:rPr>
      </w:pPr>
      <w:r w:rsidRPr="00355B2A">
        <w:rPr>
          <w:szCs w:val="24"/>
        </w:rPr>
        <w:t xml:space="preserve">T.Schmidt, S. Duncan, O. Ehmer, J. Hoyt, M. Kipp, D. Loehr, M. Magnusson, T. Rose &amp; H. Sloetjes (2008): An exchange format for multimodal annotations. </w:t>
      </w:r>
      <w:r w:rsidRPr="00355B2A">
        <w:rPr>
          <w:szCs w:val="24"/>
          <w:lang w:val="en-GB"/>
        </w:rPr>
        <w:t xml:space="preserve">In: </w:t>
      </w:r>
      <w:r w:rsidRPr="007D72B2">
        <w:rPr>
          <w:i/>
          <w:szCs w:val="24"/>
          <w:lang w:val="en-GB"/>
        </w:rPr>
        <w:t>Proceedings of the Language Resource and Evalutation Conference 2008</w:t>
      </w:r>
      <w:r w:rsidRPr="00355B2A">
        <w:rPr>
          <w:szCs w:val="24"/>
          <w:lang w:val="en-GB"/>
        </w:rPr>
        <w:t>, Marrakech, Paris: ELRA.</w:t>
      </w:r>
    </w:p>
    <w:p w:rsidR="00140DA4" w:rsidRPr="00355B2A" w:rsidRDefault="00140DA4">
      <w:pPr>
        <w:pStyle w:val="Standard-BlockCharCharChar"/>
        <w:rPr>
          <w:szCs w:val="24"/>
          <w:lang w:val="en-GB"/>
        </w:rPr>
      </w:pPr>
    </w:p>
    <w:p w:rsidR="00140DA4" w:rsidRPr="00355B2A" w:rsidRDefault="00834CDE" w:rsidP="00140DA4">
      <w:pPr>
        <w:pStyle w:val="Standard-BlockCharCharChar"/>
        <w:ind w:left="567" w:hanging="567"/>
        <w:rPr>
          <w:szCs w:val="24"/>
        </w:rPr>
      </w:pPr>
      <w:r w:rsidRPr="00355B2A">
        <w:rPr>
          <w:szCs w:val="24"/>
        </w:rPr>
        <w:t>3</w:t>
      </w:r>
      <w:r w:rsidR="00140DA4" w:rsidRPr="00355B2A">
        <w:rPr>
          <w:szCs w:val="24"/>
        </w:rPr>
        <w:t xml:space="preserve">. </w:t>
      </w:r>
      <w:r w:rsidR="00140DA4" w:rsidRPr="007A7FD7">
        <w:rPr>
          <w:szCs w:val="24"/>
          <w:shd w:val="clear" w:color="auto" w:fill="D9D9D9"/>
        </w:rPr>
        <w:t>ELAN Annotation File:</w:t>
      </w:r>
      <w:r w:rsidR="00140DA4" w:rsidRPr="007D72B2">
        <w:rPr>
          <w:szCs w:val="24"/>
        </w:rPr>
        <w:t xml:space="preserve"> </w:t>
      </w:r>
      <w:r w:rsidR="00140DA4" w:rsidRPr="00355B2A">
        <w:rPr>
          <w:szCs w:val="24"/>
        </w:rPr>
        <w:t>Importieren einer in ELAN (EUDICO Linguistic Annotator) erstellten Transkription. Wählen Sie die zu importierende Transkription aus (diese hat normale</w:t>
      </w:r>
      <w:r w:rsidR="00140DA4" w:rsidRPr="00355B2A">
        <w:rPr>
          <w:szCs w:val="24"/>
        </w:rPr>
        <w:t>r</w:t>
      </w:r>
      <w:r w:rsidR="00140DA4" w:rsidRPr="00355B2A">
        <w:rPr>
          <w:szCs w:val="24"/>
        </w:rPr>
        <w:t xml:space="preserve">weise die Endung </w:t>
      </w:r>
      <w:r w:rsidR="006352D9">
        <w:rPr>
          <w:szCs w:val="24"/>
        </w:rPr>
        <w:t>„</w:t>
      </w:r>
      <w:r w:rsidR="00140DA4" w:rsidRPr="00355B2A">
        <w:rPr>
          <w:szCs w:val="24"/>
        </w:rPr>
        <w:t>.eaf</w:t>
      </w:r>
      <w:r w:rsidR="006352D9">
        <w:rPr>
          <w:szCs w:val="24"/>
        </w:rPr>
        <w:t>“</w:t>
      </w:r>
      <w:r w:rsidR="00140DA4" w:rsidRPr="00355B2A">
        <w:rPr>
          <w:szCs w:val="24"/>
        </w:rPr>
        <w:t xml:space="preserve">) und klicken Sie auf </w:t>
      </w:r>
      <w:r w:rsidR="006352D9">
        <w:rPr>
          <w:szCs w:val="24"/>
        </w:rPr>
        <w:t>„</w:t>
      </w:r>
      <w:r w:rsidR="00140DA4" w:rsidRPr="006352D9">
        <w:rPr>
          <w:szCs w:val="24"/>
        </w:rPr>
        <w:t>Öffnen</w:t>
      </w:r>
      <w:r w:rsidR="006352D9">
        <w:rPr>
          <w:szCs w:val="24"/>
        </w:rPr>
        <w:t>“</w:t>
      </w:r>
      <w:r w:rsidR="00140DA4" w:rsidRPr="00355B2A">
        <w:rPr>
          <w:szCs w:val="24"/>
        </w:rPr>
        <w:t xml:space="preserve">. Nach dem Konvertieren erhalten Sie zunächst einen </w:t>
      </w:r>
      <w:r w:rsidR="00F70807">
        <w:rPr>
          <w:szCs w:val="24"/>
        </w:rPr>
        <w:t>„</w:t>
      </w:r>
      <w:r w:rsidR="00140DA4" w:rsidRPr="00355B2A">
        <w:rPr>
          <w:szCs w:val="24"/>
        </w:rPr>
        <w:t>Cleanup-Dialog</w:t>
      </w:r>
      <w:r w:rsidR="00F70807">
        <w:rPr>
          <w:szCs w:val="24"/>
        </w:rPr>
        <w:t>“</w:t>
      </w:r>
      <w:r w:rsidR="00140DA4" w:rsidRPr="00355B2A">
        <w:rPr>
          <w:szCs w:val="24"/>
        </w:rPr>
        <w:t>, in dem Sie die Transkription nach bestimmten Krit</w:t>
      </w:r>
      <w:r w:rsidR="00140DA4" w:rsidRPr="00355B2A">
        <w:rPr>
          <w:szCs w:val="24"/>
        </w:rPr>
        <w:t>e</w:t>
      </w:r>
      <w:r w:rsidR="00140DA4" w:rsidRPr="00355B2A">
        <w:rPr>
          <w:szCs w:val="24"/>
        </w:rPr>
        <w:t xml:space="preserve">rien bereinigen können (siehe dazu </w:t>
      </w:r>
      <w:r w:rsidR="00140DA4" w:rsidRPr="006352D9">
        <w:rPr>
          <w:rStyle w:val="Menufunction"/>
        </w:rPr>
        <w:t>Transcription &gt; Cleanup</w:t>
      </w:r>
      <w:r w:rsidR="006352D9" w:rsidRPr="006352D9">
        <w:rPr>
          <w:rStyle w:val="Menufunction"/>
        </w:rPr>
        <w:t>…</w:t>
      </w:r>
      <w:r w:rsidR="00140DA4" w:rsidRPr="00355B2A">
        <w:rPr>
          <w:szCs w:val="24"/>
        </w:rPr>
        <w:t>). Anschließend wird Ihnen die Transkription als Partitur im Editor angezeigt.</w:t>
      </w:r>
    </w:p>
    <w:p w:rsidR="00140DA4" w:rsidRPr="00355B2A" w:rsidRDefault="00140DA4">
      <w:pPr>
        <w:pStyle w:val="Standard-BlockCharCharChar"/>
        <w:rPr>
          <w:szCs w:val="24"/>
        </w:rPr>
      </w:pPr>
    </w:p>
    <w:p w:rsidR="00AF297C" w:rsidRPr="00355B2A" w:rsidRDefault="00AF297C" w:rsidP="007D72B2">
      <w:pPr>
        <w:pStyle w:val="Standard-BlockCharCharChar"/>
        <w:ind w:left="567" w:hanging="567"/>
        <w:rPr>
          <w:szCs w:val="24"/>
        </w:rPr>
      </w:pPr>
      <w:r w:rsidRPr="00355B2A">
        <w:rPr>
          <w:szCs w:val="24"/>
        </w:rPr>
        <w:t xml:space="preserve">4. </w:t>
      </w:r>
      <w:r w:rsidRPr="007A7FD7">
        <w:rPr>
          <w:szCs w:val="24"/>
          <w:shd w:val="clear" w:color="auto" w:fill="D9D9D9"/>
        </w:rPr>
        <w:t>FOLKER Transcription:</w:t>
      </w:r>
      <w:r w:rsidRPr="007D72B2">
        <w:rPr>
          <w:szCs w:val="24"/>
        </w:rPr>
        <w:t xml:space="preserve"> </w:t>
      </w:r>
      <w:r w:rsidR="005F561B" w:rsidRPr="00355B2A">
        <w:rPr>
          <w:szCs w:val="24"/>
        </w:rPr>
        <w:t>Importieren einer mit FOLKER (dem FOLK-Editor des IDS Man</w:t>
      </w:r>
      <w:r w:rsidR="005F561B" w:rsidRPr="00355B2A">
        <w:rPr>
          <w:szCs w:val="24"/>
        </w:rPr>
        <w:t>n</w:t>
      </w:r>
      <w:r w:rsidR="005F561B" w:rsidRPr="00355B2A">
        <w:rPr>
          <w:szCs w:val="24"/>
        </w:rPr>
        <w:t>heim) erstellte Transkription</w:t>
      </w:r>
      <w:r w:rsidR="00DB035D" w:rsidRPr="00355B2A">
        <w:rPr>
          <w:szCs w:val="24"/>
        </w:rPr>
        <w:t>.</w:t>
      </w:r>
    </w:p>
    <w:p w:rsidR="00AF297C" w:rsidRPr="00355B2A" w:rsidRDefault="00AF297C" w:rsidP="00D7683A">
      <w:pPr>
        <w:pStyle w:val="Standard-BlockCharCharChar"/>
        <w:rPr>
          <w:szCs w:val="24"/>
        </w:rPr>
      </w:pPr>
    </w:p>
    <w:p w:rsidR="00D56DAA" w:rsidRPr="00355B2A" w:rsidRDefault="007D72B2" w:rsidP="00D7683A">
      <w:pPr>
        <w:pStyle w:val="Standard-BlockCharCharChar"/>
        <w:tabs>
          <w:tab w:val="clear" w:pos="482"/>
          <w:tab w:val="left" w:pos="284"/>
        </w:tabs>
        <w:ind w:left="567" w:hanging="567"/>
        <w:rPr>
          <w:szCs w:val="24"/>
        </w:rPr>
      </w:pPr>
      <w:r>
        <w:rPr>
          <w:szCs w:val="24"/>
        </w:rPr>
        <w:t>5.</w:t>
      </w:r>
      <w:r w:rsidR="00D7683A">
        <w:rPr>
          <w:szCs w:val="24"/>
        </w:rPr>
        <w:tab/>
      </w:r>
      <w:r w:rsidR="00D56DAA" w:rsidRPr="007A7FD7">
        <w:rPr>
          <w:szCs w:val="24"/>
          <w:shd w:val="clear" w:color="auto" w:fill="D9D9D9"/>
        </w:rPr>
        <w:t>Winpitch file:</w:t>
      </w:r>
      <w:r w:rsidR="00D56DAA" w:rsidRPr="00355B2A">
        <w:rPr>
          <w:szCs w:val="24"/>
        </w:rPr>
        <w:t xml:space="preserve"> </w:t>
      </w:r>
      <w:r w:rsidR="00B133B8" w:rsidRPr="00355B2A">
        <w:rPr>
          <w:szCs w:val="24"/>
        </w:rPr>
        <w:t>Importieren einer Datei, die mit dem Programm Winpitch (</w:t>
      </w:r>
      <w:hyperlink r:id="rId86" w:history="1">
        <w:r w:rsidR="00B133B8" w:rsidRPr="00355B2A">
          <w:rPr>
            <w:rStyle w:val="Hyperlink"/>
            <w:szCs w:val="24"/>
          </w:rPr>
          <w:t>http://www.winpitch.com/</w:t>
        </w:r>
      </w:hyperlink>
      <w:r w:rsidR="00B133B8" w:rsidRPr="00355B2A">
        <w:rPr>
          <w:szCs w:val="24"/>
        </w:rPr>
        <w:t>) erstellt wurde.</w:t>
      </w:r>
    </w:p>
    <w:p w:rsidR="00D56DAA" w:rsidRPr="00355B2A" w:rsidRDefault="00D56DAA" w:rsidP="00140DA4">
      <w:pPr>
        <w:pStyle w:val="Standard-BlockCharCharChar"/>
        <w:ind w:left="567" w:hanging="567"/>
        <w:rPr>
          <w:szCs w:val="24"/>
        </w:rPr>
      </w:pPr>
    </w:p>
    <w:p w:rsidR="00D56DAA" w:rsidRPr="00355B2A" w:rsidRDefault="00D56DAA" w:rsidP="00BF27E0">
      <w:pPr>
        <w:pStyle w:val="Standard-BlockCharCharChar"/>
        <w:ind w:left="567" w:hanging="567"/>
        <w:jc w:val="left"/>
        <w:rPr>
          <w:szCs w:val="24"/>
        </w:rPr>
      </w:pPr>
      <w:r w:rsidRPr="00355B2A">
        <w:rPr>
          <w:szCs w:val="24"/>
        </w:rPr>
        <w:t>6.</w:t>
      </w:r>
      <w:r w:rsidR="00A90063" w:rsidRPr="00355B2A">
        <w:rPr>
          <w:szCs w:val="24"/>
        </w:rPr>
        <w:t xml:space="preserve"> </w:t>
      </w:r>
      <w:r w:rsidRPr="007A7FD7">
        <w:rPr>
          <w:szCs w:val="24"/>
          <w:shd w:val="clear" w:color="auto" w:fill="D9D9D9"/>
        </w:rPr>
        <w:t>Transcriber file:</w:t>
      </w:r>
      <w:r w:rsidRPr="007D72B2">
        <w:rPr>
          <w:szCs w:val="24"/>
        </w:rPr>
        <w:t xml:space="preserve"> </w:t>
      </w:r>
      <w:r w:rsidR="00B133B8" w:rsidRPr="00355B2A">
        <w:rPr>
          <w:szCs w:val="24"/>
        </w:rPr>
        <w:t>Importieren einer Datei, die mit dem Programm Transcriber (</w:t>
      </w:r>
      <w:hyperlink r:id="rId87" w:history="1">
        <w:r w:rsidR="00B133B8" w:rsidRPr="00355B2A">
          <w:rPr>
            <w:rStyle w:val="Hyperlink"/>
            <w:szCs w:val="24"/>
          </w:rPr>
          <w:t>http://trans.sourceforge.net/en/presentation.php</w:t>
        </w:r>
      </w:hyperlink>
      <w:r w:rsidR="00B133B8" w:rsidRPr="00355B2A">
        <w:rPr>
          <w:szCs w:val="24"/>
        </w:rPr>
        <w:t>) erstellt wurde.</w:t>
      </w:r>
    </w:p>
    <w:p w:rsidR="00D56DAA" w:rsidRPr="00355B2A" w:rsidRDefault="00D56DAA" w:rsidP="00140DA4">
      <w:pPr>
        <w:pStyle w:val="Standard-BlockCharCharChar"/>
        <w:ind w:left="567" w:hanging="567"/>
        <w:rPr>
          <w:szCs w:val="24"/>
        </w:rPr>
      </w:pPr>
    </w:p>
    <w:p w:rsidR="00140DA4" w:rsidRPr="00355B2A" w:rsidRDefault="00D56DAA" w:rsidP="00140DA4">
      <w:pPr>
        <w:pStyle w:val="Standard-BlockCharCharChar"/>
        <w:ind w:left="567" w:hanging="567"/>
        <w:rPr>
          <w:szCs w:val="24"/>
        </w:rPr>
      </w:pPr>
      <w:r w:rsidRPr="00355B2A">
        <w:rPr>
          <w:szCs w:val="24"/>
        </w:rPr>
        <w:t>7</w:t>
      </w:r>
      <w:r w:rsidR="00140DA4" w:rsidRPr="00355B2A">
        <w:rPr>
          <w:szCs w:val="24"/>
        </w:rPr>
        <w:t xml:space="preserve">. </w:t>
      </w:r>
      <w:r w:rsidR="00140DA4" w:rsidRPr="007A7FD7">
        <w:rPr>
          <w:szCs w:val="24"/>
          <w:shd w:val="clear" w:color="auto" w:fill="D9D9D9"/>
        </w:rPr>
        <w:t>Praat Textgrid:</w:t>
      </w:r>
      <w:r w:rsidR="00140DA4" w:rsidRPr="007D72B2">
        <w:rPr>
          <w:szCs w:val="24"/>
        </w:rPr>
        <w:t xml:space="preserve"> </w:t>
      </w:r>
      <w:r w:rsidR="00140DA4" w:rsidRPr="00355B2A">
        <w:rPr>
          <w:szCs w:val="24"/>
        </w:rPr>
        <w:t>Importieren einer in Praat erstellten Transkription. Wählen Sie das zu impo</w:t>
      </w:r>
      <w:r w:rsidR="00140DA4" w:rsidRPr="00355B2A">
        <w:rPr>
          <w:szCs w:val="24"/>
        </w:rPr>
        <w:t>r</w:t>
      </w:r>
      <w:r w:rsidR="00140DA4" w:rsidRPr="00355B2A">
        <w:rPr>
          <w:szCs w:val="24"/>
        </w:rPr>
        <w:t xml:space="preserve">tierende TextGrid aus und klicken Sie auf </w:t>
      </w:r>
      <w:r w:rsidR="00F70807">
        <w:rPr>
          <w:szCs w:val="24"/>
        </w:rPr>
        <w:t>„</w:t>
      </w:r>
      <w:r w:rsidR="00140DA4" w:rsidRPr="00D7683A">
        <w:rPr>
          <w:szCs w:val="24"/>
        </w:rPr>
        <w:t>Öffnen</w:t>
      </w:r>
      <w:r w:rsidR="00F70807">
        <w:rPr>
          <w:szCs w:val="24"/>
        </w:rPr>
        <w:t>“</w:t>
      </w:r>
      <w:r w:rsidR="00140DA4" w:rsidRPr="00D7683A">
        <w:rPr>
          <w:szCs w:val="24"/>
        </w:rPr>
        <w:t>.</w:t>
      </w:r>
      <w:r w:rsidR="00140DA4" w:rsidRPr="00355B2A">
        <w:rPr>
          <w:szCs w:val="24"/>
        </w:rPr>
        <w:t xml:space="preserve"> Die Transkription wird Ihnen a</w:t>
      </w:r>
      <w:r w:rsidR="00140DA4" w:rsidRPr="00355B2A">
        <w:rPr>
          <w:szCs w:val="24"/>
        </w:rPr>
        <w:t>n</w:t>
      </w:r>
      <w:r w:rsidR="00140DA4" w:rsidRPr="00355B2A">
        <w:rPr>
          <w:szCs w:val="24"/>
        </w:rPr>
        <w:t xml:space="preserve">schließend als Partitur im Editor angezeigt. Beachten Sie, dass der Editor für den Import ein </w:t>
      </w:r>
      <w:r w:rsidR="00F70807">
        <w:rPr>
          <w:szCs w:val="24"/>
        </w:rPr>
        <w:t>„</w:t>
      </w:r>
      <w:r w:rsidR="00140DA4" w:rsidRPr="00355B2A">
        <w:rPr>
          <w:szCs w:val="24"/>
        </w:rPr>
        <w:t>reguläres</w:t>
      </w:r>
      <w:r w:rsidR="00F70807">
        <w:rPr>
          <w:szCs w:val="24"/>
        </w:rPr>
        <w:t>“</w:t>
      </w:r>
      <w:r w:rsidR="00140DA4" w:rsidRPr="00355B2A">
        <w:rPr>
          <w:szCs w:val="24"/>
        </w:rPr>
        <w:t xml:space="preserve"> und nicht ein </w:t>
      </w:r>
      <w:r w:rsidR="00F70807">
        <w:rPr>
          <w:szCs w:val="24"/>
        </w:rPr>
        <w:t>„</w:t>
      </w:r>
      <w:r w:rsidR="00140DA4" w:rsidRPr="00355B2A">
        <w:rPr>
          <w:szCs w:val="24"/>
        </w:rPr>
        <w:t>Short</w:t>
      </w:r>
      <w:r w:rsidR="00F70807">
        <w:rPr>
          <w:szCs w:val="24"/>
        </w:rPr>
        <w:t>“</w:t>
      </w:r>
      <w:r w:rsidR="00140DA4" w:rsidRPr="00355B2A">
        <w:rPr>
          <w:szCs w:val="24"/>
        </w:rPr>
        <w:t xml:space="preserve"> TextGrid erwartet.</w:t>
      </w:r>
    </w:p>
    <w:p w:rsidR="00140DA4" w:rsidRPr="00355B2A" w:rsidRDefault="00140DA4">
      <w:pPr>
        <w:pStyle w:val="Standard-BlockCharCharChar"/>
        <w:rPr>
          <w:szCs w:val="24"/>
        </w:rPr>
      </w:pPr>
    </w:p>
    <w:p w:rsidR="00F966D5" w:rsidRPr="00355B2A" w:rsidRDefault="00D56DAA" w:rsidP="00834CDE">
      <w:pPr>
        <w:pStyle w:val="Standard-BlockCharCharChar"/>
        <w:ind w:left="567" w:hanging="567"/>
        <w:rPr>
          <w:szCs w:val="24"/>
        </w:rPr>
      </w:pPr>
      <w:r w:rsidRPr="00355B2A">
        <w:rPr>
          <w:szCs w:val="24"/>
        </w:rPr>
        <w:t>8</w:t>
      </w:r>
      <w:r w:rsidR="009829D8" w:rsidRPr="00355B2A">
        <w:rPr>
          <w:szCs w:val="24"/>
        </w:rPr>
        <w:t xml:space="preserve">. </w:t>
      </w:r>
      <w:r w:rsidR="009829D8" w:rsidRPr="007A7FD7">
        <w:rPr>
          <w:szCs w:val="24"/>
          <w:shd w:val="clear" w:color="auto" w:fill="D9D9D9"/>
        </w:rPr>
        <w:t>Simple EXMARaLDA text file:</w:t>
      </w:r>
      <w:r w:rsidR="009829D8" w:rsidRPr="00355B2A">
        <w:rPr>
          <w:szCs w:val="24"/>
        </w:rPr>
        <w:t xml:space="preserve"> Eine Simple-EXMARaLDA-Datei ist eine </w:t>
      </w:r>
      <w:r w:rsidR="00F966D5" w:rsidRPr="00355B2A">
        <w:rPr>
          <w:szCs w:val="24"/>
        </w:rPr>
        <w:t xml:space="preserve">Transkription im txt-Format, die nach den </w:t>
      </w:r>
      <w:r w:rsidR="00F70807">
        <w:rPr>
          <w:szCs w:val="24"/>
        </w:rPr>
        <w:t>„</w:t>
      </w:r>
      <w:r w:rsidR="00F966D5" w:rsidRPr="00355B2A">
        <w:rPr>
          <w:szCs w:val="24"/>
        </w:rPr>
        <w:t>Simple EXMARaLDA</w:t>
      </w:r>
      <w:r w:rsidR="00F70807">
        <w:rPr>
          <w:szCs w:val="24"/>
        </w:rPr>
        <w:t>“</w:t>
      </w:r>
      <w:r w:rsidR="00F966D5" w:rsidRPr="00355B2A">
        <w:rPr>
          <w:szCs w:val="24"/>
        </w:rPr>
        <w:t xml:space="preserve">-Vorgaben angefertigt wurde. Diese Vorgaben </w:t>
      </w:r>
      <w:r w:rsidR="009829D8" w:rsidRPr="00355B2A">
        <w:rPr>
          <w:szCs w:val="24"/>
        </w:rPr>
        <w:t>finden Sie im Anhang</w:t>
      </w:r>
      <w:r w:rsidR="00CA0824" w:rsidRPr="00355B2A">
        <w:rPr>
          <w:szCs w:val="24"/>
        </w:rPr>
        <w:t xml:space="preserve"> A</w:t>
      </w:r>
      <w:r w:rsidR="009829D8" w:rsidRPr="00355B2A">
        <w:rPr>
          <w:szCs w:val="24"/>
        </w:rPr>
        <w:t xml:space="preserve">. </w:t>
      </w:r>
      <w:r w:rsidR="00F966D5" w:rsidRPr="00355B2A">
        <w:rPr>
          <w:szCs w:val="24"/>
        </w:rPr>
        <w:t xml:space="preserve">Wenn Sie eine Transkription nach diesen Vorgaben in einem Texteditor oder einem Textverarbeitungsprogramm angefertigt und dort als </w:t>
      </w:r>
      <w:r w:rsidR="00F70807">
        <w:rPr>
          <w:szCs w:val="24"/>
        </w:rPr>
        <w:t>„</w:t>
      </w:r>
      <w:r w:rsidR="00F966D5" w:rsidRPr="00355B2A">
        <w:rPr>
          <w:szCs w:val="24"/>
        </w:rPr>
        <w:t>reinen Text</w:t>
      </w:r>
      <w:r w:rsidR="00F70807">
        <w:rPr>
          <w:szCs w:val="24"/>
        </w:rPr>
        <w:t>“</w:t>
      </w:r>
      <w:r w:rsidR="00F966D5" w:rsidRPr="00355B2A">
        <w:rPr>
          <w:szCs w:val="24"/>
        </w:rPr>
        <w:t xml:space="preserve"> (in der vom System festgelegten Standardkodierung oder einer Unicode-Kodierung) gespeichert haben, können Sie diese Textdatei in den Partitur</w:t>
      </w:r>
      <w:r w:rsidR="00227696" w:rsidRPr="00355B2A">
        <w:rPr>
          <w:szCs w:val="24"/>
        </w:rPr>
        <w:t>-E</w:t>
      </w:r>
      <w:r w:rsidR="00F966D5" w:rsidRPr="00355B2A">
        <w:rPr>
          <w:szCs w:val="24"/>
        </w:rPr>
        <w:t xml:space="preserve">ditor importieren. Suchen Sie dazu die Datei, wählen Sie </w:t>
      </w:r>
      <w:r w:rsidR="00834CDE" w:rsidRPr="00355B2A">
        <w:rPr>
          <w:szCs w:val="24"/>
        </w:rPr>
        <w:t xml:space="preserve">in der seitlich angezeigten Dropdown-Liste </w:t>
      </w:r>
      <w:r w:rsidR="00F966D5" w:rsidRPr="00355B2A">
        <w:rPr>
          <w:szCs w:val="24"/>
        </w:rPr>
        <w:t xml:space="preserve">die geeignete Kodierung aus und klicken Sie auf </w:t>
      </w:r>
      <w:r w:rsidR="00F70807">
        <w:rPr>
          <w:szCs w:val="24"/>
        </w:rPr>
        <w:t>„</w:t>
      </w:r>
      <w:r w:rsidR="00F966D5" w:rsidRPr="00355B2A">
        <w:rPr>
          <w:szCs w:val="24"/>
        </w:rPr>
        <w:t>Öffnen</w:t>
      </w:r>
      <w:r w:rsidR="00F70807">
        <w:rPr>
          <w:szCs w:val="24"/>
        </w:rPr>
        <w:t>“</w:t>
      </w:r>
      <w:r w:rsidR="00F966D5" w:rsidRPr="00355B2A">
        <w:rPr>
          <w:szCs w:val="24"/>
        </w:rPr>
        <w:t>.</w:t>
      </w:r>
    </w:p>
    <w:p w:rsidR="00F966D5" w:rsidRPr="00355B2A" w:rsidRDefault="00F966D5" w:rsidP="00162601">
      <w:pPr>
        <w:pStyle w:val="Standard-BlockCharCharChar"/>
        <w:rPr>
          <w:szCs w:val="24"/>
        </w:rPr>
      </w:pPr>
    </w:p>
    <w:p w:rsidR="00F966D5" w:rsidRPr="00355B2A" w:rsidRDefault="00F17B16" w:rsidP="00F966D5">
      <w:pPr>
        <w:pStyle w:val="BildChar"/>
        <w:rPr>
          <w:sz w:val="24"/>
          <w:szCs w:val="24"/>
        </w:rPr>
      </w:pPr>
      <w:r w:rsidRPr="00355B2A">
        <w:rPr>
          <w:noProof/>
          <w:sz w:val="24"/>
          <w:szCs w:val="24"/>
        </w:rPr>
        <w:drawing>
          <wp:inline distT="0" distB="0" distL="0" distR="0" wp14:anchorId="0F36D36B" wp14:editId="4559642C">
            <wp:extent cx="1762125" cy="1419225"/>
            <wp:effectExtent l="0" t="0" r="9525" b="9525"/>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62125" cy="1419225"/>
                    </a:xfrm>
                    <a:prstGeom prst="rect">
                      <a:avLst/>
                    </a:prstGeom>
                    <a:noFill/>
                    <a:ln>
                      <a:noFill/>
                    </a:ln>
                  </pic:spPr>
                </pic:pic>
              </a:graphicData>
            </a:graphic>
          </wp:inline>
        </w:drawing>
      </w:r>
    </w:p>
    <w:p w:rsidR="00F966D5" w:rsidRPr="00355B2A" w:rsidRDefault="00F966D5" w:rsidP="00F966D5">
      <w:pPr>
        <w:pStyle w:val="BildChar"/>
        <w:rPr>
          <w:sz w:val="24"/>
          <w:szCs w:val="24"/>
        </w:rPr>
      </w:pPr>
    </w:p>
    <w:p w:rsidR="00F966D5" w:rsidRPr="00355B2A" w:rsidRDefault="00834CDE" w:rsidP="00834CDE">
      <w:pPr>
        <w:pStyle w:val="Standard-BlockCharCharChar"/>
        <w:ind w:left="567" w:hanging="567"/>
        <w:rPr>
          <w:szCs w:val="24"/>
        </w:rPr>
      </w:pPr>
      <w:r w:rsidRPr="00355B2A">
        <w:rPr>
          <w:szCs w:val="24"/>
        </w:rPr>
        <w:tab/>
      </w:r>
      <w:r w:rsidRPr="00355B2A">
        <w:rPr>
          <w:szCs w:val="24"/>
        </w:rPr>
        <w:tab/>
      </w:r>
      <w:r w:rsidR="00F966D5" w:rsidRPr="00355B2A">
        <w:rPr>
          <w:szCs w:val="24"/>
        </w:rPr>
        <w:t>Wenn der Import gelingt, erhalten Sie eine Partiturrepräsentation Ihrer Transkription. Wenn der I</w:t>
      </w:r>
      <w:r w:rsidRPr="00355B2A">
        <w:rPr>
          <w:szCs w:val="24"/>
        </w:rPr>
        <w:t>m</w:t>
      </w:r>
      <w:r w:rsidR="00F966D5" w:rsidRPr="00355B2A">
        <w:rPr>
          <w:szCs w:val="24"/>
        </w:rPr>
        <w:t>port misslingt, erhalten Sie eine Fehlermeldung der folgenden Art:</w:t>
      </w:r>
    </w:p>
    <w:p w:rsidR="00F966D5" w:rsidRPr="00355B2A" w:rsidRDefault="00F966D5">
      <w:pPr>
        <w:pStyle w:val="Standard-BlockCharCharChar"/>
        <w:rPr>
          <w:szCs w:val="24"/>
        </w:rPr>
      </w:pPr>
    </w:p>
    <w:p w:rsidR="00F966D5" w:rsidRPr="00355B2A" w:rsidRDefault="00F17B16">
      <w:pPr>
        <w:pStyle w:val="BildChar"/>
        <w:rPr>
          <w:sz w:val="24"/>
          <w:szCs w:val="24"/>
        </w:rPr>
      </w:pPr>
      <w:r w:rsidRPr="00355B2A">
        <w:rPr>
          <w:noProof/>
          <w:sz w:val="24"/>
          <w:szCs w:val="24"/>
        </w:rPr>
        <w:drawing>
          <wp:inline distT="0" distB="0" distL="0" distR="0" wp14:anchorId="1164BD96" wp14:editId="60C9CF8C">
            <wp:extent cx="2790825" cy="1209675"/>
            <wp:effectExtent l="0" t="0" r="9525" b="9525"/>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90825" cy="1209675"/>
                    </a:xfrm>
                    <a:prstGeom prst="rect">
                      <a:avLst/>
                    </a:prstGeom>
                    <a:noFill/>
                    <a:ln>
                      <a:noFill/>
                    </a:ln>
                  </pic:spPr>
                </pic:pic>
              </a:graphicData>
            </a:graphic>
          </wp:inline>
        </w:drawing>
      </w:r>
      <w:r w:rsidR="00F966D5" w:rsidRPr="00355B2A">
        <w:rPr>
          <w:sz w:val="24"/>
          <w:szCs w:val="24"/>
        </w:rPr>
        <w:t xml:space="preserve"> </w:t>
      </w:r>
    </w:p>
    <w:p w:rsidR="00F966D5" w:rsidRPr="00355B2A" w:rsidRDefault="00F966D5">
      <w:pPr>
        <w:pStyle w:val="Standard-BlockCharCharChar"/>
        <w:rPr>
          <w:szCs w:val="24"/>
        </w:rPr>
      </w:pPr>
    </w:p>
    <w:p w:rsidR="00F966D5" w:rsidRPr="00355B2A" w:rsidRDefault="00F966D5" w:rsidP="00834CDE">
      <w:pPr>
        <w:pStyle w:val="Standard-BlockCharCharChar"/>
        <w:ind w:left="482"/>
        <w:rPr>
          <w:szCs w:val="24"/>
        </w:rPr>
      </w:pPr>
      <w:r w:rsidRPr="00355B2A">
        <w:rPr>
          <w:szCs w:val="24"/>
        </w:rPr>
        <w:t>In der ersten Zeile wird die Zeilennummer der Originaldatei genannt, in der ein Fehler au</w:t>
      </w:r>
      <w:r w:rsidRPr="00355B2A">
        <w:rPr>
          <w:szCs w:val="24"/>
        </w:rPr>
        <w:t>f</w:t>
      </w:r>
      <w:r w:rsidRPr="00355B2A">
        <w:rPr>
          <w:szCs w:val="24"/>
        </w:rPr>
        <w:lastRenderedPageBreak/>
        <w:t xml:space="preserve">getreten ist. Die zweite Zeile benennt den Fehlertyp (hier: </w:t>
      </w:r>
      <w:r w:rsidR="00F70807">
        <w:rPr>
          <w:szCs w:val="24"/>
        </w:rPr>
        <w:t>„</w:t>
      </w:r>
      <w:r w:rsidRPr="00355B2A">
        <w:rPr>
          <w:szCs w:val="24"/>
        </w:rPr>
        <w:t>no speaker separator</w:t>
      </w:r>
      <w:r w:rsidR="00F70807">
        <w:rPr>
          <w:szCs w:val="24"/>
        </w:rPr>
        <w:t>“</w:t>
      </w:r>
      <w:r w:rsidRPr="00355B2A">
        <w:rPr>
          <w:szCs w:val="24"/>
        </w:rPr>
        <w:t>, d. h. es wurde vergessen, die Sprechersigle mit einem Doppelpunkt abzuschließen) und die dritte Zeile gibt die fehlerhafte Zeile selbst wieder. Öffnen Sie die Text-Datei in einem Texted</w:t>
      </w:r>
      <w:r w:rsidRPr="00355B2A">
        <w:rPr>
          <w:szCs w:val="24"/>
        </w:rPr>
        <w:t>i</w:t>
      </w:r>
      <w:r w:rsidRPr="00355B2A">
        <w:rPr>
          <w:szCs w:val="24"/>
        </w:rPr>
        <w:t>tor, beheben Sie den Fehler, speichern Sie und versuchen Sie anschließend erneut, die Datei zu importieren.</w:t>
      </w:r>
    </w:p>
    <w:p w:rsidR="00F966D5" w:rsidRPr="00355B2A" w:rsidRDefault="00F966D5">
      <w:pPr>
        <w:pStyle w:val="Standard-BlockCharCharChar"/>
        <w:rPr>
          <w:szCs w:val="24"/>
        </w:rPr>
      </w:pPr>
    </w:p>
    <w:p w:rsidR="00834CDE" w:rsidRPr="00355B2A" w:rsidRDefault="00D56DAA" w:rsidP="00D13F05">
      <w:pPr>
        <w:pStyle w:val="Standard-BlockCharCharChar"/>
        <w:ind w:left="567" w:hanging="567"/>
        <w:rPr>
          <w:szCs w:val="24"/>
        </w:rPr>
      </w:pPr>
      <w:r w:rsidRPr="00355B2A">
        <w:rPr>
          <w:szCs w:val="24"/>
        </w:rPr>
        <w:t>9</w:t>
      </w:r>
      <w:r w:rsidR="00834CDE" w:rsidRPr="00355B2A">
        <w:rPr>
          <w:szCs w:val="24"/>
        </w:rPr>
        <w:t xml:space="preserve">. </w:t>
      </w:r>
      <w:r w:rsidR="00834CDE" w:rsidRPr="007A7FD7">
        <w:rPr>
          <w:szCs w:val="24"/>
          <w:shd w:val="clear" w:color="auto" w:fill="D9D9D9"/>
        </w:rPr>
        <w:t>Plain text file:</w:t>
      </w:r>
      <w:r w:rsidR="00834CDE" w:rsidRPr="00D7683A">
        <w:rPr>
          <w:szCs w:val="24"/>
        </w:rPr>
        <w:t xml:space="preserve"> </w:t>
      </w:r>
      <w:r w:rsidR="00D13F05" w:rsidRPr="00355B2A">
        <w:rPr>
          <w:szCs w:val="24"/>
        </w:rPr>
        <w:t>Importiert eine beliebige Textdatei in eine einzige Spur der Partitur. Dabei kann über einen Dialog ausgewählt werden, nach welcher Regel der Inhalt der Textdatei auf die Ereignisse der Spur verteilt wird:</w:t>
      </w:r>
    </w:p>
    <w:p w:rsidR="00834CDE" w:rsidRPr="00355B2A" w:rsidRDefault="00834CDE" w:rsidP="00834CDE">
      <w:pPr>
        <w:pStyle w:val="Standard-BlockCharCharChar"/>
        <w:rPr>
          <w:szCs w:val="24"/>
        </w:rPr>
      </w:pPr>
    </w:p>
    <w:p w:rsidR="00EE13C1" w:rsidRPr="00355B2A" w:rsidRDefault="00F17B16" w:rsidP="00EE13C1">
      <w:pPr>
        <w:pStyle w:val="Standard-BlockCharCharChar"/>
        <w:jc w:val="center"/>
        <w:rPr>
          <w:szCs w:val="24"/>
        </w:rPr>
      </w:pPr>
      <w:bookmarkStart w:id="108" w:name="_File_&gt;_Import_&gt;_TASX..."/>
      <w:bookmarkStart w:id="109" w:name="_Toc55213830"/>
      <w:bookmarkStart w:id="110" w:name="_Toc69129817"/>
      <w:bookmarkStart w:id="111" w:name="_Toc69129958"/>
      <w:bookmarkStart w:id="112" w:name="_Ref108437852"/>
      <w:bookmarkEnd w:id="108"/>
      <w:r w:rsidRPr="00355B2A">
        <w:rPr>
          <w:noProof/>
          <w:szCs w:val="24"/>
        </w:rPr>
        <w:drawing>
          <wp:inline distT="0" distB="0" distL="0" distR="0" wp14:anchorId="392C2692" wp14:editId="6DD07A6A">
            <wp:extent cx="4333875" cy="1171575"/>
            <wp:effectExtent l="0" t="0" r="9525" b="9525"/>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33875" cy="1171575"/>
                    </a:xfrm>
                    <a:prstGeom prst="rect">
                      <a:avLst/>
                    </a:prstGeom>
                    <a:noFill/>
                    <a:ln>
                      <a:noFill/>
                    </a:ln>
                  </pic:spPr>
                </pic:pic>
              </a:graphicData>
            </a:graphic>
          </wp:inline>
        </w:drawing>
      </w:r>
    </w:p>
    <w:p w:rsidR="00D13F05" w:rsidRPr="00355B2A" w:rsidRDefault="00D13F05" w:rsidP="00EE13C1">
      <w:pPr>
        <w:pStyle w:val="Standard-BlockCharCharChar"/>
        <w:jc w:val="center"/>
        <w:rPr>
          <w:szCs w:val="24"/>
        </w:rPr>
      </w:pPr>
    </w:p>
    <w:p w:rsidR="00D13F05" w:rsidRPr="00355B2A" w:rsidRDefault="00D13F05" w:rsidP="00D13F05">
      <w:pPr>
        <w:pStyle w:val="Aufzhlungszeichen1"/>
        <w:numPr>
          <w:ilvl w:val="0"/>
          <w:numId w:val="0"/>
        </w:numPr>
        <w:ind w:left="482"/>
        <w:jc w:val="left"/>
        <w:rPr>
          <w:szCs w:val="24"/>
        </w:rPr>
      </w:pPr>
      <w:r w:rsidRPr="00355B2A">
        <w:rPr>
          <w:szCs w:val="24"/>
        </w:rPr>
        <w:t>Man betrachte dazu die folgende Beispiel-Textdatei:</w:t>
      </w:r>
    </w:p>
    <w:p w:rsidR="00D13F05" w:rsidRPr="00355B2A" w:rsidRDefault="00D13F05" w:rsidP="00D13F05">
      <w:pPr>
        <w:pStyle w:val="Standard-BlockCharCharChar"/>
        <w:rPr>
          <w:szCs w:val="24"/>
        </w:rPr>
      </w:pPr>
    </w:p>
    <w:p w:rsidR="00D13F05" w:rsidRPr="00355B2A" w:rsidRDefault="00F17B16" w:rsidP="000224B5">
      <w:pPr>
        <w:pStyle w:val="Standard-BlockCharCharChar"/>
        <w:jc w:val="center"/>
        <w:rPr>
          <w:szCs w:val="24"/>
        </w:rPr>
      </w:pPr>
      <w:r w:rsidRPr="00355B2A">
        <w:rPr>
          <w:noProof/>
          <w:szCs w:val="24"/>
        </w:rPr>
        <w:drawing>
          <wp:inline distT="0" distB="0" distL="0" distR="0" wp14:anchorId="71F52A5E" wp14:editId="65674DB5">
            <wp:extent cx="3609975" cy="1666875"/>
            <wp:effectExtent l="0" t="0" r="9525" b="9525"/>
            <wp:docPr id="62"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09975" cy="1666875"/>
                    </a:xfrm>
                    <a:prstGeom prst="rect">
                      <a:avLst/>
                    </a:prstGeom>
                    <a:noFill/>
                    <a:ln>
                      <a:noFill/>
                    </a:ln>
                  </pic:spPr>
                </pic:pic>
              </a:graphicData>
            </a:graphic>
          </wp:inline>
        </w:drawing>
      </w:r>
    </w:p>
    <w:p w:rsidR="000224B5" w:rsidRPr="00355B2A" w:rsidRDefault="00D7683A" w:rsidP="00E900EB">
      <w:pPr>
        <w:pStyle w:val="Aufzhlungszeichen1"/>
        <w:spacing w:after="240"/>
        <w:jc w:val="left"/>
        <w:rPr>
          <w:szCs w:val="24"/>
        </w:rPr>
        <w:pPrChange w:id="113" w:author="Karolina Kaminska" w:date="2014-09-23T15:07:00Z">
          <w:pPr>
            <w:pStyle w:val="Aufzhlungszeichen1"/>
            <w:jc w:val="left"/>
          </w:pPr>
        </w:pPrChange>
      </w:pPr>
      <w:r>
        <w:rPr>
          <w:szCs w:val="24"/>
        </w:rPr>
        <w:t xml:space="preserve">die Option </w:t>
      </w:r>
      <w:r w:rsidR="00F70807">
        <w:rPr>
          <w:szCs w:val="24"/>
        </w:rPr>
        <w:t>„</w:t>
      </w:r>
      <w:r w:rsidR="00D13F05" w:rsidRPr="00355B2A">
        <w:rPr>
          <w:szCs w:val="24"/>
        </w:rPr>
        <w:t>Split at paragraphs</w:t>
      </w:r>
      <w:r w:rsidR="00F70807">
        <w:rPr>
          <w:szCs w:val="24"/>
        </w:rPr>
        <w:t>“</w:t>
      </w:r>
      <w:r w:rsidR="000224B5" w:rsidRPr="00355B2A">
        <w:rPr>
          <w:szCs w:val="24"/>
        </w:rPr>
        <w:t xml:space="preserve"> erstellt für jede Zeile der Ursprungsdatei ein neues Ereignis:</w:t>
      </w:r>
    </w:p>
    <w:p w:rsidR="00D13F05" w:rsidRPr="00355B2A" w:rsidRDefault="00F17B16" w:rsidP="00B445B1">
      <w:pPr>
        <w:pStyle w:val="Aufzhlungszeichen1"/>
        <w:numPr>
          <w:ilvl w:val="0"/>
          <w:numId w:val="0"/>
        </w:numPr>
        <w:jc w:val="left"/>
        <w:rPr>
          <w:szCs w:val="24"/>
        </w:rPr>
      </w:pPr>
      <w:r w:rsidRPr="00355B2A">
        <w:rPr>
          <w:noProof/>
          <w:szCs w:val="24"/>
        </w:rPr>
        <w:drawing>
          <wp:inline distT="0" distB="0" distL="0" distR="0" wp14:anchorId="471D18CE" wp14:editId="424D80EF">
            <wp:extent cx="5943600" cy="419100"/>
            <wp:effectExtent l="0" t="0" r="0" b="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rsidR="000224B5" w:rsidRPr="00355B2A" w:rsidRDefault="00D7683A" w:rsidP="00E900EB">
      <w:pPr>
        <w:pStyle w:val="Aufzhlungszeichen1"/>
        <w:spacing w:after="240"/>
        <w:jc w:val="left"/>
        <w:rPr>
          <w:szCs w:val="24"/>
        </w:rPr>
        <w:pPrChange w:id="114" w:author="Karolina Kaminska" w:date="2014-09-23T15:06:00Z">
          <w:pPr>
            <w:pStyle w:val="Aufzhlungszeichen1"/>
            <w:jc w:val="left"/>
          </w:pPr>
        </w:pPrChange>
      </w:pPr>
      <w:r>
        <w:rPr>
          <w:szCs w:val="24"/>
        </w:rPr>
        <w:t xml:space="preserve">die Option </w:t>
      </w:r>
      <w:r w:rsidR="00F70807">
        <w:rPr>
          <w:szCs w:val="24"/>
        </w:rPr>
        <w:t>„</w:t>
      </w:r>
      <w:r w:rsidR="000224B5" w:rsidRPr="00355B2A">
        <w:rPr>
          <w:szCs w:val="24"/>
        </w:rPr>
        <w:t>Split at non-word characters</w:t>
      </w:r>
      <w:r w:rsidR="00F70807">
        <w:rPr>
          <w:szCs w:val="24"/>
        </w:rPr>
        <w:t>“</w:t>
      </w:r>
      <w:r w:rsidR="000224B5" w:rsidRPr="00355B2A">
        <w:rPr>
          <w:szCs w:val="24"/>
        </w:rPr>
        <w:t xml:space="preserve"> erstellt für jede Folge von Alphabetzeichen der Ursprungsdatei (also für jedes </w:t>
      </w:r>
      <w:r w:rsidR="006352D9">
        <w:rPr>
          <w:szCs w:val="24"/>
        </w:rPr>
        <w:t>„</w:t>
      </w:r>
      <w:r w:rsidR="000224B5" w:rsidRPr="00355B2A">
        <w:rPr>
          <w:szCs w:val="24"/>
        </w:rPr>
        <w:t>Wort</w:t>
      </w:r>
      <w:r w:rsidR="00F70807">
        <w:rPr>
          <w:szCs w:val="24"/>
        </w:rPr>
        <w:t>“</w:t>
      </w:r>
      <w:r w:rsidR="000224B5" w:rsidRPr="00355B2A">
        <w:rPr>
          <w:szCs w:val="24"/>
        </w:rPr>
        <w:t>) ein neues Ereignis:</w:t>
      </w:r>
    </w:p>
    <w:p w:rsidR="000224B5" w:rsidRPr="00355B2A" w:rsidRDefault="00F17B16" w:rsidP="00B445B1">
      <w:pPr>
        <w:pStyle w:val="Standard-BlockCharCharChar"/>
        <w:rPr>
          <w:szCs w:val="24"/>
        </w:rPr>
      </w:pPr>
      <w:r w:rsidRPr="00355B2A">
        <w:rPr>
          <w:noProof/>
          <w:szCs w:val="24"/>
        </w:rPr>
        <w:drawing>
          <wp:inline distT="0" distB="0" distL="0" distR="0" wp14:anchorId="32583275" wp14:editId="7C947FFA">
            <wp:extent cx="5934075" cy="314325"/>
            <wp:effectExtent l="0" t="0" r="9525" b="9525"/>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314325"/>
                    </a:xfrm>
                    <a:prstGeom prst="rect">
                      <a:avLst/>
                    </a:prstGeom>
                    <a:noFill/>
                    <a:ln>
                      <a:noFill/>
                    </a:ln>
                  </pic:spPr>
                </pic:pic>
              </a:graphicData>
            </a:graphic>
          </wp:inline>
        </w:drawing>
      </w:r>
    </w:p>
    <w:p w:rsidR="00083F90" w:rsidRPr="00355B2A" w:rsidRDefault="00083F90" w:rsidP="00083F90">
      <w:pPr>
        <w:pStyle w:val="Standard-BlockCharCharChar"/>
        <w:rPr>
          <w:szCs w:val="24"/>
        </w:rPr>
      </w:pPr>
    </w:p>
    <w:p w:rsidR="000224B5" w:rsidRPr="00355B2A" w:rsidRDefault="00D7683A" w:rsidP="00E900EB">
      <w:pPr>
        <w:pStyle w:val="Aufzhlungszeichen1"/>
        <w:spacing w:after="240"/>
        <w:jc w:val="left"/>
        <w:rPr>
          <w:szCs w:val="24"/>
        </w:rPr>
        <w:pPrChange w:id="115" w:author="Karolina Kaminska" w:date="2014-09-23T15:06:00Z">
          <w:pPr>
            <w:pStyle w:val="Aufzhlungszeichen1"/>
            <w:jc w:val="left"/>
          </w:pPr>
        </w:pPrChange>
      </w:pPr>
      <w:r>
        <w:rPr>
          <w:szCs w:val="24"/>
        </w:rPr>
        <w:t xml:space="preserve">Über die Option </w:t>
      </w:r>
      <w:r w:rsidR="00F70807">
        <w:rPr>
          <w:szCs w:val="24"/>
        </w:rPr>
        <w:t>„</w:t>
      </w:r>
      <w:r>
        <w:rPr>
          <w:szCs w:val="24"/>
        </w:rPr>
        <w:t>Split at regular expression</w:t>
      </w:r>
      <w:r w:rsidR="00F70807">
        <w:rPr>
          <w:szCs w:val="24"/>
        </w:rPr>
        <w:t>“</w:t>
      </w:r>
      <w:r w:rsidR="000224B5" w:rsidRPr="00355B2A">
        <w:rPr>
          <w:szCs w:val="24"/>
        </w:rPr>
        <w:t xml:space="preserve"> schließlich kann ein beliebiger regulärer Ausdruck angegeben werden, anhand dessen der Text auf die Ereignisse verteilt wird. Beispielsweise würde der Ausdruck [\.\?] für obigen Text folgendes Ergebnis ergeben:</w:t>
      </w:r>
    </w:p>
    <w:p w:rsidR="000224B5" w:rsidRPr="00355B2A" w:rsidRDefault="00F17B16" w:rsidP="00B445B1">
      <w:pPr>
        <w:pStyle w:val="Standard-BlockCharCharChar"/>
        <w:rPr>
          <w:szCs w:val="24"/>
        </w:rPr>
      </w:pPr>
      <w:r w:rsidRPr="00355B2A">
        <w:rPr>
          <w:noProof/>
          <w:szCs w:val="24"/>
        </w:rPr>
        <w:drawing>
          <wp:inline distT="0" distB="0" distL="0" distR="0" wp14:anchorId="67FE92FA" wp14:editId="2C597616">
            <wp:extent cx="5943600" cy="457200"/>
            <wp:effectExtent l="0" t="0" r="0" b="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EE62CA" w:rsidRPr="00355B2A" w:rsidRDefault="00EE62CA" w:rsidP="00EE62CA">
      <w:pPr>
        <w:pStyle w:val="Standard-BlockCharCharChar"/>
        <w:ind w:left="567" w:hanging="567"/>
        <w:rPr>
          <w:szCs w:val="24"/>
        </w:rPr>
      </w:pPr>
    </w:p>
    <w:p w:rsidR="00AF297C" w:rsidRPr="00355B2A" w:rsidRDefault="00AF297C" w:rsidP="00EE62CA">
      <w:pPr>
        <w:pStyle w:val="Standard-BlockCharCharChar"/>
        <w:ind w:left="567" w:hanging="567"/>
        <w:rPr>
          <w:szCs w:val="24"/>
        </w:rPr>
      </w:pPr>
    </w:p>
    <w:p w:rsidR="00EE62CA" w:rsidRPr="00355B2A" w:rsidRDefault="00D56DAA" w:rsidP="00EE62CA">
      <w:pPr>
        <w:pStyle w:val="Standard-BlockCharCharChar"/>
        <w:ind w:left="567" w:hanging="567"/>
        <w:rPr>
          <w:szCs w:val="24"/>
        </w:rPr>
      </w:pPr>
      <w:r w:rsidRPr="00355B2A">
        <w:rPr>
          <w:szCs w:val="24"/>
        </w:rPr>
        <w:t>10</w:t>
      </w:r>
      <w:r w:rsidR="00EE62CA" w:rsidRPr="00355B2A">
        <w:rPr>
          <w:szCs w:val="24"/>
        </w:rPr>
        <w:t xml:space="preserve">. </w:t>
      </w:r>
      <w:r w:rsidR="00EE62CA" w:rsidRPr="007A7FD7">
        <w:rPr>
          <w:szCs w:val="24"/>
          <w:shd w:val="clear" w:color="auto" w:fill="D9D9D9"/>
        </w:rPr>
        <w:t>Tree Tagger Output:</w:t>
      </w:r>
      <w:r w:rsidR="00EE62CA" w:rsidRPr="00D7683A">
        <w:rPr>
          <w:szCs w:val="24"/>
        </w:rPr>
        <w:t xml:space="preserve"> </w:t>
      </w:r>
      <w:r w:rsidR="00EE62CA" w:rsidRPr="00355B2A">
        <w:rPr>
          <w:szCs w:val="24"/>
        </w:rPr>
        <w:t>Importiert eine Textdatei, die gemäß dem Format des TreeTaggers (</w:t>
      </w:r>
      <w:hyperlink r:id="rId95" w:history="1">
        <w:r w:rsidR="00EE62CA" w:rsidRPr="00355B2A">
          <w:rPr>
            <w:rStyle w:val="Hyperlink"/>
            <w:szCs w:val="24"/>
          </w:rPr>
          <w:t>http://www.ims.uni-stuttgart.de/projekte/corplex/TreeTagger/</w:t>
        </w:r>
      </w:hyperlink>
      <w:r w:rsidR="00EE62CA" w:rsidRPr="00355B2A">
        <w:rPr>
          <w:szCs w:val="24"/>
        </w:rPr>
        <w:t xml:space="preserve">) pro Zeile ein Wort sowie, </w:t>
      </w:r>
      <w:r w:rsidR="00EE62CA" w:rsidRPr="00355B2A">
        <w:rPr>
          <w:szCs w:val="24"/>
        </w:rPr>
        <w:lastRenderedPageBreak/>
        <w:t>getrennt durch ein Tabulatorzeichen, dessen Part-Of-Speech-Annotation enthält, z.B.:</w:t>
      </w:r>
    </w:p>
    <w:p w:rsidR="00EE62CA" w:rsidRPr="00355B2A" w:rsidRDefault="00EE62CA" w:rsidP="00EE62CA">
      <w:pPr>
        <w:pStyle w:val="Standard-BlockCharCharChar"/>
        <w:ind w:left="567" w:hanging="567"/>
        <w:rPr>
          <w:szCs w:val="24"/>
        </w:rPr>
      </w:pPr>
    </w:p>
    <w:p w:rsidR="00EE62CA" w:rsidRPr="00355B2A" w:rsidRDefault="00F17B16" w:rsidP="00EE62CA">
      <w:pPr>
        <w:pStyle w:val="Standard-BlockCharCharChar"/>
        <w:ind w:left="567" w:hanging="567"/>
        <w:jc w:val="center"/>
        <w:rPr>
          <w:szCs w:val="24"/>
        </w:rPr>
      </w:pPr>
      <w:r w:rsidRPr="00355B2A">
        <w:rPr>
          <w:noProof/>
          <w:szCs w:val="24"/>
        </w:rPr>
        <w:drawing>
          <wp:inline distT="0" distB="0" distL="0" distR="0" wp14:anchorId="7F13E7BB" wp14:editId="39ADE48C">
            <wp:extent cx="1819275" cy="2009775"/>
            <wp:effectExtent l="0" t="0" r="9525" b="9525"/>
            <wp:docPr id="66"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19275" cy="2009775"/>
                    </a:xfrm>
                    <a:prstGeom prst="rect">
                      <a:avLst/>
                    </a:prstGeom>
                    <a:noFill/>
                    <a:ln>
                      <a:noFill/>
                    </a:ln>
                  </pic:spPr>
                </pic:pic>
              </a:graphicData>
            </a:graphic>
          </wp:inline>
        </w:drawing>
      </w:r>
    </w:p>
    <w:p w:rsidR="00EE62CA" w:rsidRPr="00355B2A" w:rsidRDefault="00EE62CA" w:rsidP="00EE62CA">
      <w:pPr>
        <w:pStyle w:val="Standard-BlockCharCharChar"/>
        <w:ind w:left="567" w:hanging="567"/>
        <w:rPr>
          <w:szCs w:val="24"/>
        </w:rPr>
      </w:pPr>
    </w:p>
    <w:p w:rsidR="00EE62CA" w:rsidRPr="00355B2A" w:rsidRDefault="00EE62CA" w:rsidP="00EE62CA">
      <w:pPr>
        <w:pStyle w:val="Standard-BlockCharCharChar"/>
        <w:ind w:left="567" w:hanging="567"/>
        <w:rPr>
          <w:szCs w:val="24"/>
        </w:rPr>
      </w:pPr>
      <w:r w:rsidRPr="00355B2A">
        <w:rPr>
          <w:szCs w:val="24"/>
        </w:rPr>
        <w:tab/>
      </w:r>
      <w:r w:rsidRPr="00355B2A">
        <w:rPr>
          <w:szCs w:val="24"/>
        </w:rPr>
        <w:tab/>
        <w:t xml:space="preserve">Die Daten werden in zwei </w:t>
      </w:r>
      <w:r w:rsidR="00DB035D" w:rsidRPr="00355B2A">
        <w:rPr>
          <w:szCs w:val="24"/>
        </w:rPr>
        <w:t xml:space="preserve">oder drei </w:t>
      </w:r>
      <w:r w:rsidRPr="00355B2A">
        <w:rPr>
          <w:szCs w:val="24"/>
        </w:rPr>
        <w:t xml:space="preserve">Spuren </w:t>
      </w:r>
      <w:r w:rsidR="00DB035D" w:rsidRPr="00355B2A">
        <w:rPr>
          <w:szCs w:val="24"/>
        </w:rPr>
        <w:t xml:space="preserve">(je nachdem, ob die Ausgangsdatei nur POS-Tags oder auch Lemmata enthält) </w:t>
      </w:r>
      <w:r w:rsidRPr="00355B2A">
        <w:rPr>
          <w:szCs w:val="24"/>
        </w:rPr>
        <w:t>importiert, eine für den Text (die Wörter), eine für die Annotation (die POS-Tags)</w:t>
      </w:r>
      <w:r w:rsidR="00DB035D" w:rsidRPr="00355B2A">
        <w:rPr>
          <w:szCs w:val="24"/>
        </w:rPr>
        <w:t xml:space="preserve"> und ggf. eine für Lemmata</w:t>
      </w:r>
      <w:r w:rsidRPr="00355B2A">
        <w:rPr>
          <w:szCs w:val="24"/>
        </w:rPr>
        <w:t>. Die Spur</w:t>
      </w:r>
      <w:r w:rsidR="00D7683A">
        <w:rPr>
          <w:szCs w:val="24"/>
        </w:rPr>
        <w:t>en werden einem Du</w:t>
      </w:r>
      <w:r w:rsidR="00D7683A">
        <w:rPr>
          <w:szCs w:val="24"/>
        </w:rPr>
        <w:t>m</w:t>
      </w:r>
      <w:r w:rsidR="00D7683A">
        <w:rPr>
          <w:szCs w:val="24"/>
        </w:rPr>
        <w:t xml:space="preserve">my-Sprecher </w:t>
      </w:r>
      <w:r w:rsidR="00F70807">
        <w:rPr>
          <w:szCs w:val="24"/>
        </w:rPr>
        <w:t>„</w:t>
      </w:r>
      <w:r w:rsidRPr="00355B2A">
        <w:rPr>
          <w:szCs w:val="24"/>
        </w:rPr>
        <w:t>X</w:t>
      </w:r>
      <w:r w:rsidR="00F70807">
        <w:rPr>
          <w:szCs w:val="24"/>
        </w:rPr>
        <w:t>“</w:t>
      </w:r>
      <w:r w:rsidRPr="00355B2A">
        <w:rPr>
          <w:szCs w:val="24"/>
        </w:rPr>
        <w:t xml:space="preserve"> zugeordnet. Jedes Wort steht in einem eigenen Ereignis:</w:t>
      </w:r>
    </w:p>
    <w:p w:rsidR="00EE62CA" w:rsidRPr="00355B2A" w:rsidRDefault="00EE62CA" w:rsidP="00EE62CA">
      <w:pPr>
        <w:pStyle w:val="Standard-BlockCharCharChar"/>
        <w:ind w:left="567" w:hanging="567"/>
        <w:rPr>
          <w:szCs w:val="24"/>
        </w:rPr>
      </w:pPr>
    </w:p>
    <w:p w:rsidR="00EE62CA" w:rsidRPr="00355B2A" w:rsidRDefault="00F17B16" w:rsidP="00EE62CA">
      <w:pPr>
        <w:pStyle w:val="Standard-BlockCharCharChar"/>
        <w:ind w:left="567" w:hanging="567"/>
        <w:jc w:val="center"/>
        <w:rPr>
          <w:szCs w:val="24"/>
        </w:rPr>
      </w:pPr>
      <w:r w:rsidRPr="00355B2A">
        <w:rPr>
          <w:noProof/>
          <w:szCs w:val="24"/>
        </w:rPr>
        <w:drawing>
          <wp:inline distT="0" distB="0" distL="0" distR="0" wp14:anchorId="5F25B330" wp14:editId="44581A98">
            <wp:extent cx="4048125" cy="828675"/>
            <wp:effectExtent l="0" t="0" r="9525" b="9525"/>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48125" cy="828675"/>
                    </a:xfrm>
                    <a:prstGeom prst="rect">
                      <a:avLst/>
                    </a:prstGeom>
                    <a:noFill/>
                    <a:ln>
                      <a:noFill/>
                    </a:ln>
                  </pic:spPr>
                </pic:pic>
              </a:graphicData>
            </a:graphic>
          </wp:inline>
        </w:drawing>
      </w:r>
    </w:p>
    <w:p w:rsidR="000224B5" w:rsidRPr="00355B2A" w:rsidRDefault="000224B5" w:rsidP="000224B5">
      <w:pPr>
        <w:pStyle w:val="Standard-BlockCharCharChar"/>
        <w:ind w:left="482"/>
        <w:rPr>
          <w:szCs w:val="24"/>
        </w:rPr>
      </w:pPr>
    </w:p>
    <w:p w:rsidR="00834CDE" w:rsidRPr="00355B2A" w:rsidRDefault="00D56DAA" w:rsidP="00834CDE">
      <w:pPr>
        <w:pStyle w:val="Standard-BlockCharCharChar"/>
        <w:ind w:left="567" w:hanging="567"/>
        <w:rPr>
          <w:spacing w:val="-4"/>
          <w:szCs w:val="24"/>
        </w:rPr>
      </w:pPr>
      <w:r w:rsidRPr="00355B2A">
        <w:rPr>
          <w:szCs w:val="24"/>
        </w:rPr>
        <w:t>11</w:t>
      </w:r>
      <w:r w:rsidR="00834CDE" w:rsidRPr="00355B2A">
        <w:rPr>
          <w:szCs w:val="24"/>
        </w:rPr>
        <w:t xml:space="preserve">. </w:t>
      </w:r>
      <w:r w:rsidR="00834CDE" w:rsidRPr="007A7FD7">
        <w:rPr>
          <w:szCs w:val="24"/>
          <w:shd w:val="clear" w:color="auto" w:fill="D9D9D9"/>
        </w:rPr>
        <w:t>TEI file:</w:t>
      </w:r>
      <w:r w:rsidR="00834CDE" w:rsidRPr="00D7683A">
        <w:rPr>
          <w:szCs w:val="24"/>
        </w:rPr>
        <w:t xml:space="preserve"> </w:t>
      </w:r>
      <w:r w:rsidR="00834CDE" w:rsidRPr="00355B2A">
        <w:rPr>
          <w:spacing w:val="-4"/>
          <w:szCs w:val="24"/>
        </w:rPr>
        <w:t xml:space="preserve">Importieren einer Transkription, die gemäß den Richtlinien der Text Encoding Initiative (TEI) in XML kodiert ist (siehe dazu Schmidt, Th. 2005: </w:t>
      </w:r>
      <w:r w:rsidR="00834CDE" w:rsidRPr="00355B2A">
        <w:rPr>
          <w:i/>
          <w:spacing w:val="-4"/>
          <w:szCs w:val="24"/>
        </w:rPr>
        <w:t>Time based data models and the TEI Guidelines for Transcriptions of Speech.</w:t>
      </w:r>
      <w:r w:rsidR="00834CDE" w:rsidRPr="00355B2A">
        <w:rPr>
          <w:spacing w:val="-4"/>
          <w:szCs w:val="24"/>
        </w:rPr>
        <w:t xml:space="preserve"> Arbeiten zur Mehrsprachigkeit, Serie B.). Wählen Sie die zu importierende Transkription aus, und klicken Sie auf </w:t>
      </w:r>
      <w:r w:rsidR="006352D9">
        <w:rPr>
          <w:spacing w:val="-4"/>
          <w:szCs w:val="24"/>
        </w:rPr>
        <w:t>„</w:t>
      </w:r>
      <w:r w:rsidR="00834CDE" w:rsidRPr="006352D9">
        <w:rPr>
          <w:spacing w:val="-4"/>
          <w:szCs w:val="24"/>
        </w:rPr>
        <w:t>Öffnen</w:t>
      </w:r>
      <w:r w:rsidR="006352D9" w:rsidRPr="006352D9">
        <w:rPr>
          <w:spacing w:val="-4"/>
          <w:szCs w:val="24"/>
        </w:rPr>
        <w:t>“</w:t>
      </w:r>
      <w:r w:rsidR="00834CDE" w:rsidRPr="006352D9">
        <w:rPr>
          <w:spacing w:val="-4"/>
          <w:szCs w:val="24"/>
        </w:rPr>
        <w:t>.</w:t>
      </w:r>
      <w:r w:rsidR="00834CDE" w:rsidRPr="00355B2A">
        <w:rPr>
          <w:spacing w:val="-4"/>
          <w:szCs w:val="24"/>
        </w:rPr>
        <w:t xml:space="preserve"> Nach dem Konvertieren erhalten Sie zunächst einen </w:t>
      </w:r>
      <w:r w:rsidR="00F70807">
        <w:rPr>
          <w:spacing w:val="-4"/>
          <w:szCs w:val="24"/>
        </w:rPr>
        <w:t>„</w:t>
      </w:r>
      <w:r w:rsidR="00834CDE" w:rsidRPr="00355B2A">
        <w:rPr>
          <w:spacing w:val="-4"/>
          <w:szCs w:val="24"/>
        </w:rPr>
        <w:t>Cleanup</w:t>
      </w:r>
      <w:r w:rsidR="006352D9">
        <w:rPr>
          <w:spacing w:val="-4"/>
          <w:szCs w:val="24"/>
        </w:rPr>
        <w:t>“</w:t>
      </w:r>
      <w:r w:rsidR="00834CDE" w:rsidRPr="00355B2A">
        <w:rPr>
          <w:spacing w:val="-4"/>
          <w:szCs w:val="24"/>
        </w:rPr>
        <w:t xml:space="preserve">-Dialog, in dem Sie die Transkription nach bestimmten Kriterien bereinigen können (siehe dazu </w:t>
      </w:r>
      <w:r w:rsidR="00834CDE" w:rsidRPr="006352D9">
        <w:rPr>
          <w:rStyle w:val="Menufunction"/>
        </w:rPr>
        <w:t>Transcription &gt; Cleanup...</w:t>
      </w:r>
      <w:r w:rsidR="00834CDE" w:rsidRPr="00355B2A">
        <w:rPr>
          <w:spacing w:val="-4"/>
          <w:szCs w:val="24"/>
        </w:rPr>
        <w:t>). Anschließend wird die Transkription als Partitur im Editor angezeigt.</w:t>
      </w:r>
    </w:p>
    <w:p w:rsidR="0078625B" w:rsidRPr="00355B2A" w:rsidRDefault="0078625B" w:rsidP="0078625B">
      <w:pPr>
        <w:pStyle w:val="Standard-BlockCharCharChar"/>
        <w:rPr>
          <w:szCs w:val="24"/>
        </w:rPr>
      </w:pPr>
    </w:p>
    <w:p w:rsidR="00AF297C" w:rsidRPr="00355B2A" w:rsidRDefault="00AF297C" w:rsidP="00AF297C">
      <w:pPr>
        <w:pStyle w:val="Standard-BlockCharCharChar"/>
        <w:ind w:left="567" w:hanging="567"/>
        <w:rPr>
          <w:spacing w:val="-4"/>
          <w:szCs w:val="24"/>
        </w:rPr>
      </w:pPr>
      <w:r w:rsidRPr="00355B2A">
        <w:rPr>
          <w:szCs w:val="24"/>
        </w:rPr>
        <w:t>1</w:t>
      </w:r>
      <w:r w:rsidR="00D56DAA" w:rsidRPr="00355B2A">
        <w:rPr>
          <w:szCs w:val="24"/>
        </w:rPr>
        <w:t>2</w:t>
      </w:r>
      <w:r w:rsidRPr="00355B2A">
        <w:rPr>
          <w:szCs w:val="24"/>
        </w:rPr>
        <w:t xml:space="preserve">. </w:t>
      </w:r>
      <w:r w:rsidRPr="007A7FD7">
        <w:rPr>
          <w:szCs w:val="24"/>
          <w:shd w:val="clear" w:color="auto" w:fill="D9D9D9"/>
        </w:rPr>
        <w:t>Import via XSL stylesheet:</w:t>
      </w:r>
      <w:r w:rsidRPr="00D7683A">
        <w:rPr>
          <w:szCs w:val="24"/>
        </w:rPr>
        <w:t xml:space="preserve"> </w:t>
      </w:r>
      <w:r w:rsidR="00DB035D" w:rsidRPr="00355B2A">
        <w:rPr>
          <w:spacing w:val="-4"/>
          <w:szCs w:val="24"/>
        </w:rPr>
        <w:t>Importiert eine XML-Datei in beliebigem Format, indem auf diese ein geeignetes XSL-Stylesheet angewandt wird, das das Ausgangsformat in eine EXM</w:t>
      </w:r>
      <w:r w:rsidR="00DB035D" w:rsidRPr="00355B2A">
        <w:rPr>
          <w:spacing w:val="-4"/>
          <w:szCs w:val="24"/>
        </w:rPr>
        <w:t>A</w:t>
      </w:r>
      <w:r w:rsidR="00DB035D" w:rsidRPr="00355B2A">
        <w:rPr>
          <w:spacing w:val="-4"/>
          <w:szCs w:val="24"/>
        </w:rPr>
        <w:t>RaLDA Basic-Transcription transformiert. Nach Auswahl der zu importierenden Datei werden Sie aufegfordert, ein solches XSL-Stylesheet anzugeben:</w:t>
      </w:r>
    </w:p>
    <w:p w:rsidR="00DB035D" w:rsidRPr="00355B2A" w:rsidRDefault="00DB035D" w:rsidP="00AF297C">
      <w:pPr>
        <w:pStyle w:val="Standard-BlockCharCharChar"/>
        <w:ind w:left="567" w:hanging="567"/>
        <w:rPr>
          <w:spacing w:val="-4"/>
          <w:szCs w:val="24"/>
        </w:rPr>
      </w:pPr>
    </w:p>
    <w:p w:rsidR="00DB035D" w:rsidRPr="00355B2A" w:rsidRDefault="00F17B16" w:rsidP="00DB035D">
      <w:pPr>
        <w:pStyle w:val="Standard-BlockCharCharChar"/>
        <w:ind w:left="567" w:hanging="567"/>
        <w:jc w:val="center"/>
        <w:rPr>
          <w:spacing w:val="-4"/>
          <w:szCs w:val="24"/>
        </w:rPr>
      </w:pPr>
      <w:r w:rsidRPr="00355B2A">
        <w:rPr>
          <w:noProof/>
          <w:spacing w:val="-4"/>
          <w:szCs w:val="24"/>
        </w:rPr>
        <w:drawing>
          <wp:inline distT="0" distB="0" distL="0" distR="0" wp14:anchorId="0301111D" wp14:editId="5AFA3B7B">
            <wp:extent cx="5181600" cy="685800"/>
            <wp:effectExtent l="0" t="0" r="0" b="0"/>
            <wp:docPr id="68" name="Bild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81600" cy="685800"/>
                    </a:xfrm>
                    <a:prstGeom prst="rect">
                      <a:avLst/>
                    </a:prstGeom>
                    <a:noFill/>
                    <a:ln>
                      <a:noFill/>
                    </a:ln>
                  </pic:spPr>
                </pic:pic>
              </a:graphicData>
            </a:graphic>
          </wp:inline>
        </w:drawing>
      </w:r>
    </w:p>
    <w:p w:rsidR="00DB035D" w:rsidRPr="00355B2A" w:rsidRDefault="00DB035D" w:rsidP="00DB035D">
      <w:pPr>
        <w:pStyle w:val="Standard-BlockCharCharChar"/>
        <w:ind w:left="567" w:hanging="567"/>
        <w:jc w:val="center"/>
        <w:rPr>
          <w:spacing w:val="-4"/>
          <w:szCs w:val="24"/>
        </w:rPr>
      </w:pPr>
    </w:p>
    <w:p w:rsidR="00DB035D" w:rsidRPr="00355B2A" w:rsidRDefault="00DB035D" w:rsidP="00DB035D">
      <w:pPr>
        <w:pStyle w:val="Standard-BlockCharCharChar"/>
        <w:ind w:left="567" w:hanging="567"/>
        <w:rPr>
          <w:spacing w:val="-4"/>
          <w:szCs w:val="24"/>
        </w:rPr>
      </w:pPr>
      <w:r w:rsidRPr="00355B2A">
        <w:rPr>
          <w:spacing w:val="-4"/>
          <w:szCs w:val="24"/>
        </w:rPr>
        <w:tab/>
        <w:t>Der Name des ausgewählten Stylesheets wird für den nächsten Import gespeichert.</w:t>
      </w:r>
    </w:p>
    <w:p w:rsidR="00AF297C" w:rsidRPr="00355B2A" w:rsidRDefault="00AF297C" w:rsidP="0078625B">
      <w:pPr>
        <w:pStyle w:val="Standard-BlockCharCharChar"/>
        <w:rPr>
          <w:szCs w:val="24"/>
        </w:rPr>
      </w:pPr>
    </w:p>
    <w:bookmarkEnd w:id="109"/>
    <w:bookmarkEnd w:id="110"/>
    <w:bookmarkEnd w:id="111"/>
    <w:bookmarkEnd w:id="112"/>
    <w:p w:rsidR="00834CDE" w:rsidRPr="00355B2A" w:rsidRDefault="00AF297C" w:rsidP="00834CDE">
      <w:pPr>
        <w:pStyle w:val="Standard-BlockCharCharChar"/>
        <w:ind w:left="567" w:hanging="567"/>
        <w:rPr>
          <w:szCs w:val="24"/>
        </w:rPr>
      </w:pPr>
      <w:r w:rsidRPr="00355B2A">
        <w:rPr>
          <w:szCs w:val="24"/>
        </w:rPr>
        <w:t>1</w:t>
      </w:r>
      <w:r w:rsidR="00D56DAA" w:rsidRPr="00355B2A">
        <w:rPr>
          <w:szCs w:val="24"/>
        </w:rPr>
        <w:t>3</w:t>
      </w:r>
      <w:r w:rsidR="00834CDE" w:rsidRPr="00355B2A">
        <w:rPr>
          <w:szCs w:val="24"/>
        </w:rPr>
        <w:t xml:space="preserve">. </w:t>
      </w:r>
      <w:r w:rsidR="00834CDE" w:rsidRPr="007A7FD7">
        <w:rPr>
          <w:szCs w:val="24"/>
          <w:shd w:val="clear" w:color="auto" w:fill="D9D9D9"/>
        </w:rPr>
        <w:t>HIAT-DOS file:</w:t>
      </w:r>
      <w:r w:rsidR="00834CDE" w:rsidRPr="00D7683A">
        <w:rPr>
          <w:szCs w:val="24"/>
        </w:rPr>
        <w:t xml:space="preserve"> </w:t>
      </w:r>
      <w:r w:rsidR="00F70807">
        <w:rPr>
          <w:szCs w:val="24"/>
        </w:rPr>
        <w:t>„</w:t>
      </w:r>
      <w:r w:rsidR="00834CDE" w:rsidRPr="00355B2A">
        <w:rPr>
          <w:szCs w:val="24"/>
        </w:rPr>
        <w:t>Importieren</w:t>
      </w:r>
      <w:r w:rsidR="00F70807">
        <w:rPr>
          <w:szCs w:val="24"/>
        </w:rPr>
        <w:t>“</w:t>
      </w:r>
      <w:r w:rsidR="00834CDE" w:rsidRPr="00355B2A">
        <w:rPr>
          <w:szCs w:val="24"/>
        </w:rPr>
        <w:t xml:space="preserve"> von HIAT-DOS-Daten. Beachten Sie bitte, dass die Anfü</w:t>
      </w:r>
      <w:r w:rsidR="00834CDE" w:rsidRPr="00355B2A">
        <w:rPr>
          <w:szCs w:val="24"/>
        </w:rPr>
        <w:t>h</w:t>
      </w:r>
      <w:r w:rsidR="00834CDE" w:rsidRPr="00355B2A">
        <w:rPr>
          <w:szCs w:val="24"/>
        </w:rPr>
        <w:t xml:space="preserve">rungszeichen rund um das Wort </w:t>
      </w:r>
      <w:r w:rsidR="00F70807">
        <w:rPr>
          <w:szCs w:val="24"/>
        </w:rPr>
        <w:t>„</w:t>
      </w:r>
      <w:r w:rsidR="00834CDE" w:rsidRPr="00355B2A">
        <w:rPr>
          <w:szCs w:val="24"/>
        </w:rPr>
        <w:t>Import</w:t>
      </w:r>
      <w:r w:rsidR="00F70807">
        <w:rPr>
          <w:szCs w:val="24"/>
        </w:rPr>
        <w:t>“</w:t>
      </w:r>
      <w:r w:rsidR="00834CDE" w:rsidRPr="00355B2A">
        <w:rPr>
          <w:szCs w:val="24"/>
        </w:rPr>
        <w:t xml:space="preserve"> auf einen wichtigen Umstand hinweisen sollen:</w:t>
      </w:r>
    </w:p>
    <w:p w:rsidR="00834CDE" w:rsidRPr="00355B2A" w:rsidRDefault="00834CDE" w:rsidP="00834CDE">
      <w:pPr>
        <w:pStyle w:val="Aufzhlungszeichen1"/>
        <w:rPr>
          <w:szCs w:val="24"/>
        </w:rPr>
      </w:pPr>
      <w:r w:rsidRPr="00355B2A">
        <w:rPr>
          <w:szCs w:val="24"/>
        </w:rPr>
        <w:t xml:space="preserve">Es ist prinzipiell </w:t>
      </w:r>
      <w:r w:rsidRPr="00355B2A">
        <w:rPr>
          <w:szCs w:val="24"/>
          <w:u w:val="single"/>
        </w:rPr>
        <w:t>nicht möglich</w:t>
      </w:r>
      <w:r w:rsidRPr="00355B2A">
        <w:rPr>
          <w:szCs w:val="24"/>
        </w:rPr>
        <w:t>, eine perfekte EXMARaLDA-Entsprechung für ein g</w:t>
      </w:r>
      <w:r w:rsidRPr="00355B2A">
        <w:rPr>
          <w:szCs w:val="24"/>
        </w:rPr>
        <w:t>e</w:t>
      </w:r>
      <w:r w:rsidRPr="00355B2A">
        <w:rPr>
          <w:szCs w:val="24"/>
        </w:rPr>
        <w:t xml:space="preserve">gebenes HIAT-DOS-Datum zu finden. Mittels der </w:t>
      </w:r>
      <w:r w:rsidR="00F70807">
        <w:rPr>
          <w:szCs w:val="24"/>
        </w:rPr>
        <w:t>„</w:t>
      </w:r>
      <w:r w:rsidRPr="00355B2A">
        <w:rPr>
          <w:szCs w:val="24"/>
        </w:rPr>
        <w:t>Import</w:t>
      </w:r>
      <w:r w:rsidR="00F70807">
        <w:rPr>
          <w:szCs w:val="24"/>
        </w:rPr>
        <w:t>“</w:t>
      </w:r>
      <w:r w:rsidRPr="00355B2A">
        <w:rPr>
          <w:szCs w:val="24"/>
        </w:rPr>
        <w:t>-Funktion erhalten Sie nur eine Annäherung, die in der Regel manuell nachbearbeitet werden muss.</w:t>
      </w:r>
    </w:p>
    <w:p w:rsidR="00834CDE" w:rsidRPr="00355B2A" w:rsidRDefault="00834CDE" w:rsidP="00834CDE">
      <w:pPr>
        <w:pStyle w:val="Aufzhlungszeichen1"/>
        <w:rPr>
          <w:spacing w:val="-4"/>
          <w:szCs w:val="24"/>
        </w:rPr>
      </w:pPr>
      <w:r w:rsidRPr="00355B2A">
        <w:rPr>
          <w:spacing w:val="-4"/>
          <w:szCs w:val="24"/>
        </w:rPr>
        <w:t xml:space="preserve">Die Funktion wurde für die HIAT-DOS-Daten </w:t>
      </w:r>
      <w:r w:rsidRPr="00355B2A">
        <w:rPr>
          <w:bCs/>
          <w:spacing w:val="-4"/>
          <w:szCs w:val="24"/>
        </w:rPr>
        <w:t xml:space="preserve">am Sonderforschungsbereich </w:t>
      </w:r>
      <w:r w:rsidR="00F70807">
        <w:rPr>
          <w:bCs/>
          <w:spacing w:val="-4"/>
          <w:szCs w:val="24"/>
        </w:rPr>
        <w:t>„</w:t>
      </w:r>
      <w:r w:rsidRPr="00355B2A">
        <w:rPr>
          <w:bCs/>
          <w:spacing w:val="-4"/>
          <w:szCs w:val="24"/>
        </w:rPr>
        <w:t>Mehrspr</w:t>
      </w:r>
      <w:r w:rsidRPr="00355B2A">
        <w:rPr>
          <w:bCs/>
          <w:spacing w:val="-4"/>
          <w:szCs w:val="24"/>
        </w:rPr>
        <w:t>a</w:t>
      </w:r>
      <w:r w:rsidRPr="00355B2A">
        <w:rPr>
          <w:bCs/>
          <w:spacing w:val="-4"/>
          <w:szCs w:val="24"/>
        </w:rPr>
        <w:lastRenderedPageBreak/>
        <w:t>chigkeit</w:t>
      </w:r>
      <w:r w:rsidR="00F70807">
        <w:rPr>
          <w:bCs/>
          <w:spacing w:val="-4"/>
          <w:szCs w:val="24"/>
        </w:rPr>
        <w:t>“</w:t>
      </w:r>
      <w:r w:rsidRPr="00355B2A">
        <w:rPr>
          <w:spacing w:val="-4"/>
          <w:szCs w:val="24"/>
        </w:rPr>
        <w:t xml:space="preserve"> der Universität Hamburg entwickelt. Daraus erklären sich z. B. die Ersetzung</w:t>
      </w:r>
      <w:r w:rsidRPr="00355B2A">
        <w:rPr>
          <w:spacing w:val="-4"/>
          <w:szCs w:val="24"/>
        </w:rPr>
        <w:t>s</w:t>
      </w:r>
      <w:r w:rsidRPr="00355B2A">
        <w:rPr>
          <w:spacing w:val="-4"/>
          <w:szCs w:val="24"/>
        </w:rPr>
        <w:t>regeln für skandinavische Sonderzeichen. Die am SFB erstellten HIAT-DOS-Daten arbe</w:t>
      </w:r>
      <w:r w:rsidRPr="00355B2A">
        <w:rPr>
          <w:spacing w:val="-4"/>
          <w:szCs w:val="24"/>
        </w:rPr>
        <w:t>i</w:t>
      </w:r>
      <w:r w:rsidRPr="00355B2A">
        <w:rPr>
          <w:spacing w:val="-4"/>
          <w:szCs w:val="24"/>
        </w:rPr>
        <w:t xml:space="preserve">ten weder mit Intonationsspuren noch mit Unterstreichungen. </w:t>
      </w:r>
      <w:r w:rsidRPr="00355B2A">
        <w:rPr>
          <w:spacing w:val="-6"/>
          <w:szCs w:val="24"/>
        </w:rPr>
        <w:t>Insofern liegen keine Erfa</w:t>
      </w:r>
      <w:r w:rsidRPr="00355B2A">
        <w:rPr>
          <w:spacing w:val="-6"/>
          <w:szCs w:val="24"/>
        </w:rPr>
        <w:t>h</w:t>
      </w:r>
      <w:r w:rsidRPr="00355B2A">
        <w:rPr>
          <w:spacing w:val="-6"/>
          <w:szCs w:val="24"/>
        </w:rPr>
        <w:t xml:space="preserve">rungen vor, was mit diesen Elementen beim </w:t>
      </w:r>
      <w:r w:rsidR="00F70807">
        <w:rPr>
          <w:spacing w:val="-6"/>
          <w:szCs w:val="24"/>
        </w:rPr>
        <w:t>„</w:t>
      </w:r>
      <w:r w:rsidRPr="00355B2A">
        <w:rPr>
          <w:spacing w:val="-6"/>
          <w:szCs w:val="24"/>
        </w:rPr>
        <w:t>Import</w:t>
      </w:r>
      <w:r w:rsidR="00F70807">
        <w:rPr>
          <w:spacing w:val="-6"/>
          <w:szCs w:val="24"/>
        </w:rPr>
        <w:t>“</w:t>
      </w:r>
      <w:r w:rsidRPr="00355B2A">
        <w:rPr>
          <w:spacing w:val="-6"/>
          <w:szCs w:val="24"/>
        </w:rPr>
        <w:t xml:space="preserve"> passiert.</w:t>
      </w:r>
    </w:p>
    <w:p w:rsidR="00834CDE" w:rsidRPr="00355B2A" w:rsidRDefault="00834CDE" w:rsidP="00834CDE">
      <w:pPr>
        <w:pStyle w:val="Standard-BlockCharCharChar"/>
        <w:rPr>
          <w:szCs w:val="24"/>
        </w:rPr>
      </w:pPr>
    </w:p>
    <w:p w:rsidR="00834CDE" w:rsidRPr="00355B2A" w:rsidRDefault="00F17B16" w:rsidP="00834CDE">
      <w:pPr>
        <w:pStyle w:val="BildChar"/>
        <w:rPr>
          <w:sz w:val="24"/>
          <w:szCs w:val="24"/>
        </w:rPr>
      </w:pPr>
      <w:r w:rsidRPr="00355B2A">
        <w:rPr>
          <w:noProof/>
          <w:sz w:val="24"/>
          <w:szCs w:val="24"/>
        </w:rPr>
        <w:drawing>
          <wp:inline distT="0" distB="0" distL="0" distR="0" wp14:anchorId="4CC8D57F" wp14:editId="4FB344A0">
            <wp:extent cx="2724150" cy="2333625"/>
            <wp:effectExtent l="0" t="0" r="0" b="9525"/>
            <wp:docPr id="69" name="Bild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24150" cy="2333625"/>
                    </a:xfrm>
                    <a:prstGeom prst="rect">
                      <a:avLst/>
                    </a:prstGeom>
                    <a:noFill/>
                    <a:ln>
                      <a:noFill/>
                    </a:ln>
                  </pic:spPr>
                </pic:pic>
              </a:graphicData>
            </a:graphic>
          </wp:inline>
        </w:drawing>
      </w:r>
    </w:p>
    <w:p w:rsidR="00834CDE" w:rsidRPr="00355B2A" w:rsidRDefault="00834CDE" w:rsidP="00834CDE">
      <w:pPr>
        <w:pStyle w:val="Standard-BlockCharCharChar"/>
        <w:rPr>
          <w:szCs w:val="24"/>
        </w:rPr>
      </w:pPr>
    </w:p>
    <w:p w:rsidR="00834CDE" w:rsidRPr="00355B2A" w:rsidRDefault="00834CDE" w:rsidP="00834CDE">
      <w:pPr>
        <w:pStyle w:val="Standard-BlockCharCharChar"/>
        <w:rPr>
          <w:szCs w:val="24"/>
        </w:rPr>
      </w:pPr>
      <w:r w:rsidRPr="00355B2A">
        <w:rPr>
          <w:szCs w:val="24"/>
        </w:rPr>
        <w:tab/>
        <w:t xml:space="preserve">Um eine HIAT-DOS-Datei zu </w:t>
      </w:r>
      <w:r w:rsidR="00F70807">
        <w:rPr>
          <w:szCs w:val="24"/>
        </w:rPr>
        <w:t>„</w:t>
      </w:r>
      <w:r w:rsidRPr="00355B2A">
        <w:rPr>
          <w:szCs w:val="24"/>
        </w:rPr>
        <w:t>importieren</w:t>
      </w:r>
      <w:r w:rsidR="00F70807">
        <w:rPr>
          <w:szCs w:val="24"/>
        </w:rPr>
        <w:t>“</w:t>
      </w:r>
      <w:r w:rsidRPr="00355B2A">
        <w:rPr>
          <w:szCs w:val="24"/>
        </w:rPr>
        <w:t>, füllen Sie die entsprechenden Felder aus:</w:t>
      </w:r>
    </w:p>
    <w:p w:rsidR="00834CDE" w:rsidRPr="00355B2A" w:rsidRDefault="00834CDE" w:rsidP="00834CDE">
      <w:pPr>
        <w:pStyle w:val="Aufzhlungszeichen1"/>
        <w:rPr>
          <w:szCs w:val="24"/>
        </w:rPr>
      </w:pPr>
      <w:r w:rsidRPr="00355B2A">
        <w:rPr>
          <w:szCs w:val="24"/>
          <w:shd w:val="clear" w:color="auto" w:fill="D9D9D9"/>
        </w:rPr>
        <w:t>Transcript file:</w:t>
      </w:r>
      <w:r w:rsidRPr="00355B2A">
        <w:rPr>
          <w:szCs w:val="24"/>
        </w:rPr>
        <w:t xml:space="preserve"> Dies ist die Datei mit dem eigentlichen Transkripttext. HIAT-DOS gibt solchen Dateien standardmäßig die Endung </w:t>
      </w:r>
      <w:r w:rsidR="00F70807">
        <w:rPr>
          <w:szCs w:val="24"/>
        </w:rPr>
        <w:t>„</w:t>
      </w:r>
      <w:r w:rsidRPr="00355B2A">
        <w:rPr>
          <w:szCs w:val="24"/>
        </w:rPr>
        <w:t>.dat</w:t>
      </w:r>
      <w:r w:rsidR="00F70807">
        <w:rPr>
          <w:szCs w:val="24"/>
        </w:rPr>
        <w:t>“</w:t>
      </w:r>
      <w:r w:rsidRPr="00355B2A">
        <w:rPr>
          <w:szCs w:val="24"/>
        </w:rPr>
        <w:t xml:space="preserve">. Klicken Sie auf </w:t>
      </w:r>
      <w:r w:rsidR="00F70807">
        <w:rPr>
          <w:szCs w:val="24"/>
        </w:rPr>
        <w:t>„</w:t>
      </w:r>
      <w:r w:rsidRPr="00D7683A">
        <w:rPr>
          <w:szCs w:val="24"/>
        </w:rPr>
        <w:t>Browse...</w:t>
      </w:r>
      <w:r w:rsidR="00F70807">
        <w:rPr>
          <w:szCs w:val="24"/>
        </w:rPr>
        <w:t>“</w:t>
      </w:r>
      <w:r w:rsidRPr="00355B2A">
        <w:rPr>
          <w:szCs w:val="24"/>
        </w:rPr>
        <w:t xml:space="preserve"> um die Datei mittels eines Datei-Dialogs zu suchen. (Hinweis: Das </w:t>
      </w:r>
      <w:r w:rsidR="00F70807">
        <w:rPr>
          <w:szCs w:val="24"/>
        </w:rPr>
        <w:t>„</w:t>
      </w:r>
      <w:r w:rsidRPr="00355B2A">
        <w:rPr>
          <w:szCs w:val="24"/>
        </w:rPr>
        <w:t>Import</w:t>
      </w:r>
      <w:r w:rsidR="00F70807">
        <w:rPr>
          <w:szCs w:val="24"/>
        </w:rPr>
        <w:t>“</w:t>
      </w:r>
      <w:r w:rsidRPr="00355B2A">
        <w:rPr>
          <w:szCs w:val="24"/>
        </w:rPr>
        <w:t>-Ergebnis ist w</w:t>
      </w:r>
      <w:r w:rsidRPr="00355B2A">
        <w:rPr>
          <w:szCs w:val="24"/>
        </w:rPr>
        <w:t>e</w:t>
      </w:r>
      <w:r w:rsidRPr="00355B2A">
        <w:rPr>
          <w:szCs w:val="24"/>
        </w:rPr>
        <w:t>sentlich besser, wenn Sie HIAT-DOS-Dateien verwenden, in die noch keine Umbrüche eingearbeitet sind.)</w:t>
      </w:r>
    </w:p>
    <w:p w:rsidR="00834CDE" w:rsidRPr="00355B2A" w:rsidRDefault="00834CDE" w:rsidP="00834CDE">
      <w:pPr>
        <w:pStyle w:val="Aufzhlungszeichen1"/>
        <w:rPr>
          <w:szCs w:val="24"/>
        </w:rPr>
      </w:pPr>
      <w:r w:rsidRPr="00355B2A">
        <w:rPr>
          <w:szCs w:val="24"/>
          <w:shd w:val="clear" w:color="auto" w:fill="D9D9D9"/>
        </w:rPr>
        <w:t>Info file:</w:t>
      </w:r>
      <w:r w:rsidRPr="00355B2A">
        <w:rPr>
          <w:szCs w:val="24"/>
        </w:rPr>
        <w:t xml:space="preserve"> Dies ist die Datei, die die Informationen aus dem Transkriptkopf enthält. HIAT-DOS gibt solchen Dateien standardmäßig die Endung </w:t>
      </w:r>
      <w:r w:rsidR="00F70807">
        <w:rPr>
          <w:szCs w:val="24"/>
        </w:rPr>
        <w:t>„</w:t>
      </w:r>
      <w:r w:rsidRPr="00355B2A">
        <w:rPr>
          <w:szCs w:val="24"/>
        </w:rPr>
        <w:t>.inf</w:t>
      </w:r>
      <w:r w:rsidR="00F70807">
        <w:rPr>
          <w:szCs w:val="24"/>
        </w:rPr>
        <w:t>“</w:t>
      </w:r>
      <w:r w:rsidRPr="00355B2A">
        <w:rPr>
          <w:szCs w:val="24"/>
        </w:rPr>
        <w:t xml:space="preserve">. Klicken Sie auf </w:t>
      </w:r>
      <w:r w:rsidR="00F70807">
        <w:rPr>
          <w:szCs w:val="24"/>
        </w:rPr>
        <w:t>„</w:t>
      </w:r>
      <w:r w:rsidR="00D7683A" w:rsidRPr="00D7683A">
        <w:rPr>
          <w:szCs w:val="24"/>
        </w:rPr>
        <w:t>Browse...</w:t>
      </w:r>
      <w:r w:rsidR="00F70807">
        <w:rPr>
          <w:szCs w:val="24"/>
        </w:rPr>
        <w:t>“</w:t>
      </w:r>
      <w:r w:rsidRPr="00355B2A">
        <w:rPr>
          <w:szCs w:val="24"/>
        </w:rPr>
        <w:t xml:space="preserve"> um die Datei mittels eines File-Dialogs zu suchen. Wenn keine Datei a</w:t>
      </w:r>
      <w:r w:rsidRPr="00355B2A">
        <w:rPr>
          <w:szCs w:val="24"/>
        </w:rPr>
        <w:t>n</w:t>
      </w:r>
      <w:r w:rsidRPr="00355B2A">
        <w:rPr>
          <w:szCs w:val="24"/>
        </w:rPr>
        <w:t xml:space="preserve">gegeben wird, kann der </w:t>
      </w:r>
      <w:r w:rsidR="00F70807">
        <w:rPr>
          <w:szCs w:val="24"/>
        </w:rPr>
        <w:t>„</w:t>
      </w:r>
      <w:r w:rsidRPr="00355B2A">
        <w:rPr>
          <w:szCs w:val="24"/>
        </w:rPr>
        <w:t>Import</w:t>
      </w:r>
      <w:r w:rsidR="00F70807">
        <w:rPr>
          <w:szCs w:val="24"/>
        </w:rPr>
        <w:t>“</w:t>
      </w:r>
      <w:r w:rsidRPr="00355B2A">
        <w:rPr>
          <w:szCs w:val="24"/>
        </w:rPr>
        <w:t xml:space="preserve"> trotzdem durchgeführt werden – der Transkriptkopf bleibt dann leer.</w:t>
      </w:r>
    </w:p>
    <w:p w:rsidR="00834CDE" w:rsidRPr="00355B2A" w:rsidRDefault="00834CDE" w:rsidP="00834CDE">
      <w:pPr>
        <w:pStyle w:val="Aufzhlungszeichen1"/>
        <w:rPr>
          <w:szCs w:val="24"/>
        </w:rPr>
      </w:pPr>
      <w:r w:rsidRPr="00355B2A">
        <w:rPr>
          <w:szCs w:val="24"/>
          <w:shd w:val="clear" w:color="auto" w:fill="D9D9D9"/>
        </w:rPr>
        <w:t>Speakers file:</w:t>
      </w:r>
      <w:r w:rsidRPr="00355B2A">
        <w:rPr>
          <w:szCs w:val="24"/>
        </w:rPr>
        <w:t xml:space="preserve"> Dies ist die Datei, die die Namen und Siglen der Sprecher enthält. HIAT-DOS gibt solchen Dateien standardmäßig die Endung </w:t>
      </w:r>
      <w:r w:rsidR="00F70807">
        <w:rPr>
          <w:szCs w:val="24"/>
        </w:rPr>
        <w:t>„</w:t>
      </w:r>
      <w:r w:rsidRPr="00355B2A">
        <w:rPr>
          <w:szCs w:val="24"/>
        </w:rPr>
        <w:t>.sig</w:t>
      </w:r>
      <w:r w:rsidR="00F70807">
        <w:rPr>
          <w:szCs w:val="24"/>
        </w:rPr>
        <w:t>“</w:t>
      </w:r>
      <w:r w:rsidRPr="00355B2A">
        <w:rPr>
          <w:szCs w:val="24"/>
        </w:rPr>
        <w:t xml:space="preserve">. Klicken Sie auf </w:t>
      </w:r>
      <w:r w:rsidR="00F70807">
        <w:rPr>
          <w:szCs w:val="24"/>
        </w:rPr>
        <w:t>„</w:t>
      </w:r>
      <w:r w:rsidR="00D7683A" w:rsidRPr="00D7683A">
        <w:rPr>
          <w:szCs w:val="24"/>
        </w:rPr>
        <w:t>Browse...</w:t>
      </w:r>
      <w:r w:rsidR="00F70807">
        <w:rPr>
          <w:szCs w:val="24"/>
        </w:rPr>
        <w:t>“</w:t>
      </w:r>
      <w:r w:rsidRPr="00355B2A">
        <w:rPr>
          <w:szCs w:val="24"/>
        </w:rPr>
        <w:t xml:space="preserve"> um die Datei mittels eines Datei-Dialogs zu suchen. Wenn keine Datei a</w:t>
      </w:r>
      <w:r w:rsidRPr="00355B2A">
        <w:rPr>
          <w:szCs w:val="24"/>
        </w:rPr>
        <w:t>n</w:t>
      </w:r>
      <w:r w:rsidRPr="00355B2A">
        <w:rPr>
          <w:szCs w:val="24"/>
        </w:rPr>
        <w:t xml:space="preserve">gegeben wird, kann der </w:t>
      </w:r>
      <w:r w:rsidR="00F70807">
        <w:rPr>
          <w:szCs w:val="24"/>
        </w:rPr>
        <w:t>„</w:t>
      </w:r>
      <w:r w:rsidRPr="00355B2A">
        <w:rPr>
          <w:szCs w:val="24"/>
        </w:rPr>
        <w:t>Import</w:t>
      </w:r>
      <w:r w:rsidR="00F70807">
        <w:rPr>
          <w:szCs w:val="24"/>
        </w:rPr>
        <w:t>“</w:t>
      </w:r>
      <w:r w:rsidRPr="00355B2A">
        <w:rPr>
          <w:szCs w:val="24"/>
        </w:rPr>
        <w:t xml:space="preserve"> trotzdem durchgeführt werden – die Sprechertabelle wird dann automatisch generiert, Sprechersiglen und -namen können im Partitur-Editor nachgetragen werden.</w:t>
      </w:r>
    </w:p>
    <w:p w:rsidR="00834CDE" w:rsidRPr="00355B2A" w:rsidRDefault="00834CDE" w:rsidP="00834CDE">
      <w:pPr>
        <w:pStyle w:val="Aufzhlungszeichen1"/>
        <w:rPr>
          <w:szCs w:val="24"/>
        </w:rPr>
      </w:pPr>
      <w:r w:rsidRPr="00355B2A">
        <w:rPr>
          <w:szCs w:val="24"/>
          <w:shd w:val="clear" w:color="auto" w:fill="D9D9D9"/>
        </w:rPr>
        <w:t>Method for calculating synchronisation points:</w:t>
      </w:r>
      <w:r w:rsidRPr="00355B2A">
        <w:rPr>
          <w:szCs w:val="24"/>
        </w:rPr>
        <w:t xml:space="preserve"> Bei der Berechnung der Synchronisat</w:t>
      </w:r>
      <w:r w:rsidRPr="00355B2A">
        <w:rPr>
          <w:szCs w:val="24"/>
        </w:rPr>
        <w:t>i</w:t>
      </w:r>
      <w:r w:rsidRPr="00355B2A">
        <w:rPr>
          <w:szCs w:val="24"/>
        </w:rPr>
        <w:t>onspunkte können entweder nur die linken oder die linken und rechten Grenzen von Einträgen in den HIAT-DOS-Spuren verwendet werden. Verlässliche Synchronisat</w:t>
      </w:r>
      <w:r w:rsidRPr="00355B2A">
        <w:rPr>
          <w:szCs w:val="24"/>
        </w:rPr>
        <w:t>i</w:t>
      </w:r>
      <w:r w:rsidRPr="00355B2A">
        <w:rPr>
          <w:szCs w:val="24"/>
        </w:rPr>
        <w:t>onspunkte sind eigentlich nur die linken Grenzen. Wenn sie zusätzlich die rechten Grenzen verwenden, reduziert sich aber unter Umständen der Nachbearbeitungsau</w:t>
      </w:r>
      <w:r w:rsidRPr="00355B2A">
        <w:rPr>
          <w:szCs w:val="24"/>
        </w:rPr>
        <w:t>f</w:t>
      </w:r>
      <w:r w:rsidRPr="00355B2A">
        <w:rPr>
          <w:szCs w:val="24"/>
        </w:rPr>
        <w:t>wand.</w:t>
      </w:r>
    </w:p>
    <w:p w:rsidR="00834CDE" w:rsidRPr="00355B2A" w:rsidRDefault="00834CDE" w:rsidP="00834CDE">
      <w:pPr>
        <w:pStyle w:val="Aufzhlungszeichen1"/>
        <w:rPr>
          <w:szCs w:val="24"/>
        </w:rPr>
      </w:pPr>
      <w:r w:rsidRPr="00355B2A">
        <w:rPr>
          <w:szCs w:val="24"/>
          <w:shd w:val="clear" w:color="auto" w:fill="D9D9D9"/>
        </w:rPr>
        <w:t>Remove holes (after manual wrap):</w:t>
      </w:r>
      <w:r w:rsidRPr="00355B2A">
        <w:rPr>
          <w:szCs w:val="24"/>
        </w:rPr>
        <w:t xml:space="preserve"> Diese (zeitaufwendige) Methode empfiehlt sich, wenn Sie eine HIAT-DOS-Datei mit nachbearbeitetem Umbruch </w:t>
      </w:r>
      <w:r w:rsidR="00F70807">
        <w:rPr>
          <w:szCs w:val="24"/>
        </w:rPr>
        <w:t>„</w:t>
      </w:r>
      <w:r w:rsidRPr="00355B2A">
        <w:rPr>
          <w:szCs w:val="24"/>
        </w:rPr>
        <w:t>importieren</w:t>
      </w:r>
      <w:r w:rsidR="00F70807">
        <w:rPr>
          <w:szCs w:val="24"/>
        </w:rPr>
        <w:t>“</w:t>
      </w:r>
      <w:r w:rsidRPr="00355B2A">
        <w:rPr>
          <w:szCs w:val="24"/>
        </w:rPr>
        <w:t xml:space="preserve"> möc</w:t>
      </w:r>
      <w:r w:rsidRPr="00355B2A">
        <w:rPr>
          <w:szCs w:val="24"/>
        </w:rPr>
        <w:t>h</w:t>
      </w:r>
      <w:r w:rsidRPr="00355B2A">
        <w:rPr>
          <w:szCs w:val="24"/>
        </w:rPr>
        <w:t>ten.</w:t>
      </w:r>
    </w:p>
    <w:p w:rsidR="00834CDE" w:rsidRPr="00355B2A" w:rsidRDefault="00834CDE" w:rsidP="00834CDE">
      <w:pPr>
        <w:pStyle w:val="Aufzhlungszeichen1"/>
        <w:rPr>
          <w:szCs w:val="24"/>
        </w:rPr>
      </w:pPr>
      <w:r w:rsidRPr="00355B2A">
        <w:rPr>
          <w:szCs w:val="24"/>
          <w:shd w:val="clear" w:color="auto" w:fill="D9D9D9"/>
        </w:rPr>
        <w:t>Replace symbols:</w:t>
      </w:r>
      <w:r w:rsidRPr="00355B2A">
        <w:rPr>
          <w:szCs w:val="24"/>
        </w:rPr>
        <w:t xml:space="preserve"> HIAT-DOS benutzt eine nicht ANSI-konforme Kodierungsmethode für deutsche Umlaute. Diese Zeichen werden standardmäßig ersetzt (außerdem auch einige Ersatzzeichen für skandinavische Sonderzeichen). Wenn Sie die zu ersetzenden Zeichen ändern möchten, klicken Sie auf </w:t>
      </w:r>
      <w:r w:rsidR="00F70807">
        <w:rPr>
          <w:szCs w:val="24"/>
        </w:rPr>
        <w:t>„</w:t>
      </w:r>
      <w:r w:rsidRPr="00D7683A">
        <w:rPr>
          <w:szCs w:val="24"/>
        </w:rPr>
        <w:t>Change</w:t>
      </w:r>
      <w:r w:rsidR="00D7683A">
        <w:rPr>
          <w:szCs w:val="24"/>
        </w:rPr>
        <w:t>…</w:t>
      </w:r>
      <w:r w:rsidR="00F70807">
        <w:rPr>
          <w:szCs w:val="24"/>
        </w:rPr>
        <w:t>“</w:t>
      </w:r>
      <w:r w:rsidRPr="00355B2A">
        <w:rPr>
          <w:i/>
          <w:szCs w:val="24"/>
        </w:rPr>
        <w:t xml:space="preserve"> </w:t>
      </w:r>
      <w:r w:rsidRPr="00355B2A">
        <w:rPr>
          <w:szCs w:val="24"/>
        </w:rPr>
        <w:t xml:space="preserve">, um folgenden Dialog angezeigt </w:t>
      </w:r>
      <w:r w:rsidRPr="00355B2A">
        <w:rPr>
          <w:szCs w:val="24"/>
        </w:rPr>
        <w:lastRenderedPageBreak/>
        <w:t>zu bekommen:</w:t>
      </w:r>
    </w:p>
    <w:p w:rsidR="00834CDE" w:rsidRPr="00355B2A" w:rsidRDefault="00834CDE" w:rsidP="00834CDE">
      <w:pPr>
        <w:pStyle w:val="Standard-BlockCharCharChar"/>
        <w:rPr>
          <w:szCs w:val="24"/>
        </w:rPr>
      </w:pPr>
    </w:p>
    <w:p w:rsidR="00834CDE" w:rsidRPr="00355B2A" w:rsidRDefault="00F17B16" w:rsidP="00834CDE">
      <w:pPr>
        <w:pStyle w:val="BildChar"/>
        <w:rPr>
          <w:sz w:val="24"/>
          <w:szCs w:val="24"/>
        </w:rPr>
      </w:pPr>
      <w:r w:rsidRPr="00355B2A">
        <w:rPr>
          <w:noProof/>
          <w:sz w:val="24"/>
          <w:szCs w:val="24"/>
        </w:rPr>
        <w:drawing>
          <wp:inline distT="0" distB="0" distL="0" distR="0" wp14:anchorId="2B5C7FA6" wp14:editId="1699CEC3">
            <wp:extent cx="2933700" cy="3848100"/>
            <wp:effectExtent l="0" t="0" r="0"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33700" cy="3848100"/>
                    </a:xfrm>
                    <a:prstGeom prst="rect">
                      <a:avLst/>
                    </a:prstGeom>
                    <a:noFill/>
                    <a:ln>
                      <a:noFill/>
                    </a:ln>
                  </pic:spPr>
                </pic:pic>
              </a:graphicData>
            </a:graphic>
          </wp:inline>
        </w:drawing>
      </w:r>
    </w:p>
    <w:p w:rsidR="00834CDE" w:rsidRPr="00355B2A" w:rsidRDefault="00834CDE" w:rsidP="00834CDE">
      <w:pPr>
        <w:pStyle w:val="Standard-BlockCharCharChar"/>
        <w:rPr>
          <w:szCs w:val="24"/>
        </w:rPr>
      </w:pPr>
    </w:p>
    <w:p w:rsidR="00530CE6" w:rsidRDefault="00834CDE" w:rsidP="00530CE6">
      <w:pPr>
        <w:pStyle w:val="Standard-BlockCharCharChar"/>
        <w:ind w:left="482"/>
        <w:rPr>
          <w:szCs w:val="24"/>
        </w:rPr>
      </w:pPr>
      <w:r w:rsidRPr="00355B2A">
        <w:rPr>
          <w:szCs w:val="24"/>
        </w:rPr>
        <w:t xml:space="preserve">In der Liste sind alle Ersetzungen aufgeführt, einmal als Glyph, dahinter in Klammern die zugehörige dezimale Unicode-Zahl. Um eine einzelne Ersetzung zu entfernen, markieren Sie diese in der Liste und klicken Sie </w:t>
      </w:r>
      <w:r w:rsidR="00F70807">
        <w:rPr>
          <w:szCs w:val="24"/>
        </w:rPr>
        <w:t>„</w:t>
      </w:r>
      <w:r w:rsidRPr="00D7683A">
        <w:rPr>
          <w:szCs w:val="24"/>
        </w:rPr>
        <w:t>Remove</w:t>
      </w:r>
      <w:r w:rsidR="00F70807">
        <w:rPr>
          <w:szCs w:val="24"/>
        </w:rPr>
        <w:t>“</w:t>
      </w:r>
      <w:r w:rsidRPr="00D7683A">
        <w:rPr>
          <w:szCs w:val="24"/>
        </w:rPr>
        <w:t>.</w:t>
      </w:r>
      <w:r w:rsidRPr="00355B2A">
        <w:rPr>
          <w:szCs w:val="24"/>
        </w:rPr>
        <w:t xml:space="preserve"> Um die gesamte Liste zu löschen, klicken Sie auf </w:t>
      </w:r>
      <w:r w:rsidR="00F70807">
        <w:rPr>
          <w:szCs w:val="24"/>
        </w:rPr>
        <w:t>„</w:t>
      </w:r>
      <w:r w:rsidRPr="00D7683A">
        <w:rPr>
          <w:szCs w:val="24"/>
        </w:rPr>
        <w:t>Remove all</w:t>
      </w:r>
      <w:r w:rsidR="00F70807">
        <w:rPr>
          <w:szCs w:val="24"/>
        </w:rPr>
        <w:t>“</w:t>
      </w:r>
      <w:r w:rsidRPr="00D7683A">
        <w:rPr>
          <w:szCs w:val="24"/>
        </w:rPr>
        <w:t xml:space="preserve">. Um nur die deutschen Umlaute und das </w:t>
      </w:r>
      <w:r w:rsidR="00F70807">
        <w:rPr>
          <w:szCs w:val="24"/>
        </w:rPr>
        <w:t>„</w:t>
      </w:r>
      <w:r w:rsidRPr="00D7683A">
        <w:rPr>
          <w:szCs w:val="24"/>
        </w:rPr>
        <w:t>ß</w:t>
      </w:r>
      <w:r w:rsidR="00F70807">
        <w:rPr>
          <w:szCs w:val="24"/>
        </w:rPr>
        <w:t>“</w:t>
      </w:r>
      <w:r w:rsidRPr="00D7683A">
        <w:rPr>
          <w:szCs w:val="24"/>
        </w:rPr>
        <w:t xml:space="preserve"> ersetzen zu lassen, kl</w:t>
      </w:r>
      <w:r w:rsidRPr="00D7683A">
        <w:rPr>
          <w:szCs w:val="24"/>
        </w:rPr>
        <w:t>i</w:t>
      </w:r>
      <w:r w:rsidRPr="00D7683A">
        <w:rPr>
          <w:szCs w:val="24"/>
        </w:rPr>
        <w:t xml:space="preserve">cken Sie auf </w:t>
      </w:r>
      <w:r w:rsidR="00F70807">
        <w:rPr>
          <w:szCs w:val="24"/>
        </w:rPr>
        <w:t>„</w:t>
      </w:r>
      <w:r w:rsidRPr="00D7683A">
        <w:rPr>
          <w:szCs w:val="24"/>
        </w:rPr>
        <w:t>Standard</w:t>
      </w:r>
      <w:r w:rsidR="00F70807">
        <w:rPr>
          <w:szCs w:val="24"/>
        </w:rPr>
        <w:t>“</w:t>
      </w:r>
      <w:r w:rsidRPr="00D7683A">
        <w:rPr>
          <w:szCs w:val="24"/>
        </w:rPr>
        <w:t xml:space="preserve">. Um eine Ersetzung hinzuzufügen, geben Sie die entsprechenden dezimalen Unicode-Zahlen in die Felder </w:t>
      </w:r>
      <w:r w:rsidR="00F70807">
        <w:rPr>
          <w:szCs w:val="24"/>
        </w:rPr>
        <w:t>„</w:t>
      </w:r>
      <w:r w:rsidRPr="00D7683A">
        <w:rPr>
          <w:szCs w:val="24"/>
        </w:rPr>
        <w:t>To be replaced</w:t>
      </w:r>
      <w:r w:rsidR="00F70807">
        <w:rPr>
          <w:szCs w:val="24"/>
        </w:rPr>
        <w:t>“</w:t>
      </w:r>
      <w:r w:rsidRPr="00D7683A">
        <w:rPr>
          <w:szCs w:val="24"/>
        </w:rPr>
        <w:t xml:space="preserve"> und </w:t>
      </w:r>
      <w:r w:rsidR="00F70807">
        <w:rPr>
          <w:szCs w:val="24"/>
        </w:rPr>
        <w:t>„</w:t>
      </w:r>
      <w:r w:rsidRPr="00D7683A">
        <w:rPr>
          <w:szCs w:val="24"/>
        </w:rPr>
        <w:t>Replacement</w:t>
      </w:r>
      <w:r w:rsidR="00F70807">
        <w:rPr>
          <w:szCs w:val="24"/>
        </w:rPr>
        <w:t>“</w:t>
      </w:r>
      <w:r w:rsidRPr="00D7683A">
        <w:rPr>
          <w:szCs w:val="24"/>
        </w:rPr>
        <w:t xml:space="preserve"> ein und kl</w:t>
      </w:r>
      <w:r w:rsidRPr="00D7683A">
        <w:rPr>
          <w:szCs w:val="24"/>
        </w:rPr>
        <w:t>i</w:t>
      </w:r>
      <w:r w:rsidRPr="00D7683A">
        <w:rPr>
          <w:szCs w:val="24"/>
        </w:rPr>
        <w:t xml:space="preserve">cken Sie dann auf </w:t>
      </w:r>
      <w:r w:rsidR="00F70807">
        <w:rPr>
          <w:szCs w:val="24"/>
        </w:rPr>
        <w:t>„</w:t>
      </w:r>
      <w:r w:rsidRPr="00D7683A">
        <w:rPr>
          <w:szCs w:val="24"/>
        </w:rPr>
        <w:t>Add!</w:t>
      </w:r>
      <w:r w:rsidR="00F70807">
        <w:rPr>
          <w:szCs w:val="24"/>
        </w:rPr>
        <w:t>“</w:t>
      </w:r>
      <w:r w:rsidRPr="00D7683A">
        <w:rPr>
          <w:szCs w:val="24"/>
        </w:rPr>
        <w:t xml:space="preserve">. Verlassen Sie den Dialog über </w:t>
      </w:r>
      <w:r w:rsidR="00F70807">
        <w:rPr>
          <w:szCs w:val="24"/>
        </w:rPr>
        <w:t>„</w:t>
      </w:r>
      <w:r w:rsidRPr="00D7683A">
        <w:rPr>
          <w:szCs w:val="24"/>
        </w:rPr>
        <w:t>OK</w:t>
      </w:r>
      <w:r w:rsidR="006352D9">
        <w:rPr>
          <w:szCs w:val="24"/>
        </w:rPr>
        <w:t>“</w:t>
      </w:r>
      <w:r w:rsidRPr="00D7683A">
        <w:rPr>
          <w:szCs w:val="24"/>
        </w:rPr>
        <w:t>, um</w:t>
      </w:r>
      <w:r w:rsidRPr="00355B2A">
        <w:rPr>
          <w:szCs w:val="24"/>
        </w:rPr>
        <w:t xml:space="preserve"> die Änderungen zu übernehmen.</w:t>
      </w:r>
    </w:p>
    <w:p w:rsidR="00530CE6" w:rsidRDefault="00530CE6" w:rsidP="00530CE6">
      <w:pPr>
        <w:pStyle w:val="Standard-BlockCharCharChar"/>
        <w:ind w:left="482"/>
        <w:rPr>
          <w:szCs w:val="24"/>
        </w:rPr>
      </w:pPr>
    </w:p>
    <w:p w:rsidR="00D51FC5" w:rsidRPr="00355B2A" w:rsidRDefault="00EE62CA" w:rsidP="00530CE6">
      <w:pPr>
        <w:pStyle w:val="Standard-BlockCharCharChar"/>
        <w:ind w:left="482" w:hanging="482"/>
        <w:rPr>
          <w:szCs w:val="24"/>
        </w:rPr>
      </w:pPr>
      <w:r w:rsidRPr="00355B2A">
        <w:rPr>
          <w:szCs w:val="24"/>
        </w:rPr>
        <w:t>1</w:t>
      </w:r>
      <w:r w:rsidR="00D56DAA" w:rsidRPr="00355B2A">
        <w:rPr>
          <w:szCs w:val="24"/>
        </w:rPr>
        <w:t>4</w:t>
      </w:r>
      <w:r w:rsidR="00834CDE" w:rsidRPr="00355B2A">
        <w:rPr>
          <w:szCs w:val="24"/>
        </w:rPr>
        <w:t xml:space="preserve">. </w:t>
      </w:r>
      <w:r w:rsidR="00834CDE" w:rsidRPr="001047F3">
        <w:rPr>
          <w:szCs w:val="24"/>
          <w:shd w:val="clear" w:color="auto" w:fill="D9D9D9"/>
        </w:rPr>
        <w:t>ExSync file:</w:t>
      </w:r>
      <w:r w:rsidR="00834CDE" w:rsidRPr="00D7683A">
        <w:rPr>
          <w:szCs w:val="24"/>
        </w:rPr>
        <w:t xml:space="preserve"> </w:t>
      </w:r>
      <w:r w:rsidR="00D51FC5" w:rsidRPr="00355B2A">
        <w:rPr>
          <w:szCs w:val="24"/>
        </w:rPr>
        <w:t>Importieren von Daten, die aus dem syncWRITER ausgelesen wurden (</w:t>
      </w:r>
      <w:r w:rsidR="00F70807">
        <w:rPr>
          <w:szCs w:val="24"/>
        </w:rPr>
        <w:t>„</w:t>
      </w:r>
      <w:r w:rsidR="00D51FC5" w:rsidRPr="00355B2A">
        <w:rPr>
          <w:szCs w:val="24"/>
        </w:rPr>
        <w:t>ExSync Data</w:t>
      </w:r>
      <w:r w:rsidR="006352D9">
        <w:rPr>
          <w:szCs w:val="24"/>
        </w:rPr>
        <w:t>“</w:t>
      </w:r>
      <w:r w:rsidR="00D51FC5" w:rsidRPr="00355B2A">
        <w:rPr>
          <w:szCs w:val="24"/>
        </w:rPr>
        <w:t xml:space="preserve">). Die genaue Funktionsweise ist </w:t>
      </w:r>
      <w:r w:rsidR="00B8465C" w:rsidRPr="00355B2A">
        <w:rPr>
          <w:szCs w:val="24"/>
        </w:rPr>
        <w:t xml:space="preserve">im Dokument </w:t>
      </w:r>
      <w:r w:rsidR="00B8465C" w:rsidRPr="00355B2A">
        <w:rPr>
          <w:rStyle w:val="Dokumentation"/>
          <w:szCs w:val="24"/>
        </w:rPr>
        <w:t>Leitfaden für die Konve</w:t>
      </w:r>
      <w:r w:rsidR="00B8465C" w:rsidRPr="00355B2A">
        <w:rPr>
          <w:rStyle w:val="Dokumentation"/>
          <w:szCs w:val="24"/>
        </w:rPr>
        <w:t>r</w:t>
      </w:r>
      <w:r w:rsidR="00B8465C" w:rsidRPr="00355B2A">
        <w:rPr>
          <w:rStyle w:val="Dokumentation"/>
          <w:szCs w:val="24"/>
        </w:rPr>
        <w:t>tierung von Legacy Data</w:t>
      </w:r>
      <w:r w:rsidR="00B8465C" w:rsidRPr="00355B2A">
        <w:rPr>
          <w:szCs w:val="24"/>
        </w:rPr>
        <w:t xml:space="preserve"> </w:t>
      </w:r>
      <w:r w:rsidR="00D51FC5" w:rsidRPr="00355B2A">
        <w:rPr>
          <w:szCs w:val="24"/>
        </w:rPr>
        <w:t>aufgeführt.</w:t>
      </w:r>
    </w:p>
    <w:p w:rsidR="00F966D5" w:rsidRPr="00355B2A" w:rsidRDefault="00F966D5">
      <w:pPr>
        <w:pStyle w:val="Standard-BlockCharCharChar"/>
        <w:rPr>
          <w:szCs w:val="24"/>
        </w:rPr>
      </w:pPr>
    </w:p>
    <w:p w:rsidR="00D605A3" w:rsidRPr="00355B2A" w:rsidRDefault="00D605A3" w:rsidP="00530CE6">
      <w:pPr>
        <w:pStyle w:val="Standard-BlockCharCharChar"/>
        <w:ind w:left="482" w:hanging="482"/>
        <w:rPr>
          <w:szCs w:val="24"/>
        </w:rPr>
      </w:pPr>
      <w:r w:rsidRPr="00355B2A">
        <w:rPr>
          <w:szCs w:val="24"/>
        </w:rPr>
        <w:t xml:space="preserve">15. </w:t>
      </w:r>
      <w:r w:rsidRPr="001047F3">
        <w:rPr>
          <w:szCs w:val="24"/>
          <w:shd w:val="clear" w:color="auto" w:fill="D9D9D9"/>
        </w:rPr>
        <w:t>CHAT Transcript:</w:t>
      </w:r>
      <w:r w:rsidRPr="00355B2A">
        <w:rPr>
          <w:szCs w:val="24"/>
        </w:rPr>
        <w:t xml:space="preserve"> Importieren von Daten, die mit dem CLAN-Editor des CHILDES-Systems erstellt wurden.</w:t>
      </w:r>
    </w:p>
    <w:p w:rsidR="00D605A3" w:rsidRPr="00355B2A" w:rsidRDefault="00D605A3">
      <w:pPr>
        <w:pStyle w:val="Standard-BlockCharCharChar"/>
        <w:rPr>
          <w:szCs w:val="24"/>
        </w:rPr>
      </w:pPr>
    </w:p>
    <w:p w:rsidR="00607320" w:rsidRPr="00355B2A" w:rsidRDefault="00607320" w:rsidP="00530CE6">
      <w:pPr>
        <w:pStyle w:val="Standard-BlockCharCharChar"/>
        <w:ind w:left="482" w:hanging="482"/>
        <w:rPr>
          <w:szCs w:val="24"/>
        </w:rPr>
      </w:pPr>
      <w:r w:rsidRPr="00355B2A">
        <w:rPr>
          <w:szCs w:val="24"/>
        </w:rPr>
        <w:t xml:space="preserve">16. </w:t>
      </w:r>
      <w:r w:rsidRPr="001047F3">
        <w:rPr>
          <w:szCs w:val="24"/>
          <w:shd w:val="clear" w:color="auto" w:fill="D9D9D9"/>
        </w:rPr>
        <w:t>Phon transcription:</w:t>
      </w:r>
      <w:r w:rsidRPr="00D7683A">
        <w:rPr>
          <w:szCs w:val="24"/>
        </w:rPr>
        <w:t xml:space="preserve"> </w:t>
      </w:r>
      <w:r w:rsidRPr="00355B2A">
        <w:rPr>
          <w:szCs w:val="24"/>
        </w:rPr>
        <w:t>Importieren von Daten, die mit dem Phon-Editor des Phonbank-Systems erstellt wurden.</w:t>
      </w:r>
    </w:p>
    <w:p w:rsidR="00607320" w:rsidRPr="00355B2A" w:rsidRDefault="00607320">
      <w:pPr>
        <w:pStyle w:val="Standard-BlockCharCharChar"/>
        <w:rPr>
          <w:szCs w:val="24"/>
        </w:rPr>
      </w:pPr>
    </w:p>
    <w:p w:rsidR="00607320" w:rsidRPr="00355B2A" w:rsidRDefault="00607320">
      <w:pPr>
        <w:pStyle w:val="Standard-BlockCharCharChar"/>
      </w:pPr>
    </w:p>
    <w:p w:rsidR="00D51FC5" w:rsidRPr="00530CE6" w:rsidRDefault="00F966D5" w:rsidP="00530CE6">
      <w:pPr>
        <w:pStyle w:val="berschrift3"/>
        <w:rPr>
          <w:rStyle w:val="Menufunction"/>
          <w:b w:val="0"/>
        </w:rPr>
      </w:pPr>
      <w:bookmarkStart w:id="116" w:name="_File_&gt;_Import_&gt;_Praat_TextGrid..."/>
      <w:bookmarkStart w:id="117" w:name="_File_&gt;_Import_&gt;_TEI..."/>
      <w:bookmarkStart w:id="118" w:name="_File_&gt;_Import_&gt;_„Import“_HIAT-DOS.."/>
      <w:bookmarkStart w:id="119" w:name="_File_&gt;_Export_&gt;_TASX..."/>
      <w:bookmarkStart w:id="120" w:name="_Toc55213835"/>
      <w:bookmarkStart w:id="121" w:name="_Toc69129823"/>
      <w:bookmarkStart w:id="122" w:name="_Toc69129964"/>
      <w:bookmarkStart w:id="123" w:name="_Ref108437938"/>
      <w:bookmarkStart w:id="124" w:name="_Toc398708139"/>
      <w:bookmarkEnd w:id="116"/>
      <w:bookmarkEnd w:id="117"/>
      <w:bookmarkEnd w:id="118"/>
      <w:bookmarkEnd w:id="119"/>
      <w:r w:rsidRPr="00530CE6">
        <w:rPr>
          <w:rStyle w:val="Menufunction"/>
          <w:b w:val="0"/>
        </w:rPr>
        <w:t>File </w:t>
      </w:r>
      <w:r w:rsidR="00F417B2" w:rsidRPr="00530CE6">
        <w:rPr>
          <w:rStyle w:val="Menufunction"/>
          <w:b w:val="0"/>
        </w:rPr>
        <w:t>&gt;</w:t>
      </w:r>
      <w:r w:rsidRPr="00530CE6">
        <w:rPr>
          <w:rStyle w:val="Menufunction"/>
          <w:b w:val="0"/>
        </w:rPr>
        <w:t> Export</w:t>
      </w:r>
      <w:bookmarkEnd w:id="120"/>
      <w:bookmarkEnd w:id="121"/>
      <w:bookmarkEnd w:id="122"/>
      <w:bookmarkEnd w:id="123"/>
      <w:bookmarkEnd w:id="124"/>
    </w:p>
    <w:p w:rsidR="00D51FC5" w:rsidRPr="00355B2A" w:rsidRDefault="00D51FC5" w:rsidP="00D51FC5">
      <w:pPr>
        <w:rPr>
          <w:rFonts w:ascii="Times New Roman" w:hAnsi="Times New Roman"/>
          <w:sz w:val="24"/>
          <w:szCs w:val="24"/>
        </w:rPr>
      </w:pPr>
      <w:r w:rsidRPr="00355B2A">
        <w:rPr>
          <w:rFonts w:ascii="Times New Roman" w:hAnsi="Times New Roman"/>
          <w:sz w:val="24"/>
          <w:szCs w:val="24"/>
        </w:rPr>
        <w:t>Öffnet einen Dialog zum Exportieren in verschiedene</w:t>
      </w:r>
      <w:r w:rsidR="00530CE6">
        <w:rPr>
          <w:rFonts w:ascii="Times New Roman" w:hAnsi="Times New Roman"/>
          <w:sz w:val="24"/>
          <w:szCs w:val="24"/>
        </w:rPr>
        <w:t xml:space="preserve"> </w:t>
      </w:r>
      <w:r w:rsidRPr="00355B2A">
        <w:rPr>
          <w:rFonts w:ascii="Times New Roman" w:hAnsi="Times New Roman"/>
          <w:sz w:val="24"/>
          <w:szCs w:val="24"/>
        </w:rPr>
        <w:t>andere Formate</w:t>
      </w:r>
      <w:r w:rsidR="00530CE6">
        <w:rPr>
          <w:rFonts w:ascii="Times New Roman" w:hAnsi="Times New Roman"/>
          <w:sz w:val="24"/>
          <w:szCs w:val="24"/>
        </w:rPr>
        <w:t xml:space="preserve">. Über die Drop-Down-Liste </w:t>
      </w:r>
      <w:r w:rsidR="00F70807">
        <w:rPr>
          <w:rFonts w:ascii="Times New Roman" w:hAnsi="Times New Roman"/>
          <w:sz w:val="24"/>
          <w:szCs w:val="24"/>
        </w:rPr>
        <w:t>„</w:t>
      </w:r>
      <w:r w:rsidRPr="00355B2A">
        <w:rPr>
          <w:rFonts w:ascii="Times New Roman" w:hAnsi="Times New Roman"/>
          <w:sz w:val="24"/>
          <w:szCs w:val="24"/>
        </w:rPr>
        <w:t>Dateityp</w:t>
      </w:r>
      <w:r w:rsidR="00F70807">
        <w:rPr>
          <w:rFonts w:ascii="Times New Roman" w:hAnsi="Times New Roman"/>
          <w:sz w:val="24"/>
          <w:szCs w:val="24"/>
        </w:rPr>
        <w:t>“</w:t>
      </w:r>
      <w:r w:rsidRPr="00355B2A">
        <w:rPr>
          <w:rFonts w:ascii="Times New Roman" w:hAnsi="Times New Roman"/>
          <w:sz w:val="24"/>
          <w:szCs w:val="24"/>
        </w:rPr>
        <w:t xml:space="preserve"> </w:t>
      </w:r>
      <w:r w:rsidR="00530CE6">
        <w:rPr>
          <w:rFonts w:ascii="Times New Roman" w:hAnsi="Times New Roman"/>
          <w:sz w:val="24"/>
          <w:szCs w:val="24"/>
        </w:rPr>
        <w:t>wird die Auswahl angezeigt</w:t>
      </w:r>
      <w:r w:rsidRPr="00355B2A">
        <w:rPr>
          <w:rFonts w:ascii="Times New Roman" w:hAnsi="Times New Roman"/>
          <w:sz w:val="24"/>
          <w:szCs w:val="24"/>
        </w:rPr>
        <w:t>:</w:t>
      </w:r>
    </w:p>
    <w:p w:rsidR="00D51FC5" w:rsidRPr="00355B2A" w:rsidRDefault="00D51FC5" w:rsidP="00D51FC5">
      <w:pPr>
        <w:rPr>
          <w:rFonts w:ascii="Times New Roman" w:hAnsi="Times New Roman"/>
          <w:sz w:val="24"/>
          <w:szCs w:val="24"/>
        </w:rPr>
      </w:pPr>
    </w:p>
    <w:p w:rsidR="00D51FC5" w:rsidRPr="00355B2A" w:rsidRDefault="00F17B16" w:rsidP="00D51FC5">
      <w:pPr>
        <w:jc w:val="center"/>
        <w:rPr>
          <w:rFonts w:ascii="Times New Roman" w:hAnsi="Times New Roman"/>
          <w:b/>
          <w:bCs/>
          <w:color w:val="0000FF"/>
          <w:sz w:val="24"/>
          <w:szCs w:val="24"/>
        </w:rPr>
      </w:pPr>
      <w:r w:rsidRPr="00355B2A">
        <w:rPr>
          <w:rFonts w:ascii="Times New Roman" w:hAnsi="Times New Roman"/>
          <w:b/>
          <w:bCs/>
          <w:noProof/>
          <w:color w:val="0000FF"/>
          <w:sz w:val="24"/>
          <w:szCs w:val="24"/>
        </w:rPr>
        <w:lastRenderedPageBreak/>
        <w:drawing>
          <wp:inline distT="0" distB="0" distL="0" distR="0" wp14:anchorId="259DBEF2" wp14:editId="2FB314EB">
            <wp:extent cx="3467100" cy="1333500"/>
            <wp:effectExtent l="0" t="0" r="0" b="0"/>
            <wp:docPr id="71"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67100" cy="1333500"/>
                    </a:xfrm>
                    <a:prstGeom prst="rect">
                      <a:avLst/>
                    </a:prstGeom>
                    <a:noFill/>
                    <a:ln>
                      <a:noFill/>
                    </a:ln>
                  </pic:spPr>
                </pic:pic>
              </a:graphicData>
            </a:graphic>
          </wp:inline>
        </w:drawing>
      </w:r>
    </w:p>
    <w:p w:rsidR="00D51FC5" w:rsidRPr="00355B2A" w:rsidRDefault="00D51FC5" w:rsidP="00D51FC5">
      <w:pPr>
        <w:rPr>
          <w:rFonts w:ascii="Times New Roman" w:hAnsi="Times New Roman"/>
          <w:sz w:val="24"/>
          <w:szCs w:val="24"/>
        </w:rPr>
      </w:pPr>
    </w:p>
    <w:p w:rsidR="00F966D5" w:rsidRPr="00355B2A" w:rsidRDefault="00D51FC5" w:rsidP="00A90240">
      <w:pPr>
        <w:ind w:left="567" w:hanging="567"/>
        <w:rPr>
          <w:rFonts w:ascii="Times New Roman" w:hAnsi="Times New Roman"/>
          <w:sz w:val="24"/>
          <w:szCs w:val="24"/>
        </w:rPr>
      </w:pPr>
      <w:r w:rsidRPr="00355B2A">
        <w:rPr>
          <w:rFonts w:ascii="Times New Roman" w:hAnsi="Times New Roman"/>
          <w:sz w:val="24"/>
          <w:szCs w:val="24"/>
        </w:rPr>
        <w:t xml:space="preserve">1. </w:t>
      </w:r>
      <w:r w:rsidRPr="001047F3">
        <w:rPr>
          <w:rFonts w:ascii="Times New Roman" w:hAnsi="Times New Roman"/>
          <w:sz w:val="24"/>
          <w:szCs w:val="24"/>
          <w:shd w:val="clear" w:color="auto" w:fill="D9D9D9"/>
        </w:rPr>
        <w:t>TASX Annotation File:</w:t>
      </w:r>
      <w:r w:rsidRPr="00530CE6">
        <w:rPr>
          <w:rFonts w:ascii="Times New Roman" w:hAnsi="Times New Roman"/>
          <w:sz w:val="24"/>
          <w:szCs w:val="24"/>
        </w:rPr>
        <w:t xml:space="preserve"> </w:t>
      </w:r>
      <w:r w:rsidR="00F966D5" w:rsidRPr="00355B2A">
        <w:rPr>
          <w:rFonts w:ascii="Times New Roman" w:hAnsi="Times New Roman"/>
          <w:sz w:val="24"/>
          <w:szCs w:val="24"/>
        </w:rPr>
        <w:t>Die exportierte Datei kann im TASX-Annotator geöffnet und weite</w:t>
      </w:r>
      <w:r w:rsidR="00F966D5" w:rsidRPr="00355B2A">
        <w:rPr>
          <w:rFonts w:ascii="Times New Roman" w:hAnsi="Times New Roman"/>
          <w:sz w:val="24"/>
          <w:szCs w:val="24"/>
        </w:rPr>
        <w:t>r</w:t>
      </w:r>
      <w:r w:rsidR="00F966D5" w:rsidRPr="00355B2A">
        <w:rPr>
          <w:rFonts w:ascii="Times New Roman" w:hAnsi="Times New Roman"/>
          <w:sz w:val="24"/>
          <w:szCs w:val="24"/>
        </w:rPr>
        <w:t>bearbeitet werden. Bitte beachten Sie, dass ein solcher Export nur dann sinnvoll ist, wenn Sie zumindest einige Punkte der Zeitachse mit absoluten Zeitwerten versehen haben (nicht vorhandene absolute Zeitangaben werden interpoliert).</w:t>
      </w:r>
    </w:p>
    <w:p w:rsidR="00D51FC5" w:rsidRPr="00355B2A" w:rsidRDefault="00D51FC5" w:rsidP="00D51FC5">
      <w:pPr>
        <w:rPr>
          <w:rFonts w:ascii="Times New Roman" w:hAnsi="Times New Roman"/>
          <w:sz w:val="24"/>
          <w:szCs w:val="24"/>
        </w:rPr>
      </w:pPr>
    </w:p>
    <w:p w:rsidR="00D51FC5" w:rsidRPr="00355B2A" w:rsidRDefault="00D51FC5" w:rsidP="00A90240">
      <w:pPr>
        <w:pStyle w:val="Standard-BlockCharCharChar"/>
        <w:ind w:left="567" w:hanging="567"/>
        <w:rPr>
          <w:szCs w:val="24"/>
        </w:rPr>
      </w:pPr>
      <w:r w:rsidRPr="00355B2A">
        <w:rPr>
          <w:szCs w:val="24"/>
        </w:rPr>
        <w:t xml:space="preserve">2. </w:t>
      </w:r>
      <w:r w:rsidRPr="001047F3">
        <w:rPr>
          <w:szCs w:val="24"/>
          <w:shd w:val="clear" w:color="auto" w:fill="D9D9D9"/>
        </w:rPr>
        <w:t>Annotation Graph File:</w:t>
      </w:r>
      <w:r w:rsidRPr="00530CE6">
        <w:rPr>
          <w:szCs w:val="24"/>
        </w:rPr>
        <w:t xml:space="preserve"> </w:t>
      </w:r>
      <w:r w:rsidRPr="00355B2A">
        <w:rPr>
          <w:szCs w:val="24"/>
        </w:rPr>
        <w:t>Exportiert die aktuelle Transkription ins Atlas Interchange-Format, Level 0. Das Format kann als Austauschformat mit einer Reihe weiterer Tools (ANVIL, Transformer, MAVVissta, etc.) verwendet werden. Siehe dazu:</w:t>
      </w:r>
    </w:p>
    <w:p w:rsidR="00D51FC5" w:rsidRPr="00355B2A" w:rsidRDefault="00D51FC5" w:rsidP="00D51FC5">
      <w:pPr>
        <w:pStyle w:val="Standard-BlockCharCharChar"/>
        <w:rPr>
          <w:szCs w:val="24"/>
        </w:rPr>
      </w:pPr>
    </w:p>
    <w:p w:rsidR="00D51FC5" w:rsidRPr="00355B2A" w:rsidRDefault="00A90240" w:rsidP="00530CE6">
      <w:pPr>
        <w:pStyle w:val="Standard-BlockCharCharChar"/>
        <w:ind w:left="567" w:hanging="567"/>
        <w:rPr>
          <w:szCs w:val="24"/>
          <w:lang w:val="en-GB"/>
        </w:rPr>
      </w:pPr>
      <w:r w:rsidRPr="00355B2A">
        <w:rPr>
          <w:szCs w:val="24"/>
        </w:rPr>
        <w:tab/>
      </w:r>
      <w:r w:rsidR="00D51FC5" w:rsidRPr="00355B2A">
        <w:rPr>
          <w:szCs w:val="24"/>
        </w:rPr>
        <w:t xml:space="preserve">T.Schmidt, S. Duncan, O. Ehmer, J. Hoyt, M. Kipp, D. Loehr, M. Magnusson, T. Rose &amp; H. Sloetjes (2008): An exchange format for multimodal annotations. </w:t>
      </w:r>
      <w:r w:rsidR="00D51FC5" w:rsidRPr="00355B2A">
        <w:rPr>
          <w:szCs w:val="24"/>
          <w:lang w:val="en-GB"/>
        </w:rPr>
        <w:t xml:space="preserve">In: </w:t>
      </w:r>
      <w:r w:rsidR="00D51FC5" w:rsidRPr="00530CE6">
        <w:rPr>
          <w:i/>
          <w:szCs w:val="24"/>
          <w:lang w:val="en-GB"/>
        </w:rPr>
        <w:t>Proceedings of the Language Resource and Evalutation Conference 2008</w:t>
      </w:r>
      <w:r w:rsidR="00D51FC5" w:rsidRPr="00355B2A">
        <w:rPr>
          <w:szCs w:val="24"/>
          <w:lang w:val="en-GB"/>
        </w:rPr>
        <w:t>, Marrakech, Paris: ELRA.</w:t>
      </w:r>
    </w:p>
    <w:p w:rsidR="00D51FC5" w:rsidRPr="00355B2A" w:rsidRDefault="00D51FC5" w:rsidP="00D51FC5">
      <w:pPr>
        <w:rPr>
          <w:rFonts w:ascii="Times New Roman" w:hAnsi="Times New Roman"/>
          <w:sz w:val="24"/>
          <w:szCs w:val="24"/>
          <w:lang w:val="en-GB"/>
        </w:rPr>
      </w:pPr>
    </w:p>
    <w:p w:rsidR="00D51FC5" w:rsidRPr="00355B2A" w:rsidRDefault="00D51FC5" w:rsidP="00A90240">
      <w:pPr>
        <w:pStyle w:val="Standard-BlockCharCharChar"/>
        <w:ind w:left="567" w:hanging="567"/>
        <w:rPr>
          <w:szCs w:val="24"/>
        </w:rPr>
      </w:pPr>
      <w:r w:rsidRPr="00355B2A">
        <w:rPr>
          <w:szCs w:val="24"/>
        </w:rPr>
        <w:t xml:space="preserve">3. </w:t>
      </w:r>
      <w:r w:rsidRPr="001047F3">
        <w:rPr>
          <w:szCs w:val="24"/>
          <w:shd w:val="clear" w:color="auto" w:fill="D9D9D9"/>
        </w:rPr>
        <w:t>ELAN Annotation File:</w:t>
      </w:r>
      <w:r w:rsidRPr="00355B2A">
        <w:rPr>
          <w:szCs w:val="24"/>
        </w:rPr>
        <w:t xml:space="preserve"> Die exportierte Datei kann mit ELAN geöffnet und weiterbearbeitet werden. Bitte beachten Sie, dass ein solcher Export nur dann sinnvoll ist, wenn Sie zumi</w:t>
      </w:r>
      <w:r w:rsidRPr="00355B2A">
        <w:rPr>
          <w:szCs w:val="24"/>
        </w:rPr>
        <w:t>n</w:t>
      </w:r>
      <w:r w:rsidRPr="00355B2A">
        <w:rPr>
          <w:szCs w:val="24"/>
        </w:rPr>
        <w:t>dest einige Punkte der Zeitachse mit absoluten Zeitwerten versehen haben (nicht vorha</w:t>
      </w:r>
      <w:r w:rsidRPr="00355B2A">
        <w:rPr>
          <w:szCs w:val="24"/>
        </w:rPr>
        <w:t>n</w:t>
      </w:r>
      <w:r w:rsidRPr="00355B2A">
        <w:rPr>
          <w:szCs w:val="24"/>
        </w:rPr>
        <w:t>dene absolute Zeitangaben werden interpoliert). Außerdem sollten Sie eine zugrunde li</w:t>
      </w:r>
      <w:r w:rsidRPr="00355B2A">
        <w:rPr>
          <w:szCs w:val="24"/>
        </w:rPr>
        <w:t>e</w:t>
      </w:r>
      <w:r w:rsidRPr="00355B2A">
        <w:rPr>
          <w:szCs w:val="24"/>
        </w:rPr>
        <w:t xml:space="preserve">gende Mediendatei angegeben haben (siehe </w:t>
      </w:r>
      <w:r w:rsidRPr="00256F4A">
        <w:rPr>
          <w:rStyle w:val="Menufunction"/>
        </w:rPr>
        <w:t>Transcription &gt; Recordings...</w:t>
      </w:r>
      <w:r w:rsidRPr="00355B2A">
        <w:rPr>
          <w:szCs w:val="24"/>
        </w:rPr>
        <w:t>).</w:t>
      </w:r>
    </w:p>
    <w:p w:rsidR="00D51FC5" w:rsidRPr="00355B2A" w:rsidRDefault="00D51FC5" w:rsidP="00D51FC5">
      <w:pPr>
        <w:rPr>
          <w:rFonts w:ascii="Times New Roman" w:hAnsi="Times New Roman"/>
          <w:sz w:val="24"/>
          <w:szCs w:val="24"/>
        </w:rPr>
      </w:pPr>
    </w:p>
    <w:p w:rsidR="00AF297C" w:rsidRPr="00355B2A" w:rsidRDefault="00AF297C" w:rsidP="00AF297C">
      <w:pPr>
        <w:pStyle w:val="Standard-BlockCharCharChar"/>
        <w:ind w:left="567" w:hanging="567"/>
        <w:rPr>
          <w:szCs w:val="24"/>
        </w:rPr>
      </w:pPr>
      <w:r w:rsidRPr="00355B2A">
        <w:rPr>
          <w:szCs w:val="24"/>
        </w:rPr>
        <w:t xml:space="preserve">4. </w:t>
      </w:r>
      <w:r w:rsidRPr="001047F3">
        <w:rPr>
          <w:szCs w:val="24"/>
          <w:shd w:val="clear" w:color="auto" w:fill="D9D9D9"/>
        </w:rPr>
        <w:t>FOLKER Transcription:</w:t>
      </w:r>
      <w:r w:rsidRPr="00355B2A">
        <w:rPr>
          <w:szCs w:val="24"/>
        </w:rPr>
        <w:t xml:space="preserve"> </w:t>
      </w:r>
      <w:r w:rsidR="00DB035D" w:rsidRPr="00355B2A">
        <w:rPr>
          <w:szCs w:val="24"/>
        </w:rPr>
        <w:t>Exportiert die aktuelle Transkription in das Format des FOLKER-Editors. Zu beachten ist, dass dabei jewei</w:t>
      </w:r>
      <w:r w:rsidR="00256F4A">
        <w:rPr>
          <w:szCs w:val="24"/>
        </w:rPr>
        <w:t>ls nur die erste Spur des Typs „T(ranscription)“</w:t>
      </w:r>
      <w:r w:rsidR="00DB035D" w:rsidRPr="00355B2A">
        <w:rPr>
          <w:szCs w:val="24"/>
        </w:rPr>
        <w:t xml:space="preserve"> für jeden Sprecher berücksichtigt wird. Inhalte von Annotations- und Deskriptionsspuren gehen bei diesem Export also verloren.</w:t>
      </w:r>
    </w:p>
    <w:p w:rsidR="00AF297C" w:rsidRPr="00355B2A" w:rsidRDefault="00AF297C" w:rsidP="00A90240">
      <w:pPr>
        <w:ind w:left="567" w:hanging="567"/>
        <w:rPr>
          <w:rFonts w:ascii="Times New Roman" w:hAnsi="Times New Roman"/>
          <w:sz w:val="24"/>
          <w:szCs w:val="24"/>
        </w:rPr>
      </w:pPr>
    </w:p>
    <w:p w:rsidR="00F966D5" w:rsidRPr="00355B2A" w:rsidRDefault="00AF297C" w:rsidP="00A90240">
      <w:pPr>
        <w:ind w:left="567" w:hanging="567"/>
        <w:rPr>
          <w:rFonts w:ascii="Times New Roman" w:hAnsi="Times New Roman"/>
          <w:sz w:val="24"/>
          <w:szCs w:val="24"/>
        </w:rPr>
      </w:pPr>
      <w:r w:rsidRPr="00355B2A">
        <w:rPr>
          <w:rFonts w:ascii="Times New Roman" w:hAnsi="Times New Roman"/>
          <w:sz w:val="24"/>
          <w:szCs w:val="24"/>
        </w:rPr>
        <w:t>5</w:t>
      </w:r>
      <w:r w:rsidR="00D51FC5" w:rsidRPr="00355B2A">
        <w:rPr>
          <w:rFonts w:ascii="Times New Roman" w:hAnsi="Times New Roman"/>
          <w:sz w:val="24"/>
          <w:szCs w:val="24"/>
        </w:rPr>
        <w:t xml:space="preserve">. </w:t>
      </w:r>
      <w:r w:rsidR="00D51FC5" w:rsidRPr="001047F3">
        <w:rPr>
          <w:rFonts w:ascii="Times New Roman" w:hAnsi="Times New Roman"/>
          <w:sz w:val="24"/>
          <w:szCs w:val="24"/>
          <w:shd w:val="clear" w:color="auto" w:fill="D9D9D9"/>
        </w:rPr>
        <w:t>PRAAT Textgrid:</w:t>
      </w:r>
      <w:r w:rsidR="00D51FC5" w:rsidRPr="00530CE6">
        <w:rPr>
          <w:rFonts w:ascii="Times New Roman" w:hAnsi="Times New Roman"/>
          <w:sz w:val="24"/>
          <w:szCs w:val="24"/>
        </w:rPr>
        <w:t xml:space="preserve"> </w:t>
      </w:r>
      <w:bookmarkStart w:id="125" w:name="_File_&gt;_Export_&gt;_Praat_TextGrid..."/>
      <w:bookmarkEnd w:id="125"/>
      <w:r w:rsidR="00F966D5" w:rsidRPr="00355B2A">
        <w:rPr>
          <w:rFonts w:ascii="Times New Roman" w:hAnsi="Times New Roman"/>
          <w:sz w:val="24"/>
          <w:szCs w:val="24"/>
        </w:rPr>
        <w:t>Die exportierte Datei kann in Praat geöffnet und weiterbearbeitet werden. Bitte beachten Sie, dass ein solcher Export nur dann sinnvoll ist, wenn Sie zumindest ein</w:t>
      </w:r>
      <w:r w:rsidR="00F966D5" w:rsidRPr="00355B2A">
        <w:rPr>
          <w:rFonts w:ascii="Times New Roman" w:hAnsi="Times New Roman"/>
          <w:sz w:val="24"/>
          <w:szCs w:val="24"/>
        </w:rPr>
        <w:t>i</w:t>
      </w:r>
      <w:r w:rsidR="00F966D5" w:rsidRPr="00355B2A">
        <w:rPr>
          <w:rFonts w:ascii="Times New Roman" w:hAnsi="Times New Roman"/>
          <w:sz w:val="24"/>
          <w:szCs w:val="24"/>
        </w:rPr>
        <w:t>ge Punkte der Zeitachse mit absoluten Zeitwerten versehen haben (nicht vorhandene abs</w:t>
      </w:r>
      <w:r w:rsidR="00F966D5" w:rsidRPr="00355B2A">
        <w:rPr>
          <w:rFonts w:ascii="Times New Roman" w:hAnsi="Times New Roman"/>
          <w:sz w:val="24"/>
          <w:szCs w:val="24"/>
        </w:rPr>
        <w:t>o</w:t>
      </w:r>
      <w:r w:rsidR="00F966D5" w:rsidRPr="00355B2A">
        <w:rPr>
          <w:rFonts w:ascii="Times New Roman" w:hAnsi="Times New Roman"/>
          <w:sz w:val="24"/>
          <w:szCs w:val="24"/>
        </w:rPr>
        <w:t>lute Zeitangaben werden interpoliert).</w:t>
      </w:r>
    </w:p>
    <w:p w:rsidR="00D51FC5" w:rsidRPr="00355B2A" w:rsidRDefault="00D51FC5" w:rsidP="00F966D5">
      <w:pPr>
        <w:pStyle w:val="Standard-BlockCharCharChar"/>
        <w:rPr>
          <w:szCs w:val="24"/>
        </w:rPr>
      </w:pPr>
    </w:p>
    <w:p w:rsidR="00A90063" w:rsidRPr="00355B2A" w:rsidRDefault="00AF297C" w:rsidP="004F0E91">
      <w:pPr>
        <w:ind w:left="567" w:hanging="567"/>
        <w:rPr>
          <w:rFonts w:ascii="Times New Roman" w:hAnsi="Times New Roman"/>
          <w:spacing w:val="-4"/>
          <w:sz w:val="24"/>
          <w:szCs w:val="24"/>
        </w:rPr>
      </w:pPr>
      <w:r w:rsidRPr="00355B2A">
        <w:rPr>
          <w:rFonts w:ascii="Times New Roman" w:hAnsi="Times New Roman"/>
          <w:sz w:val="24"/>
          <w:szCs w:val="24"/>
        </w:rPr>
        <w:t>6</w:t>
      </w:r>
      <w:r w:rsidR="00D51FC5" w:rsidRPr="00355B2A">
        <w:rPr>
          <w:rFonts w:ascii="Times New Roman" w:hAnsi="Times New Roman"/>
          <w:sz w:val="24"/>
          <w:szCs w:val="24"/>
        </w:rPr>
        <w:t xml:space="preserve">. </w:t>
      </w:r>
      <w:r w:rsidR="00D51FC5" w:rsidRPr="001047F3">
        <w:rPr>
          <w:rFonts w:ascii="Times New Roman" w:hAnsi="Times New Roman"/>
          <w:sz w:val="24"/>
          <w:szCs w:val="24"/>
          <w:shd w:val="clear" w:color="auto" w:fill="D9D9D9"/>
        </w:rPr>
        <w:t>TEI file:</w:t>
      </w:r>
      <w:r w:rsidR="00D51FC5" w:rsidRPr="00530CE6">
        <w:rPr>
          <w:rFonts w:ascii="Times New Roman" w:hAnsi="Times New Roman"/>
          <w:sz w:val="24"/>
          <w:szCs w:val="24"/>
        </w:rPr>
        <w:t xml:space="preserve"> </w:t>
      </w:r>
      <w:r w:rsidR="004F0E91" w:rsidRPr="00355B2A">
        <w:rPr>
          <w:rFonts w:ascii="Times New Roman" w:hAnsi="Times New Roman"/>
          <w:spacing w:val="-4"/>
          <w:sz w:val="24"/>
          <w:szCs w:val="24"/>
        </w:rPr>
        <w:t>Exportiert einer Datei, die gemäß den Richtlinien der Text Encoding Initiative (TEI) in XML kodiert ist</w:t>
      </w:r>
      <w:r w:rsidR="00A90063" w:rsidRPr="00355B2A">
        <w:rPr>
          <w:rFonts w:ascii="Times New Roman" w:hAnsi="Times New Roman"/>
          <w:spacing w:val="-4"/>
          <w:sz w:val="24"/>
          <w:szCs w:val="24"/>
        </w:rPr>
        <w:t>. Es werden verschiedene Exportvarianten angeboten:</w:t>
      </w:r>
    </w:p>
    <w:p w:rsidR="00A90063" w:rsidRPr="00355B2A" w:rsidRDefault="00A90063" w:rsidP="00A90063">
      <w:pPr>
        <w:numPr>
          <w:ilvl w:val="0"/>
          <w:numId w:val="44"/>
        </w:numPr>
        <w:rPr>
          <w:rFonts w:ascii="Times New Roman" w:hAnsi="Times New Roman"/>
          <w:spacing w:val="-4"/>
          <w:sz w:val="24"/>
          <w:szCs w:val="24"/>
        </w:rPr>
      </w:pPr>
      <w:r w:rsidRPr="00530CE6">
        <w:rPr>
          <w:rFonts w:ascii="Times New Roman" w:hAnsi="Times New Roman"/>
          <w:b/>
          <w:sz w:val="24"/>
          <w:szCs w:val="24"/>
        </w:rPr>
        <w:t>Generic:</w:t>
      </w:r>
      <w:r w:rsidRPr="00355B2A">
        <w:rPr>
          <w:rFonts w:ascii="Times New Roman" w:hAnsi="Times New Roman"/>
          <w:spacing w:val="-4"/>
          <w:sz w:val="24"/>
          <w:szCs w:val="24"/>
        </w:rPr>
        <w:t xml:space="preserve"> In dieser Variante wird eine TEI-Datei erstellt, die den Text in Ereignissen unve</w:t>
      </w:r>
      <w:r w:rsidRPr="00355B2A">
        <w:rPr>
          <w:rFonts w:ascii="Times New Roman" w:hAnsi="Times New Roman"/>
          <w:spacing w:val="-4"/>
          <w:sz w:val="24"/>
          <w:szCs w:val="24"/>
        </w:rPr>
        <w:t>r</w:t>
      </w:r>
      <w:r w:rsidRPr="00355B2A">
        <w:rPr>
          <w:rFonts w:ascii="Times New Roman" w:hAnsi="Times New Roman"/>
          <w:spacing w:val="-4"/>
          <w:sz w:val="24"/>
          <w:szCs w:val="24"/>
        </w:rPr>
        <w:t>ändert übernimmt. Dies ist die einfachste Form des Exports, sie erzielt für die meisten D</w:t>
      </w:r>
      <w:r w:rsidRPr="00355B2A">
        <w:rPr>
          <w:rFonts w:ascii="Times New Roman" w:hAnsi="Times New Roman"/>
          <w:spacing w:val="-4"/>
          <w:sz w:val="24"/>
          <w:szCs w:val="24"/>
        </w:rPr>
        <w:t>a</w:t>
      </w:r>
      <w:r w:rsidRPr="00355B2A">
        <w:rPr>
          <w:rFonts w:ascii="Times New Roman" w:hAnsi="Times New Roman"/>
          <w:spacing w:val="-4"/>
          <w:sz w:val="24"/>
          <w:szCs w:val="24"/>
        </w:rPr>
        <w:t>ten brauchbare Ergebnisse.</w:t>
      </w:r>
    </w:p>
    <w:p w:rsidR="00A90063" w:rsidRPr="00355B2A" w:rsidRDefault="00A90063" w:rsidP="00A90063">
      <w:pPr>
        <w:numPr>
          <w:ilvl w:val="0"/>
          <w:numId w:val="44"/>
        </w:numPr>
        <w:rPr>
          <w:rFonts w:ascii="Times New Roman" w:hAnsi="Times New Roman"/>
          <w:spacing w:val="-4"/>
          <w:sz w:val="24"/>
          <w:szCs w:val="24"/>
        </w:rPr>
      </w:pPr>
      <w:r w:rsidRPr="00530CE6">
        <w:rPr>
          <w:rFonts w:ascii="Times New Roman" w:hAnsi="Times New Roman"/>
          <w:b/>
          <w:sz w:val="24"/>
          <w:szCs w:val="24"/>
        </w:rPr>
        <w:t>Based on Modena method:</w:t>
      </w:r>
      <w:r w:rsidRPr="00530CE6">
        <w:rPr>
          <w:rFonts w:ascii="Times New Roman" w:hAnsi="Times New Roman"/>
          <w:spacing w:val="-4"/>
          <w:sz w:val="24"/>
          <w:szCs w:val="24"/>
        </w:rPr>
        <w:t xml:space="preserve"> </w:t>
      </w:r>
      <w:r w:rsidRPr="00355B2A">
        <w:rPr>
          <w:rFonts w:ascii="Times New Roman" w:hAnsi="Times New Roman"/>
          <w:spacing w:val="-4"/>
          <w:sz w:val="24"/>
          <w:szCs w:val="24"/>
        </w:rPr>
        <w:t>Dies ist eine Variante, die in einem Projekt an der Universität Modena verwendet wird. Voraussetzung für ein brauchbares Ergebnis ist die Einhaltung b</w:t>
      </w:r>
      <w:r w:rsidRPr="00355B2A">
        <w:rPr>
          <w:rFonts w:ascii="Times New Roman" w:hAnsi="Times New Roman"/>
          <w:spacing w:val="-4"/>
          <w:sz w:val="24"/>
          <w:szCs w:val="24"/>
        </w:rPr>
        <w:t>e</w:t>
      </w:r>
      <w:r w:rsidRPr="00355B2A">
        <w:rPr>
          <w:rFonts w:ascii="Times New Roman" w:hAnsi="Times New Roman"/>
          <w:spacing w:val="-4"/>
          <w:sz w:val="24"/>
          <w:szCs w:val="24"/>
        </w:rPr>
        <w:t xml:space="preserve">stimmter Konventionen bzgl. des Ereignistextes. </w:t>
      </w:r>
    </w:p>
    <w:p w:rsidR="00F966D5" w:rsidRPr="00355B2A" w:rsidRDefault="00A90063" w:rsidP="00A90063">
      <w:pPr>
        <w:numPr>
          <w:ilvl w:val="0"/>
          <w:numId w:val="44"/>
        </w:numPr>
        <w:rPr>
          <w:rFonts w:ascii="Times New Roman" w:hAnsi="Times New Roman"/>
          <w:spacing w:val="-4"/>
          <w:sz w:val="24"/>
          <w:szCs w:val="24"/>
        </w:rPr>
      </w:pPr>
      <w:r w:rsidRPr="00530CE6">
        <w:rPr>
          <w:rFonts w:ascii="Times New Roman" w:hAnsi="Times New Roman"/>
          <w:b/>
          <w:sz w:val="24"/>
          <w:szCs w:val="24"/>
          <w:lang w:val="en-GB"/>
        </w:rPr>
        <w:t>Based on AZM method:</w:t>
      </w:r>
      <w:r w:rsidRPr="00530CE6">
        <w:rPr>
          <w:rFonts w:ascii="Times New Roman" w:hAnsi="Times New Roman"/>
          <w:spacing w:val="-4"/>
          <w:sz w:val="24"/>
          <w:szCs w:val="24"/>
          <w:lang w:val="en-GB"/>
        </w:rPr>
        <w:t xml:space="preserve"> </w:t>
      </w:r>
      <w:r w:rsidR="004F0E91" w:rsidRPr="00355B2A">
        <w:rPr>
          <w:rFonts w:ascii="Times New Roman" w:hAnsi="Times New Roman"/>
          <w:spacing w:val="-4"/>
          <w:sz w:val="24"/>
          <w:szCs w:val="24"/>
          <w:lang w:val="en-GB"/>
        </w:rPr>
        <w:t xml:space="preserve">siehe dazu </w:t>
      </w:r>
      <w:r w:rsidR="004F0E91" w:rsidRPr="00355B2A">
        <w:rPr>
          <w:rFonts w:ascii="Times New Roman" w:hAnsi="Times New Roman"/>
          <w:sz w:val="24"/>
          <w:szCs w:val="24"/>
          <w:lang w:val="en-GB"/>
        </w:rPr>
        <w:t>Schmidt</w:t>
      </w:r>
      <w:r w:rsidR="004F0E91" w:rsidRPr="00355B2A">
        <w:rPr>
          <w:rFonts w:ascii="Times New Roman" w:hAnsi="Times New Roman"/>
          <w:spacing w:val="-4"/>
          <w:sz w:val="24"/>
          <w:szCs w:val="24"/>
          <w:lang w:val="en-GB"/>
        </w:rPr>
        <w:t xml:space="preserve">, Th. 2005: </w:t>
      </w:r>
      <w:r w:rsidR="004F0E91" w:rsidRPr="00355B2A">
        <w:rPr>
          <w:rFonts w:ascii="Times New Roman" w:hAnsi="Times New Roman"/>
          <w:i/>
          <w:spacing w:val="-4"/>
          <w:sz w:val="24"/>
          <w:szCs w:val="24"/>
          <w:lang w:val="en-GB"/>
        </w:rPr>
        <w:t>Time based data models and the TEI Guidelines for Transcriptions of Speech.</w:t>
      </w:r>
      <w:r w:rsidR="004F0E91" w:rsidRPr="00355B2A">
        <w:rPr>
          <w:rFonts w:ascii="Times New Roman" w:hAnsi="Times New Roman"/>
          <w:spacing w:val="-4"/>
          <w:sz w:val="24"/>
          <w:szCs w:val="24"/>
          <w:lang w:val="en-GB"/>
        </w:rPr>
        <w:t xml:space="preserve"> </w:t>
      </w:r>
      <w:r w:rsidR="004F0E91" w:rsidRPr="00355B2A">
        <w:rPr>
          <w:rFonts w:ascii="Times New Roman" w:hAnsi="Times New Roman"/>
          <w:spacing w:val="-4"/>
          <w:sz w:val="24"/>
          <w:szCs w:val="24"/>
        </w:rPr>
        <w:t>Arbeiten</w:t>
      </w:r>
      <w:r w:rsidRPr="00355B2A">
        <w:rPr>
          <w:rFonts w:ascii="Times New Roman" w:hAnsi="Times New Roman"/>
          <w:spacing w:val="-4"/>
          <w:sz w:val="24"/>
          <w:szCs w:val="24"/>
        </w:rPr>
        <w:t xml:space="preserve"> zur Mehrsprachigkeit, Serie B.</w:t>
      </w:r>
    </w:p>
    <w:p w:rsidR="00A90063" w:rsidRPr="00355B2A" w:rsidRDefault="00A90063" w:rsidP="00A90063">
      <w:pPr>
        <w:numPr>
          <w:ilvl w:val="0"/>
          <w:numId w:val="44"/>
        </w:numPr>
        <w:rPr>
          <w:rFonts w:ascii="Times New Roman" w:hAnsi="Times New Roman"/>
          <w:spacing w:val="-4"/>
          <w:sz w:val="24"/>
          <w:szCs w:val="24"/>
        </w:rPr>
      </w:pPr>
      <w:r w:rsidRPr="00530CE6">
        <w:rPr>
          <w:rFonts w:ascii="Times New Roman" w:hAnsi="Times New Roman"/>
          <w:b/>
          <w:sz w:val="24"/>
          <w:szCs w:val="24"/>
        </w:rPr>
        <w:t>Based on HIAT segmentation:</w:t>
      </w:r>
      <w:r w:rsidRPr="00530CE6">
        <w:rPr>
          <w:rFonts w:ascii="Times New Roman" w:hAnsi="Times New Roman"/>
          <w:spacing w:val="-4"/>
          <w:sz w:val="24"/>
          <w:szCs w:val="24"/>
        </w:rPr>
        <w:t xml:space="preserve"> </w:t>
      </w:r>
      <w:r w:rsidRPr="00355B2A">
        <w:rPr>
          <w:rFonts w:ascii="Times New Roman" w:hAnsi="Times New Roman"/>
          <w:spacing w:val="-4"/>
          <w:sz w:val="24"/>
          <w:szCs w:val="24"/>
        </w:rPr>
        <w:t>bei dieser Variante enthält das TEI-Dokument Markup für Einheiten aus dem HIAT-System (Wörter, Pausen, Nicht-Phonologisches, Äußerungen etc.). Der Export setzt eine erfolgreiche Segmentierung gemäß HIAT voraus. Scheitert die Segmentierung, wird eine entsprechende Fehlermeldung ausgegeben.</w:t>
      </w:r>
    </w:p>
    <w:p w:rsidR="00DB035D" w:rsidRPr="00355B2A" w:rsidRDefault="00DB035D" w:rsidP="004F0E91">
      <w:pPr>
        <w:ind w:left="567" w:hanging="567"/>
        <w:rPr>
          <w:rFonts w:ascii="Times New Roman" w:hAnsi="Times New Roman"/>
          <w:sz w:val="24"/>
          <w:szCs w:val="24"/>
        </w:rPr>
      </w:pPr>
    </w:p>
    <w:p w:rsidR="00A24FC8" w:rsidRPr="00355B2A" w:rsidRDefault="00DB035D" w:rsidP="00A90063">
      <w:pPr>
        <w:pStyle w:val="Standard-BlockCharCharChar"/>
        <w:keepNext/>
        <w:ind w:left="567" w:hanging="567"/>
        <w:rPr>
          <w:szCs w:val="24"/>
        </w:rPr>
      </w:pPr>
      <w:bookmarkStart w:id="126" w:name="_File_&gt;_Export_&gt;_ELAN..."/>
      <w:bookmarkEnd w:id="126"/>
      <w:r w:rsidRPr="00355B2A">
        <w:rPr>
          <w:szCs w:val="24"/>
        </w:rPr>
        <w:lastRenderedPageBreak/>
        <w:t>8</w:t>
      </w:r>
      <w:r w:rsidR="00D51FC5" w:rsidRPr="00355B2A">
        <w:rPr>
          <w:szCs w:val="24"/>
        </w:rPr>
        <w:t xml:space="preserve">. </w:t>
      </w:r>
      <w:r w:rsidR="00D51FC5" w:rsidRPr="001047F3">
        <w:rPr>
          <w:szCs w:val="24"/>
          <w:shd w:val="clear" w:color="auto" w:fill="D9D9D9"/>
        </w:rPr>
        <w:t>CHAT transcript:</w:t>
      </w:r>
      <w:r w:rsidR="00D51FC5" w:rsidRPr="00530CE6">
        <w:rPr>
          <w:szCs w:val="24"/>
        </w:rPr>
        <w:t xml:space="preserve"> </w:t>
      </w:r>
      <w:r w:rsidR="00A24FC8" w:rsidRPr="00355B2A">
        <w:rPr>
          <w:szCs w:val="24"/>
        </w:rPr>
        <w:t xml:space="preserve">Exportiert eine Datei im CHAT-Format, die mit dem CLAN-Editor </w:t>
      </w:r>
      <w:r w:rsidR="00A90063" w:rsidRPr="00355B2A">
        <w:rPr>
          <w:szCs w:val="24"/>
        </w:rPr>
        <w:t xml:space="preserve">des CHILDES-Systems </w:t>
      </w:r>
      <w:r w:rsidR="00A24FC8" w:rsidRPr="00355B2A">
        <w:rPr>
          <w:szCs w:val="24"/>
        </w:rPr>
        <w:t>geöffnet werden kann.</w:t>
      </w:r>
    </w:p>
    <w:p w:rsidR="00A24FC8" w:rsidRPr="00355B2A" w:rsidRDefault="00A24FC8" w:rsidP="00A90063">
      <w:pPr>
        <w:pStyle w:val="Standard-BlockCharCharChar"/>
        <w:keepNext/>
        <w:ind w:left="567" w:hanging="567"/>
        <w:rPr>
          <w:szCs w:val="24"/>
        </w:rPr>
      </w:pPr>
    </w:p>
    <w:p w:rsidR="00A24FC8" w:rsidRPr="00355B2A" w:rsidRDefault="00F17B16" w:rsidP="00A90063">
      <w:pPr>
        <w:pStyle w:val="Standard-BlockCharCharChar"/>
        <w:keepNext/>
        <w:ind w:left="567" w:hanging="567"/>
        <w:jc w:val="center"/>
        <w:rPr>
          <w:szCs w:val="24"/>
        </w:rPr>
      </w:pPr>
      <w:r w:rsidRPr="00355B2A">
        <w:rPr>
          <w:noProof/>
          <w:szCs w:val="24"/>
        </w:rPr>
        <w:drawing>
          <wp:inline distT="0" distB="0" distL="0" distR="0" wp14:anchorId="04364E65" wp14:editId="326A360F">
            <wp:extent cx="4010025" cy="3171825"/>
            <wp:effectExtent l="0" t="0" r="9525" b="9525"/>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10025" cy="3171825"/>
                    </a:xfrm>
                    <a:prstGeom prst="rect">
                      <a:avLst/>
                    </a:prstGeom>
                    <a:noFill/>
                    <a:ln>
                      <a:noFill/>
                    </a:ln>
                  </pic:spPr>
                </pic:pic>
              </a:graphicData>
            </a:graphic>
          </wp:inline>
        </w:drawing>
      </w:r>
    </w:p>
    <w:p w:rsidR="004F0E91" w:rsidRPr="00355B2A" w:rsidRDefault="00A24FC8" w:rsidP="00A24FC8">
      <w:pPr>
        <w:pStyle w:val="Standard-BlockCharCharChar"/>
        <w:ind w:left="567" w:hanging="567"/>
        <w:rPr>
          <w:szCs w:val="24"/>
        </w:rPr>
      </w:pPr>
      <w:r w:rsidRPr="00355B2A">
        <w:rPr>
          <w:szCs w:val="24"/>
        </w:rPr>
        <w:tab/>
      </w:r>
    </w:p>
    <w:p w:rsidR="00A90063" w:rsidRPr="00355B2A" w:rsidRDefault="00A90063" w:rsidP="00A24FC8">
      <w:pPr>
        <w:pStyle w:val="Standard-BlockCharCharChar"/>
        <w:ind w:left="567" w:hanging="567"/>
        <w:rPr>
          <w:szCs w:val="24"/>
        </w:rPr>
      </w:pPr>
      <w:r w:rsidRPr="00355B2A">
        <w:rPr>
          <w:szCs w:val="24"/>
        </w:rPr>
        <w:tab/>
        <w:t>Es werden verschiedene Varianten angeboten:</w:t>
      </w:r>
    </w:p>
    <w:p w:rsidR="00A24FC8" w:rsidRPr="00355B2A" w:rsidRDefault="00A90063" w:rsidP="00A24FC8">
      <w:pPr>
        <w:pStyle w:val="Standard-BlockCharCharChar"/>
        <w:numPr>
          <w:ilvl w:val="0"/>
          <w:numId w:val="45"/>
        </w:numPr>
        <w:rPr>
          <w:szCs w:val="24"/>
        </w:rPr>
      </w:pPr>
      <w:r w:rsidRPr="00530CE6">
        <w:rPr>
          <w:b/>
          <w:szCs w:val="24"/>
        </w:rPr>
        <w:t>Based on CHAT segmentation:</w:t>
      </w:r>
      <w:r w:rsidRPr="00530CE6">
        <w:rPr>
          <w:szCs w:val="24"/>
        </w:rPr>
        <w:t xml:space="preserve"> </w:t>
      </w:r>
      <w:r w:rsidR="00A24FC8" w:rsidRPr="00355B2A">
        <w:rPr>
          <w:szCs w:val="24"/>
        </w:rPr>
        <w:t>Voraussetzung für diese Ausgabeform ist, dass die Transkription mit dem CHAT-Segmentierungsalgorithmus segmentiert werden kann, die CHAT-Transkriptionszeichen also konventionsgemäß eingesetzt wurden (siehe auch Anhang B: Segmentierungsalgorithmen). Bei einem Segmentierungsfehler wird eine Fehlermeldung angezeigt, und es wird keine Ausgabedatei erstellt.</w:t>
      </w:r>
    </w:p>
    <w:p w:rsidR="00A90063" w:rsidRPr="00530CE6" w:rsidRDefault="00A90063" w:rsidP="00A90063">
      <w:pPr>
        <w:pStyle w:val="Standard-BlockCharCharChar"/>
        <w:numPr>
          <w:ilvl w:val="0"/>
          <w:numId w:val="45"/>
        </w:numPr>
        <w:rPr>
          <w:szCs w:val="24"/>
        </w:rPr>
      </w:pPr>
      <w:r w:rsidRPr="00530CE6">
        <w:rPr>
          <w:b/>
          <w:szCs w:val="24"/>
        </w:rPr>
        <w:t>Based on HIAT segmentation:</w:t>
      </w:r>
      <w:r w:rsidRPr="00530CE6">
        <w:rPr>
          <w:szCs w:val="24"/>
        </w:rPr>
        <w:t xml:space="preserve"> Voraussetzung für diese Ausgabeform ist, dass die Transkription mit dem HIAT-Segmentierungsalgorithmus segmentiert werden kann, die HIAT-Transkriptionszeichen also konventionsgemäß eingesetzt wurden (siehe auch Anhang B: Segmentierungsalgorithmen). Bei einem Segmentierungsfehler wird eine Fehlermeldung angezeigt, und es wird keine Ausgabedatei erstellt.</w:t>
      </w:r>
    </w:p>
    <w:p w:rsidR="00A90063" w:rsidRPr="00530CE6" w:rsidRDefault="00A90063" w:rsidP="00A24FC8">
      <w:pPr>
        <w:pStyle w:val="Standard-BlockCharCharChar"/>
        <w:numPr>
          <w:ilvl w:val="0"/>
          <w:numId w:val="45"/>
        </w:numPr>
        <w:rPr>
          <w:szCs w:val="24"/>
        </w:rPr>
      </w:pPr>
      <w:r w:rsidRPr="00530CE6">
        <w:rPr>
          <w:b/>
          <w:szCs w:val="24"/>
        </w:rPr>
        <w:t>Based on events:</w:t>
      </w:r>
      <w:r w:rsidRPr="00530CE6">
        <w:rPr>
          <w:szCs w:val="24"/>
        </w:rPr>
        <w:t xml:space="preserve"> Bei dieser Variante wird kein Segmentierungsalgorithmus zugrund</w:t>
      </w:r>
      <w:r w:rsidRPr="00530CE6">
        <w:rPr>
          <w:szCs w:val="24"/>
        </w:rPr>
        <w:t>e</w:t>
      </w:r>
      <w:r w:rsidRPr="00530CE6">
        <w:rPr>
          <w:szCs w:val="24"/>
        </w:rPr>
        <w:t>legt, sondern es werden einzelne</w:t>
      </w:r>
      <w:r w:rsidR="00256F4A">
        <w:rPr>
          <w:szCs w:val="24"/>
        </w:rPr>
        <w:t xml:space="preserve"> Ereignisse in Spuren des Typs „</w:t>
      </w:r>
      <w:r w:rsidRPr="00530CE6">
        <w:rPr>
          <w:szCs w:val="24"/>
        </w:rPr>
        <w:t>T(ranscription)</w:t>
      </w:r>
      <w:r w:rsidR="00256F4A">
        <w:rPr>
          <w:szCs w:val="24"/>
        </w:rPr>
        <w:t>“</w:t>
      </w:r>
      <w:r w:rsidRPr="00530CE6">
        <w:rPr>
          <w:szCs w:val="24"/>
        </w:rPr>
        <w:t xml:space="preserve"> in CHAT-Äußerungen transformiert.</w:t>
      </w:r>
    </w:p>
    <w:p w:rsidR="00A90063" w:rsidRPr="00530CE6" w:rsidRDefault="00A90063" w:rsidP="00A90063">
      <w:pPr>
        <w:keepNext/>
        <w:ind w:left="567" w:hanging="567"/>
        <w:rPr>
          <w:rFonts w:ascii="Times New Roman" w:hAnsi="Times New Roman"/>
          <w:sz w:val="24"/>
          <w:szCs w:val="24"/>
        </w:rPr>
      </w:pPr>
    </w:p>
    <w:p w:rsidR="00A90063" w:rsidRPr="00530CE6" w:rsidRDefault="00A90063" w:rsidP="00A90063">
      <w:pPr>
        <w:keepNext/>
        <w:ind w:left="567" w:hanging="567"/>
        <w:rPr>
          <w:rFonts w:ascii="Times New Roman" w:hAnsi="Times New Roman"/>
          <w:sz w:val="24"/>
          <w:szCs w:val="24"/>
        </w:rPr>
      </w:pPr>
      <w:r w:rsidRPr="00530CE6">
        <w:rPr>
          <w:rFonts w:ascii="Times New Roman" w:hAnsi="Times New Roman"/>
          <w:sz w:val="24"/>
          <w:szCs w:val="24"/>
        </w:rPr>
        <w:t xml:space="preserve">9. </w:t>
      </w:r>
      <w:r w:rsidRPr="001047F3">
        <w:rPr>
          <w:rFonts w:ascii="Times New Roman" w:hAnsi="Times New Roman"/>
          <w:sz w:val="24"/>
          <w:szCs w:val="24"/>
          <w:shd w:val="clear" w:color="auto" w:fill="D9D9D9"/>
        </w:rPr>
        <w:t>Audacity Label File:</w:t>
      </w:r>
      <w:r w:rsidRPr="00530CE6">
        <w:rPr>
          <w:rFonts w:ascii="Times New Roman" w:hAnsi="Times New Roman"/>
          <w:sz w:val="24"/>
          <w:szCs w:val="24"/>
        </w:rPr>
        <w:t xml:space="preserve"> Exportiert eine Textdatei, die vom Audi-Editor Audacity eingelesen werden kann.</w:t>
      </w:r>
    </w:p>
    <w:p w:rsidR="00A90063" w:rsidRPr="00530CE6" w:rsidRDefault="00A90063" w:rsidP="00A90063">
      <w:pPr>
        <w:keepNext/>
        <w:ind w:left="567" w:hanging="567"/>
        <w:rPr>
          <w:rFonts w:ascii="Times New Roman" w:hAnsi="Times New Roman"/>
          <w:sz w:val="24"/>
          <w:szCs w:val="24"/>
        </w:rPr>
      </w:pPr>
    </w:p>
    <w:p w:rsidR="00D51FC5" w:rsidRPr="00256F4A" w:rsidRDefault="00A90063" w:rsidP="00256F4A">
      <w:pPr>
        <w:pStyle w:val="Standard-BlockCharCharChar"/>
        <w:keepNext/>
        <w:ind w:left="567" w:hanging="567"/>
      </w:pPr>
      <w:r w:rsidRPr="00256F4A">
        <w:rPr>
          <w:szCs w:val="24"/>
        </w:rPr>
        <w:t>10</w:t>
      </w:r>
      <w:r w:rsidR="00D51FC5" w:rsidRPr="00256F4A">
        <w:rPr>
          <w:szCs w:val="24"/>
        </w:rPr>
        <w:t>.</w:t>
      </w:r>
      <w:r w:rsidR="00D51FC5" w:rsidRPr="001047F3">
        <w:t xml:space="preserve"> </w:t>
      </w:r>
      <w:r w:rsidR="00D51FC5" w:rsidRPr="00256F4A">
        <w:rPr>
          <w:szCs w:val="24"/>
          <w:shd w:val="clear" w:color="auto" w:fill="D9D9D9"/>
        </w:rPr>
        <w:t>EXMARaLDA Segmented Transcription:</w:t>
      </w:r>
      <w:r w:rsidR="00D51FC5" w:rsidRPr="001047F3">
        <w:t xml:space="preserve"> </w:t>
      </w:r>
      <w:r w:rsidR="000224B5" w:rsidRPr="00256F4A">
        <w:rPr>
          <w:szCs w:val="24"/>
        </w:rPr>
        <w:t>Die exportierte Datei kann in ein EXM</w:t>
      </w:r>
      <w:r w:rsidR="000224B5" w:rsidRPr="00256F4A">
        <w:rPr>
          <w:szCs w:val="24"/>
        </w:rPr>
        <w:t>A</w:t>
      </w:r>
      <w:r w:rsidR="000224B5" w:rsidRPr="00256F4A">
        <w:rPr>
          <w:szCs w:val="24"/>
        </w:rPr>
        <w:t>RaLDA-Korpus integriert und dann mit EXAKT durc</w:t>
      </w:r>
      <w:r w:rsidR="00530CE6" w:rsidRPr="00256F4A">
        <w:rPr>
          <w:szCs w:val="24"/>
        </w:rPr>
        <w:t xml:space="preserve">hsucht werden. Im Gegensatz zu </w:t>
      </w:r>
      <w:r w:rsidR="000224B5" w:rsidRPr="00256F4A">
        <w:rPr>
          <w:rStyle w:val="Menufunction"/>
        </w:rPr>
        <w:t>Transcri</w:t>
      </w:r>
      <w:r w:rsidR="000224B5" w:rsidRPr="00256F4A">
        <w:rPr>
          <w:rStyle w:val="Menufunction"/>
        </w:rPr>
        <w:t>p</w:t>
      </w:r>
      <w:r w:rsidR="000224B5" w:rsidRPr="00256F4A">
        <w:rPr>
          <w:rStyle w:val="Menufunction"/>
        </w:rPr>
        <w:t>tion &gt; Ex</w:t>
      </w:r>
      <w:r w:rsidR="00530CE6" w:rsidRPr="00256F4A">
        <w:rPr>
          <w:rStyle w:val="Menufunction"/>
        </w:rPr>
        <w:t>port Segmented Transcription...</w:t>
      </w:r>
      <w:r w:rsidR="000224B5" w:rsidRPr="00256F4A">
        <w:rPr>
          <w:szCs w:val="24"/>
        </w:rPr>
        <w:t xml:space="preserve"> wird hier aber kein Segmentierungsalg</w:t>
      </w:r>
      <w:r w:rsidR="000224B5" w:rsidRPr="00256F4A">
        <w:rPr>
          <w:szCs w:val="24"/>
        </w:rPr>
        <w:t>o</w:t>
      </w:r>
      <w:r w:rsidR="000224B5" w:rsidRPr="00256F4A">
        <w:rPr>
          <w:szCs w:val="24"/>
        </w:rPr>
        <w:t>rithmus angewendet.</w:t>
      </w:r>
      <w:r w:rsidR="000224B5" w:rsidRPr="00256F4A">
        <w:t xml:space="preserve"> </w:t>
      </w:r>
    </w:p>
    <w:p w:rsidR="00D51FC5" w:rsidRPr="00256F4A" w:rsidRDefault="00D51FC5" w:rsidP="00256F4A"/>
    <w:p w:rsidR="00F966D5" w:rsidRPr="00530CE6" w:rsidRDefault="00F966D5" w:rsidP="00530CE6">
      <w:pPr>
        <w:pStyle w:val="berschrift3"/>
      </w:pPr>
      <w:bookmarkStart w:id="127" w:name="_File_&gt;_Exit"/>
      <w:bookmarkStart w:id="128" w:name="_Toc55213838"/>
      <w:bookmarkStart w:id="129" w:name="_Toc69129827"/>
      <w:bookmarkStart w:id="130" w:name="_Toc69129968"/>
      <w:bookmarkStart w:id="131" w:name="_Ref108437975"/>
      <w:bookmarkStart w:id="132" w:name="_Ref108437987"/>
      <w:bookmarkStart w:id="133" w:name="_Toc398708140"/>
      <w:bookmarkEnd w:id="127"/>
      <w:r w:rsidRPr="001047F3">
        <w:t>File </w:t>
      </w:r>
      <w:r w:rsidR="00F417B2" w:rsidRPr="001047F3">
        <w:t>&gt;</w:t>
      </w:r>
      <w:r w:rsidRPr="001047F3">
        <w:t> Exit</w:t>
      </w:r>
      <w:bookmarkEnd w:id="128"/>
      <w:bookmarkEnd w:id="129"/>
      <w:bookmarkEnd w:id="130"/>
      <w:bookmarkEnd w:id="131"/>
      <w:bookmarkEnd w:id="132"/>
      <w:bookmarkEnd w:id="133"/>
    </w:p>
    <w:p w:rsidR="00F966D5" w:rsidRPr="00355B2A" w:rsidRDefault="00F966D5" w:rsidP="00F966D5">
      <w:pPr>
        <w:pStyle w:val="Standard-BlockCharCharChar"/>
        <w:rPr>
          <w:szCs w:val="24"/>
        </w:rPr>
      </w:pPr>
      <w:r w:rsidRPr="00355B2A">
        <w:rPr>
          <w:szCs w:val="24"/>
        </w:rPr>
        <w:t>Schließt die aktuelle Transkription und beendet den Partitur-Editor. Sofern in der Transkription Änderungen vorgenommen wurden, wird abgefragt, ob die Änderungen gespeichert werden so</w:t>
      </w:r>
      <w:r w:rsidRPr="00355B2A">
        <w:rPr>
          <w:szCs w:val="24"/>
        </w:rPr>
        <w:t>l</w:t>
      </w:r>
      <w:r w:rsidRPr="00355B2A">
        <w:rPr>
          <w:szCs w:val="24"/>
        </w:rPr>
        <w:t>len.</w:t>
      </w:r>
    </w:p>
    <w:p w:rsidR="00F966D5" w:rsidRPr="00355B2A" w:rsidRDefault="00F966D5">
      <w:pPr>
        <w:rPr>
          <w:rFonts w:ascii="Times New Roman" w:hAnsi="Times New Roman"/>
          <w:sz w:val="24"/>
          <w:szCs w:val="24"/>
        </w:rPr>
      </w:pPr>
    </w:p>
    <w:p w:rsidR="00F966D5" w:rsidRPr="00355B2A" w:rsidRDefault="00F966D5">
      <w:pPr>
        <w:rPr>
          <w:rFonts w:ascii="Times New Roman" w:hAnsi="Times New Roman"/>
          <w:sz w:val="24"/>
          <w:szCs w:val="24"/>
        </w:rPr>
      </w:pPr>
    </w:p>
    <w:p w:rsidR="00F966D5" w:rsidRPr="00355B2A" w:rsidRDefault="00F966D5">
      <w:pPr>
        <w:rPr>
          <w:rFonts w:ascii="Times New Roman" w:hAnsi="Times New Roman"/>
          <w:sz w:val="24"/>
          <w:szCs w:val="24"/>
        </w:rPr>
      </w:pPr>
    </w:p>
    <w:p w:rsidR="00F966D5" w:rsidRPr="00355B2A" w:rsidRDefault="00F966D5">
      <w:pPr>
        <w:pStyle w:val="Standard-BlockCharCharChar"/>
        <w:rPr>
          <w:szCs w:val="24"/>
        </w:rPr>
        <w:sectPr w:rsidR="00F966D5" w:rsidRPr="00355B2A" w:rsidSect="00435FC4">
          <w:headerReference w:type="default" r:id="rId103"/>
          <w:pgSz w:w="11906" w:h="16838" w:code="9"/>
          <w:pgMar w:top="1361" w:right="1134" w:bottom="907" w:left="1418" w:header="624" w:footer="624" w:gutter="0"/>
          <w:cols w:space="720"/>
        </w:sectPr>
      </w:pPr>
    </w:p>
    <w:p w:rsidR="00F966D5" w:rsidRPr="00355B2A" w:rsidRDefault="00F966D5">
      <w:pPr>
        <w:pStyle w:val="berschrift2"/>
      </w:pPr>
      <w:bookmarkStart w:id="134" w:name="_Edit-Menü"/>
      <w:bookmarkStart w:id="135" w:name="_Toc55213839"/>
      <w:bookmarkStart w:id="136" w:name="_Toc69129828"/>
      <w:bookmarkStart w:id="137" w:name="_Toc69129969"/>
      <w:bookmarkStart w:id="138" w:name="_Toc398708141"/>
      <w:bookmarkEnd w:id="134"/>
      <w:r w:rsidRPr="00355B2A">
        <w:lastRenderedPageBreak/>
        <w:t>Edit-Menü</w:t>
      </w:r>
      <w:bookmarkEnd w:id="135"/>
      <w:bookmarkEnd w:id="136"/>
      <w:bookmarkEnd w:id="137"/>
      <w:bookmarkEnd w:id="138"/>
    </w:p>
    <w:p w:rsidR="00F966D5" w:rsidRPr="00355B2A"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748"/>
        <w:gridCol w:w="4678"/>
      </w:tblGrid>
      <w:tr w:rsidR="00F966D5" w:rsidRPr="00355B2A">
        <w:tc>
          <w:tcPr>
            <w:tcW w:w="4748" w:type="dxa"/>
          </w:tcPr>
          <w:p w:rsidR="00F966D5" w:rsidRPr="00355B2A" w:rsidRDefault="00F17B16">
            <w:pPr>
              <w:tabs>
                <w:tab w:val="clear" w:pos="482"/>
                <w:tab w:val="left" w:pos="390"/>
              </w:tabs>
              <w:rPr>
                <w:rFonts w:ascii="Times New Roman" w:hAnsi="Times New Roman"/>
              </w:rPr>
              <w:pPrChange w:id="139" w:author="Karolina Kaminska" w:date="2014-08-26T11:43:00Z">
                <w:pPr/>
              </w:pPrChange>
            </w:pPr>
            <w:r w:rsidRPr="00355B2A">
              <w:rPr>
                <w:rFonts w:ascii="Times New Roman" w:hAnsi="Times New Roman"/>
                <w:noProof/>
              </w:rPr>
              <w:drawing>
                <wp:inline distT="0" distB="0" distL="0" distR="0" wp14:anchorId="2FA8AE39" wp14:editId="75309333">
                  <wp:extent cx="2466975" cy="3343275"/>
                  <wp:effectExtent l="0" t="0" r="9525" b="9525"/>
                  <wp:docPr id="73"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66975" cy="3343275"/>
                          </a:xfrm>
                          <a:prstGeom prst="rect">
                            <a:avLst/>
                          </a:prstGeom>
                          <a:noFill/>
                          <a:ln>
                            <a:noFill/>
                          </a:ln>
                        </pic:spPr>
                      </pic:pic>
                    </a:graphicData>
                  </a:graphic>
                </wp:inline>
              </w:drawing>
            </w:r>
          </w:p>
        </w:tc>
        <w:tc>
          <w:tcPr>
            <w:tcW w:w="4678" w:type="dxa"/>
          </w:tcPr>
          <w:p w:rsidR="00F966D5" w:rsidRPr="00355B2A" w:rsidRDefault="00F966D5">
            <w:pPr>
              <w:pStyle w:val="Standard-BlockCharCharChar"/>
              <w:tabs>
                <w:tab w:val="clear" w:pos="482"/>
                <w:tab w:val="left" w:pos="390"/>
              </w:tabs>
              <w:ind w:left="390"/>
              <w:pPrChange w:id="140" w:author="Karolina Kaminska" w:date="2014-08-26T11:43:00Z">
                <w:pPr>
                  <w:pStyle w:val="Standard-BlockCharCharChar"/>
                  <w:ind w:left="482"/>
                </w:pPr>
              </w:pPrChange>
            </w:pPr>
          </w:p>
          <w:p w:rsidR="00F966D5" w:rsidRPr="00355B2A" w:rsidRDefault="00F966D5">
            <w:pPr>
              <w:pStyle w:val="Zwischenberschrift"/>
              <w:tabs>
                <w:tab w:val="clear" w:pos="482"/>
                <w:tab w:val="left" w:pos="390"/>
              </w:tabs>
              <w:spacing w:before="97" w:after="97"/>
              <w:ind w:left="390"/>
              <w:pPrChange w:id="141" w:author="Karolina Kaminska" w:date="2014-08-26T11:43:00Z">
                <w:pPr>
                  <w:pStyle w:val="Zwischenberschrift"/>
                  <w:ind w:left="482"/>
                </w:pPr>
              </w:pPrChange>
            </w:pPr>
            <w:r w:rsidRPr="00355B2A">
              <w:t xml:space="preserve">Untermenü </w:t>
            </w:r>
            <w:r w:rsidR="00F70807">
              <w:t>„</w:t>
            </w:r>
            <w:r w:rsidRPr="00355B2A">
              <w:t>Selection</w:t>
            </w:r>
            <w:r w:rsidR="00F70807">
              <w:t>“</w:t>
            </w:r>
          </w:p>
          <w:p w:rsidR="00F966D5" w:rsidRPr="00355B2A" w:rsidRDefault="00F17B16">
            <w:pPr>
              <w:tabs>
                <w:tab w:val="clear" w:pos="482"/>
                <w:tab w:val="left" w:pos="390"/>
              </w:tabs>
              <w:ind w:left="390"/>
              <w:rPr>
                <w:rFonts w:ascii="Times New Roman" w:hAnsi="Times New Roman"/>
              </w:rPr>
              <w:pPrChange w:id="142" w:author="Karolina Kaminska" w:date="2014-08-26T11:43:00Z">
                <w:pPr>
                  <w:ind w:left="482"/>
                </w:pPr>
              </w:pPrChange>
            </w:pPr>
            <w:r w:rsidRPr="00355B2A">
              <w:rPr>
                <w:rFonts w:ascii="Times New Roman" w:hAnsi="Times New Roman"/>
                <w:noProof/>
              </w:rPr>
              <w:drawing>
                <wp:inline distT="0" distB="0" distL="0" distR="0" wp14:anchorId="638C0B34" wp14:editId="0E96B784">
                  <wp:extent cx="1247775" cy="1076325"/>
                  <wp:effectExtent l="0" t="0" r="9525" b="9525"/>
                  <wp:docPr id="74" name="Bild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47775" cy="1076325"/>
                          </a:xfrm>
                          <a:prstGeom prst="rect">
                            <a:avLst/>
                          </a:prstGeom>
                          <a:noFill/>
                          <a:ln>
                            <a:noFill/>
                          </a:ln>
                        </pic:spPr>
                      </pic:pic>
                    </a:graphicData>
                  </a:graphic>
                </wp:inline>
              </w:drawing>
            </w:r>
          </w:p>
          <w:p w:rsidR="00F966D5" w:rsidRPr="00355B2A" w:rsidRDefault="00F966D5">
            <w:pPr>
              <w:tabs>
                <w:tab w:val="clear" w:pos="482"/>
                <w:tab w:val="left" w:pos="390"/>
              </w:tabs>
              <w:ind w:left="390"/>
              <w:rPr>
                <w:rFonts w:ascii="Times New Roman" w:hAnsi="Times New Roman"/>
              </w:rPr>
              <w:pPrChange w:id="143" w:author="Karolina Kaminska" w:date="2014-08-26T11:43:00Z">
                <w:pPr>
                  <w:ind w:left="482"/>
                </w:pPr>
              </w:pPrChange>
            </w:pPr>
          </w:p>
          <w:p w:rsidR="00F966D5" w:rsidRPr="00355B2A" w:rsidRDefault="00F966D5">
            <w:pPr>
              <w:tabs>
                <w:tab w:val="clear" w:pos="482"/>
                <w:tab w:val="left" w:pos="390"/>
              </w:tabs>
              <w:ind w:left="390"/>
              <w:rPr>
                <w:rFonts w:ascii="Times New Roman" w:hAnsi="Times New Roman"/>
              </w:rPr>
              <w:pPrChange w:id="144" w:author="Karolina Kaminska" w:date="2014-08-26T11:43:00Z">
                <w:pPr>
                  <w:ind w:left="482"/>
                </w:pPr>
              </w:pPrChange>
            </w:pPr>
          </w:p>
          <w:p w:rsidR="00F966D5" w:rsidRPr="00355B2A" w:rsidRDefault="00F966D5">
            <w:pPr>
              <w:tabs>
                <w:tab w:val="clear" w:pos="482"/>
                <w:tab w:val="left" w:pos="390"/>
              </w:tabs>
              <w:ind w:left="390"/>
              <w:rPr>
                <w:rFonts w:ascii="Times New Roman" w:hAnsi="Times New Roman"/>
              </w:rPr>
              <w:pPrChange w:id="145" w:author="Karolina Kaminska" w:date="2014-08-26T11:43:00Z">
                <w:pPr>
                  <w:ind w:left="482"/>
                </w:pPr>
              </w:pPrChange>
            </w:pPr>
          </w:p>
        </w:tc>
      </w:tr>
    </w:tbl>
    <w:p w:rsidR="00F966D5" w:rsidRPr="00355B2A" w:rsidRDefault="00F966D5" w:rsidP="00F966D5">
      <w:pPr>
        <w:pStyle w:val="Standard-BlockCharCharChar"/>
      </w:pPr>
    </w:p>
    <w:p w:rsidR="00BF27E0" w:rsidRPr="00530CE6" w:rsidRDefault="00BF27E0" w:rsidP="00530CE6">
      <w:pPr>
        <w:pStyle w:val="berschrift3"/>
      </w:pPr>
      <w:bookmarkStart w:id="146" w:name="_Edit_&gt;_Copy"/>
      <w:bookmarkStart w:id="147" w:name="_Toc398708142"/>
      <w:bookmarkStart w:id="148" w:name="_Toc55213840"/>
      <w:bookmarkStart w:id="149" w:name="_Toc69129829"/>
      <w:bookmarkStart w:id="150" w:name="_Toc69129970"/>
      <w:bookmarkStart w:id="151" w:name="_Ref108437240"/>
      <w:bookmarkStart w:id="152" w:name="_Ref108437250"/>
      <w:bookmarkStart w:id="153" w:name="_Ref108437272"/>
      <w:bookmarkEnd w:id="146"/>
      <w:r w:rsidRPr="00530CE6">
        <w:t>Edit &gt; Undo</w:t>
      </w:r>
      <w:bookmarkEnd w:id="147"/>
    </w:p>
    <w:p w:rsidR="00BF27E0" w:rsidRPr="00355B2A" w:rsidRDefault="0044356A" w:rsidP="00BF27E0">
      <w:pPr>
        <w:pStyle w:val="Standard-BlockCharCharChar"/>
        <w:rPr>
          <w:szCs w:val="24"/>
        </w:rPr>
      </w:pPr>
      <w:r w:rsidRPr="00355B2A">
        <w:rPr>
          <w:szCs w:val="24"/>
        </w:rPr>
        <w:t>Die Undo-Funktion wurde mit Version 1.5 eingeführt. Sie m</w:t>
      </w:r>
      <w:r w:rsidR="00BF27E0" w:rsidRPr="00355B2A">
        <w:rPr>
          <w:szCs w:val="24"/>
        </w:rPr>
        <w:t>acht die zuletzt ausgeführte Aktion rückgängig. Die Aktion selbst w</w:t>
      </w:r>
      <w:r w:rsidR="00F63EBA">
        <w:rPr>
          <w:szCs w:val="24"/>
        </w:rPr>
        <w:t xml:space="preserve">ird im Menüpunkt benannt (z.B. </w:t>
      </w:r>
      <w:r w:rsidR="00BF27E0" w:rsidRPr="009D5612">
        <w:rPr>
          <w:rStyle w:val="Menufunction"/>
        </w:rPr>
        <w:t>Edit event</w:t>
      </w:r>
      <w:r w:rsidR="00BF27E0" w:rsidRPr="00355B2A">
        <w:rPr>
          <w:szCs w:val="24"/>
        </w:rPr>
        <w:t>).</w:t>
      </w:r>
      <w:r w:rsidRPr="00355B2A">
        <w:rPr>
          <w:szCs w:val="24"/>
        </w:rPr>
        <w:t xml:space="preserve"> Es werden bis zu 20 Aktionen gespeichert, die rückgängig gemacht werden können. Bei einigen Aktionen ist nach dem Aufruf des Menüpunkts ein Neuformatieren der Partitur notwendig, was bei großen Tra</w:t>
      </w:r>
      <w:r w:rsidRPr="00355B2A">
        <w:rPr>
          <w:szCs w:val="24"/>
        </w:rPr>
        <w:t>n</w:t>
      </w:r>
      <w:r w:rsidRPr="00355B2A">
        <w:rPr>
          <w:szCs w:val="24"/>
        </w:rPr>
        <w:t xml:space="preserve">skriptionen einige Sekunden dauern kann. </w:t>
      </w:r>
    </w:p>
    <w:p w:rsidR="00BF27E0" w:rsidRPr="00355B2A" w:rsidRDefault="00BF27E0" w:rsidP="00BF27E0">
      <w:pPr>
        <w:pStyle w:val="Standard-BlockCharCharChar"/>
        <w:rPr>
          <w:szCs w:val="24"/>
        </w:rPr>
      </w:pPr>
    </w:p>
    <w:p w:rsidR="00F966D5" w:rsidRPr="00530CE6" w:rsidRDefault="00F966D5" w:rsidP="00530CE6">
      <w:pPr>
        <w:pStyle w:val="berschrift3"/>
      </w:pPr>
      <w:bookmarkStart w:id="154" w:name="_Toc398708143"/>
      <w:r w:rsidRPr="00530CE6">
        <w:t>Edit </w:t>
      </w:r>
      <w:r w:rsidR="00F417B2" w:rsidRPr="00530CE6">
        <w:t>&gt;</w:t>
      </w:r>
      <w:r w:rsidRPr="00530CE6">
        <w:t> Copy</w:t>
      </w:r>
      <w:bookmarkEnd w:id="148"/>
      <w:bookmarkEnd w:id="149"/>
      <w:bookmarkEnd w:id="150"/>
      <w:bookmarkEnd w:id="151"/>
      <w:bookmarkEnd w:id="152"/>
      <w:bookmarkEnd w:id="153"/>
      <w:bookmarkEnd w:id="154"/>
    </w:p>
    <w:p w:rsidR="00F966D5" w:rsidRPr="00355B2A" w:rsidRDefault="00F966D5" w:rsidP="00F966D5">
      <w:pPr>
        <w:pStyle w:val="Standard-BlockCharCharChar"/>
        <w:rPr>
          <w:szCs w:val="24"/>
        </w:rPr>
      </w:pPr>
      <w:r w:rsidRPr="00355B2A">
        <w:rPr>
          <w:szCs w:val="24"/>
        </w:rPr>
        <w:t xml:space="preserve">(auch über die Tastenkombination </w:t>
      </w:r>
      <w:r w:rsidRPr="00355B2A">
        <w:rPr>
          <w:szCs w:val="24"/>
          <w:bdr w:val="single" w:sz="4" w:space="0" w:color="auto"/>
        </w:rPr>
        <w:t>Strg</w:t>
      </w:r>
      <w:r w:rsidRPr="00355B2A">
        <w:rPr>
          <w:szCs w:val="24"/>
        </w:rPr>
        <w:t> + </w:t>
      </w:r>
      <w:r w:rsidRPr="00355B2A">
        <w:rPr>
          <w:szCs w:val="24"/>
          <w:bdr w:val="single" w:sz="4" w:space="0" w:color="auto"/>
        </w:rPr>
        <w:t>C</w:t>
      </w:r>
      <w:r w:rsidRPr="00355B2A">
        <w:rPr>
          <w:szCs w:val="24"/>
        </w:rPr>
        <w:t xml:space="preserve"> auf dem PC bzw. </w:t>
      </w:r>
      <w:r w:rsidRPr="00355B2A">
        <w:rPr>
          <w:rFonts w:ascii="Cambria Math" w:eastAsia="Arial Unicode MS" w:hAnsi="Cambria Math" w:cs="Cambria Math"/>
          <w:szCs w:val="24"/>
          <w:bdr w:val="single" w:sz="4" w:space="0" w:color="auto"/>
        </w:rPr>
        <w:t>⌘</w:t>
      </w:r>
      <w:r w:rsidRPr="00355B2A">
        <w:rPr>
          <w:szCs w:val="24"/>
        </w:rPr>
        <w:t> + </w:t>
      </w:r>
      <w:r w:rsidRPr="00355B2A">
        <w:rPr>
          <w:szCs w:val="24"/>
          <w:bdr w:val="single" w:sz="4" w:space="0" w:color="auto"/>
        </w:rPr>
        <w:t>C</w:t>
      </w:r>
      <w:r w:rsidRPr="00355B2A">
        <w:rPr>
          <w:szCs w:val="24"/>
        </w:rPr>
        <w:t xml:space="preserve"> auf dem Macintosh)</w:t>
      </w:r>
    </w:p>
    <w:p w:rsidR="00F966D5" w:rsidRPr="00355B2A" w:rsidRDefault="00F966D5" w:rsidP="00F966D5">
      <w:pPr>
        <w:pStyle w:val="Standard-BlockCharCharChar"/>
        <w:rPr>
          <w:szCs w:val="24"/>
        </w:rPr>
      </w:pPr>
    </w:p>
    <w:p w:rsidR="00F966D5" w:rsidRPr="00355B2A" w:rsidRDefault="00F966D5" w:rsidP="00F966D5">
      <w:pPr>
        <w:pStyle w:val="Standard-BlockCharCharChar"/>
        <w:rPr>
          <w:szCs w:val="24"/>
        </w:rPr>
      </w:pPr>
      <w:r w:rsidRPr="00355B2A">
        <w:rPr>
          <w:szCs w:val="24"/>
        </w:rPr>
        <w:t xml:space="preserve">Kopiert den momentan markierten Text in die Zwischenablage. Von dort aus kann er in jede andere Anwendung, die über eine entsprechende </w:t>
      </w:r>
      <w:r w:rsidR="00F70807">
        <w:rPr>
          <w:szCs w:val="24"/>
        </w:rPr>
        <w:t>„</w:t>
      </w:r>
      <w:r w:rsidRPr="00355B2A">
        <w:rPr>
          <w:szCs w:val="24"/>
        </w:rPr>
        <w:t>Einfügen</w:t>
      </w:r>
      <w:r w:rsidR="00F70807">
        <w:rPr>
          <w:szCs w:val="24"/>
        </w:rPr>
        <w:t>“</w:t>
      </w:r>
      <w:r w:rsidRPr="00355B2A">
        <w:rPr>
          <w:szCs w:val="24"/>
        </w:rPr>
        <w:t>-Funktion (</w:t>
      </w:r>
      <w:r w:rsidR="00F70807">
        <w:rPr>
          <w:szCs w:val="24"/>
        </w:rPr>
        <w:t>„</w:t>
      </w:r>
      <w:r w:rsidRPr="00355B2A">
        <w:rPr>
          <w:szCs w:val="24"/>
        </w:rPr>
        <w:t>Paste</w:t>
      </w:r>
      <w:r w:rsidR="00F70807">
        <w:rPr>
          <w:szCs w:val="24"/>
        </w:rPr>
        <w:t>“</w:t>
      </w:r>
      <w:r w:rsidRPr="00355B2A">
        <w:rPr>
          <w:szCs w:val="24"/>
        </w:rPr>
        <w:t>) verfügt, eing</w:t>
      </w:r>
      <w:r w:rsidRPr="00355B2A">
        <w:rPr>
          <w:szCs w:val="24"/>
        </w:rPr>
        <w:t>e</w:t>
      </w:r>
      <w:r w:rsidRPr="00355B2A">
        <w:rPr>
          <w:szCs w:val="24"/>
        </w:rPr>
        <w:t xml:space="preserve">fügt werden. Text in verschiedenen Spuren wird dabei durch </w:t>
      </w:r>
      <w:r w:rsidRPr="00355B2A">
        <w:rPr>
          <w:szCs w:val="24"/>
          <w:bdr w:val="single" w:sz="4" w:space="0" w:color="auto"/>
        </w:rPr>
        <w:t>Enter</w:t>
      </w:r>
      <w:r w:rsidRPr="00355B2A">
        <w:rPr>
          <w:szCs w:val="24"/>
        </w:rPr>
        <w:t xml:space="preserve"> getrennt. </w:t>
      </w:r>
    </w:p>
    <w:p w:rsidR="006D4F29" w:rsidRPr="00355B2A" w:rsidRDefault="006D4F29" w:rsidP="00F966D5">
      <w:pPr>
        <w:pStyle w:val="Standard-BlockCharCharChar"/>
        <w:rPr>
          <w:szCs w:val="24"/>
        </w:rPr>
      </w:pPr>
    </w:p>
    <w:p w:rsidR="006D4F29" w:rsidRPr="00355B2A" w:rsidRDefault="006D4F29" w:rsidP="00F966D5">
      <w:pPr>
        <w:pStyle w:val="Standard-BlockCharCharChar"/>
        <w:rPr>
          <w:szCs w:val="24"/>
        </w:rPr>
      </w:pPr>
      <w:r w:rsidRPr="00355B2A">
        <w:rPr>
          <w:szCs w:val="24"/>
        </w:rPr>
        <w:t>Wenn sich die Markierung über alle Spuren erstreckt (siehe zweites Beispiel unten), wird statt reinem Text eine RTF-Repräsentation des betreffenden Partitur-Ausschnittes in die Zwischena</w:t>
      </w:r>
      <w:r w:rsidRPr="00355B2A">
        <w:rPr>
          <w:szCs w:val="24"/>
        </w:rPr>
        <w:t>b</w:t>
      </w:r>
      <w:r w:rsidRPr="00355B2A">
        <w:rPr>
          <w:szCs w:val="24"/>
        </w:rPr>
        <w:t>lage gelegt. Diese kann in RTF-fähigen Anwendun</w:t>
      </w:r>
      <w:r w:rsidR="00F63EBA">
        <w:rPr>
          <w:szCs w:val="24"/>
        </w:rPr>
        <w:t xml:space="preserve">gen (also insb. WORD) dann per </w:t>
      </w:r>
      <w:r w:rsidR="00F70807">
        <w:rPr>
          <w:szCs w:val="24"/>
        </w:rPr>
        <w:t>„</w:t>
      </w:r>
      <w:r w:rsidRPr="00355B2A">
        <w:rPr>
          <w:szCs w:val="24"/>
        </w:rPr>
        <w:t>Paste</w:t>
      </w:r>
      <w:r w:rsidR="00F70807">
        <w:rPr>
          <w:szCs w:val="24"/>
        </w:rPr>
        <w:t>“</w:t>
      </w:r>
      <w:r w:rsidRPr="00355B2A">
        <w:rPr>
          <w:szCs w:val="24"/>
        </w:rPr>
        <w:t xml:space="preserve"> als Partitur eingefügt werden.</w:t>
      </w:r>
    </w:p>
    <w:p w:rsidR="00F966D5" w:rsidRPr="00355B2A" w:rsidRDefault="00F966D5" w:rsidP="00F966D5">
      <w:pPr>
        <w:pStyle w:val="Standard-BlockCharCharChar"/>
        <w:rPr>
          <w:szCs w:val="24"/>
        </w:rPr>
      </w:pPr>
    </w:p>
    <w:p w:rsidR="00F966D5" w:rsidRPr="00355B2A" w:rsidRDefault="00F966D5" w:rsidP="00F966D5">
      <w:pPr>
        <w:pStyle w:val="Standard-BlockCharCharChar"/>
        <w:rPr>
          <w:szCs w:val="24"/>
        </w:rPr>
      </w:pPr>
      <w:r w:rsidRPr="00355B2A">
        <w:rPr>
          <w:szCs w:val="24"/>
        </w:rPr>
        <w:t>Beispiele:</w:t>
      </w:r>
    </w:p>
    <w:p w:rsidR="00F966D5" w:rsidRDefault="00F966D5" w:rsidP="00F966D5">
      <w:pPr>
        <w:pStyle w:val="Standard-BlockCharCharChar"/>
        <w:rPr>
          <w:ins w:id="155" w:author="Karolina Kaminska" w:date="2014-09-23T15:12:00Z"/>
          <w:szCs w:val="24"/>
        </w:rPr>
      </w:pPr>
    </w:p>
    <w:p w:rsidR="007B432B" w:rsidRDefault="007B432B" w:rsidP="00F966D5">
      <w:pPr>
        <w:pStyle w:val="Standard-BlockCharCharChar"/>
        <w:rPr>
          <w:ins w:id="156" w:author="Karolina Kaminska" w:date="2014-09-23T15:12:00Z"/>
          <w:szCs w:val="24"/>
        </w:rPr>
      </w:pPr>
    </w:p>
    <w:p w:rsidR="007B432B" w:rsidRDefault="007B432B" w:rsidP="00F966D5">
      <w:pPr>
        <w:pStyle w:val="Standard-BlockCharCharChar"/>
        <w:rPr>
          <w:ins w:id="157" w:author="Karolina Kaminska" w:date="2014-09-23T15:12:00Z"/>
          <w:szCs w:val="24"/>
        </w:rPr>
      </w:pPr>
    </w:p>
    <w:p w:rsidR="007B432B" w:rsidRDefault="007B432B" w:rsidP="00F966D5">
      <w:pPr>
        <w:pStyle w:val="Standard-BlockCharCharChar"/>
        <w:rPr>
          <w:ins w:id="158" w:author="Karolina Kaminska" w:date="2014-09-23T15:12:00Z"/>
          <w:szCs w:val="24"/>
        </w:rPr>
      </w:pPr>
    </w:p>
    <w:p w:rsidR="007B432B" w:rsidRDefault="007B432B" w:rsidP="00F966D5">
      <w:pPr>
        <w:pStyle w:val="Standard-BlockCharCharChar"/>
        <w:rPr>
          <w:ins w:id="159" w:author="Karolina Kaminska" w:date="2014-09-23T15:12:00Z"/>
          <w:szCs w:val="24"/>
        </w:rPr>
      </w:pPr>
    </w:p>
    <w:p w:rsidR="007B432B" w:rsidRDefault="007B432B" w:rsidP="00F966D5">
      <w:pPr>
        <w:pStyle w:val="Standard-BlockCharCharChar"/>
        <w:rPr>
          <w:ins w:id="160" w:author="Karolina Kaminska" w:date="2014-09-23T15:12:00Z"/>
          <w:szCs w:val="24"/>
        </w:rPr>
      </w:pPr>
    </w:p>
    <w:p w:rsidR="007B432B" w:rsidRPr="00355B2A" w:rsidRDefault="00B472AF" w:rsidP="00F966D5">
      <w:pPr>
        <w:pStyle w:val="Standard-BlockCharCharChar"/>
        <w:rPr>
          <w:szCs w:val="24"/>
        </w:rPr>
      </w:pPr>
      <w:ins w:id="161" w:author="Karolina Kaminska" w:date="2014-09-23T15:31:00Z">
        <w:r>
          <w:rPr>
            <w:szCs w:val="24"/>
          </w:rPr>
          <w:t xml:space="preserve">  </w:t>
        </w:r>
      </w:ins>
    </w:p>
    <w:tbl>
      <w:tblPr>
        <w:tblW w:w="9356" w:type="dxa"/>
        <w:tblInd w:w="70" w:type="dxa"/>
        <w:tblCellMar>
          <w:left w:w="70" w:type="dxa"/>
          <w:right w:w="70" w:type="dxa"/>
        </w:tblCellMar>
        <w:tblLook w:val="0000" w:firstRow="0" w:lastRow="0" w:firstColumn="0" w:lastColumn="0" w:noHBand="0" w:noVBand="0"/>
      </w:tblPr>
      <w:tblGrid>
        <w:gridCol w:w="4820"/>
        <w:gridCol w:w="4536"/>
      </w:tblGrid>
      <w:tr w:rsidR="00F966D5" w:rsidRPr="00355B2A">
        <w:trPr>
          <w:tblHeader/>
        </w:trPr>
        <w:tc>
          <w:tcPr>
            <w:tcW w:w="4820" w:type="dxa"/>
          </w:tcPr>
          <w:p w:rsidR="00F966D5" w:rsidRPr="00355B2A" w:rsidRDefault="00F966D5">
            <w:pPr>
              <w:pStyle w:val="Standard-BlockCharCharChar"/>
              <w:tabs>
                <w:tab w:val="clear" w:pos="482"/>
                <w:tab w:val="left" w:pos="385"/>
              </w:tabs>
              <w:rPr>
                <w:szCs w:val="24"/>
              </w:rPr>
              <w:pPrChange w:id="162" w:author="Karolina Kaminska" w:date="2014-08-26T11:43:00Z">
                <w:pPr>
                  <w:pStyle w:val="Standard-BlockCharCharChar"/>
                </w:pPr>
              </w:pPrChange>
            </w:pPr>
            <w:r w:rsidRPr="00355B2A">
              <w:rPr>
                <w:szCs w:val="24"/>
              </w:rPr>
              <w:lastRenderedPageBreak/>
              <w:t>Markierung im Editor</w:t>
            </w:r>
          </w:p>
        </w:tc>
        <w:tc>
          <w:tcPr>
            <w:tcW w:w="4536" w:type="dxa"/>
          </w:tcPr>
          <w:p w:rsidR="00F966D5" w:rsidRPr="00355B2A" w:rsidRDefault="00F966D5">
            <w:pPr>
              <w:pStyle w:val="Standard-BlockCharCharChar"/>
              <w:tabs>
                <w:tab w:val="clear" w:pos="482"/>
                <w:tab w:val="left" w:pos="385"/>
              </w:tabs>
              <w:rPr>
                <w:szCs w:val="24"/>
              </w:rPr>
              <w:pPrChange w:id="163" w:author="Karolina Kaminska" w:date="2014-08-26T11:43:00Z">
                <w:pPr>
                  <w:pStyle w:val="Standard-BlockCharCharChar"/>
                </w:pPr>
              </w:pPrChange>
            </w:pPr>
            <w:r w:rsidRPr="00355B2A">
              <w:rPr>
                <w:szCs w:val="24"/>
              </w:rPr>
              <w:t xml:space="preserve">Inhalt der Zwischenablage </w:t>
            </w:r>
            <w:r w:rsidRPr="00355B2A">
              <w:rPr>
                <w:szCs w:val="24"/>
                <w:u w:val="single"/>
              </w:rPr>
              <w:t>nach</w:t>
            </w:r>
            <w:r w:rsidRPr="00355B2A">
              <w:rPr>
                <w:szCs w:val="24"/>
              </w:rPr>
              <w:t xml:space="preserve"> </w:t>
            </w:r>
            <w:r w:rsidR="00F70807">
              <w:rPr>
                <w:szCs w:val="24"/>
              </w:rPr>
              <w:t>„</w:t>
            </w:r>
            <w:r w:rsidRPr="00F63EBA">
              <w:rPr>
                <w:szCs w:val="24"/>
              </w:rPr>
              <w:t>Copy text</w:t>
            </w:r>
            <w:r w:rsidR="00F70807">
              <w:rPr>
                <w:szCs w:val="24"/>
              </w:rPr>
              <w:t>“</w:t>
            </w:r>
          </w:p>
          <w:p w:rsidR="00F966D5" w:rsidRPr="00355B2A" w:rsidRDefault="00F966D5">
            <w:pPr>
              <w:pStyle w:val="Standard-BlockCharCharChar"/>
              <w:tabs>
                <w:tab w:val="clear" w:pos="482"/>
                <w:tab w:val="left" w:pos="385"/>
              </w:tabs>
              <w:rPr>
                <w:szCs w:val="24"/>
              </w:rPr>
              <w:pPrChange w:id="164" w:author="Karolina Kaminska" w:date="2014-08-26T11:43:00Z">
                <w:pPr>
                  <w:pStyle w:val="Standard-BlockCharCharChar"/>
                </w:pPr>
              </w:pPrChange>
            </w:pPr>
          </w:p>
        </w:tc>
      </w:tr>
      <w:tr w:rsidR="00F966D5" w:rsidRPr="00355B2A">
        <w:tc>
          <w:tcPr>
            <w:tcW w:w="4820" w:type="dxa"/>
          </w:tcPr>
          <w:p w:rsidR="00F966D5" w:rsidRPr="00355B2A" w:rsidRDefault="00F17B16">
            <w:pPr>
              <w:pStyle w:val="BildChar"/>
              <w:tabs>
                <w:tab w:val="clear" w:pos="482"/>
                <w:tab w:val="left" w:pos="385"/>
              </w:tabs>
              <w:jc w:val="left"/>
              <w:rPr>
                <w:sz w:val="24"/>
                <w:szCs w:val="24"/>
              </w:rPr>
              <w:pPrChange w:id="165" w:author="Karolina Kaminska" w:date="2014-08-26T11:43:00Z">
                <w:pPr>
                  <w:pStyle w:val="BildChar"/>
                  <w:jc w:val="left"/>
                </w:pPr>
              </w:pPrChange>
            </w:pPr>
            <w:r w:rsidRPr="00355B2A">
              <w:rPr>
                <w:noProof/>
                <w:sz w:val="24"/>
                <w:szCs w:val="24"/>
              </w:rPr>
              <w:drawing>
                <wp:inline distT="0" distB="0" distL="0" distR="0" wp14:anchorId="470AEC77" wp14:editId="091E5CD6">
                  <wp:extent cx="2886075" cy="1143000"/>
                  <wp:effectExtent l="0" t="0" r="9525" b="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86075" cy="1143000"/>
                          </a:xfrm>
                          <a:prstGeom prst="rect">
                            <a:avLst/>
                          </a:prstGeom>
                          <a:noFill/>
                          <a:ln>
                            <a:noFill/>
                          </a:ln>
                        </pic:spPr>
                      </pic:pic>
                    </a:graphicData>
                  </a:graphic>
                </wp:inline>
              </w:drawing>
            </w:r>
          </w:p>
          <w:p w:rsidR="00F966D5" w:rsidRPr="00355B2A" w:rsidRDefault="00F966D5">
            <w:pPr>
              <w:tabs>
                <w:tab w:val="clear" w:pos="482"/>
                <w:tab w:val="left" w:pos="385"/>
              </w:tabs>
              <w:ind w:left="3" w:hanging="3"/>
              <w:rPr>
                <w:rFonts w:ascii="Times New Roman" w:hAnsi="Times New Roman"/>
                <w:sz w:val="24"/>
                <w:szCs w:val="24"/>
              </w:rPr>
              <w:pPrChange w:id="166" w:author="Karolina Kaminska" w:date="2014-08-26T11:43:00Z">
                <w:pPr>
                  <w:ind w:left="4" w:hanging="4"/>
                </w:pPr>
              </w:pPrChange>
            </w:pPr>
          </w:p>
        </w:tc>
        <w:tc>
          <w:tcPr>
            <w:tcW w:w="4536" w:type="dxa"/>
          </w:tcPr>
          <w:p w:rsidR="00F966D5" w:rsidRPr="00355B2A" w:rsidRDefault="00F966D5">
            <w:pPr>
              <w:pStyle w:val="SimpleEXMARaLDA"/>
              <w:tabs>
                <w:tab w:val="clear" w:pos="482"/>
                <w:tab w:val="left" w:pos="385"/>
              </w:tabs>
              <w:rPr>
                <w:rFonts w:ascii="Times New Roman" w:hAnsi="Times New Roman"/>
                <w:sz w:val="24"/>
                <w:szCs w:val="24"/>
              </w:rPr>
              <w:pPrChange w:id="167" w:author="Karolina Kaminska" w:date="2014-08-26T11:43:00Z">
                <w:pPr>
                  <w:pStyle w:val="SimpleEXMARaLDA"/>
                </w:pPr>
              </w:pPrChange>
            </w:pPr>
            <w:r w:rsidRPr="00355B2A">
              <w:rPr>
                <w:rFonts w:ascii="Times New Roman" w:hAnsi="Times New Roman"/>
                <w:sz w:val="24"/>
                <w:szCs w:val="24"/>
              </w:rPr>
              <w:t>Stimmt ja gar nicht.</w:t>
            </w:r>
          </w:p>
        </w:tc>
      </w:tr>
      <w:tr w:rsidR="00F966D5" w:rsidRPr="00355B2A">
        <w:tc>
          <w:tcPr>
            <w:tcW w:w="4820" w:type="dxa"/>
          </w:tcPr>
          <w:p w:rsidR="00F966D5" w:rsidRPr="00355B2A" w:rsidRDefault="00F17B16">
            <w:pPr>
              <w:pStyle w:val="BildChar"/>
              <w:tabs>
                <w:tab w:val="clear" w:pos="482"/>
                <w:tab w:val="left" w:pos="385"/>
              </w:tabs>
              <w:jc w:val="left"/>
              <w:pPrChange w:id="168" w:author="Karolina Kaminska" w:date="2014-08-26T11:43:00Z">
                <w:pPr>
                  <w:pStyle w:val="BildChar"/>
                  <w:jc w:val="left"/>
                </w:pPr>
              </w:pPrChange>
            </w:pPr>
            <w:r w:rsidRPr="00355B2A">
              <w:rPr>
                <w:noProof/>
              </w:rPr>
              <w:drawing>
                <wp:inline distT="0" distB="0" distL="0" distR="0" wp14:anchorId="6CDC3BC8" wp14:editId="57EE50C8">
                  <wp:extent cx="2886075" cy="1190625"/>
                  <wp:effectExtent l="0" t="0" r="9525" b="9525"/>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86075" cy="1190625"/>
                          </a:xfrm>
                          <a:prstGeom prst="rect">
                            <a:avLst/>
                          </a:prstGeom>
                          <a:noFill/>
                          <a:ln>
                            <a:noFill/>
                          </a:ln>
                        </pic:spPr>
                      </pic:pic>
                    </a:graphicData>
                  </a:graphic>
                </wp:inline>
              </w:drawing>
            </w:r>
          </w:p>
          <w:p w:rsidR="00F966D5" w:rsidRPr="00355B2A" w:rsidRDefault="00F966D5">
            <w:pPr>
              <w:tabs>
                <w:tab w:val="clear" w:pos="482"/>
                <w:tab w:val="left" w:pos="385"/>
              </w:tabs>
              <w:ind w:left="3" w:hanging="3"/>
              <w:rPr>
                <w:rFonts w:ascii="Times New Roman" w:hAnsi="Times New Roman"/>
              </w:rPr>
              <w:pPrChange w:id="169" w:author="Karolina Kaminska" w:date="2014-08-26T11:43:00Z">
                <w:pPr>
                  <w:ind w:left="4" w:hanging="4"/>
                </w:pPr>
              </w:pPrChange>
            </w:pPr>
          </w:p>
        </w:tc>
        <w:tc>
          <w:tcPr>
            <w:tcW w:w="4536" w:type="dxa"/>
          </w:tcPr>
          <w:p w:rsidR="00F966D5" w:rsidRPr="00B367B6" w:rsidRDefault="006D4F29">
            <w:pPr>
              <w:pStyle w:val="SimpleEXMARaLDA"/>
              <w:tabs>
                <w:tab w:val="clear" w:pos="482"/>
                <w:tab w:val="left" w:pos="385"/>
              </w:tabs>
              <w:rPr>
                <w:rFonts w:ascii="Times New Roman" w:hAnsi="Times New Roman"/>
                <w:sz w:val="24"/>
                <w:szCs w:val="24"/>
              </w:rPr>
              <w:pPrChange w:id="170" w:author="Karolina Kaminska" w:date="2014-08-26T11:43:00Z">
                <w:pPr>
                  <w:pStyle w:val="SimpleEXMARaLDA"/>
                </w:pPr>
              </w:pPrChange>
            </w:pPr>
            <w:r w:rsidRPr="00B367B6">
              <w:rPr>
                <w:rFonts w:ascii="Times New Roman" w:hAnsi="Times New Roman"/>
                <w:sz w:val="24"/>
                <w:szCs w:val="24"/>
              </w:rPr>
              <w:t>RTF-Präsentation des markierten Partitur-Ausschnitts</w:t>
            </w:r>
          </w:p>
        </w:tc>
      </w:tr>
      <w:tr w:rsidR="00F966D5" w:rsidRPr="00355B2A">
        <w:tc>
          <w:tcPr>
            <w:tcW w:w="4820" w:type="dxa"/>
          </w:tcPr>
          <w:p w:rsidR="00F966D5" w:rsidRPr="00355B2A" w:rsidRDefault="00F17B16">
            <w:pPr>
              <w:pStyle w:val="BildChar"/>
              <w:tabs>
                <w:tab w:val="clear" w:pos="482"/>
                <w:tab w:val="left" w:pos="385"/>
              </w:tabs>
              <w:jc w:val="left"/>
              <w:pPrChange w:id="171" w:author="Karolina Kaminska" w:date="2014-08-26T11:43:00Z">
                <w:pPr>
                  <w:pStyle w:val="BildChar"/>
                  <w:jc w:val="left"/>
                </w:pPr>
              </w:pPrChange>
            </w:pPr>
            <w:r w:rsidRPr="00355B2A">
              <w:rPr>
                <w:noProof/>
              </w:rPr>
              <w:drawing>
                <wp:inline distT="0" distB="0" distL="0" distR="0" wp14:anchorId="6C9DDC80" wp14:editId="7F20FE27">
                  <wp:extent cx="2867025" cy="1133475"/>
                  <wp:effectExtent l="0" t="0" r="9525" b="9525"/>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67025" cy="1133475"/>
                          </a:xfrm>
                          <a:prstGeom prst="rect">
                            <a:avLst/>
                          </a:prstGeom>
                          <a:noFill/>
                          <a:ln>
                            <a:noFill/>
                          </a:ln>
                        </pic:spPr>
                      </pic:pic>
                    </a:graphicData>
                  </a:graphic>
                </wp:inline>
              </w:drawing>
            </w:r>
          </w:p>
        </w:tc>
        <w:tc>
          <w:tcPr>
            <w:tcW w:w="4536" w:type="dxa"/>
          </w:tcPr>
          <w:p w:rsidR="00F966D5" w:rsidRPr="00B367B6" w:rsidRDefault="00F966D5">
            <w:pPr>
              <w:pStyle w:val="SimpleEXMARaLDA"/>
              <w:tabs>
                <w:tab w:val="clear" w:pos="482"/>
                <w:tab w:val="left" w:pos="385"/>
              </w:tabs>
              <w:rPr>
                <w:rFonts w:ascii="Times New Roman" w:hAnsi="Times New Roman"/>
                <w:sz w:val="24"/>
                <w:szCs w:val="24"/>
              </w:rPr>
              <w:pPrChange w:id="172" w:author="Karolina Kaminska" w:date="2014-08-26T11:43:00Z">
                <w:pPr>
                  <w:pStyle w:val="SimpleEXMARaLDA"/>
                </w:pPr>
              </w:pPrChange>
            </w:pPr>
            <w:r w:rsidRPr="00B367B6">
              <w:rPr>
                <w:rFonts w:ascii="Times New Roman" w:hAnsi="Times New Roman"/>
                <w:sz w:val="24"/>
                <w:szCs w:val="24"/>
              </w:rPr>
              <w:t>fällst mir</w:t>
            </w:r>
          </w:p>
        </w:tc>
      </w:tr>
    </w:tbl>
    <w:p w:rsidR="00F966D5" w:rsidRPr="00355B2A" w:rsidRDefault="00F966D5" w:rsidP="00F966D5">
      <w:pPr>
        <w:pStyle w:val="Standard-BlockCharCharChar"/>
      </w:pPr>
    </w:p>
    <w:p w:rsidR="00F966D5" w:rsidRPr="00F63EBA" w:rsidRDefault="00F966D5" w:rsidP="00F63EBA">
      <w:pPr>
        <w:pStyle w:val="berschrift3"/>
      </w:pPr>
      <w:bookmarkStart w:id="173" w:name="_Edit_&gt;_Paste"/>
      <w:bookmarkStart w:id="174" w:name="_Toc55213841"/>
      <w:bookmarkStart w:id="175" w:name="_Toc69129830"/>
      <w:bookmarkStart w:id="176" w:name="_Toc69129971"/>
      <w:bookmarkStart w:id="177" w:name="_Ref108437288"/>
      <w:bookmarkStart w:id="178" w:name="_Toc398708144"/>
      <w:bookmarkEnd w:id="173"/>
      <w:r w:rsidRPr="00F63EBA">
        <w:t>Edit </w:t>
      </w:r>
      <w:r w:rsidR="00F417B2" w:rsidRPr="00F63EBA">
        <w:t>&gt;</w:t>
      </w:r>
      <w:r w:rsidRPr="00F63EBA">
        <w:t> Paste</w:t>
      </w:r>
      <w:bookmarkEnd w:id="174"/>
      <w:bookmarkEnd w:id="175"/>
      <w:bookmarkEnd w:id="176"/>
      <w:bookmarkEnd w:id="177"/>
      <w:bookmarkEnd w:id="178"/>
    </w:p>
    <w:p w:rsidR="00F966D5" w:rsidRPr="00B367B6" w:rsidRDefault="00F966D5" w:rsidP="00F966D5">
      <w:pPr>
        <w:pStyle w:val="Standard-BlockCharCharChar"/>
        <w:rPr>
          <w:szCs w:val="24"/>
        </w:rPr>
      </w:pPr>
      <w:r w:rsidRPr="00B367B6">
        <w:rPr>
          <w:szCs w:val="24"/>
        </w:rPr>
        <w:t xml:space="preserve">(auch über die Tastenkombination </w:t>
      </w:r>
      <w:r w:rsidRPr="00B367B6">
        <w:rPr>
          <w:szCs w:val="24"/>
          <w:bdr w:val="single" w:sz="4" w:space="0" w:color="auto"/>
        </w:rPr>
        <w:t>Strg</w:t>
      </w:r>
      <w:r w:rsidRPr="00B367B6">
        <w:rPr>
          <w:szCs w:val="24"/>
        </w:rPr>
        <w:t> + </w:t>
      </w:r>
      <w:r w:rsidRPr="00B367B6">
        <w:rPr>
          <w:szCs w:val="24"/>
          <w:bdr w:val="single" w:sz="4" w:space="0" w:color="auto"/>
        </w:rPr>
        <w:t>V</w:t>
      </w:r>
      <w:r w:rsidRPr="00B367B6">
        <w:rPr>
          <w:szCs w:val="24"/>
        </w:rPr>
        <w:t xml:space="preserve"> auf dem PC bzw. </w:t>
      </w:r>
      <w:r w:rsidRPr="00B367B6">
        <w:rPr>
          <w:rFonts w:ascii="Cambria Math" w:eastAsia="Arial Unicode MS" w:hAnsi="Cambria Math" w:cs="Cambria Math"/>
          <w:szCs w:val="24"/>
          <w:bdr w:val="single" w:sz="4" w:space="0" w:color="auto"/>
        </w:rPr>
        <w:t>⌘</w:t>
      </w:r>
      <w:r w:rsidRPr="00B367B6">
        <w:rPr>
          <w:szCs w:val="24"/>
        </w:rPr>
        <w:t> + </w:t>
      </w:r>
      <w:r w:rsidRPr="00B367B6">
        <w:rPr>
          <w:szCs w:val="24"/>
          <w:bdr w:val="single" w:sz="4" w:space="0" w:color="auto"/>
        </w:rPr>
        <w:t>V</w:t>
      </w:r>
      <w:r w:rsidRPr="00B367B6">
        <w:rPr>
          <w:szCs w:val="24"/>
        </w:rPr>
        <w:t xml:space="preserve"> auf dem Macintosh)</w:t>
      </w:r>
    </w:p>
    <w:p w:rsidR="00F966D5" w:rsidRPr="00B367B6" w:rsidRDefault="00F966D5" w:rsidP="00F966D5">
      <w:pPr>
        <w:pStyle w:val="Standard-BlockCharCharChar"/>
        <w:rPr>
          <w:szCs w:val="24"/>
        </w:rPr>
      </w:pPr>
    </w:p>
    <w:p w:rsidR="00F966D5" w:rsidRPr="00B367B6" w:rsidRDefault="00F966D5" w:rsidP="00F966D5">
      <w:pPr>
        <w:pStyle w:val="Standard-BlockCharCharChar"/>
        <w:rPr>
          <w:szCs w:val="24"/>
        </w:rPr>
      </w:pPr>
      <w:r w:rsidRPr="00B367B6">
        <w:rPr>
          <w:szCs w:val="24"/>
        </w:rPr>
        <w:t>Fügt Text aus der Zwischenablage an der momentanen Cursorposition ein.</w:t>
      </w:r>
    </w:p>
    <w:p w:rsidR="00F966D5" w:rsidRPr="00355B2A" w:rsidRDefault="00F966D5" w:rsidP="00F966D5">
      <w:pPr>
        <w:pStyle w:val="Standard-BlockCharCharChar"/>
      </w:pPr>
    </w:p>
    <w:p w:rsidR="00F966D5" w:rsidRPr="00F63EBA" w:rsidRDefault="00F966D5" w:rsidP="00F63EBA">
      <w:pPr>
        <w:pStyle w:val="berschrift3"/>
      </w:pPr>
      <w:bookmarkStart w:id="179" w:name="_Edit_&gt;_Cut"/>
      <w:bookmarkStart w:id="180" w:name="_Toc55213842"/>
      <w:bookmarkStart w:id="181" w:name="_Toc69129831"/>
      <w:bookmarkStart w:id="182" w:name="_Toc69129972"/>
      <w:bookmarkStart w:id="183" w:name="_Ref108437305"/>
      <w:bookmarkStart w:id="184" w:name="_Toc398708145"/>
      <w:bookmarkEnd w:id="179"/>
      <w:r w:rsidRPr="00F63EBA">
        <w:t>Edit </w:t>
      </w:r>
      <w:r w:rsidR="00F417B2" w:rsidRPr="00F63EBA">
        <w:t>&gt;</w:t>
      </w:r>
      <w:r w:rsidRPr="00F63EBA">
        <w:t> Cut</w:t>
      </w:r>
      <w:bookmarkEnd w:id="180"/>
      <w:bookmarkEnd w:id="181"/>
      <w:bookmarkEnd w:id="182"/>
      <w:bookmarkEnd w:id="183"/>
      <w:bookmarkEnd w:id="184"/>
    </w:p>
    <w:p w:rsidR="00F966D5" w:rsidRPr="00B367B6" w:rsidRDefault="00F966D5" w:rsidP="00F966D5">
      <w:pPr>
        <w:pStyle w:val="Standard-BlockCharCharChar"/>
        <w:rPr>
          <w:szCs w:val="24"/>
        </w:rPr>
      </w:pPr>
      <w:r w:rsidRPr="00B367B6">
        <w:rPr>
          <w:szCs w:val="24"/>
        </w:rPr>
        <w:t xml:space="preserve">(auch über die Tastenkombination </w:t>
      </w:r>
      <w:r w:rsidRPr="00B367B6">
        <w:rPr>
          <w:szCs w:val="24"/>
          <w:bdr w:val="single" w:sz="4" w:space="0" w:color="auto"/>
        </w:rPr>
        <w:t>Strg</w:t>
      </w:r>
      <w:r w:rsidRPr="00B367B6">
        <w:rPr>
          <w:szCs w:val="24"/>
        </w:rPr>
        <w:t> + </w:t>
      </w:r>
      <w:r w:rsidRPr="00B367B6">
        <w:rPr>
          <w:szCs w:val="24"/>
          <w:bdr w:val="single" w:sz="4" w:space="0" w:color="auto"/>
        </w:rPr>
        <w:t>X</w:t>
      </w:r>
      <w:r w:rsidRPr="00B367B6">
        <w:rPr>
          <w:szCs w:val="24"/>
        </w:rPr>
        <w:t xml:space="preserve"> auf dem PC bzw. </w:t>
      </w:r>
      <w:r w:rsidRPr="00B367B6">
        <w:rPr>
          <w:rFonts w:ascii="Cambria Math" w:eastAsia="Arial Unicode MS" w:hAnsi="Cambria Math" w:cs="Cambria Math"/>
          <w:szCs w:val="24"/>
          <w:bdr w:val="single" w:sz="4" w:space="0" w:color="auto"/>
        </w:rPr>
        <w:t>⌘</w:t>
      </w:r>
      <w:r w:rsidRPr="00B367B6">
        <w:rPr>
          <w:szCs w:val="24"/>
        </w:rPr>
        <w:t> + </w:t>
      </w:r>
      <w:r w:rsidRPr="00B367B6">
        <w:rPr>
          <w:szCs w:val="24"/>
          <w:bdr w:val="single" w:sz="4" w:space="0" w:color="auto"/>
        </w:rPr>
        <w:t>X</w:t>
      </w:r>
      <w:r w:rsidRPr="00B367B6">
        <w:rPr>
          <w:szCs w:val="24"/>
        </w:rPr>
        <w:t xml:space="preserve"> auf dem Macintosh)</w:t>
      </w:r>
    </w:p>
    <w:p w:rsidR="00F966D5" w:rsidRPr="00B367B6" w:rsidRDefault="00F966D5" w:rsidP="00F966D5">
      <w:pPr>
        <w:pStyle w:val="Standard-BlockCharCharChar"/>
        <w:rPr>
          <w:szCs w:val="24"/>
        </w:rPr>
      </w:pPr>
    </w:p>
    <w:p w:rsidR="00F966D5" w:rsidRPr="00B367B6" w:rsidRDefault="00F966D5" w:rsidP="00F966D5">
      <w:pPr>
        <w:pStyle w:val="Standard-BlockCharCharChar"/>
        <w:rPr>
          <w:szCs w:val="24"/>
        </w:rPr>
      </w:pPr>
      <w:r w:rsidRPr="00B367B6">
        <w:rPr>
          <w:szCs w:val="24"/>
        </w:rPr>
        <w:t>Schneidet den momentan markierten Text aus und legt ihn in die Zwischenablage.</w:t>
      </w:r>
    </w:p>
    <w:p w:rsidR="00F966D5" w:rsidRPr="00355B2A" w:rsidRDefault="00F966D5" w:rsidP="00F966D5">
      <w:pPr>
        <w:pStyle w:val="Standard-BlockCharCharChar"/>
      </w:pPr>
    </w:p>
    <w:p w:rsidR="00F966D5" w:rsidRPr="00F63EBA" w:rsidRDefault="00F966D5" w:rsidP="00F63EBA">
      <w:pPr>
        <w:pStyle w:val="berschrift3"/>
      </w:pPr>
      <w:bookmarkStart w:id="185" w:name="_Edit_&gt;_Search_in_events..."/>
      <w:bookmarkStart w:id="186" w:name="_Toc55213843"/>
      <w:bookmarkStart w:id="187" w:name="_Toc69129832"/>
      <w:bookmarkStart w:id="188" w:name="_Toc69129973"/>
      <w:bookmarkStart w:id="189" w:name="_Ref108437321"/>
      <w:bookmarkStart w:id="190" w:name="_Toc398708146"/>
      <w:bookmarkEnd w:id="185"/>
      <w:r w:rsidRPr="00F63EBA">
        <w:t>Edit </w:t>
      </w:r>
      <w:r w:rsidR="00F417B2" w:rsidRPr="00F63EBA">
        <w:t>&gt;</w:t>
      </w:r>
      <w:r w:rsidRPr="00F63EBA">
        <w:t> Search in events...</w:t>
      </w:r>
      <w:bookmarkEnd w:id="186"/>
      <w:bookmarkEnd w:id="187"/>
      <w:bookmarkEnd w:id="188"/>
      <w:bookmarkEnd w:id="189"/>
      <w:bookmarkEnd w:id="190"/>
    </w:p>
    <w:p w:rsidR="00F966D5" w:rsidRPr="00B367B6" w:rsidRDefault="00F966D5">
      <w:pPr>
        <w:pStyle w:val="Standard-BlockCharCharChar"/>
        <w:rPr>
          <w:szCs w:val="24"/>
        </w:rPr>
      </w:pPr>
      <w:r w:rsidRPr="00B367B6">
        <w:rPr>
          <w:szCs w:val="24"/>
        </w:rPr>
        <w:t>Öffnet einen Dialog, um Ereignisse nach bestimmten Zeichen bzw. Zeichenketten zu durchs</w:t>
      </w:r>
      <w:r w:rsidRPr="00B367B6">
        <w:rPr>
          <w:szCs w:val="24"/>
        </w:rPr>
        <w:t>u</w:t>
      </w:r>
      <w:r w:rsidRPr="00B367B6">
        <w:rPr>
          <w:szCs w:val="24"/>
        </w:rPr>
        <w:t>chen:</w:t>
      </w:r>
    </w:p>
    <w:p w:rsidR="00F966D5" w:rsidRPr="00355B2A" w:rsidRDefault="00F966D5">
      <w:pPr>
        <w:pStyle w:val="Standard-BlockCharCharChar"/>
      </w:pPr>
    </w:p>
    <w:p w:rsidR="00F966D5" w:rsidRPr="00355B2A" w:rsidRDefault="00F17B16">
      <w:pPr>
        <w:pStyle w:val="BildChar"/>
      </w:pPr>
      <w:r w:rsidRPr="00355B2A">
        <w:rPr>
          <w:noProof/>
        </w:rPr>
        <w:lastRenderedPageBreak/>
        <w:drawing>
          <wp:inline distT="0" distB="0" distL="0" distR="0" wp14:anchorId="2FC30E7D" wp14:editId="690F8FAC">
            <wp:extent cx="5943600" cy="3152775"/>
            <wp:effectExtent l="0" t="0" r="0" b="9525"/>
            <wp:docPr id="78" name="Bild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F966D5" w:rsidRPr="00355B2A" w:rsidRDefault="00F966D5">
      <w:pPr>
        <w:pStyle w:val="Standard-BlockCharCharChar"/>
      </w:pPr>
    </w:p>
    <w:p w:rsidR="00F966D5" w:rsidRPr="00B367B6" w:rsidRDefault="00F966D5">
      <w:pPr>
        <w:pStyle w:val="Standard-BlockCharCharChar"/>
        <w:rPr>
          <w:szCs w:val="24"/>
        </w:rPr>
      </w:pPr>
      <w:r w:rsidRPr="00B367B6">
        <w:rPr>
          <w:szCs w:val="24"/>
        </w:rPr>
        <w:t xml:space="preserve">Das zu suchende Zeichen bzw. die zu suchende Zeichenkette wird im Feld </w:t>
      </w:r>
      <w:r w:rsidR="00F70807">
        <w:rPr>
          <w:szCs w:val="24"/>
        </w:rPr>
        <w:t>„</w:t>
      </w:r>
      <w:r w:rsidRPr="00B367B6">
        <w:rPr>
          <w:szCs w:val="24"/>
        </w:rPr>
        <w:t>Search string</w:t>
      </w:r>
      <w:r w:rsidR="00F70807">
        <w:rPr>
          <w:szCs w:val="24"/>
        </w:rPr>
        <w:t>“</w:t>
      </w:r>
      <w:r w:rsidRPr="00B367B6">
        <w:rPr>
          <w:szCs w:val="24"/>
        </w:rPr>
        <w:t xml:space="preserve"> ei</w:t>
      </w:r>
      <w:r w:rsidRPr="00B367B6">
        <w:rPr>
          <w:szCs w:val="24"/>
        </w:rPr>
        <w:t>n</w:t>
      </w:r>
      <w:r w:rsidRPr="00B367B6">
        <w:rPr>
          <w:szCs w:val="24"/>
        </w:rPr>
        <w:t xml:space="preserve">gegeben. </w:t>
      </w:r>
      <w:r w:rsidR="00DB035D" w:rsidRPr="00B367B6">
        <w:rPr>
          <w:szCs w:val="24"/>
        </w:rPr>
        <w:t>U</w:t>
      </w:r>
      <w:r w:rsidRPr="00B367B6">
        <w:rPr>
          <w:szCs w:val="24"/>
        </w:rPr>
        <w:t>m Zeichen einzugeben, die nicht über die Tastatur zu</w:t>
      </w:r>
      <w:r w:rsidR="00DB035D" w:rsidRPr="00B367B6">
        <w:rPr>
          <w:szCs w:val="24"/>
        </w:rPr>
        <w:t>gänglich sind, können Sie über den Button unten links eine virtuelle Tastatur einblenden.</w:t>
      </w:r>
    </w:p>
    <w:p w:rsidR="00F966D5" w:rsidRPr="00B367B6" w:rsidRDefault="00F966D5">
      <w:pPr>
        <w:pStyle w:val="Standard-BlockCharCharChar"/>
        <w:rPr>
          <w:szCs w:val="24"/>
        </w:rPr>
      </w:pPr>
    </w:p>
    <w:p w:rsidR="00F966D5" w:rsidRPr="00B367B6" w:rsidRDefault="00F70807">
      <w:pPr>
        <w:pStyle w:val="Standard-BlockCharCharChar"/>
        <w:rPr>
          <w:szCs w:val="24"/>
        </w:rPr>
      </w:pPr>
      <w:r>
        <w:rPr>
          <w:szCs w:val="24"/>
        </w:rPr>
        <w:t>„</w:t>
      </w:r>
      <w:r w:rsidR="00F966D5" w:rsidRPr="00B367B6">
        <w:rPr>
          <w:szCs w:val="24"/>
        </w:rPr>
        <w:t>Search area</w:t>
      </w:r>
      <w:r>
        <w:rPr>
          <w:szCs w:val="24"/>
        </w:rPr>
        <w:t>“</w:t>
      </w:r>
      <w:r w:rsidR="00F966D5" w:rsidRPr="00B367B6">
        <w:rPr>
          <w:szCs w:val="24"/>
        </w:rPr>
        <w:t xml:space="preserve"> bezeichnet die zu durchsuchenden Spuren. Beim Öffnen des Such-Dialogs best</w:t>
      </w:r>
      <w:r w:rsidR="00F966D5" w:rsidRPr="00B367B6">
        <w:rPr>
          <w:szCs w:val="24"/>
        </w:rPr>
        <w:t>e</w:t>
      </w:r>
      <w:r w:rsidR="00F966D5" w:rsidRPr="00B367B6">
        <w:rPr>
          <w:szCs w:val="24"/>
        </w:rPr>
        <w:t>hen diese standardmäßig aus allen nicht ausgeblendeten Spuren. Um den Suchbereich zu verä</w:t>
      </w:r>
      <w:r w:rsidR="00F966D5" w:rsidRPr="00B367B6">
        <w:rPr>
          <w:szCs w:val="24"/>
        </w:rPr>
        <w:t>n</w:t>
      </w:r>
      <w:r w:rsidR="00F966D5" w:rsidRPr="00B367B6">
        <w:rPr>
          <w:szCs w:val="24"/>
        </w:rPr>
        <w:t xml:space="preserve">dern, klicken Sie </w:t>
      </w:r>
      <w:r w:rsidR="00F966D5" w:rsidRPr="00F63EBA">
        <w:rPr>
          <w:szCs w:val="24"/>
        </w:rPr>
        <w:t xml:space="preserve">auf </w:t>
      </w:r>
      <w:r>
        <w:rPr>
          <w:szCs w:val="24"/>
        </w:rPr>
        <w:t>„</w:t>
      </w:r>
      <w:r w:rsidR="00F966D5" w:rsidRPr="00F63EBA">
        <w:rPr>
          <w:szCs w:val="24"/>
        </w:rPr>
        <w:t>Search area</w:t>
      </w:r>
      <w:r>
        <w:rPr>
          <w:szCs w:val="24"/>
        </w:rPr>
        <w:t>“</w:t>
      </w:r>
      <w:r w:rsidR="00F966D5" w:rsidRPr="00F63EBA">
        <w:rPr>
          <w:szCs w:val="24"/>
        </w:rPr>
        <w:t>. Sie erhalten</w:t>
      </w:r>
      <w:r w:rsidR="00F966D5" w:rsidRPr="00B367B6">
        <w:rPr>
          <w:szCs w:val="24"/>
        </w:rPr>
        <w:t xml:space="preserve"> folgenden Dialog:</w:t>
      </w:r>
    </w:p>
    <w:p w:rsidR="00F966D5" w:rsidRPr="00355B2A" w:rsidRDefault="00F966D5">
      <w:pPr>
        <w:pStyle w:val="Standard-BlockCharCharChar"/>
      </w:pPr>
    </w:p>
    <w:p w:rsidR="00F966D5" w:rsidRPr="00355B2A" w:rsidRDefault="00F17B16">
      <w:pPr>
        <w:pStyle w:val="BildChar"/>
      </w:pPr>
      <w:r w:rsidRPr="00355B2A">
        <w:rPr>
          <w:noProof/>
        </w:rPr>
        <w:drawing>
          <wp:inline distT="0" distB="0" distL="0" distR="0" wp14:anchorId="1507B784" wp14:editId="64180A5C">
            <wp:extent cx="3419475" cy="1905000"/>
            <wp:effectExtent l="0" t="0" r="9525" b="0"/>
            <wp:docPr id="79" name="Bild 79" descr="Search%20in%20events-Search%20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earch%20in%20events-Search%20are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19475" cy="1905000"/>
                    </a:xfrm>
                    <a:prstGeom prst="rect">
                      <a:avLst/>
                    </a:prstGeom>
                    <a:noFill/>
                    <a:ln>
                      <a:noFill/>
                    </a:ln>
                  </pic:spPr>
                </pic:pic>
              </a:graphicData>
            </a:graphic>
          </wp:inline>
        </w:drawing>
      </w:r>
    </w:p>
    <w:p w:rsidR="00F966D5" w:rsidRPr="00355B2A" w:rsidRDefault="00F966D5">
      <w:pPr>
        <w:pStyle w:val="Standard-BlockCharCharChar"/>
      </w:pPr>
    </w:p>
    <w:p w:rsidR="00F966D5" w:rsidRPr="00B367B6" w:rsidRDefault="00F966D5">
      <w:pPr>
        <w:pStyle w:val="Standard-BlockCharCharChar"/>
        <w:rPr>
          <w:szCs w:val="24"/>
        </w:rPr>
      </w:pPr>
      <w:r w:rsidRPr="00B367B6">
        <w:rPr>
          <w:szCs w:val="24"/>
        </w:rPr>
        <w:t>In der linken Liste sind die nicht zu durchsuchenden Spuren (</w:t>
      </w:r>
      <w:r w:rsidR="00F70807">
        <w:rPr>
          <w:szCs w:val="24"/>
        </w:rPr>
        <w:t>„</w:t>
      </w:r>
      <w:r w:rsidRPr="00B367B6">
        <w:rPr>
          <w:szCs w:val="24"/>
        </w:rPr>
        <w:t>Unselected tiers</w:t>
      </w:r>
      <w:r w:rsidR="00F70807">
        <w:rPr>
          <w:szCs w:val="24"/>
        </w:rPr>
        <w:t>“</w:t>
      </w:r>
      <w:r w:rsidRPr="00B367B6">
        <w:rPr>
          <w:szCs w:val="24"/>
        </w:rPr>
        <w:t>) aufgeführt, in der rechten Liste die zu durchsuchenden Spuren (</w:t>
      </w:r>
      <w:r w:rsidR="00F70807">
        <w:rPr>
          <w:szCs w:val="24"/>
        </w:rPr>
        <w:t>„</w:t>
      </w:r>
      <w:r w:rsidRPr="00B367B6">
        <w:rPr>
          <w:szCs w:val="24"/>
        </w:rPr>
        <w:t>Selected tiers</w:t>
      </w:r>
      <w:r w:rsidR="00F70807">
        <w:rPr>
          <w:szCs w:val="24"/>
        </w:rPr>
        <w:t>“</w:t>
      </w:r>
      <w:r w:rsidRPr="00B367B6">
        <w:rPr>
          <w:szCs w:val="24"/>
        </w:rPr>
        <w:t>). Klicken Sie auf die einfachen Pfeil-Buttons (</w:t>
      </w:r>
      <w:r w:rsidRPr="00B367B6">
        <w:rPr>
          <w:i/>
          <w:szCs w:val="24"/>
        </w:rPr>
        <w:t>&gt;</w:t>
      </w:r>
      <w:r w:rsidRPr="00B367B6">
        <w:rPr>
          <w:szCs w:val="24"/>
        </w:rPr>
        <w:t> bzw. </w:t>
      </w:r>
      <w:r w:rsidRPr="00B367B6">
        <w:rPr>
          <w:i/>
          <w:szCs w:val="24"/>
        </w:rPr>
        <w:t>&lt;</w:t>
      </w:r>
      <w:r w:rsidRPr="00B367B6">
        <w:rPr>
          <w:szCs w:val="24"/>
        </w:rPr>
        <w:t>), um einzelne Spuren von einer Liste in die andere zu transferieren. Kl</w:t>
      </w:r>
      <w:r w:rsidRPr="00B367B6">
        <w:rPr>
          <w:szCs w:val="24"/>
        </w:rPr>
        <w:t>i</w:t>
      </w:r>
      <w:r w:rsidRPr="00B367B6">
        <w:rPr>
          <w:szCs w:val="24"/>
        </w:rPr>
        <w:t>cken Sie auf die doppelten Pfeil-Buttons (</w:t>
      </w:r>
      <w:r w:rsidRPr="00B367B6">
        <w:rPr>
          <w:i/>
          <w:szCs w:val="24"/>
        </w:rPr>
        <w:t>&gt;&gt;</w:t>
      </w:r>
      <w:r w:rsidRPr="00B367B6">
        <w:rPr>
          <w:szCs w:val="24"/>
        </w:rPr>
        <w:t> bzw. </w:t>
      </w:r>
      <w:r w:rsidRPr="00B367B6">
        <w:rPr>
          <w:i/>
          <w:szCs w:val="24"/>
        </w:rPr>
        <w:t>&lt;&lt;</w:t>
      </w:r>
      <w:r w:rsidRPr="00B367B6">
        <w:rPr>
          <w:szCs w:val="24"/>
        </w:rPr>
        <w:t xml:space="preserve">), um alle Spuren einer Liste in die andere zu transferieren. Beenden Sie den Dialog, indem Sie auf </w:t>
      </w:r>
      <w:r w:rsidR="00F70807">
        <w:rPr>
          <w:szCs w:val="24"/>
        </w:rPr>
        <w:t>„</w:t>
      </w:r>
      <w:r w:rsidRPr="00F63EBA">
        <w:rPr>
          <w:szCs w:val="24"/>
        </w:rPr>
        <w:t>OK</w:t>
      </w:r>
      <w:r w:rsidR="00F70807">
        <w:rPr>
          <w:szCs w:val="24"/>
        </w:rPr>
        <w:t>“</w:t>
      </w:r>
      <w:r w:rsidRPr="00F63EBA">
        <w:rPr>
          <w:szCs w:val="24"/>
        </w:rPr>
        <w:t xml:space="preserve"> klicken</w:t>
      </w:r>
      <w:r w:rsidRPr="00B367B6">
        <w:rPr>
          <w:szCs w:val="24"/>
        </w:rPr>
        <w:t xml:space="preserve"> (nur dann werden Änd</w:t>
      </w:r>
      <w:r w:rsidRPr="00B367B6">
        <w:rPr>
          <w:szCs w:val="24"/>
        </w:rPr>
        <w:t>e</w:t>
      </w:r>
      <w:r w:rsidRPr="00B367B6">
        <w:rPr>
          <w:szCs w:val="24"/>
        </w:rPr>
        <w:t>rungen übernommen).</w:t>
      </w:r>
    </w:p>
    <w:p w:rsidR="00F966D5" w:rsidRPr="00B367B6" w:rsidRDefault="00F966D5">
      <w:pPr>
        <w:pStyle w:val="Standard-BlockCharCharChar"/>
        <w:rPr>
          <w:szCs w:val="24"/>
        </w:rPr>
      </w:pPr>
    </w:p>
    <w:p w:rsidR="00F966D5" w:rsidRPr="00B367B6" w:rsidRDefault="00F966D5">
      <w:pPr>
        <w:pStyle w:val="Standard-BlockCharCharChar"/>
        <w:rPr>
          <w:szCs w:val="24"/>
        </w:rPr>
      </w:pPr>
      <w:r w:rsidRPr="00B367B6">
        <w:rPr>
          <w:szCs w:val="24"/>
        </w:rPr>
        <w:t xml:space="preserve">Über </w:t>
      </w:r>
      <w:r w:rsidR="00F70807">
        <w:rPr>
          <w:szCs w:val="24"/>
        </w:rPr>
        <w:t>„</w:t>
      </w:r>
      <w:r w:rsidRPr="00B367B6">
        <w:rPr>
          <w:szCs w:val="24"/>
        </w:rPr>
        <w:t>Case sensitive search</w:t>
      </w:r>
      <w:r w:rsidR="00F70807">
        <w:rPr>
          <w:szCs w:val="24"/>
        </w:rPr>
        <w:t>“</w:t>
      </w:r>
      <w:r w:rsidRPr="00B367B6">
        <w:rPr>
          <w:szCs w:val="24"/>
        </w:rPr>
        <w:t xml:space="preserve"> wird festgelegt, ob bei der Suche Groß- und Kleinschreibung b</w:t>
      </w:r>
      <w:r w:rsidRPr="00B367B6">
        <w:rPr>
          <w:szCs w:val="24"/>
        </w:rPr>
        <w:t>e</w:t>
      </w:r>
      <w:r w:rsidRPr="00B367B6">
        <w:rPr>
          <w:szCs w:val="24"/>
        </w:rPr>
        <w:t>rücksichtigt werden soll. (Ist die Option mit einem Häkchen versehen, wird Groß- und Klei</w:t>
      </w:r>
      <w:r w:rsidRPr="00B367B6">
        <w:rPr>
          <w:szCs w:val="24"/>
        </w:rPr>
        <w:t>n</w:t>
      </w:r>
      <w:r w:rsidRPr="00B367B6">
        <w:rPr>
          <w:szCs w:val="24"/>
        </w:rPr>
        <w:t>schreibung berücksichtigt.)</w:t>
      </w:r>
    </w:p>
    <w:p w:rsidR="00F966D5" w:rsidRPr="00B367B6" w:rsidRDefault="00F966D5">
      <w:pPr>
        <w:pStyle w:val="Standard-BlockCharCharChar"/>
        <w:rPr>
          <w:szCs w:val="24"/>
        </w:rPr>
      </w:pPr>
    </w:p>
    <w:p w:rsidR="00F966D5" w:rsidRPr="00B367B6" w:rsidRDefault="00F966D5">
      <w:pPr>
        <w:pStyle w:val="Standard-BlockCharCharChar"/>
        <w:rPr>
          <w:szCs w:val="24"/>
        </w:rPr>
      </w:pPr>
      <w:r w:rsidRPr="00B367B6">
        <w:rPr>
          <w:szCs w:val="24"/>
        </w:rPr>
        <w:t xml:space="preserve">Klicken Sie </w:t>
      </w:r>
      <w:r w:rsidRPr="00F63EBA">
        <w:rPr>
          <w:szCs w:val="24"/>
        </w:rPr>
        <w:t xml:space="preserve">auf </w:t>
      </w:r>
      <w:r w:rsidR="00F70807">
        <w:rPr>
          <w:szCs w:val="24"/>
        </w:rPr>
        <w:t>„</w:t>
      </w:r>
      <w:r w:rsidRPr="00F63EBA">
        <w:rPr>
          <w:szCs w:val="24"/>
        </w:rPr>
        <w:t>Search</w:t>
      </w:r>
      <w:r w:rsidR="00F70807">
        <w:rPr>
          <w:szCs w:val="24"/>
        </w:rPr>
        <w:t>“</w:t>
      </w:r>
      <w:r w:rsidRPr="00F63EBA">
        <w:rPr>
          <w:szCs w:val="24"/>
        </w:rPr>
        <w:t>, um die</w:t>
      </w:r>
      <w:r w:rsidRPr="00B367B6">
        <w:rPr>
          <w:szCs w:val="24"/>
        </w:rPr>
        <w:t xml:space="preserve"> Suche gemäß den festgelegten Parametern durchzuführen. Das Ergebnis der Suche wird in der Liste </w:t>
      </w:r>
      <w:r w:rsidR="00F70807">
        <w:rPr>
          <w:szCs w:val="24"/>
        </w:rPr>
        <w:t>„</w:t>
      </w:r>
      <w:r w:rsidRPr="00B367B6">
        <w:rPr>
          <w:szCs w:val="24"/>
        </w:rPr>
        <w:t>Result</w:t>
      </w:r>
      <w:r w:rsidR="00F70807">
        <w:rPr>
          <w:szCs w:val="24"/>
        </w:rPr>
        <w:t>“</w:t>
      </w:r>
      <w:r w:rsidRPr="00B367B6">
        <w:rPr>
          <w:szCs w:val="24"/>
        </w:rPr>
        <w:t xml:space="preserve"> angezeigt. Die gefundenen Vorkommen werden </w:t>
      </w:r>
      <w:r w:rsidRPr="00B367B6">
        <w:rPr>
          <w:szCs w:val="24"/>
        </w:rPr>
        <w:lastRenderedPageBreak/>
        <w:t>dabei in roter Schrift und mit einer Umrahmung kenntlich gemacht.</w:t>
      </w:r>
    </w:p>
    <w:p w:rsidR="00F966D5" w:rsidRPr="00B367B6" w:rsidRDefault="00F966D5">
      <w:pPr>
        <w:pStyle w:val="Standard-BlockCharCharChar"/>
        <w:rPr>
          <w:szCs w:val="24"/>
        </w:rPr>
      </w:pPr>
    </w:p>
    <w:p w:rsidR="00F966D5" w:rsidRPr="00B367B6" w:rsidRDefault="00F966D5">
      <w:pPr>
        <w:pStyle w:val="Standard-BlockCharCharChar"/>
        <w:rPr>
          <w:szCs w:val="24"/>
        </w:rPr>
      </w:pPr>
      <w:r w:rsidRPr="00B367B6">
        <w:rPr>
          <w:szCs w:val="24"/>
        </w:rPr>
        <w:t xml:space="preserve">Um zu einem gefundenen Vorkommen in der Partitur zu springen, markieren Sie dieses in der Liste und klicken Sie auf </w:t>
      </w:r>
      <w:r w:rsidR="00F70807">
        <w:rPr>
          <w:szCs w:val="24"/>
        </w:rPr>
        <w:t>„</w:t>
      </w:r>
      <w:r w:rsidRPr="00F63EBA">
        <w:rPr>
          <w:szCs w:val="24"/>
        </w:rPr>
        <w:t>Go to</w:t>
      </w:r>
      <w:r w:rsidR="00F70807">
        <w:rPr>
          <w:szCs w:val="24"/>
        </w:rPr>
        <w:t>“</w:t>
      </w:r>
      <w:r w:rsidRPr="00F63EBA">
        <w:rPr>
          <w:szCs w:val="24"/>
        </w:rPr>
        <w:t>.</w:t>
      </w:r>
    </w:p>
    <w:p w:rsidR="00F966D5" w:rsidRPr="00B367B6" w:rsidRDefault="00F966D5">
      <w:pPr>
        <w:pStyle w:val="Standard-BlockCharCharChar"/>
        <w:rPr>
          <w:szCs w:val="24"/>
        </w:rPr>
      </w:pPr>
    </w:p>
    <w:p w:rsidR="00F966D5" w:rsidRPr="00F63EBA" w:rsidRDefault="00F966D5">
      <w:pPr>
        <w:pStyle w:val="Standard-BlockCharCharChar"/>
        <w:rPr>
          <w:szCs w:val="24"/>
        </w:rPr>
      </w:pPr>
      <w:r w:rsidRPr="00B367B6">
        <w:rPr>
          <w:szCs w:val="24"/>
        </w:rPr>
        <w:t xml:space="preserve">Um alle Suchvorkommen in einer Text-Datei abzuspeichern, klicken Sie auf </w:t>
      </w:r>
      <w:r w:rsidR="00F70807">
        <w:rPr>
          <w:szCs w:val="24"/>
        </w:rPr>
        <w:t>„</w:t>
      </w:r>
      <w:r w:rsidRPr="00F63EBA">
        <w:rPr>
          <w:szCs w:val="24"/>
        </w:rPr>
        <w:t>Save</w:t>
      </w:r>
      <w:r w:rsidR="00F862E6" w:rsidRPr="00F63EBA">
        <w:rPr>
          <w:szCs w:val="24"/>
        </w:rPr>
        <w:t> as</w:t>
      </w:r>
      <w:r w:rsidRPr="00F63EBA">
        <w:rPr>
          <w:szCs w:val="24"/>
        </w:rPr>
        <w:t>...</w:t>
      </w:r>
      <w:r w:rsidR="00F70807">
        <w:rPr>
          <w:szCs w:val="24"/>
        </w:rPr>
        <w:t>“</w:t>
      </w:r>
      <w:r w:rsidRPr="00F63EBA">
        <w:rPr>
          <w:szCs w:val="24"/>
        </w:rPr>
        <w:t>.</w:t>
      </w:r>
      <w:r w:rsidRPr="00B367B6">
        <w:rPr>
          <w:szCs w:val="24"/>
        </w:rPr>
        <w:t xml:space="preserve"> Sie werden aufgefordert, einen Dateinamen festzulegen. Die Datei mit diesem Namen können Sie anschließend mit jedem Unicode-fähigen Texteditor öffnen. Um den Such-Dialog zu schließen, klicken Sie </w:t>
      </w:r>
      <w:r w:rsidRPr="00F63EBA">
        <w:rPr>
          <w:szCs w:val="24"/>
        </w:rPr>
        <w:t xml:space="preserve">auf </w:t>
      </w:r>
      <w:r w:rsidR="00F70807">
        <w:rPr>
          <w:szCs w:val="24"/>
        </w:rPr>
        <w:t>„</w:t>
      </w:r>
      <w:r w:rsidRPr="00F63EBA">
        <w:rPr>
          <w:szCs w:val="24"/>
        </w:rPr>
        <w:t>Close</w:t>
      </w:r>
      <w:r w:rsidR="00F70807">
        <w:rPr>
          <w:szCs w:val="24"/>
        </w:rPr>
        <w:t>“</w:t>
      </w:r>
      <w:r w:rsidRPr="00F63EBA">
        <w:rPr>
          <w:szCs w:val="24"/>
        </w:rPr>
        <w:t>.</w:t>
      </w:r>
    </w:p>
    <w:p w:rsidR="00F966D5" w:rsidRPr="00355B2A" w:rsidRDefault="00F966D5">
      <w:pPr>
        <w:pStyle w:val="Standard-BlockCharCharChar"/>
      </w:pPr>
    </w:p>
    <w:p w:rsidR="00AF297C" w:rsidRPr="00355B2A" w:rsidRDefault="00AF297C" w:rsidP="00F63EBA">
      <w:pPr>
        <w:pStyle w:val="berschrift3"/>
      </w:pPr>
      <w:bookmarkStart w:id="191" w:name="_Toc398708147"/>
      <w:r w:rsidRPr="00355B2A">
        <w:t>Edit &gt; Find next...</w:t>
      </w:r>
      <w:bookmarkEnd w:id="191"/>
    </w:p>
    <w:p w:rsidR="00AF297C" w:rsidRPr="00B367B6" w:rsidRDefault="00DB035D" w:rsidP="00AF297C">
      <w:pPr>
        <w:pStyle w:val="Standard-BlockCharCharChar"/>
        <w:rPr>
          <w:szCs w:val="24"/>
        </w:rPr>
      </w:pPr>
      <w:r w:rsidRPr="00B367B6">
        <w:rPr>
          <w:szCs w:val="24"/>
        </w:rPr>
        <w:t>Springt zum nächsten g</w:t>
      </w:r>
      <w:r w:rsidR="00F63EBA">
        <w:rPr>
          <w:szCs w:val="24"/>
        </w:rPr>
        <w:t xml:space="preserve">efundenen Vorkommen einer mit </w:t>
      </w:r>
      <w:r w:rsidR="00F63EBA" w:rsidRPr="009D5612">
        <w:rPr>
          <w:rStyle w:val="Menufunction"/>
        </w:rPr>
        <w:t>Edit &gt; Search in events...</w:t>
      </w:r>
      <w:r w:rsidRPr="00B367B6">
        <w:rPr>
          <w:szCs w:val="24"/>
        </w:rPr>
        <w:t xml:space="preserve"> ausgefüh</w:t>
      </w:r>
      <w:r w:rsidRPr="00B367B6">
        <w:rPr>
          <w:szCs w:val="24"/>
        </w:rPr>
        <w:t>r</w:t>
      </w:r>
      <w:r w:rsidRPr="00B367B6">
        <w:rPr>
          <w:szCs w:val="24"/>
        </w:rPr>
        <w:t>ten Suche.</w:t>
      </w:r>
    </w:p>
    <w:p w:rsidR="00AF297C" w:rsidRPr="00B367B6" w:rsidRDefault="00AF297C">
      <w:pPr>
        <w:pStyle w:val="Standard-BlockCharCharChar"/>
        <w:rPr>
          <w:szCs w:val="24"/>
        </w:rPr>
      </w:pPr>
    </w:p>
    <w:p w:rsidR="00F966D5" w:rsidRPr="00355B2A" w:rsidRDefault="00F966D5" w:rsidP="00F63EBA">
      <w:pPr>
        <w:pStyle w:val="berschrift3"/>
      </w:pPr>
      <w:bookmarkStart w:id="192" w:name="_Edit_&gt;_Replace_in_events..."/>
      <w:bookmarkStart w:id="193" w:name="_Toc55213844"/>
      <w:bookmarkStart w:id="194" w:name="_Toc69129833"/>
      <w:bookmarkStart w:id="195" w:name="_Toc69129974"/>
      <w:bookmarkStart w:id="196" w:name="_Ref108437335"/>
      <w:bookmarkStart w:id="197" w:name="_Toc398708148"/>
      <w:bookmarkEnd w:id="192"/>
      <w:r w:rsidRPr="00355B2A">
        <w:t>Edit </w:t>
      </w:r>
      <w:r w:rsidR="00F417B2" w:rsidRPr="00355B2A">
        <w:t>&gt;</w:t>
      </w:r>
      <w:r w:rsidRPr="00355B2A">
        <w:t> </w:t>
      </w:r>
      <w:r w:rsidRPr="00F63EBA">
        <w:t>Replace</w:t>
      </w:r>
      <w:r w:rsidRPr="00355B2A">
        <w:t> in events...</w:t>
      </w:r>
      <w:bookmarkEnd w:id="193"/>
      <w:bookmarkEnd w:id="194"/>
      <w:bookmarkEnd w:id="195"/>
      <w:bookmarkEnd w:id="196"/>
      <w:bookmarkEnd w:id="197"/>
    </w:p>
    <w:p w:rsidR="00F966D5" w:rsidRPr="00B367B6" w:rsidRDefault="00F966D5" w:rsidP="00DB035D">
      <w:pPr>
        <w:pStyle w:val="Standard-BlockCharCharChar"/>
        <w:keepNext/>
        <w:rPr>
          <w:szCs w:val="24"/>
        </w:rPr>
      </w:pPr>
      <w:r w:rsidRPr="00B367B6">
        <w:rPr>
          <w:szCs w:val="24"/>
        </w:rPr>
        <w:t>Öffnet einen Dialog, zum Suchen und Ersetzen von Zeichen bzw. Zeichenketten in Ereignissen.</w:t>
      </w:r>
    </w:p>
    <w:p w:rsidR="00F966D5" w:rsidRPr="00355B2A" w:rsidRDefault="00F966D5" w:rsidP="00DB035D">
      <w:pPr>
        <w:pStyle w:val="Standard-BlockCharCharChar"/>
        <w:keepNext/>
      </w:pPr>
    </w:p>
    <w:p w:rsidR="00F966D5" w:rsidRPr="00355B2A" w:rsidRDefault="00F17B16" w:rsidP="00DB035D">
      <w:pPr>
        <w:pStyle w:val="BildChar"/>
        <w:keepNext/>
      </w:pPr>
      <w:r w:rsidRPr="00355B2A">
        <w:rPr>
          <w:noProof/>
        </w:rPr>
        <w:drawing>
          <wp:inline distT="0" distB="0" distL="0" distR="0" wp14:anchorId="0952493C" wp14:editId="34D04629">
            <wp:extent cx="4371975" cy="2886075"/>
            <wp:effectExtent l="0" t="0" r="9525" b="9525"/>
            <wp:docPr id="80" name="Bild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71975" cy="2886075"/>
                    </a:xfrm>
                    <a:prstGeom prst="rect">
                      <a:avLst/>
                    </a:prstGeom>
                    <a:noFill/>
                    <a:ln>
                      <a:noFill/>
                    </a:ln>
                  </pic:spPr>
                </pic:pic>
              </a:graphicData>
            </a:graphic>
          </wp:inline>
        </w:drawing>
      </w:r>
    </w:p>
    <w:p w:rsidR="00DB035D" w:rsidRPr="00355B2A" w:rsidRDefault="00DB035D" w:rsidP="00F966D5">
      <w:pPr>
        <w:pStyle w:val="Standard-BlockCharCharChar"/>
      </w:pPr>
    </w:p>
    <w:p w:rsidR="00F966D5" w:rsidRPr="00B367B6" w:rsidRDefault="00F966D5" w:rsidP="00F966D5">
      <w:pPr>
        <w:pStyle w:val="Standard-BlockCharCharChar"/>
        <w:rPr>
          <w:szCs w:val="24"/>
        </w:rPr>
      </w:pPr>
      <w:r w:rsidRPr="00B367B6">
        <w:rPr>
          <w:szCs w:val="24"/>
        </w:rPr>
        <w:t xml:space="preserve">Das zu suchende Zeichen bzw. die zu suchende Zeichenkette wird im Feld </w:t>
      </w:r>
      <w:r w:rsidR="00F70807">
        <w:rPr>
          <w:szCs w:val="24"/>
        </w:rPr>
        <w:t>„</w:t>
      </w:r>
      <w:r w:rsidRPr="00B367B6">
        <w:rPr>
          <w:szCs w:val="24"/>
        </w:rPr>
        <w:t>Search string</w:t>
      </w:r>
      <w:r w:rsidR="00F70807">
        <w:rPr>
          <w:szCs w:val="24"/>
        </w:rPr>
        <w:t>“</w:t>
      </w:r>
      <w:r w:rsidRPr="00B367B6">
        <w:rPr>
          <w:szCs w:val="24"/>
        </w:rPr>
        <w:t xml:space="preserve"> ei</w:t>
      </w:r>
      <w:r w:rsidRPr="00B367B6">
        <w:rPr>
          <w:szCs w:val="24"/>
        </w:rPr>
        <w:t>n</w:t>
      </w:r>
      <w:r w:rsidRPr="00B367B6">
        <w:rPr>
          <w:szCs w:val="24"/>
        </w:rPr>
        <w:t xml:space="preserve">gegeben, das Zeichen bzw. die Zeichenkette, die sie ersetzen soll, im Feld </w:t>
      </w:r>
      <w:r w:rsidR="00F70807">
        <w:rPr>
          <w:szCs w:val="24"/>
        </w:rPr>
        <w:t>„</w:t>
      </w:r>
      <w:r w:rsidRPr="00B367B6">
        <w:rPr>
          <w:szCs w:val="24"/>
        </w:rPr>
        <w:t>Replace </w:t>
      </w:r>
      <w:r w:rsidR="00F862E6" w:rsidRPr="00B367B6">
        <w:rPr>
          <w:szCs w:val="24"/>
        </w:rPr>
        <w:t>s</w:t>
      </w:r>
      <w:r w:rsidRPr="00B367B6">
        <w:rPr>
          <w:szCs w:val="24"/>
        </w:rPr>
        <w:t>tring</w:t>
      </w:r>
      <w:r w:rsidR="00F70807">
        <w:rPr>
          <w:szCs w:val="24"/>
        </w:rPr>
        <w:t>“</w:t>
      </w:r>
      <w:r w:rsidRPr="00B367B6">
        <w:rPr>
          <w:szCs w:val="24"/>
        </w:rPr>
        <w:t xml:space="preserve">. Die Festlegung der </w:t>
      </w:r>
      <w:r w:rsidR="00F70807">
        <w:rPr>
          <w:szCs w:val="24"/>
        </w:rPr>
        <w:t>„</w:t>
      </w:r>
      <w:r w:rsidRPr="00B367B6">
        <w:rPr>
          <w:szCs w:val="24"/>
        </w:rPr>
        <w:t>Search </w:t>
      </w:r>
      <w:r w:rsidR="00F862E6" w:rsidRPr="00B367B6">
        <w:rPr>
          <w:szCs w:val="24"/>
        </w:rPr>
        <w:t>a</w:t>
      </w:r>
      <w:r w:rsidR="00F63EBA">
        <w:rPr>
          <w:szCs w:val="24"/>
        </w:rPr>
        <w:t>rea</w:t>
      </w:r>
      <w:r w:rsidR="00F70807">
        <w:rPr>
          <w:szCs w:val="24"/>
        </w:rPr>
        <w:t>“</w:t>
      </w:r>
      <w:r w:rsidR="00F63EBA">
        <w:rPr>
          <w:szCs w:val="24"/>
        </w:rPr>
        <w:t xml:space="preserve"> erfolgt wie oben (</w:t>
      </w:r>
      <w:r w:rsidRPr="009D5612">
        <w:rPr>
          <w:rStyle w:val="Menufunction"/>
        </w:rPr>
        <w:t>Edit </w:t>
      </w:r>
      <w:r w:rsidR="00F417B2" w:rsidRPr="009D5612">
        <w:rPr>
          <w:rStyle w:val="Menufunction"/>
        </w:rPr>
        <w:t>&gt;</w:t>
      </w:r>
      <w:r w:rsidRPr="009D5612">
        <w:rPr>
          <w:rStyle w:val="Menufunction"/>
        </w:rPr>
        <w:t> Sear</w:t>
      </w:r>
      <w:r w:rsidR="00F63EBA" w:rsidRPr="009D5612">
        <w:rPr>
          <w:rStyle w:val="Menufunction"/>
        </w:rPr>
        <w:t>ch in events…</w:t>
      </w:r>
      <w:r w:rsidRPr="00B367B6">
        <w:rPr>
          <w:szCs w:val="24"/>
        </w:rPr>
        <w:t xml:space="preserve">) beschrieben. </w:t>
      </w:r>
    </w:p>
    <w:p w:rsidR="00F966D5" w:rsidRPr="00B367B6" w:rsidRDefault="00F966D5">
      <w:pPr>
        <w:pStyle w:val="Standard-BlockCharCharChar"/>
        <w:rPr>
          <w:szCs w:val="24"/>
        </w:rPr>
      </w:pPr>
    </w:p>
    <w:p w:rsidR="00F966D5" w:rsidRPr="00B367B6" w:rsidRDefault="00F966D5">
      <w:pPr>
        <w:pStyle w:val="Standard-BlockCharCharChar"/>
        <w:rPr>
          <w:szCs w:val="24"/>
        </w:rPr>
      </w:pPr>
      <w:r w:rsidRPr="00B367B6">
        <w:rPr>
          <w:szCs w:val="24"/>
        </w:rPr>
        <w:t>Suchen und Ersetzen erfolgt immer unter Berücksichtigung der Groß- und Kleinschreibung.</w:t>
      </w:r>
    </w:p>
    <w:p w:rsidR="00F966D5" w:rsidRPr="00B367B6" w:rsidRDefault="00F966D5">
      <w:pPr>
        <w:pStyle w:val="Standard-BlockCharCharChar"/>
        <w:rPr>
          <w:szCs w:val="24"/>
        </w:rPr>
      </w:pPr>
    </w:p>
    <w:p w:rsidR="00F966D5" w:rsidRPr="00F63EBA" w:rsidRDefault="00F966D5" w:rsidP="00F966D5">
      <w:pPr>
        <w:pStyle w:val="Standard-BlockCharCharChar"/>
        <w:rPr>
          <w:szCs w:val="24"/>
        </w:rPr>
      </w:pPr>
      <w:r w:rsidRPr="00B367B6">
        <w:rPr>
          <w:szCs w:val="24"/>
        </w:rPr>
        <w:t xml:space="preserve">Um zu einem </w:t>
      </w:r>
      <w:r w:rsidRPr="00F63EBA">
        <w:rPr>
          <w:szCs w:val="24"/>
        </w:rPr>
        <w:t xml:space="preserve">gefundenen Vorkommen in der Partitur zu springen, markieren Sie dieses in der Liste und klicken Sie auf </w:t>
      </w:r>
      <w:r w:rsidR="00F70807">
        <w:rPr>
          <w:szCs w:val="24"/>
        </w:rPr>
        <w:t>„</w:t>
      </w:r>
      <w:r w:rsidRPr="00F63EBA">
        <w:rPr>
          <w:szCs w:val="24"/>
        </w:rPr>
        <w:t>Go to</w:t>
      </w:r>
      <w:r w:rsidR="00F70807">
        <w:rPr>
          <w:szCs w:val="24"/>
        </w:rPr>
        <w:t>“</w:t>
      </w:r>
      <w:r w:rsidRPr="00F63EBA">
        <w:rPr>
          <w:szCs w:val="24"/>
        </w:rPr>
        <w:t>.</w:t>
      </w:r>
    </w:p>
    <w:p w:rsidR="00F966D5" w:rsidRPr="00F63EBA" w:rsidRDefault="00F966D5">
      <w:pPr>
        <w:pStyle w:val="Standard-BlockCharCharChar"/>
        <w:rPr>
          <w:szCs w:val="24"/>
        </w:rPr>
      </w:pPr>
    </w:p>
    <w:p w:rsidR="00F966D5" w:rsidRPr="00F63EBA" w:rsidRDefault="00F966D5">
      <w:pPr>
        <w:pStyle w:val="Standard-BlockCharCharChar"/>
        <w:rPr>
          <w:szCs w:val="24"/>
        </w:rPr>
      </w:pPr>
      <w:r w:rsidRPr="00F63EBA">
        <w:rPr>
          <w:szCs w:val="24"/>
        </w:rPr>
        <w:t xml:space="preserve">Um einzelne Vorkommen zu ersetzen, klicken Sie zunächst auf Search. Die Vorkommen werden in der Liste </w:t>
      </w:r>
      <w:r w:rsidR="00F70807">
        <w:rPr>
          <w:szCs w:val="24"/>
        </w:rPr>
        <w:t>„</w:t>
      </w:r>
      <w:r w:rsidRPr="00F63EBA">
        <w:rPr>
          <w:szCs w:val="24"/>
        </w:rPr>
        <w:t>Result</w:t>
      </w:r>
      <w:r w:rsidR="00F70807">
        <w:rPr>
          <w:szCs w:val="24"/>
        </w:rPr>
        <w:t>“</w:t>
      </w:r>
      <w:r w:rsidRPr="00F63EBA">
        <w:rPr>
          <w:szCs w:val="24"/>
        </w:rPr>
        <w:t xml:space="preserve"> aufgeführt. Um ein einzelnes Vorkommen zu ersetzen, markieren Sie dieses und klicken Sie auf </w:t>
      </w:r>
      <w:r w:rsidR="00F70807">
        <w:rPr>
          <w:szCs w:val="24"/>
        </w:rPr>
        <w:t>„</w:t>
      </w:r>
      <w:r w:rsidRPr="00F63EBA">
        <w:rPr>
          <w:szCs w:val="24"/>
        </w:rPr>
        <w:t>Replace</w:t>
      </w:r>
      <w:r w:rsidR="00F70807">
        <w:rPr>
          <w:szCs w:val="24"/>
        </w:rPr>
        <w:t>“</w:t>
      </w:r>
      <w:r w:rsidRPr="00F63EBA">
        <w:rPr>
          <w:szCs w:val="24"/>
        </w:rPr>
        <w:t>.</w:t>
      </w:r>
    </w:p>
    <w:p w:rsidR="00F966D5" w:rsidRPr="00F63EBA" w:rsidRDefault="00F966D5">
      <w:pPr>
        <w:pStyle w:val="Standard-BlockCharCharChar"/>
        <w:rPr>
          <w:szCs w:val="24"/>
        </w:rPr>
      </w:pPr>
    </w:p>
    <w:p w:rsidR="00F966D5" w:rsidRPr="00B367B6" w:rsidRDefault="00F966D5">
      <w:pPr>
        <w:pStyle w:val="Standard-BlockCharCharChar"/>
        <w:rPr>
          <w:szCs w:val="24"/>
        </w:rPr>
      </w:pPr>
      <w:r w:rsidRPr="00F63EBA">
        <w:rPr>
          <w:szCs w:val="24"/>
        </w:rPr>
        <w:t xml:space="preserve">Um alle Vorkommen zu ersetzen, klicken Sie auf </w:t>
      </w:r>
      <w:r w:rsidR="00F70807">
        <w:rPr>
          <w:szCs w:val="24"/>
        </w:rPr>
        <w:t>„</w:t>
      </w:r>
      <w:r w:rsidRPr="00F63EBA">
        <w:rPr>
          <w:szCs w:val="24"/>
        </w:rPr>
        <w:t>Replace all</w:t>
      </w:r>
      <w:r w:rsidR="00F70807">
        <w:rPr>
          <w:szCs w:val="24"/>
        </w:rPr>
        <w:t>“</w:t>
      </w:r>
      <w:r w:rsidRPr="00F63EBA">
        <w:rPr>
          <w:szCs w:val="24"/>
        </w:rPr>
        <w:t>.</w:t>
      </w:r>
      <w:r w:rsidRPr="00B367B6">
        <w:rPr>
          <w:szCs w:val="24"/>
        </w:rPr>
        <w:t xml:space="preserve"> Bitte beachten Sie: Dieser Vo</w:t>
      </w:r>
      <w:r w:rsidRPr="00B367B6">
        <w:rPr>
          <w:szCs w:val="24"/>
        </w:rPr>
        <w:t>r</w:t>
      </w:r>
      <w:r w:rsidRPr="00B367B6">
        <w:rPr>
          <w:szCs w:val="24"/>
        </w:rPr>
        <w:t xml:space="preserve">gang lässt sich nicht rückgängig machen! Es empfiehlt sich daher, die Transkription vor dem Ersetzen zu speichern und den Vorgang ggf. mittels </w:t>
      </w:r>
      <w:r w:rsidRPr="009D5612">
        <w:rPr>
          <w:rStyle w:val="Menufunction"/>
        </w:rPr>
        <w:t>File </w:t>
      </w:r>
      <w:r w:rsidR="00F417B2" w:rsidRPr="009D5612">
        <w:rPr>
          <w:rStyle w:val="Menufunction"/>
        </w:rPr>
        <w:t>&gt;</w:t>
      </w:r>
      <w:r w:rsidRPr="009D5612">
        <w:rPr>
          <w:rStyle w:val="Menufunction"/>
        </w:rPr>
        <w:t> Restore</w:t>
      </w:r>
      <w:r w:rsidRPr="00B367B6">
        <w:rPr>
          <w:szCs w:val="24"/>
        </w:rPr>
        <w:t xml:space="preserve"> (s. o.) wieder aufzuh</w:t>
      </w:r>
      <w:r w:rsidRPr="00B367B6">
        <w:rPr>
          <w:szCs w:val="24"/>
        </w:rPr>
        <w:t>e</w:t>
      </w:r>
      <w:r w:rsidRPr="00B367B6">
        <w:rPr>
          <w:szCs w:val="24"/>
        </w:rPr>
        <w:t>ben.</w:t>
      </w:r>
    </w:p>
    <w:p w:rsidR="00F966D5" w:rsidRPr="00355B2A" w:rsidRDefault="00F966D5">
      <w:pPr>
        <w:pStyle w:val="Standard-BlockCharCharChar"/>
      </w:pPr>
    </w:p>
    <w:p w:rsidR="00A90240" w:rsidRPr="00355B2A" w:rsidRDefault="00A90240" w:rsidP="00F63EBA">
      <w:pPr>
        <w:pStyle w:val="berschrift3"/>
      </w:pPr>
      <w:bookmarkStart w:id="198" w:name="_Toc398708149"/>
      <w:r w:rsidRPr="00355B2A">
        <w:t>Edit &gt; Go to...</w:t>
      </w:r>
      <w:bookmarkEnd w:id="198"/>
    </w:p>
    <w:p w:rsidR="004F0E91" w:rsidRPr="00B367B6" w:rsidRDefault="00F63EBA" w:rsidP="004F0E91">
      <w:pPr>
        <w:pStyle w:val="Standard-BlockCharCharChar"/>
        <w:rPr>
          <w:szCs w:val="24"/>
        </w:rPr>
      </w:pPr>
      <w:r>
        <w:rPr>
          <w:szCs w:val="24"/>
        </w:rPr>
        <w:t xml:space="preserve">Über den </w:t>
      </w:r>
      <w:r w:rsidR="00F70807">
        <w:rPr>
          <w:szCs w:val="24"/>
        </w:rPr>
        <w:t>„</w:t>
      </w:r>
      <w:r w:rsidR="004F0E91" w:rsidRPr="00B367B6">
        <w:rPr>
          <w:szCs w:val="24"/>
        </w:rPr>
        <w:t>Go to...</w:t>
      </w:r>
      <w:r w:rsidR="00F70807">
        <w:rPr>
          <w:szCs w:val="24"/>
        </w:rPr>
        <w:t>“</w:t>
      </w:r>
      <w:r w:rsidR="004F0E91" w:rsidRPr="00B367B6">
        <w:rPr>
          <w:szCs w:val="24"/>
        </w:rPr>
        <w:t>-Dialog lassen sich Punkte in der Partitur gezielt ansteuern. Es kann entw</w:t>
      </w:r>
      <w:r w:rsidR="007A7FD7">
        <w:rPr>
          <w:szCs w:val="24"/>
        </w:rPr>
        <w:t>eder eine absolute Zeitangabe (</w:t>
      </w:r>
      <w:r w:rsidR="00F70807">
        <w:rPr>
          <w:szCs w:val="24"/>
        </w:rPr>
        <w:t>„</w:t>
      </w:r>
      <w:r w:rsidR="004F0E91" w:rsidRPr="00B367B6">
        <w:rPr>
          <w:szCs w:val="24"/>
        </w:rPr>
        <w:t>Go to time</w:t>
      </w:r>
      <w:r w:rsidR="00F70807">
        <w:rPr>
          <w:szCs w:val="24"/>
        </w:rPr>
        <w:t>“</w:t>
      </w:r>
      <w:r w:rsidR="004F0E91" w:rsidRPr="00B367B6">
        <w:rPr>
          <w:szCs w:val="24"/>
        </w:rPr>
        <w:t xml:space="preserve">) oder </w:t>
      </w:r>
      <w:r>
        <w:rPr>
          <w:szCs w:val="24"/>
        </w:rPr>
        <w:t xml:space="preserve">eine Position in der Zeitachse </w:t>
      </w:r>
      <w:r w:rsidR="00F70807">
        <w:rPr>
          <w:szCs w:val="24"/>
        </w:rPr>
        <w:t>„</w:t>
      </w:r>
      <w:r>
        <w:rPr>
          <w:szCs w:val="24"/>
        </w:rPr>
        <w:t xml:space="preserve">Go to timeline </w:t>
      </w:r>
      <w:r w:rsidR="00AC5755">
        <w:rPr>
          <w:szCs w:val="24"/>
        </w:rPr>
        <w:t xml:space="preserve">   </w:t>
      </w:r>
      <w:r>
        <w:rPr>
          <w:szCs w:val="24"/>
        </w:rPr>
        <w:t>i</w:t>
      </w:r>
      <w:r>
        <w:rPr>
          <w:szCs w:val="24"/>
        </w:rPr>
        <w:t>tem</w:t>
      </w:r>
      <w:r w:rsidR="00F70807">
        <w:rPr>
          <w:szCs w:val="24"/>
        </w:rPr>
        <w:t>“</w:t>
      </w:r>
      <w:r w:rsidR="004F0E91" w:rsidRPr="00B367B6">
        <w:rPr>
          <w:szCs w:val="24"/>
        </w:rPr>
        <w:t xml:space="preserve"> angegeben werden. </w:t>
      </w:r>
    </w:p>
    <w:p w:rsidR="004F0E91" w:rsidRPr="00B367B6" w:rsidRDefault="004F0E91" w:rsidP="00A90240">
      <w:pPr>
        <w:pStyle w:val="Standard-BlockCharCharChar"/>
        <w:jc w:val="center"/>
        <w:rPr>
          <w:szCs w:val="24"/>
        </w:rPr>
      </w:pPr>
    </w:p>
    <w:p w:rsidR="00A90240" w:rsidRPr="00B367B6" w:rsidRDefault="00F17B16" w:rsidP="00A90240">
      <w:pPr>
        <w:pStyle w:val="Standard-BlockCharCharChar"/>
        <w:jc w:val="center"/>
        <w:rPr>
          <w:szCs w:val="24"/>
        </w:rPr>
      </w:pPr>
      <w:r w:rsidRPr="00B367B6">
        <w:rPr>
          <w:noProof/>
          <w:szCs w:val="24"/>
        </w:rPr>
        <w:drawing>
          <wp:inline distT="0" distB="0" distL="0" distR="0" wp14:anchorId="352051AF" wp14:editId="33EA88A8">
            <wp:extent cx="2743200" cy="1076325"/>
            <wp:effectExtent l="0" t="0" r="0" b="9525"/>
            <wp:docPr id="81" name="Bild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43200" cy="1076325"/>
                    </a:xfrm>
                    <a:prstGeom prst="rect">
                      <a:avLst/>
                    </a:prstGeom>
                    <a:noFill/>
                    <a:ln>
                      <a:noFill/>
                    </a:ln>
                  </pic:spPr>
                </pic:pic>
              </a:graphicData>
            </a:graphic>
          </wp:inline>
        </w:drawing>
      </w:r>
    </w:p>
    <w:p w:rsidR="00A90240" w:rsidRPr="00B367B6" w:rsidRDefault="00A90240">
      <w:pPr>
        <w:pStyle w:val="Standard-BlockCharCharChar"/>
        <w:rPr>
          <w:szCs w:val="24"/>
        </w:rPr>
      </w:pPr>
    </w:p>
    <w:p w:rsidR="004F0E91" w:rsidRPr="00B367B6" w:rsidRDefault="00F63EBA">
      <w:pPr>
        <w:pStyle w:val="Standard-BlockCharCharChar"/>
        <w:rPr>
          <w:szCs w:val="24"/>
        </w:rPr>
      </w:pPr>
      <w:r>
        <w:rPr>
          <w:szCs w:val="24"/>
        </w:rPr>
        <w:t xml:space="preserve">Über den Button </w:t>
      </w:r>
      <w:r w:rsidR="00F70807">
        <w:rPr>
          <w:szCs w:val="24"/>
        </w:rPr>
        <w:t>„</w:t>
      </w:r>
      <w:r w:rsidR="004F0E91" w:rsidRPr="00B367B6">
        <w:rPr>
          <w:szCs w:val="24"/>
        </w:rPr>
        <w:t>Apply</w:t>
      </w:r>
      <w:r w:rsidR="00F70807">
        <w:rPr>
          <w:szCs w:val="24"/>
        </w:rPr>
        <w:t>“</w:t>
      </w:r>
      <w:r w:rsidR="004F0E91" w:rsidRPr="00B367B6">
        <w:rPr>
          <w:szCs w:val="24"/>
        </w:rPr>
        <w:t xml:space="preserve"> wird die angegebene Position an</w:t>
      </w:r>
      <w:r w:rsidR="007A7FD7">
        <w:rPr>
          <w:szCs w:val="24"/>
        </w:rPr>
        <w:t xml:space="preserve">gesprungen. Drücken auf </w:t>
      </w:r>
      <w:r w:rsidR="00F70807">
        <w:rPr>
          <w:szCs w:val="24"/>
        </w:rPr>
        <w:t>„</w:t>
      </w:r>
      <w:r w:rsidR="004F0E91" w:rsidRPr="00B367B6">
        <w:rPr>
          <w:szCs w:val="24"/>
        </w:rPr>
        <w:t>OK</w:t>
      </w:r>
      <w:r w:rsidR="00F70807">
        <w:rPr>
          <w:szCs w:val="24"/>
        </w:rPr>
        <w:t>“</w:t>
      </w:r>
      <w:r w:rsidR="004F0E91" w:rsidRPr="00B367B6">
        <w:rPr>
          <w:szCs w:val="24"/>
        </w:rPr>
        <w:t xml:space="preserve"> schließt zusätzlich den Dialog.</w:t>
      </w:r>
    </w:p>
    <w:p w:rsidR="004F0E91" w:rsidRPr="00B367B6" w:rsidRDefault="004F0E91">
      <w:pPr>
        <w:pStyle w:val="Standard-BlockCharCharChar"/>
        <w:rPr>
          <w:szCs w:val="24"/>
        </w:rPr>
      </w:pPr>
    </w:p>
    <w:p w:rsidR="00147D83" w:rsidRPr="00355B2A" w:rsidRDefault="00147D83" w:rsidP="00F63EBA">
      <w:pPr>
        <w:pStyle w:val="berschrift3"/>
      </w:pPr>
      <w:bookmarkStart w:id="199" w:name="_Toc398708150"/>
      <w:r w:rsidRPr="00355B2A">
        <w:t>Edit &gt; </w:t>
      </w:r>
      <w:r w:rsidRPr="00F63EBA">
        <w:t>EXAKT</w:t>
      </w:r>
      <w:r w:rsidRPr="00355B2A">
        <w:t xml:space="preserve"> search...</w:t>
      </w:r>
      <w:bookmarkEnd w:id="199"/>
    </w:p>
    <w:p w:rsidR="00147D83" w:rsidRPr="00B367B6" w:rsidRDefault="00147D83" w:rsidP="00DB035D">
      <w:pPr>
        <w:pStyle w:val="Standard-BlockCharCharChar"/>
        <w:keepNext/>
        <w:rPr>
          <w:szCs w:val="24"/>
        </w:rPr>
      </w:pPr>
      <w:r w:rsidRPr="00B367B6">
        <w:rPr>
          <w:szCs w:val="24"/>
        </w:rPr>
        <w:t>Öffnet einen Dialog für eine EXAKT-Suche.</w:t>
      </w:r>
    </w:p>
    <w:p w:rsidR="00147D83" w:rsidRPr="00B367B6" w:rsidRDefault="00147D83" w:rsidP="00DB035D">
      <w:pPr>
        <w:pStyle w:val="Standard-BlockCharCharChar"/>
        <w:keepNext/>
        <w:rPr>
          <w:szCs w:val="24"/>
        </w:rPr>
      </w:pPr>
    </w:p>
    <w:p w:rsidR="00147D83" w:rsidRPr="00B367B6" w:rsidRDefault="00F17B16" w:rsidP="00DB035D">
      <w:pPr>
        <w:pStyle w:val="Standard-BlockCharCharChar"/>
        <w:keepNext/>
        <w:rPr>
          <w:szCs w:val="24"/>
        </w:rPr>
      </w:pPr>
      <w:r w:rsidRPr="00B367B6">
        <w:rPr>
          <w:noProof/>
          <w:szCs w:val="24"/>
        </w:rPr>
        <w:drawing>
          <wp:inline distT="0" distB="0" distL="0" distR="0" wp14:anchorId="478965F4" wp14:editId="7D192212">
            <wp:extent cx="5934075" cy="1638300"/>
            <wp:effectExtent l="0" t="0" r="9525" b="0"/>
            <wp:docPr id="82"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075" cy="1638300"/>
                    </a:xfrm>
                    <a:prstGeom prst="rect">
                      <a:avLst/>
                    </a:prstGeom>
                    <a:noFill/>
                    <a:ln>
                      <a:noFill/>
                    </a:ln>
                  </pic:spPr>
                </pic:pic>
              </a:graphicData>
            </a:graphic>
          </wp:inline>
        </w:drawing>
      </w:r>
    </w:p>
    <w:p w:rsidR="00147D83" w:rsidRPr="00B367B6" w:rsidRDefault="00147D83">
      <w:pPr>
        <w:pStyle w:val="Standard-BlockCharCharChar"/>
        <w:rPr>
          <w:szCs w:val="24"/>
        </w:rPr>
      </w:pPr>
    </w:p>
    <w:p w:rsidR="00AF297C" w:rsidRPr="00B367B6" w:rsidRDefault="00D605A3">
      <w:pPr>
        <w:pStyle w:val="Standard-BlockCharCharChar"/>
        <w:rPr>
          <w:szCs w:val="24"/>
        </w:rPr>
      </w:pPr>
      <w:r w:rsidRPr="00B367B6">
        <w:rPr>
          <w:szCs w:val="24"/>
        </w:rPr>
        <w:t xml:space="preserve">Zur Funktionsweise von EXAKT-Suchen siehe die </w:t>
      </w:r>
      <w:r w:rsidRPr="00B367B6">
        <w:rPr>
          <w:rStyle w:val="Dokumentation"/>
          <w:szCs w:val="24"/>
        </w:rPr>
        <w:t>Einführung in das Suchwerkzeug EXAKT</w:t>
      </w:r>
      <w:r w:rsidRPr="00B367B6">
        <w:rPr>
          <w:szCs w:val="24"/>
        </w:rPr>
        <w:t>.</w:t>
      </w:r>
    </w:p>
    <w:p w:rsidR="00F966D5" w:rsidRPr="00F63EBA" w:rsidRDefault="00F966D5" w:rsidP="00F63EBA">
      <w:pPr>
        <w:pStyle w:val="berschrift3"/>
      </w:pPr>
      <w:bookmarkStart w:id="200" w:name="_Edit_&gt;_Selection"/>
      <w:bookmarkStart w:id="201" w:name="_Toc55213845"/>
      <w:bookmarkStart w:id="202" w:name="_Toc69129834"/>
      <w:bookmarkStart w:id="203" w:name="_Toc69129975"/>
      <w:bookmarkStart w:id="204" w:name="_Ref108437344"/>
      <w:bookmarkStart w:id="205" w:name="_Toc398708151"/>
      <w:bookmarkEnd w:id="200"/>
      <w:r w:rsidRPr="00F63EBA">
        <w:t>Edit </w:t>
      </w:r>
      <w:r w:rsidR="00F417B2" w:rsidRPr="00F63EBA">
        <w:t>&gt;</w:t>
      </w:r>
      <w:r w:rsidRPr="00F63EBA">
        <w:t> Selection</w:t>
      </w:r>
      <w:bookmarkEnd w:id="201"/>
      <w:bookmarkEnd w:id="202"/>
      <w:bookmarkEnd w:id="203"/>
      <w:bookmarkEnd w:id="204"/>
      <w:bookmarkEnd w:id="205"/>
    </w:p>
    <w:p w:rsidR="00F966D5" w:rsidRPr="00B367B6" w:rsidRDefault="00F966D5">
      <w:pPr>
        <w:pStyle w:val="Standard-BlockCharCharChar"/>
        <w:rPr>
          <w:szCs w:val="24"/>
        </w:rPr>
      </w:pPr>
      <w:r w:rsidRPr="00B367B6">
        <w:rPr>
          <w:szCs w:val="24"/>
        </w:rPr>
        <w:t>Dieses Untermenü enthält Funktionen, die sich auf einen zuvor ausgewählten Bereich (</w:t>
      </w:r>
      <w:r w:rsidR="00F70807">
        <w:rPr>
          <w:szCs w:val="24"/>
        </w:rPr>
        <w:t>„</w:t>
      </w:r>
      <w:r w:rsidRPr="00B367B6">
        <w:rPr>
          <w:szCs w:val="24"/>
        </w:rPr>
        <w:t>Sele</w:t>
      </w:r>
      <w:r w:rsidRPr="00B367B6">
        <w:rPr>
          <w:szCs w:val="24"/>
        </w:rPr>
        <w:t>c</w:t>
      </w:r>
      <w:r w:rsidRPr="00B367B6">
        <w:rPr>
          <w:szCs w:val="24"/>
        </w:rPr>
        <w:t>tion</w:t>
      </w:r>
      <w:r w:rsidR="00F70807">
        <w:rPr>
          <w:szCs w:val="24"/>
        </w:rPr>
        <w:t>“</w:t>
      </w:r>
      <w:r w:rsidRPr="00B367B6">
        <w:rPr>
          <w:szCs w:val="24"/>
        </w:rPr>
        <w:t>) der Transkription beziehen. Grundsätzlich besteht die Selektion aus allen eingeblendeten Spuren. Sie lässt sich auf zwei verschiedene Arten (auch kombinierbar) reduzieren: Ganze Sp</w:t>
      </w:r>
      <w:r w:rsidRPr="00B367B6">
        <w:rPr>
          <w:szCs w:val="24"/>
        </w:rPr>
        <w:t>u</w:t>
      </w:r>
      <w:r w:rsidRPr="00B367B6">
        <w:rPr>
          <w:szCs w:val="24"/>
        </w:rPr>
        <w:t xml:space="preserve">ren entfernen Sie aus der Selektion, indem Sie sie mittels der Funktion </w:t>
      </w:r>
      <w:r w:rsidRPr="009D5612">
        <w:rPr>
          <w:rStyle w:val="Menufunction"/>
        </w:rPr>
        <w:t>Tier </w:t>
      </w:r>
      <w:r w:rsidR="00F417B2" w:rsidRPr="009D5612">
        <w:rPr>
          <w:rStyle w:val="Menufunction"/>
        </w:rPr>
        <w:t>&gt;</w:t>
      </w:r>
      <w:r w:rsidRPr="009D5612">
        <w:rPr>
          <w:rStyle w:val="Menufunction"/>
        </w:rPr>
        <w:t> Hide tier</w:t>
      </w:r>
      <w:r w:rsidRPr="00B367B6">
        <w:rPr>
          <w:szCs w:val="24"/>
        </w:rPr>
        <w:t xml:space="preserve"> au</w:t>
      </w:r>
      <w:r w:rsidRPr="00B367B6">
        <w:rPr>
          <w:szCs w:val="24"/>
        </w:rPr>
        <w:t>s</w:t>
      </w:r>
      <w:r w:rsidRPr="00B367B6">
        <w:rPr>
          <w:szCs w:val="24"/>
        </w:rPr>
        <w:t>blenden. Sollen nur ganz bestimmte Zeitpunkte in die Selektion aufgenommen werden, marki</w:t>
      </w:r>
      <w:r w:rsidRPr="00B367B6">
        <w:rPr>
          <w:szCs w:val="24"/>
        </w:rPr>
        <w:t>e</w:t>
      </w:r>
      <w:r w:rsidRPr="00B367B6">
        <w:rPr>
          <w:szCs w:val="24"/>
        </w:rPr>
        <w:t>ren Sie den entsprechenden Ausschnitt in der Zeitachse mit der Maus (klicken und ziehen).</w:t>
      </w:r>
    </w:p>
    <w:p w:rsidR="00F966D5" w:rsidRPr="00B367B6" w:rsidRDefault="00F966D5">
      <w:pPr>
        <w:pStyle w:val="Standard-BlockCharCharChar"/>
        <w:rPr>
          <w:szCs w:val="24"/>
        </w:rPr>
      </w:pPr>
    </w:p>
    <w:p w:rsidR="00F966D5" w:rsidRPr="00B367B6" w:rsidRDefault="00F966D5" w:rsidP="004F0E91">
      <w:pPr>
        <w:pStyle w:val="Standard-BlockCharCharChar"/>
        <w:keepNext/>
        <w:rPr>
          <w:szCs w:val="24"/>
        </w:rPr>
      </w:pPr>
      <w:r w:rsidRPr="00B367B6">
        <w:rPr>
          <w:szCs w:val="24"/>
        </w:rPr>
        <w:t>Beispiel:</w:t>
      </w:r>
    </w:p>
    <w:p w:rsidR="00F966D5" w:rsidRPr="00B367B6" w:rsidRDefault="00F966D5" w:rsidP="004F0E91">
      <w:pPr>
        <w:pStyle w:val="Standard-BlockCharCharChar"/>
        <w:keepNext/>
        <w:rPr>
          <w:szCs w:val="24"/>
        </w:rPr>
      </w:pPr>
    </w:p>
    <w:p w:rsidR="00F966D5" w:rsidRPr="00B367B6" w:rsidRDefault="00F966D5" w:rsidP="004F0E91">
      <w:pPr>
        <w:pStyle w:val="Zwischenberschrift"/>
        <w:keepNext/>
        <w:rPr>
          <w:szCs w:val="24"/>
        </w:rPr>
      </w:pPr>
      <w:r w:rsidRPr="00B367B6">
        <w:rPr>
          <w:szCs w:val="24"/>
        </w:rPr>
        <w:t xml:space="preserve">Ausgangstranskription: </w:t>
      </w:r>
    </w:p>
    <w:p w:rsidR="00F966D5" w:rsidRPr="00B367B6" w:rsidRDefault="00F966D5" w:rsidP="004F0E91">
      <w:pPr>
        <w:pStyle w:val="Standard-BlockCharCharChar"/>
        <w:keepNext/>
        <w:rPr>
          <w:szCs w:val="24"/>
        </w:rPr>
      </w:pPr>
      <w:r w:rsidRPr="00B367B6">
        <w:rPr>
          <w:szCs w:val="24"/>
        </w:rPr>
        <w:t>Die Selektion umfasst alle Zeitpunkte der sieben Spuren.</w:t>
      </w:r>
    </w:p>
    <w:p w:rsidR="00F966D5" w:rsidRPr="00B367B6" w:rsidRDefault="00F966D5">
      <w:pPr>
        <w:pStyle w:val="Standard-BlockCharCharChar"/>
        <w:rPr>
          <w:szCs w:val="24"/>
        </w:rPr>
      </w:pPr>
    </w:p>
    <w:p w:rsidR="00F966D5" w:rsidRPr="00B367B6" w:rsidRDefault="00F17B16">
      <w:pPr>
        <w:pStyle w:val="BildChar"/>
        <w:rPr>
          <w:sz w:val="24"/>
          <w:szCs w:val="24"/>
        </w:rPr>
      </w:pPr>
      <w:r w:rsidRPr="00B367B6">
        <w:rPr>
          <w:noProof/>
          <w:sz w:val="24"/>
          <w:szCs w:val="24"/>
        </w:rPr>
        <w:drawing>
          <wp:inline distT="0" distB="0" distL="0" distR="0" wp14:anchorId="483D03F9" wp14:editId="67CE55F9">
            <wp:extent cx="5943600" cy="990600"/>
            <wp:effectExtent l="0" t="0" r="0" b="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inline>
        </w:drawing>
      </w:r>
    </w:p>
    <w:p w:rsidR="00F966D5" w:rsidRPr="00B367B6" w:rsidRDefault="00F966D5">
      <w:pPr>
        <w:rPr>
          <w:rFonts w:ascii="Times New Roman" w:hAnsi="Times New Roman"/>
          <w:sz w:val="24"/>
          <w:szCs w:val="24"/>
        </w:rPr>
      </w:pPr>
    </w:p>
    <w:p w:rsidR="00F966D5" w:rsidRPr="00B367B6" w:rsidRDefault="00F966D5">
      <w:pPr>
        <w:rPr>
          <w:rFonts w:ascii="Times New Roman" w:hAnsi="Times New Roman"/>
          <w:sz w:val="24"/>
          <w:szCs w:val="24"/>
        </w:rPr>
      </w:pPr>
    </w:p>
    <w:p w:rsidR="00F966D5" w:rsidRPr="00B367B6" w:rsidRDefault="00F966D5" w:rsidP="00F966D5">
      <w:pPr>
        <w:pStyle w:val="Zwischenberschrift"/>
        <w:rPr>
          <w:szCs w:val="24"/>
        </w:rPr>
      </w:pPr>
      <w:r w:rsidRPr="00B367B6">
        <w:rPr>
          <w:szCs w:val="24"/>
        </w:rPr>
        <w:t xml:space="preserve">Nach dem Ausblenden der non-verbalen Spuren und Übersetzungsspuren: </w:t>
      </w:r>
    </w:p>
    <w:p w:rsidR="00F966D5" w:rsidRPr="00B367B6" w:rsidRDefault="00F966D5" w:rsidP="00F966D5">
      <w:pPr>
        <w:pStyle w:val="Standard-BlockCharCharChar"/>
        <w:rPr>
          <w:szCs w:val="24"/>
        </w:rPr>
      </w:pPr>
      <w:r w:rsidRPr="00B367B6">
        <w:rPr>
          <w:szCs w:val="24"/>
        </w:rPr>
        <w:t>Die Selektion umfasst alle Zeitpunkte der verbliebenen drei Spuren</w:t>
      </w:r>
    </w:p>
    <w:p w:rsidR="00F966D5" w:rsidRPr="00B367B6" w:rsidRDefault="00F966D5">
      <w:pPr>
        <w:pStyle w:val="Standard-BlockCharCharChar"/>
        <w:rPr>
          <w:szCs w:val="24"/>
        </w:rPr>
      </w:pPr>
    </w:p>
    <w:p w:rsidR="00F966D5" w:rsidRPr="00B367B6" w:rsidRDefault="00F17B16">
      <w:pPr>
        <w:pStyle w:val="BildChar"/>
        <w:rPr>
          <w:sz w:val="24"/>
          <w:szCs w:val="24"/>
        </w:rPr>
      </w:pPr>
      <w:r w:rsidRPr="00B367B6">
        <w:rPr>
          <w:noProof/>
          <w:sz w:val="24"/>
          <w:szCs w:val="24"/>
        </w:rPr>
        <w:drawing>
          <wp:inline distT="0" distB="0" distL="0" distR="0" wp14:anchorId="71C52E96" wp14:editId="3499175F">
            <wp:extent cx="5943600" cy="523875"/>
            <wp:effectExtent l="0" t="0" r="0" b="9525"/>
            <wp:docPr id="84"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inline>
        </w:drawing>
      </w:r>
    </w:p>
    <w:p w:rsidR="00F966D5" w:rsidRPr="00B367B6" w:rsidRDefault="00F966D5">
      <w:pPr>
        <w:rPr>
          <w:rFonts w:ascii="Times New Roman" w:hAnsi="Times New Roman"/>
          <w:sz w:val="24"/>
          <w:szCs w:val="24"/>
        </w:rPr>
      </w:pPr>
    </w:p>
    <w:p w:rsidR="00F966D5" w:rsidRPr="00B367B6" w:rsidRDefault="00F966D5">
      <w:pPr>
        <w:rPr>
          <w:rFonts w:ascii="Times New Roman" w:hAnsi="Times New Roman"/>
          <w:sz w:val="24"/>
          <w:szCs w:val="24"/>
        </w:rPr>
      </w:pPr>
    </w:p>
    <w:p w:rsidR="00F966D5" w:rsidRPr="00B367B6" w:rsidRDefault="00F966D5" w:rsidP="00F966D5">
      <w:pPr>
        <w:pStyle w:val="Zwischenberschrift"/>
        <w:rPr>
          <w:szCs w:val="24"/>
        </w:rPr>
      </w:pPr>
      <w:r w:rsidRPr="00B367B6">
        <w:rPr>
          <w:szCs w:val="24"/>
        </w:rPr>
        <w:t>Nach dem Markieren eines Abschnitts auf der Zeitachse:</w:t>
      </w:r>
    </w:p>
    <w:p w:rsidR="00F966D5" w:rsidRPr="00B367B6" w:rsidRDefault="00F966D5" w:rsidP="00F966D5">
      <w:pPr>
        <w:pStyle w:val="Standard-BlockCharCharChar"/>
        <w:rPr>
          <w:szCs w:val="24"/>
        </w:rPr>
      </w:pPr>
      <w:r w:rsidRPr="00B367B6">
        <w:rPr>
          <w:szCs w:val="24"/>
        </w:rPr>
        <w:t>Die Selektion umfasst nur die Zeitpunkte 4 bis 6 der drei verbliebenen Spuren</w:t>
      </w:r>
    </w:p>
    <w:p w:rsidR="00F966D5" w:rsidRPr="00B367B6" w:rsidRDefault="00F966D5">
      <w:pPr>
        <w:pStyle w:val="Standard-BlockCharCharChar"/>
        <w:rPr>
          <w:szCs w:val="24"/>
        </w:rPr>
      </w:pPr>
    </w:p>
    <w:p w:rsidR="00F966D5" w:rsidRPr="00B367B6" w:rsidRDefault="00F17B16">
      <w:pPr>
        <w:pStyle w:val="BildChar"/>
        <w:rPr>
          <w:sz w:val="24"/>
          <w:szCs w:val="24"/>
        </w:rPr>
      </w:pPr>
      <w:r w:rsidRPr="00B367B6">
        <w:rPr>
          <w:noProof/>
          <w:sz w:val="24"/>
          <w:szCs w:val="24"/>
        </w:rPr>
        <w:drawing>
          <wp:inline distT="0" distB="0" distL="0" distR="0" wp14:anchorId="70225A1F" wp14:editId="70E84375">
            <wp:extent cx="5943600" cy="533400"/>
            <wp:effectExtent l="0" t="0" r="0" b="0"/>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533400"/>
                    </a:xfrm>
                    <a:prstGeom prst="rect">
                      <a:avLst/>
                    </a:prstGeom>
                    <a:noFill/>
                    <a:ln>
                      <a:noFill/>
                    </a:ln>
                  </pic:spPr>
                </pic:pic>
              </a:graphicData>
            </a:graphic>
          </wp:inline>
        </w:drawing>
      </w:r>
    </w:p>
    <w:p w:rsidR="00F966D5" w:rsidRPr="00B367B6" w:rsidRDefault="00F966D5">
      <w:pPr>
        <w:pStyle w:val="Standard-BlockCharCharChar"/>
        <w:rPr>
          <w:szCs w:val="24"/>
        </w:rPr>
      </w:pPr>
    </w:p>
    <w:p w:rsidR="00F966D5" w:rsidRPr="00B367B6" w:rsidRDefault="00F966D5">
      <w:pPr>
        <w:pStyle w:val="Standard-BlockCharCharChar"/>
        <w:rPr>
          <w:szCs w:val="24"/>
        </w:rPr>
      </w:pPr>
      <w:r w:rsidRPr="00B367B6">
        <w:rPr>
          <w:szCs w:val="24"/>
        </w:rPr>
        <w:t>In einem zweiten Schritt wird nun festgelegt, was mit der zuvor getroffenen Selektion geschehen soll. Hier bietet der Partitur-Editor insgesamt fünf verschiedene Optionen:</w:t>
      </w:r>
    </w:p>
    <w:p w:rsidR="00F966D5" w:rsidRPr="00F63EBA" w:rsidRDefault="00F966D5" w:rsidP="00F63EBA">
      <w:pPr>
        <w:pStyle w:val="berschrift3"/>
      </w:pPr>
      <w:bookmarkStart w:id="206" w:name="_Edit_&gt;_Selection_&gt;_Selection_to_new"/>
      <w:bookmarkStart w:id="207" w:name="_Toc55213846"/>
      <w:bookmarkStart w:id="208" w:name="_Toc69129835"/>
      <w:bookmarkStart w:id="209" w:name="_Toc69129976"/>
      <w:bookmarkStart w:id="210" w:name="_Ref108437355"/>
      <w:bookmarkStart w:id="211" w:name="_Toc398708152"/>
      <w:bookmarkEnd w:id="206"/>
      <w:r w:rsidRPr="00F63EBA">
        <w:t>Edit </w:t>
      </w:r>
      <w:r w:rsidR="00F417B2" w:rsidRPr="00F63EBA">
        <w:t>&gt;</w:t>
      </w:r>
      <w:r w:rsidRPr="00F63EBA">
        <w:t> Selection </w:t>
      </w:r>
      <w:r w:rsidR="00F417B2" w:rsidRPr="00F63EBA">
        <w:t>&gt;</w:t>
      </w:r>
      <w:r w:rsidRPr="00F63EBA">
        <w:t> Selection to new</w:t>
      </w:r>
      <w:bookmarkEnd w:id="207"/>
      <w:bookmarkEnd w:id="208"/>
      <w:bookmarkEnd w:id="209"/>
      <w:bookmarkEnd w:id="210"/>
      <w:bookmarkEnd w:id="211"/>
    </w:p>
    <w:p w:rsidR="00F966D5" w:rsidRPr="00B367B6" w:rsidRDefault="00F966D5">
      <w:pPr>
        <w:pStyle w:val="Standard-BlockCharCharChar"/>
        <w:rPr>
          <w:szCs w:val="24"/>
        </w:rPr>
      </w:pPr>
      <w:r w:rsidRPr="00B367B6">
        <w:rPr>
          <w:szCs w:val="24"/>
        </w:rPr>
        <w:t xml:space="preserve">Macht aus der </w:t>
      </w:r>
      <w:r w:rsidR="00CD2349" w:rsidRPr="00B367B6">
        <w:rPr>
          <w:szCs w:val="24"/>
        </w:rPr>
        <w:t>aktuellen Auswahl</w:t>
      </w:r>
      <w:r w:rsidRPr="00B367B6">
        <w:rPr>
          <w:szCs w:val="24"/>
        </w:rPr>
        <w:t xml:space="preserve"> eine neue Transkription. Für das obige Beispiel c) also:</w:t>
      </w:r>
    </w:p>
    <w:p w:rsidR="00F966D5" w:rsidRPr="00355B2A" w:rsidRDefault="00F966D5">
      <w:pPr>
        <w:pStyle w:val="Standard-BlockCharCharChar"/>
      </w:pPr>
    </w:p>
    <w:p w:rsidR="00F966D5" w:rsidRPr="00355B2A" w:rsidRDefault="00F17B16">
      <w:pPr>
        <w:pStyle w:val="BildChar"/>
      </w:pPr>
      <w:r w:rsidRPr="00355B2A">
        <w:rPr>
          <w:noProof/>
        </w:rPr>
        <w:drawing>
          <wp:inline distT="0" distB="0" distL="0" distR="0" wp14:anchorId="1970C46F" wp14:editId="162CA394">
            <wp:extent cx="4143375" cy="800100"/>
            <wp:effectExtent l="0" t="0" r="9525" b="0"/>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3375" cy="800100"/>
                    </a:xfrm>
                    <a:prstGeom prst="rect">
                      <a:avLst/>
                    </a:prstGeom>
                    <a:noFill/>
                    <a:ln>
                      <a:noFill/>
                    </a:ln>
                  </pic:spPr>
                </pic:pic>
              </a:graphicData>
            </a:graphic>
          </wp:inline>
        </w:drawing>
      </w:r>
    </w:p>
    <w:p w:rsidR="00F966D5" w:rsidRPr="00355B2A" w:rsidRDefault="00F966D5" w:rsidP="00F966D5">
      <w:pPr>
        <w:pStyle w:val="Standard-BlockCharCharChar"/>
        <w:rPr>
          <w:lang w:val="en-GB"/>
        </w:rPr>
      </w:pPr>
    </w:p>
    <w:p w:rsidR="00F966D5" w:rsidRPr="009D5612" w:rsidRDefault="00F966D5" w:rsidP="00F63EBA">
      <w:pPr>
        <w:pStyle w:val="berschrift3"/>
        <w:rPr>
          <w:lang w:val="en-US"/>
        </w:rPr>
      </w:pPr>
      <w:bookmarkStart w:id="212" w:name="_Edit_&gt;_Selection_&gt;_Left_part_to_new"/>
      <w:bookmarkStart w:id="213" w:name="_Toc55213847"/>
      <w:bookmarkStart w:id="214" w:name="_Toc69129836"/>
      <w:bookmarkStart w:id="215" w:name="_Toc69129977"/>
      <w:bookmarkStart w:id="216" w:name="_Ref108437368"/>
      <w:bookmarkStart w:id="217" w:name="_Toc398708153"/>
      <w:bookmarkEnd w:id="212"/>
      <w:r w:rsidRPr="009D5612">
        <w:rPr>
          <w:lang w:val="en-US"/>
        </w:rPr>
        <w:t>Edit </w:t>
      </w:r>
      <w:r w:rsidR="00F417B2" w:rsidRPr="009D5612">
        <w:rPr>
          <w:lang w:val="en-US"/>
        </w:rPr>
        <w:t>&gt;</w:t>
      </w:r>
      <w:r w:rsidRPr="009D5612">
        <w:rPr>
          <w:lang w:val="en-US"/>
        </w:rPr>
        <w:t> Selection </w:t>
      </w:r>
      <w:r w:rsidR="00F417B2" w:rsidRPr="009D5612">
        <w:rPr>
          <w:lang w:val="en-US"/>
        </w:rPr>
        <w:t>&gt;</w:t>
      </w:r>
      <w:r w:rsidRPr="009D5612">
        <w:rPr>
          <w:lang w:val="en-US"/>
        </w:rPr>
        <w:t> Left part to new</w:t>
      </w:r>
      <w:bookmarkEnd w:id="213"/>
      <w:bookmarkEnd w:id="214"/>
      <w:bookmarkEnd w:id="215"/>
      <w:bookmarkEnd w:id="216"/>
      <w:bookmarkEnd w:id="217"/>
    </w:p>
    <w:p w:rsidR="00F966D5" w:rsidRPr="00B367B6" w:rsidRDefault="00F966D5">
      <w:pPr>
        <w:pStyle w:val="Standard-BlockCharCharChar"/>
        <w:rPr>
          <w:szCs w:val="24"/>
        </w:rPr>
      </w:pPr>
      <w:r w:rsidRPr="00B367B6">
        <w:rPr>
          <w:szCs w:val="24"/>
        </w:rPr>
        <w:t>Teilt die Transkription an der aktuellen Cursorposition oder Markierung und macht aus dem links davon stehenden Teil eine neue Transkription.</w:t>
      </w:r>
    </w:p>
    <w:p w:rsidR="00F966D5" w:rsidRPr="00B367B6" w:rsidRDefault="00F966D5">
      <w:pPr>
        <w:pStyle w:val="Standard-BlockCharCharChar"/>
        <w:rPr>
          <w:szCs w:val="24"/>
        </w:rPr>
      </w:pPr>
    </w:p>
    <w:p w:rsidR="00F966D5" w:rsidRPr="009D5612" w:rsidRDefault="00F966D5" w:rsidP="00F63EBA">
      <w:pPr>
        <w:pStyle w:val="berschrift3"/>
        <w:rPr>
          <w:lang w:val="en-US"/>
        </w:rPr>
      </w:pPr>
      <w:bookmarkStart w:id="218" w:name="_Edit_&gt;_Selection_&gt;_Right_part_to_ne"/>
      <w:bookmarkStart w:id="219" w:name="_Toc55213848"/>
      <w:bookmarkStart w:id="220" w:name="_Toc69129837"/>
      <w:bookmarkStart w:id="221" w:name="_Toc69129978"/>
      <w:bookmarkStart w:id="222" w:name="_Ref108437376"/>
      <w:bookmarkStart w:id="223" w:name="_Toc398708154"/>
      <w:bookmarkEnd w:id="218"/>
      <w:r w:rsidRPr="009D5612">
        <w:rPr>
          <w:lang w:val="en-US"/>
        </w:rPr>
        <w:t>Edit </w:t>
      </w:r>
      <w:r w:rsidR="00F417B2" w:rsidRPr="009D5612">
        <w:rPr>
          <w:lang w:val="en-US"/>
        </w:rPr>
        <w:t>&gt;</w:t>
      </w:r>
      <w:r w:rsidRPr="009D5612">
        <w:rPr>
          <w:lang w:val="en-US"/>
        </w:rPr>
        <w:t> Selection </w:t>
      </w:r>
      <w:r w:rsidR="00F417B2" w:rsidRPr="009D5612">
        <w:rPr>
          <w:lang w:val="en-US"/>
        </w:rPr>
        <w:t>&gt;</w:t>
      </w:r>
      <w:r w:rsidRPr="009D5612">
        <w:rPr>
          <w:lang w:val="en-US"/>
        </w:rPr>
        <w:t> Right part to new</w:t>
      </w:r>
      <w:bookmarkEnd w:id="219"/>
      <w:bookmarkEnd w:id="220"/>
      <w:bookmarkEnd w:id="221"/>
      <w:bookmarkEnd w:id="222"/>
      <w:bookmarkEnd w:id="223"/>
    </w:p>
    <w:p w:rsidR="00F966D5" w:rsidRPr="00B367B6" w:rsidRDefault="00F966D5">
      <w:pPr>
        <w:pStyle w:val="Standard-BlockCharCharChar"/>
        <w:rPr>
          <w:szCs w:val="24"/>
        </w:rPr>
      </w:pPr>
      <w:r w:rsidRPr="00B367B6">
        <w:rPr>
          <w:szCs w:val="24"/>
        </w:rPr>
        <w:t>Teilt die Transkription an der aktuellen Cursorposition oder Markierung und macht aus dem rechts davon stehenden Teil eine neue Transkription.</w:t>
      </w:r>
    </w:p>
    <w:p w:rsidR="00F966D5" w:rsidRPr="00B367B6" w:rsidRDefault="00F966D5">
      <w:pPr>
        <w:pStyle w:val="Standard-BlockCharCharChar"/>
        <w:rPr>
          <w:szCs w:val="24"/>
        </w:rPr>
      </w:pPr>
    </w:p>
    <w:p w:rsidR="00F966D5" w:rsidRPr="00F63EBA" w:rsidRDefault="00F966D5" w:rsidP="00F63EBA">
      <w:pPr>
        <w:pStyle w:val="berschrift3"/>
      </w:pPr>
      <w:bookmarkStart w:id="224" w:name="_Edit_&gt;_Selection_&gt;_Selection_to_RTF"/>
      <w:bookmarkStart w:id="225" w:name="_Toc55213849"/>
      <w:bookmarkStart w:id="226" w:name="_Toc69129838"/>
      <w:bookmarkStart w:id="227" w:name="_Toc69129979"/>
      <w:bookmarkStart w:id="228" w:name="_Ref108437386"/>
      <w:bookmarkStart w:id="229" w:name="_Toc398708155"/>
      <w:bookmarkEnd w:id="224"/>
      <w:r w:rsidRPr="00F63EBA">
        <w:t>Edit </w:t>
      </w:r>
      <w:r w:rsidR="00F417B2" w:rsidRPr="00F63EBA">
        <w:t>&gt;</w:t>
      </w:r>
      <w:r w:rsidRPr="00F63EBA">
        <w:t> Selection </w:t>
      </w:r>
      <w:r w:rsidR="00F417B2" w:rsidRPr="00F63EBA">
        <w:t>&gt;</w:t>
      </w:r>
      <w:r w:rsidRPr="00F63EBA">
        <w:t> Selection to RTF</w:t>
      </w:r>
      <w:bookmarkEnd w:id="225"/>
      <w:bookmarkEnd w:id="226"/>
      <w:bookmarkEnd w:id="227"/>
      <w:bookmarkEnd w:id="228"/>
      <w:bookmarkEnd w:id="229"/>
    </w:p>
    <w:p w:rsidR="00F966D5" w:rsidRPr="00B367B6" w:rsidRDefault="00666B81">
      <w:pPr>
        <w:pStyle w:val="Standard-BlockCharCharChar"/>
        <w:ind w:right="-144"/>
        <w:rPr>
          <w:szCs w:val="24"/>
        </w:rPr>
      </w:pPr>
      <w:r w:rsidRPr="00B367B6">
        <w:rPr>
          <w:szCs w:val="24"/>
        </w:rPr>
        <w:t>Gibt</w:t>
      </w:r>
      <w:r w:rsidR="00F966D5" w:rsidRPr="00B367B6">
        <w:rPr>
          <w:szCs w:val="24"/>
        </w:rPr>
        <w:t xml:space="preserve"> die </w:t>
      </w:r>
      <w:r w:rsidR="00CD2349" w:rsidRPr="00B367B6">
        <w:rPr>
          <w:szCs w:val="24"/>
        </w:rPr>
        <w:t>aktuelle Auswahl</w:t>
      </w:r>
      <w:r w:rsidR="00F966D5" w:rsidRPr="00B367B6">
        <w:rPr>
          <w:szCs w:val="24"/>
        </w:rPr>
        <w:t xml:space="preserve"> </w:t>
      </w:r>
      <w:r w:rsidRPr="00B367B6">
        <w:rPr>
          <w:szCs w:val="24"/>
        </w:rPr>
        <w:t xml:space="preserve">als </w:t>
      </w:r>
      <w:r w:rsidR="00F966D5" w:rsidRPr="00B367B6">
        <w:rPr>
          <w:szCs w:val="24"/>
        </w:rPr>
        <w:t>RTF-Partitur</w:t>
      </w:r>
      <w:r w:rsidRPr="00B367B6">
        <w:rPr>
          <w:szCs w:val="24"/>
        </w:rPr>
        <w:t xml:space="preserve"> aus</w:t>
      </w:r>
      <w:r w:rsidR="001047F3">
        <w:rPr>
          <w:szCs w:val="24"/>
        </w:rPr>
        <w:t xml:space="preserve"> (siehe </w:t>
      </w:r>
      <w:r w:rsidR="00F966D5" w:rsidRPr="009D5612">
        <w:rPr>
          <w:rStyle w:val="Menufunction"/>
        </w:rPr>
        <w:t>File </w:t>
      </w:r>
      <w:r w:rsidR="00F417B2" w:rsidRPr="009D5612">
        <w:rPr>
          <w:rStyle w:val="Menufunction"/>
        </w:rPr>
        <w:t>&gt;</w:t>
      </w:r>
      <w:r w:rsidR="00F966D5" w:rsidRPr="009D5612">
        <w:rPr>
          <w:rStyle w:val="Menufunction"/>
        </w:rPr>
        <w:t> </w:t>
      </w:r>
      <w:r w:rsidR="00D605A3" w:rsidRPr="009D5612">
        <w:rPr>
          <w:rStyle w:val="Menufunction"/>
        </w:rPr>
        <w:t>Output</w:t>
      </w:r>
      <w:r w:rsidR="001047F3" w:rsidRPr="009D5612">
        <w:rPr>
          <w:rStyle w:val="Menufunction"/>
        </w:rPr>
        <w:t>…</w:t>
      </w:r>
      <w:r w:rsidR="00F966D5" w:rsidRPr="00B367B6">
        <w:rPr>
          <w:szCs w:val="24"/>
        </w:rPr>
        <w:t>).</w:t>
      </w:r>
    </w:p>
    <w:p w:rsidR="00F966D5" w:rsidRPr="00B367B6" w:rsidRDefault="00F966D5">
      <w:pPr>
        <w:pStyle w:val="Standard-BlockCharCharChar"/>
        <w:rPr>
          <w:szCs w:val="24"/>
        </w:rPr>
      </w:pPr>
    </w:p>
    <w:p w:rsidR="00F966D5" w:rsidRPr="00F63EBA" w:rsidRDefault="00F966D5" w:rsidP="00F63EBA">
      <w:pPr>
        <w:pStyle w:val="berschrift3"/>
      </w:pPr>
      <w:bookmarkStart w:id="230" w:name="_Edit_&gt;_Selection_&gt;_Selection_to_HTM"/>
      <w:bookmarkStart w:id="231" w:name="_Toc55213850"/>
      <w:bookmarkStart w:id="232" w:name="_Toc69129839"/>
      <w:bookmarkStart w:id="233" w:name="_Toc69129980"/>
      <w:bookmarkStart w:id="234" w:name="_Ref108437395"/>
      <w:bookmarkStart w:id="235" w:name="_Toc398708156"/>
      <w:bookmarkEnd w:id="230"/>
      <w:r w:rsidRPr="00F63EBA">
        <w:t>Edit </w:t>
      </w:r>
      <w:r w:rsidR="00F417B2" w:rsidRPr="00F63EBA">
        <w:t>&gt;</w:t>
      </w:r>
      <w:r w:rsidRPr="00F63EBA">
        <w:t> Selection </w:t>
      </w:r>
      <w:r w:rsidR="00F417B2" w:rsidRPr="00F63EBA">
        <w:t>&gt;</w:t>
      </w:r>
      <w:r w:rsidRPr="00F63EBA">
        <w:t> Selection to HTML</w:t>
      </w:r>
      <w:bookmarkEnd w:id="231"/>
      <w:bookmarkEnd w:id="232"/>
      <w:bookmarkEnd w:id="233"/>
      <w:bookmarkEnd w:id="234"/>
      <w:bookmarkEnd w:id="235"/>
    </w:p>
    <w:p w:rsidR="00F966D5" w:rsidRPr="00B367B6" w:rsidRDefault="00666B81" w:rsidP="004F0E91">
      <w:pPr>
        <w:pStyle w:val="Standard-BlockCharCharChar"/>
        <w:keepNext/>
        <w:rPr>
          <w:szCs w:val="24"/>
        </w:rPr>
      </w:pPr>
      <w:r w:rsidRPr="00B367B6">
        <w:rPr>
          <w:szCs w:val="24"/>
        </w:rPr>
        <w:t>Gibt</w:t>
      </w:r>
      <w:r w:rsidR="00F966D5" w:rsidRPr="00B367B6">
        <w:rPr>
          <w:szCs w:val="24"/>
        </w:rPr>
        <w:t xml:space="preserve"> die </w:t>
      </w:r>
      <w:r w:rsidR="00CD2349" w:rsidRPr="00B367B6">
        <w:rPr>
          <w:szCs w:val="24"/>
        </w:rPr>
        <w:t>aktuelle Auswahl</w:t>
      </w:r>
      <w:r w:rsidR="00F966D5" w:rsidRPr="00B367B6">
        <w:rPr>
          <w:szCs w:val="24"/>
        </w:rPr>
        <w:t xml:space="preserve"> </w:t>
      </w:r>
      <w:r w:rsidRPr="00B367B6">
        <w:rPr>
          <w:szCs w:val="24"/>
        </w:rPr>
        <w:t>als</w:t>
      </w:r>
      <w:r w:rsidR="00F966D5" w:rsidRPr="00B367B6">
        <w:rPr>
          <w:szCs w:val="24"/>
        </w:rPr>
        <w:t xml:space="preserve"> HTML-Partitur </w:t>
      </w:r>
      <w:r w:rsidRPr="00B367B6">
        <w:rPr>
          <w:szCs w:val="24"/>
        </w:rPr>
        <w:t xml:space="preserve">aus </w:t>
      </w:r>
      <w:r w:rsidR="001047F3">
        <w:rPr>
          <w:szCs w:val="24"/>
        </w:rPr>
        <w:t xml:space="preserve">(siehe </w:t>
      </w:r>
      <w:r w:rsidR="00F966D5" w:rsidRPr="009D5612">
        <w:rPr>
          <w:rStyle w:val="Menufunction"/>
        </w:rPr>
        <w:t>File </w:t>
      </w:r>
      <w:r w:rsidR="00F417B2" w:rsidRPr="009D5612">
        <w:rPr>
          <w:rStyle w:val="Menufunction"/>
        </w:rPr>
        <w:t>&gt;</w:t>
      </w:r>
      <w:r w:rsidR="00F966D5" w:rsidRPr="009D5612">
        <w:rPr>
          <w:rStyle w:val="Menufunction"/>
        </w:rPr>
        <w:t> </w:t>
      </w:r>
      <w:r w:rsidR="00D605A3" w:rsidRPr="009D5612">
        <w:rPr>
          <w:rStyle w:val="Menufunction"/>
        </w:rPr>
        <w:t>Output</w:t>
      </w:r>
      <w:r w:rsidR="001047F3" w:rsidRPr="009D5612">
        <w:rPr>
          <w:rStyle w:val="Menufunction"/>
        </w:rPr>
        <w:t>…</w:t>
      </w:r>
      <w:r w:rsidR="00F966D5" w:rsidRPr="00B367B6">
        <w:rPr>
          <w:szCs w:val="24"/>
        </w:rPr>
        <w:t>).</w:t>
      </w:r>
    </w:p>
    <w:p w:rsidR="00F966D5" w:rsidRPr="00B367B6" w:rsidRDefault="00F966D5">
      <w:pPr>
        <w:pStyle w:val="Standard-BlockCharCharChar"/>
        <w:rPr>
          <w:szCs w:val="24"/>
        </w:rPr>
      </w:pPr>
    </w:p>
    <w:p w:rsidR="006D4F29" w:rsidRPr="00F63EBA" w:rsidRDefault="006D4F29" w:rsidP="00F63EBA">
      <w:pPr>
        <w:pStyle w:val="berschrift3"/>
      </w:pPr>
      <w:bookmarkStart w:id="236" w:name="_Edit_&gt;_Linking_&gt;_Chop_audio…"/>
      <w:bookmarkStart w:id="237" w:name="_Toc398708157"/>
      <w:bookmarkStart w:id="238" w:name="_Ref108437405"/>
      <w:bookmarkEnd w:id="236"/>
      <w:r w:rsidRPr="00F63EBA">
        <w:t>Edit &gt; Selection &gt; Print selection…</w:t>
      </w:r>
      <w:bookmarkEnd w:id="237"/>
    </w:p>
    <w:p w:rsidR="006D4F29" w:rsidRPr="00B367B6" w:rsidRDefault="006D4F29" w:rsidP="006D4F29">
      <w:pPr>
        <w:pStyle w:val="Standard-BlockCharCharChar"/>
        <w:rPr>
          <w:szCs w:val="24"/>
        </w:rPr>
      </w:pPr>
      <w:r w:rsidRPr="00B367B6">
        <w:rPr>
          <w:szCs w:val="24"/>
        </w:rPr>
        <w:t>Druc</w:t>
      </w:r>
      <w:r w:rsidR="001047F3">
        <w:rPr>
          <w:szCs w:val="24"/>
        </w:rPr>
        <w:t xml:space="preserve">kt die aktuelle Auswahl (siehe </w:t>
      </w:r>
      <w:r w:rsidRPr="009D5612">
        <w:rPr>
          <w:rStyle w:val="Menufunction"/>
        </w:rPr>
        <w:t>File &gt; Print…</w:t>
      </w:r>
      <w:r w:rsidRPr="00B367B6">
        <w:rPr>
          <w:szCs w:val="24"/>
        </w:rPr>
        <w:t>).</w:t>
      </w:r>
    </w:p>
    <w:p w:rsidR="006D4F29" w:rsidRPr="00355B2A" w:rsidRDefault="006D4F29" w:rsidP="006D4F29">
      <w:pPr>
        <w:pStyle w:val="Standard-BlockCharCharChar"/>
      </w:pPr>
    </w:p>
    <w:p w:rsidR="00F966D5" w:rsidRPr="00F63EBA" w:rsidRDefault="00F966D5" w:rsidP="00F63EBA">
      <w:pPr>
        <w:pStyle w:val="berschrift3"/>
      </w:pPr>
      <w:bookmarkStart w:id="239" w:name="_Toc55213853"/>
      <w:bookmarkStart w:id="240" w:name="_Toc69129842"/>
      <w:bookmarkStart w:id="241" w:name="_Toc69129983"/>
      <w:bookmarkStart w:id="242" w:name="_Ref108437488"/>
      <w:bookmarkStart w:id="243" w:name="_Toc398708158"/>
      <w:bookmarkEnd w:id="238"/>
      <w:r w:rsidRPr="00F63EBA">
        <w:lastRenderedPageBreak/>
        <w:t>Edit </w:t>
      </w:r>
      <w:r w:rsidR="00F417B2" w:rsidRPr="00F63EBA">
        <w:t>&gt;</w:t>
      </w:r>
      <w:r w:rsidRPr="00F63EBA">
        <w:t> Preferences…</w:t>
      </w:r>
      <w:bookmarkEnd w:id="239"/>
      <w:bookmarkEnd w:id="240"/>
      <w:bookmarkEnd w:id="241"/>
      <w:bookmarkEnd w:id="242"/>
      <w:bookmarkEnd w:id="243"/>
    </w:p>
    <w:p w:rsidR="00F966D5" w:rsidRPr="00B367B6" w:rsidRDefault="00F966D5" w:rsidP="00F966D5">
      <w:pPr>
        <w:pStyle w:val="Standard-BlockCharCharChar"/>
        <w:rPr>
          <w:szCs w:val="24"/>
        </w:rPr>
      </w:pPr>
      <w:r w:rsidRPr="00B367B6">
        <w:rPr>
          <w:szCs w:val="24"/>
        </w:rPr>
        <w:t xml:space="preserve">Öffnet einen Dialog zum Festlegen von benutzerdefinierten </w:t>
      </w:r>
      <w:r w:rsidR="003353C2" w:rsidRPr="00B367B6">
        <w:rPr>
          <w:szCs w:val="24"/>
        </w:rPr>
        <w:t>Einstellungen</w:t>
      </w:r>
      <w:r w:rsidRPr="00B367B6">
        <w:rPr>
          <w:szCs w:val="24"/>
        </w:rPr>
        <w:t xml:space="preserve">. Der Dialog ist in </w:t>
      </w:r>
      <w:r w:rsidR="00A90240" w:rsidRPr="00B367B6">
        <w:rPr>
          <w:szCs w:val="24"/>
        </w:rPr>
        <w:t>acht</w:t>
      </w:r>
      <w:r w:rsidRPr="00B367B6">
        <w:rPr>
          <w:szCs w:val="24"/>
        </w:rPr>
        <w:t xml:space="preserve"> Unterpunkte unterteilt:</w:t>
      </w:r>
    </w:p>
    <w:p w:rsidR="003353C2" w:rsidRPr="00B367B6" w:rsidRDefault="003353C2">
      <w:pPr>
        <w:pStyle w:val="Standard-BlockCharCharChar"/>
        <w:rPr>
          <w:szCs w:val="24"/>
        </w:rPr>
      </w:pPr>
    </w:p>
    <w:p w:rsidR="00F966D5" w:rsidRPr="001047F3" w:rsidRDefault="00A90240" w:rsidP="001047F3">
      <w:pPr>
        <w:pStyle w:val="UnterpunkteGrau"/>
        <w:rPr>
          <w:shd w:val="clear" w:color="auto" w:fill="auto"/>
        </w:rPr>
      </w:pPr>
      <w:r w:rsidRPr="001047F3">
        <w:rPr>
          <w:shd w:val="clear" w:color="auto" w:fill="auto"/>
        </w:rPr>
        <w:t>1.</w:t>
      </w:r>
      <w:r w:rsidRPr="00F63EBA">
        <w:t xml:space="preserve"> </w:t>
      </w:r>
      <w:r w:rsidRPr="004A652E">
        <w:t>Fonts:</w:t>
      </w:r>
      <w:r w:rsidRPr="00F63EBA">
        <w:rPr>
          <w:b/>
        </w:rPr>
        <w:t xml:space="preserve"> </w:t>
      </w:r>
      <w:r w:rsidR="00F966D5" w:rsidRPr="001047F3">
        <w:rPr>
          <w:shd w:val="clear" w:color="auto" w:fill="auto"/>
        </w:rPr>
        <w:t xml:space="preserve">Unter dem Reiter </w:t>
      </w:r>
      <w:r w:rsidR="00F70807">
        <w:rPr>
          <w:shd w:val="clear" w:color="auto" w:fill="auto"/>
        </w:rPr>
        <w:t>„</w:t>
      </w:r>
      <w:r w:rsidR="00F966D5" w:rsidRPr="001047F3">
        <w:rPr>
          <w:shd w:val="clear" w:color="auto" w:fill="auto"/>
        </w:rPr>
        <w:t>Fonts</w:t>
      </w:r>
      <w:r w:rsidR="00F70807">
        <w:rPr>
          <w:shd w:val="clear" w:color="auto" w:fill="auto"/>
        </w:rPr>
        <w:t>“</w:t>
      </w:r>
      <w:r w:rsidR="00F966D5" w:rsidRPr="001047F3">
        <w:rPr>
          <w:shd w:val="clear" w:color="auto" w:fill="auto"/>
        </w:rPr>
        <w:t xml:space="preserve"> werden Default-Schriftsätze </w:t>
      </w:r>
      <w:r w:rsidR="003353C2" w:rsidRPr="001047F3">
        <w:rPr>
          <w:shd w:val="clear" w:color="auto" w:fill="auto"/>
        </w:rPr>
        <w:t>und Methoden zum Unterstre</w:t>
      </w:r>
      <w:r w:rsidR="003353C2" w:rsidRPr="001047F3">
        <w:rPr>
          <w:shd w:val="clear" w:color="auto" w:fill="auto"/>
        </w:rPr>
        <w:t>i</w:t>
      </w:r>
      <w:r w:rsidR="003353C2" w:rsidRPr="001047F3">
        <w:rPr>
          <w:shd w:val="clear" w:color="auto" w:fill="auto"/>
        </w:rPr>
        <w:t xml:space="preserve">chen </w:t>
      </w:r>
      <w:r w:rsidR="00F966D5" w:rsidRPr="001047F3">
        <w:rPr>
          <w:shd w:val="clear" w:color="auto" w:fill="auto"/>
        </w:rPr>
        <w:t>festgelegt:</w:t>
      </w:r>
    </w:p>
    <w:p w:rsidR="00F966D5" w:rsidRPr="00B367B6" w:rsidRDefault="00F966D5">
      <w:pPr>
        <w:pStyle w:val="Standard-BlockCharCharChar"/>
        <w:rPr>
          <w:szCs w:val="24"/>
        </w:rPr>
      </w:pPr>
    </w:p>
    <w:p w:rsidR="00F966D5" w:rsidRPr="00B367B6" w:rsidRDefault="00F17B16" w:rsidP="00F966D5">
      <w:pPr>
        <w:pStyle w:val="BildChar"/>
        <w:rPr>
          <w:sz w:val="24"/>
          <w:szCs w:val="24"/>
        </w:rPr>
      </w:pPr>
      <w:r w:rsidRPr="00B367B6">
        <w:rPr>
          <w:noProof/>
          <w:sz w:val="24"/>
          <w:szCs w:val="24"/>
        </w:rPr>
        <w:drawing>
          <wp:inline distT="0" distB="0" distL="0" distR="0" wp14:anchorId="498C22A8" wp14:editId="201A6239">
            <wp:extent cx="4429125" cy="2695575"/>
            <wp:effectExtent l="0" t="0" r="9525" b="9525"/>
            <wp:docPr id="87" name="Bild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29125" cy="2695575"/>
                    </a:xfrm>
                    <a:prstGeom prst="rect">
                      <a:avLst/>
                    </a:prstGeom>
                    <a:noFill/>
                    <a:ln>
                      <a:noFill/>
                    </a:ln>
                  </pic:spPr>
                </pic:pic>
              </a:graphicData>
            </a:graphic>
          </wp:inline>
        </w:drawing>
      </w:r>
    </w:p>
    <w:p w:rsidR="00F966D5" w:rsidRPr="00B367B6" w:rsidRDefault="00F966D5">
      <w:pPr>
        <w:pStyle w:val="Standard-BlockCharCharChar"/>
        <w:rPr>
          <w:szCs w:val="24"/>
        </w:rPr>
      </w:pPr>
    </w:p>
    <w:p w:rsidR="00F966D5" w:rsidRPr="00B367B6" w:rsidRDefault="00F966D5" w:rsidP="003909DE">
      <w:pPr>
        <w:pStyle w:val="Standard-BlockCharCharChar"/>
        <w:ind w:left="482"/>
        <w:rPr>
          <w:szCs w:val="24"/>
        </w:rPr>
      </w:pPr>
      <w:r w:rsidRPr="00B367B6">
        <w:rPr>
          <w:szCs w:val="24"/>
        </w:rPr>
        <w:t xml:space="preserve">Der </w:t>
      </w:r>
      <w:r w:rsidR="00F70807">
        <w:rPr>
          <w:szCs w:val="24"/>
        </w:rPr>
        <w:t>„</w:t>
      </w:r>
      <w:r w:rsidRPr="00B367B6">
        <w:rPr>
          <w:szCs w:val="24"/>
        </w:rPr>
        <w:t>Default tier font</w:t>
      </w:r>
      <w:r w:rsidR="00F70807">
        <w:rPr>
          <w:szCs w:val="24"/>
        </w:rPr>
        <w:t>“</w:t>
      </w:r>
      <w:r w:rsidRPr="00B367B6">
        <w:rPr>
          <w:szCs w:val="24"/>
        </w:rPr>
        <w:t xml:space="preserve"> ist der Standard-Schriftsatz, den neue Spuren automatisch zugewi</w:t>
      </w:r>
      <w:r w:rsidRPr="00B367B6">
        <w:rPr>
          <w:szCs w:val="24"/>
        </w:rPr>
        <w:t>e</w:t>
      </w:r>
      <w:r w:rsidRPr="00B367B6">
        <w:rPr>
          <w:szCs w:val="24"/>
        </w:rPr>
        <w:t xml:space="preserve">sen bekommen bzw. in </w:t>
      </w:r>
      <w:proofErr w:type="gramStart"/>
      <w:r w:rsidRPr="00B367B6">
        <w:rPr>
          <w:szCs w:val="24"/>
        </w:rPr>
        <w:t>dem eine geöffnete</w:t>
      </w:r>
      <w:proofErr w:type="gramEnd"/>
      <w:r w:rsidRPr="00B367B6">
        <w:rPr>
          <w:szCs w:val="24"/>
        </w:rPr>
        <w:t xml:space="preserve"> Transkription zunächst formatiert wird. </w:t>
      </w:r>
    </w:p>
    <w:p w:rsidR="00F966D5" w:rsidRPr="00B367B6" w:rsidRDefault="00F966D5" w:rsidP="003909DE">
      <w:pPr>
        <w:pStyle w:val="Standard-BlockCharCharChar"/>
        <w:ind w:left="482"/>
        <w:rPr>
          <w:szCs w:val="24"/>
        </w:rPr>
      </w:pPr>
      <w:r w:rsidRPr="00B367B6">
        <w:rPr>
          <w:szCs w:val="24"/>
        </w:rPr>
        <w:t xml:space="preserve">Der </w:t>
      </w:r>
      <w:r w:rsidR="00F70807">
        <w:rPr>
          <w:szCs w:val="24"/>
        </w:rPr>
        <w:t>„</w:t>
      </w:r>
      <w:r w:rsidRPr="00B367B6">
        <w:rPr>
          <w:szCs w:val="24"/>
        </w:rPr>
        <w:t>Default general purpose font</w:t>
      </w:r>
      <w:r w:rsidR="00F70807">
        <w:rPr>
          <w:szCs w:val="24"/>
        </w:rPr>
        <w:t>“</w:t>
      </w:r>
      <w:r w:rsidRPr="00B367B6">
        <w:rPr>
          <w:szCs w:val="24"/>
        </w:rPr>
        <w:t xml:space="preserve"> ist der Schriftsatz, der standardmäßig zur Anzeige der Zeichen im virtuellen Keyboard und im Textfeld über der Partitur verwendet wird. Hier sollte ein Schriftsatz ausgewählt werden, der möglichst viele Unicode-Bereiche abdeckt. Am besten erfüllt diese Voraussetzungen derzeit der Schriftsatz </w:t>
      </w:r>
      <w:r w:rsidR="00F70807">
        <w:rPr>
          <w:szCs w:val="24"/>
        </w:rPr>
        <w:t>„</w:t>
      </w:r>
      <w:r w:rsidRPr="00B367B6">
        <w:rPr>
          <w:szCs w:val="24"/>
        </w:rPr>
        <w:t>Arial</w:t>
      </w:r>
      <w:r w:rsidR="00E61D59" w:rsidRPr="00B367B6">
        <w:rPr>
          <w:szCs w:val="24"/>
        </w:rPr>
        <w:t> </w:t>
      </w:r>
      <w:r w:rsidRPr="00B367B6">
        <w:rPr>
          <w:szCs w:val="24"/>
        </w:rPr>
        <w:t>Unicode</w:t>
      </w:r>
      <w:r w:rsidR="00E61D59" w:rsidRPr="00B367B6">
        <w:rPr>
          <w:szCs w:val="24"/>
        </w:rPr>
        <w:t> </w:t>
      </w:r>
      <w:r w:rsidRPr="00B367B6">
        <w:rPr>
          <w:szCs w:val="24"/>
        </w:rPr>
        <w:t>MS</w:t>
      </w:r>
      <w:r w:rsidR="00F70807">
        <w:rPr>
          <w:szCs w:val="24"/>
        </w:rPr>
        <w:t>“</w:t>
      </w:r>
      <w:r w:rsidRPr="00B367B6">
        <w:rPr>
          <w:szCs w:val="24"/>
        </w:rPr>
        <w:t xml:space="preserve">. Eine Freeware-Alternative dazu, die allerdings bzgl. einiger Unicode-Bereiche noch lückenhaft ist, ist der vom </w:t>
      </w:r>
      <w:r w:rsidR="00F70807">
        <w:rPr>
          <w:szCs w:val="24"/>
        </w:rPr>
        <w:t>„</w:t>
      </w:r>
      <w:r w:rsidRPr="00B367B6">
        <w:rPr>
          <w:szCs w:val="24"/>
        </w:rPr>
        <w:t>Summer Institute of Linguistics</w:t>
      </w:r>
      <w:r w:rsidR="00F70807">
        <w:rPr>
          <w:szCs w:val="24"/>
        </w:rPr>
        <w:t>“</w:t>
      </w:r>
      <w:r w:rsidRPr="00B367B6">
        <w:rPr>
          <w:szCs w:val="24"/>
        </w:rPr>
        <w:t xml:space="preserve"> entwickelte </w:t>
      </w:r>
      <w:r w:rsidR="00F70807">
        <w:rPr>
          <w:szCs w:val="24"/>
        </w:rPr>
        <w:t>„</w:t>
      </w:r>
      <w:r w:rsidRPr="00B367B6">
        <w:rPr>
          <w:szCs w:val="24"/>
        </w:rPr>
        <w:t>Gentium</w:t>
      </w:r>
      <w:r w:rsidR="00F70807">
        <w:rPr>
          <w:szCs w:val="24"/>
        </w:rPr>
        <w:t>“</w:t>
      </w:r>
      <w:r w:rsidRPr="00B367B6">
        <w:rPr>
          <w:szCs w:val="24"/>
        </w:rPr>
        <w:t xml:space="preserve"> (vgl. http://www.sil.org/~gaultney/gentium/).</w:t>
      </w:r>
    </w:p>
    <w:p w:rsidR="00F966D5" w:rsidRPr="00B367B6" w:rsidRDefault="00F966D5">
      <w:pPr>
        <w:pStyle w:val="Standard-BlockCharCharChar"/>
        <w:rPr>
          <w:szCs w:val="24"/>
        </w:rPr>
      </w:pPr>
    </w:p>
    <w:p w:rsidR="00F966D5" w:rsidRPr="00B367B6" w:rsidRDefault="00F966D5" w:rsidP="00A90240">
      <w:pPr>
        <w:pStyle w:val="Standard-BlockCharCharChar"/>
        <w:ind w:left="482"/>
        <w:rPr>
          <w:szCs w:val="24"/>
        </w:rPr>
      </w:pPr>
      <w:r w:rsidRPr="00B367B6">
        <w:rPr>
          <w:szCs w:val="24"/>
        </w:rPr>
        <w:t xml:space="preserve">Klicken Sie auf </w:t>
      </w:r>
      <w:r w:rsidR="00F70807">
        <w:rPr>
          <w:szCs w:val="24"/>
        </w:rPr>
        <w:t>„</w:t>
      </w:r>
      <w:r w:rsidRPr="004A652E">
        <w:rPr>
          <w:szCs w:val="24"/>
        </w:rPr>
        <w:t>Change</w:t>
      </w:r>
      <w:r w:rsidR="003C7F99" w:rsidRPr="004A652E">
        <w:rPr>
          <w:szCs w:val="24"/>
        </w:rPr>
        <w:t>…</w:t>
      </w:r>
      <w:r w:rsidR="00F70807">
        <w:rPr>
          <w:szCs w:val="24"/>
        </w:rPr>
        <w:t>“</w:t>
      </w:r>
      <w:r w:rsidRPr="00B367B6">
        <w:rPr>
          <w:szCs w:val="24"/>
        </w:rPr>
        <w:t>, um einen Dialog angezeigt zu bekommen, in dem Sie einen anderen Schriftsatz (</w:t>
      </w:r>
      <w:r w:rsidR="00F70807">
        <w:rPr>
          <w:szCs w:val="24"/>
        </w:rPr>
        <w:t>„</w:t>
      </w:r>
      <w:r w:rsidRPr="00B367B6">
        <w:rPr>
          <w:szCs w:val="24"/>
        </w:rPr>
        <w:t>Font</w:t>
      </w:r>
      <w:r w:rsidR="00F70807">
        <w:rPr>
          <w:szCs w:val="24"/>
        </w:rPr>
        <w:t>“</w:t>
      </w:r>
      <w:r w:rsidRPr="00B367B6">
        <w:rPr>
          <w:szCs w:val="24"/>
        </w:rPr>
        <w:t xml:space="preserve">) auswählen können. </w:t>
      </w:r>
    </w:p>
    <w:p w:rsidR="00F966D5" w:rsidRPr="00B367B6" w:rsidRDefault="00F966D5" w:rsidP="00F966D5">
      <w:pPr>
        <w:rPr>
          <w:rFonts w:ascii="Times New Roman" w:hAnsi="Times New Roman"/>
          <w:sz w:val="24"/>
          <w:szCs w:val="24"/>
        </w:rPr>
      </w:pPr>
    </w:p>
    <w:p w:rsidR="00F966D5" w:rsidRPr="00B367B6" w:rsidRDefault="00F17B16" w:rsidP="00F966D5">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2F36DA5B" wp14:editId="6663B0FE">
            <wp:extent cx="1971675" cy="1990725"/>
            <wp:effectExtent l="0" t="0" r="9525" b="9525"/>
            <wp:docPr id="88" name="Bild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71675" cy="1990725"/>
                    </a:xfrm>
                    <a:prstGeom prst="rect">
                      <a:avLst/>
                    </a:prstGeom>
                    <a:noFill/>
                    <a:ln>
                      <a:noFill/>
                    </a:ln>
                  </pic:spPr>
                </pic:pic>
              </a:graphicData>
            </a:graphic>
          </wp:inline>
        </w:drawing>
      </w:r>
    </w:p>
    <w:p w:rsidR="00F966D5" w:rsidRPr="00B367B6" w:rsidRDefault="00F966D5" w:rsidP="00F966D5">
      <w:pPr>
        <w:rPr>
          <w:rFonts w:ascii="Times New Roman" w:hAnsi="Times New Roman"/>
          <w:sz w:val="24"/>
          <w:szCs w:val="24"/>
        </w:rPr>
      </w:pPr>
    </w:p>
    <w:p w:rsidR="00F966D5" w:rsidRPr="00B367B6" w:rsidRDefault="00F966D5" w:rsidP="00A90240">
      <w:pPr>
        <w:pStyle w:val="Standard-BlockCharCharChar"/>
        <w:ind w:left="482"/>
        <w:rPr>
          <w:szCs w:val="24"/>
        </w:rPr>
      </w:pPr>
      <w:r w:rsidRPr="00B367B6">
        <w:rPr>
          <w:szCs w:val="24"/>
        </w:rPr>
        <w:t xml:space="preserve">Um die Änderung zu speichern, beenden Sie Ihre Eingabe </w:t>
      </w:r>
      <w:r w:rsidRPr="00AC5755">
        <w:rPr>
          <w:szCs w:val="24"/>
        </w:rPr>
        <w:t xml:space="preserve">mit </w:t>
      </w:r>
      <w:r w:rsidR="00AC5755" w:rsidRPr="00AC5755">
        <w:rPr>
          <w:szCs w:val="24"/>
        </w:rPr>
        <w:t>„</w:t>
      </w:r>
      <w:r w:rsidRPr="00AC5755">
        <w:rPr>
          <w:szCs w:val="24"/>
        </w:rPr>
        <w:t>OK</w:t>
      </w:r>
      <w:r w:rsidR="00AC5755" w:rsidRPr="00AC5755">
        <w:rPr>
          <w:szCs w:val="24"/>
        </w:rPr>
        <w:t>“</w:t>
      </w:r>
      <w:r w:rsidRPr="00AC5755">
        <w:rPr>
          <w:szCs w:val="24"/>
        </w:rPr>
        <w:t>. (</w:t>
      </w:r>
      <w:r w:rsidRPr="00B367B6">
        <w:rPr>
          <w:szCs w:val="24"/>
        </w:rPr>
        <w:t>Die Einstellungen werden beim Beenden des Editors gespeichert und beim nächsten Start wieder geladen.)</w:t>
      </w:r>
    </w:p>
    <w:p w:rsidR="00F966D5" w:rsidRPr="00B367B6" w:rsidRDefault="00F966D5">
      <w:pPr>
        <w:pStyle w:val="Standard-BlockCharCharChar"/>
        <w:rPr>
          <w:szCs w:val="24"/>
        </w:rPr>
      </w:pPr>
    </w:p>
    <w:p w:rsidR="003353C2" w:rsidRPr="00B367B6" w:rsidRDefault="00A90240">
      <w:pPr>
        <w:pStyle w:val="Standard-BlockCharCharChar"/>
        <w:rPr>
          <w:szCs w:val="24"/>
        </w:rPr>
      </w:pPr>
      <w:r w:rsidRPr="00B367B6">
        <w:rPr>
          <w:szCs w:val="24"/>
        </w:rPr>
        <w:lastRenderedPageBreak/>
        <w:tab/>
      </w:r>
      <w:r w:rsidR="003353C2" w:rsidRPr="00B367B6">
        <w:rPr>
          <w:szCs w:val="24"/>
        </w:rPr>
        <w:t>Für die Wahl der Methode zum Unterstreichen gibt es zwei Optionen:</w:t>
      </w:r>
    </w:p>
    <w:p w:rsidR="003353C2" w:rsidRPr="00B367B6" w:rsidRDefault="004A652E" w:rsidP="003353C2">
      <w:pPr>
        <w:pStyle w:val="Standard-BlockCharCharChar"/>
        <w:numPr>
          <w:ilvl w:val="0"/>
          <w:numId w:val="34"/>
        </w:numPr>
        <w:rPr>
          <w:szCs w:val="24"/>
        </w:rPr>
      </w:pPr>
      <w:r>
        <w:rPr>
          <w:szCs w:val="24"/>
        </w:rPr>
        <w:t xml:space="preserve">Die Option </w:t>
      </w:r>
      <w:r w:rsidR="00F70807">
        <w:rPr>
          <w:szCs w:val="24"/>
        </w:rPr>
        <w:t>„</w:t>
      </w:r>
      <w:r w:rsidR="003353C2" w:rsidRPr="00B367B6">
        <w:rPr>
          <w:szCs w:val="24"/>
        </w:rPr>
        <w:t xml:space="preserve">Underline in </w:t>
      </w:r>
      <w:r>
        <w:rPr>
          <w:szCs w:val="24"/>
        </w:rPr>
        <w:t>a separate tier of category […]</w:t>
      </w:r>
      <w:r w:rsidR="00F70807">
        <w:rPr>
          <w:szCs w:val="24"/>
        </w:rPr>
        <w:t>“</w:t>
      </w:r>
      <w:r w:rsidR="003353C2" w:rsidRPr="00B367B6">
        <w:rPr>
          <w:szCs w:val="24"/>
        </w:rPr>
        <w:t xml:space="preserve"> bewirkt, dass das Unterstre</w:t>
      </w:r>
      <w:r w:rsidR="003353C2" w:rsidRPr="00B367B6">
        <w:rPr>
          <w:szCs w:val="24"/>
        </w:rPr>
        <w:t>i</w:t>
      </w:r>
      <w:r w:rsidR="003353C2" w:rsidRPr="00B367B6">
        <w:rPr>
          <w:szCs w:val="24"/>
        </w:rPr>
        <w:t xml:space="preserve">chen einer markierten Textstelle in einer Annotationsspur unterhalb der betreffenden Spur ausgeführt wird. Dies entspricht der Methode, die im HIAT-Handbuch für das Markieren von besonderen Betonungen </w:t>
      </w:r>
      <w:r w:rsidR="00EF511D" w:rsidRPr="00B367B6">
        <w:rPr>
          <w:szCs w:val="24"/>
        </w:rPr>
        <w:t>empfohlen wird.</w:t>
      </w:r>
    </w:p>
    <w:p w:rsidR="00EF511D" w:rsidRPr="00B367B6" w:rsidRDefault="004A652E" w:rsidP="003353C2">
      <w:pPr>
        <w:pStyle w:val="Standard-BlockCharCharChar"/>
        <w:numPr>
          <w:ilvl w:val="0"/>
          <w:numId w:val="34"/>
        </w:numPr>
        <w:rPr>
          <w:szCs w:val="24"/>
        </w:rPr>
      </w:pPr>
      <w:r>
        <w:rPr>
          <w:szCs w:val="24"/>
        </w:rPr>
        <w:t xml:space="preserve">Die Option </w:t>
      </w:r>
      <w:r w:rsidR="00F70807">
        <w:rPr>
          <w:szCs w:val="24"/>
        </w:rPr>
        <w:t>„</w:t>
      </w:r>
      <w:r w:rsidR="00EF511D" w:rsidRPr="00B367B6">
        <w:rPr>
          <w:szCs w:val="24"/>
        </w:rPr>
        <w:t>Underline in the same tier (using a diacritic)</w:t>
      </w:r>
      <w:r w:rsidR="00F70807">
        <w:rPr>
          <w:szCs w:val="24"/>
        </w:rPr>
        <w:t>“</w:t>
      </w:r>
      <w:r w:rsidR="00EF511D" w:rsidRPr="00B367B6">
        <w:rPr>
          <w:szCs w:val="24"/>
        </w:rPr>
        <w:t xml:space="preserve"> bewirkt, dass das Unterstre</w:t>
      </w:r>
      <w:r w:rsidR="00EF511D" w:rsidRPr="00B367B6">
        <w:rPr>
          <w:szCs w:val="24"/>
        </w:rPr>
        <w:t>i</w:t>
      </w:r>
      <w:r w:rsidR="00EF511D" w:rsidRPr="00B367B6">
        <w:rPr>
          <w:szCs w:val="24"/>
        </w:rPr>
        <w:t xml:space="preserve">chen einer markierten Textstelle in </w:t>
      </w:r>
      <w:r w:rsidRPr="00B367B6">
        <w:rPr>
          <w:szCs w:val="24"/>
        </w:rPr>
        <w:t>derselben</w:t>
      </w:r>
      <w:r w:rsidR="00EF511D" w:rsidRPr="00B367B6">
        <w:rPr>
          <w:szCs w:val="24"/>
        </w:rPr>
        <w:t xml:space="preserve"> Spur durch Diakritika nach jedem einze</w:t>
      </w:r>
      <w:r w:rsidR="00EF511D" w:rsidRPr="00B367B6">
        <w:rPr>
          <w:szCs w:val="24"/>
        </w:rPr>
        <w:t>l</w:t>
      </w:r>
      <w:r w:rsidR="00EF511D" w:rsidRPr="00B367B6">
        <w:rPr>
          <w:szCs w:val="24"/>
        </w:rPr>
        <w:t xml:space="preserve">nen Zeichen bewerkstelligt wird. </w:t>
      </w:r>
    </w:p>
    <w:p w:rsidR="00EF511D" w:rsidRPr="00B367B6" w:rsidRDefault="00A90240" w:rsidP="00EF511D">
      <w:pPr>
        <w:pStyle w:val="Standard-BlockCharCharChar"/>
        <w:rPr>
          <w:szCs w:val="24"/>
        </w:rPr>
      </w:pPr>
      <w:r w:rsidRPr="00B367B6">
        <w:rPr>
          <w:szCs w:val="24"/>
        </w:rPr>
        <w:tab/>
      </w:r>
      <w:r w:rsidR="00EF511D" w:rsidRPr="00B367B6">
        <w:rPr>
          <w:szCs w:val="24"/>
        </w:rPr>
        <w:t>Für Nä</w:t>
      </w:r>
      <w:r w:rsidR="004A652E">
        <w:rPr>
          <w:szCs w:val="24"/>
        </w:rPr>
        <w:t xml:space="preserve">heres zum Unterstreichen siehe </w:t>
      </w:r>
      <w:r w:rsidR="004A652E" w:rsidRPr="009D5612">
        <w:rPr>
          <w:rStyle w:val="Menufunction"/>
        </w:rPr>
        <w:t>Format &gt; Underline</w:t>
      </w:r>
    </w:p>
    <w:p w:rsidR="00EF511D" w:rsidRPr="00B367B6" w:rsidRDefault="00EF511D" w:rsidP="00F966D5">
      <w:pPr>
        <w:pStyle w:val="Standard-BlockCharCharChar"/>
        <w:rPr>
          <w:szCs w:val="24"/>
        </w:rPr>
      </w:pPr>
    </w:p>
    <w:p w:rsidR="00F966D5" w:rsidRPr="00B367B6" w:rsidRDefault="00A90240" w:rsidP="00A90240">
      <w:pPr>
        <w:pStyle w:val="Standard-BlockCharCharChar"/>
        <w:ind w:left="567" w:hanging="567"/>
        <w:rPr>
          <w:szCs w:val="24"/>
        </w:rPr>
      </w:pPr>
      <w:r w:rsidRPr="00B367B6">
        <w:rPr>
          <w:szCs w:val="24"/>
        </w:rPr>
        <w:t xml:space="preserve">2. </w:t>
      </w:r>
      <w:r w:rsidRPr="004A652E">
        <w:rPr>
          <w:szCs w:val="24"/>
          <w:shd w:val="clear" w:color="auto" w:fill="D9D9D9"/>
        </w:rPr>
        <w:t>Stylesheets:</w:t>
      </w:r>
      <w:r w:rsidR="004A652E" w:rsidRPr="004A652E">
        <w:rPr>
          <w:szCs w:val="24"/>
        </w:rPr>
        <w:t xml:space="preserve"> </w:t>
      </w:r>
      <w:r w:rsidR="00F966D5" w:rsidRPr="004A652E">
        <w:rPr>
          <w:szCs w:val="24"/>
        </w:rPr>
        <w:t xml:space="preserve">Unter dem </w:t>
      </w:r>
      <w:r w:rsidR="00F966D5" w:rsidRPr="00B367B6">
        <w:rPr>
          <w:szCs w:val="24"/>
        </w:rPr>
        <w:t xml:space="preserve">Reiter </w:t>
      </w:r>
      <w:r w:rsidR="00F70807">
        <w:rPr>
          <w:szCs w:val="24"/>
        </w:rPr>
        <w:t>„</w:t>
      </w:r>
      <w:r w:rsidR="00F966D5" w:rsidRPr="00B367B6">
        <w:rPr>
          <w:szCs w:val="24"/>
        </w:rPr>
        <w:t>Stylesheets</w:t>
      </w:r>
      <w:r w:rsidR="00F70807">
        <w:rPr>
          <w:szCs w:val="24"/>
        </w:rPr>
        <w:t>“</w:t>
      </w:r>
      <w:r w:rsidR="00F966D5" w:rsidRPr="00B367B6">
        <w:rPr>
          <w:szCs w:val="24"/>
        </w:rPr>
        <w:t xml:space="preserve"> werden verschiedene Stylesheets festgelegt (siehe auch Anhang D):</w:t>
      </w:r>
    </w:p>
    <w:p w:rsidR="00F966D5" w:rsidRPr="00B367B6" w:rsidRDefault="00F966D5">
      <w:pPr>
        <w:pStyle w:val="Standard-BlockCharCharChar"/>
        <w:rPr>
          <w:szCs w:val="24"/>
        </w:rPr>
      </w:pPr>
    </w:p>
    <w:p w:rsidR="00F966D5" w:rsidRPr="00B367B6" w:rsidRDefault="00F17B16" w:rsidP="00F966D5">
      <w:pPr>
        <w:pStyle w:val="BildChar"/>
        <w:rPr>
          <w:sz w:val="24"/>
          <w:szCs w:val="24"/>
        </w:rPr>
      </w:pPr>
      <w:r w:rsidRPr="00B367B6">
        <w:rPr>
          <w:noProof/>
          <w:sz w:val="24"/>
          <w:szCs w:val="24"/>
        </w:rPr>
        <w:drawing>
          <wp:inline distT="0" distB="0" distL="0" distR="0" wp14:anchorId="1989FB9C" wp14:editId="5D864266">
            <wp:extent cx="4657725" cy="2828925"/>
            <wp:effectExtent l="0" t="0" r="9525" b="9525"/>
            <wp:docPr id="89"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57725" cy="2828925"/>
                    </a:xfrm>
                    <a:prstGeom prst="rect">
                      <a:avLst/>
                    </a:prstGeom>
                    <a:noFill/>
                    <a:ln>
                      <a:noFill/>
                    </a:ln>
                  </pic:spPr>
                </pic:pic>
              </a:graphicData>
            </a:graphic>
          </wp:inline>
        </w:drawing>
      </w:r>
    </w:p>
    <w:p w:rsidR="00F966D5" w:rsidRPr="00B367B6" w:rsidRDefault="00F966D5">
      <w:pPr>
        <w:pStyle w:val="Standard-BlockCharCharChar"/>
        <w:rPr>
          <w:szCs w:val="24"/>
        </w:rPr>
      </w:pPr>
    </w:p>
    <w:p w:rsidR="00F966D5" w:rsidRPr="00B367B6" w:rsidRDefault="00A90240">
      <w:pPr>
        <w:pStyle w:val="Standard-BlockCharCharChar"/>
        <w:rPr>
          <w:szCs w:val="24"/>
        </w:rPr>
      </w:pPr>
      <w:r w:rsidRPr="00B367B6">
        <w:rPr>
          <w:szCs w:val="24"/>
        </w:rPr>
        <w:tab/>
      </w:r>
      <w:r w:rsidRPr="00B367B6">
        <w:rPr>
          <w:szCs w:val="24"/>
        </w:rPr>
        <w:tab/>
      </w:r>
      <w:r w:rsidR="00F966D5" w:rsidRPr="00B367B6">
        <w:rPr>
          <w:szCs w:val="24"/>
        </w:rPr>
        <w:t>Im Einzelnen sind dies:</w:t>
      </w:r>
    </w:p>
    <w:p w:rsidR="00F966D5" w:rsidRPr="00B367B6" w:rsidRDefault="00F966D5" w:rsidP="000D29D8">
      <w:pPr>
        <w:pStyle w:val="Aufzhlungszeichen1"/>
        <w:numPr>
          <w:ilvl w:val="1"/>
          <w:numId w:val="4"/>
        </w:numPr>
        <w:rPr>
          <w:szCs w:val="24"/>
          <w:shd w:val="clear" w:color="auto" w:fill="D9D9D9"/>
        </w:rPr>
      </w:pPr>
      <w:r w:rsidRPr="00B367B6">
        <w:rPr>
          <w:szCs w:val="24"/>
          <w:shd w:val="clear" w:color="auto" w:fill="D9D9D9"/>
        </w:rPr>
        <w:t>Head to HTML:</w:t>
      </w:r>
      <w:r w:rsidRPr="00B367B6">
        <w:rPr>
          <w:szCs w:val="24"/>
        </w:rPr>
        <w:t xml:space="preserve"> Das Stylesheet, das bei der HTML-Ausgabe zur Darstellung der Meta-Information und der Sprechertabelle verwendet wird. Der Eintrag kann leer gelassen werden; es wird dann ein internes Default-Stylesheet verwendet.</w:t>
      </w:r>
    </w:p>
    <w:p w:rsidR="00F966D5" w:rsidRPr="00B367B6" w:rsidRDefault="00F966D5" w:rsidP="000D29D8">
      <w:pPr>
        <w:pStyle w:val="Aufzhlungszeichen1"/>
        <w:numPr>
          <w:ilvl w:val="1"/>
          <w:numId w:val="4"/>
        </w:numPr>
        <w:rPr>
          <w:szCs w:val="24"/>
          <w:shd w:val="clear" w:color="auto" w:fill="D9D9D9"/>
        </w:rPr>
      </w:pPr>
      <w:r w:rsidRPr="00B367B6">
        <w:rPr>
          <w:szCs w:val="24"/>
          <w:shd w:val="clear" w:color="auto" w:fill="D9D9D9"/>
        </w:rPr>
        <w:t>Speakertable to transcription:</w:t>
      </w:r>
      <w:r w:rsidRPr="00B367B6">
        <w:rPr>
          <w:szCs w:val="24"/>
        </w:rPr>
        <w:t xml:space="preserve"> Das Style</w:t>
      </w:r>
      <w:r w:rsidR="004A652E">
        <w:rPr>
          <w:szCs w:val="24"/>
        </w:rPr>
        <w:t>sheet, das unter dem Menüpunkt</w:t>
      </w:r>
      <w:r w:rsidR="00AC5755">
        <w:rPr>
          <w:szCs w:val="24"/>
        </w:rPr>
        <w:t xml:space="preserve">     </w:t>
      </w:r>
      <w:r w:rsidRPr="009D5612">
        <w:rPr>
          <w:rStyle w:val="Menufunction"/>
        </w:rPr>
        <w:t>File </w:t>
      </w:r>
      <w:r w:rsidR="00F417B2" w:rsidRPr="009D5612">
        <w:rPr>
          <w:rStyle w:val="Menufunction"/>
        </w:rPr>
        <w:t>&gt;</w:t>
      </w:r>
      <w:r w:rsidR="004A652E" w:rsidRPr="009D5612">
        <w:rPr>
          <w:rStyle w:val="Menufunction"/>
        </w:rPr>
        <w:t> New from speakertable…</w:t>
      </w:r>
      <w:r w:rsidRPr="00B367B6">
        <w:rPr>
          <w:szCs w:val="24"/>
        </w:rPr>
        <w:t xml:space="preserve"> zur Generierung einer neuen Transkri</w:t>
      </w:r>
      <w:r w:rsidRPr="00B367B6">
        <w:rPr>
          <w:szCs w:val="24"/>
        </w:rPr>
        <w:t>p</w:t>
      </w:r>
      <w:r w:rsidRPr="00B367B6">
        <w:rPr>
          <w:szCs w:val="24"/>
        </w:rPr>
        <w:t>tion aus einer Sprechertabelle verwendet wird. Der Eintrag kann leer gela</w:t>
      </w:r>
      <w:r w:rsidRPr="00B367B6">
        <w:rPr>
          <w:szCs w:val="24"/>
        </w:rPr>
        <w:t>s</w:t>
      </w:r>
      <w:r w:rsidRPr="00B367B6">
        <w:rPr>
          <w:szCs w:val="24"/>
        </w:rPr>
        <w:t>sen werden; es wird dann ein internes Default-Stylesheet verwendet.</w:t>
      </w:r>
    </w:p>
    <w:p w:rsidR="00F966D5" w:rsidRPr="00B367B6" w:rsidRDefault="00F966D5" w:rsidP="000D29D8">
      <w:pPr>
        <w:pStyle w:val="Aufzhlungszeichen1"/>
        <w:numPr>
          <w:ilvl w:val="1"/>
          <w:numId w:val="4"/>
        </w:numPr>
        <w:rPr>
          <w:szCs w:val="24"/>
        </w:rPr>
      </w:pPr>
      <w:r w:rsidRPr="00B367B6">
        <w:rPr>
          <w:szCs w:val="24"/>
          <w:shd w:val="clear" w:color="auto" w:fill="D9D9D9"/>
        </w:rPr>
        <w:t>Transcription to format table:</w:t>
      </w:r>
      <w:r w:rsidRPr="00B367B6">
        <w:rPr>
          <w:szCs w:val="24"/>
        </w:rPr>
        <w:t xml:space="preserve"> Das Style</w:t>
      </w:r>
      <w:r w:rsidR="004A652E">
        <w:rPr>
          <w:szCs w:val="24"/>
        </w:rPr>
        <w:t xml:space="preserve">sheet, das unter dem Menüpunkt </w:t>
      </w:r>
      <w:r w:rsidRPr="009D5612">
        <w:rPr>
          <w:rStyle w:val="Menufunction"/>
        </w:rPr>
        <w:t>Format </w:t>
      </w:r>
      <w:r w:rsidR="00F417B2" w:rsidRPr="009D5612">
        <w:rPr>
          <w:rStyle w:val="Menufunction"/>
        </w:rPr>
        <w:t>&gt;</w:t>
      </w:r>
      <w:r w:rsidR="004A652E" w:rsidRPr="009D5612">
        <w:rPr>
          <w:rStyle w:val="Menufunction"/>
        </w:rPr>
        <w:t> Apply stylesheet</w:t>
      </w:r>
      <w:r w:rsidRPr="00B367B6">
        <w:rPr>
          <w:szCs w:val="24"/>
        </w:rPr>
        <w:t xml:space="preserve"> zur Formatierung der Transkription verwendet wird. Der Eintrag kann leer gelassen werden; es wird dann ein internes Default-Stylesheet verwendet.</w:t>
      </w:r>
    </w:p>
    <w:p w:rsidR="00F966D5" w:rsidRPr="00B367B6" w:rsidRDefault="00F966D5" w:rsidP="000D29D8">
      <w:pPr>
        <w:pStyle w:val="Aufzhlungszeichen1"/>
        <w:numPr>
          <w:ilvl w:val="1"/>
          <w:numId w:val="4"/>
        </w:numPr>
        <w:rPr>
          <w:szCs w:val="24"/>
        </w:rPr>
      </w:pPr>
      <w:r w:rsidRPr="00B367B6">
        <w:rPr>
          <w:szCs w:val="24"/>
          <w:shd w:val="clear" w:color="auto" w:fill="D9D9D9"/>
        </w:rPr>
        <w:t>Free stylesheet visualization:</w:t>
      </w:r>
      <w:r w:rsidRPr="00B367B6">
        <w:rPr>
          <w:szCs w:val="24"/>
        </w:rPr>
        <w:t xml:space="preserve"> Das Style</w:t>
      </w:r>
      <w:r w:rsidR="004A652E">
        <w:rPr>
          <w:szCs w:val="24"/>
        </w:rPr>
        <w:t xml:space="preserve">sheet, das unter dem Menüpunkt </w:t>
      </w:r>
      <w:r w:rsidR="00AC5755">
        <w:rPr>
          <w:szCs w:val="24"/>
        </w:rPr>
        <w:t xml:space="preserve">    </w:t>
      </w:r>
      <w:r w:rsidRPr="009D5612">
        <w:rPr>
          <w:rStyle w:val="Menufunction"/>
        </w:rPr>
        <w:t>File </w:t>
      </w:r>
      <w:r w:rsidR="00F417B2" w:rsidRPr="009D5612">
        <w:rPr>
          <w:rStyle w:val="Menufunction"/>
        </w:rPr>
        <w:t>&gt;</w:t>
      </w:r>
      <w:r w:rsidRPr="009D5612">
        <w:rPr>
          <w:rStyle w:val="Menufunction"/>
        </w:rPr>
        <w:t> Visualization </w:t>
      </w:r>
      <w:r w:rsidR="00F417B2" w:rsidRPr="009D5612">
        <w:rPr>
          <w:rStyle w:val="Menufunction"/>
        </w:rPr>
        <w:t>&gt;</w:t>
      </w:r>
      <w:r w:rsidR="00AC5755">
        <w:rPr>
          <w:rStyle w:val="Menufunction"/>
        </w:rPr>
        <w:t xml:space="preserve"> </w:t>
      </w:r>
      <w:r w:rsidR="004A652E" w:rsidRPr="009D5612">
        <w:rPr>
          <w:rStyle w:val="Menufunction"/>
        </w:rPr>
        <w:t>Free stylesheet visualization</w:t>
      </w:r>
      <w:r w:rsidRPr="00B367B6">
        <w:rPr>
          <w:szCs w:val="24"/>
        </w:rPr>
        <w:t xml:space="preserve"> zur Anwendung kommt. </w:t>
      </w:r>
    </w:p>
    <w:p w:rsidR="00F966D5" w:rsidRPr="00B367B6" w:rsidRDefault="00F966D5" w:rsidP="000D29D8">
      <w:pPr>
        <w:pStyle w:val="Aufzhlungszeichen1"/>
        <w:numPr>
          <w:ilvl w:val="1"/>
          <w:numId w:val="4"/>
        </w:numPr>
        <w:rPr>
          <w:szCs w:val="24"/>
        </w:rPr>
      </w:pPr>
      <w:r w:rsidRPr="00B367B6">
        <w:rPr>
          <w:szCs w:val="24"/>
          <w:shd w:val="clear" w:color="auto" w:fill="D9D9D9"/>
        </w:rPr>
        <w:t>HIAT utterance list to HTML:</w:t>
      </w:r>
      <w:r w:rsidRPr="00B367B6">
        <w:rPr>
          <w:szCs w:val="24"/>
        </w:rPr>
        <w:t xml:space="preserve"> Das Style</w:t>
      </w:r>
      <w:r w:rsidR="004A652E">
        <w:rPr>
          <w:szCs w:val="24"/>
        </w:rPr>
        <w:t xml:space="preserve">sheet, das unter dem Menüpunkt </w:t>
      </w:r>
      <w:r w:rsidRPr="009D5612">
        <w:rPr>
          <w:rStyle w:val="Menufunction"/>
        </w:rPr>
        <w:t>Segmentation </w:t>
      </w:r>
      <w:r w:rsidR="00F417B2" w:rsidRPr="009D5612">
        <w:rPr>
          <w:rStyle w:val="Menufunction"/>
        </w:rPr>
        <w:t>&gt;</w:t>
      </w:r>
      <w:r w:rsidRPr="009D5612">
        <w:rPr>
          <w:rStyle w:val="Menufunction"/>
        </w:rPr>
        <w:t> HIAT Segmentation </w:t>
      </w:r>
      <w:r w:rsidR="00F417B2" w:rsidRPr="009D5612">
        <w:rPr>
          <w:rStyle w:val="Menufunction"/>
        </w:rPr>
        <w:t>&gt;</w:t>
      </w:r>
      <w:r w:rsidRPr="009D5612">
        <w:rPr>
          <w:rStyle w:val="Menufunction"/>
        </w:rPr>
        <w:t> Utterance List (HTML)</w:t>
      </w:r>
      <w:r w:rsidRPr="00B367B6">
        <w:rPr>
          <w:szCs w:val="24"/>
        </w:rPr>
        <w:t xml:space="preserve"> zur Anwendung kommt.</w:t>
      </w:r>
    </w:p>
    <w:p w:rsidR="00F966D5" w:rsidRPr="00B367B6" w:rsidRDefault="00F966D5" w:rsidP="00F966D5">
      <w:pPr>
        <w:pStyle w:val="Standard-BlockCharCharChar"/>
        <w:rPr>
          <w:szCs w:val="24"/>
        </w:rPr>
      </w:pPr>
    </w:p>
    <w:p w:rsidR="00F966D5" w:rsidRPr="00B367B6" w:rsidRDefault="00F966D5" w:rsidP="000D29D8">
      <w:pPr>
        <w:pStyle w:val="Standard-BlockCharCharChar"/>
        <w:ind w:left="709"/>
        <w:rPr>
          <w:szCs w:val="24"/>
        </w:rPr>
      </w:pPr>
      <w:r w:rsidRPr="00B367B6">
        <w:rPr>
          <w:szCs w:val="24"/>
        </w:rPr>
        <w:lastRenderedPageBreak/>
        <w:t xml:space="preserve">Um die Einträge zu ändern, klicken Sie auf den jeweiligen </w:t>
      </w:r>
      <w:r w:rsidR="00F70807">
        <w:rPr>
          <w:szCs w:val="24"/>
        </w:rPr>
        <w:t>„</w:t>
      </w:r>
      <w:r w:rsidRPr="004A652E">
        <w:rPr>
          <w:szCs w:val="24"/>
        </w:rPr>
        <w:t>Change...</w:t>
      </w:r>
      <w:r w:rsidR="00F70807">
        <w:rPr>
          <w:szCs w:val="24"/>
        </w:rPr>
        <w:t>“</w:t>
      </w:r>
      <w:r w:rsidRPr="004A652E">
        <w:rPr>
          <w:szCs w:val="24"/>
        </w:rPr>
        <w:t>-</w:t>
      </w:r>
      <w:r w:rsidRPr="00B367B6">
        <w:rPr>
          <w:szCs w:val="24"/>
        </w:rPr>
        <w:t>Button. Sie erha</w:t>
      </w:r>
      <w:r w:rsidRPr="00B367B6">
        <w:rPr>
          <w:szCs w:val="24"/>
        </w:rPr>
        <w:t>l</w:t>
      </w:r>
      <w:r w:rsidRPr="00B367B6">
        <w:rPr>
          <w:szCs w:val="24"/>
        </w:rPr>
        <w:t xml:space="preserve">ten einen Datei-Dialog, in dem Sie das betreffende Stylesheet auswählen können. </w:t>
      </w:r>
    </w:p>
    <w:p w:rsidR="00F966D5" w:rsidRPr="00B367B6" w:rsidRDefault="00F966D5">
      <w:pPr>
        <w:pStyle w:val="Standard-BlockCharCharChar"/>
        <w:rPr>
          <w:szCs w:val="24"/>
        </w:rPr>
      </w:pPr>
    </w:p>
    <w:p w:rsidR="002B0E45" w:rsidRPr="00B367B6" w:rsidRDefault="000D29D8" w:rsidP="00D605A3">
      <w:pPr>
        <w:pStyle w:val="BildChar"/>
        <w:ind w:left="567" w:hanging="567"/>
        <w:jc w:val="both"/>
        <w:rPr>
          <w:sz w:val="24"/>
          <w:szCs w:val="24"/>
        </w:rPr>
      </w:pPr>
      <w:r w:rsidRPr="00B367B6">
        <w:rPr>
          <w:sz w:val="24"/>
          <w:szCs w:val="24"/>
        </w:rPr>
        <w:t xml:space="preserve">3. </w:t>
      </w:r>
      <w:r w:rsidRPr="004A652E">
        <w:rPr>
          <w:sz w:val="24"/>
          <w:szCs w:val="24"/>
          <w:shd w:val="clear" w:color="auto" w:fill="D9D9D9"/>
        </w:rPr>
        <w:t xml:space="preserve">Segmentation: </w:t>
      </w:r>
      <w:r w:rsidRPr="00B367B6">
        <w:rPr>
          <w:sz w:val="24"/>
          <w:szCs w:val="24"/>
        </w:rPr>
        <w:t xml:space="preserve">Unter </w:t>
      </w:r>
      <w:r w:rsidR="002B0E45" w:rsidRPr="00B367B6">
        <w:rPr>
          <w:sz w:val="24"/>
          <w:szCs w:val="24"/>
        </w:rPr>
        <w:t xml:space="preserve">dem Reiter </w:t>
      </w:r>
      <w:r w:rsidR="00F70807">
        <w:rPr>
          <w:sz w:val="24"/>
          <w:szCs w:val="24"/>
        </w:rPr>
        <w:t>„</w:t>
      </w:r>
      <w:r w:rsidRPr="00B367B6">
        <w:rPr>
          <w:sz w:val="24"/>
          <w:szCs w:val="24"/>
        </w:rPr>
        <w:t>Segmentation</w:t>
      </w:r>
      <w:r w:rsidR="00F70807">
        <w:rPr>
          <w:sz w:val="24"/>
          <w:szCs w:val="24"/>
        </w:rPr>
        <w:t>“</w:t>
      </w:r>
      <w:r w:rsidR="002B0E45" w:rsidRPr="00B367B6">
        <w:rPr>
          <w:sz w:val="24"/>
          <w:szCs w:val="24"/>
        </w:rPr>
        <w:t xml:space="preserve"> können </w:t>
      </w:r>
      <w:r w:rsidR="008A19EC" w:rsidRPr="00B367B6">
        <w:rPr>
          <w:sz w:val="24"/>
          <w:szCs w:val="24"/>
        </w:rPr>
        <w:t>S</w:t>
      </w:r>
      <w:r w:rsidR="002B0E45" w:rsidRPr="00B367B6">
        <w:rPr>
          <w:sz w:val="24"/>
          <w:szCs w:val="24"/>
        </w:rPr>
        <w:t xml:space="preserve">ie </w:t>
      </w:r>
      <w:r w:rsidRPr="00B367B6">
        <w:rPr>
          <w:sz w:val="24"/>
          <w:szCs w:val="24"/>
        </w:rPr>
        <w:t>Einstellungen für die Segmenti</w:t>
      </w:r>
      <w:r w:rsidRPr="00B367B6">
        <w:rPr>
          <w:sz w:val="24"/>
          <w:szCs w:val="24"/>
        </w:rPr>
        <w:t>e</w:t>
      </w:r>
      <w:r w:rsidRPr="00B367B6">
        <w:rPr>
          <w:sz w:val="24"/>
          <w:szCs w:val="24"/>
        </w:rPr>
        <w:t>rung festlegen. Diese Einstellungen wirken sich auf mehrere Menüpunkte im</w:t>
      </w:r>
      <w:r w:rsidR="004A652E">
        <w:rPr>
          <w:sz w:val="24"/>
          <w:szCs w:val="24"/>
        </w:rPr>
        <w:t xml:space="preserve"> Menü Transcription aus. Unter </w:t>
      </w:r>
      <w:r w:rsidR="00F70807">
        <w:rPr>
          <w:sz w:val="24"/>
          <w:szCs w:val="24"/>
        </w:rPr>
        <w:t>„</w:t>
      </w:r>
      <w:r w:rsidRPr="00B367B6">
        <w:rPr>
          <w:sz w:val="24"/>
          <w:szCs w:val="24"/>
        </w:rPr>
        <w:t>Preferred Segmentation</w:t>
      </w:r>
      <w:r w:rsidR="00F70807">
        <w:rPr>
          <w:sz w:val="24"/>
          <w:szCs w:val="24"/>
        </w:rPr>
        <w:t>“</w:t>
      </w:r>
      <w:r w:rsidRPr="00B367B6">
        <w:rPr>
          <w:sz w:val="24"/>
          <w:szCs w:val="24"/>
        </w:rPr>
        <w:t xml:space="preserve"> können Sie zunächst den bevorzugten Segmentierung</w:t>
      </w:r>
      <w:r w:rsidR="004A652E">
        <w:rPr>
          <w:sz w:val="24"/>
          <w:szCs w:val="24"/>
        </w:rPr>
        <w:t xml:space="preserve">salgorithmus einstellen. Unter </w:t>
      </w:r>
      <w:r w:rsidR="00F70807">
        <w:rPr>
          <w:sz w:val="24"/>
          <w:szCs w:val="24"/>
        </w:rPr>
        <w:t>„</w:t>
      </w:r>
      <w:r w:rsidR="004A652E">
        <w:rPr>
          <w:sz w:val="24"/>
          <w:szCs w:val="24"/>
        </w:rPr>
        <w:t>Finite State Machines</w:t>
      </w:r>
      <w:r w:rsidR="00F70807">
        <w:rPr>
          <w:sz w:val="24"/>
          <w:szCs w:val="24"/>
        </w:rPr>
        <w:t>“</w:t>
      </w:r>
      <w:r w:rsidRPr="00B367B6">
        <w:rPr>
          <w:sz w:val="24"/>
          <w:szCs w:val="24"/>
        </w:rPr>
        <w:t xml:space="preserve"> können Sie </w:t>
      </w:r>
      <w:r w:rsidR="008A19EC" w:rsidRPr="00B367B6">
        <w:rPr>
          <w:sz w:val="24"/>
          <w:szCs w:val="24"/>
        </w:rPr>
        <w:t>benu</w:t>
      </w:r>
      <w:r w:rsidR="008A19EC" w:rsidRPr="00B367B6">
        <w:rPr>
          <w:sz w:val="24"/>
          <w:szCs w:val="24"/>
        </w:rPr>
        <w:t>t</w:t>
      </w:r>
      <w:r w:rsidR="008A19EC" w:rsidRPr="00B367B6">
        <w:rPr>
          <w:sz w:val="24"/>
          <w:szCs w:val="24"/>
        </w:rPr>
        <w:t>zerdefinierte Endliche Maschinen (Finite State Machines) für die Segmentierungsalgorit</w:t>
      </w:r>
      <w:r w:rsidR="008A19EC" w:rsidRPr="00B367B6">
        <w:rPr>
          <w:sz w:val="24"/>
          <w:szCs w:val="24"/>
        </w:rPr>
        <w:t>h</w:t>
      </w:r>
      <w:r w:rsidR="008A19EC" w:rsidRPr="00B367B6">
        <w:rPr>
          <w:sz w:val="24"/>
          <w:szCs w:val="24"/>
        </w:rPr>
        <w:t xml:space="preserve">men </w:t>
      </w:r>
      <w:r w:rsidR="002B0E45" w:rsidRPr="00B367B6">
        <w:rPr>
          <w:sz w:val="24"/>
          <w:szCs w:val="24"/>
        </w:rPr>
        <w:t>festlegen</w:t>
      </w:r>
      <w:r w:rsidR="008A19EC" w:rsidRPr="00B367B6">
        <w:rPr>
          <w:sz w:val="24"/>
          <w:szCs w:val="24"/>
        </w:rPr>
        <w:t xml:space="preserve">. </w:t>
      </w:r>
    </w:p>
    <w:p w:rsidR="002B0E45" w:rsidRPr="00B367B6" w:rsidRDefault="002B0E45" w:rsidP="00F966D5">
      <w:pPr>
        <w:pStyle w:val="Standard-BlockCharCharChar"/>
        <w:rPr>
          <w:szCs w:val="24"/>
        </w:rPr>
      </w:pPr>
    </w:p>
    <w:p w:rsidR="002B0E45" w:rsidRPr="00B367B6" w:rsidRDefault="00F17B16" w:rsidP="002B0E45">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02AE1BC6" wp14:editId="6C6C30CD">
            <wp:extent cx="5457825" cy="3324225"/>
            <wp:effectExtent l="0" t="0" r="9525" b="9525"/>
            <wp:docPr id="90"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57825" cy="3324225"/>
                    </a:xfrm>
                    <a:prstGeom prst="rect">
                      <a:avLst/>
                    </a:prstGeom>
                    <a:noFill/>
                    <a:ln>
                      <a:noFill/>
                    </a:ln>
                  </pic:spPr>
                </pic:pic>
              </a:graphicData>
            </a:graphic>
          </wp:inline>
        </w:drawing>
      </w:r>
    </w:p>
    <w:p w:rsidR="002B0E45" w:rsidRPr="00B367B6" w:rsidRDefault="002B0E45" w:rsidP="00F966D5">
      <w:pPr>
        <w:pStyle w:val="Standard-BlockCharCharChar"/>
        <w:rPr>
          <w:szCs w:val="24"/>
        </w:rPr>
      </w:pPr>
    </w:p>
    <w:p w:rsidR="008A19EC" w:rsidRPr="00B367B6" w:rsidRDefault="000D29D8" w:rsidP="008A19EC">
      <w:pPr>
        <w:pStyle w:val="Standard-BlockCharCharChar"/>
        <w:rPr>
          <w:szCs w:val="24"/>
        </w:rPr>
      </w:pPr>
      <w:r w:rsidRPr="00B367B6">
        <w:rPr>
          <w:szCs w:val="24"/>
        </w:rPr>
        <w:tab/>
      </w:r>
      <w:r w:rsidR="008A19EC" w:rsidRPr="00B367B6">
        <w:rPr>
          <w:szCs w:val="24"/>
        </w:rPr>
        <w:t>Im Einzelnen sind dies:</w:t>
      </w:r>
    </w:p>
    <w:p w:rsidR="008A19EC" w:rsidRPr="00B367B6" w:rsidRDefault="008A19EC" w:rsidP="000D29D8">
      <w:pPr>
        <w:pStyle w:val="Aufzhlungszeichen1"/>
        <w:rPr>
          <w:szCs w:val="24"/>
        </w:rPr>
      </w:pPr>
      <w:r w:rsidRPr="00B367B6">
        <w:rPr>
          <w:szCs w:val="24"/>
          <w:shd w:val="clear" w:color="auto" w:fill="D9D9D9"/>
        </w:rPr>
        <w:t>HIAT:</w:t>
      </w:r>
      <w:r w:rsidRPr="00B367B6">
        <w:rPr>
          <w:szCs w:val="24"/>
        </w:rPr>
        <w:t xml:space="preserve"> Die Endliche Maschine, die den Segmentierungsalgorithmus für HIAT-Daten beschreibt. Diese kommt bei</w:t>
      </w:r>
      <w:r w:rsidR="004A652E">
        <w:rPr>
          <w:szCs w:val="24"/>
        </w:rPr>
        <w:t xml:space="preserve"> den diversen Funktionen unter </w:t>
      </w:r>
      <w:r w:rsidRPr="009D5612">
        <w:rPr>
          <w:rStyle w:val="Menufunction"/>
        </w:rPr>
        <w:t xml:space="preserve">Segmentation </w:t>
      </w:r>
      <w:r w:rsidR="00F417B2" w:rsidRPr="009D5612">
        <w:rPr>
          <w:rStyle w:val="Menufunction"/>
        </w:rPr>
        <w:t>&gt;</w:t>
      </w:r>
      <w:r w:rsidR="004A652E" w:rsidRPr="009D5612">
        <w:rPr>
          <w:rStyle w:val="Menufunction"/>
        </w:rPr>
        <w:t xml:space="preserve"> HIAT Segmentation</w:t>
      </w:r>
      <w:r w:rsidRPr="00B367B6">
        <w:rPr>
          <w:szCs w:val="24"/>
        </w:rPr>
        <w:t xml:space="preserve"> (siehe Abschnitt </w:t>
      </w:r>
      <w:r w:rsidR="00071A77" w:rsidRPr="00B367B6">
        <w:rPr>
          <w:szCs w:val="24"/>
        </w:rPr>
        <w:t xml:space="preserve">H der Funktionsreferenz und Anhang B) </w:t>
      </w:r>
      <w:r w:rsidRPr="00B367B6">
        <w:rPr>
          <w:szCs w:val="24"/>
        </w:rPr>
        <w:t>zum Ei</w:t>
      </w:r>
      <w:r w:rsidRPr="00B367B6">
        <w:rPr>
          <w:szCs w:val="24"/>
        </w:rPr>
        <w:t>n</w:t>
      </w:r>
      <w:r w:rsidRPr="00B367B6">
        <w:rPr>
          <w:szCs w:val="24"/>
        </w:rPr>
        <w:t>satz.</w:t>
      </w:r>
    </w:p>
    <w:p w:rsidR="008A19EC" w:rsidRPr="00B367B6" w:rsidRDefault="008A19EC" w:rsidP="000D29D8">
      <w:pPr>
        <w:pStyle w:val="Aufzhlungszeichen1"/>
        <w:rPr>
          <w:szCs w:val="24"/>
        </w:rPr>
      </w:pPr>
      <w:r w:rsidRPr="00B367B6">
        <w:rPr>
          <w:szCs w:val="24"/>
          <w:shd w:val="clear" w:color="auto" w:fill="D9D9D9"/>
        </w:rPr>
        <w:t>DIDA:</w:t>
      </w:r>
      <w:r w:rsidRPr="00B367B6">
        <w:rPr>
          <w:szCs w:val="24"/>
        </w:rPr>
        <w:t xml:space="preserve"> Die Endliche Maschine, die den Segmentierungsalgorithmus für DIDA-Daten beschreibt. Diese kommt bei</w:t>
      </w:r>
      <w:r w:rsidR="004A652E">
        <w:rPr>
          <w:szCs w:val="24"/>
        </w:rPr>
        <w:t xml:space="preserve"> den diversen Funktionen unter </w:t>
      </w:r>
      <w:r w:rsidRPr="009D5612">
        <w:rPr>
          <w:rStyle w:val="Menufunction"/>
        </w:rPr>
        <w:t xml:space="preserve">Segmentation </w:t>
      </w:r>
      <w:r w:rsidR="00F417B2" w:rsidRPr="009D5612">
        <w:rPr>
          <w:rStyle w:val="Menufunction"/>
        </w:rPr>
        <w:t>&gt;</w:t>
      </w:r>
      <w:r w:rsidRPr="009D5612">
        <w:rPr>
          <w:rStyle w:val="Menufunction"/>
        </w:rPr>
        <w:t xml:space="preserve"> DIDA</w:t>
      </w:r>
      <w:r w:rsidR="00D6356F" w:rsidRPr="009D5612">
        <w:rPr>
          <w:rStyle w:val="Menufunction"/>
        </w:rPr>
        <w:t> </w:t>
      </w:r>
      <w:r w:rsidRPr="009D5612">
        <w:rPr>
          <w:rStyle w:val="Menufunction"/>
        </w:rPr>
        <w:t>Segmentation</w:t>
      </w:r>
      <w:r w:rsidRPr="00B367B6">
        <w:rPr>
          <w:szCs w:val="24"/>
        </w:rPr>
        <w:t xml:space="preserve"> </w:t>
      </w:r>
      <w:r w:rsidR="00071A77" w:rsidRPr="00B367B6">
        <w:rPr>
          <w:szCs w:val="24"/>
        </w:rPr>
        <w:t xml:space="preserve">(siehe Abschnitt H der Funktionsreferenz und Anhang B) </w:t>
      </w:r>
      <w:r w:rsidRPr="00B367B6">
        <w:rPr>
          <w:szCs w:val="24"/>
        </w:rPr>
        <w:t>zum Einsatz.</w:t>
      </w:r>
    </w:p>
    <w:p w:rsidR="008A19EC" w:rsidRPr="00B367B6" w:rsidRDefault="008A19EC" w:rsidP="000D29D8">
      <w:pPr>
        <w:pStyle w:val="Aufzhlungszeichen1"/>
        <w:rPr>
          <w:szCs w:val="24"/>
        </w:rPr>
      </w:pPr>
      <w:r w:rsidRPr="00B367B6">
        <w:rPr>
          <w:szCs w:val="24"/>
          <w:shd w:val="clear" w:color="auto" w:fill="D9D9D9"/>
        </w:rPr>
        <w:t>GAT:</w:t>
      </w:r>
      <w:r w:rsidRPr="00B367B6">
        <w:rPr>
          <w:szCs w:val="24"/>
        </w:rPr>
        <w:t xml:space="preserve"> Die Endliche Maschine, die den Segmentierungsalgorithmus für GAT-Daten b</w:t>
      </w:r>
      <w:r w:rsidRPr="00B367B6">
        <w:rPr>
          <w:szCs w:val="24"/>
        </w:rPr>
        <w:t>e</w:t>
      </w:r>
      <w:r w:rsidRPr="00B367B6">
        <w:rPr>
          <w:szCs w:val="24"/>
        </w:rPr>
        <w:t>schreibt. Diese kommt bei</w:t>
      </w:r>
      <w:r w:rsidR="004A652E">
        <w:rPr>
          <w:szCs w:val="24"/>
        </w:rPr>
        <w:t xml:space="preserve"> den diversen Funktionen unter </w:t>
      </w:r>
      <w:r w:rsidRPr="009D5612">
        <w:rPr>
          <w:rStyle w:val="Menufunction"/>
        </w:rPr>
        <w:t xml:space="preserve">Segmentation </w:t>
      </w:r>
      <w:r w:rsidR="00F417B2" w:rsidRPr="009D5612">
        <w:rPr>
          <w:rStyle w:val="Menufunction"/>
        </w:rPr>
        <w:t>&gt;</w:t>
      </w:r>
      <w:r w:rsidRPr="009D5612">
        <w:rPr>
          <w:rStyle w:val="Menufunction"/>
        </w:rPr>
        <w:t xml:space="preserve"> GAT</w:t>
      </w:r>
      <w:r w:rsidR="00D6356F" w:rsidRPr="009D5612">
        <w:rPr>
          <w:rStyle w:val="Menufunction"/>
        </w:rPr>
        <w:t> </w:t>
      </w:r>
      <w:r w:rsidR="004A652E" w:rsidRPr="009D5612">
        <w:rPr>
          <w:rStyle w:val="Menufunction"/>
        </w:rPr>
        <w:t>Segmentation</w:t>
      </w:r>
      <w:r w:rsidRPr="00B367B6">
        <w:rPr>
          <w:szCs w:val="24"/>
        </w:rPr>
        <w:t xml:space="preserve"> </w:t>
      </w:r>
      <w:r w:rsidR="00071A77" w:rsidRPr="00B367B6">
        <w:rPr>
          <w:szCs w:val="24"/>
        </w:rPr>
        <w:t xml:space="preserve">(siehe Abschnitt H der Funktionsreferenz und Anhang B) </w:t>
      </w:r>
      <w:r w:rsidRPr="00B367B6">
        <w:rPr>
          <w:szCs w:val="24"/>
        </w:rPr>
        <w:t>zum Einsatz.</w:t>
      </w:r>
    </w:p>
    <w:p w:rsidR="008A19EC" w:rsidRPr="00B367B6" w:rsidRDefault="008A19EC" w:rsidP="000D29D8">
      <w:pPr>
        <w:pStyle w:val="Aufzhlungszeichen1"/>
        <w:rPr>
          <w:szCs w:val="24"/>
        </w:rPr>
      </w:pPr>
      <w:r w:rsidRPr="00B367B6">
        <w:rPr>
          <w:szCs w:val="24"/>
          <w:shd w:val="clear" w:color="auto" w:fill="D9D9D9"/>
        </w:rPr>
        <w:t>CHAT:</w:t>
      </w:r>
      <w:r w:rsidRPr="00B367B6">
        <w:rPr>
          <w:szCs w:val="24"/>
        </w:rPr>
        <w:t xml:space="preserve"> Die Endliche Maschine, die den Segmentierungsalgorithmus für CHAT-Daten beschreibt. Diese kommt bei</w:t>
      </w:r>
      <w:r w:rsidR="004A652E">
        <w:rPr>
          <w:szCs w:val="24"/>
        </w:rPr>
        <w:t xml:space="preserve"> den diversen Funktionen unter </w:t>
      </w:r>
      <w:r w:rsidRPr="009D5612">
        <w:rPr>
          <w:rStyle w:val="Menufunction"/>
        </w:rPr>
        <w:t xml:space="preserve">Segmentation </w:t>
      </w:r>
      <w:r w:rsidR="00F417B2" w:rsidRPr="009D5612">
        <w:rPr>
          <w:rStyle w:val="Menufunction"/>
        </w:rPr>
        <w:t>&gt;</w:t>
      </w:r>
      <w:r w:rsidRPr="009D5612">
        <w:rPr>
          <w:rStyle w:val="Menufunction"/>
        </w:rPr>
        <w:t xml:space="preserve"> CHAT</w:t>
      </w:r>
      <w:r w:rsidR="00D6356F" w:rsidRPr="009D5612">
        <w:rPr>
          <w:rStyle w:val="Menufunction"/>
        </w:rPr>
        <w:t> </w:t>
      </w:r>
      <w:r w:rsidR="004A652E" w:rsidRPr="009D5612">
        <w:rPr>
          <w:rStyle w:val="Menufunction"/>
        </w:rPr>
        <w:t>Segmentation</w:t>
      </w:r>
      <w:r w:rsidRPr="00B367B6">
        <w:rPr>
          <w:szCs w:val="24"/>
        </w:rPr>
        <w:t xml:space="preserve"> </w:t>
      </w:r>
      <w:r w:rsidR="00071A77" w:rsidRPr="00B367B6">
        <w:rPr>
          <w:szCs w:val="24"/>
        </w:rPr>
        <w:t xml:space="preserve">(siehe Abschnitt H der Funktionsreferenz und Anhang B) </w:t>
      </w:r>
      <w:r w:rsidRPr="00B367B6">
        <w:rPr>
          <w:szCs w:val="24"/>
        </w:rPr>
        <w:t>zum Einsatz.</w:t>
      </w:r>
    </w:p>
    <w:p w:rsidR="00D56DAA" w:rsidRPr="00B367B6" w:rsidRDefault="00D56DAA" w:rsidP="00D56DAA">
      <w:pPr>
        <w:pStyle w:val="Standard-BlockCharCharChar"/>
        <w:rPr>
          <w:szCs w:val="24"/>
        </w:rPr>
      </w:pPr>
    </w:p>
    <w:p w:rsidR="00D605A3" w:rsidRPr="00B367B6" w:rsidRDefault="00D605A3" w:rsidP="00D605A3">
      <w:pPr>
        <w:pStyle w:val="Standard-BlockCharCharChar"/>
        <w:ind w:left="482"/>
        <w:rPr>
          <w:szCs w:val="24"/>
        </w:rPr>
      </w:pPr>
      <w:r w:rsidRPr="00B367B6">
        <w:rPr>
          <w:szCs w:val="24"/>
        </w:rPr>
        <w:t xml:space="preserve">Außerdem können Sie in diesem Dialog festlegen, welche Form Pausen haben sollen, die über </w:t>
      </w:r>
      <w:r w:rsidRPr="009D5612">
        <w:rPr>
          <w:rStyle w:val="Menufunction"/>
        </w:rPr>
        <w:t>Event &gt; Insert Pause...</w:t>
      </w:r>
      <w:r w:rsidRPr="00B367B6">
        <w:rPr>
          <w:szCs w:val="24"/>
        </w:rPr>
        <w:t xml:space="preserve"> eingefügt werden. Dabei legt </w:t>
      </w:r>
      <w:r w:rsidRPr="00B367B6">
        <w:rPr>
          <w:szCs w:val="24"/>
          <w:shd w:val="clear" w:color="auto" w:fill="D9D9D9"/>
        </w:rPr>
        <w:t>Prefix</w:t>
      </w:r>
      <w:r w:rsidRPr="00B367B6">
        <w:rPr>
          <w:szCs w:val="24"/>
        </w:rPr>
        <w:t xml:space="preserve"> fest, welche Ze</w:t>
      </w:r>
      <w:r w:rsidRPr="00B367B6">
        <w:rPr>
          <w:szCs w:val="24"/>
        </w:rPr>
        <w:t>i</w:t>
      </w:r>
      <w:r w:rsidRPr="00B367B6">
        <w:rPr>
          <w:szCs w:val="24"/>
        </w:rPr>
        <w:t xml:space="preserve">chen der </w:t>
      </w:r>
      <w:r w:rsidRPr="00B367B6">
        <w:rPr>
          <w:szCs w:val="24"/>
        </w:rPr>
        <w:lastRenderedPageBreak/>
        <w:t xml:space="preserve">Pausenbeschreibung vorangestellt werden, </w:t>
      </w:r>
      <w:r w:rsidRPr="00B367B6">
        <w:rPr>
          <w:szCs w:val="24"/>
          <w:shd w:val="clear" w:color="auto" w:fill="D9D9D9"/>
        </w:rPr>
        <w:t>Suffix</w:t>
      </w:r>
      <w:r w:rsidRPr="00B367B6">
        <w:rPr>
          <w:szCs w:val="24"/>
        </w:rPr>
        <w:t xml:space="preserve"> bestimmt welche ihr folgen. Unte</w:t>
      </w:r>
      <w:r w:rsidRPr="00AC5755">
        <w:rPr>
          <w:szCs w:val="24"/>
        </w:rPr>
        <w:t xml:space="preserve">r </w:t>
      </w:r>
      <w:r w:rsidRPr="00B367B6">
        <w:rPr>
          <w:szCs w:val="24"/>
          <w:shd w:val="clear" w:color="auto" w:fill="D9D9D9"/>
        </w:rPr>
        <w:t>Dec</w:t>
      </w:r>
      <w:r w:rsidRPr="00B367B6">
        <w:rPr>
          <w:szCs w:val="24"/>
          <w:shd w:val="clear" w:color="auto" w:fill="D9D9D9"/>
        </w:rPr>
        <w:t>i</w:t>
      </w:r>
      <w:r w:rsidRPr="00B367B6">
        <w:rPr>
          <w:szCs w:val="24"/>
          <w:shd w:val="clear" w:color="auto" w:fill="D9D9D9"/>
        </w:rPr>
        <w:t>mal</w:t>
      </w:r>
      <w:r w:rsidRPr="00B367B6">
        <w:rPr>
          <w:szCs w:val="24"/>
        </w:rPr>
        <w:t xml:space="preserve"> lässt sich bestimmen, ob ein Dezimalpunkt oder ein Dezimalkomma verwendet wird. </w:t>
      </w:r>
      <w:r w:rsidRPr="00B367B6">
        <w:rPr>
          <w:szCs w:val="24"/>
          <w:shd w:val="clear" w:color="auto" w:fill="D9D9D9"/>
        </w:rPr>
        <w:t>Round to</w:t>
      </w:r>
      <w:r w:rsidRPr="00B367B6">
        <w:rPr>
          <w:szCs w:val="24"/>
        </w:rPr>
        <w:t xml:space="preserve"> bestimmt die Anzahl der Nachkommastellen, auf die die Pausenmessung g</w:t>
      </w:r>
      <w:r w:rsidRPr="00B367B6">
        <w:rPr>
          <w:szCs w:val="24"/>
        </w:rPr>
        <w:t>e</w:t>
      </w:r>
      <w:r w:rsidRPr="00B367B6">
        <w:rPr>
          <w:szCs w:val="24"/>
        </w:rPr>
        <w:t>rundet wird. Die Einstellungen passen sich automatisch dem Transkriptionssystem an, das unter Preferred Segmentation ausgewählt ist.</w:t>
      </w:r>
    </w:p>
    <w:p w:rsidR="00D605A3" w:rsidRPr="00B367B6" w:rsidRDefault="00D605A3" w:rsidP="00D605A3">
      <w:pPr>
        <w:pStyle w:val="Standard-BlockCharCharChar"/>
        <w:ind w:left="482"/>
        <w:rPr>
          <w:szCs w:val="24"/>
        </w:rPr>
      </w:pPr>
    </w:p>
    <w:p w:rsidR="004F0E91" w:rsidRPr="00B367B6" w:rsidRDefault="000D29D8" w:rsidP="004F0E91">
      <w:pPr>
        <w:pStyle w:val="Standard-BlockCharCharChar"/>
        <w:ind w:left="482"/>
        <w:rPr>
          <w:szCs w:val="24"/>
        </w:rPr>
      </w:pPr>
      <w:r w:rsidRPr="00B367B6">
        <w:rPr>
          <w:szCs w:val="24"/>
        </w:rPr>
        <w:t xml:space="preserve">4. </w:t>
      </w:r>
      <w:r w:rsidRPr="004A652E">
        <w:rPr>
          <w:szCs w:val="24"/>
          <w:shd w:val="clear" w:color="auto" w:fill="D9D9D9"/>
        </w:rPr>
        <w:t>Auto Save:</w:t>
      </w:r>
      <w:r w:rsidRPr="00B367B6">
        <w:rPr>
          <w:szCs w:val="24"/>
        </w:rPr>
        <w:t xml:space="preserve"> </w:t>
      </w:r>
      <w:r w:rsidR="00F966D5" w:rsidRPr="00B367B6">
        <w:rPr>
          <w:szCs w:val="24"/>
        </w:rPr>
        <w:t xml:space="preserve">Unter dem Reiter </w:t>
      </w:r>
      <w:r w:rsidR="00F70807">
        <w:rPr>
          <w:szCs w:val="24"/>
        </w:rPr>
        <w:t>„</w:t>
      </w:r>
      <w:r w:rsidR="00F966D5" w:rsidRPr="00B367B6">
        <w:rPr>
          <w:szCs w:val="24"/>
        </w:rPr>
        <w:t>Auto save</w:t>
      </w:r>
      <w:r w:rsidR="00F70807">
        <w:rPr>
          <w:szCs w:val="24"/>
        </w:rPr>
        <w:t>“</w:t>
      </w:r>
      <w:r w:rsidR="00F966D5" w:rsidRPr="00B367B6">
        <w:rPr>
          <w:szCs w:val="24"/>
        </w:rPr>
        <w:t xml:space="preserve"> </w:t>
      </w:r>
      <w:r w:rsidR="008A19EC" w:rsidRPr="00B367B6">
        <w:rPr>
          <w:szCs w:val="24"/>
        </w:rPr>
        <w:t>können S</w:t>
      </w:r>
      <w:r w:rsidR="00F966D5" w:rsidRPr="00B367B6">
        <w:rPr>
          <w:szCs w:val="24"/>
        </w:rPr>
        <w:t>ie festlegen, ob Sie stets automatisch eine Sicherungskopie der gerade in Bearbeitung befindlichen Transkr</w:t>
      </w:r>
      <w:r w:rsidR="004F0E91" w:rsidRPr="00B367B6">
        <w:rPr>
          <w:szCs w:val="24"/>
        </w:rPr>
        <w:t xml:space="preserve">iption erstellen lassen möchten. </w:t>
      </w:r>
    </w:p>
    <w:p w:rsidR="004F0E91" w:rsidRPr="00B367B6" w:rsidRDefault="004F0E91" w:rsidP="004F0E91">
      <w:pPr>
        <w:pStyle w:val="Standard-BlockCharCharChar"/>
        <w:ind w:left="482"/>
        <w:rPr>
          <w:szCs w:val="24"/>
        </w:rPr>
      </w:pPr>
      <w:r w:rsidRPr="00B367B6">
        <w:rPr>
          <w:szCs w:val="24"/>
        </w:rPr>
        <w:t>Das automatische Erstellen einer Sicherungskopie schützt Sie im Falle eines Systemabstu</w:t>
      </w:r>
      <w:r w:rsidRPr="00B367B6">
        <w:rPr>
          <w:szCs w:val="24"/>
        </w:rPr>
        <w:t>r</w:t>
      </w:r>
      <w:r w:rsidRPr="00B367B6">
        <w:rPr>
          <w:szCs w:val="24"/>
        </w:rPr>
        <w:t xml:space="preserve">zes vor gravierenden Datenverlusten, da Sie die Transkription über die Sicherungskopie wiederherstellen können. </w:t>
      </w:r>
      <w:r w:rsidR="001039B1" w:rsidRPr="00B367B6">
        <w:rPr>
          <w:szCs w:val="24"/>
        </w:rPr>
        <w:t>Wenn die Option aktiviert ist, wird bei jedem Start des Editors e</w:t>
      </w:r>
      <w:r w:rsidR="001039B1" w:rsidRPr="00B367B6">
        <w:rPr>
          <w:szCs w:val="24"/>
        </w:rPr>
        <w:t>i</w:t>
      </w:r>
      <w:r w:rsidR="001039B1" w:rsidRPr="00B367B6">
        <w:rPr>
          <w:szCs w:val="24"/>
        </w:rPr>
        <w:t xml:space="preserve">ne Sicherungskopie mit einem eindeutigen Namen für diese Sitzung angelegt. </w:t>
      </w:r>
    </w:p>
    <w:p w:rsidR="00F966D5" w:rsidRPr="00B367B6" w:rsidRDefault="00F966D5" w:rsidP="000D29D8">
      <w:pPr>
        <w:pStyle w:val="Standard-BlockCharCharChar"/>
        <w:ind w:left="567" w:hanging="567"/>
        <w:rPr>
          <w:szCs w:val="24"/>
        </w:rPr>
      </w:pPr>
    </w:p>
    <w:p w:rsidR="00F966D5" w:rsidRPr="00B367B6" w:rsidRDefault="00F966D5" w:rsidP="00F966D5">
      <w:pPr>
        <w:pStyle w:val="Standard-BlockCharCharChar"/>
        <w:rPr>
          <w:szCs w:val="24"/>
        </w:rPr>
      </w:pPr>
    </w:p>
    <w:p w:rsidR="00F966D5" w:rsidRPr="00B367B6" w:rsidRDefault="00F17B16" w:rsidP="00F966D5">
      <w:pPr>
        <w:pStyle w:val="BildChar"/>
        <w:rPr>
          <w:sz w:val="24"/>
          <w:szCs w:val="24"/>
        </w:rPr>
      </w:pPr>
      <w:r w:rsidRPr="00B367B6">
        <w:rPr>
          <w:noProof/>
          <w:sz w:val="24"/>
          <w:szCs w:val="24"/>
        </w:rPr>
        <w:drawing>
          <wp:inline distT="0" distB="0" distL="0" distR="0" wp14:anchorId="0D991952" wp14:editId="456D181C">
            <wp:extent cx="5114925" cy="3124200"/>
            <wp:effectExtent l="0" t="0" r="9525" b="0"/>
            <wp:docPr id="91"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14925" cy="3124200"/>
                    </a:xfrm>
                    <a:prstGeom prst="rect">
                      <a:avLst/>
                    </a:prstGeom>
                    <a:noFill/>
                    <a:ln>
                      <a:noFill/>
                    </a:ln>
                  </pic:spPr>
                </pic:pic>
              </a:graphicData>
            </a:graphic>
          </wp:inline>
        </w:drawing>
      </w:r>
    </w:p>
    <w:p w:rsidR="00F966D5" w:rsidRPr="00B367B6" w:rsidRDefault="00F966D5" w:rsidP="00F966D5">
      <w:pPr>
        <w:pStyle w:val="BildChar"/>
        <w:rPr>
          <w:sz w:val="24"/>
          <w:szCs w:val="24"/>
        </w:rPr>
      </w:pPr>
    </w:p>
    <w:p w:rsidR="00F966D5" w:rsidRPr="00B367B6" w:rsidRDefault="00F966D5" w:rsidP="00F966D5">
      <w:pPr>
        <w:pStyle w:val="Standard-BlockCharCharChar"/>
        <w:rPr>
          <w:szCs w:val="24"/>
        </w:rPr>
      </w:pPr>
    </w:p>
    <w:p w:rsidR="00F966D5" w:rsidRPr="00B367B6" w:rsidRDefault="000D29D8" w:rsidP="00F966D5">
      <w:pPr>
        <w:pStyle w:val="Standard-BlockCharCharChar"/>
        <w:rPr>
          <w:szCs w:val="24"/>
        </w:rPr>
      </w:pPr>
      <w:r w:rsidRPr="00B367B6">
        <w:rPr>
          <w:szCs w:val="24"/>
        </w:rPr>
        <w:tab/>
      </w:r>
      <w:r w:rsidR="00F966D5" w:rsidRPr="00B367B6">
        <w:rPr>
          <w:szCs w:val="24"/>
        </w:rPr>
        <w:t>Im Einzelnen können Sie folgende Einstellungen vornehmen:</w:t>
      </w:r>
    </w:p>
    <w:p w:rsidR="0044356A" w:rsidRPr="00B367B6" w:rsidRDefault="0044356A" w:rsidP="0044356A">
      <w:pPr>
        <w:pStyle w:val="Aufzhlungszeichen1"/>
        <w:rPr>
          <w:szCs w:val="24"/>
        </w:rPr>
      </w:pPr>
      <w:r w:rsidRPr="00B367B6">
        <w:rPr>
          <w:szCs w:val="24"/>
          <w:shd w:val="clear" w:color="auto" w:fill="D9D9D9"/>
        </w:rPr>
        <w:t>Enable undo:</w:t>
      </w:r>
      <w:r w:rsidRPr="00B367B6">
        <w:rPr>
          <w:szCs w:val="24"/>
        </w:rPr>
        <w:t xml:space="preserve"> Die Rückgä</w:t>
      </w:r>
      <w:r w:rsidR="004A652E">
        <w:rPr>
          <w:szCs w:val="24"/>
        </w:rPr>
        <w:t>ngig-Funktion (</w:t>
      </w:r>
      <w:r w:rsidR="00F70807">
        <w:rPr>
          <w:szCs w:val="24"/>
        </w:rPr>
        <w:t>„</w:t>
      </w:r>
      <w:r w:rsidR="004A652E">
        <w:rPr>
          <w:szCs w:val="24"/>
        </w:rPr>
        <w:t>Undo</w:t>
      </w:r>
      <w:r w:rsidR="00F70807">
        <w:rPr>
          <w:szCs w:val="24"/>
        </w:rPr>
        <w:t>“</w:t>
      </w:r>
      <w:r w:rsidR="004A652E">
        <w:rPr>
          <w:szCs w:val="24"/>
        </w:rPr>
        <w:t xml:space="preserve">) im Menü </w:t>
      </w:r>
      <w:r w:rsidR="004A652E" w:rsidRPr="009D5612">
        <w:rPr>
          <w:rStyle w:val="Menufunction"/>
        </w:rPr>
        <w:t>Edit</w:t>
      </w:r>
      <w:r w:rsidRPr="009D5612">
        <w:rPr>
          <w:rStyle w:val="Menufunction"/>
        </w:rPr>
        <w:t xml:space="preserve"> </w:t>
      </w:r>
      <w:r w:rsidRPr="00B367B6">
        <w:rPr>
          <w:szCs w:val="24"/>
        </w:rPr>
        <w:t>wird aktiviert</w:t>
      </w:r>
    </w:p>
    <w:p w:rsidR="00F966D5" w:rsidRPr="00B367B6" w:rsidRDefault="00F966D5" w:rsidP="00F966D5">
      <w:pPr>
        <w:pStyle w:val="Aufzhlungszeichen1"/>
        <w:rPr>
          <w:szCs w:val="24"/>
        </w:rPr>
      </w:pPr>
      <w:r w:rsidRPr="00B367B6">
        <w:rPr>
          <w:szCs w:val="24"/>
          <w:shd w:val="clear" w:color="auto" w:fill="D9D9D9"/>
        </w:rPr>
        <w:t>Enable auto save:</w:t>
      </w:r>
      <w:r w:rsidRPr="00B367B6">
        <w:rPr>
          <w:szCs w:val="24"/>
        </w:rPr>
        <w:t xml:space="preserve"> Das Erstellen automatischer Sicherungskopien wird aktiviert.</w:t>
      </w:r>
    </w:p>
    <w:p w:rsidR="00F966D5" w:rsidRPr="00B367B6" w:rsidRDefault="00F966D5" w:rsidP="00F966D5">
      <w:pPr>
        <w:pStyle w:val="Aufzhlungszeichen1"/>
        <w:rPr>
          <w:szCs w:val="24"/>
        </w:rPr>
      </w:pPr>
      <w:r w:rsidRPr="00B367B6">
        <w:rPr>
          <w:szCs w:val="24"/>
          <w:shd w:val="clear" w:color="auto" w:fill="D9D9D9"/>
        </w:rPr>
        <w:t>Auto save file name:</w:t>
      </w:r>
      <w:r w:rsidRPr="00B367B6">
        <w:rPr>
          <w:szCs w:val="24"/>
        </w:rPr>
        <w:t xml:space="preserve"> Akzeptieren Sie den vorgeschlagenen Dateinamen oder ändern Sie ihn</w:t>
      </w:r>
    </w:p>
    <w:p w:rsidR="00F966D5" w:rsidRPr="00B367B6" w:rsidRDefault="00F966D5" w:rsidP="00F966D5">
      <w:pPr>
        <w:pStyle w:val="Aufzhlungszeichen1"/>
        <w:rPr>
          <w:szCs w:val="24"/>
        </w:rPr>
      </w:pPr>
      <w:r w:rsidRPr="00B367B6">
        <w:rPr>
          <w:szCs w:val="24"/>
          <w:shd w:val="clear" w:color="auto" w:fill="D9D9D9"/>
        </w:rPr>
        <w:t>Auto save path:</w:t>
      </w:r>
      <w:r w:rsidRPr="00B367B6">
        <w:rPr>
          <w:szCs w:val="24"/>
        </w:rPr>
        <w:t xml:space="preserve"> Akzeptieren Sie den vorgeschlagenen Speicherort der Sicherungsdatei oder wählen Sie </w:t>
      </w:r>
      <w:r w:rsidR="00F70807">
        <w:rPr>
          <w:szCs w:val="24"/>
        </w:rPr>
        <w:t>„</w:t>
      </w:r>
      <w:r w:rsidRPr="004A652E">
        <w:rPr>
          <w:szCs w:val="24"/>
        </w:rPr>
        <w:t>Browse</w:t>
      </w:r>
      <w:r w:rsidR="0020015E" w:rsidRPr="004A652E">
        <w:rPr>
          <w:szCs w:val="24"/>
        </w:rPr>
        <w:t>…</w:t>
      </w:r>
      <w:r w:rsidR="00F70807">
        <w:rPr>
          <w:szCs w:val="24"/>
        </w:rPr>
        <w:t>“</w:t>
      </w:r>
      <w:r w:rsidR="0020015E" w:rsidRPr="00B367B6">
        <w:rPr>
          <w:i/>
          <w:szCs w:val="24"/>
        </w:rPr>
        <w:t>,</w:t>
      </w:r>
      <w:r w:rsidRPr="00B367B6">
        <w:rPr>
          <w:szCs w:val="24"/>
        </w:rPr>
        <w:t xml:space="preserve"> um den Speicherort zu verändern.</w:t>
      </w:r>
    </w:p>
    <w:p w:rsidR="00F966D5" w:rsidRPr="00B367B6" w:rsidRDefault="00F966D5" w:rsidP="002B0E45">
      <w:pPr>
        <w:pStyle w:val="Aufzhlungszeichen1"/>
        <w:rPr>
          <w:szCs w:val="24"/>
        </w:rPr>
      </w:pPr>
      <w:r w:rsidRPr="00B367B6">
        <w:rPr>
          <w:szCs w:val="24"/>
          <w:shd w:val="clear" w:color="auto" w:fill="D9D9D9"/>
        </w:rPr>
        <w:t>Auto save interval:</w:t>
      </w:r>
      <w:r w:rsidRPr="00B367B6">
        <w:rPr>
          <w:szCs w:val="24"/>
        </w:rPr>
        <w:t xml:space="preserve"> Das automatische Kopieren der Daten in die Sicherungskopie e</w:t>
      </w:r>
      <w:r w:rsidRPr="00B367B6">
        <w:rPr>
          <w:szCs w:val="24"/>
        </w:rPr>
        <w:t>r</w:t>
      </w:r>
      <w:r w:rsidRPr="00B367B6">
        <w:rPr>
          <w:szCs w:val="24"/>
        </w:rPr>
        <w:t>folgt in Intervallen. Je kürzer die Speicherintervalle desto besser sind Sie vor Date</w:t>
      </w:r>
      <w:r w:rsidRPr="00B367B6">
        <w:rPr>
          <w:szCs w:val="24"/>
        </w:rPr>
        <w:t>n</w:t>
      </w:r>
      <w:r w:rsidRPr="00B367B6">
        <w:rPr>
          <w:szCs w:val="24"/>
        </w:rPr>
        <w:t>verlusten geschützt, desto häufiger steht jedoch auch die Kapazität Ihres Arbeitsspe</w:t>
      </w:r>
      <w:r w:rsidRPr="00B367B6">
        <w:rPr>
          <w:szCs w:val="24"/>
        </w:rPr>
        <w:t>i</w:t>
      </w:r>
      <w:r w:rsidRPr="00B367B6">
        <w:rPr>
          <w:szCs w:val="24"/>
        </w:rPr>
        <w:t xml:space="preserve">chers auf dem Prüfstand. Der voreingestellte </w:t>
      </w:r>
      <w:r w:rsidR="00F70807">
        <w:rPr>
          <w:szCs w:val="24"/>
        </w:rPr>
        <w:t>„</w:t>
      </w:r>
      <w:r w:rsidRPr="00B367B6">
        <w:rPr>
          <w:szCs w:val="24"/>
        </w:rPr>
        <w:t>Zehn-Minuten-Takt</w:t>
      </w:r>
      <w:r w:rsidR="00F70807">
        <w:rPr>
          <w:szCs w:val="24"/>
        </w:rPr>
        <w:t>“</w:t>
      </w:r>
      <w:r w:rsidRPr="00B367B6">
        <w:rPr>
          <w:szCs w:val="24"/>
        </w:rPr>
        <w:t xml:space="preserve"> hat sich als ve</w:t>
      </w:r>
      <w:r w:rsidRPr="00B367B6">
        <w:rPr>
          <w:szCs w:val="24"/>
        </w:rPr>
        <w:t>r</w:t>
      </w:r>
      <w:r w:rsidRPr="00B367B6">
        <w:rPr>
          <w:szCs w:val="24"/>
        </w:rPr>
        <w:t>nünftig erwiesen. Sie können diesen Wert aber bei Bedarf herauf- oder heruntersetzen.</w:t>
      </w:r>
    </w:p>
    <w:p w:rsidR="0060576E" w:rsidRPr="00B367B6" w:rsidRDefault="0060576E" w:rsidP="0060576E">
      <w:pPr>
        <w:pStyle w:val="Standard-BlockCharCharChar"/>
        <w:rPr>
          <w:szCs w:val="24"/>
        </w:rPr>
      </w:pPr>
    </w:p>
    <w:p w:rsidR="0060576E" w:rsidRPr="00B367B6" w:rsidRDefault="000D29D8" w:rsidP="00DB035D">
      <w:pPr>
        <w:pStyle w:val="Standard-BlockCharCharChar"/>
        <w:keepNext/>
        <w:ind w:left="567" w:hanging="567"/>
        <w:rPr>
          <w:szCs w:val="24"/>
        </w:rPr>
      </w:pPr>
      <w:r w:rsidRPr="00B367B6">
        <w:rPr>
          <w:szCs w:val="24"/>
        </w:rPr>
        <w:lastRenderedPageBreak/>
        <w:t xml:space="preserve">5. </w:t>
      </w:r>
      <w:r w:rsidRPr="004A652E">
        <w:rPr>
          <w:szCs w:val="24"/>
          <w:shd w:val="clear" w:color="auto" w:fill="D9D9D9"/>
        </w:rPr>
        <w:t>Languages:</w:t>
      </w:r>
      <w:r w:rsidRPr="004A652E">
        <w:rPr>
          <w:szCs w:val="24"/>
        </w:rPr>
        <w:t xml:space="preserve"> </w:t>
      </w:r>
      <w:r w:rsidR="0060576E" w:rsidRPr="004A652E">
        <w:rPr>
          <w:szCs w:val="24"/>
        </w:rPr>
        <w:t xml:space="preserve">Unter </w:t>
      </w:r>
      <w:r w:rsidR="0060576E" w:rsidRPr="00B367B6">
        <w:rPr>
          <w:szCs w:val="24"/>
        </w:rPr>
        <w:t xml:space="preserve">dem Reiter </w:t>
      </w:r>
      <w:r w:rsidR="00F70807">
        <w:rPr>
          <w:szCs w:val="24"/>
        </w:rPr>
        <w:t>„</w:t>
      </w:r>
      <w:r w:rsidR="0060576E" w:rsidRPr="00B367B6">
        <w:rPr>
          <w:szCs w:val="24"/>
        </w:rPr>
        <w:t>Languages</w:t>
      </w:r>
      <w:r w:rsidR="00F70807">
        <w:rPr>
          <w:szCs w:val="24"/>
        </w:rPr>
        <w:t>“</w:t>
      </w:r>
      <w:r w:rsidR="0060576E" w:rsidRPr="00B367B6">
        <w:rPr>
          <w:szCs w:val="24"/>
        </w:rPr>
        <w:t xml:space="preserve"> können Sie festlegen, in welcher Sprache Sie </w:t>
      </w:r>
      <w:r w:rsidR="00407F34" w:rsidRPr="00B367B6">
        <w:rPr>
          <w:szCs w:val="24"/>
        </w:rPr>
        <w:t>mit dem EXMARaLDA Partitur-Editor arbeiten möchten</w:t>
      </w:r>
      <w:r w:rsidR="0060576E" w:rsidRPr="00B367B6">
        <w:rPr>
          <w:szCs w:val="24"/>
        </w:rPr>
        <w:t xml:space="preserve">. </w:t>
      </w:r>
    </w:p>
    <w:p w:rsidR="0060576E" w:rsidRPr="00B367B6" w:rsidRDefault="0060576E" w:rsidP="00DB035D">
      <w:pPr>
        <w:pStyle w:val="Standard-BlockCharCharChar"/>
        <w:keepNext/>
        <w:rPr>
          <w:szCs w:val="24"/>
        </w:rPr>
      </w:pPr>
    </w:p>
    <w:p w:rsidR="0060576E" w:rsidRPr="00B367B6" w:rsidRDefault="00F17B16" w:rsidP="00DB035D">
      <w:pPr>
        <w:keepNext/>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0542C24B" wp14:editId="6D245BBC">
            <wp:extent cx="4314825" cy="2733675"/>
            <wp:effectExtent l="0" t="0" r="9525" b="9525"/>
            <wp:docPr id="92"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4825" cy="2733675"/>
                    </a:xfrm>
                    <a:prstGeom prst="rect">
                      <a:avLst/>
                    </a:prstGeom>
                    <a:noFill/>
                    <a:ln>
                      <a:noFill/>
                    </a:ln>
                  </pic:spPr>
                </pic:pic>
              </a:graphicData>
            </a:graphic>
          </wp:inline>
        </w:drawing>
      </w:r>
    </w:p>
    <w:p w:rsidR="0060576E" w:rsidRPr="00B367B6" w:rsidRDefault="0060576E" w:rsidP="0060576E">
      <w:pPr>
        <w:pStyle w:val="Standard-BlockCharCharChar"/>
        <w:rPr>
          <w:szCs w:val="24"/>
        </w:rPr>
      </w:pPr>
    </w:p>
    <w:p w:rsidR="0060576E" w:rsidRPr="00B367B6" w:rsidRDefault="00407F34" w:rsidP="000D29D8">
      <w:pPr>
        <w:pStyle w:val="Standard-BlockCharCharChar"/>
        <w:ind w:left="709"/>
        <w:rPr>
          <w:szCs w:val="24"/>
        </w:rPr>
      </w:pPr>
      <w:r w:rsidRPr="00B367B6">
        <w:rPr>
          <w:szCs w:val="24"/>
        </w:rPr>
        <w:t xml:space="preserve">Wählen Sie aus der Drop-Down-Liste die von Ihnen gewünschte Sprache aus. Bestätigen Sie die Eingabe mit </w:t>
      </w:r>
      <w:r w:rsidR="00F70807">
        <w:rPr>
          <w:szCs w:val="24"/>
        </w:rPr>
        <w:t>„</w:t>
      </w:r>
      <w:r w:rsidRPr="004A652E">
        <w:rPr>
          <w:szCs w:val="24"/>
        </w:rPr>
        <w:t>OK</w:t>
      </w:r>
      <w:r w:rsidR="00F70807">
        <w:rPr>
          <w:szCs w:val="24"/>
        </w:rPr>
        <w:t>“</w:t>
      </w:r>
      <w:r w:rsidRPr="004A652E">
        <w:rPr>
          <w:szCs w:val="24"/>
        </w:rPr>
        <w:t>.</w:t>
      </w:r>
      <w:r w:rsidRPr="00B367B6">
        <w:rPr>
          <w:szCs w:val="24"/>
        </w:rPr>
        <w:t xml:space="preserve"> Anschließend müssen Sie den Partitur-Editor zunächst </w:t>
      </w:r>
      <w:r w:rsidR="004916FE" w:rsidRPr="00B367B6">
        <w:rPr>
          <w:szCs w:val="24"/>
        </w:rPr>
        <w:t>vol</w:t>
      </w:r>
      <w:r w:rsidR="004916FE" w:rsidRPr="00B367B6">
        <w:rPr>
          <w:szCs w:val="24"/>
        </w:rPr>
        <w:t>l</w:t>
      </w:r>
      <w:r w:rsidR="004916FE" w:rsidRPr="00B367B6">
        <w:rPr>
          <w:szCs w:val="24"/>
        </w:rPr>
        <w:t>ständig beenden</w:t>
      </w:r>
      <w:r w:rsidRPr="00B367B6">
        <w:rPr>
          <w:szCs w:val="24"/>
        </w:rPr>
        <w:t xml:space="preserve"> und </w:t>
      </w:r>
      <w:r w:rsidR="004916FE" w:rsidRPr="00B367B6">
        <w:rPr>
          <w:szCs w:val="24"/>
        </w:rPr>
        <w:t xml:space="preserve">anschließend </w:t>
      </w:r>
      <w:r w:rsidRPr="00B367B6">
        <w:rPr>
          <w:szCs w:val="24"/>
        </w:rPr>
        <w:t>wieder neu star</w:t>
      </w:r>
      <w:r w:rsidR="004916FE" w:rsidRPr="00B367B6">
        <w:rPr>
          <w:szCs w:val="24"/>
        </w:rPr>
        <w:t>ten. Erst dann wird die Änderung der Sprache</w:t>
      </w:r>
      <w:r w:rsidRPr="00B367B6">
        <w:rPr>
          <w:szCs w:val="24"/>
        </w:rPr>
        <w:t xml:space="preserve"> wirksam.</w:t>
      </w:r>
    </w:p>
    <w:p w:rsidR="008A1DF2" w:rsidRPr="00B367B6" w:rsidRDefault="008A1DF2" w:rsidP="000D29D8">
      <w:pPr>
        <w:pStyle w:val="Standard-BlockCharCharChar"/>
        <w:ind w:left="709"/>
        <w:rPr>
          <w:szCs w:val="24"/>
        </w:rPr>
      </w:pPr>
    </w:p>
    <w:p w:rsidR="00EF511D" w:rsidRPr="00B367B6" w:rsidRDefault="000D29D8" w:rsidP="000D29D8">
      <w:pPr>
        <w:pStyle w:val="Standard-BlockCharCharChar"/>
        <w:ind w:left="567" w:hanging="567"/>
        <w:rPr>
          <w:szCs w:val="24"/>
        </w:rPr>
      </w:pPr>
      <w:r w:rsidRPr="00B367B6">
        <w:rPr>
          <w:szCs w:val="24"/>
        </w:rPr>
        <w:t xml:space="preserve">6. </w:t>
      </w:r>
      <w:r w:rsidRPr="004A652E">
        <w:rPr>
          <w:szCs w:val="24"/>
          <w:shd w:val="clear" w:color="auto" w:fill="D9D9D9"/>
        </w:rPr>
        <w:t>Media:</w:t>
      </w:r>
      <w:r w:rsidRPr="004A652E">
        <w:rPr>
          <w:szCs w:val="24"/>
        </w:rPr>
        <w:t xml:space="preserve"> </w:t>
      </w:r>
      <w:r w:rsidR="00EF511D" w:rsidRPr="004A652E">
        <w:rPr>
          <w:szCs w:val="24"/>
        </w:rPr>
        <w:t xml:space="preserve">Unter </w:t>
      </w:r>
      <w:r w:rsidR="00EF511D" w:rsidRPr="00B367B6">
        <w:rPr>
          <w:szCs w:val="24"/>
        </w:rPr>
        <w:t xml:space="preserve">dem Reiter </w:t>
      </w:r>
      <w:r w:rsidR="00F70807">
        <w:rPr>
          <w:szCs w:val="24"/>
        </w:rPr>
        <w:t>„</w:t>
      </w:r>
      <w:r w:rsidR="00EF511D" w:rsidRPr="00B367B6">
        <w:rPr>
          <w:szCs w:val="24"/>
        </w:rPr>
        <w:t>Media</w:t>
      </w:r>
      <w:r w:rsidR="00F70807">
        <w:rPr>
          <w:szCs w:val="24"/>
        </w:rPr>
        <w:t>“</w:t>
      </w:r>
      <w:r w:rsidR="00EF511D" w:rsidRPr="00B367B6">
        <w:rPr>
          <w:szCs w:val="24"/>
        </w:rPr>
        <w:t xml:space="preserve"> können Sie festlegen, welcher Player zum Abspielen von Audio- und Videodaten verwendet werden soll.</w:t>
      </w:r>
    </w:p>
    <w:p w:rsidR="00EF511D" w:rsidRPr="00B367B6" w:rsidRDefault="00EF511D" w:rsidP="00EF511D">
      <w:pPr>
        <w:pStyle w:val="Standard-BlockCharCharChar"/>
        <w:rPr>
          <w:szCs w:val="24"/>
        </w:rPr>
      </w:pPr>
    </w:p>
    <w:p w:rsidR="00EF511D" w:rsidRPr="00B367B6" w:rsidRDefault="00F17B16" w:rsidP="000D29D8">
      <w:pPr>
        <w:pStyle w:val="Standard-BlockCharCharChar"/>
        <w:jc w:val="center"/>
        <w:rPr>
          <w:szCs w:val="24"/>
        </w:rPr>
      </w:pPr>
      <w:r w:rsidRPr="00B367B6">
        <w:rPr>
          <w:noProof/>
          <w:szCs w:val="24"/>
        </w:rPr>
        <w:drawing>
          <wp:inline distT="0" distB="0" distL="0" distR="0" wp14:anchorId="26E026BF" wp14:editId="003B3326">
            <wp:extent cx="3048000" cy="1971675"/>
            <wp:effectExtent l="0" t="0" r="0" b="9525"/>
            <wp:docPr id="93" name="Bild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48000" cy="1971675"/>
                    </a:xfrm>
                    <a:prstGeom prst="rect">
                      <a:avLst/>
                    </a:prstGeom>
                    <a:noFill/>
                    <a:ln>
                      <a:noFill/>
                    </a:ln>
                  </pic:spPr>
                </pic:pic>
              </a:graphicData>
            </a:graphic>
          </wp:inline>
        </w:drawing>
      </w:r>
      <w:r w:rsidR="0020015E" w:rsidRPr="00B367B6">
        <w:rPr>
          <w:szCs w:val="24"/>
        </w:rPr>
        <w:t xml:space="preserve"> </w:t>
      </w:r>
      <w:r w:rsidRPr="00B367B6">
        <w:rPr>
          <w:noProof/>
          <w:szCs w:val="24"/>
        </w:rPr>
        <w:drawing>
          <wp:inline distT="0" distB="0" distL="0" distR="0" wp14:anchorId="7A25F066" wp14:editId="1C8470B8">
            <wp:extent cx="2590800" cy="1971675"/>
            <wp:effectExtent l="0" t="0" r="0" b="9525"/>
            <wp:docPr id="94" name="Bild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90800" cy="1971675"/>
                    </a:xfrm>
                    <a:prstGeom prst="rect">
                      <a:avLst/>
                    </a:prstGeom>
                    <a:noFill/>
                    <a:ln>
                      <a:noFill/>
                    </a:ln>
                  </pic:spPr>
                </pic:pic>
              </a:graphicData>
            </a:graphic>
          </wp:inline>
        </w:drawing>
      </w:r>
    </w:p>
    <w:p w:rsidR="00F966D5" w:rsidRPr="00B367B6" w:rsidRDefault="00F966D5">
      <w:pPr>
        <w:rPr>
          <w:rFonts w:ascii="Times New Roman" w:hAnsi="Times New Roman"/>
          <w:sz w:val="24"/>
          <w:szCs w:val="24"/>
        </w:rPr>
      </w:pPr>
    </w:p>
    <w:p w:rsidR="00EF511D" w:rsidRPr="00B367B6" w:rsidRDefault="00EF511D" w:rsidP="004F0E91">
      <w:pPr>
        <w:ind w:left="482"/>
        <w:rPr>
          <w:rFonts w:ascii="Times New Roman" w:hAnsi="Times New Roman"/>
          <w:sz w:val="24"/>
          <w:szCs w:val="24"/>
        </w:rPr>
      </w:pPr>
      <w:r w:rsidRPr="00B367B6">
        <w:rPr>
          <w:rFonts w:ascii="Times New Roman" w:hAnsi="Times New Roman"/>
          <w:sz w:val="24"/>
          <w:szCs w:val="24"/>
        </w:rPr>
        <w:t xml:space="preserve">Meist ist der voreingestellte Player </w:t>
      </w:r>
      <w:r w:rsidR="004F0E91" w:rsidRPr="00B367B6">
        <w:rPr>
          <w:rFonts w:ascii="Times New Roman" w:hAnsi="Times New Roman"/>
          <w:sz w:val="24"/>
          <w:szCs w:val="24"/>
        </w:rPr>
        <w:t xml:space="preserve">(DirectShow auf Windows, </w:t>
      </w:r>
      <w:r w:rsidR="00D56DAA" w:rsidRPr="00B367B6">
        <w:rPr>
          <w:rFonts w:ascii="Times New Roman" w:hAnsi="Times New Roman"/>
          <w:sz w:val="24"/>
          <w:szCs w:val="24"/>
        </w:rPr>
        <w:t>ELAN-</w:t>
      </w:r>
      <w:r w:rsidR="004F0E91" w:rsidRPr="00B367B6">
        <w:rPr>
          <w:rFonts w:ascii="Times New Roman" w:hAnsi="Times New Roman"/>
          <w:sz w:val="24"/>
          <w:szCs w:val="24"/>
        </w:rPr>
        <w:t xml:space="preserve">Quicktime auf dem MAC, JMF auf Linux) </w:t>
      </w:r>
      <w:r w:rsidRPr="00B367B6">
        <w:rPr>
          <w:rFonts w:ascii="Times New Roman" w:hAnsi="Times New Roman"/>
          <w:sz w:val="24"/>
          <w:szCs w:val="24"/>
        </w:rPr>
        <w:t xml:space="preserve">die beste Wahl. </w:t>
      </w:r>
      <w:r w:rsidR="004F0E91" w:rsidRPr="00B367B6">
        <w:rPr>
          <w:rFonts w:ascii="Times New Roman" w:hAnsi="Times New Roman"/>
          <w:sz w:val="24"/>
          <w:szCs w:val="24"/>
        </w:rPr>
        <w:t xml:space="preserve">Damit geänderte Einstellungen wirksam werden, müssen Sie den Editor neu starten. </w:t>
      </w:r>
      <w:r w:rsidR="0020015E" w:rsidRPr="00B367B6">
        <w:rPr>
          <w:rFonts w:ascii="Times New Roman" w:hAnsi="Times New Roman"/>
          <w:sz w:val="24"/>
          <w:szCs w:val="24"/>
        </w:rPr>
        <w:t xml:space="preserve">Siehe hierzu auch das Dokument </w:t>
      </w:r>
      <w:r w:rsidR="004F0E91" w:rsidRPr="00B367B6">
        <w:rPr>
          <w:rStyle w:val="Dokumentation"/>
          <w:szCs w:val="24"/>
        </w:rPr>
        <w:t>Audio and Video support in EXMARaLDA</w:t>
      </w:r>
      <w:r w:rsidR="004F0E91" w:rsidRPr="00B367B6">
        <w:rPr>
          <w:rFonts w:ascii="Times New Roman" w:hAnsi="Times New Roman"/>
          <w:sz w:val="24"/>
          <w:szCs w:val="24"/>
        </w:rPr>
        <w:t xml:space="preserve">. </w:t>
      </w:r>
    </w:p>
    <w:p w:rsidR="0020015E" w:rsidRPr="00B367B6" w:rsidRDefault="0020015E" w:rsidP="004F0E91">
      <w:pPr>
        <w:ind w:left="482"/>
        <w:rPr>
          <w:rFonts w:ascii="Times New Roman" w:hAnsi="Times New Roman"/>
          <w:sz w:val="24"/>
          <w:szCs w:val="24"/>
        </w:rPr>
      </w:pPr>
    </w:p>
    <w:p w:rsidR="0020015E" w:rsidRPr="00B367B6" w:rsidRDefault="008A1DF2" w:rsidP="004F0E91">
      <w:pPr>
        <w:ind w:left="482"/>
        <w:rPr>
          <w:rFonts w:ascii="Times New Roman" w:hAnsi="Times New Roman"/>
          <w:sz w:val="24"/>
          <w:szCs w:val="24"/>
        </w:rPr>
      </w:pPr>
      <w:r w:rsidRPr="00B367B6">
        <w:rPr>
          <w:rFonts w:ascii="Times New Roman" w:hAnsi="Times New Roman"/>
          <w:sz w:val="24"/>
          <w:szCs w:val="24"/>
        </w:rPr>
        <w:t>Zusätzlich können Sie verschiedene Parameter für das Verhalten der Zeitachse in der Part</w:t>
      </w:r>
      <w:r w:rsidRPr="00B367B6">
        <w:rPr>
          <w:rFonts w:ascii="Times New Roman" w:hAnsi="Times New Roman"/>
          <w:sz w:val="24"/>
          <w:szCs w:val="24"/>
        </w:rPr>
        <w:t>i</w:t>
      </w:r>
      <w:r w:rsidRPr="00B367B6">
        <w:rPr>
          <w:rFonts w:ascii="Times New Roman" w:hAnsi="Times New Roman"/>
          <w:sz w:val="24"/>
          <w:szCs w:val="24"/>
        </w:rPr>
        <w:t>tur einstellen:</w:t>
      </w:r>
    </w:p>
    <w:p w:rsidR="008A1DF2" w:rsidRPr="00B367B6" w:rsidRDefault="008A1DF2" w:rsidP="008A1DF2">
      <w:pPr>
        <w:numPr>
          <w:ilvl w:val="0"/>
          <w:numId w:val="42"/>
        </w:numPr>
        <w:rPr>
          <w:rFonts w:ascii="Times New Roman" w:hAnsi="Times New Roman"/>
          <w:sz w:val="24"/>
          <w:szCs w:val="24"/>
        </w:rPr>
      </w:pPr>
      <w:r w:rsidRPr="00B367B6">
        <w:rPr>
          <w:rFonts w:ascii="Times New Roman" w:hAnsi="Times New Roman"/>
          <w:sz w:val="24"/>
          <w:szCs w:val="24"/>
          <w:shd w:val="clear" w:color="auto" w:fill="D9D9D9"/>
        </w:rPr>
        <w:t>Auto anchor transcription to media:</w:t>
      </w:r>
      <w:r w:rsidRPr="00B367B6">
        <w:rPr>
          <w:rFonts w:ascii="Times New Roman" w:hAnsi="Times New Roman"/>
          <w:sz w:val="24"/>
          <w:szCs w:val="24"/>
        </w:rPr>
        <w:t xml:space="preserve"> wenn diese Option ausgewählt ist, wird die Tra</w:t>
      </w:r>
      <w:r w:rsidRPr="00B367B6">
        <w:rPr>
          <w:rFonts w:ascii="Times New Roman" w:hAnsi="Times New Roman"/>
          <w:sz w:val="24"/>
          <w:szCs w:val="24"/>
        </w:rPr>
        <w:t>n</w:t>
      </w:r>
      <w:r w:rsidRPr="00B367B6">
        <w:rPr>
          <w:rFonts w:ascii="Times New Roman" w:hAnsi="Times New Roman"/>
          <w:sz w:val="24"/>
          <w:szCs w:val="24"/>
        </w:rPr>
        <w:t xml:space="preserve">skription automatisch mit einer zugeordneten Aufnahme verankert, </w:t>
      </w:r>
      <w:r w:rsidRPr="00B367B6">
        <w:rPr>
          <w:rFonts w:ascii="Times New Roman" w:hAnsi="Times New Roman"/>
          <w:sz w:val="24"/>
          <w:szCs w:val="24"/>
        </w:rPr>
        <w:t xml:space="preserve"> </w:t>
      </w:r>
      <w:r w:rsidRPr="00B367B6">
        <w:rPr>
          <w:rFonts w:ascii="Times New Roman" w:hAnsi="Times New Roman"/>
          <w:sz w:val="24"/>
          <w:szCs w:val="24"/>
        </w:rPr>
        <w:t xml:space="preserve">der erste Zeitpunkt in der Zeitachse erhält den Wert 0.0, der letzte Zeitpunkt den Wert, der dem Ende der Aufnahme entspricht. </w:t>
      </w:r>
    </w:p>
    <w:p w:rsidR="008A1DF2" w:rsidRPr="00B367B6" w:rsidRDefault="008A1DF2" w:rsidP="008A1DF2">
      <w:pPr>
        <w:numPr>
          <w:ilvl w:val="0"/>
          <w:numId w:val="42"/>
        </w:numPr>
        <w:rPr>
          <w:rFonts w:ascii="Times New Roman" w:hAnsi="Times New Roman"/>
          <w:sz w:val="24"/>
          <w:szCs w:val="24"/>
        </w:rPr>
      </w:pPr>
      <w:r w:rsidRPr="00B367B6">
        <w:rPr>
          <w:rFonts w:ascii="Times New Roman" w:hAnsi="Times New Roman"/>
          <w:sz w:val="24"/>
          <w:szCs w:val="24"/>
          <w:shd w:val="clear" w:color="auto" w:fill="D9D9D9"/>
        </w:rPr>
        <w:t>Auto remove unused timeline items after merge:</w:t>
      </w:r>
      <w:r w:rsidRPr="00B367B6">
        <w:rPr>
          <w:rFonts w:ascii="Times New Roman" w:hAnsi="Times New Roman"/>
          <w:sz w:val="24"/>
          <w:szCs w:val="24"/>
        </w:rPr>
        <w:t xml:space="preserve"> wenn diese Option ausgewählt ist, wird </w:t>
      </w:r>
      <w:r w:rsidRPr="00B367B6">
        <w:rPr>
          <w:rFonts w:ascii="Times New Roman" w:hAnsi="Times New Roman"/>
          <w:sz w:val="24"/>
          <w:szCs w:val="24"/>
        </w:rPr>
        <w:lastRenderedPageBreak/>
        <w:t>nach dem Zusammenlegen von Ereignissen automatisch überprüft, ob die Zeitachse u</w:t>
      </w:r>
      <w:r w:rsidRPr="00B367B6">
        <w:rPr>
          <w:rFonts w:ascii="Times New Roman" w:hAnsi="Times New Roman"/>
          <w:sz w:val="24"/>
          <w:szCs w:val="24"/>
        </w:rPr>
        <w:t>n</w:t>
      </w:r>
      <w:r w:rsidRPr="00B367B6">
        <w:rPr>
          <w:rFonts w:ascii="Times New Roman" w:hAnsi="Times New Roman"/>
          <w:sz w:val="24"/>
          <w:szCs w:val="24"/>
        </w:rPr>
        <w:t>genutzte Zeitpunkte enthält. Falls ja, werden diese entfernt.</w:t>
      </w:r>
    </w:p>
    <w:p w:rsidR="00EF511D" w:rsidRPr="00B367B6" w:rsidRDefault="00EF511D">
      <w:pPr>
        <w:rPr>
          <w:rFonts w:ascii="Times New Roman" w:hAnsi="Times New Roman"/>
          <w:sz w:val="24"/>
          <w:szCs w:val="24"/>
        </w:rPr>
      </w:pPr>
    </w:p>
    <w:p w:rsidR="000D29D8" w:rsidRPr="00B367B6" w:rsidRDefault="000D29D8" w:rsidP="00B445B1">
      <w:pPr>
        <w:pStyle w:val="Standard-BlockCharCharChar"/>
        <w:ind w:left="567" w:hanging="567"/>
        <w:rPr>
          <w:szCs w:val="24"/>
        </w:rPr>
      </w:pPr>
      <w:r w:rsidRPr="00B367B6">
        <w:rPr>
          <w:szCs w:val="24"/>
        </w:rPr>
        <w:t>7</w:t>
      </w:r>
      <w:r w:rsidRPr="004A652E">
        <w:rPr>
          <w:szCs w:val="24"/>
        </w:rPr>
        <w:t xml:space="preserve">. </w:t>
      </w:r>
      <w:r w:rsidR="00E138D7" w:rsidRPr="004A652E">
        <w:rPr>
          <w:szCs w:val="24"/>
          <w:shd w:val="clear" w:color="auto" w:fill="D9D9D9"/>
        </w:rPr>
        <w:t>Paths</w:t>
      </w:r>
      <w:r w:rsidRPr="004A652E">
        <w:rPr>
          <w:szCs w:val="24"/>
          <w:shd w:val="clear" w:color="auto" w:fill="D9D9D9"/>
        </w:rPr>
        <w:t>:</w:t>
      </w:r>
      <w:r w:rsidRPr="004A652E">
        <w:rPr>
          <w:szCs w:val="24"/>
        </w:rPr>
        <w:t xml:space="preserve"> </w:t>
      </w:r>
      <w:r w:rsidR="00B445B1" w:rsidRPr="004A652E">
        <w:rPr>
          <w:szCs w:val="24"/>
        </w:rPr>
        <w:t xml:space="preserve">Unter </w:t>
      </w:r>
      <w:r w:rsidR="00B445B1" w:rsidRPr="00B367B6">
        <w:rPr>
          <w:szCs w:val="24"/>
        </w:rPr>
        <w:t xml:space="preserve">diesem Punkt können Sie </w:t>
      </w:r>
      <w:r w:rsidR="00E138D7" w:rsidRPr="00B367B6">
        <w:rPr>
          <w:szCs w:val="24"/>
        </w:rPr>
        <w:t xml:space="preserve">erstens </w:t>
      </w:r>
      <w:r w:rsidR="00B445B1" w:rsidRPr="00B367B6">
        <w:rPr>
          <w:szCs w:val="24"/>
        </w:rPr>
        <w:t>einstellen, in welches Verzeichnis der Partitur-Editor die Log-Datei (Datei mit Fehlermeldungen etc.</w:t>
      </w:r>
      <w:r w:rsidR="004A652E">
        <w:rPr>
          <w:szCs w:val="24"/>
        </w:rPr>
        <w:t xml:space="preserve">: </w:t>
      </w:r>
      <w:r w:rsidR="00F70807">
        <w:rPr>
          <w:szCs w:val="24"/>
        </w:rPr>
        <w:t>„</w:t>
      </w:r>
      <w:r w:rsidR="00E138D7" w:rsidRPr="00B367B6">
        <w:rPr>
          <w:szCs w:val="24"/>
        </w:rPr>
        <w:t>Log file directory</w:t>
      </w:r>
      <w:r w:rsidR="00F70807">
        <w:rPr>
          <w:szCs w:val="24"/>
        </w:rPr>
        <w:t>“</w:t>
      </w:r>
      <w:r w:rsidR="00B445B1" w:rsidRPr="00B367B6">
        <w:rPr>
          <w:szCs w:val="24"/>
        </w:rPr>
        <w:t>) schreibt</w:t>
      </w:r>
      <w:r w:rsidR="00E138D7" w:rsidRPr="00B367B6">
        <w:rPr>
          <w:szCs w:val="24"/>
        </w:rPr>
        <w:t>. Zweitens können Sie an</w:t>
      </w:r>
      <w:r w:rsidR="004A652E">
        <w:rPr>
          <w:szCs w:val="24"/>
        </w:rPr>
        <w:t>geben, in welchem Verzeichnis (</w:t>
      </w:r>
      <w:r w:rsidR="00F70807">
        <w:rPr>
          <w:szCs w:val="24"/>
        </w:rPr>
        <w:t>„</w:t>
      </w:r>
      <w:r w:rsidR="00E138D7" w:rsidRPr="00B367B6">
        <w:rPr>
          <w:szCs w:val="24"/>
        </w:rPr>
        <w:t>Praat directory</w:t>
      </w:r>
      <w:r w:rsidR="00F70807">
        <w:rPr>
          <w:szCs w:val="24"/>
        </w:rPr>
        <w:t>“</w:t>
      </w:r>
      <w:r w:rsidR="00E138D7" w:rsidRPr="00B367B6">
        <w:rPr>
          <w:szCs w:val="24"/>
        </w:rPr>
        <w:t>) sich die Pr</w:t>
      </w:r>
      <w:r w:rsidR="00E138D7" w:rsidRPr="00B367B6">
        <w:rPr>
          <w:szCs w:val="24"/>
        </w:rPr>
        <w:t>o</w:t>
      </w:r>
      <w:r w:rsidR="00E138D7" w:rsidRPr="00B367B6">
        <w:rPr>
          <w:szCs w:val="24"/>
        </w:rPr>
        <w:t>gramme praat.exe und sendpraat.exe befinden, die für die Verwendung des Praat Panels (siehe oben) benötigt werden.</w:t>
      </w:r>
    </w:p>
    <w:p w:rsidR="00E138D7" w:rsidRPr="00B367B6" w:rsidRDefault="00E138D7" w:rsidP="00B445B1">
      <w:pPr>
        <w:pStyle w:val="Standard-BlockCharCharChar"/>
        <w:ind w:left="567" w:hanging="567"/>
        <w:rPr>
          <w:szCs w:val="24"/>
        </w:rPr>
      </w:pPr>
    </w:p>
    <w:p w:rsidR="00E138D7" w:rsidRPr="00B367B6" w:rsidRDefault="00F17B16" w:rsidP="0020015E">
      <w:pPr>
        <w:pStyle w:val="Standard-BlockCharCharChar"/>
        <w:ind w:left="567" w:hanging="567"/>
        <w:jc w:val="center"/>
        <w:rPr>
          <w:szCs w:val="24"/>
        </w:rPr>
      </w:pPr>
      <w:r w:rsidRPr="00B367B6">
        <w:rPr>
          <w:noProof/>
          <w:szCs w:val="24"/>
        </w:rPr>
        <w:drawing>
          <wp:inline distT="0" distB="0" distL="0" distR="0" wp14:anchorId="1FE507DB" wp14:editId="306B1B33">
            <wp:extent cx="4076700" cy="2095500"/>
            <wp:effectExtent l="0" t="0" r="0" b="0"/>
            <wp:docPr id="95" name="Bild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76700" cy="2095500"/>
                    </a:xfrm>
                    <a:prstGeom prst="rect">
                      <a:avLst/>
                    </a:prstGeom>
                    <a:noFill/>
                    <a:ln>
                      <a:noFill/>
                    </a:ln>
                  </pic:spPr>
                </pic:pic>
              </a:graphicData>
            </a:graphic>
          </wp:inline>
        </w:drawing>
      </w:r>
    </w:p>
    <w:p w:rsidR="000D29D8" w:rsidRPr="00B367B6" w:rsidRDefault="000D29D8">
      <w:pPr>
        <w:rPr>
          <w:rFonts w:ascii="Times New Roman" w:hAnsi="Times New Roman"/>
          <w:sz w:val="24"/>
          <w:szCs w:val="24"/>
        </w:rPr>
      </w:pPr>
    </w:p>
    <w:p w:rsidR="000D29D8" w:rsidRPr="00B367B6" w:rsidRDefault="000D29D8">
      <w:pPr>
        <w:rPr>
          <w:rFonts w:ascii="Times New Roman" w:hAnsi="Times New Roman"/>
          <w:sz w:val="24"/>
          <w:szCs w:val="24"/>
        </w:rPr>
      </w:pPr>
      <w:r w:rsidRPr="00B367B6">
        <w:rPr>
          <w:rFonts w:ascii="Times New Roman" w:hAnsi="Times New Roman"/>
          <w:sz w:val="24"/>
          <w:szCs w:val="24"/>
        </w:rPr>
        <w:t xml:space="preserve">8. </w:t>
      </w:r>
      <w:r w:rsidRPr="004A652E">
        <w:rPr>
          <w:rFonts w:ascii="Times New Roman" w:hAnsi="Times New Roman"/>
          <w:sz w:val="24"/>
          <w:szCs w:val="24"/>
          <w:shd w:val="clear" w:color="auto" w:fill="D9D9D9"/>
        </w:rPr>
        <w:t>Menus:</w:t>
      </w:r>
      <w:r w:rsidRPr="004A652E">
        <w:rPr>
          <w:rFonts w:ascii="Times New Roman" w:hAnsi="Times New Roman"/>
          <w:sz w:val="24"/>
          <w:szCs w:val="24"/>
        </w:rPr>
        <w:t xml:space="preserve"> </w:t>
      </w:r>
      <w:r w:rsidR="00B445B1" w:rsidRPr="004A652E">
        <w:rPr>
          <w:rFonts w:ascii="Times New Roman" w:hAnsi="Times New Roman"/>
          <w:sz w:val="24"/>
          <w:szCs w:val="24"/>
        </w:rPr>
        <w:t xml:space="preserve">Über </w:t>
      </w:r>
      <w:r w:rsidR="00B445B1" w:rsidRPr="00B367B6">
        <w:rPr>
          <w:rFonts w:ascii="Times New Roman" w:hAnsi="Times New Roman"/>
          <w:sz w:val="24"/>
          <w:szCs w:val="24"/>
        </w:rPr>
        <w:t>diesen Punkt können Sie projektspezifische Menüs ein- bzw. ausblenden.</w:t>
      </w:r>
    </w:p>
    <w:p w:rsidR="0020015E" w:rsidRPr="00B367B6" w:rsidRDefault="0020015E">
      <w:pPr>
        <w:rPr>
          <w:rFonts w:ascii="Times New Roman" w:hAnsi="Times New Roman"/>
          <w:sz w:val="24"/>
          <w:szCs w:val="24"/>
        </w:rPr>
      </w:pPr>
    </w:p>
    <w:p w:rsidR="0020015E" w:rsidRPr="00B367B6" w:rsidRDefault="00F17B16" w:rsidP="0020015E">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17FF47AD" wp14:editId="376D6AA6">
            <wp:extent cx="3190875" cy="2085975"/>
            <wp:effectExtent l="0" t="0" r="9525" b="9525"/>
            <wp:docPr id="96"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90875" cy="2085975"/>
                    </a:xfrm>
                    <a:prstGeom prst="rect">
                      <a:avLst/>
                    </a:prstGeom>
                    <a:noFill/>
                    <a:ln>
                      <a:noFill/>
                    </a:ln>
                  </pic:spPr>
                </pic:pic>
              </a:graphicData>
            </a:graphic>
          </wp:inline>
        </w:drawing>
      </w:r>
    </w:p>
    <w:p w:rsidR="0020015E" w:rsidRPr="00B367B6" w:rsidRDefault="0020015E">
      <w:pPr>
        <w:rPr>
          <w:rFonts w:ascii="Times New Roman" w:hAnsi="Times New Roman"/>
          <w:sz w:val="24"/>
          <w:szCs w:val="24"/>
        </w:rPr>
      </w:pPr>
    </w:p>
    <w:p w:rsidR="000D29D8" w:rsidRPr="00355B2A" w:rsidRDefault="000D29D8">
      <w:pPr>
        <w:rPr>
          <w:rFonts w:ascii="Times New Roman" w:hAnsi="Times New Roman"/>
        </w:rPr>
      </w:pPr>
    </w:p>
    <w:p w:rsidR="00D8108D" w:rsidRPr="00355B2A" w:rsidRDefault="00D8108D" w:rsidP="004A652E">
      <w:pPr>
        <w:pStyle w:val="berschrift3"/>
      </w:pPr>
      <w:bookmarkStart w:id="244" w:name="_Toc55213823"/>
      <w:bookmarkStart w:id="245" w:name="_Toc69129810"/>
      <w:bookmarkStart w:id="246" w:name="_Toc69129951"/>
      <w:bookmarkStart w:id="247" w:name="_Ref108437726"/>
      <w:bookmarkStart w:id="248" w:name="_Toc398708159"/>
      <w:r w:rsidRPr="004A652E">
        <w:t>Edit</w:t>
      </w:r>
      <w:r w:rsidRPr="00355B2A">
        <w:t> &gt; Partitur preferencess…</w:t>
      </w:r>
      <w:bookmarkEnd w:id="244"/>
      <w:bookmarkEnd w:id="245"/>
      <w:bookmarkEnd w:id="246"/>
      <w:bookmarkEnd w:id="247"/>
      <w:bookmarkEnd w:id="248"/>
    </w:p>
    <w:p w:rsidR="00D8108D" w:rsidRPr="00B367B6" w:rsidRDefault="00D8108D" w:rsidP="0068249E">
      <w:pPr>
        <w:pStyle w:val="Standard-BlockCharCharChar"/>
        <w:keepNext/>
        <w:rPr>
          <w:szCs w:val="24"/>
        </w:rPr>
      </w:pPr>
      <w:r w:rsidRPr="00B367B6">
        <w:rPr>
          <w:szCs w:val="24"/>
        </w:rPr>
        <w:lastRenderedPageBreak/>
        <w:t>Öffnet einen Dialog zum Festlegen von Parametern für die Ausgabe als Partitur auf einem Dr</w:t>
      </w:r>
      <w:r w:rsidRPr="00B367B6">
        <w:rPr>
          <w:szCs w:val="24"/>
        </w:rPr>
        <w:t>u</w:t>
      </w:r>
      <w:r w:rsidRPr="00B367B6">
        <w:rPr>
          <w:szCs w:val="24"/>
        </w:rPr>
        <w:t>cker, als RTF-Datei, als HTML-D</w:t>
      </w:r>
      <w:r w:rsidR="004A652E">
        <w:rPr>
          <w:szCs w:val="24"/>
        </w:rPr>
        <w:t xml:space="preserve">atei oder als XML-Datei (siehe </w:t>
      </w:r>
      <w:r w:rsidR="004A652E" w:rsidRPr="009D5612">
        <w:rPr>
          <w:rStyle w:val="Menufunction"/>
        </w:rPr>
        <w:t>File &gt; Output...</w:t>
      </w:r>
      <w:r w:rsidRPr="00B367B6">
        <w:rPr>
          <w:szCs w:val="24"/>
        </w:rPr>
        <w:t>). Der Di</w:t>
      </w:r>
      <w:r w:rsidRPr="00B367B6">
        <w:rPr>
          <w:szCs w:val="24"/>
        </w:rPr>
        <w:t>a</w:t>
      </w:r>
      <w:r w:rsidRPr="00B367B6">
        <w:rPr>
          <w:szCs w:val="24"/>
        </w:rPr>
        <w:t>log ist in fünf Unterpunkte unterteilt:</w:t>
      </w:r>
    </w:p>
    <w:p w:rsidR="00D8108D" w:rsidRPr="00355B2A" w:rsidRDefault="00D8108D" w:rsidP="0068249E">
      <w:pPr>
        <w:pStyle w:val="Standard-BlockCharCharChar"/>
        <w:keepNext/>
      </w:pPr>
    </w:p>
    <w:p w:rsidR="00D8108D" w:rsidRPr="00355B2A" w:rsidRDefault="00F17B16" w:rsidP="0068249E">
      <w:pPr>
        <w:pStyle w:val="BildChar"/>
        <w:keepNext/>
      </w:pPr>
      <w:r w:rsidRPr="00355B2A">
        <w:rPr>
          <w:noProof/>
        </w:rPr>
        <w:drawing>
          <wp:inline distT="0" distB="0" distL="0" distR="0" wp14:anchorId="7BA141FC" wp14:editId="746D5F06">
            <wp:extent cx="2447925" cy="3038475"/>
            <wp:effectExtent l="0" t="0" r="9525" b="9525"/>
            <wp:docPr id="97" name="Bild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47925" cy="3038475"/>
                    </a:xfrm>
                    <a:prstGeom prst="rect">
                      <a:avLst/>
                    </a:prstGeom>
                    <a:noFill/>
                    <a:ln>
                      <a:noFill/>
                    </a:ln>
                  </pic:spPr>
                </pic:pic>
              </a:graphicData>
            </a:graphic>
          </wp:inline>
        </w:drawing>
      </w:r>
    </w:p>
    <w:p w:rsidR="00D8108D" w:rsidRPr="00355B2A" w:rsidRDefault="00D8108D" w:rsidP="00D8108D">
      <w:pPr>
        <w:pStyle w:val="Standard-BlockCharCharChar"/>
      </w:pPr>
    </w:p>
    <w:p w:rsidR="00D8108D" w:rsidRPr="00B367B6" w:rsidRDefault="00D8108D" w:rsidP="00D8108D">
      <w:pPr>
        <w:pStyle w:val="Standard-BlockCharCharChar"/>
        <w:rPr>
          <w:szCs w:val="24"/>
        </w:rPr>
      </w:pPr>
      <w:r w:rsidRPr="00B367B6">
        <w:rPr>
          <w:szCs w:val="24"/>
        </w:rPr>
        <w:t xml:space="preserve">Unter dem Reiter </w:t>
      </w:r>
      <w:r w:rsidR="00F70807">
        <w:rPr>
          <w:szCs w:val="24"/>
        </w:rPr>
        <w:t>„</w:t>
      </w:r>
      <w:r w:rsidRPr="00B367B6">
        <w:rPr>
          <w:szCs w:val="24"/>
        </w:rPr>
        <w:t>Break</w:t>
      </w:r>
      <w:r w:rsidR="00F70807">
        <w:rPr>
          <w:szCs w:val="24"/>
        </w:rPr>
        <w:t>“</w:t>
      </w:r>
      <w:r w:rsidRPr="00B367B6">
        <w:rPr>
          <w:szCs w:val="24"/>
        </w:rPr>
        <w:t xml:space="preserve"> werden Parameter für den Zeilen- bzw. Seitenumbruch festgelegt:</w:t>
      </w:r>
    </w:p>
    <w:p w:rsidR="00D8108D" w:rsidRPr="00B367B6" w:rsidRDefault="00D8108D" w:rsidP="00D8108D">
      <w:pPr>
        <w:pStyle w:val="Aufzhlungszeichen1"/>
        <w:rPr>
          <w:szCs w:val="24"/>
        </w:rPr>
      </w:pPr>
      <w:r w:rsidRPr="00B367B6">
        <w:rPr>
          <w:szCs w:val="24"/>
          <w:shd w:val="clear" w:color="auto" w:fill="D9D9D9"/>
        </w:rPr>
        <w:t>Respect word boundaries:</w:t>
      </w:r>
      <w:r w:rsidRPr="00B367B6">
        <w:rPr>
          <w:szCs w:val="24"/>
        </w:rPr>
        <w:t xml:space="preserve"> legt fest, ob beim Umbruch auf Wortgrenzen (Leerzeichen, Apostroph, Bindestrich) Rücksicht genommen werden soll, d. h. ob Umbrüche mitten im Wort verhindert werden sollen.</w:t>
      </w:r>
    </w:p>
    <w:p w:rsidR="00D8108D" w:rsidRPr="00B367B6" w:rsidRDefault="00D8108D" w:rsidP="00D8108D">
      <w:pPr>
        <w:pStyle w:val="Aufzhlungszeichen1"/>
        <w:rPr>
          <w:szCs w:val="24"/>
        </w:rPr>
      </w:pPr>
      <w:r w:rsidRPr="00B367B6">
        <w:rPr>
          <w:szCs w:val="24"/>
          <w:shd w:val="clear" w:color="auto" w:fill="D9D9D9"/>
        </w:rPr>
        <w:t>Horizontal tolerance:</w:t>
      </w:r>
      <w:r w:rsidRPr="00B367B6">
        <w:rPr>
          <w:szCs w:val="24"/>
        </w:rPr>
        <w:t xml:space="preserve"> legt einen Toleranzbereich für die Umbruchbreite fest. Je größer dieser Wert ist, desto weniger werden kleinere Einheiten beim Umbruch </w:t>
      </w:r>
      <w:r w:rsidR="00F70807">
        <w:rPr>
          <w:szCs w:val="24"/>
        </w:rPr>
        <w:t>„</w:t>
      </w:r>
      <w:r w:rsidRPr="00B367B6">
        <w:rPr>
          <w:szCs w:val="24"/>
        </w:rPr>
        <w:t>zerstückelt</w:t>
      </w:r>
      <w:r w:rsidR="00F70807">
        <w:rPr>
          <w:szCs w:val="24"/>
        </w:rPr>
        <w:t>“</w:t>
      </w:r>
      <w:r w:rsidRPr="00B367B6">
        <w:rPr>
          <w:szCs w:val="24"/>
        </w:rPr>
        <w:t>, desto mehr Partiturflächen ergeben sich aber auch.</w:t>
      </w:r>
    </w:p>
    <w:p w:rsidR="00D8108D" w:rsidRPr="00B367B6" w:rsidRDefault="00D8108D" w:rsidP="00D8108D">
      <w:pPr>
        <w:pStyle w:val="Aufzhlungszeichen1"/>
        <w:rPr>
          <w:szCs w:val="24"/>
        </w:rPr>
      </w:pPr>
      <w:r w:rsidRPr="00B367B6">
        <w:rPr>
          <w:szCs w:val="24"/>
          <w:shd w:val="clear" w:color="auto" w:fill="D9D9D9"/>
        </w:rPr>
        <w:t>Vertical tolerance:</w:t>
      </w:r>
      <w:r w:rsidRPr="00B367B6">
        <w:rPr>
          <w:szCs w:val="24"/>
        </w:rPr>
        <w:t xml:space="preserve"> legt einen Toleranzbereich für den Seitenumbruch fest. Sollten Sie mit dem Seitenumbruch Probleme haben (das kann z. B. in Abhängigkeit vom Drucker vorkommen), passen Sie diesen Wert an.</w:t>
      </w:r>
    </w:p>
    <w:p w:rsidR="00D8108D" w:rsidRPr="00B367B6" w:rsidRDefault="00D8108D" w:rsidP="00D8108D">
      <w:pPr>
        <w:pStyle w:val="Aufzhlungszeichen1"/>
        <w:rPr>
          <w:szCs w:val="24"/>
        </w:rPr>
      </w:pPr>
      <w:r w:rsidRPr="00B367B6">
        <w:rPr>
          <w:szCs w:val="24"/>
          <w:shd w:val="clear" w:color="auto" w:fill="D9D9D9"/>
        </w:rPr>
        <w:t>Additional label space</w:t>
      </w:r>
      <w:r w:rsidRPr="00AC5755">
        <w:rPr>
          <w:szCs w:val="24"/>
          <w:shd w:val="clear" w:color="auto" w:fill="D9D9D9"/>
        </w:rPr>
        <w:t>:</w:t>
      </w:r>
      <w:r w:rsidRPr="00B367B6">
        <w:rPr>
          <w:szCs w:val="24"/>
        </w:rPr>
        <w:t xml:space="preserve"> legt einen zusätzlichen Leerraum zwischen den Spurlabels und dem ersten Eintrag fest.</w:t>
      </w:r>
    </w:p>
    <w:p w:rsidR="00D8108D" w:rsidRPr="00B367B6" w:rsidRDefault="00D8108D" w:rsidP="00D8108D">
      <w:pPr>
        <w:pStyle w:val="Aufzhlungszeichen1"/>
        <w:rPr>
          <w:szCs w:val="24"/>
        </w:rPr>
      </w:pPr>
      <w:r w:rsidRPr="00B367B6">
        <w:rPr>
          <w:szCs w:val="24"/>
          <w:shd w:val="clear" w:color="auto" w:fill="D9D9D9"/>
        </w:rPr>
        <w:t>Remove Empty Lines:</w:t>
      </w:r>
      <w:r w:rsidRPr="00B367B6">
        <w:rPr>
          <w:szCs w:val="24"/>
        </w:rPr>
        <w:t xml:space="preserve"> legt fest, ob durch den Umbruch entstandene Leerzeilen en</w:t>
      </w:r>
      <w:r w:rsidRPr="00B367B6">
        <w:rPr>
          <w:szCs w:val="24"/>
        </w:rPr>
        <w:t>t</w:t>
      </w:r>
      <w:r w:rsidRPr="00B367B6">
        <w:rPr>
          <w:szCs w:val="24"/>
        </w:rPr>
        <w:t>fernt werden sollen.</w:t>
      </w:r>
    </w:p>
    <w:p w:rsidR="00D8108D" w:rsidRPr="00B367B6" w:rsidRDefault="00D8108D" w:rsidP="00D8108D">
      <w:pPr>
        <w:pStyle w:val="Aufzhlungszeichen1"/>
        <w:rPr>
          <w:szCs w:val="24"/>
        </w:rPr>
      </w:pPr>
      <w:r w:rsidRPr="00B367B6">
        <w:rPr>
          <w:szCs w:val="24"/>
          <w:shd w:val="clear" w:color="auto" w:fill="D9D9D9"/>
        </w:rPr>
        <w:t>Number partitur areas:</w:t>
      </w:r>
      <w:r w:rsidRPr="00B367B6">
        <w:rPr>
          <w:szCs w:val="24"/>
        </w:rPr>
        <w:t xml:space="preserve"> legt fest, ob die Partiturflächen (</w:t>
      </w:r>
      <w:r w:rsidR="00F70807">
        <w:rPr>
          <w:szCs w:val="24"/>
        </w:rPr>
        <w:t>„</w:t>
      </w:r>
      <w:r w:rsidRPr="00B367B6">
        <w:rPr>
          <w:szCs w:val="24"/>
        </w:rPr>
        <w:t>Partitur Areas</w:t>
      </w:r>
      <w:r w:rsidR="00F70807">
        <w:rPr>
          <w:szCs w:val="24"/>
        </w:rPr>
        <w:t>“</w:t>
      </w:r>
      <w:r w:rsidRPr="00B367B6">
        <w:rPr>
          <w:szCs w:val="24"/>
        </w:rPr>
        <w:t>) durchnumm</w:t>
      </w:r>
      <w:r w:rsidRPr="00B367B6">
        <w:rPr>
          <w:szCs w:val="24"/>
        </w:rPr>
        <w:t>e</w:t>
      </w:r>
      <w:r w:rsidRPr="00B367B6">
        <w:rPr>
          <w:szCs w:val="24"/>
        </w:rPr>
        <w:t>riert werden sollen.</w:t>
      </w:r>
    </w:p>
    <w:p w:rsidR="00D8108D" w:rsidRPr="00B367B6" w:rsidRDefault="00D8108D" w:rsidP="00D8108D">
      <w:pPr>
        <w:pStyle w:val="Aufzhlungszeichen1"/>
        <w:rPr>
          <w:szCs w:val="24"/>
        </w:rPr>
      </w:pPr>
      <w:r w:rsidRPr="00B367B6">
        <w:rPr>
          <w:szCs w:val="24"/>
          <w:shd w:val="clear" w:color="auto" w:fill="D9D9D9"/>
        </w:rPr>
        <w:t>Smooth right boundaries:</w:t>
      </w:r>
      <w:r w:rsidRPr="00B367B6">
        <w:rPr>
          <w:szCs w:val="24"/>
        </w:rPr>
        <w:t xml:space="preserve"> legt fest, ob die rechten Partiturflächenbegrenzungen auf e</w:t>
      </w:r>
      <w:r w:rsidRPr="00B367B6">
        <w:rPr>
          <w:szCs w:val="24"/>
        </w:rPr>
        <w:t>i</w:t>
      </w:r>
      <w:r w:rsidRPr="00B367B6">
        <w:rPr>
          <w:szCs w:val="24"/>
        </w:rPr>
        <w:t>ne Linie geglättet werden sollen (funktioniert nur bei Drucker- und RTF-Ausgabe, nicht bei HTML-Ausgabe).</w:t>
      </w:r>
    </w:p>
    <w:p w:rsidR="00D8108D" w:rsidRPr="00B367B6" w:rsidRDefault="00D8108D" w:rsidP="00D8108D">
      <w:pPr>
        <w:pStyle w:val="Aufzhlungszeichen1"/>
        <w:rPr>
          <w:szCs w:val="24"/>
        </w:rPr>
      </w:pPr>
      <w:r w:rsidRPr="00B367B6">
        <w:rPr>
          <w:szCs w:val="24"/>
          <w:shd w:val="clear" w:color="auto" w:fill="D9D9D9"/>
        </w:rPr>
        <w:t>Save space:</w:t>
      </w:r>
      <w:r w:rsidRPr="00B367B6">
        <w:rPr>
          <w:szCs w:val="24"/>
        </w:rPr>
        <w:t xml:space="preserve"> legt fest, ob bei der Ausgabe nach Umbruch an Leerzeilen </w:t>
      </w:r>
      <w:r w:rsidR="00F70807">
        <w:rPr>
          <w:szCs w:val="24"/>
        </w:rPr>
        <w:t>„</w:t>
      </w:r>
      <w:r w:rsidRPr="00B367B6">
        <w:rPr>
          <w:szCs w:val="24"/>
        </w:rPr>
        <w:t>gespart</w:t>
      </w:r>
      <w:r w:rsidR="00F70807">
        <w:rPr>
          <w:szCs w:val="24"/>
        </w:rPr>
        <w:t>“</w:t>
      </w:r>
      <w:r w:rsidRPr="00B367B6">
        <w:rPr>
          <w:szCs w:val="24"/>
        </w:rPr>
        <w:t xml:space="preserve"> we</w:t>
      </w:r>
      <w:r w:rsidRPr="00B367B6">
        <w:rPr>
          <w:szCs w:val="24"/>
        </w:rPr>
        <w:t>r</w:t>
      </w:r>
      <w:r w:rsidRPr="00B367B6">
        <w:rPr>
          <w:szCs w:val="24"/>
        </w:rPr>
        <w:t>den soll. Die Partiturnummerierung wird in diesem Falle leicht eingerückt:</w:t>
      </w:r>
    </w:p>
    <w:p w:rsidR="00D8108D" w:rsidRPr="00B367B6" w:rsidRDefault="00D8108D" w:rsidP="00D8108D">
      <w:pPr>
        <w:pStyle w:val="Standard-BlockCharCharChar"/>
        <w:rPr>
          <w:szCs w:val="24"/>
        </w:rPr>
      </w:pPr>
    </w:p>
    <w:tbl>
      <w:tblPr>
        <w:tblW w:w="9458" w:type="dxa"/>
        <w:tblInd w:w="482" w:type="dxa"/>
        <w:tblLook w:val="00A0" w:firstRow="1" w:lastRow="0" w:firstColumn="1" w:lastColumn="0" w:noHBand="0" w:noVBand="0"/>
      </w:tblPr>
      <w:tblGrid>
        <w:gridCol w:w="4729"/>
        <w:gridCol w:w="4729"/>
      </w:tblGrid>
      <w:tr w:rsidR="00D8108D" w:rsidRPr="00B367B6">
        <w:tc>
          <w:tcPr>
            <w:tcW w:w="4729" w:type="dxa"/>
          </w:tcPr>
          <w:p w:rsidR="00D8108D" w:rsidRPr="00B367B6" w:rsidRDefault="00D8108D">
            <w:pPr>
              <w:keepNext/>
              <w:tabs>
                <w:tab w:val="clear" w:pos="482"/>
                <w:tab w:val="left" w:pos="361"/>
              </w:tabs>
              <w:rPr>
                <w:rFonts w:ascii="Times New Roman" w:hAnsi="Times New Roman"/>
                <w:sz w:val="24"/>
                <w:szCs w:val="24"/>
              </w:rPr>
              <w:pPrChange w:id="249" w:author="Karolina Kaminska" w:date="2014-08-26T11:43:00Z">
                <w:pPr>
                  <w:keepNext/>
                </w:pPr>
              </w:pPrChange>
            </w:pPr>
            <w:r w:rsidRPr="00B367B6">
              <w:rPr>
                <w:rFonts w:ascii="Times New Roman" w:hAnsi="Times New Roman"/>
                <w:sz w:val="24"/>
                <w:szCs w:val="24"/>
              </w:rPr>
              <w:lastRenderedPageBreak/>
              <w:t xml:space="preserve">Option </w:t>
            </w:r>
            <w:r w:rsidR="00F70807">
              <w:rPr>
                <w:rFonts w:ascii="Times New Roman" w:hAnsi="Times New Roman"/>
                <w:sz w:val="24"/>
                <w:szCs w:val="24"/>
              </w:rPr>
              <w:t>„</w:t>
            </w:r>
            <w:r w:rsidRPr="00B367B6">
              <w:rPr>
                <w:rFonts w:ascii="Times New Roman" w:hAnsi="Times New Roman"/>
                <w:sz w:val="24"/>
                <w:szCs w:val="24"/>
              </w:rPr>
              <w:t>Save Space</w:t>
            </w:r>
            <w:r w:rsidR="00F70807">
              <w:rPr>
                <w:rFonts w:ascii="Times New Roman" w:hAnsi="Times New Roman"/>
                <w:sz w:val="24"/>
                <w:szCs w:val="24"/>
              </w:rPr>
              <w:t>“</w:t>
            </w:r>
            <w:r w:rsidRPr="00B367B6">
              <w:rPr>
                <w:rFonts w:ascii="Times New Roman" w:hAnsi="Times New Roman"/>
                <w:sz w:val="24"/>
                <w:szCs w:val="24"/>
              </w:rPr>
              <w:t xml:space="preserve"> deaktiviert:</w:t>
            </w:r>
          </w:p>
        </w:tc>
        <w:tc>
          <w:tcPr>
            <w:tcW w:w="4729" w:type="dxa"/>
          </w:tcPr>
          <w:p w:rsidR="00D8108D" w:rsidRPr="00B367B6" w:rsidRDefault="00D8108D">
            <w:pPr>
              <w:keepNext/>
              <w:tabs>
                <w:tab w:val="clear" w:pos="482"/>
                <w:tab w:val="left" w:pos="361"/>
              </w:tabs>
              <w:rPr>
                <w:rFonts w:ascii="Times New Roman" w:hAnsi="Times New Roman"/>
                <w:sz w:val="24"/>
                <w:szCs w:val="24"/>
              </w:rPr>
              <w:pPrChange w:id="250" w:author="Karolina Kaminska" w:date="2014-08-26T11:43:00Z">
                <w:pPr>
                  <w:keepNext/>
                </w:pPr>
              </w:pPrChange>
            </w:pPr>
            <w:r w:rsidRPr="00B367B6">
              <w:rPr>
                <w:rFonts w:ascii="Times New Roman" w:hAnsi="Times New Roman"/>
                <w:sz w:val="24"/>
                <w:szCs w:val="24"/>
              </w:rPr>
              <w:t xml:space="preserve">Option </w:t>
            </w:r>
            <w:r w:rsidR="00F70807">
              <w:rPr>
                <w:rFonts w:ascii="Times New Roman" w:hAnsi="Times New Roman"/>
                <w:sz w:val="24"/>
                <w:szCs w:val="24"/>
              </w:rPr>
              <w:t>„</w:t>
            </w:r>
            <w:r w:rsidRPr="00B367B6">
              <w:rPr>
                <w:rFonts w:ascii="Times New Roman" w:hAnsi="Times New Roman"/>
                <w:sz w:val="24"/>
                <w:szCs w:val="24"/>
              </w:rPr>
              <w:t>Save Space</w:t>
            </w:r>
            <w:r w:rsidR="00F70807">
              <w:rPr>
                <w:rFonts w:ascii="Times New Roman" w:hAnsi="Times New Roman"/>
                <w:sz w:val="24"/>
                <w:szCs w:val="24"/>
              </w:rPr>
              <w:t>“</w:t>
            </w:r>
            <w:r w:rsidRPr="00B367B6">
              <w:rPr>
                <w:rFonts w:ascii="Times New Roman" w:hAnsi="Times New Roman"/>
                <w:sz w:val="24"/>
                <w:szCs w:val="24"/>
              </w:rPr>
              <w:t xml:space="preserve"> aktiviert:</w:t>
            </w:r>
          </w:p>
          <w:p w:rsidR="00D8108D" w:rsidRPr="00B367B6" w:rsidRDefault="00D8108D">
            <w:pPr>
              <w:keepNext/>
              <w:tabs>
                <w:tab w:val="clear" w:pos="482"/>
                <w:tab w:val="left" w:pos="361"/>
              </w:tabs>
              <w:rPr>
                <w:rFonts w:ascii="Times New Roman" w:hAnsi="Times New Roman"/>
                <w:sz w:val="24"/>
                <w:szCs w:val="24"/>
              </w:rPr>
              <w:pPrChange w:id="251" w:author="Karolina Kaminska" w:date="2014-08-26T11:43:00Z">
                <w:pPr>
                  <w:keepNext/>
                </w:pPr>
              </w:pPrChange>
            </w:pPr>
          </w:p>
        </w:tc>
      </w:tr>
      <w:tr w:rsidR="00D8108D" w:rsidRPr="00B367B6">
        <w:tc>
          <w:tcPr>
            <w:tcW w:w="4729" w:type="dxa"/>
          </w:tcPr>
          <w:p w:rsidR="00D8108D" w:rsidRPr="00B367B6" w:rsidRDefault="00F17B16">
            <w:pPr>
              <w:keepNext/>
              <w:tabs>
                <w:tab w:val="clear" w:pos="482"/>
                <w:tab w:val="left" w:pos="361"/>
              </w:tabs>
              <w:rPr>
                <w:rFonts w:ascii="Times New Roman" w:hAnsi="Times New Roman"/>
                <w:sz w:val="24"/>
                <w:szCs w:val="24"/>
              </w:rPr>
              <w:pPrChange w:id="252" w:author="Karolina Kaminska" w:date="2014-08-26T11:43:00Z">
                <w:pPr>
                  <w:keepNext/>
                </w:pPr>
              </w:pPrChange>
            </w:pPr>
            <w:r w:rsidRPr="00B367B6">
              <w:rPr>
                <w:rFonts w:ascii="Times New Roman" w:hAnsi="Times New Roman"/>
                <w:noProof/>
                <w:sz w:val="24"/>
                <w:szCs w:val="24"/>
              </w:rPr>
              <w:drawing>
                <wp:inline distT="0" distB="0" distL="0" distR="0" wp14:anchorId="22E35A66" wp14:editId="070FC038">
                  <wp:extent cx="2628900" cy="1257300"/>
                  <wp:effectExtent l="0" t="0" r="0" b="0"/>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9">
                            <a:lum bright="6000"/>
                            <a:extLst>
                              <a:ext uri="{28A0092B-C50C-407E-A947-70E740481C1C}">
                                <a14:useLocalDpi xmlns:a14="http://schemas.microsoft.com/office/drawing/2010/main" val="0"/>
                              </a:ext>
                            </a:extLst>
                          </a:blip>
                          <a:srcRect l="4700"/>
                          <a:stretch>
                            <a:fillRect/>
                          </a:stretch>
                        </pic:blipFill>
                        <pic:spPr bwMode="auto">
                          <a:xfrm>
                            <a:off x="0" y="0"/>
                            <a:ext cx="2628900" cy="1257300"/>
                          </a:xfrm>
                          <a:prstGeom prst="rect">
                            <a:avLst/>
                          </a:prstGeom>
                          <a:noFill/>
                          <a:ln>
                            <a:noFill/>
                          </a:ln>
                        </pic:spPr>
                      </pic:pic>
                    </a:graphicData>
                  </a:graphic>
                </wp:inline>
              </w:drawing>
            </w:r>
          </w:p>
        </w:tc>
        <w:tc>
          <w:tcPr>
            <w:tcW w:w="4729" w:type="dxa"/>
          </w:tcPr>
          <w:p w:rsidR="00D8108D" w:rsidRPr="00B367B6" w:rsidRDefault="00F17B16">
            <w:pPr>
              <w:keepNext/>
              <w:tabs>
                <w:tab w:val="clear" w:pos="482"/>
                <w:tab w:val="left" w:pos="361"/>
              </w:tabs>
              <w:rPr>
                <w:rFonts w:ascii="Times New Roman" w:hAnsi="Times New Roman"/>
                <w:sz w:val="24"/>
                <w:szCs w:val="24"/>
              </w:rPr>
              <w:pPrChange w:id="253" w:author="Karolina Kaminska" w:date="2014-08-26T11:43:00Z">
                <w:pPr>
                  <w:keepNext/>
                </w:pPr>
              </w:pPrChange>
            </w:pPr>
            <w:r w:rsidRPr="00B367B6">
              <w:rPr>
                <w:rFonts w:ascii="Times New Roman" w:hAnsi="Times New Roman"/>
                <w:noProof/>
                <w:sz w:val="24"/>
                <w:szCs w:val="24"/>
              </w:rPr>
              <w:drawing>
                <wp:inline distT="0" distB="0" distL="0" distR="0" wp14:anchorId="024DCA90" wp14:editId="7D609BD9">
                  <wp:extent cx="2667000" cy="714375"/>
                  <wp:effectExtent l="0" t="0" r="0" b="9525"/>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0">
                            <a:lum bright="6000"/>
                            <a:extLst>
                              <a:ext uri="{28A0092B-C50C-407E-A947-70E740481C1C}">
                                <a14:useLocalDpi xmlns:a14="http://schemas.microsoft.com/office/drawing/2010/main" val="0"/>
                              </a:ext>
                            </a:extLst>
                          </a:blip>
                          <a:srcRect l="3226"/>
                          <a:stretch>
                            <a:fillRect/>
                          </a:stretch>
                        </pic:blipFill>
                        <pic:spPr bwMode="auto">
                          <a:xfrm>
                            <a:off x="0" y="0"/>
                            <a:ext cx="2667000" cy="714375"/>
                          </a:xfrm>
                          <a:prstGeom prst="rect">
                            <a:avLst/>
                          </a:prstGeom>
                          <a:noFill/>
                          <a:ln>
                            <a:noFill/>
                          </a:ln>
                        </pic:spPr>
                      </pic:pic>
                    </a:graphicData>
                  </a:graphic>
                </wp:inline>
              </w:drawing>
            </w:r>
          </w:p>
        </w:tc>
      </w:tr>
    </w:tbl>
    <w:p w:rsidR="00D8108D" w:rsidRPr="00B367B6" w:rsidRDefault="00D8108D" w:rsidP="00D8108D">
      <w:pPr>
        <w:pStyle w:val="BildChar"/>
        <w:rPr>
          <w:sz w:val="24"/>
          <w:szCs w:val="24"/>
        </w:rPr>
      </w:pPr>
    </w:p>
    <w:p w:rsidR="00D8108D" w:rsidRPr="00B367B6" w:rsidRDefault="00F17B16" w:rsidP="00D8108D">
      <w:pPr>
        <w:pStyle w:val="BildChar"/>
        <w:rPr>
          <w:sz w:val="24"/>
          <w:szCs w:val="24"/>
        </w:rPr>
      </w:pPr>
      <w:r w:rsidRPr="00B367B6">
        <w:rPr>
          <w:noProof/>
          <w:sz w:val="24"/>
          <w:szCs w:val="24"/>
        </w:rPr>
        <w:drawing>
          <wp:inline distT="0" distB="0" distL="0" distR="0" wp14:anchorId="7E47D41C" wp14:editId="24A125E4">
            <wp:extent cx="4048125" cy="3238500"/>
            <wp:effectExtent l="0" t="0" r="9525" b="0"/>
            <wp:docPr id="100" name="Bild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Unter dem Reiter </w:t>
      </w:r>
      <w:r w:rsidR="00F70807">
        <w:rPr>
          <w:szCs w:val="24"/>
        </w:rPr>
        <w:t>„</w:t>
      </w:r>
      <w:r w:rsidRPr="00B367B6">
        <w:rPr>
          <w:szCs w:val="24"/>
        </w:rPr>
        <w:t>General</w:t>
      </w:r>
      <w:r w:rsidR="00F70807">
        <w:rPr>
          <w:szCs w:val="24"/>
        </w:rPr>
        <w:t>“</w:t>
      </w:r>
      <w:r w:rsidRPr="00B367B6">
        <w:rPr>
          <w:szCs w:val="24"/>
        </w:rPr>
        <w:t xml:space="preserve"> werden weitere Parameter festgelegt, die für alle Ausgabeformen (also Drucker, RTF, HTML und XML) gelten:</w:t>
      </w:r>
    </w:p>
    <w:p w:rsidR="00D8108D" w:rsidRPr="00B367B6" w:rsidRDefault="00D8108D" w:rsidP="00D8108D">
      <w:pPr>
        <w:pStyle w:val="Aufzhlungszeichen1"/>
        <w:rPr>
          <w:szCs w:val="24"/>
        </w:rPr>
      </w:pPr>
      <w:r w:rsidRPr="00B367B6">
        <w:rPr>
          <w:szCs w:val="24"/>
          <w:shd w:val="clear" w:color="auto" w:fill="D9D9D9"/>
        </w:rPr>
        <w:t>Include timeline in output:</w:t>
      </w:r>
      <w:r w:rsidRPr="00B367B6">
        <w:rPr>
          <w:szCs w:val="24"/>
        </w:rPr>
        <w:t xml:space="preserve"> legt fest, ob die Einträge in der Zeitachse (Nummerierung und/oder absolute Zeitangaben) in die Ausgabe übernommen werden sollen.</w:t>
      </w:r>
    </w:p>
    <w:p w:rsidR="00D8108D" w:rsidRPr="00B367B6" w:rsidRDefault="00D8108D" w:rsidP="00D8108D">
      <w:pPr>
        <w:pStyle w:val="Aufzhlungszeichen1"/>
        <w:rPr>
          <w:szCs w:val="24"/>
        </w:rPr>
      </w:pPr>
      <w:r w:rsidRPr="00B367B6">
        <w:rPr>
          <w:szCs w:val="24"/>
          <w:shd w:val="clear" w:color="auto" w:fill="D9D9D9"/>
        </w:rPr>
        <w:t>Put timeline outside frame:</w:t>
      </w:r>
      <w:r w:rsidRPr="00B367B6">
        <w:rPr>
          <w:szCs w:val="24"/>
        </w:rPr>
        <w:t xml:space="preserve"> legt fest, ob die Einträge in der Zeitachse bei der Ausgabe innerhalb oder außerhalb der Partiturfläche erscheinen sollen.</w:t>
      </w:r>
    </w:p>
    <w:p w:rsidR="00D8108D" w:rsidRPr="00B367B6" w:rsidRDefault="00D8108D" w:rsidP="00D8108D">
      <w:pPr>
        <w:pStyle w:val="Aufzhlungszeichen1"/>
        <w:rPr>
          <w:spacing w:val="-4"/>
          <w:szCs w:val="24"/>
        </w:rPr>
      </w:pPr>
      <w:r w:rsidRPr="00B367B6">
        <w:rPr>
          <w:spacing w:val="-4"/>
          <w:szCs w:val="24"/>
          <w:shd w:val="clear" w:color="auto" w:fill="D9D9D9"/>
        </w:rPr>
        <w:t>Frames:</w:t>
      </w:r>
      <w:r w:rsidRPr="00B367B6">
        <w:rPr>
          <w:spacing w:val="-4"/>
          <w:szCs w:val="24"/>
        </w:rPr>
        <w:t xml:space="preserve"> legt fest, wie die Partiturflächen umrahmt werden sollen. </w:t>
      </w:r>
      <w:r w:rsidR="00F70807">
        <w:rPr>
          <w:spacing w:val="-4"/>
          <w:szCs w:val="24"/>
        </w:rPr>
        <w:t>„</w:t>
      </w:r>
      <w:r w:rsidRPr="00B367B6">
        <w:rPr>
          <w:spacing w:val="-4"/>
          <w:szCs w:val="24"/>
        </w:rPr>
        <w:t>Left</w:t>
      </w:r>
      <w:r w:rsidR="00F70807">
        <w:rPr>
          <w:spacing w:val="-4"/>
          <w:szCs w:val="24"/>
        </w:rPr>
        <w:t>“</w:t>
      </w:r>
      <w:r w:rsidRPr="00B367B6">
        <w:rPr>
          <w:spacing w:val="-4"/>
          <w:szCs w:val="24"/>
        </w:rPr>
        <w:t xml:space="preserve">, </w:t>
      </w:r>
      <w:r w:rsidR="00F70807">
        <w:rPr>
          <w:spacing w:val="-4"/>
          <w:szCs w:val="24"/>
        </w:rPr>
        <w:t>„</w:t>
      </w:r>
      <w:r w:rsidRPr="00B367B6">
        <w:rPr>
          <w:spacing w:val="-4"/>
          <w:szCs w:val="24"/>
        </w:rPr>
        <w:t>Right</w:t>
      </w:r>
      <w:r w:rsidR="00F70807">
        <w:rPr>
          <w:spacing w:val="-4"/>
          <w:szCs w:val="24"/>
        </w:rPr>
        <w:t>“</w:t>
      </w:r>
      <w:r w:rsidRPr="00B367B6">
        <w:rPr>
          <w:spacing w:val="-4"/>
          <w:szCs w:val="24"/>
        </w:rPr>
        <w:t xml:space="preserve">, </w:t>
      </w:r>
      <w:r w:rsidR="00F70807">
        <w:rPr>
          <w:spacing w:val="-4"/>
          <w:szCs w:val="24"/>
        </w:rPr>
        <w:t>„</w:t>
      </w:r>
      <w:r w:rsidRPr="00B367B6">
        <w:rPr>
          <w:spacing w:val="-4"/>
          <w:szCs w:val="24"/>
        </w:rPr>
        <w:t>Top</w:t>
      </w:r>
      <w:r w:rsidR="00F70807">
        <w:rPr>
          <w:spacing w:val="-4"/>
          <w:szCs w:val="24"/>
        </w:rPr>
        <w:t>“</w:t>
      </w:r>
      <w:r w:rsidRPr="00B367B6">
        <w:rPr>
          <w:spacing w:val="-4"/>
          <w:szCs w:val="24"/>
        </w:rPr>
        <w:t xml:space="preserve">, </w:t>
      </w:r>
      <w:r w:rsidR="00F70807">
        <w:rPr>
          <w:spacing w:val="-4"/>
          <w:szCs w:val="24"/>
        </w:rPr>
        <w:t>„</w:t>
      </w:r>
      <w:r w:rsidRPr="00B367B6">
        <w:rPr>
          <w:spacing w:val="-4"/>
          <w:szCs w:val="24"/>
        </w:rPr>
        <w:t>Bottom</w:t>
      </w:r>
      <w:r w:rsidR="00F70807">
        <w:rPr>
          <w:spacing w:val="-4"/>
          <w:szCs w:val="24"/>
        </w:rPr>
        <w:t>“</w:t>
      </w:r>
      <w:r w:rsidRPr="00B367B6">
        <w:rPr>
          <w:spacing w:val="-4"/>
          <w:szCs w:val="24"/>
        </w:rPr>
        <w:t xml:space="preserve"> legt fest, ob links, rechts, oben, unten eine Rahmenlinie gezeichnet wird. </w:t>
      </w:r>
      <w:r w:rsidR="00F70807">
        <w:rPr>
          <w:spacing w:val="-4"/>
          <w:szCs w:val="24"/>
        </w:rPr>
        <w:t>„</w:t>
      </w:r>
      <w:r w:rsidRPr="00B367B6">
        <w:rPr>
          <w:spacing w:val="-4"/>
          <w:szCs w:val="24"/>
        </w:rPr>
        <w:t>C</w:t>
      </w:r>
      <w:r w:rsidRPr="00B367B6">
        <w:rPr>
          <w:spacing w:val="-4"/>
          <w:szCs w:val="24"/>
        </w:rPr>
        <w:t>o</w:t>
      </w:r>
      <w:r w:rsidRPr="00B367B6">
        <w:rPr>
          <w:spacing w:val="-4"/>
          <w:szCs w:val="24"/>
        </w:rPr>
        <w:t>lor</w:t>
      </w:r>
      <w:r w:rsidR="00F70807">
        <w:rPr>
          <w:spacing w:val="-4"/>
          <w:szCs w:val="24"/>
        </w:rPr>
        <w:t>“</w:t>
      </w:r>
      <w:r w:rsidRPr="00B367B6">
        <w:rPr>
          <w:spacing w:val="-4"/>
          <w:szCs w:val="24"/>
        </w:rPr>
        <w:t xml:space="preserve"> legt die Farbe dieser Rahmenlinie fest (klicken Sie auf den Button, um einen Dialog zur Farbauswahl zu erhalten).</w:t>
      </w:r>
      <w:r w:rsidRPr="00B367B6">
        <w:rPr>
          <w:szCs w:val="24"/>
        </w:rPr>
        <w:t xml:space="preserve"> </w:t>
      </w:r>
      <w:r w:rsidR="00F70807">
        <w:rPr>
          <w:spacing w:val="-4"/>
          <w:szCs w:val="24"/>
        </w:rPr>
        <w:t>„</w:t>
      </w:r>
      <w:r w:rsidRPr="00B367B6">
        <w:rPr>
          <w:spacing w:val="-4"/>
          <w:szCs w:val="24"/>
        </w:rPr>
        <w:t>Frame style</w:t>
      </w:r>
      <w:r w:rsidR="00F70807">
        <w:rPr>
          <w:spacing w:val="-4"/>
          <w:szCs w:val="24"/>
        </w:rPr>
        <w:t>“</w:t>
      </w:r>
      <w:r w:rsidRPr="00B367B6">
        <w:rPr>
          <w:spacing w:val="-4"/>
          <w:szCs w:val="24"/>
        </w:rPr>
        <w:t xml:space="preserve"> legt fest, ob die Rahmenlinien durchgezogen (</w:t>
      </w:r>
      <w:r w:rsidR="00F70807">
        <w:rPr>
          <w:spacing w:val="-4"/>
          <w:szCs w:val="24"/>
        </w:rPr>
        <w:t>„</w:t>
      </w:r>
      <w:r w:rsidRPr="00B367B6">
        <w:rPr>
          <w:spacing w:val="-4"/>
          <w:szCs w:val="24"/>
        </w:rPr>
        <w:t>Solid</w:t>
      </w:r>
      <w:r w:rsidR="00F70807">
        <w:rPr>
          <w:spacing w:val="-4"/>
          <w:szCs w:val="24"/>
        </w:rPr>
        <w:t>“</w:t>
      </w:r>
      <w:r w:rsidRPr="00B367B6">
        <w:rPr>
          <w:spacing w:val="-4"/>
          <w:szCs w:val="24"/>
        </w:rPr>
        <w:t>), gestrichelt (</w:t>
      </w:r>
      <w:r w:rsidR="00F70807">
        <w:rPr>
          <w:spacing w:val="-4"/>
          <w:szCs w:val="24"/>
        </w:rPr>
        <w:t>„</w:t>
      </w:r>
      <w:r w:rsidRPr="00B367B6">
        <w:rPr>
          <w:spacing w:val="-4"/>
          <w:szCs w:val="24"/>
        </w:rPr>
        <w:t>Dashed</w:t>
      </w:r>
      <w:r w:rsidR="00F70807">
        <w:rPr>
          <w:spacing w:val="-4"/>
          <w:szCs w:val="24"/>
        </w:rPr>
        <w:t>“</w:t>
      </w:r>
      <w:r w:rsidRPr="00B367B6">
        <w:rPr>
          <w:spacing w:val="-4"/>
          <w:szCs w:val="24"/>
        </w:rPr>
        <w:t>) oder gepunktet (</w:t>
      </w:r>
      <w:r w:rsidR="00F70807">
        <w:rPr>
          <w:spacing w:val="-4"/>
          <w:szCs w:val="24"/>
        </w:rPr>
        <w:t>„</w:t>
      </w:r>
      <w:r w:rsidRPr="00B367B6">
        <w:rPr>
          <w:spacing w:val="-4"/>
          <w:szCs w:val="24"/>
        </w:rPr>
        <w:t>Dotted</w:t>
      </w:r>
      <w:r w:rsidR="00F70807">
        <w:rPr>
          <w:spacing w:val="-4"/>
          <w:szCs w:val="24"/>
        </w:rPr>
        <w:t>“</w:t>
      </w:r>
      <w:r w:rsidRPr="00B367B6">
        <w:rPr>
          <w:spacing w:val="-4"/>
          <w:szCs w:val="24"/>
        </w:rPr>
        <w:t>) sein sollen.</w:t>
      </w:r>
    </w:p>
    <w:p w:rsidR="00D8108D" w:rsidRPr="00B367B6" w:rsidRDefault="00D8108D" w:rsidP="00D8108D">
      <w:pPr>
        <w:pStyle w:val="Aufzhlungszeichen1"/>
        <w:rPr>
          <w:szCs w:val="24"/>
        </w:rPr>
      </w:pPr>
      <w:r w:rsidRPr="00B367B6">
        <w:rPr>
          <w:szCs w:val="24"/>
          <w:shd w:val="clear" w:color="auto" w:fill="D9D9D9"/>
        </w:rPr>
        <w:t>Prepend meta information and speakertable:</w:t>
      </w:r>
      <w:r w:rsidRPr="00B367B6">
        <w:rPr>
          <w:szCs w:val="24"/>
        </w:rPr>
        <w:t xml:space="preserve"> legt fest, ob die Meta-Information und die Sprechertabelle mit ausgegeben werden sollen oder nicht (nur bei RTF- und HTML-Ausgabe). Beachten Sie, dass für die HTML-Ausgabe zusätzlich relevant ist, ob und welches Stylesheet in de</w:t>
      </w:r>
      <w:r w:rsidR="00FA2E59">
        <w:rPr>
          <w:szCs w:val="24"/>
        </w:rPr>
        <w:t xml:space="preserve">n Benutzereinstellungen (siehe </w:t>
      </w:r>
      <w:r w:rsidR="00FA2E59" w:rsidRPr="009D5612">
        <w:rPr>
          <w:rStyle w:val="Menufunction"/>
        </w:rPr>
        <w:t>Edit &gt; Preferences...</w:t>
      </w:r>
      <w:r w:rsidR="00FA2E59">
        <w:rPr>
          <w:szCs w:val="24"/>
        </w:rPr>
        <w:t>)</w:t>
      </w:r>
      <w:r w:rsidRPr="00B367B6">
        <w:rPr>
          <w:szCs w:val="24"/>
        </w:rPr>
        <w:t xml:space="preserve"> unter </w:t>
      </w:r>
      <w:r w:rsidR="00F70807">
        <w:rPr>
          <w:szCs w:val="24"/>
        </w:rPr>
        <w:t>„</w:t>
      </w:r>
      <w:r w:rsidRPr="00B367B6">
        <w:rPr>
          <w:szCs w:val="24"/>
        </w:rPr>
        <w:t>Head to HTML</w:t>
      </w:r>
      <w:r w:rsidR="00F70807">
        <w:rPr>
          <w:szCs w:val="24"/>
        </w:rPr>
        <w:t>“</w:t>
      </w:r>
      <w:r w:rsidRPr="00B367B6">
        <w:rPr>
          <w:szCs w:val="24"/>
        </w:rPr>
        <w:t xml:space="preserve"> angegeben ist.</w:t>
      </w:r>
    </w:p>
    <w:p w:rsidR="00D8108D" w:rsidRPr="00B367B6" w:rsidRDefault="00D8108D" w:rsidP="00D8108D">
      <w:pPr>
        <w:pStyle w:val="Standard-BlockCharCharChar"/>
        <w:rPr>
          <w:szCs w:val="24"/>
        </w:rPr>
      </w:pPr>
    </w:p>
    <w:p w:rsidR="00D8108D" w:rsidRPr="00B367B6" w:rsidRDefault="00D8108D" w:rsidP="0068249E">
      <w:pPr>
        <w:pStyle w:val="Standard-BlockCharCharChar"/>
        <w:keepNext/>
        <w:rPr>
          <w:szCs w:val="24"/>
        </w:rPr>
      </w:pPr>
      <w:r w:rsidRPr="00B367B6">
        <w:rPr>
          <w:szCs w:val="24"/>
        </w:rPr>
        <w:lastRenderedPageBreak/>
        <w:t>Beispiele:</w:t>
      </w:r>
    </w:p>
    <w:p w:rsidR="00D8108D" w:rsidRPr="00B367B6" w:rsidRDefault="00D8108D" w:rsidP="0068249E">
      <w:pPr>
        <w:pStyle w:val="Standard-BlockCharCharChar"/>
        <w:keepNext/>
        <w:rPr>
          <w:szCs w:val="24"/>
        </w:rPr>
      </w:pPr>
    </w:p>
    <w:tbl>
      <w:tblPr>
        <w:tblW w:w="9464" w:type="dxa"/>
        <w:tblLayout w:type="fixed"/>
        <w:tblLook w:val="01E0" w:firstRow="1" w:lastRow="1" w:firstColumn="1" w:lastColumn="1" w:noHBand="0" w:noVBand="0"/>
      </w:tblPr>
      <w:tblGrid>
        <w:gridCol w:w="4786"/>
        <w:gridCol w:w="4678"/>
      </w:tblGrid>
      <w:tr w:rsidR="00D8108D" w:rsidRPr="00B367B6">
        <w:tc>
          <w:tcPr>
            <w:tcW w:w="4786" w:type="dxa"/>
          </w:tcPr>
          <w:p w:rsidR="00D8108D" w:rsidRPr="00B367B6" w:rsidRDefault="00F17B16">
            <w:pPr>
              <w:keepNext/>
              <w:tabs>
                <w:tab w:val="clear" w:pos="482"/>
                <w:tab w:val="left" w:pos="385"/>
              </w:tabs>
              <w:rPr>
                <w:rFonts w:ascii="Times New Roman" w:hAnsi="Times New Roman"/>
                <w:sz w:val="24"/>
                <w:szCs w:val="24"/>
              </w:rPr>
              <w:pPrChange w:id="254" w:author="Karolina Kaminska" w:date="2014-08-26T11:43:00Z">
                <w:pPr>
                  <w:keepNext/>
                </w:pPr>
              </w:pPrChange>
            </w:pPr>
            <w:r w:rsidRPr="00B367B6">
              <w:rPr>
                <w:rFonts w:ascii="Times New Roman" w:hAnsi="Times New Roman"/>
                <w:noProof/>
                <w:sz w:val="24"/>
                <w:szCs w:val="24"/>
              </w:rPr>
              <w:drawing>
                <wp:inline distT="0" distB="0" distL="0" distR="0" wp14:anchorId="55376F13" wp14:editId="4AACFE2C">
                  <wp:extent cx="2981325" cy="904875"/>
                  <wp:effectExtent l="0" t="0" r="9525" b="9525"/>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2">
                            <a:lum contrast="12000"/>
                            <a:extLst>
                              <a:ext uri="{28A0092B-C50C-407E-A947-70E740481C1C}">
                                <a14:useLocalDpi xmlns:a14="http://schemas.microsoft.com/office/drawing/2010/main" val="0"/>
                              </a:ext>
                            </a:extLst>
                          </a:blip>
                          <a:srcRect l="5615"/>
                          <a:stretch>
                            <a:fillRect/>
                          </a:stretch>
                        </pic:blipFill>
                        <pic:spPr bwMode="auto">
                          <a:xfrm>
                            <a:off x="0" y="0"/>
                            <a:ext cx="2981325" cy="904875"/>
                          </a:xfrm>
                          <a:prstGeom prst="rect">
                            <a:avLst/>
                          </a:prstGeom>
                          <a:noFill/>
                          <a:ln>
                            <a:noFill/>
                          </a:ln>
                        </pic:spPr>
                      </pic:pic>
                    </a:graphicData>
                  </a:graphic>
                </wp:inline>
              </w:drawing>
            </w:r>
          </w:p>
          <w:p w:rsidR="00D8108D" w:rsidRPr="00B367B6" w:rsidRDefault="00D8108D">
            <w:pPr>
              <w:keepNext/>
              <w:tabs>
                <w:tab w:val="clear" w:pos="482"/>
                <w:tab w:val="left" w:pos="385"/>
              </w:tabs>
              <w:rPr>
                <w:rFonts w:ascii="Times New Roman" w:hAnsi="Times New Roman"/>
                <w:sz w:val="24"/>
                <w:szCs w:val="24"/>
              </w:rPr>
              <w:pPrChange w:id="255" w:author="Karolina Kaminska" w:date="2014-08-26T11:43:00Z">
                <w:pPr>
                  <w:keepNext/>
                </w:pPr>
              </w:pPrChange>
            </w:pPr>
          </w:p>
          <w:p w:rsidR="00D8108D" w:rsidRPr="00B367B6" w:rsidRDefault="00D8108D">
            <w:pPr>
              <w:keepNext/>
              <w:tabs>
                <w:tab w:val="clear" w:pos="482"/>
                <w:tab w:val="left" w:pos="385"/>
              </w:tabs>
              <w:rPr>
                <w:rFonts w:ascii="Times New Roman" w:hAnsi="Times New Roman"/>
                <w:sz w:val="24"/>
                <w:szCs w:val="24"/>
              </w:rPr>
              <w:pPrChange w:id="256" w:author="Karolina Kaminska" w:date="2014-08-26T11:43:00Z">
                <w:pPr>
                  <w:keepNext/>
                </w:pPr>
              </w:pPrChange>
            </w:pPr>
          </w:p>
        </w:tc>
        <w:tc>
          <w:tcPr>
            <w:tcW w:w="4678" w:type="dxa"/>
          </w:tcPr>
          <w:p w:rsidR="00D8108D" w:rsidRPr="00B367B6" w:rsidRDefault="00D8108D">
            <w:pPr>
              <w:pStyle w:val="Standard-BlockCharCharChar"/>
              <w:keepNext/>
              <w:tabs>
                <w:tab w:val="clear" w:pos="482"/>
                <w:tab w:val="left" w:pos="385"/>
              </w:tabs>
              <w:ind w:left="27" w:right="27"/>
              <w:rPr>
                <w:szCs w:val="24"/>
              </w:rPr>
              <w:pPrChange w:id="257" w:author="Karolina Kaminska" w:date="2014-08-26T11:43:00Z">
                <w:pPr>
                  <w:pStyle w:val="Standard-BlockCharCharChar"/>
                  <w:keepNext/>
                  <w:ind w:left="34" w:right="34"/>
                </w:pPr>
              </w:pPrChange>
            </w:pPr>
          </w:p>
          <w:p w:rsidR="00D8108D" w:rsidRPr="00B367B6" w:rsidRDefault="00D8108D">
            <w:pPr>
              <w:pStyle w:val="Standard-BlockCharCharChar"/>
              <w:keepNext/>
              <w:tabs>
                <w:tab w:val="clear" w:pos="482"/>
                <w:tab w:val="left" w:pos="385"/>
              </w:tabs>
              <w:ind w:left="27" w:right="27"/>
              <w:rPr>
                <w:szCs w:val="24"/>
              </w:rPr>
              <w:pPrChange w:id="258" w:author="Karolina Kaminska" w:date="2014-08-26T11:43:00Z">
                <w:pPr>
                  <w:pStyle w:val="Standard-BlockCharCharChar"/>
                  <w:keepNext/>
                  <w:ind w:left="34" w:right="34"/>
                </w:pPr>
              </w:pPrChange>
            </w:pPr>
            <w:r w:rsidRPr="00B367B6">
              <w:rPr>
                <w:szCs w:val="24"/>
              </w:rPr>
              <w:t>Die Einträge in der Zeitachse wurden in die Ausgabe übernommen (außerhalb des Ra</w:t>
            </w:r>
            <w:r w:rsidRPr="00B367B6">
              <w:rPr>
                <w:szCs w:val="24"/>
              </w:rPr>
              <w:t>h</w:t>
            </w:r>
            <w:r w:rsidRPr="00B367B6">
              <w:rPr>
                <w:szCs w:val="24"/>
              </w:rPr>
              <w:t>mens). Die Partiturfläche ist mit einer durc</w:t>
            </w:r>
            <w:r w:rsidRPr="00B367B6">
              <w:rPr>
                <w:szCs w:val="24"/>
              </w:rPr>
              <w:t>h</w:t>
            </w:r>
            <w:r w:rsidRPr="00B367B6">
              <w:rPr>
                <w:szCs w:val="24"/>
              </w:rPr>
              <w:t>gehenden Linie umrahmt.</w:t>
            </w:r>
          </w:p>
          <w:p w:rsidR="00D8108D" w:rsidRPr="00B367B6" w:rsidRDefault="00D8108D">
            <w:pPr>
              <w:pStyle w:val="Standard-BlockCharCharChar"/>
              <w:keepNext/>
              <w:tabs>
                <w:tab w:val="clear" w:pos="482"/>
                <w:tab w:val="left" w:pos="385"/>
              </w:tabs>
              <w:ind w:left="27" w:right="27"/>
              <w:rPr>
                <w:szCs w:val="24"/>
              </w:rPr>
              <w:pPrChange w:id="259" w:author="Karolina Kaminska" w:date="2014-08-26T11:43:00Z">
                <w:pPr>
                  <w:pStyle w:val="Standard-BlockCharCharChar"/>
                  <w:keepNext/>
                  <w:ind w:left="34" w:right="34"/>
                </w:pPr>
              </w:pPrChange>
            </w:pPr>
          </w:p>
        </w:tc>
      </w:tr>
      <w:tr w:rsidR="00D8108D" w:rsidRPr="00B367B6">
        <w:tc>
          <w:tcPr>
            <w:tcW w:w="4786" w:type="dxa"/>
          </w:tcPr>
          <w:p w:rsidR="00D8108D" w:rsidRPr="00B367B6" w:rsidRDefault="00F17B16">
            <w:pPr>
              <w:tabs>
                <w:tab w:val="clear" w:pos="482"/>
                <w:tab w:val="left" w:pos="385"/>
              </w:tabs>
              <w:rPr>
                <w:rFonts w:ascii="Times New Roman" w:hAnsi="Times New Roman"/>
                <w:sz w:val="24"/>
                <w:szCs w:val="24"/>
              </w:rPr>
              <w:pPrChange w:id="260" w:author="Karolina Kaminska" w:date="2014-08-26T11:43:00Z">
                <w:pPr/>
              </w:pPrChange>
            </w:pPr>
            <w:r w:rsidRPr="00B367B6">
              <w:rPr>
                <w:rFonts w:ascii="Times New Roman" w:hAnsi="Times New Roman"/>
                <w:noProof/>
                <w:sz w:val="24"/>
                <w:szCs w:val="24"/>
              </w:rPr>
              <w:drawing>
                <wp:inline distT="0" distB="0" distL="0" distR="0" wp14:anchorId="699FC8C1" wp14:editId="31E58E19">
                  <wp:extent cx="3048000" cy="904875"/>
                  <wp:effectExtent l="0" t="0" r="0" b="9525"/>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3">
                            <a:lum bright="6000"/>
                            <a:extLst>
                              <a:ext uri="{28A0092B-C50C-407E-A947-70E740481C1C}">
                                <a14:useLocalDpi xmlns:a14="http://schemas.microsoft.com/office/drawing/2010/main" val="0"/>
                              </a:ext>
                            </a:extLst>
                          </a:blip>
                          <a:srcRect l="4082"/>
                          <a:stretch>
                            <a:fillRect/>
                          </a:stretch>
                        </pic:blipFill>
                        <pic:spPr bwMode="auto">
                          <a:xfrm>
                            <a:off x="0" y="0"/>
                            <a:ext cx="3048000" cy="904875"/>
                          </a:xfrm>
                          <a:prstGeom prst="rect">
                            <a:avLst/>
                          </a:prstGeom>
                          <a:noFill/>
                          <a:ln>
                            <a:noFill/>
                          </a:ln>
                        </pic:spPr>
                      </pic:pic>
                    </a:graphicData>
                  </a:graphic>
                </wp:inline>
              </w:drawing>
            </w:r>
          </w:p>
          <w:p w:rsidR="00D8108D" w:rsidRPr="00B367B6" w:rsidRDefault="00D8108D">
            <w:pPr>
              <w:tabs>
                <w:tab w:val="clear" w:pos="482"/>
                <w:tab w:val="left" w:pos="385"/>
              </w:tabs>
              <w:rPr>
                <w:rFonts w:ascii="Times New Roman" w:hAnsi="Times New Roman"/>
                <w:sz w:val="24"/>
                <w:szCs w:val="24"/>
              </w:rPr>
              <w:pPrChange w:id="261" w:author="Karolina Kaminska" w:date="2014-08-26T11:43:00Z">
                <w:pPr/>
              </w:pPrChange>
            </w:pPr>
          </w:p>
          <w:p w:rsidR="00D8108D" w:rsidRPr="00B367B6" w:rsidRDefault="00D8108D">
            <w:pPr>
              <w:tabs>
                <w:tab w:val="clear" w:pos="482"/>
                <w:tab w:val="left" w:pos="385"/>
              </w:tabs>
              <w:rPr>
                <w:rFonts w:ascii="Times New Roman" w:hAnsi="Times New Roman"/>
                <w:sz w:val="24"/>
                <w:szCs w:val="24"/>
              </w:rPr>
              <w:pPrChange w:id="262" w:author="Karolina Kaminska" w:date="2014-08-26T11:43:00Z">
                <w:pPr/>
              </w:pPrChange>
            </w:pPr>
          </w:p>
        </w:tc>
        <w:tc>
          <w:tcPr>
            <w:tcW w:w="4678" w:type="dxa"/>
          </w:tcPr>
          <w:p w:rsidR="00D8108D" w:rsidRPr="00B367B6" w:rsidRDefault="00D8108D">
            <w:pPr>
              <w:pStyle w:val="Standard-BlockCharCharChar"/>
              <w:tabs>
                <w:tab w:val="clear" w:pos="482"/>
                <w:tab w:val="left" w:pos="385"/>
              </w:tabs>
              <w:ind w:left="27" w:right="27"/>
              <w:rPr>
                <w:szCs w:val="24"/>
              </w:rPr>
              <w:pPrChange w:id="263" w:author="Karolina Kaminska" w:date="2014-08-26T11:43:00Z">
                <w:pPr>
                  <w:pStyle w:val="Standard-BlockCharCharChar"/>
                  <w:ind w:left="34" w:right="34"/>
                </w:pPr>
              </w:pPrChange>
            </w:pPr>
          </w:p>
          <w:p w:rsidR="00D8108D" w:rsidRPr="00B367B6" w:rsidRDefault="00D8108D">
            <w:pPr>
              <w:pStyle w:val="Standard-BlockCharCharChar"/>
              <w:tabs>
                <w:tab w:val="clear" w:pos="482"/>
                <w:tab w:val="left" w:pos="385"/>
              </w:tabs>
              <w:ind w:left="27" w:right="27"/>
              <w:rPr>
                <w:szCs w:val="24"/>
              </w:rPr>
              <w:pPrChange w:id="264" w:author="Karolina Kaminska" w:date="2014-08-26T11:43:00Z">
                <w:pPr>
                  <w:pStyle w:val="Standard-BlockCharCharChar"/>
                  <w:ind w:left="34" w:right="34"/>
                </w:pPr>
              </w:pPrChange>
            </w:pPr>
            <w:r w:rsidRPr="00B367B6">
              <w:rPr>
                <w:szCs w:val="24"/>
              </w:rPr>
              <w:t>Die Einträge in der Zeitachse wurden in die Ausgabe übernommen (innerhalb des Ra</w:t>
            </w:r>
            <w:r w:rsidRPr="00B367B6">
              <w:rPr>
                <w:szCs w:val="24"/>
              </w:rPr>
              <w:t>h</w:t>
            </w:r>
            <w:r w:rsidRPr="00B367B6">
              <w:rPr>
                <w:szCs w:val="24"/>
              </w:rPr>
              <w:t>mens). Die Partiturfläche ist mit einer durc</w:t>
            </w:r>
            <w:r w:rsidRPr="00B367B6">
              <w:rPr>
                <w:szCs w:val="24"/>
              </w:rPr>
              <w:t>h</w:t>
            </w:r>
            <w:r w:rsidRPr="00B367B6">
              <w:rPr>
                <w:szCs w:val="24"/>
              </w:rPr>
              <w:t>gehenden Linie umrahmt.</w:t>
            </w:r>
          </w:p>
          <w:p w:rsidR="00D8108D" w:rsidRPr="00B367B6" w:rsidRDefault="00D8108D">
            <w:pPr>
              <w:pStyle w:val="Standard-BlockCharCharChar"/>
              <w:tabs>
                <w:tab w:val="clear" w:pos="482"/>
                <w:tab w:val="left" w:pos="385"/>
              </w:tabs>
              <w:ind w:left="27" w:right="27"/>
              <w:rPr>
                <w:szCs w:val="24"/>
              </w:rPr>
              <w:pPrChange w:id="265" w:author="Karolina Kaminska" w:date="2014-08-26T11:43:00Z">
                <w:pPr>
                  <w:pStyle w:val="Standard-BlockCharCharChar"/>
                  <w:ind w:left="34" w:right="34"/>
                </w:pPr>
              </w:pPrChange>
            </w:pPr>
          </w:p>
        </w:tc>
      </w:tr>
      <w:tr w:rsidR="00D8108D" w:rsidRPr="00B367B6">
        <w:tc>
          <w:tcPr>
            <w:tcW w:w="4786" w:type="dxa"/>
          </w:tcPr>
          <w:p w:rsidR="00D8108D" w:rsidRPr="00B367B6" w:rsidRDefault="00F17B16">
            <w:pPr>
              <w:tabs>
                <w:tab w:val="clear" w:pos="482"/>
                <w:tab w:val="left" w:pos="385"/>
              </w:tabs>
              <w:rPr>
                <w:rFonts w:ascii="Times New Roman" w:hAnsi="Times New Roman"/>
                <w:sz w:val="24"/>
                <w:szCs w:val="24"/>
              </w:rPr>
              <w:pPrChange w:id="266" w:author="Karolina Kaminska" w:date="2014-08-26T11:43:00Z">
                <w:pPr/>
              </w:pPrChange>
            </w:pPr>
            <w:r w:rsidRPr="00B367B6">
              <w:rPr>
                <w:rFonts w:ascii="Times New Roman" w:hAnsi="Times New Roman"/>
                <w:noProof/>
                <w:sz w:val="24"/>
                <w:szCs w:val="24"/>
              </w:rPr>
              <w:drawing>
                <wp:inline distT="0" distB="0" distL="0" distR="0" wp14:anchorId="4E8923D5" wp14:editId="7E30788B">
                  <wp:extent cx="3019425" cy="790575"/>
                  <wp:effectExtent l="0" t="0" r="9525" b="9525"/>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4">
                            <a:lum bright="6000"/>
                            <a:extLst>
                              <a:ext uri="{28A0092B-C50C-407E-A947-70E740481C1C}">
                                <a14:useLocalDpi xmlns:a14="http://schemas.microsoft.com/office/drawing/2010/main" val="0"/>
                              </a:ext>
                            </a:extLst>
                          </a:blip>
                          <a:srcRect l="4321"/>
                          <a:stretch>
                            <a:fillRect/>
                          </a:stretch>
                        </pic:blipFill>
                        <pic:spPr bwMode="auto">
                          <a:xfrm>
                            <a:off x="0" y="0"/>
                            <a:ext cx="3019425" cy="790575"/>
                          </a:xfrm>
                          <a:prstGeom prst="rect">
                            <a:avLst/>
                          </a:prstGeom>
                          <a:noFill/>
                          <a:ln>
                            <a:noFill/>
                          </a:ln>
                        </pic:spPr>
                      </pic:pic>
                    </a:graphicData>
                  </a:graphic>
                </wp:inline>
              </w:drawing>
            </w:r>
          </w:p>
          <w:p w:rsidR="00D8108D" w:rsidRPr="00B367B6" w:rsidRDefault="00D8108D">
            <w:pPr>
              <w:tabs>
                <w:tab w:val="clear" w:pos="482"/>
                <w:tab w:val="left" w:pos="385"/>
              </w:tabs>
              <w:rPr>
                <w:rFonts w:ascii="Times New Roman" w:hAnsi="Times New Roman"/>
                <w:sz w:val="24"/>
                <w:szCs w:val="24"/>
              </w:rPr>
              <w:pPrChange w:id="267" w:author="Karolina Kaminska" w:date="2014-08-26T11:43:00Z">
                <w:pPr/>
              </w:pPrChange>
            </w:pPr>
          </w:p>
        </w:tc>
        <w:tc>
          <w:tcPr>
            <w:tcW w:w="4678" w:type="dxa"/>
          </w:tcPr>
          <w:p w:rsidR="00D8108D" w:rsidRPr="00B367B6" w:rsidRDefault="00D8108D">
            <w:pPr>
              <w:pStyle w:val="Standard-BlockCharCharChar"/>
              <w:tabs>
                <w:tab w:val="clear" w:pos="482"/>
                <w:tab w:val="left" w:pos="385"/>
              </w:tabs>
              <w:ind w:left="27" w:right="27"/>
              <w:rPr>
                <w:szCs w:val="24"/>
              </w:rPr>
              <w:pPrChange w:id="268" w:author="Karolina Kaminska" w:date="2014-08-26T11:43:00Z">
                <w:pPr>
                  <w:pStyle w:val="Standard-BlockCharCharChar"/>
                  <w:ind w:left="34" w:right="34"/>
                </w:pPr>
              </w:pPrChange>
            </w:pPr>
          </w:p>
          <w:p w:rsidR="00D8108D" w:rsidRPr="00B367B6" w:rsidRDefault="00D8108D">
            <w:pPr>
              <w:pStyle w:val="Standard-BlockCharCharChar"/>
              <w:tabs>
                <w:tab w:val="clear" w:pos="482"/>
                <w:tab w:val="left" w:pos="385"/>
              </w:tabs>
              <w:ind w:left="27" w:right="27"/>
              <w:rPr>
                <w:szCs w:val="24"/>
              </w:rPr>
              <w:pPrChange w:id="269" w:author="Karolina Kaminska" w:date="2014-08-26T11:43:00Z">
                <w:pPr>
                  <w:pStyle w:val="Standard-BlockCharCharChar"/>
                  <w:ind w:left="34" w:right="34"/>
                </w:pPr>
              </w:pPrChange>
            </w:pPr>
            <w:r w:rsidRPr="00B367B6">
              <w:rPr>
                <w:szCs w:val="24"/>
              </w:rPr>
              <w:t>Die Einträge in der Zeitachse wurden nicht in die Ausgabe übernommen. Die Partiturfläche ist mit einer gestrichelten Linie umrahmt.</w:t>
            </w:r>
          </w:p>
        </w:tc>
      </w:tr>
    </w:tbl>
    <w:p w:rsidR="00D8108D" w:rsidRPr="00B367B6" w:rsidRDefault="00D8108D" w:rsidP="00D8108D">
      <w:pPr>
        <w:pStyle w:val="Standard-BlockCharCharChar"/>
        <w:rPr>
          <w:szCs w:val="24"/>
        </w:rPr>
      </w:pPr>
    </w:p>
    <w:p w:rsidR="00D8108D" w:rsidRPr="00B367B6" w:rsidRDefault="00F17B16" w:rsidP="00D8108D">
      <w:pPr>
        <w:pStyle w:val="BildChar"/>
        <w:rPr>
          <w:sz w:val="24"/>
          <w:szCs w:val="24"/>
        </w:rPr>
      </w:pPr>
      <w:r w:rsidRPr="00B367B6">
        <w:rPr>
          <w:noProof/>
          <w:sz w:val="24"/>
          <w:szCs w:val="24"/>
        </w:rPr>
        <w:drawing>
          <wp:inline distT="0" distB="0" distL="0" distR="0" wp14:anchorId="248D685B" wp14:editId="5FE92846">
            <wp:extent cx="4048125" cy="3238500"/>
            <wp:effectExtent l="0" t="0" r="9525" b="0"/>
            <wp:docPr id="104" name="Bild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Unter dem Reiter </w:t>
      </w:r>
      <w:r w:rsidR="00F70807">
        <w:rPr>
          <w:szCs w:val="24"/>
        </w:rPr>
        <w:t>„</w:t>
      </w:r>
      <w:r w:rsidRPr="00B367B6">
        <w:rPr>
          <w:szCs w:val="24"/>
        </w:rPr>
        <w:t>RTF</w:t>
      </w:r>
      <w:r w:rsidR="00F70807">
        <w:rPr>
          <w:szCs w:val="24"/>
        </w:rPr>
        <w:t>“</w:t>
      </w:r>
      <w:r w:rsidRPr="00B367B6">
        <w:rPr>
          <w:szCs w:val="24"/>
        </w:rPr>
        <w:t xml:space="preserve"> werden Parameter festgelegt, die speziell für die RTF-Ausgabe ve</w:t>
      </w:r>
      <w:r w:rsidRPr="00B367B6">
        <w:rPr>
          <w:szCs w:val="24"/>
        </w:rPr>
        <w:t>r</w:t>
      </w:r>
      <w:r w:rsidRPr="00B367B6">
        <w:rPr>
          <w:szCs w:val="24"/>
        </w:rPr>
        <w:t xml:space="preserve">wendet werden. Die RTF-Ausgabe ist insofern problematisch, als die Berechnungen von Java nicht hundertprozentig mit den Berechnungen von MS Word übereinstimmen. Hierdurch kann es zu Verschiebungen und </w:t>
      </w:r>
      <w:r w:rsidR="00F70807">
        <w:rPr>
          <w:szCs w:val="24"/>
        </w:rPr>
        <w:t>„</w:t>
      </w:r>
      <w:r w:rsidRPr="00B367B6">
        <w:rPr>
          <w:szCs w:val="24"/>
        </w:rPr>
        <w:t>abgeschnittenen</w:t>
      </w:r>
      <w:r w:rsidR="00F70807">
        <w:rPr>
          <w:szCs w:val="24"/>
        </w:rPr>
        <w:t>“</w:t>
      </w:r>
      <w:r w:rsidRPr="00B367B6">
        <w:rPr>
          <w:szCs w:val="24"/>
        </w:rPr>
        <w:t xml:space="preserve"> Zeichen kommen. Einige der hier aufgeführten Par</w:t>
      </w:r>
      <w:r w:rsidRPr="00B367B6">
        <w:rPr>
          <w:szCs w:val="24"/>
        </w:rPr>
        <w:t>a</w:t>
      </w:r>
      <w:r w:rsidRPr="00B367B6">
        <w:rPr>
          <w:szCs w:val="24"/>
        </w:rPr>
        <w:t>meter dienen dem Zweck, diese Ungenauigkeiten auszugleichen (siehe hierzu auch den A</w:t>
      </w:r>
      <w:r w:rsidRPr="00B367B6">
        <w:rPr>
          <w:szCs w:val="24"/>
        </w:rPr>
        <w:t>b</w:t>
      </w:r>
      <w:r w:rsidRPr="00B367B6">
        <w:rPr>
          <w:szCs w:val="24"/>
        </w:rPr>
        <w:t xml:space="preserve">schnitt </w:t>
      </w:r>
      <w:r w:rsidR="00F70807">
        <w:rPr>
          <w:szCs w:val="24"/>
        </w:rPr>
        <w:t>„</w:t>
      </w:r>
      <w:r w:rsidRPr="00B367B6">
        <w:rPr>
          <w:szCs w:val="24"/>
        </w:rPr>
        <w:t>Ausgeben einer Transkription</w:t>
      </w:r>
      <w:r w:rsidR="00F70807">
        <w:rPr>
          <w:szCs w:val="24"/>
        </w:rPr>
        <w:t>“</w:t>
      </w:r>
      <w:r w:rsidRPr="00B367B6">
        <w:rPr>
          <w:szCs w:val="24"/>
        </w:rPr>
        <w:t xml:space="preserve"> im Tutorium).</w:t>
      </w:r>
    </w:p>
    <w:p w:rsidR="00D8108D" w:rsidRPr="00B367B6" w:rsidRDefault="00D8108D" w:rsidP="00D8108D">
      <w:pPr>
        <w:pStyle w:val="Aufzhlungszeichen1"/>
        <w:rPr>
          <w:szCs w:val="24"/>
        </w:rPr>
      </w:pPr>
      <w:r w:rsidRPr="00B367B6">
        <w:rPr>
          <w:szCs w:val="24"/>
          <w:shd w:val="clear" w:color="auto" w:fill="D9D9D9"/>
        </w:rPr>
        <w:t>Critical size percentage:</w:t>
      </w:r>
      <w:r w:rsidRPr="00B367B6">
        <w:rPr>
          <w:szCs w:val="24"/>
        </w:rPr>
        <w:t xml:space="preserve"> legt fest, ab wann die Größe eines Eintrages in einer Partitu</w:t>
      </w:r>
      <w:r w:rsidRPr="00B367B6">
        <w:rPr>
          <w:szCs w:val="24"/>
        </w:rPr>
        <w:t>r</w:t>
      </w:r>
      <w:r w:rsidRPr="00B367B6">
        <w:rPr>
          <w:szCs w:val="24"/>
        </w:rPr>
        <w:t xml:space="preserve">zeile als </w:t>
      </w:r>
      <w:r w:rsidR="00F70807">
        <w:rPr>
          <w:szCs w:val="24"/>
        </w:rPr>
        <w:t>„</w:t>
      </w:r>
      <w:r w:rsidRPr="00B367B6">
        <w:rPr>
          <w:szCs w:val="24"/>
        </w:rPr>
        <w:t>kritisch</w:t>
      </w:r>
      <w:r w:rsidR="00F70807">
        <w:rPr>
          <w:szCs w:val="24"/>
        </w:rPr>
        <w:t>“</w:t>
      </w:r>
      <w:r w:rsidRPr="00B367B6">
        <w:rPr>
          <w:szCs w:val="24"/>
        </w:rPr>
        <w:t xml:space="preserve"> zu behandeln ist, d. h. ab wann die Mechanismen zum Ausgleichen der Ungenauigkeiten angewendet werden sollen. Die voreingestellten 95% haben sich </w:t>
      </w:r>
      <w:r w:rsidRPr="00B367B6">
        <w:rPr>
          <w:szCs w:val="24"/>
        </w:rPr>
        <w:lastRenderedPageBreak/>
        <w:t>als vernünftiger Wert erwiesen. Sie können diesen Wert aber bei Bedarf herauf- oder heruntersetzen.</w:t>
      </w:r>
    </w:p>
    <w:p w:rsidR="00D8108D" w:rsidRPr="00B367B6" w:rsidRDefault="00D8108D" w:rsidP="00D8108D">
      <w:pPr>
        <w:pStyle w:val="Aufzhlungszeichen1"/>
        <w:rPr>
          <w:szCs w:val="24"/>
        </w:rPr>
      </w:pPr>
      <w:r w:rsidRPr="00B367B6">
        <w:rPr>
          <w:szCs w:val="24"/>
          <w:shd w:val="clear" w:color="auto" w:fill="D9D9D9"/>
        </w:rPr>
        <w:t>Right margin buffer:</w:t>
      </w:r>
      <w:r w:rsidRPr="00B367B6">
        <w:rPr>
          <w:szCs w:val="24"/>
        </w:rPr>
        <w:t xml:space="preserve"> legt einen Puffer am rechten Rand der Partiturfläche fest, der g</w:t>
      </w:r>
      <w:r w:rsidRPr="00B367B6">
        <w:rPr>
          <w:szCs w:val="24"/>
        </w:rPr>
        <w:t>e</w:t>
      </w:r>
      <w:r w:rsidRPr="00B367B6">
        <w:rPr>
          <w:szCs w:val="24"/>
        </w:rPr>
        <w:t>eignet ist, einige Ungenauigkeiten in der Berechnung auszugleichen. Wenn die Opti</w:t>
      </w:r>
      <w:r w:rsidRPr="00B367B6">
        <w:rPr>
          <w:szCs w:val="24"/>
        </w:rPr>
        <w:t>o</w:t>
      </w:r>
      <w:r w:rsidRPr="00B367B6">
        <w:rPr>
          <w:szCs w:val="24"/>
        </w:rPr>
        <w:t xml:space="preserve">nen </w:t>
      </w:r>
      <w:r w:rsidR="00F70807">
        <w:rPr>
          <w:szCs w:val="24"/>
        </w:rPr>
        <w:t>„</w:t>
      </w:r>
      <w:r w:rsidRPr="00B367B6">
        <w:rPr>
          <w:szCs w:val="24"/>
        </w:rPr>
        <w:t>Glue adjacent IT elements</w:t>
      </w:r>
      <w:r w:rsidR="00F70807">
        <w:rPr>
          <w:szCs w:val="24"/>
        </w:rPr>
        <w:t>“</w:t>
      </w:r>
      <w:r w:rsidRPr="00B367B6">
        <w:rPr>
          <w:szCs w:val="24"/>
        </w:rPr>
        <w:t xml:space="preserve"> und </w:t>
      </w:r>
      <w:r w:rsidR="00F70807">
        <w:rPr>
          <w:szCs w:val="24"/>
        </w:rPr>
        <w:t>„</w:t>
      </w:r>
      <w:r w:rsidRPr="00B367B6">
        <w:rPr>
          <w:szCs w:val="24"/>
        </w:rPr>
        <w:t>Glue empty IT elements</w:t>
      </w:r>
      <w:r w:rsidR="00F70807">
        <w:rPr>
          <w:szCs w:val="24"/>
        </w:rPr>
        <w:t>“</w:t>
      </w:r>
      <w:r w:rsidRPr="00B367B6">
        <w:rPr>
          <w:szCs w:val="24"/>
        </w:rPr>
        <w:t xml:space="preserve"> (s. u.) deaktiviert sind, kann dieser Wert 0 betragen. Ansonsten sollte er auf einen Wert zwischen 5 und 20 g</w:t>
      </w:r>
      <w:r w:rsidRPr="00B367B6">
        <w:rPr>
          <w:szCs w:val="24"/>
        </w:rPr>
        <w:t>e</w:t>
      </w:r>
      <w:r w:rsidRPr="00B367B6">
        <w:rPr>
          <w:szCs w:val="24"/>
        </w:rPr>
        <w:t>setzt werden.</w:t>
      </w:r>
    </w:p>
    <w:p w:rsidR="00D8108D" w:rsidRPr="00B367B6" w:rsidRDefault="00D8108D" w:rsidP="00D8108D">
      <w:pPr>
        <w:pStyle w:val="Aufzhlungszeichen1"/>
        <w:rPr>
          <w:szCs w:val="24"/>
        </w:rPr>
      </w:pPr>
      <w:r w:rsidRPr="00B367B6">
        <w:rPr>
          <w:szCs w:val="24"/>
          <w:shd w:val="clear" w:color="auto" w:fill="D9D9D9"/>
        </w:rPr>
        <w:t>Calculate page breaks:</w:t>
      </w:r>
      <w:r w:rsidRPr="00B367B6">
        <w:rPr>
          <w:szCs w:val="24"/>
        </w:rPr>
        <w:t xml:space="preserve"> legt fest, ob Seitenumbrüche für das RTF-Dokument berechnet werden sollen.</w:t>
      </w:r>
    </w:p>
    <w:p w:rsidR="00D8108D" w:rsidRPr="00B367B6" w:rsidRDefault="00D8108D" w:rsidP="00D8108D">
      <w:pPr>
        <w:pStyle w:val="Aufzhlungszeichen1"/>
        <w:rPr>
          <w:szCs w:val="24"/>
        </w:rPr>
      </w:pPr>
      <w:r w:rsidRPr="00B367B6">
        <w:rPr>
          <w:szCs w:val="24"/>
          <w:shd w:val="clear" w:color="auto" w:fill="D9D9D9"/>
        </w:rPr>
        <w:t>Glue adjacent events:</w:t>
      </w:r>
      <w:r w:rsidRPr="00B367B6">
        <w:rPr>
          <w:szCs w:val="24"/>
        </w:rPr>
        <w:t xml:space="preserve"> legt fest, ob benachbarte Einträge in der Partiturzeile zusa</w:t>
      </w:r>
      <w:r w:rsidRPr="00B367B6">
        <w:rPr>
          <w:szCs w:val="24"/>
        </w:rPr>
        <w:t>m</w:t>
      </w:r>
      <w:r w:rsidRPr="00B367B6">
        <w:rPr>
          <w:szCs w:val="24"/>
        </w:rPr>
        <w:t xml:space="preserve">mengelegt werden sollen, sofern der erste die kritische Größe erreicht hat. Für MS Word 97 </w:t>
      </w:r>
      <w:r w:rsidRPr="00B367B6">
        <w:rPr>
          <w:szCs w:val="24"/>
          <w:u w:val="single"/>
        </w:rPr>
        <w:t>muss</w:t>
      </w:r>
      <w:r w:rsidRPr="00B367B6">
        <w:rPr>
          <w:szCs w:val="24"/>
        </w:rPr>
        <w:t xml:space="preserve"> diese Option gewählt werden. Für MS Word 2000 hat sie den kle</w:t>
      </w:r>
      <w:r w:rsidRPr="00B367B6">
        <w:rPr>
          <w:szCs w:val="24"/>
        </w:rPr>
        <w:t>i</w:t>
      </w:r>
      <w:r w:rsidRPr="00B367B6">
        <w:rPr>
          <w:szCs w:val="24"/>
        </w:rPr>
        <w:t xml:space="preserve">nen Nachteil, dass sich die Synchronverhältnisse möglicherweise um eine Winzigkeit verschieben, dafür aber den Vorteil, dass z. B. durch Synchronisation </w:t>
      </w:r>
      <w:r w:rsidR="00F70807">
        <w:rPr>
          <w:szCs w:val="24"/>
        </w:rPr>
        <w:t>„</w:t>
      </w:r>
      <w:r w:rsidRPr="00B367B6">
        <w:rPr>
          <w:szCs w:val="24"/>
        </w:rPr>
        <w:t>auseinander g</w:t>
      </w:r>
      <w:r w:rsidRPr="00B367B6">
        <w:rPr>
          <w:szCs w:val="24"/>
        </w:rPr>
        <w:t>e</w:t>
      </w:r>
      <w:r w:rsidRPr="00B367B6">
        <w:rPr>
          <w:szCs w:val="24"/>
        </w:rPr>
        <w:t>rissene</w:t>
      </w:r>
      <w:r w:rsidR="00F70807">
        <w:rPr>
          <w:szCs w:val="24"/>
        </w:rPr>
        <w:t>“</w:t>
      </w:r>
      <w:r w:rsidRPr="00B367B6">
        <w:rPr>
          <w:szCs w:val="24"/>
        </w:rPr>
        <w:t xml:space="preserve"> Wörter wieder </w:t>
      </w:r>
      <w:r w:rsidR="00F70807">
        <w:rPr>
          <w:szCs w:val="24"/>
        </w:rPr>
        <w:t>„</w:t>
      </w:r>
      <w:r w:rsidRPr="00B367B6">
        <w:rPr>
          <w:szCs w:val="24"/>
        </w:rPr>
        <w:t>zusammengesetzt</w:t>
      </w:r>
      <w:r w:rsidR="00F70807">
        <w:rPr>
          <w:szCs w:val="24"/>
        </w:rPr>
        <w:t>“</w:t>
      </w:r>
      <w:r w:rsidRPr="00B367B6">
        <w:rPr>
          <w:szCs w:val="24"/>
        </w:rPr>
        <w:t xml:space="preserve"> werden. Verwenden Sie diese Option unter MS Word 2000 jedoch </w:t>
      </w:r>
      <w:r w:rsidRPr="00B367B6">
        <w:rPr>
          <w:szCs w:val="24"/>
          <w:u w:val="single"/>
        </w:rPr>
        <w:t>nicht</w:t>
      </w:r>
      <w:r w:rsidRPr="00B367B6">
        <w:rPr>
          <w:szCs w:val="24"/>
        </w:rPr>
        <w:t>, wenn Sie mit Umrahmung von einzelnen Elementen a</w:t>
      </w:r>
      <w:r w:rsidRPr="00B367B6">
        <w:rPr>
          <w:szCs w:val="24"/>
        </w:rPr>
        <w:t>r</w:t>
      </w:r>
      <w:r w:rsidRPr="00B367B6">
        <w:rPr>
          <w:szCs w:val="24"/>
        </w:rPr>
        <w:t>beiten.</w:t>
      </w:r>
    </w:p>
    <w:p w:rsidR="00D8108D" w:rsidRPr="00B367B6" w:rsidRDefault="00D8108D" w:rsidP="00D8108D">
      <w:pPr>
        <w:pStyle w:val="Aufzhlungszeichen1"/>
        <w:rPr>
          <w:szCs w:val="24"/>
        </w:rPr>
      </w:pPr>
      <w:r w:rsidRPr="00B367B6">
        <w:rPr>
          <w:szCs w:val="24"/>
          <w:shd w:val="clear" w:color="auto" w:fill="D9D9D9"/>
        </w:rPr>
        <w:t>Glue empty events:</w:t>
      </w:r>
      <w:r w:rsidRPr="00B367B6">
        <w:rPr>
          <w:szCs w:val="24"/>
        </w:rPr>
        <w:t xml:space="preserve"> legt fest, ob leere Einträge in der Partiturzeile mit dem vorang</w:t>
      </w:r>
      <w:r w:rsidRPr="00B367B6">
        <w:rPr>
          <w:szCs w:val="24"/>
        </w:rPr>
        <w:t>e</w:t>
      </w:r>
      <w:r w:rsidRPr="00B367B6">
        <w:rPr>
          <w:szCs w:val="24"/>
        </w:rPr>
        <w:t xml:space="preserve">henden Element zusammengelegt werden sollen. Verwenden Sie diese Option </w:t>
      </w:r>
      <w:r w:rsidRPr="00B367B6">
        <w:rPr>
          <w:szCs w:val="24"/>
          <w:u w:val="single"/>
        </w:rPr>
        <w:t>nicht</w:t>
      </w:r>
      <w:r w:rsidRPr="00B367B6">
        <w:rPr>
          <w:szCs w:val="24"/>
        </w:rPr>
        <w:t>, wenn Sie mit farbiger Unterlegung oder Umrahmung von einzelnen Elementen arbe</w:t>
      </w:r>
      <w:r w:rsidRPr="00B367B6">
        <w:rPr>
          <w:szCs w:val="24"/>
        </w:rPr>
        <w:t>i</w:t>
      </w:r>
      <w:r w:rsidRPr="00B367B6">
        <w:rPr>
          <w:szCs w:val="24"/>
        </w:rPr>
        <w:t>ten.</w:t>
      </w:r>
    </w:p>
    <w:p w:rsidR="00D8108D" w:rsidRPr="00B367B6" w:rsidRDefault="00D8108D" w:rsidP="00D8108D">
      <w:pPr>
        <w:pStyle w:val="Aufzhlungszeichen1"/>
        <w:rPr>
          <w:szCs w:val="24"/>
        </w:rPr>
      </w:pPr>
      <w:r w:rsidRPr="00B367B6">
        <w:rPr>
          <w:szCs w:val="24"/>
          <w:shd w:val="clear" w:color="auto" w:fill="D9D9D9"/>
        </w:rPr>
        <w:t>Use CellFit parameter:</w:t>
      </w:r>
      <w:r w:rsidRPr="00B367B6">
        <w:rPr>
          <w:szCs w:val="24"/>
        </w:rPr>
        <w:t xml:space="preserve"> legt fest, ob der </w:t>
      </w:r>
      <w:r w:rsidR="00F70807">
        <w:rPr>
          <w:szCs w:val="24"/>
        </w:rPr>
        <w:t>„</w:t>
      </w:r>
      <w:r w:rsidRPr="00B367B6">
        <w:rPr>
          <w:szCs w:val="24"/>
        </w:rPr>
        <w:t>CellFit</w:t>
      </w:r>
      <w:r w:rsidR="00F70807">
        <w:rPr>
          <w:szCs w:val="24"/>
        </w:rPr>
        <w:t>“</w:t>
      </w:r>
      <w:r w:rsidRPr="00B367B6">
        <w:rPr>
          <w:szCs w:val="24"/>
        </w:rPr>
        <w:t>-Parameter benutzt werden soll. Die Aktivierung dieser Option hilft, Fehler zu vermeiden, die beim Lesen ausgegebener RTF-Dateien mit MS Word 2002 (= Word XP) auftreten.</w:t>
      </w:r>
    </w:p>
    <w:p w:rsidR="00D8108D" w:rsidRPr="00B367B6" w:rsidRDefault="00D8108D" w:rsidP="00D8108D">
      <w:pPr>
        <w:pStyle w:val="Standard-BlockCharCharChar"/>
        <w:rPr>
          <w:szCs w:val="24"/>
        </w:rPr>
      </w:pPr>
    </w:p>
    <w:p w:rsidR="00D8108D" w:rsidRPr="00B367B6" w:rsidRDefault="00F17B16" w:rsidP="00D8108D">
      <w:pPr>
        <w:pStyle w:val="BildChar"/>
        <w:rPr>
          <w:sz w:val="24"/>
          <w:szCs w:val="24"/>
        </w:rPr>
      </w:pPr>
      <w:r w:rsidRPr="00B367B6">
        <w:rPr>
          <w:noProof/>
          <w:sz w:val="24"/>
          <w:szCs w:val="24"/>
        </w:rPr>
        <w:drawing>
          <wp:inline distT="0" distB="0" distL="0" distR="0" wp14:anchorId="0EBAEEA2" wp14:editId="3461713A">
            <wp:extent cx="4048125" cy="3238500"/>
            <wp:effectExtent l="0" t="0" r="9525" b="0"/>
            <wp:docPr id="105" name="Bild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Unter dem Reiter </w:t>
      </w:r>
      <w:r w:rsidR="00F70807">
        <w:rPr>
          <w:szCs w:val="24"/>
        </w:rPr>
        <w:t>„</w:t>
      </w:r>
      <w:r w:rsidRPr="00B367B6">
        <w:rPr>
          <w:szCs w:val="24"/>
        </w:rPr>
        <w:t>HTML</w:t>
      </w:r>
      <w:r w:rsidR="00F70807">
        <w:rPr>
          <w:szCs w:val="24"/>
        </w:rPr>
        <w:t>“</w:t>
      </w:r>
      <w:r w:rsidRPr="00B367B6">
        <w:rPr>
          <w:szCs w:val="24"/>
        </w:rPr>
        <w:t xml:space="preserve"> werden Parameter festgelegt, die speziell für die HTML-Ausgabe verwendet werden:</w:t>
      </w:r>
    </w:p>
    <w:p w:rsidR="00D8108D" w:rsidRPr="00B367B6" w:rsidRDefault="00D8108D" w:rsidP="00D8108D">
      <w:pPr>
        <w:pStyle w:val="Aufzhlungszeichen1"/>
        <w:rPr>
          <w:szCs w:val="24"/>
        </w:rPr>
      </w:pPr>
      <w:r w:rsidRPr="00B367B6">
        <w:rPr>
          <w:szCs w:val="24"/>
          <w:shd w:val="clear" w:color="auto" w:fill="D9D9D9"/>
        </w:rPr>
        <w:t>Make links:</w:t>
      </w:r>
      <w:r w:rsidRPr="00B367B6">
        <w:rPr>
          <w:szCs w:val="24"/>
        </w:rPr>
        <w:t xml:space="preserve"> legt fest, ob im Transkript vorgenommene Verknüpfungen in HTML als Hyperlinks realisiert werden.</w:t>
      </w:r>
    </w:p>
    <w:p w:rsidR="00D8108D" w:rsidRPr="00B367B6" w:rsidRDefault="00D8108D" w:rsidP="00D8108D">
      <w:pPr>
        <w:pStyle w:val="Aufzhlungszeichen1"/>
        <w:rPr>
          <w:szCs w:val="24"/>
        </w:rPr>
      </w:pPr>
      <w:r w:rsidRPr="00B367B6">
        <w:rPr>
          <w:szCs w:val="24"/>
          <w:shd w:val="clear" w:color="auto" w:fill="D9D9D9"/>
        </w:rPr>
        <w:t>Make anchors:</w:t>
      </w:r>
      <w:r w:rsidRPr="00B367B6">
        <w:rPr>
          <w:szCs w:val="24"/>
        </w:rPr>
        <w:t xml:space="preserve"> legt fest, ob die Partiturflächen mit Ankern, also mit Verweiszielen für </w:t>
      </w:r>
      <w:r w:rsidRPr="00B367B6">
        <w:rPr>
          <w:szCs w:val="24"/>
        </w:rPr>
        <w:lastRenderedPageBreak/>
        <w:t xml:space="preserve">eine Referenzierung von außen, versehen werden sollen. Um mit der Wortlisten-Ausgabe (s. u.) arbeiten zu können, </w:t>
      </w:r>
      <w:r w:rsidRPr="00B367B6">
        <w:rPr>
          <w:szCs w:val="24"/>
          <w:u w:val="single"/>
        </w:rPr>
        <w:t>muss</w:t>
      </w:r>
      <w:r w:rsidRPr="00B367B6">
        <w:rPr>
          <w:szCs w:val="24"/>
        </w:rPr>
        <w:t xml:space="preserve"> diese Option aktiviert sein.</w:t>
      </w:r>
    </w:p>
    <w:p w:rsidR="00D8108D" w:rsidRPr="00B367B6" w:rsidRDefault="00D8108D" w:rsidP="00D8108D">
      <w:pPr>
        <w:pStyle w:val="Aufzhlungszeichen1"/>
        <w:rPr>
          <w:szCs w:val="24"/>
        </w:rPr>
      </w:pPr>
      <w:r w:rsidRPr="00B367B6">
        <w:rPr>
          <w:szCs w:val="24"/>
          <w:shd w:val="clear" w:color="auto" w:fill="D9D9D9"/>
        </w:rPr>
        <w:t>Use JavaScript:</w:t>
      </w:r>
      <w:r w:rsidRPr="00B367B6">
        <w:rPr>
          <w:szCs w:val="24"/>
        </w:rPr>
        <w:t xml:space="preserve"> legt fest, ob JavaScript-Funktionen (zur Verknüpfung der Spurlabel mit der Sprechertabelle) verwendet werden sollen.</w:t>
      </w:r>
    </w:p>
    <w:p w:rsidR="00D8108D" w:rsidRPr="00B367B6" w:rsidRDefault="00D8108D" w:rsidP="00D8108D">
      <w:pPr>
        <w:pStyle w:val="Aufzhlungszeichen1"/>
        <w:rPr>
          <w:szCs w:val="24"/>
        </w:rPr>
      </w:pPr>
      <w:r w:rsidRPr="00B367B6">
        <w:rPr>
          <w:szCs w:val="24"/>
          <w:shd w:val="clear" w:color="auto" w:fill="D9D9D9"/>
        </w:rPr>
        <w:t>Don’t make line breaks:</w:t>
      </w:r>
      <w:r w:rsidRPr="00B367B6">
        <w:rPr>
          <w:szCs w:val="24"/>
        </w:rPr>
        <w:t xml:space="preserve"> Die Auswahl dieser Option erzeugt eine Endlos-Partitur, d. h. die Partitur wird nicht in Zeilen umgebrochen.</w:t>
      </w:r>
    </w:p>
    <w:p w:rsidR="00D8108D" w:rsidRPr="00B367B6" w:rsidRDefault="00D8108D" w:rsidP="00D8108D">
      <w:pPr>
        <w:pStyle w:val="Aufzhlungszeichen1"/>
        <w:rPr>
          <w:szCs w:val="24"/>
        </w:rPr>
      </w:pPr>
      <w:r w:rsidRPr="00B367B6">
        <w:rPr>
          <w:szCs w:val="24"/>
          <w:shd w:val="clear" w:color="auto" w:fill="D9D9D9"/>
        </w:rPr>
        <w:t>Pixel width:</w:t>
      </w:r>
      <w:r w:rsidRPr="00B367B6">
        <w:rPr>
          <w:szCs w:val="24"/>
        </w:rPr>
        <w:t xml:space="preserve"> Die Auswahl dieser Option sorgt dafür, dass die Partitur auf die angeg</w:t>
      </w:r>
      <w:r w:rsidRPr="00B367B6">
        <w:rPr>
          <w:szCs w:val="24"/>
        </w:rPr>
        <w:t>e</w:t>
      </w:r>
      <w:r w:rsidRPr="00B367B6">
        <w:rPr>
          <w:szCs w:val="24"/>
        </w:rPr>
        <w:t>bene Breite (in Pixeln) umgebrochen wird. Für gängige Bildschirme ist ein Wert zw</w:t>
      </w:r>
      <w:r w:rsidRPr="00B367B6">
        <w:rPr>
          <w:szCs w:val="24"/>
        </w:rPr>
        <w:t>i</w:t>
      </w:r>
      <w:r w:rsidRPr="00B367B6">
        <w:rPr>
          <w:szCs w:val="24"/>
        </w:rPr>
        <w:t>schen 400 und 600 geeignet. Um mit der Wortlisten-Ausgabe (s. u.) arbeiten zu kö</w:t>
      </w:r>
      <w:r w:rsidRPr="00B367B6">
        <w:rPr>
          <w:szCs w:val="24"/>
        </w:rPr>
        <w:t>n</w:t>
      </w:r>
      <w:r w:rsidRPr="00B367B6">
        <w:rPr>
          <w:szCs w:val="24"/>
        </w:rPr>
        <w:t>nen, muss die Partitur auf diese Weise umgebrochen werden.</w:t>
      </w:r>
    </w:p>
    <w:p w:rsidR="00D8108D" w:rsidRPr="00B367B6" w:rsidRDefault="00D8108D" w:rsidP="00D8108D">
      <w:pPr>
        <w:pStyle w:val="Standard-BlockCharCharChar"/>
        <w:rPr>
          <w:szCs w:val="24"/>
        </w:rPr>
      </w:pPr>
      <w:bookmarkStart w:id="270" w:name="_Toc55213824"/>
      <w:bookmarkStart w:id="271" w:name="_Toc69129811"/>
      <w:bookmarkStart w:id="272" w:name="_Toc69129952"/>
    </w:p>
    <w:p w:rsidR="00D8108D" w:rsidRPr="00B367B6" w:rsidRDefault="00F17B16" w:rsidP="00D8108D">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194196A3" wp14:editId="043CB985">
            <wp:extent cx="3667125" cy="2133600"/>
            <wp:effectExtent l="0" t="0" r="9525" b="0"/>
            <wp:docPr id="106" name="Bild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67125" cy="2133600"/>
                    </a:xfrm>
                    <a:prstGeom prst="rect">
                      <a:avLst/>
                    </a:prstGeom>
                    <a:noFill/>
                    <a:ln>
                      <a:noFill/>
                    </a:ln>
                  </pic:spPr>
                </pic:pic>
              </a:graphicData>
            </a:graphic>
          </wp:inline>
        </w:drawing>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Unter dem Reiter </w:t>
      </w:r>
      <w:r w:rsidR="00F70807">
        <w:rPr>
          <w:szCs w:val="24"/>
        </w:rPr>
        <w:t>„</w:t>
      </w:r>
      <w:r w:rsidRPr="00B367B6">
        <w:rPr>
          <w:szCs w:val="24"/>
        </w:rPr>
        <w:t>SVG</w:t>
      </w:r>
      <w:r w:rsidR="00F70807">
        <w:rPr>
          <w:szCs w:val="24"/>
        </w:rPr>
        <w:t>“</w:t>
      </w:r>
      <w:r w:rsidRPr="00B367B6">
        <w:rPr>
          <w:szCs w:val="24"/>
        </w:rPr>
        <w:t xml:space="preserve"> werden Parameter festgelegt, die speziell für die SVG-Ausgabe gelten:</w:t>
      </w:r>
    </w:p>
    <w:p w:rsidR="00D8108D" w:rsidRPr="00B367B6" w:rsidRDefault="00D8108D" w:rsidP="00D8108D">
      <w:pPr>
        <w:pStyle w:val="Aufzhlungszeichen1"/>
        <w:rPr>
          <w:szCs w:val="24"/>
        </w:rPr>
      </w:pPr>
      <w:r w:rsidRPr="00B367B6">
        <w:rPr>
          <w:szCs w:val="24"/>
          <w:shd w:val="clear" w:color="auto" w:fill="D9D9D9"/>
        </w:rPr>
        <w:t>Pixel width:</w:t>
      </w:r>
      <w:r w:rsidRPr="00B367B6">
        <w:rPr>
          <w:szCs w:val="24"/>
        </w:rPr>
        <w:t xml:space="preserve"> legt die Umbruchbreite für die Partitur (d. h. die Breite einzelner Part</w:t>
      </w:r>
      <w:r w:rsidRPr="00B367B6">
        <w:rPr>
          <w:szCs w:val="24"/>
        </w:rPr>
        <w:t>i</w:t>
      </w:r>
      <w:r w:rsidRPr="00B367B6">
        <w:rPr>
          <w:szCs w:val="24"/>
        </w:rPr>
        <w:t>turflächen) in Pixeln fest.</w:t>
      </w:r>
    </w:p>
    <w:p w:rsidR="00D8108D" w:rsidRPr="00B367B6" w:rsidRDefault="00D8108D" w:rsidP="00D8108D">
      <w:pPr>
        <w:pStyle w:val="Aufzhlungszeichen1"/>
        <w:rPr>
          <w:szCs w:val="24"/>
        </w:rPr>
      </w:pPr>
      <w:r w:rsidRPr="00B367B6">
        <w:rPr>
          <w:szCs w:val="24"/>
          <w:shd w:val="clear" w:color="auto" w:fill="D9D9D9"/>
        </w:rPr>
        <w:t>Scale factor:</w:t>
      </w:r>
      <w:r w:rsidRPr="00B367B6">
        <w:rPr>
          <w:szCs w:val="24"/>
        </w:rPr>
        <w:t xml:space="preserve"> legt den Vergrößerungsfaktor (in Prozent) fest. Die Partitur erscheint in der Ausgabe dann um diesen Wert vergrößert bzw. verkleinert.</w:t>
      </w:r>
    </w:p>
    <w:p w:rsidR="00D8108D" w:rsidRPr="00B367B6" w:rsidRDefault="00D8108D" w:rsidP="00D8108D">
      <w:pPr>
        <w:pStyle w:val="Standard-BlockCharCharChar"/>
        <w:rPr>
          <w:szCs w:val="24"/>
        </w:rPr>
      </w:pPr>
    </w:p>
    <w:p w:rsidR="00D8108D" w:rsidRPr="00B367B6" w:rsidRDefault="00D8108D">
      <w:pPr>
        <w:pStyle w:val="berschrift2"/>
        <w:rPr>
          <w:szCs w:val="24"/>
        </w:rPr>
        <w:sectPr w:rsidR="00D8108D" w:rsidRPr="00B367B6" w:rsidSect="00253F8B">
          <w:headerReference w:type="default" r:id="rId138"/>
          <w:pgSz w:w="11906" w:h="16838" w:code="9"/>
          <w:pgMar w:top="1361" w:right="1134" w:bottom="907" w:left="1418" w:header="624" w:footer="624" w:gutter="0"/>
          <w:cols w:space="720"/>
        </w:sectPr>
      </w:pPr>
      <w:bookmarkStart w:id="273" w:name="_File_&gt;_Print…"/>
      <w:bookmarkStart w:id="274" w:name="_View-Menü"/>
      <w:bookmarkStart w:id="275" w:name="_Toc55213854"/>
      <w:bookmarkStart w:id="276" w:name="_Toc69129843"/>
      <w:bookmarkStart w:id="277" w:name="_Toc69129984"/>
      <w:bookmarkEnd w:id="270"/>
      <w:bookmarkEnd w:id="271"/>
      <w:bookmarkEnd w:id="272"/>
      <w:bookmarkEnd w:id="273"/>
      <w:bookmarkEnd w:id="274"/>
    </w:p>
    <w:p w:rsidR="00F966D5" w:rsidRPr="00355B2A" w:rsidRDefault="00F966D5">
      <w:pPr>
        <w:pStyle w:val="berschrift2"/>
      </w:pPr>
      <w:bookmarkStart w:id="278" w:name="_Toc398708160"/>
      <w:r w:rsidRPr="00355B2A">
        <w:lastRenderedPageBreak/>
        <w:t>View-Menü</w:t>
      </w:r>
      <w:bookmarkEnd w:id="275"/>
      <w:bookmarkEnd w:id="276"/>
      <w:bookmarkEnd w:id="277"/>
      <w:bookmarkEnd w:id="278"/>
    </w:p>
    <w:p w:rsidR="00F966D5" w:rsidRPr="00355B2A"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606"/>
        <w:gridCol w:w="4820"/>
      </w:tblGrid>
      <w:tr w:rsidR="00F966D5" w:rsidRPr="00355B2A">
        <w:tc>
          <w:tcPr>
            <w:tcW w:w="4606" w:type="dxa"/>
          </w:tcPr>
          <w:p w:rsidR="00F966D5" w:rsidRPr="00355B2A" w:rsidRDefault="00F17B16">
            <w:pPr>
              <w:tabs>
                <w:tab w:val="clear" w:pos="482"/>
                <w:tab w:val="left" w:pos="390"/>
              </w:tabs>
              <w:rPr>
                <w:rFonts w:ascii="Times New Roman" w:hAnsi="Times New Roman"/>
              </w:rPr>
              <w:pPrChange w:id="279" w:author="Karolina Kaminska" w:date="2014-08-26T11:43:00Z">
                <w:pPr/>
              </w:pPrChange>
            </w:pPr>
            <w:r w:rsidRPr="00355B2A">
              <w:rPr>
                <w:rFonts w:ascii="Times New Roman" w:hAnsi="Times New Roman"/>
                <w:noProof/>
              </w:rPr>
              <w:drawing>
                <wp:inline distT="0" distB="0" distL="0" distR="0" wp14:anchorId="28A5CFAD" wp14:editId="7C1CE7B3">
                  <wp:extent cx="2362200" cy="3171825"/>
                  <wp:effectExtent l="0" t="0" r="0" b="9525"/>
                  <wp:docPr id="107"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62200" cy="3171825"/>
                          </a:xfrm>
                          <a:prstGeom prst="rect">
                            <a:avLst/>
                          </a:prstGeom>
                          <a:noFill/>
                          <a:ln>
                            <a:noFill/>
                          </a:ln>
                        </pic:spPr>
                      </pic:pic>
                    </a:graphicData>
                  </a:graphic>
                </wp:inline>
              </w:drawing>
            </w:r>
          </w:p>
        </w:tc>
        <w:tc>
          <w:tcPr>
            <w:tcW w:w="4820" w:type="dxa"/>
          </w:tcPr>
          <w:p w:rsidR="00F966D5" w:rsidRPr="00355B2A" w:rsidRDefault="00F966D5">
            <w:pPr>
              <w:tabs>
                <w:tab w:val="clear" w:pos="482"/>
                <w:tab w:val="left" w:pos="390"/>
              </w:tabs>
              <w:ind w:left="390"/>
              <w:rPr>
                <w:rFonts w:ascii="Times New Roman" w:hAnsi="Times New Roman"/>
              </w:rPr>
              <w:pPrChange w:id="280" w:author="Karolina Kaminska" w:date="2014-08-26T11:43:00Z">
                <w:pPr>
                  <w:ind w:left="482"/>
                </w:pPr>
              </w:pPrChange>
            </w:pPr>
          </w:p>
          <w:p w:rsidR="00F966D5" w:rsidRPr="00355B2A" w:rsidRDefault="00F966D5">
            <w:pPr>
              <w:pStyle w:val="Zwischenberschrift"/>
              <w:tabs>
                <w:tab w:val="clear" w:pos="482"/>
                <w:tab w:val="left" w:pos="390"/>
              </w:tabs>
              <w:spacing w:before="97" w:after="97"/>
              <w:ind w:left="390"/>
              <w:pPrChange w:id="281" w:author="Karolina Kaminska" w:date="2014-08-26T11:43:00Z">
                <w:pPr>
                  <w:pStyle w:val="Zwischenberschrift"/>
                  <w:ind w:left="482"/>
                </w:pPr>
              </w:pPrChange>
            </w:pPr>
          </w:p>
        </w:tc>
      </w:tr>
    </w:tbl>
    <w:p w:rsidR="00F966D5" w:rsidRPr="00355B2A" w:rsidRDefault="00F966D5">
      <w:pPr>
        <w:pStyle w:val="Standard-BlockCharCharChar"/>
      </w:pPr>
    </w:p>
    <w:p w:rsidR="00F966D5" w:rsidRPr="00FA2E59" w:rsidRDefault="00F966D5" w:rsidP="00FA2E59">
      <w:pPr>
        <w:pStyle w:val="berschrift3"/>
      </w:pPr>
      <w:bookmarkStart w:id="282" w:name="_View_&gt;_Show_panels_&gt;_Keyboard"/>
      <w:bookmarkStart w:id="283" w:name="_Toc55213856"/>
      <w:bookmarkStart w:id="284" w:name="_Toc69129845"/>
      <w:bookmarkStart w:id="285" w:name="_Toc69129986"/>
      <w:bookmarkStart w:id="286" w:name="_Ref108438010"/>
      <w:bookmarkStart w:id="287" w:name="_Ref108438026"/>
      <w:bookmarkStart w:id="288" w:name="_Toc398708161"/>
      <w:bookmarkEnd w:id="282"/>
      <w:r w:rsidRPr="00FA2E59">
        <w:t>View </w:t>
      </w:r>
      <w:r w:rsidR="00F417B2" w:rsidRPr="00FA2E59">
        <w:t>&gt;</w:t>
      </w:r>
      <w:r w:rsidRPr="00FA2E59">
        <w:t> Keyboard</w:t>
      </w:r>
      <w:bookmarkEnd w:id="283"/>
      <w:bookmarkEnd w:id="284"/>
      <w:bookmarkEnd w:id="285"/>
      <w:bookmarkEnd w:id="286"/>
      <w:bookmarkEnd w:id="287"/>
      <w:bookmarkEnd w:id="288"/>
    </w:p>
    <w:p w:rsidR="00F966D5" w:rsidRPr="00B367B6" w:rsidRDefault="00F966D5">
      <w:pPr>
        <w:pStyle w:val="Standard-BlockCharCharChar"/>
        <w:rPr>
          <w:szCs w:val="24"/>
        </w:rPr>
      </w:pPr>
      <w:r w:rsidRPr="00B367B6">
        <w:rPr>
          <w:szCs w:val="24"/>
        </w:rPr>
        <w:t xml:space="preserve">Legt fest, ob das Keyboard </w:t>
      </w:r>
      <w:r w:rsidR="00BB2B21" w:rsidRPr="00B367B6">
        <w:rPr>
          <w:szCs w:val="24"/>
        </w:rPr>
        <w:t>(</w:t>
      </w:r>
      <w:r w:rsidR="00FC3093" w:rsidRPr="00B367B6">
        <w:rPr>
          <w:szCs w:val="24"/>
        </w:rPr>
        <w:t>V</w:t>
      </w:r>
      <w:r w:rsidR="00832D29" w:rsidRPr="00B367B6">
        <w:rPr>
          <w:szCs w:val="24"/>
        </w:rPr>
        <w:t>irtuelle Tastatur</w:t>
      </w:r>
      <w:r w:rsidR="00FC3093" w:rsidRPr="00B367B6">
        <w:rPr>
          <w:szCs w:val="24"/>
        </w:rPr>
        <w:t>,</w:t>
      </w:r>
      <w:r w:rsidR="00832D29" w:rsidRPr="00B367B6">
        <w:rPr>
          <w:szCs w:val="24"/>
        </w:rPr>
        <w:t xml:space="preserve"> </w:t>
      </w:r>
      <w:r w:rsidR="00BB2B21" w:rsidRPr="00B367B6">
        <w:rPr>
          <w:szCs w:val="24"/>
        </w:rPr>
        <w:t xml:space="preserve">siehe auch Abschnitt </w:t>
      </w:r>
      <w:r w:rsidR="008A1DF2" w:rsidRPr="00B367B6">
        <w:rPr>
          <w:szCs w:val="24"/>
        </w:rPr>
        <w:t>III</w:t>
      </w:r>
      <w:r w:rsidR="00BB2B21" w:rsidRPr="00B367B6">
        <w:rPr>
          <w:szCs w:val="24"/>
        </w:rPr>
        <w:t xml:space="preserve"> </w:t>
      </w:r>
      <w:r w:rsidR="00F70807">
        <w:rPr>
          <w:szCs w:val="24"/>
        </w:rPr>
        <w:t>„</w:t>
      </w:r>
      <w:r w:rsidR="00BB2B21" w:rsidRPr="00B367B6">
        <w:rPr>
          <w:szCs w:val="24"/>
        </w:rPr>
        <w:t>Panels</w:t>
      </w:r>
      <w:r w:rsidR="00F70807">
        <w:rPr>
          <w:szCs w:val="24"/>
        </w:rPr>
        <w:t>“</w:t>
      </w:r>
      <w:r w:rsidR="00BB2B21" w:rsidRPr="00B367B6">
        <w:rPr>
          <w:szCs w:val="24"/>
        </w:rPr>
        <w:t xml:space="preserve">) </w:t>
      </w:r>
      <w:r w:rsidRPr="00B367B6">
        <w:rPr>
          <w:szCs w:val="24"/>
        </w:rPr>
        <w:t>angezeigt oder ausgeblendet wird. Ausblenden lässt sich das Keyboard auch über das Kreuz in der rechten ob</w:t>
      </w:r>
      <w:r w:rsidRPr="00B367B6">
        <w:rPr>
          <w:szCs w:val="24"/>
        </w:rPr>
        <w:t>e</w:t>
      </w:r>
      <w:r w:rsidRPr="00B367B6">
        <w:rPr>
          <w:szCs w:val="24"/>
        </w:rPr>
        <w:t>ren Ecke seines Fensters.</w:t>
      </w:r>
    </w:p>
    <w:p w:rsidR="00F966D5" w:rsidRPr="00B367B6" w:rsidRDefault="00F966D5">
      <w:pPr>
        <w:pStyle w:val="Standard-BlockCharCharChar"/>
        <w:rPr>
          <w:szCs w:val="24"/>
        </w:rPr>
      </w:pPr>
    </w:p>
    <w:p w:rsidR="00F966D5" w:rsidRPr="00FA2E59" w:rsidRDefault="00F966D5" w:rsidP="00FA2E59">
      <w:pPr>
        <w:pStyle w:val="berschrift3"/>
      </w:pPr>
      <w:bookmarkStart w:id="289" w:name="_View_&gt;_Show_panels_&gt;__Link_panel"/>
      <w:bookmarkStart w:id="290" w:name="_Toc55213857"/>
      <w:bookmarkStart w:id="291" w:name="_Toc69129846"/>
      <w:bookmarkStart w:id="292" w:name="_Toc69129987"/>
      <w:bookmarkStart w:id="293" w:name="_Ref108438033"/>
      <w:bookmarkStart w:id="294" w:name="_Toc398708162"/>
      <w:bookmarkEnd w:id="289"/>
      <w:r w:rsidRPr="00FA2E59">
        <w:t>View </w:t>
      </w:r>
      <w:r w:rsidR="00F417B2" w:rsidRPr="00FA2E59">
        <w:t>&gt;</w:t>
      </w:r>
      <w:r w:rsidRPr="00FA2E59">
        <w:t>  Link panel</w:t>
      </w:r>
      <w:bookmarkEnd w:id="290"/>
      <w:bookmarkEnd w:id="291"/>
      <w:bookmarkEnd w:id="292"/>
      <w:bookmarkEnd w:id="293"/>
      <w:bookmarkEnd w:id="294"/>
    </w:p>
    <w:p w:rsidR="00F966D5" w:rsidRPr="00B367B6" w:rsidRDefault="00F966D5">
      <w:pPr>
        <w:pStyle w:val="Standard-BlockCharCharChar"/>
        <w:rPr>
          <w:spacing w:val="-4"/>
          <w:szCs w:val="24"/>
        </w:rPr>
      </w:pPr>
      <w:r w:rsidRPr="00B367B6">
        <w:rPr>
          <w:spacing w:val="-4"/>
          <w:szCs w:val="24"/>
        </w:rPr>
        <w:t>Legt fest, ob das Panel zum Einrichten von Verknüpfungen (</w:t>
      </w:r>
      <w:r w:rsidR="00832D29" w:rsidRPr="00B367B6">
        <w:rPr>
          <w:spacing w:val="-4"/>
          <w:szCs w:val="24"/>
        </w:rPr>
        <w:t>Verknüpfungswerkzeug</w:t>
      </w:r>
      <w:r w:rsidRPr="00B367B6">
        <w:rPr>
          <w:spacing w:val="-4"/>
          <w:szCs w:val="24"/>
        </w:rPr>
        <w:t>) angezeigt oder ausgeblendet wird. Ausblenden lässt sich das Link</w:t>
      </w:r>
      <w:r w:rsidR="00832D29" w:rsidRPr="00B367B6">
        <w:rPr>
          <w:spacing w:val="-4"/>
          <w:szCs w:val="24"/>
        </w:rPr>
        <w:t> p</w:t>
      </w:r>
      <w:r w:rsidRPr="00B367B6">
        <w:rPr>
          <w:spacing w:val="-4"/>
          <w:szCs w:val="24"/>
        </w:rPr>
        <w:t>anel auch über das Kreuz in der rechten oberen Ecke seines Fensters.</w:t>
      </w:r>
    </w:p>
    <w:p w:rsidR="00E30C4F" w:rsidRPr="00355B2A" w:rsidRDefault="00E30C4F">
      <w:pPr>
        <w:pStyle w:val="Standard-BlockCharCharChar"/>
        <w:rPr>
          <w:spacing w:val="-4"/>
        </w:rPr>
      </w:pPr>
    </w:p>
    <w:p w:rsidR="00FC3093" w:rsidRPr="00FA2E59" w:rsidRDefault="00FC3093" w:rsidP="00FA2E59">
      <w:pPr>
        <w:pStyle w:val="berschrift3"/>
      </w:pPr>
      <w:bookmarkStart w:id="295" w:name="_View_&gt;_Show_panels_&gt;_Audio/Video_pa"/>
      <w:bookmarkStart w:id="296" w:name="_Toc69129848"/>
      <w:bookmarkStart w:id="297" w:name="_Toc69129989"/>
      <w:bookmarkStart w:id="298" w:name="_Ref108438042"/>
      <w:bookmarkStart w:id="299" w:name="_Toc398708163"/>
      <w:bookmarkStart w:id="300" w:name="_Toc55213858"/>
      <w:bookmarkStart w:id="301" w:name="_Toc69129847"/>
      <w:bookmarkStart w:id="302" w:name="_Toc69129988"/>
      <w:bookmarkEnd w:id="295"/>
      <w:r w:rsidRPr="00FA2E59">
        <w:t>View &gt; </w:t>
      </w:r>
      <w:r w:rsidR="000D29D8" w:rsidRPr="00FA2E59">
        <w:t xml:space="preserve"> </w:t>
      </w:r>
      <w:r w:rsidRPr="00FA2E59">
        <w:t>Audio/Video panel</w:t>
      </w:r>
      <w:bookmarkEnd w:id="296"/>
      <w:bookmarkEnd w:id="297"/>
      <w:bookmarkEnd w:id="298"/>
      <w:bookmarkEnd w:id="299"/>
    </w:p>
    <w:p w:rsidR="00FC3093" w:rsidRPr="00B367B6" w:rsidRDefault="00FC3093" w:rsidP="00FC3093">
      <w:pPr>
        <w:pStyle w:val="Standard-BlockCharCharChar"/>
        <w:rPr>
          <w:szCs w:val="24"/>
        </w:rPr>
      </w:pPr>
      <w:r w:rsidRPr="00B367B6">
        <w:rPr>
          <w:szCs w:val="24"/>
        </w:rPr>
        <w:t xml:space="preserve">Legt fest, ob das Panel zum Abspielen von Audio- oder Video-Dateien (Audio/Video-Werkzeug, siehe auch Abschnitt VI </w:t>
      </w:r>
      <w:r w:rsidR="00F70807">
        <w:rPr>
          <w:szCs w:val="24"/>
        </w:rPr>
        <w:t>„</w:t>
      </w:r>
      <w:r w:rsidR="001915D2" w:rsidRPr="00B367B6">
        <w:rPr>
          <w:szCs w:val="24"/>
        </w:rPr>
        <w:t>Pane</w:t>
      </w:r>
      <w:r w:rsidRPr="00B367B6">
        <w:rPr>
          <w:szCs w:val="24"/>
        </w:rPr>
        <w:t>ls</w:t>
      </w:r>
      <w:r w:rsidR="00F70807">
        <w:rPr>
          <w:szCs w:val="24"/>
        </w:rPr>
        <w:t>“</w:t>
      </w:r>
      <w:r w:rsidRPr="00B367B6">
        <w:rPr>
          <w:szCs w:val="24"/>
        </w:rPr>
        <w:t>) angezeigt oder ausgeblendet wird. Ausblenden lässt sich das Audio-/Video panel auch über das Kreuz in der rechten oberen Ecke seines Fensters.</w:t>
      </w:r>
    </w:p>
    <w:p w:rsidR="00FC3093" w:rsidRPr="00355B2A" w:rsidRDefault="00FC3093" w:rsidP="00FC3093">
      <w:pPr>
        <w:pStyle w:val="Standard-BlockCharCharChar"/>
      </w:pPr>
    </w:p>
    <w:p w:rsidR="00FC3093" w:rsidRPr="00FA2E59" w:rsidRDefault="00FC3093" w:rsidP="00FA2E59">
      <w:pPr>
        <w:pStyle w:val="berschrift3"/>
      </w:pPr>
      <w:bookmarkStart w:id="303" w:name="_View_&gt;_Show_panels_&gt;_Praat_panel"/>
      <w:bookmarkStart w:id="304" w:name="_Ref108438052"/>
      <w:bookmarkStart w:id="305" w:name="_Toc398708164"/>
      <w:bookmarkEnd w:id="303"/>
      <w:r w:rsidRPr="00FA2E59">
        <w:t>View &gt; </w:t>
      </w:r>
      <w:r w:rsidR="000D29D8" w:rsidRPr="00FA2E59">
        <w:t xml:space="preserve"> </w:t>
      </w:r>
      <w:r w:rsidRPr="00FA2E59">
        <w:t>Praat panel</w:t>
      </w:r>
      <w:bookmarkEnd w:id="304"/>
      <w:bookmarkEnd w:id="305"/>
    </w:p>
    <w:p w:rsidR="00FC3093" w:rsidRPr="00B367B6" w:rsidRDefault="00FC3093" w:rsidP="00FC3093">
      <w:pPr>
        <w:pStyle w:val="Standard-BlockCharCharChar"/>
        <w:rPr>
          <w:szCs w:val="24"/>
        </w:rPr>
      </w:pPr>
      <w:r w:rsidRPr="00B367B6">
        <w:rPr>
          <w:szCs w:val="24"/>
        </w:rPr>
        <w:t xml:space="preserve">Legt fest, ob das Panel zur Kommunikation mit Praat (Praat-Werkzeug, siehe auch Abschnitt </w:t>
      </w:r>
      <w:r w:rsidR="008A1DF2" w:rsidRPr="00B367B6">
        <w:rPr>
          <w:szCs w:val="24"/>
        </w:rPr>
        <w:t>III</w:t>
      </w:r>
      <w:r w:rsidRPr="00B367B6">
        <w:rPr>
          <w:szCs w:val="24"/>
        </w:rPr>
        <w:t xml:space="preserve"> </w:t>
      </w:r>
      <w:r w:rsidR="00F70807">
        <w:rPr>
          <w:szCs w:val="24"/>
        </w:rPr>
        <w:t>„</w:t>
      </w:r>
      <w:r w:rsidRPr="00B367B6">
        <w:rPr>
          <w:szCs w:val="24"/>
        </w:rPr>
        <w:t>Panels</w:t>
      </w:r>
      <w:r w:rsidR="00F70807">
        <w:rPr>
          <w:szCs w:val="24"/>
        </w:rPr>
        <w:t>“</w:t>
      </w:r>
      <w:r w:rsidRPr="00B367B6">
        <w:rPr>
          <w:szCs w:val="24"/>
        </w:rPr>
        <w:t>) angezeigt oder ausgeblendet wird. Das Praat panel ist generell nur unter Windows-Systemen verfügbar; der Menü-Eintrag sollte in anderen Systemen daher nicht erscheinen.</w:t>
      </w:r>
    </w:p>
    <w:p w:rsidR="00FC3093" w:rsidRPr="00355B2A" w:rsidRDefault="00FC3093" w:rsidP="00FC3093">
      <w:pPr>
        <w:pStyle w:val="Standard-BlockCharCharChar"/>
      </w:pPr>
    </w:p>
    <w:p w:rsidR="0020015E" w:rsidRPr="00FA2E59" w:rsidRDefault="0020015E" w:rsidP="00FA2E59">
      <w:pPr>
        <w:pStyle w:val="berschrift3"/>
      </w:pPr>
      <w:bookmarkStart w:id="306" w:name="_Toc398708165"/>
      <w:r w:rsidRPr="00FA2E59">
        <w:t>View &gt;  Annotation panel</w:t>
      </w:r>
      <w:bookmarkEnd w:id="306"/>
    </w:p>
    <w:p w:rsidR="008A1DF2" w:rsidRPr="00B367B6" w:rsidRDefault="008A1DF2" w:rsidP="008A1DF2">
      <w:pPr>
        <w:pStyle w:val="Standard-BlockCharCharChar"/>
        <w:rPr>
          <w:szCs w:val="24"/>
        </w:rPr>
      </w:pPr>
      <w:r w:rsidRPr="00B367B6">
        <w:rPr>
          <w:szCs w:val="24"/>
        </w:rPr>
        <w:t xml:space="preserve">Legt fest, ob das Annotation Panel (siehe auch Abschnitt III) angezeigt oder ausgeblendet wird. </w:t>
      </w:r>
    </w:p>
    <w:p w:rsidR="008A1DF2" w:rsidRPr="00B367B6" w:rsidRDefault="008A1DF2" w:rsidP="008A1DF2">
      <w:pPr>
        <w:rPr>
          <w:rFonts w:ascii="Times New Roman" w:hAnsi="Times New Roman"/>
          <w:sz w:val="24"/>
          <w:szCs w:val="24"/>
        </w:rPr>
      </w:pPr>
      <w:bookmarkStart w:id="307" w:name="_View_&gt;_Show_panels_&gt;_Segmentation_p"/>
      <w:bookmarkStart w:id="308" w:name="_View_&gt;_Show_toolbar"/>
      <w:bookmarkStart w:id="309" w:name="_Ref108438066"/>
      <w:bookmarkStart w:id="310" w:name="_Toc55213855"/>
      <w:bookmarkStart w:id="311" w:name="_Toc69129844"/>
      <w:bookmarkStart w:id="312" w:name="_Toc69129985"/>
      <w:bookmarkStart w:id="313" w:name="_Toc55213859"/>
      <w:bookmarkStart w:id="314" w:name="_Toc69129849"/>
      <w:bookmarkStart w:id="315" w:name="_Toc69129990"/>
      <w:bookmarkEnd w:id="300"/>
      <w:bookmarkEnd w:id="301"/>
      <w:bookmarkEnd w:id="302"/>
      <w:bookmarkEnd w:id="307"/>
      <w:bookmarkEnd w:id="308"/>
    </w:p>
    <w:p w:rsidR="008A1DF2" w:rsidRPr="00FA2E59" w:rsidRDefault="008A1DF2" w:rsidP="00FA2E59">
      <w:pPr>
        <w:pStyle w:val="berschrift3"/>
      </w:pPr>
      <w:bookmarkStart w:id="316" w:name="_Toc398708166"/>
      <w:r w:rsidRPr="00FA2E59">
        <w:t>View &gt;  IPA panel</w:t>
      </w:r>
      <w:bookmarkEnd w:id="316"/>
    </w:p>
    <w:p w:rsidR="008A1DF2" w:rsidRPr="00B367B6" w:rsidRDefault="008A1DF2" w:rsidP="008A1DF2">
      <w:pPr>
        <w:pStyle w:val="Standard-BlockCharCharChar"/>
        <w:rPr>
          <w:szCs w:val="24"/>
        </w:rPr>
      </w:pPr>
      <w:r w:rsidRPr="00B367B6">
        <w:rPr>
          <w:szCs w:val="24"/>
        </w:rPr>
        <w:t xml:space="preserve">Legt fest, ob das IPA Panel (siehe auch Abschnitt III) angezeigt oder ausgeblendet wird. </w:t>
      </w:r>
    </w:p>
    <w:p w:rsidR="008A1DF2" w:rsidRPr="00355B2A" w:rsidRDefault="008A1DF2" w:rsidP="008A1DF2">
      <w:pPr>
        <w:rPr>
          <w:rFonts w:ascii="Times New Roman" w:hAnsi="Times New Roman"/>
        </w:rPr>
      </w:pPr>
    </w:p>
    <w:p w:rsidR="00A3297F" w:rsidRPr="0022219F" w:rsidRDefault="00A3297F" w:rsidP="0022219F">
      <w:pPr>
        <w:pStyle w:val="berschrift3"/>
      </w:pPr>
      <w:bookmarkStart w:id="317" w:name="_Toc398708167"/>
      <w:r w:rsidRPr="0022219F">
        <w:lastRenderedPageBreak/>
        <w:t>View &gt; Show toolbar</w:t>
      </w:r>
      <w:bookmarkEnd w:id="309"/>
      <w:bookmarkEnd w:id="317"/>
    </w:p>
    <w:p w:rsidR="00A3297F" w:rsidRPr="00B367B6" w:rsidRDefault="00A3297F" w:rsidP="00A3297F">
      <w:pPr>
        <w:pStyle w:val="Standard-BlockCharCharChar"/>
        <w:rPr>
          <w:szCs w:val="24"/>
        </w:rPr>
      </w:pPr>
      <w:r w:rsidRPr="00B367B6">
        <w:rPr>
          <w:szCs w:val="24"/>
        </w:rPr>
        <w:t>Legt fest, ob die Symbolleiste angezeigt oder ausgeblendet wird.</w:t>
      </w:r>
    </w:p>
    <w:p w:rsidR="00A3297F" w:rsidRPr="00355B2A" w:rsidRDefault="00A3297F" w:rsidP="00A3297F">
      <w:pPr>
        <w:pStyle w:val="Standard-BlockCharCharChar"/>
      </w:pPr>
    </w:p>
    <w:p w:rsidR="00A3297F" w:rsidRPr="00355B2A" w:rsidRDefault="00F17B16" w:rsidP="00A3297F">
      <w:pPr>
        <w:pStyle w:val="BildChar"/>
      </w:pPr>
      <w:r w:rsidRPr="00355B2A">
        <w:rPr>
          <w:noProof/>
        </w:rPr>
        <w:drawing>
          <wp:inline distT="0" distB="0" distL="0" distR="0" wp14:anchorId="7BF1C5A5" wp14:editId="05384275">
            <wp:extent cx="5934075" cy="190500"/>
            <wp:effectExtent l="0" t="0" r="9525" b="0"/>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4075" cy="190500"/>
                    </a:xfrm>
                    <a:prstGeom prst="rect">
                      <a:avLst/>
                    </a:prstGeom>
                    <a:noFill/>
                    <a:ln>
                      <a:noFill/>
                    </a:ln>
                  </pic:spPr>
                </pic:pic>
              </a:graphicData>
            </a:graphic>
          </wp:inline>
        </w:drawing>
      </w:r>
    </w:p>
    <w:p w:rsidR="006436E8" w:rsidRPr="00355B2A" w:rsidRDefault="006436E8" w:rsidP="00A3297F">
      <w:pPr>
        <w:pStyle w:val="BildChar"/>
      </w:pPr>
    </w:p>
    <w:p w:rsidR="000D29D8" w:rsidRPr="0022219F" w:rsidRDefault="000D29D8" w:rsidP="0022219F">
      <w:pPr>
        <w:pStyle w:val="berschrift3"/>
      </w:pPr>
      <w:bookmarkStart w:id="318" w:name="_View_&gt;_Show_grid"/>
      <w:bookmarkStart w:id="319" w:name="_Toc398708168"/>
      <w:bookmarkStart w:id="320" w:name="_Ref108438073"/>
      <w:bookmarkEnd w:id="318"/>
      <w:r w:rsidRPr="0022219F">
        <w:t>View &gt; Show large text field</w:t>
      </w:r>
      <w:bookmarkEnd w:id="319"/>
    </w:p>
    <w:p w:rsidR="000D29D8" w:rsidRPr="00B367B6" w:rsidRDefault="000D29D8" w:rsidP="000D29D8">
      <w:pPr>
        <w:pStyle w:val="Standard-BlockCharCharChar"/>
        <w:rPr>
          <w:szCs w:val="24"/>
        </w:rPr>
      </w:pPr>
      <w:r w:rsidRPr="00B367B6">
        <w:rPr>
          <w:szCs w:val="24"/>
        </w:rPr>
        <w:t>Legt fest, ob das große Textfeld zur Eingabe und Anzeige von Transkriptionstext angezeigt oder ausgeblendet wird.</w:t>
      </w:r>
    </w:p>
    <w:p w:rsidR="000D29D8" w:rsidRPr="00B367B6" w:rsidRDefault="000D29D8" w:rsidP="000D29D8">
      <w:pPr>
        <w:pStyle w:val="Standard-BlockCharCharChar"/>
        <w:rPr>
          <w:szCs w:val="24"/>
        </w:rPr>
      </w:pPr>
    </w:p>
    <w:p w:rsidR="00A3297F" w:rsidRPr="0022219F" w:rsidRDefault="00A3297F" w:rsidP="0022219F">
      <w:pPr>
        <w:pStyle w:val="berschrift3"/>
      </w:pPr>
      <w:bookmarkStart w:id="321" w:name="_Toc398708169"/>
      <w:r w:rsidRPr="0022219F">
        <w:t>View &gt; Show grid</w:t>
      </w:r>
      <w:bookmarkEnd w:id="310"/>
      <w:bookmarkEnd w:id="311"/>
      <w:bookmarkEnd w:id="312"/>
      <w:bookmarkEnd w:id="320"/>
      <w:bookmarkEnd w:id="321"/>
    </w:p>
    <w:p w:rsidR="00A3297F" w:rsidRPr="00B367B6" w:rsidRDefault="00A3297F" w:rsidP="0020015E">
      <w:pPr>
        <w:pStyle w:val="Standard-BlockCharCharChar"/>
        <w:keepNext/>
        <w:rPr>
          <w:szCs w:val="24"/>
        </w:rPr>
      </w:pPr>
      <w:r w:rsidRPr="00B367B6">
        <w:rPr>
          <w:szCs w:val="24"/>
        </w:rPr>
        <w:t>Legt fest, ob Gitternetzlinien in der Partitur angezeigt oder ausgeblendet werden. Eingeblendete Gitternetzlinien erleichtern die Navigation in der Partitur und machen die Einteilung in Ereigni</w:t>
      </w:r>
      <w:r w:rsidRPr="00B367B6">
        <w:rPr>
          <w:szCs w:val="24"/>
        </w:rPr>
        <w:t>s</w:t>
      </w:r>
      <w:r w:rsidRPr="00B367B6">
        <w:rPr>
          <w:szCs w:val="24"/>
        </w:rPr>
        <w:t>se deutlicher:</w:t>
      </w:r>
    </w:p>
    <w:p w:rsidR="00A3297F" w:rsidRPr="00355B2A" w:rsidRDefault="00A3297F" w:rsidP="00A3297F">
      <w:pPr>
        <w:pStyle w:val="Standard-BlockCharCharChar"/>
      </w:pPr>
    </w:p>
    <w:p w:rsidR="00A3297F" w:rsidRPr="00355B2A" w:rsidRDefault="00F17B16" w:rsidP="00A3297F">
      <w:pPr>
        <w:pStyle w:val="BildChar"/>
      </w:pPr>
      <w:r w:rsidRPr="00355B2A">
        <w:rPr>
          <w:noProof/>
        </w:rPr>
        <w:drawing>
          <wp:inline distT="0" distB="0" distL="0" distR="0" wp14:anchorId="5A5A2B30" wp14:editId="5037C27A">
            <wp:extent cx="5943600" cy="1438275"/>
            <wp:effectExtent l="0" t="0" r="0" b="9525"/>
            <wp:docPr id="109"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A3297F" w:rsidRPr="00355B2A" w:rsidRDefault="00A3297F" w:rsidP="00A3297F">
      <w:pPr>
        <w:pStyle w:val="Standard-BlockCharCharChar"/>
      </w:pPr>
    </w:p>
    <w:p w:rsidR="00A3297F" w:rsidRPr="00B367B6" w:rsidRDefault="00A3297F" w:rsidP="00A3297F">
      <w:pPr>
        <w:pStyle w:val="Standard-BlockCharCharChar"/>
        <w:rPr>
          <w:szCs w:val="24"/>
        </w:rPr>
      </w:pPr>
      <w:r w:rsidRPr="00B367B6">
        <w:rPr>
          <w:szCs w:val="24"/>
        </w:rPr>
        <w:t>Ausgeblendete Gitternetzlinien verbergen die Tabellenstruktur der Benutzeroberfläche und la</w:t>
      </w:r>
      <w:r w:rsidRPr="00B367B6">
        <w:rPr>
          <w:szCs w:val="24"/>
        </w:rPr>
        <w:t>s</w:t>
      </w:r>
      <w:r w:rsidRPr="00B367B6">
        <w:rPr>
          <w:szCs w:val="24"/>
        </w:rPr>
        <w:t xml:space="preserve">sen sie so </w:t>
      </w:r>
      <w:r w:rsidR="00F70807">
        <w:rPr>
          <w:szCs w:val="24"/>
        </w:rPr>
        <w:t>„</w:t>
      </w:r>
      <w:r w:rsidRPr="00B367B6">
        <w:rPr>
          <w:szCs w:val="24"/>
        </w:rPr>
        <w:t>partiturförmiger</w:t>
      </w:r>
      <w:r w:rsidR="00F70807">
        <w:rPr>
          <w:szCs w:val="24"/>
        </w:rPr>
        <w:t>“</w:t>
      </w:r>
      <w:r w:rsidRPr="00B367B6">
        <w:rPr>
          <w:szCs w:val="24"/>
        </w:rPr>
        <w:t xml:space="preserve"> erscheinen, insbesondere wenn zusätzlich als Hintergrundfarbe für leere Ereignisse </w:t>
      </w:r>
      <w:r w:rsidR="00F70807">
        <w:rPr>
          <w:szCs w:val="24"/>
        </w:rPr>
        <w:t>„</w:t>
      </w:r>
      <w:r w:rsidRPr="00B367B6">
        <w:rPr>
          <w:szCs w:val="24"/>
        </w:rPr>
        <w:t>weiß</w:t>
      </w:r>
      <w:r w:rsidR="00F70807">
        <w:rPr>
          <w:szCs w:val="24"/>
        </w:rPr>
        <w:t>“</w:t>
      </w:r>
      <w:r w:rsidRPr="00B367B6">
        <w:rPr>
          <w:szCs w:val="24"/>
        </w:rPr>
        <w:t xml:space="preserve"> g</w:t>
      </w:r>
      <w:r w:rsidR="00FA2E59">
        <w:rPr>
          <w:szCs w:val="24"/>
        </w:rPr>
        <w:t xml:space="preserve">ewählt wird (siehe hierzu auch </w:t>
      </w:r>
      <w:r w:rsidRPr="009D5612">
        <w:rPr>
          <w:rStyle w:val="Menufunction"/>
        </w:rPr>
        <w:t>Format</w:t>
      </w:r>
      <w:r w:rsidRPr="00B367B6">
        <w:rPr>
          <w:szCs w:val="24"/>
        </w:rPr>
        <w:t>-Menü</w:t>
      </w:r>
      <w:r w:rsidR="00FA2E59">
        <w:rPr>
          <w:szCs w:val="24"/>
        </w:rPr>
        <w:t xml:space="preserve"> und </w:t>
      </w:r>
      <w:r w:rsidR="00FA2E59" w:rsidRPr="009D5612">
        <w:rPr>
          <w:rStyle w:val="Menufunction"/>
        </w:rPr>
        <w:t>View</w:t>
      </w:r>
      <w:r w:rsidR="00FA2E59">
        <w:rPr>
          <w:szCs w:val="24"/>
        </w:rPr>
        <w:t>-Menü</w:t>
      </w:r>
      <w:r w:rsidRPr="00B367B6">
        <w:rPr>
          <w:szCs w:val="24"/>
        </w:rPr>
        <w:t>):</w:t>
      </w:r>
    </w:p>
    <w:p w:rsidR="00A3297F" w:rsidRPr="00355B2A" w:rsidRDefault="00A3297F" w:rsidP="00A3297F">
      <w:pPr>
        <w:pStyle w:val="Standard-BlockCharCharChar"/>
      </w:pPr>
    </w:p>
    <w:p w:rsidR="00A3297F" w:rsidRPr="00355B2A" w:rsidRDefault="00F17B16" w:rsidP="00A3297F">
      <w:pPr>
        <w:pStyle w:val="BildChar"/>
      </w:pPr>
      <w:r w:rsidRPr="00355B2A">
        <w:rPr>
          <w:noProof/>
        </w:rPr>
        <w:drawing>
          <wp:inline distT="0" distB="0" distL="0" distR="0" wp14:anchorId="062CADB2" wp14:editId="7B10444D">
            <wp:extent cx="5943600" cy="1438275"/>
            <wp:effectExtent l="0" t="0" r="0" b="9525"/>
            <wp:docPr id="110" name="Bild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A3297F" w:rsidRPr="00355B2A" w:rsidRDefault="00A3297F" w:rsidP="00A3297F">
      <w:pPr>
        <w:pStyle w:val="Standard-BlockCharCharChar"/>
      </w:pPr>
    </w:p>
    <w:p w:rsidR="00F966D5" w:rsidRPr="00FA2E59" w:rsidRDefault="00F966D5" w:rsidP="00FA2E59">
      <w:pPr>
        <w:pStyle w:val="berschrift3"/>
      </w:pPr>
      <w:bookmarkStart w:id="322" w:name="_View_&gt;_Show_special_characters"/>
      <w:bookmarkStart w:id="323" w:name="_Toc55213860"/>
      <w:bookmarkStart w:id="324" w:name="_Toc69129850"/>
      <w:bookmarkStart w:id="325" w:name="_Toc69129991"/>
      <w:bookmarkStart w:id="326" w:name="_Ref108438090"/>
      <w:bookmarkStart w:id="327" w:name="_Toc398708170"/>
      <w:bookmarkEnd w:id="313"/>
      <w:bookmarkEnd w:id="314"/>
      <w:bookmarkEnd w:id="315"/>
      <w:bookmarkEnd w:id="322"/>
      <w:r w:rsidRPr="00FA2E59">
        <w:t>View </w:t>
      </w:r>
      <w:r w:rsidR="00F417B2" w:rsidRPr="00FA2E59">
        <w:t>&gt;</w:t>
      </w:r>
      <w:r w:rsidRPr="00FA2E59">
        <w:t> Show special characters</w:t>
      </w:r>
      <w:bookmarkEnd w:id="323"/>
      <w:bookmarkEnd w:id="324"/>
      <w:bookmarkEnd w:id="325"/>
      <w:bookmarkEnd w:id="326"/>
      <w:bookmarkEnd w:id="327"/>
    </w:p>
    <w:p w:rsidR="00F966D5" w:rsidRPr="00B367B6" w:rsidRDefault="00F966D5">
      <w:pPr>
        <w:pStyle w:val="Standard-BlockCharCharChar"/>
        <w:rPr>
          <w:szCs w:val="24"/>
        </w:rPr>
      </w:pPr>
      <w:r w:rsidRPr="00B367B6">
        <w:rPr>
          <w:szCs w:val="24"/>
        </w:rPr>
        <w:t>Zeigt Leerzeichen (Spatien) in der Partitur als kleine Punkte an (etwa wie in MS Word). Die Pa</w:t>
      </w:r>
      <w:r w:rsidRPr="00B367B6">
        <w:rPr>
          <w:szCs w:val="24"/>
        </w:rPr>
        <w:t>r</w:t>
      </w:r>
      <w:r w:rsidRPr="00B367B6">
        <w:rPr>
          <w:szCs w:val="24"/>
        </w:rPr>
        <w:t>titur muss dazu neu formatiert werden. Dies kann einige Sekunden dauern. Bitte beachten Sie: Wenn diese Option aktiviert ist, lässt sich die Partitur nicht editieren! Um wieder editieren zu können, deaktivieren Sie die Option wieder, indem Sie die Funktion erneut über das Menü oder die Toolbar aufrufen.</w:t>
      </w:r>
    </w:p>
    <w:p w:rsidR="00F966D5" w:rsidRPr="00B367B6" w:rsidRDefault="00F966D5">
      <w:pPr>
        <w:pStyle w:val="Standard-BlockCharCharChar"/>
        <w:rPr>
          <w:szCs w:val="24"/>
        </w:rPr>
      </w:pPr>
    </w:p>
    <w:tbl>
      <w:tblPr>
        <w:tblW w:w="9606" w:type="dxa"/>
        <w:tblLook w:val="01E0" w:firstRow="1" w:lastRow="1" w:firstColumn="1" w:lastColumn="1" w:noHBand="0" w:noVBand="0"/>
      </w:tblPr>
      <w:tblGrid>
        <w:gridCol w:w="4678"/>
        <w:gridCol w:w="4928"/>
      </w:tblGrid>
      <w:tr w:rsidR="00F966D5" w:rsidRPr="00B367B6">
        <w:tc>
          <w:tcPr>
            <w:tcW w:w="4678" w:type="dxa"/>
          </w:tcPr>
          <w:p w:rsidR="00F966D5" w:rsidRPr="00B367B6" w:rsidRDefault="00F966D5">
            <w:pPr>
              <w:pStyle w:val="Standard-BlockCharCharChar"/>
              <w:tabs>
                <w:tab w:val="clear" w:pos="482"/>
                <w:tab w:val="left" w:pos="380"/>
              </w:tabs>
              <w:rPr>
                <w:szCs w:val="24"/>
              </w:rPr>
              <w:pPrChange w:id="328" w:author="Karolina Kaminska" w:date="2014-08-26T11:43:00Z">
                <w:pPr>
                  <w:pStyle w:val="Standard-BlockCharCharChar"/>
                </w:pPr>
              </w:pPrChange>
            </w:pPr>
            <w:r w:rsidRPr="00B367B6">
              <w:rPr>
                <w:szCs w:val="24"/>
              </w:rPr>
              <w:t>Normalansicht</w:t>
            </w:r>
          </w:p>
          <w:p w:rsidR="00F966D5" w:rsidRPr="00B367B6" w:rsidRDefault="00F966D5">
            <w:pPr>
              <w:pStyle w:val="Standard-BlockCharCharChar"/>
              <w:tabs>
                <w:tab w:val="clear" w:pos="482"/>
                <w:tab w:val="left" w:pos="380"/>
              </w:tabs>
              <w:rPr>
                <w:szCs w:val="24"/>
              </w:rPr>
              <w:pPrChange w:id="329" w:author="Karolina Kaminska" w:date="2014-08-26T11:43:00Z">
                <w:pPr>
                  <w:pStyle w:val="Standard-BlockCharCharChar"/>
                </w:pPr>
              </w:pPrChange>
            </w:pPr>
            <w:r w:rsidRPr="00B367B6">
              <w:rPr>
                <w:szCs w:val="24"/>
              </w:rPr>
              <w:t>(Partitur ist editierbar):</w:t>
            </w:r>
          </w:p>
          <w:p w:rsidR="00F966D5" w:rsidRPr="00B367B6" w:rsidRDefault="00F966D5">
            <w:pPr>
              <w:pStyle w:val="Standard-BlockCharCharChar"/>
              <w:tabs>
                <w:tab w:val="clear" w:pos="482"/>
                <w:tab w:val="left" w:pos="380"/>
              </w:tabs>
              <w:rPr>
                <w:szCs w:val="24"/>
              </w:rPr>
              <w:pPrChange w:id="330" w:author="Karolina Kaminska" w:date="2014-08-26T11:43:00Z">
                <w:pPr>
                  <w:pStyle w:val="Standard-BlockCharCharChar"/>
                </w:pPr>
              </w:pPrChange>
            </w:pPr>
          </w:p>
        </w:tc>
        <w:tc>
          <w:tcPr>
            <w:tcW w:w="4928" w:type="dxa"/>
          </w:tcPr>
          <w:p w:rsidR="00F966D5" w:rsidRPr="00B367B6" w:rsidRDefault="00F70807">
            <w:pPr>
              <w:pStyle w:val="Standard-BlockCharCharChar"/>
              <w:tabs>
                <w:tab w:val="clear" w:pos="482"/>
                <w:tab w:val="left" w:pos="380"/>
              </w:tabs>
              <w:ind w:left="447"/>
              <w:rPr>
                <w:szCs w:val="24"/>
              </w:rPr>
              <w:pPrChange w:id="331" w:author="Karolina Kaminska" w:date="2014-08-26T11:43:00Z">
                <w:pPr>
                  <w:pStyle w:val="Standard-BlockCharCharChar"/>
                  <w:ind w:left="567"/>
                </w:pPr>
              </w:pPrChange>
            </w:pPr>
            <w:r>
              <w:rPr>
                <w:szCs w:val="24"/>
              </w:rPr>
              <w:t>„</w:t>
            </w:r>
            <w:r w:rsidR="00F966D5" w:rsidRPr="00B367B6">
              <w:rPr>
                <w:szCs w:val="24"/>
              </w:rPr>
              <w:t>Show special characters</w:t>
            </w:r>
            <w:r>
              <w:rPr>
                <w:szCs w:val="24"/>
              </w:rPr>
              <w:t>“</w:t>
            </w:r>
            <w:r w:rsidR="00F966D5" w:rsidRPr="00B367B6">
              <w:rPr>
                <w:szCs w:val="24"/>
              </w:rPr>
              <w:t xml:space="preserve"> aktiviert</w:t>
            </w:r>
          </w:p>
          <w:p w:rsidR="00F966D5" w:rsidRPr="00B367B6" w:rsidRDefault="00F966D5">
            <w:pPr>
              <w:pStyle w:val="Standard-BlockCharCharChar"/>
              <w:tabs>
                <w:tab w:val="clear" w:pos="482"/>
                <w:tab w:val="left" w:pos="380"/>
              </w:tabs>
              <w:ind w:left="447"/>
              <w:rPr>
                <w:szCs w:val="24"/>
              </w:rPr>
              <w:pPrChange w:id="332" w:author="Karolina Kaminska" w:date="2014-08-26T11:43:00Z">
                <w:pPr>
                  <w:pStyle w:val="Standard-BlockCharCharChar"/>
                  <w:ind w:left="567"/>
                </w:pPr>
              </w:pPrChange>
            </w:pPr>
            <w:r w:rsidRPr="00B367B6">
              <w:rPr>
                <w:szCs w:val="24"/>
              </w:rPr>
              <w:t>(Partitur ist nicht editierbar):</w:t>
            </w:r>
          </w:p>
        </w:tc>
      </w:tr>
      <w:tr w:rsidR="00F966D5" w:rsidRPr="00355B2A">
        <w:tc>
          <w:tcPr>
            <w:tcW w:w="4678" w:type="dxa"/>
          </w:tcPr>
          <w:p w:rsidR="00F966D5" w:rsidRPr="00355B2A" w:rsidRDefault="00F17B16">
            <w:pPr>
              <w:pStyle w:val="BildChar"/>
              <w:tabs>
                <w:tab w:val="clear" w:pos="482"/>
                <w:tab w:val="left" w:pos="380"/>
              </w:tabs>
              <w:jc w:val="left"/>
              <w:pPrChange w:id="333" w:author="Karolina Kaminska" w:date="2014-08-26T11:43:00Z">
                <w:pPr>
                  <w:pStyle w:val="BildChar"/>
                  <w:jc w:val="left"/>
                </w:pPr>
              </w:pPrChange>
            </w:pPr>
            <w:r w:rsidRPr="00355B2A">
              <w:rPr>
                <w:noProof/>
              </w:rPr>
              <w:drawing>
                <wp:inline distT="0" distB="0" distL="0" distR="0" wp14:anchorId="3A19387B" wp14:editId="74989FEC">
                  <wp:extent cx="2705100" cy="504825"/>
                  <wp:effectExtent l="0" t="0" r="0" b="9525"/>
                  <wp:docPr id="111"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3">
                            <a:lum bright="-12000"/>
                            <a:extLst>
                              <a:ext uri="{28A0092B-C50C-407E-A947-70E740481C1C}">
                                <a14:useLocalDpi xmlns:a14="http://schemas.microsoft.com/office/drawing/2010/main" val="0"/>
                              </a:ext>
                            </a:extLst>
                          </a:blip>
                          <a:srcRect/>
                          <a:stretch>
                            <a:fillRect/>
                          </a:stretch>
                        </pic:blipFill>
                        <pic:spPr bwMode="auto">
                          <a:xfrm>
                            <a:off x="0" y="0"/>
                            <a:ext cx="2705100" cy="504825"/>
                          </a:xfrm>
                          <a:prstGeom prst="rect">
                            <a:avLst/>
                          </a:prstGeom>
                          <a:noFill/>
                          <a:ln>
                            <a:noFill/>
                          </a:ln>
                        </pic:spPr>
                      </pic:pic>
                    </a:graphicData>
                  </a:graphic>
                </wp:inline>
              </w:drawing>
            </w:r>
          </w:p>
        </w:tc>
        <w:tc>
          <w:tcPr>
            <w:tcW w:w="4928" w:type="dxa"/>
          </w:tcPr>
          <w:p w:rsidR="00F966D5" w:rsidRPr="00355B2A" w:rsidRDefault="00F17B16">
            <w:pPr>
              <w:pStyle w:val="BildChar"/>
              <w:tabs>
                <w:tab w:val="clear" w:pos="482"/>
                <w:tab w:val="left" w:pos="380"/>
              </w:tabs>
              <w:jc w:val="right"/>
              <w:pPrChange w:id="334" w:author="Karolina Kaminska" w:date="2014-08-26T11:43:00Z">
                <w:pPr>
                  <w:pStyle w:val="BildChar"/>
                  <w:jc w:val="right"/>
                </w:pPr>
              </w:pPrChange>
            </w:pPr>
            <w:r w:rsidRPr="00355B2A">
              <w:rPr>
                <w:noProof/>
              </w:rPr>
              <w:drawing>
                <wp:inline distT="0" distB="0" distL="0" distR="0" wp14:anchorId="1E3C0763" wp14:editId="7FF4351B">
                  <wp:extent cx="2705100" cy="495300"/>
                  <wp:effectExtent l="0" t="0" r="0" b="0"/>
                  <wp:docPr id="112"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4">
                            <a:lum bright="-12000"/>
                            <a:extLst>
                              <a:ext uri="{28A0092B-C50C-407E-A947-70E740481C1C}">
                                <a14:useLocalDpi xmlns:a14="http://schemas.microsoft.com/office/drawing/2010/main" val="0"/>
                              </a:ext>
                            </a:extLst>
                          </a:blip>
                          <a:srcRect/>
                          <a:stretch>
                            <a:fillRect/>
                          </a:stretch>
                        </pic:blipFill>
                        <pic:spPr bwMode="auto">
                          <a:xfrm>
                            <a:off x="0" y="0"/>
                            <a:ext cx="2705100" cy="495300"/>
                          </a:xfrm>
                          <a:prstGeom prst="rect">
                            <a:avLst/>
                          </a:prstGeom>
                          <a:noFill/>
                          <a:ln>
                            <a:noFill/>
                          </a:ln>
                        </pic:spPr>
                      </pic:pic>
                    </a:graphicData>
                  </a:graphic>
                </wp:inline>
              </w:drawing>
            </w:r>
          </w:p>
        </w:tc>
      </w:tr>
    </w:tbl>
    <w:p w:rsidR="00F966D5" w:rsidRPr="00355B2A" w:rsidRDefault="00F966D5">
      <w:pPr>
        <w:pStyle w:val="Standard-BlockCharCharChar"/>
      </w:pPr>
    </w:p>
    <w:p w:rsidR="0051395E" w:rsidRPr="00FA2E59" w:rsidRDefault="0051395E" w:rsidP="00FA2E59">
      <w:pPr>
        <w:pStyle w:val="berschrift3"/>
      </w:pPr>
      <w:bookmarkStart w:id="335" w:name="_View_&gt;_Color_empty_events"/>
      <w:bookmarkStart w:id="336" w:name="_Ref108438100"/>
      <w:bookmarkStart w:id="337" w:name="_Toc398708171"/>
      <w:bookmarkStart w:id="338" w:name="_Toc55213861"/>
      <w:bookmarkStart w:id="339" w:name="_Toc69129851"/>
      <w:bookmarkStart w:id="340" w:name="_Toc69129992"/>
      <w:bookmarkEnd w:id="335"/>
      <w:r w:rsidRPr="00FA2E59">
        <w:t>View &gt; Color empty events</w:t>
      </w:r>
      <w:bookmarkEnd w:id="336"/>
      <w:bookmarkEnd w:id="337"/>
    </w:p>
    <w:p w:rsidR="00D41938" w:rsidRPr="00B367B6" w:rsidRDefault="00F409E9" w:rsidP="00F409E9">
      <w:pPr>
        <w:pStyle w:val="Standard-BlockCharCharChar"/>
        <w:rPr>
          <w:szCs w:val="24"/>
        </w:rPr>
      </w:pPr>
      <w:r w:rsidRPr="00B367B6">
        <w:rPr>
          <w:szCs w:val="24"/>
        </w:rPr>
        <w:t>Legt fest, ob die Stellen der Transkription, an denen kein Ereignis eingetragen ist, in der Bil</w:t>
      </w:r>
      <w:r w:rsidRPr="00B367B6">
        <w:rPr>
          <w:szCs w:val="24"/>
        </w:rPr>
        <w:t>d</w:t>
      </w:r>
      <w:r w:rsidRPr="00B367B6">
        <w:rPr>
          <w:szCs w:val="24"/>
        </w:rPr>
        <w:t xml:space="preserve">schirmansicht eine eigene farbliche Schattierung erhalten sollen. Die Schattierung wird nicht mit ausgegeben. </w:t>
      </w:r>
      <w:r w:rsidR="00D41938" w:rsidRPr="00B367B6">
        <w:rPr>
          <w:szCs w:val="24"/>
        </w:rPr>
        <w:t>S</w:t>
      </w:r>
      <w:r w:rsidRPr="00B367B6">
        <w:rPr>
          <w:szCs w:val="24"/>
        </w:rPr>
        <w:t xml:space="preserve">ie Schattierungsfarbe ist auf </w:t>
      </w:r>
      <w:r w:rsidR="00F70807">
        <w:rPr>
          <w:szCs w:val="24"/>
        </w:rPr>
        <w:t>„</w:t>
      </w:r>
      <w:r w:rsidRPr="00B367B6">
        <w:rPr>
          <w:szCs w:val="24"/>
        </w:rPr>
        <w:t>grau</w:t>
      </w:r>
      <w:r w:rsidR="00F70807">
        <w:rPr>
          <w:szCs w:val="24"/>
        </w:rPr>
        <w:t>“</w:t>
      </w:r>
      <w:r w:rsidR="00D41938" w:rsidRPr="00B367B6">
        <w:rPr>
          <w:szCs w:val="24"/>
        </w:rPr>
        <w:t xml:space="preserve"> voreingestellt und kann</w:t>
      </w:r>
      <w:r w:rsidRPr="00B367B6">
        <w:rPr>
          <w:szCs w:val="24"/>
        </w:rPr>
        <w:t xml:space="preserve"> Sie kann über den B</w:t>
      </w:r>
      <w:r w:rsidRPr="00B367B6">
        <w:rPr>
          <w:szCs w:val="24"/>
        </w:rPr>
        <w:t>e</w:t>
      </w:r>
      <w:r w:rsidRPr="00B367B6">
        <w:rPr>
          <w:szCs w:val="24"/>
        </w:rPr>
        <w:t xml:space="preserve">fehl </w:t>
      </w:r>
      <w:r w:rsidRPr="009422C1">
        <w:rPr>
          <w:rStyle w:val="Menufunction"/>
        </w:rPr>
        <w:t>Format &gt; Edit format table</w:t>
      </w:r>
      <w:r w:rsidRPr="00B367B6">
        <w:rPr>
          <w:szCs w:val="24"/>
        </w:rPr>
        <w:t xml:space="preserve"> verändert werden. Wählen Sie dafür in dem dortigen Dialog als zu formatierendes Objekt </w:t>
      </w:r>
      <w:r w:rsidR="00F70807">
        <w:rPr>
          <w:szCs w:val="24"/>
        </w:rPr>
        <w:t>„</w:t>
      </w:r>
      <w:r w:rsidRPr="00B367B6">
        <w:rPr>
          <w:szCs w:val="24"/>
        </w:rPr>
        <w:t>EMPTY-EDITOR</w:t>
      </w:r>
      <w:r w:rsidR="00F70807">
        <w:rPr>
          <w:szCs w:val="24"/>
        </w:rPr>
        <w:t>“</w:t>
      </w:r>
      <w:r w:rsidRPr="00B367B6">
        <w:rPr>
          <w:szCs w:val="24"/>
        </w:rPr>
        <w:t xml:space="preserve"> aus und klicken Sie anschließend auf den </w:t>
      </w:r>
      <w:r w:rsidR="009422C1">
        <w:rPr>
          <w:szCs w:val="24"/>
        </w:rPr>
        <w:t>„</w:t>
      </w:r>
      <w:r w:rsidRPr="009422C1">
        <w:rPr>
          <w:szCs w:val="24"/>
        </w:rPr>
        <w:t>Edit</w:t>
      </w:r>
      <w:r w:rsidR="009422C1">
        <w:rPr>
          <w:szCs w:val="24"/>
        </w:rPr>
        <w:t>“</w:t>
      </w:r>
      <w:r w:rsidRPr="00B367B6">
        <w:rPr>
          <w:szCs w:val="24"/>
        </w:rPr>
        <w:t xml:space="preserve">-Button neben dem Eintrag </w:t>
      </w:r>
      <w:r w:rsidR="00F70807">
        <w:rPr>
          <w:szCs w:val="24"/>
        </w:rPr>
        <w:t>„</w:t>
      </w:r>
      <w:r w:rsidRPr="00B367B6">
        <w:rPr>
          <w:szCs w:val="24"/>
        </w:rPr>
        <w:t>Background</w:t>
      </w:r>
      <w:r w:rsidR="00D41938" w:rsidRPr="00B367B6">
        <w:rPr>
          <w:szCs w:val="24"/>
        </w:rPr>
        <w:t> </w:t>
      </w:r>
      <w:r w:rsidRPr="00B367B6">
        <w:rPr>
          <w:szCs w:val="24"/>
        </w:rPr>
        <w:t>color</w:t>
      </w:r>
      <w:r w:rsidR="00F70807">
        <w:rPr>
          <w:szCs w:val="24"/>
        </w:rPr>
        <w:t>“</w:t>
      </w:r>
      <w:r w:rsidRPr="00B367B6">
        <w:rPr>
          <w:szCs w:val="24"/>
        </w:rPr>
        <w:t>, um zu der entsprechenden Farbauswahl zu g</w:t>
      </w:r>
      <w:r w:rsidRPr="00B367B6">
        <w:rPr>
          <w:szCs w:val="24"/>
        </w:rPr>
        <w:t>e</w:t>
      </w:r>
      <w:r w:rsidRPr="00B367B6">
        <w:rPr>
          <w:szCs w:val="24"/>
        </w:rPr>
        <w:t>langen.</w:t>
      </w:r>
      <w:r w:rsidR="00D41938" w:rsidRPr="00B367B6">
        <w:rPr>
          <w:szCs w:val="24"/>
        </w:rPr>
        <w:t xml:space="preserve"> </w:t>
      </w:r>
    </w:p>
    <w:p w:rsidR="00D41938" w:rsidRPr="00B367B6" w:rsidRDefault="00D41938" w:rsidP="00F409E9">
      <w:pPr>
        <w:pStyle w:val="Standard-BlockCharCharChar"/>
        <w:rPr>
          <w:szCs w:val="24"/>
        </w:rPr>
      </w:pPr>
    </w:p>
    <w:p w:rsidR="00F409E9" w:rsidRPr="00B367B6" w:rsidRDefault="00D41938" w:rsidP="00F409E9">
      <w:pPr>
        <w:pStyle w:val="Standard-BlockCharCharChar"/>
        <w:rPr>
          <w:szCs w:val="24"/>
        </w:rPr>
      </w:pPr>
      <w:r w:rsidRPr="00B367B6">
        <w:rPr>
          <w:szCs w:val="24"/>
        </w:rPr>
        <w:t>Die Berechnung der farblichen Schattierung ist zeitaufwendig. Für größere Transkriptionen em</w:t>
      </w:r>
      <w:r w:rsidRPr="00B367B6">
        <w:rPr>
          <w:szCs w:val="24"/>
        </w:rPr>
        <w:t>p</w:t>
      </w:r>
      <w:r w:rsidRPr="00B367B6">
        <w:rPr>
          <w:szCs w:val="24"/>
        </w:rPr>
        <w:t>fiehlt es sich daher, diese Option zu deaktivieren – der Editor wird dadurch wesentlich schneller.</w:t>
      </w:r>
    </w:p>
    <w:p w:rsidR="00F409E9" w:rsidRPr="00B367B6" w:rsidRDefault="00D41938" w:rsidP="00F409E9">
      <w:pPr>
        <w:pStyle w:val="Standard-BlockCharCharChar"/>
        <w:rPr>
          <w:szCs w:val="24"/>
        </w:rPr>
      </w:pPr>
      <w:r w:rsidRPr="00B367B6">
        <w:rPr>
          <w:szCs w:val="24"/>
        </w:rPr>
        <w:br w:type="page"/>
      </w:r>
    </w:p>
    <w:tbl>
      <w:tblPr>
        <w:tblW w:w="9426" w:type="dxa"/>
        <w:tblCellMar>
          <w:left w:w="70" w:type="dxa"/>
          <w:right w:w="70" w:type="dxa"/>
        </w:tblCellMar>
        <w:tblLook w:val="0000" w:firstRow="0" w:lastRow="0" w:firstColumn="0" w:lastColumn="0" w:noHBand="0" w:noVBand="0"/>
      </w:tblPr>
      <w:tblGrid>
        <w:gridCol w:w="4748"/>
        <w:gridCol w:w="4678"/>
      </w:tblGrid>
      <w:tr w:rsidR="00F409E9" w:rsidRPr="003E08E8">
        <w:tc>
          <w:tcPr>
            <w:tcW w:w="4748" w:type="dxa"/>
          </w:tcPr>
          <w:p w:rsidR="00F409E9" w:rsidRPr="00B367B6" w:rsidRDefault="00F409E9">
            <w:pPr>
              <w:pStyle w:val="Standard-BlockCharCharChar"/>
              <w:tabs>
                <w:tab w:val="clear" w:pos="482"/>
                <w:tab w:val="left" w:pos="385"/>
              </w:tabs>
              <w:rPr>
                <w:szCs w:val="24"/>
                <w:lang w:val="en-GB"/>
              </w:rPr>
              <w:pPrChange w:id="341" w:author="Karolina Kaminska" w:date="2014-08-26T11:43:00Z">
                <w:pPr>
                  <w:pStyle w:val="Standard-BlockCharCharChar"/>
                </w:pPr>
              </w:pPrChange>
            </w:pPr>
            <w:r w:rsidRPr="00B367B6">
              <w:rPr>
                <w:szCs w:val="24"/>
                <w:lang w:val="en-GB"/>
              </w:rPr>
              <w:lastRenderedPageBreak/>
              <w:t xml:space="preserve">Option </w:t>
            </w:r>
            <w:r w:rsidR="00F70807">
              <w:rPr>
                <w:szCs w:val="24"/>
                <w:lang w:val="en-GB"/>
              </w:rPr>
              <w:t>„</w:t>
            </w:r>
            <w:r w:rsidRPr="00B367B6">
              <w:rPr>
                <w:szCs w:val="24"/>
                <w:lang w:val="en-GB"/>
              </w:rPr>
              <w:t>Color empty events</w:t>
            </w:r>
            <w:r w:rsidR="00F70807">
              <w:rPr>
                <w:szCs w:val="24"/>
                <w:lang w:val="en-GB"/>
              </w:rPr>
              <w:t>“</w:t>
            </w:r>
            <w:r w:rsidRPr="00B367B6">
              <w:rPr>
                <w:szCs w:val="24"/>
                <w:lang w:val="en-GB"/>
              </w:rPr>
              <w:t xml:space="preserve"> deaktiviert:</w:t>
            </w:r>
          </w:p>
          <w:p w:rsidR="00F409E9" w:rsidRPr="00B367B6" w:rsidRDefault="00F409E9">
            <w:pPr>
              <w:pStyle w:val="Standard-BlockCharCharChar"/>
              <w:tabs>
                <w:tab w:val="clear" w:pos="482"/>
                <w:tab w:val="left" w:pos="385"/>
              </w:tabs>
              <w:rPr>
                <w:szCs w:val="24"/>
                <w:lang w:val="en-GB"/>
              </w:rPr>
              <w:pPrChange w:id="342" w:author="Karolina Kaminska" w:date="2014-08-26T11:43:00Z">
                <w:pPr>
                  <w:pStyle w:val="Standard-BlockCharCharChar"/>
                </w:pPr>
              </w:pPrChange>
            </w:pPr>
          </w:p>
        </w:tc>
        <w:tc>
          <w:tcPr>
            <w:tcW w:w="4678" w:type="dxa"/>
          </w:tcPr>
          <w:p w:rsidR="00F409E9" w:rsidRPr="00B367B6" w:rsidRDefault="00F409E9">
            <w:pPr>
              <w:pStyle w:val="Standard-BlockCharCharChar"/>
              <w:tabs>
                <w:tab w:val="clear" w:pos="482"/>
                <w:tab w:val="left" w:pos="385"/>
              </w:tabs>
              <w:rPr>
                <w:szCs w:val="24"/>
                <w:lang w:val="en-GB"/>
              </w:rPr>
              <w:pPrChange w:id="343" w:author="Karolina Kaminska" w:date="2014-08-26T11:43:00Z">
                <w:pPr>
                  <w:pStyle w:val="Standard-BlockCharCharChar"/>
                </w:pPr>
              </w:pPrChange>
            </w:pPr>
            <w:r w:rsidRPr="00B367B6">
              <w:rPr>
                <w:szCs w:val="24"/>
                <w:lang w:val="en-GB"/>
              </w:rPr>
              <w:t xml:space="preserve">     Option </w:t>
            </w:r>
            <w:r w:rsidR="00F70807">
              <w:rPr>
                <w:szCs w:val="24"/>
                <w:lang w:val="en-GB"/>
              </w:rPr>
              <w:t>„</w:t>
            </w:r>
            <w:r w:rsidRPr="00B367B6">
              <w:rPr>
                <w:szCs w:val="24"/>
                <w:lang w:val="en-GB"/>
              </w:rPr>
              <w:t>Color empty events</w:t>
            </w:r>
            <w:r w:rsidR="00F70807">
              <w:rPr>
                <w:szCs w:val="24"/>
                <w:lang w:val="en-GB"/>
              </w:rPr>
              <w:t>“</w:t>
            </w:r>
            <w:r w:rsidRPr="00B367B6">
              <w:rPr>
                <w:szCs w:val="24"/>
                <w:lang w:val="en-GB"/>
              </w:rPr>
              <w:t xml:space="preserve"> aktiviert:</w:t>
            </w:r>
          </w:p>
          <w:p w:rsidR="00F409E9" w:rsidRPr="00B367B6" w:rsidRDefault="00F409E9">
            <w:pPr>
              <w:pStyle w:val="Standard-BlockCharCharChar"/>
              <w:tabs>
                <w:tab w:val="clear" w:pos="482"/>
                <w:tab w:val="left" w:pos="385"/>
              </w:tabs>
              <w:rPr>
                <w:szCs w:val="24"/>
                <w:lang w:val="en-GB"/>
              </w:rPr>
              <w:pPrChange w:id="344" w:author="Karolina Kaminska" w:date="2014-08-26T11:43:00Z">
                <w:pPr>
                  <w:pStyle w:val="Standard-BlockCharCharChar"/>
                </w:pPr>
              </w:pPrChange>
            </w:pPr>
          </w:p>
        </w:tc>
      </w:tr>
      <w:tr w:rsidR="00F409E9" w:rsidRPr="00355B2A">
        <w:tc>
          <w:tcPr>
            <w:tcW w:w="4748" w:type="dxa"/>
          </w:tcPr>
          <w:p w:rsidR="00F409E9" w:rsidRPr="00355B2A" w:rsidRDefault="00F17B16">
            <w:pPr>
              <w:pStyle w:val="BildChar"/>
              <w:tabs>
                <w:tab w:val="clear" w:pos="482"/>
                <w:tab w:val="left" w:pos="385"/>
              </w:tabs>
              <w:jc w:val="left"/>
              <w:pPrChange w:id="345" w:author="Karolina Kaminska" w:date="2014-08-26T11:43:00Z">
                <w:pPr>
                  <w:pStyle w:val="BildChar"/>
                  <w:jc w:val="left"/>
                </w:pPr>
              </w:pPrChange>
            </w:pPr>
            <w:r w:rsidRPr="00355B2A">
              <w:rPr>
                <w:noProof/>
              </w:rPr>
              <w:drawing>
                <wp:inline distT="0" distB="0" distL="0" distR="0" wp14:anchorId="56A64C56" wp14:editId="44CB5F13">
                  <wp:extent cx="2705100" cy="1076325"/>
                  <wp:effectExtent l="0" t="0" r="0" b="9525"/>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5">
                            <a:extLst>
                              <a:ext uri="{28A0092B-C50C-407E-A947-70E740481C1C}">
                                <a14:useLocalDpi xmlns:a14="http://schemas.microsoft.com/office/drawing/2010/main" val="0"/>
                              </a:ext>
                            </a:extLst>
                          </a:blip>
                          <a:srcRect b="644"/>
                          <a:stretch>
                            <a:fillRect/>
                          </a:stretch>
                        </pic:blipFill>
                        <pic:spPr bwMode="auto">
                          <a:xfrm>
                            <a:off x="0" y="0"/>
                            <a:ext cx="2705100" cy="1076325"/>
                          </a:xfrm>
                          <a:prstGeom prst="rect">
                            <a:avLst/>
                          </a:prstGeom>
                          <a:noFill/>
                          <a:ln>
                            <a:noFill/>
                          </a:ln>
                        </pic:spPr>
                      </pic:pic>
                    </a:graphicData>
                  </a:graphic>
                </wp:inline>
              </w:drawing>
            </w:r>
          </w:p>
        </w:tc>
        <w:tc>
          <w:tcPr>
            <w:tcW w:w="4678" w:type="dxa"/>
          </w:tcPr>
          <w:p w:rsidR="00F409E9" w:rsidRPr="00355B2A" w:rsidRDefault="00F409E9">
            <w:pPr>
              <w:pStyle w:val="BildChar"/>
              <w:tabs>
                <w:tab w:val="clear" w:pos="482"/>
                <w:tab w:val="left" w:pos="385"/>
              </w:tabs>
              <w:jc w:val="right"/>
              <w:pPrChange w:id="346" w:author="Karolina Kaminska" w:date="2014-08-26T11:43:00Z">
                <w:pPr>
                  <w:pStyle w:val="BildChar"/>
                  <w:jc w:val="right"/>
                </w:pPr>
              </w:pPrChange>
            </w:pPr>
            <w:r w:rsidRPr="00355B2A">
              <w:br w:type="page"/>
              <w:t xml:space="preserve"> </w:t>
            </w:r>
            <w:r w:rsidR="00F17B16" w:rsidRPr="00355B2A">
              <w:rPr>
                <w:noProof/>
              </w:rPr>
              <w:drawing>
                <wp:inline distT="0" distB="0" distL="0" distR="0" wp14:anchorId="490B41F4" wp14:editId="4FEE169D">
                  <wp:extent cx="2705100" cy="1076325"/>
                  <wp:effectExtent l="0" t="0" r="0" b="9525"/>
                  <wp:docPr id="114"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6">
                            <a:extLst>
                              <a:ext uri="{28A0092B-C50C-407E-A947-70E740481C1C}">
                                <a14:useLocalDpi xmlns:a14="http://schemas.microsoft.com/office/drawing/2010/main" val="0"/>
                              </a:ext>
                            </a:extLst>
                          </a:blip>
                          <a:srcRect b="-1305"/>
                          <a:stretch>
                            <a:fillRect/>
                          </a:stretch>
                        </pic:blipFill>
                        <pic:spPr bwMode="auto">
                          <a:xfrm>
                            <a:off x="0" y="0"/>
                            <a:ext cx="2705100" cy="1076325"/>
                          </a:xfrm>
                          <a:prstGeom prst="rect">
                            <a:avLst/>
                          </a:prstGeom>
                          <a:noFill/>
                          <a:ln>
                            <a:noFill/>
                          </a:ln>
                        </pic:spPr>
                      </pic:pic>
                    </a:graphicData>
                  </a:graphic>
                </wp:inline>
              </w:drawing>
            </w:r>
          </w:p>
        </w:tc>
      </w:tr>
    </w:tbl>
    <w:p w:rsidR="00F409E9" w:rsidRPr="00355B2A" w:rsidRDefault="00F409E9" w:rsidP="00F409E9">
      <w:pPr>
        <w:pStyle w:val="Standard-BlockCharCharChar"/>
      </w:pPr>
    </w:p>
    <w:p w:rsidR="00F409E9" w:rsidRPr="00355B2A" w:rsidRDefault="00F409E9" w:rsidP="0051395E">
      <w:pPr>
        <w:pStyle w:val="Standard-BlockCharCharChar"/>
      </w:pPr>
    </w:p>
    <w:p w:rsidR="00FC3093" w:rsidRPr="0022219F" w:rsidRDefault="00FC3093" w:rsidP="0022219F">
      <w:pPr>
        <w:pStyle w:val="berschrift3"/>
      </w:pPr>
      <w:bookmarkStart w:id="347" w:name="_View_&gt;_Change_scale_constant…"/>
      <w:bookmarkStart w:id="348" w:name="_Ref108438109"/>
      <w:bookmarkStart w:id="349" w:name="_Toc398708172"/>
      <w:bookmarkEnd w:id="347"/>
      <w:r w:rsidRPr="0022219F">
        <w:t>View &gt; Change scale constant…</w:t>
      </w:r>
      <w:bookmarkEnd w:id="348"/>
      <w:bookmarkEnd w:id="349"/>
    </w:p>
    <w:p w:rsidR="00FC3093" w:rsidRPr="00B367B6" w:rsidRDefault="00FC3093" w:rsidP="00FC3093">
      <w:pPr>
        <w:pStyle w:val="Standard-BlockCharCharChar"/>
        <w:rPr>
          <w:szCs w:val="24"/>
        </w:rPr>
      </w:pPr>
      <w:r w:rsidRPr="00B367B6">
        <w:rPr>
          <w:szCs w:val="24"/>
        </w:rPr>
        <w:t>Zeigt einen Dialog zum Ändern der Skalierungskonstante an.</w:t>
      </w:r>
    </w:p>
    <w:p w:rsidR="00FC3093" w:rsidRPr="00B367B6" w:rsidRDefault="00FC3093" w:rsidP="00FC3093">
      <w:pPr>
        <w:pStyle w:val="Standard-BlockCharCharChar"/>
        <w:rPr>
          <w:szCs w:val="24"/>
        </w:rPr>
      </w:pPr>
    </w:p>
    <w:p w:rsidR="00FC3093" w:rsidRPr="00B367B6" w:rsidRDefault="00F17B16" w:rsidP="00FC3093">
      <w:pPr>
        <w:pStyle w:val="BildChar"/>
        <w:rPr>
          <w:sz w:val="24"/>
          <w:szCs w:val="24"/>
        </w:rPr>
      </w:pPr>
      <w:r w:rsidRPr="00B367B6">
        <w:rPr>
          <w:noProof/>
          <w:sz w:val="24"/>
          <w:szCs w:val="24"/>
        </w:rPr>
        <w:drawing>
          <wp:inline distT="0" distB="0" distL="0" distR="0" wp14:anchorId="7BE6713A" wp14:editId="5292C95C">
            <wp:extent cx="2657475" cy="1095375"/>
            <wp:effectExtent l="0" t="0" r="9525" b="9525"/>
            <wp:docPr id="115" name="Bild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57475" cy="1095375"/>
                    </a:xfrm>
                    <a:prstGeom prst="rect">
                      <a:avLst/>
                    </a:prstGeom>
                    <a:noFill/>
                    <a:ln>
                      <a:noFill/>
                    </a:ln>
                  </pic:spPr>
                </pic:pic>
              </a:graphicData>
            </a:graphic>
          </wp:inline>
        </w:drawing>
      </w:r>
    </w:p>
    <w:p w:rsidR="00FC3093" w:rsidRPr="00B367B6" w:rsidRDefault="00FC3093" w:rsidP="00FC3093">
      <w:pPr>
        <w:pStyle w:val="Standard-BlockCharCharChar"/>
        <w:rPr>
          <w:szCs w:val="24"/>
        </w:rPr>
      </w:pPr>
    </w:p>
    <w:p w:rsidR="00FC3093" w:rsidRPr="00B367B6" w:rsidRDefault="00FC3093" w:rsidP="00FC3093">
      <w:pPr>
        <w:pStyle w:val="Standard-BlockCharCharChar"/>
        <w:rPr>
          <w:szCs w:val="24"/>
        </w:rPr>
      </w:pPr>
      <w:r w:rsidRPr="00B367B6">
        <w:rPr>
          <w:szCs w:val="24"/>
        </w:rPr>
        <w:t>Die Skalierungskonstante ist der Wert, der für die Anzeige im Editor zur eingestellten Punktgr</w:t>
      </w:r>
      <w:r w:rsidRPr="00B367B6">
        <w:rPr>
          <w:szCs w:val="24"/>
        </w:rPr>
        <w:t>ö</w:t>
      </w:r>
      <w:r w:rsidRPr="00B367B6">
        <w:rPr>
          <w:szCs w:val="24"/>
        </w:rPr>
        <w:t xml:space="preserve">ße der Schriften hinzuaddiert wird. Eine Skalierungskonstante von +5 führt zum Beispiel dazu, dass Text, der als 10 pt formatiert ist, in einer Größe von 15 pt angezeigt wird. Benutzen Sie den Schieberegler, um die Skalierungskonstante zu ändern und klicken Sie dann auf </w:t>
      </w:r>
      <w:r w:rsidR="009422C1">
        <w:rPr>
          <w:szCs w:val="24"/>
        </w:rPr>
        <w:t>„</w:t>
      </w:r>
      <w:r w:rsidRPr="009422C1">
        <w:rPr>
          <w:szCs w:val="24"/>
        </w:rPr>
        <w:t>OK</w:t>
      </w:r>
      <w:r w:rsidR="009422C1" w:rsidRPr="009422C1">
        <w:rPr>
          <w:szCs w:val="24"/>
        </w:rPr>
        <w:t>“</w:t>
      </w:r>
      <w:r w:rsidRPr="009422C1">
        <w:rPr>
          <w:szCs w:val="24"/>
        </w:rPr>
        <w:t>.</w:t>
      </w:r>
      <w:r w:rsidRPr="00B367B6">
        <w:rPr>
          <w:szCs w:val="24"/>
        </w:rPr>
        <w:t xml:space="preserve"> Die Part</w:t>
      </w:r>
      <w:r w:rsidRPr="00B367B6">
        <w:rPr>
          <w:szCs w:val="24"/>
        </w:rPr>
        <w:t>i</w:t>
      </w:r>
      <w:r w:rsidRPr="00B367B6">
        <w:rPr>
          <w:szCs w:val="24"/>
        </w:rPr>
        <w:t>tur muss anschließend neu formatiert werden – dies kann unter Umständen einige Sekunden da</w:t>
      </w:r>
      <w:r w:rsidRPr="00B367B6">
        <w:rPr>
          <w:szCs w:val="24"/>
        </w:rPr>
        <w:t>u</w:t>
      </w:r>
      <w:r w:rsidRPr="00B367B6">
        <w:rPr>
          <w:szCs w:val="24"/>
        </w:rPr>
        <w:t>ern.</w:t>
      </w:r>
    </w:p>
    <w:p w:rsidR="00FC3093" w:rsidRPr="00B367B6" w:rsidRDefault="00FC3093" w:rsidP="00FC3093">
      <w:pPr>
        <w:pStyle w:val="Standard-BlockCharCharChar"/>
        <w:rPr>
          <w:szCs w:val="24"/>
        </w:rPr>
      </w:pPr>
    </w:p>
    <w:p w:rsidR="00FC3093" w:rsidRPr="00B367B6" w:rsidRDefault="00FC3093" w:rsidP="00FC3093">
      <w:pPr>
        <w:pStyle w:val="Standard-BlockCharCharChar"/>
        <w:rPr>
          <w:szCs w:val="24"/>
        </w:rPr>
      </w:pPr>
      <w:r w:rsidRPr="00B367B6">
        <w:rPr>
          <w:szCs w:val="24"/>
        </w:rPr>
        <w:t xml:space="preserve">Hinweis: Die Schriftgröße im Textfeld </w:t>
      </w:r>
      <w:r w:rsidR="006E2D71" w:rsidRPr="00B367B6">
        <w:rPr>
          <w:szCs w:val="24"/>
        </w:rPr>
        <w:t>oberhalb</w:t>
      </w:r>
      <w:r w:rsidRPr="00B367B6">
        <w:rPr>
          <w:szCs w:val="24"/>
        </w:rPr>
        <w:t xml:space="preserve"> der Partitur lässt sich über den Schieberegler an dessen rechtem Rand verändern:</w:t>
      </w:r>
    </w:p>
    <w:p w:rsidR="00FC3093" w:rsidRPr="00355B2A" w:rsidRDefault="00FC3093" w:rsidP="00FC3093">
      <w:pPr>
        <w:pStyle w:val="Standard-BlockCharCharChar"/>
      </w:pPr>
    </w:p>
    <w:p w:rsidR="00FC3093" w:rsidRPr="00355B2A" w:rsidRDefault="00F17B16" w:rsidP="00FC3093">
      <w:pPr>
        <w:jc w:val="center"/>
        <w:rPr>
          <w:rFonts w:ascii="Times New Roman" w:hAnsi="Times New Roman"/>
        </w:rPr>
      </w:pPr>
      <w:r w:rsidRPr="00355B2A">
        <w:rPr>
          <w:rFonts w:ascii="Times New Roman" w:hAnsi="Times New Roman"/>
          <w:noProof/>
        </w:rPr>
        <mc:AlternateContent>
          <mc:Choice Requires="wps">
            <w:drawing>
              <wp:anchor distT="0" distB="0" distL="114300" distR="114300" simplePos="0" relativeHeight="251666944" behindDoc="0" locked="0" layoutInCell="1" allowOverlap="1" wp14:anchorId="6443C209" wp14:editId="1677B787">
                <wp:simplePos x="0" y="0"/>
                <wp:positionH relativeFrom="column">
                  <wp:posOffset>5811520</wp:posOffset>
                </wp:positionH>
                <wp:positionV relativeFrom="paragraph">
                  <wp:posOffset>272415</wp:posOffset>
                </wp:positionV>
                <wp:extent cx="344805" cy="0"/>
                <wp:effectExtent l="0" t="0" r="0" b="0"/>
                <wp:wrapNone/>
                <wp:docPr id="298"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4805" cy="0"/>
                        </a:xfrm>
                        <a:prstGeom prst="line">
                          <a:avLst/>
                        </a:prstGeom>
                        <a:noFill/>
                        <a:ln w="19050">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51A81A7" id="Line 215"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7.6pt,21.45pt" to="484.7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" strokeweight="1.5pt">
                <v:stroke startarrow="block"/>
              </v:line>
            </w:pict>
          </mc:Fallback>
        </mc:AlternateContent>
      </w:r>
      <w:r w:rsidRPr="00355B2A">
        <w:rPr>
          <w:rFonts w:ascii="Times New Roman" w:hAnsi="Times New Roman"/>
          <w:noProof/>
        </w:rPr>
        <w:drawing>
          <wp:inline distT="0" distB="0" distL="0" distR="0" wp14:anchorId="09C86ADF" wp14:editId="68B8A2A9">
            <wp:extent cx="5686425" cy="542925"/>
            <wp:effectExtent l="0" t="0" r="9525" b="9525"/>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86425" cy="542925"/>
                    </a:xfrm>
                    <a:prstGeom prst="rect">
                      <a:avLst/>
                    </a:prstGeom>
                    <a:noFill/>
                    <a:ln>
                      <a:noFill/>
                    </a:ln>
                  </pic:spPr>
                </pic:pic>
              </a:graphicData>
            </a:graphic>
          </wp:inline>
        </w:drawing>
      </w:r>
    </w:p>
    <w:p w:rsidR="00FC3093" w:rsidRPr="00355B2A" w:rsidRDefault="00FC3093" w:rsidP="00FC3093">
      <w:pPr>
        <w:pStyle w:val="Standard-BlockCharCharChar"/>
      </w:pPr>
    </w:p>
    <w:bookmarkEnd w:id="338"/>
    <w:bookmarkEnd w:id="339"/>
    <w:bookmarkEnd w:id="340"/>
    <w:p w:rsidR="00F966D5" w:rsidRPr="00355B2A" w:rsidRDefault="00F966D5">
      <w:pPr>
        <w:pStyle w:val="Standard-BlockCharCharChar"/>
      </w:pPr>
    </w:p>
    <w:p w:rsidR="0044356A" w:rsidRPr="0022219F" w:rsidRDefault="0044356A" w:rsidP="0022219F">
      <w:pPr>
        <w:pStyle w:val="berschrift3"/>
      </w:pPr>
      <w:bookmarkStart w:id="350" w:name="_Toc398708173"/>
      <w:r w:rsidRPr="0022219F">
        <w:t>View &gt; Text proportional / Time proportional</w:t>
      </w:r>
      <w:bookmarkEnd w:id="350"/>
    </w:p>
    <w:p w:rsidR="0044356A" w:rsidRPr="00B367B6" w:rsidRDefault="0044356A">
      <w:pPr>
        <w:pStyle w:val="Standard-BlockCharCharChar"/>
        <w:rPr>
          <w:szCs w:val="24"/>
        </w:rPr>
      </w:pPr>
      <w:r w:rsidRPr="00B367B6">
        <w:rPr>
          <w:szCs w:val="24"/>
        </w:rPr>
        <w:t xml:space="preserve">In der normalen Ansicht wird die Breite einzelner </w:t>
      </w:r>
      <w:r w:rsidR="00F70807">
        <w:rPr>
          <w:szCs w:val="24"/>
        </w:rPr>
        <w:t>„</w:t>
      </w:r>
      <w:r w:rsidRPr="00B367B6">
        <w:rPr>
          <w:szCs w:val="24"/>
        </w:rPr>
        <w:t>Zellen</w:t>
      </w:r>
      <w:r w:rsidR="00F70807">
        <w:rPr>
          <w:szCs w:val="24"/>
        </w:rPr>
        <w:t>“</w:t>
      </w:r>
      <w:r w:rsidRPr="00B367B6">
        <w:rPr>
          <w:szCs w:val="24"/>
        </w:rPr>
        <w:t xml:space="preserve"> in der Partitur gemäß der Breite des darin enthaltenen Textes berechnet (</w:t>
      </w:r>
      <w:r w:rsidR="00F70807">
        <w:rPr>
          <w:szCs w:val="24"/>
        </w:rPr>
        <w:t>„</w:t>
      </w:r>
      <w:r w:rsidRPr="00B367B6">
        <w:rPr>
          <w:szCs w:val="24"/>
        </w:rPr>
        <w:t>Text proportional</w:t>
      </w:r>
      <w:r w:rsidR="00F70807">
        <w:rPr>
          <w:szCs w:val="24"/>
        </w:rPr>
        <w:t>“</w:t>
      </w:r>
      <w:r w:rsidRPr="00B367B6">
        <w:rPr>
          <w:szCs w:val="24"/>
        </w:rPr>
        <w:t xml:space="preserve">). Wenn Sie auf </w:t>
      </w:r>
      <w:r w:rsidR="00F70807">
        <w:rPr>
          <w:szCs w:val="24"/>
        </w:rPr>
        <w:t>„</w:t>
      </w:r>
      <w:r w:rsidRPr="00B367B6">
        <w:rPr>
          <w:szCs w:val="24"/>
        </w:rPr>
        <w:t>Time proportional</w:t>
      </w:r>
      <w:r w:rsidR="00F70807">
        <w:rPr>
          <w:szCs w:val="24"/>
        </w:rPr>
        <w:t>“</w:t>
      </w:r>
      <w:r w:rsidRPr="00B367B6">
        <w:rPr>
          <w:szCs w:val="24"/>
        </w:rPr>
        <w:t xml:space="preserve"> view umschalten, wird die Breite gemäß der zeitlichen Dauer des entsprechenden Intervalls b</w:t>
      </w:r>
      <w:r w:rsidRPr="00B367B6">
        <w:rPr>
          <w:szCs w:val="24"/>
        </w:rPr>
        <w:t>e</w:t>
      </w:r>
      <w:r w:rsidRPr="00B367B6">
        <w:rPr>
          <w:szCs w:val="24"/>
        </w:rPr>
        <w:t>rechnet, und Oszillogramm und Partitur werden synchronisiert. Dies entspricht der Ansicht von Werkzeugen wie ANVIL, ELAN oder Praat.</w:t>
      </w:r>
    </w:p>
    <w:p w:rsidR="0044356A" w:rsidRPr="00B367B6" w:rsidRDefault="0044356A">
      <w:pPr>
        <w:pStyle w:val="Standard-BlockCharCharChar"/>
        <w:rPr>
          <w:szCs w:val="24"/>
        </w:rPr>
      </w:pPr>
    </w:p>
    <w:p w:rsidR="0044356A" w:rsidRPr="00B367B6" w:rsidRDefault="0044356A" w:rsidP="0044356A">
      <w:pPr>
        <w:pStyle w:val="Standard-BlockCharCharChar"/>
        <w:keepNext/>
        <w:rPr>
          <w:b/>
          <w:szCs w:val="24"/>
        </w:rPr>
      </w:pPr>
      <w:r w:rsidRPr="00B367B6">
        <w:rPr>
          <w:b/>
          <w:szCs w:val="24"/>
        </w:rPr>
        <w:lastRenderedPageBreak/>
        <w:t>Text proportional view:</w:t>
      </w:r>
    </w:p>
    <w:p w:rsidR="0044356A" w:rsidRPr="00B367B6" w:rsidRDefault="0044356A" w:rsidP="0044356A">
      <w:pPr>
        <w:pStyle w:val="Standard-BlockCharCharChar"/>
        <w:keepNext/>
        <w:rPr>
          <w:szCs w:val="24"/>
        </w:rPr>
      </w:pPr>
    </w:p>
    <w:p w:rsidR="0044356A" w:rsidRPr="00B367B6" w:rsidRDefault="00F17B16" w:rsidP="0044356A">
      <w:pPr>
        <w:pStyle w:val="Standard-BlockCharCharChar"/>
        <w:keepNext/>
        <w:rPr>
          <w:szCs w:val="24"/>
        </w:rPr>
      </w:pPr>
      <w:r w:rsidRPr="00B367B6">
        <w:rPr>
          <w:noProof/>
          <w:szCs w:val="24"/>
        </w:rPr>
        <w:drawing>
          <wp:inline distT="0" distB="0" distL="0" distR="0" wp14:anchorId="0E450956" wp14:editId="0983D6DA">
            <wp:extent cx="5924550" cy="1714500"/>
            <wp:effectExtent l="0" t="0" r="0" b="0"/>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24550" cy="1714500"/>
                    </a:xfrm>
                    <a:prstGeom prst="rect">
                      <a:avLst/>
                    </a:prstGeom>
                    <a:noFill/>
                    <a:ln>
                      <a:noFill/>
                    </a:ln>
                  </pic:spPr>
                </pic:pic>
              </a:graphicData>
            </a:graphic>
          </wp:inline>
        </w:drawing>
      </w:r>
    </w:p>
    <w:p w:rsidR="0044356A" w:rsidRPr="00B367B6" w:rsidRDefault="0044356A" w:rsidP="0044356A">
      <w:pPr>
        <w:pStyle w:val="Standard-BlockCharCharChar"/>
        <w:keepNext/>
        <w:rPr>
          <w:szCs w:val="24"/>
        </w:rPr>
      </w:pPr>
    </w:p>
    <w:p w:rsidR="0044356A" w:rsidRPr="00B367B6" w:rsidRDefault="0044356A" w:rsidP="0044356A">
      <w:pPr>
        <w:pStyle w:val="Standard-BlockCharCharChar"/>
        <w:keepNext/>
        <w:rPr>
          <w:b/>
          <w:szCs w:val="24"/>
        </w:rPr>
      </w:pPr>
      <w:r w:rsidRPr="00B367B6">
        <w:rPr>
          <w:b/>
          <w:szCs w:val="24"/>
        </w:rPr>
        <w:t>Time proportional view:</w:t>
      </w:r>
    </w:p>
    <w:p w:rsidR="0044356A" w:rsidRPr="00B367B6" w:rsidRDefault="0044356A" w:rsidP="0044356A">
      <w:pPr>
        <w:pStyle w:val="Standard-BlockCharCharChar"/>
        <w:keepNext/>
        <w:rPr>
          <w:szCs w:val="24"/>
        </w:rPr>
      </w:pPr>
    </w:p>
    <w:p w:rsidR="0044356A" w:rsidRPr="00B367B6" w:rsidRDefault="00F17B16" w:rsidP="0044356A">
      <w:pPr>
        <w:pStyle w:val="Standard-BlockCharCharChar"/>
        <w:keepNext/>
        <w:rPr>
          <w:szCs w:val="24"/>
        </w:rPr>
        <w:sectPr w:rsidR="0044356A" w:rsidRPr="00B367B6" w:rsidSect="00253F8B">
          <w:pgSz w:w="11906" w:h="16838" w:code="9"/>
          <w:pgMar w:top="1361" w:right="1134" w:bottom="907" w:left="1418" w:header="624" w:footer="624" w:gutter="0"/>
          <w:cols w:space="720"/>
        </w:sectPr>
      </w:pPr>
      <w:r w:rsidRPr="00B367B6">
        <w:rPr>
          <w:noProof/>
          <w:szCs w:val="24"/>
        </w:rPr>
        <w:drawing>
          <wp:inline distT="0" distB="0" distL="0" distR="0" wp14:anchorId="21D61BED" wp14:editId="2DFA0573">
            <wp:extent cx="5934075" cy="2571750"/>
            <wp:effectExtent l="0" t="0" r="9525" b="0"/>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4075" cy="2571750"/>
                    </a:xfrm>
                    <a:prstGeom prst="rect">
                      <a:avLst/>
                    </a:prstGeom>
                    <a:noFill/>
                    <a:ln>
                      <a:noFill/>
                    </a:ln>
                  </pic:spPr>
                </pic:pic>
              </a:graphicData>
            </a:graphic>
          </wp:inline>
        </w:drawing>
      </w:r>
    </w:p>
    <w:p w:rsidR="00D8108D" w:rsidRPr="00355B2A" w:rsidRDefault="00D8108D">
      <w:pPr>
        <w:pStyle w:val="berschrift2"/>
      </w:pPr>
      <w:bookmarkStart w:id="351" w:name="_Tier-Menü"/>
      <w:bookmarkStart w:id="352" w:name="_Toc398708174"/>
      <w:bookmarkStart w:id="353" w:name="_Toc55213862"/>
      <w:bookmarkStart w:id="354" w:name="_Toc69129852"/>
      <w:bookmarkStart w:id="355" w:name="_Toc69129993"/>
      <w:bookmarkEnd w:id="351"/>
      <w:r w:rsidRPr="00355B2A">
        <w:lastRenderedPageBreak/>
        <w:t>Transcription-Menü</w:t>
      </w:r>
      <w:bookmarkEnd w:id="352"/>
    </w:p>
    <w:p w:rsidR="00B27872" w:rsidRPr="00355B2A" w:rsidRDefault="00F17B16" w:rsidP="00B27872">
      <w:pPr>
        <w:rPr>
          <w:rFonts w:ascii="Times New Roman" w:hAnsi="Times New Roman"/>
        </w:rPr>
      </w:pPr>
      <w:bookmarkStart w:id="356" w:name="_Toc55213820"/>
      <w:bookmarkStart w:id="357" w:name="_Toc69129807"/>
      <w:bookmarkStart w:id="358" w:name="_Toc69129948"/>
      <w:bookmarkStart w:id="359" w:name="_Ref108437702"/>
      <w:r w:rsidRPr="00355B2A">
        <w:rPr>
          <w:rFonts w:ascii="Times New Roman" w:hAnsi="Times New Roman"/>
          <w:noProof/>
        </w:rPr>
        <w:drawing>
          <wp:inline distT="0" distB="0" distL="0" distR="0" wp14:anchorId="6BAFE903" wp14:editId="568B08EE">
            <wp:extent cx="2295525" cy="4781550"/>
            <wp:effectExtent l="0" t="0" r="9525" b="0"/>
            <wp:docPr id="119" name="Bild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295525" cy="4781550"/>
                    </a:xfrm>
                    <a:prstGeom prst="rect">
                      <a:avLst/>
                    </a:prstGeom>
                    <a:noFill/>
                    <a:ln>
                      <a:noFill/>
                    </a:ln>
                  </pic:spPr>
                </pic:pic>
              </a:graphicData>
            </a:graphic>
          </wp:inline>
        </w:drawing>
      </w:r>
    </w:p>
    <w:p w:rsidR="00B27872" w:rsidRPr="00355B2A" w:rsidRDefault="00B27872" w:rsidP="00B27872">
      <w:pPr>
        <w:rPr>
          <w:rFonts w:ascii="Times New Roman" w:hAnsi="Times New Roman"/>
        </w:rPr>
      </w:pPr>
    </w:p>
    <w:p w:rsidR="00D8108D" w:rsidRPr="0022219F" w:rsidRDefault="00D8108D" w:rsidP="0022219F">
      <w:pPr>
        <w:pStyle w:val="berschrift3"/>
      </w:pPr>
      <w:bookmarkStart w:id="360" w:name="_Toc398708175"/>
      <w:r w:rsidRPr="0022219F">
        <w:t>Transcription &gt; Meta information</w:t>
      </w:r>
      <w:bookmarkEnd w:id="356"/>
      <w:r w:rsidRPr="0022219F">
        <w:t>…</w:t>
      </w:r>
      <w:bookmarkEnd w:id="357"/>
      <w:bookmarkEnd w:id="358"/>
      <w:bookmarkEnd w:id="359"/>
      <w:bookmarkEnd w:id="360"/>
    </w:p>
    <w:p w:rsidR="00D8108D" w:rsidRPr="00355B2A" w:rsidRDefault="00F17B16" w:rsidP="00D8108D">
      <w:pPr>
        <w:pStyle w:val="BildChar"/>
      </w:pPr>
      <w:r w:rsidRPr="00355B2A">
        <w:rPr>
          <w:noProof/>
        </w:rPr>
        <w:drawing>
          <wp:inline distT="0" distB="0" distL="0" distR="0" wp14:anchorId="2EE28195" wp14:editId="4291F2EB">
            <wp:extent cx="2514600" cy="3667125"/>
            <wp:effectExtent l="0" t="0" r="0" b="9525"/>
            <wp:docPr id="120" name="Bild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514600" cy="3667125"/>
                    </a:xfrm>
                    <a:prstGeom prst="rect">
                      <a:avLst/>
                    </a:prstGeom>
                    <a:noFill/>
                    <a:ln>
                      <a:noFill/>
                    </a:ln>
                  </pic:spPr>
                </pic:pic>
              </a:graphicData>
            </a:graphic>
          </wp:inline>
        </w:drawing>
      </w:r>
    </w:p>
    <w:p w:rsidR="00D8108D" w:rsidRPr="00355B2A" w:rsidRDefault="00D8108D" w:rsidP="00D8108D">
      <w:pPr>
        <w:pStyle w:val="Standard-BlockCharCharChar"/>
      </w:pPr>
    </w:p>
    <w:p w:rsidR="00D8108D" w:rsidRPr="00B367B6" w:rsidRDefault="00D8108D" w:rsidP="00D8108D">
      <w:pPr>
        <w:pStyle w:val="Standard-BlockCharCharChar"/>
        <w:rPr>
          <w:szCs w:val="24"/>
        </w:rPr>
      </w:pPr>
      <w:r w:rsidRPr="00B367B6">
        <w:rPr>
          <w:szCs w:val="24"/>
        </w:rPr>
        <w:t>Ruft einen Dialog auf, in dem die Meta-Information zur Transkription, also z. B. Angaben zum Transkribenten, zur Aufnahme, zu den Konventionen etc. eingegeben oder bearbeitet werden können. Die Meta-Information ist als eine Menge von Attribut-Wert-Paaren organisiert. Einige davon sind fest vorgegeben:</w:t>
      </w:r>
    </w:p>
    <w:p w:rsidR="00D8108D" w:rsidRPr="00B367B6" w:rsidRDefault="00D8108D" w:rsidP="00D8108D">
      <w:pPr>
        <w:pStyle w:val="Aufzhlungszeichen1"/>
        <w:rPr>
          <w:szCs w:val="24"/>
        </w:rPr>
      </w:pPr>
      <w:r w:rsidRPr="00B367B6">
        <w:rPr>
          <w:szCs w:val="24"/>
          <w:shd w:val="clear" w:color="auto" w:fill="D9D9D9"/>
        </w:rPr>
        <w:t>Project Name:</w:t>
      </w:r>
      <w:r w:rsidRPr="00B367B6">
        <w:rPr>
          <w:szCs w:val="24"/>
        </w:rPr>
        <w:t xml:space="preserve"> der Name des Projektes.</w:t>
      </w:r>
    </w:p>
    <w:p w:rsidR="00D8108D" w:rsidRPr="00B367B6" w:rsidRDefault="00D8108D" w:rsidP="00D8108D">
      <w:pPr>
        <w:pStyle w:val="Aufzhlungszeichen1"/>
        <w:rPr>
          <w:szCs w:val="24"/>
        </w:rPr>
      </w:pPr>
      <w:r w:rsidRPr="00B367B6">
        <w:rPr>
          <w:szCs w:val="24"/>
          <w:shd w:val="clear" w:color="auto" w:fill="D9D9D9"/>
        </w:rPr>
        <w:t>Transcription Name:</w:t>
      </w:r>
      <w:r w:rsidRPr="00B367B6">
        <w:rPr>
          <w:szCs w:val="24"/>
        </w:rPr>
        <w:t xml:space="preserve"> der Name der Transkription. Bei der Ausgabe als HTML oder RTF wird dieser Name als Dokument-Überschrift verwendet.</w:t>
      </w:r>
    </w:p>
    <w:p w:rsidR="00D8108D" w:rsidRPr="00B367B6" w:rsidRDefault="00D8108D" w:rsidP="00D8108D">
      <w:pPr>
        <w:pStyle w:val="Aufzhlungszeichen1"/>
        <w:rPr>
          <w:szCs w:val="24"/>
        </w:rPr>
      </w:pPr>
      <w:r w:rsidRPr="00B367B6">
        <w:rPr>
          <w:szCs w:val="24"/>
          <w:shd w:val="clear" w:color="auto" w:fill="D9D9D9"/>
        </w:rPr>
        <w:t>Transcription Convention:</w:t>
      </w:r>
      <w:r w:rsidRPr="00B367B6">
        <w:rPr>
          <w:szCs w:val="24"/>
        </w:rPr>
        <w:t xml:space="preserve"> die verwendete Transkriptionskonvention.</w:t>
      </w:r>
    </w:p>
    <w:p w:rsidR="00D8108D" w:rsidRPr="00B367B6" w:rsidRDefault="00D8108D" w:rsidP="00D8108D">
      <w:pPr>
        <w:pStyle w:val="Aufzhlungszeichen1"/>
        <w:rPr>
          <w:szCs w:val="24"/>
        </w:rPr>
      </w:pPr>
      <w:r w:rsidRPr="00B367B6">
        <w:rPr>
          <w:szCs w:val="24"/>
          <w:shd w:val="clear" w:color="auto" w:fill="D9D9D9"/>
        </w:rPr>
        <w:t>Referenced File:</w:t>
      </w:r>
      <w:r w:rsidRPr="00B367B6">
        <w:rPr>
          <w:szCs w:val="24"/>
        </w:rPr>
        <w:t xml:space="preserve"> falls vorhandenen, die zugehörige digitalisierte Audio- oder Video-Datei. Ein Klick auf den neben diesem Feld liegenden </w:t>
      </w:r>
      <w:r w:rsidR="00F70807">
        <w:rPr>
          <w:szCs w:val="24"/>
        </w:rPr>
        <w:t>„</w:t>
      </w:r>
      <w:r w:rsidRPr="00B367B6">
        <w:rPr>
          <w:szCs w:val="24"/>
        </w:rPr>
        <w:t>Browse...</w:t>
      </w:r>
      <w:r w:rsidR="00F70807">
        <w:rPr>
          <w:szCs w:val="24"/>
        </w:rPr>
        <w:t>“</w:t>
      </w:r>
      <w:r w:rsidRPr="00B367B6">
        <w:rPr>
          <w:szCs w:val="24"/>
        </w:rPr>
        <w:t>-Button öffnet einen Dialog, mit dem diese Datei gesucht und zugeordnet werden kann.</w:t>
      </w:r>
    </w:p>
    <w:p w:rsidR="00D8108D" w:rsidRPr="00B367B6" w:rsidRDefault="00D8108D" w:rsidP="00D8108D">
      <w:pPr>
        <w:pStyle w:val="Aufzhlungszeichen1"/>
        <w:rPr>
          <w:szCs w:val="24"/>
        </w:rPr>
      </w:pPr>
      <w:r w:rsidRPr="00B367B6">
        <w:rPr>
          <w:szCs w:val="24"/>
          <w:shd w:val="clear" w:color="auto" w:fill="D9D9D9"/>
        </w:rPr>
        <w:t>Comment:</w:t>
      </w:r>
      <w:r w:rsidRPr="00B367B6">
        <w:rPr>
          <w:szCs w:val="24"/>
        </w:rPr>
        <w:t xml:space="preserve"> ein freier Kommentartext zu Aufnahme und Transkription.</w:t>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Zusätzlich können beliebig viele benutzerdefinierte Attribute festgelegt werden. Um ein neues, benutzerdefiniertes Attribut hinzuzufügen, klicken Sie auf </w:t>
      </w:r>
      <w:r w:rsidR="009422C1" w:rsidRPr="009422C1">
        <w:rPr>
          <w:szCs w:val="24"/>
        </w:rPr>
        <w:t>„</w:t>
      </w:r>
      <w:r w:rsidRPr="009422C1">
        <w:rPr>
          <w:szCs w:val="24"/>
        </w:rPr>
        <w:t>Add attribute</w:t>
      </w:r>
      <w:r w:rsidR="009422C1" w:rsidRPr="009422C1">
        <w:rPr>
          <w:szCs w:val="24"/>
        </w:rPr>
        <w:t>“</w:t>
      </w:r>
      <w:r w:rsidRPr="00B367B6">
        <w:rPr>
          <w:szCs w:val="24"/>
        </w:rPr>
        <w:t xml:space="preserve">. In der Tabelle wird ein neues Attribut-Wert-Paar hinzugefügt, dass Sie in den entsprechenden Textfeldern bearbeiten können. </w:t>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Mit einem Doppelklick markieren Sie den Inhalt einer Tabellenzelle, sodass Sie ihn anschließend per Tastatureingabe überschreiben können. Beenden Sie die Eingabe stets mit </w:t>
      </w:r>
      <w:r w:rsidRPr="00B367B6">
        <w:rPr>
          <w:iCs/>
          <w:szCs w:val="24"/>
          <w:bdr w:val="single" w:sz="4" w:space="0" w:color="auto"/>
        </w:rPr>
        <w:t>Enter</w:t>
      </w:r>
      <w:r w:rsidRPr="00B367B6">
        <w:rPr>
          <w:szCs w:val="24"/>
        </w:rPr>
        <w:t xml:space="preserve">. </w:t>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Sollte der Platz unter </w:t>
      </w:r>
      <w:r w:rsidR="00F70807">
        <w:rPr>
          <w:szCs w:val="24"/>
        </w:rPr>
        <w:t>„</w:t>
      </w:r>
      <w:r w:rsidRPr="00B367B6">
        <w:rPr>
          <w:szCs w:val="24"/>
        </w:rPr>
        <w:t>Value</w:t>
      </w:r>
      <w:r w:rsidR="00F70807">
        <w:rPr>
          <w:szCs w:val="24"/>
        </w:rPr>
        <w:t>“</w:t>
      </w:r>
      <w:r w:rsidRPr="00B367B6">
        <w:rPr>
          <w:szCs w:val="24"/>
        </w:rPr>
        <w:t xml:space="preserve"> nicht ausreichen, klicken Sie auf den Button mit den drei Punkten (...), um ein größeres Fenster zu erhalten, in dem Sie editieren können.</w:t>
      </w:r>
    </w:p>
    <w:p w:rsidR="00D8108D" w:rsidRPr="00B367B6" w:rsidRDefault="00D8108D" w:rsidP="00D8108D">
      <w:pPr>
        <w:pStyle w:val="Standard-BlockCharCharChar"/>
        <w:rPr>
          <w:szCs w:val="24"/>
        </w:rPr>
      </w:pPr>
    </w:p>
    <w:p w:rsidR="00D8108D" w:rsidRPr="009422C1" w:rsidRDefault="00D8108D" w:rsidP="00D8108D">
      <w:pPr>
        <w:pStyle w:val="Standard-BlockCharCharChar"/>
        <w:rPr>
          <w:szCs w:val="24"/>
        </w:rPr>
      </w:pPr>
      <w:r w:rsidRPr="00B367B6">
        <w:rPr>
          <w:szCs w:val="24"/>
        </w:rPr>
        <w:t xml:space="preserve">Um ein benutzerdefiniertes Attribut zu entfernen, wählen Sie es in der Tabelle aus und klicken Sie </w:t>
      </w:r>
      <w:r w:rsidRPr="009422C1">
        <w:rPr>
          <w:szCs w:val="24"/>
        </w:rPr>
        <w:t xml:space="preserve">auf </w:t>
      </w:r>
      <w:r w:rsidR="009422C1" w:rsidRPr="009422C1">
        <w:rPr>
          <w:szCs w:val="24"/>
        </w:rPr>
        <w:t>„</w:t>
      </w:r>
      <w:r w:rsidRPr="009422C1">
        <w:rPr>
          <w:szCs w:val="24"/>
        </w:rPr>
        <w:t>Remove attribute</w:t>
      </w:r>
      <w:r w:rsidR="009422C1" w:rsidRPr="009422C1">
        <w:rPr>
          <w:szCs w:val="24"/>
        </w:rPr>
        <w:t>“</w:t>
      </w:r>
      <w:r w:rsidRPr="009422C1">
        <w:rPr>
          <w:szCs w:val="24"/>
        </w:rPr>
        <w:t>.</w:t>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Um die benutzerdefinierten Attribute aus einer anderen Transkription zu übernehmen, klicken Sie </w:t>
      </w:r>
      <w:r w:rsidRPr="009422C1">
        <w:rPr>
          <w:szCs w:val="24"/>
        </w:rPr>
        <w:t xml:space="preserve">auf </w:t>
      </w:r>
      <w:r w:rsidR="009422C1" w:rsidRPr="009422C1">
        <w:rPr>
          <w:szCs w:val="24"/>
        </w:rPr>
        <w:t>„</w:t>
      </w:r>
      <w:r w:rsidRPr="009422C1">
        <w:rPr>
          <w:szCs w:val="24"/>
        </w:rPr>
        <w:t>Template</w:t>
      </w:r>
      <w:r w:rsidR="009422C1" w:rsidRPr="009422C1">
        <w:rPr>
          <w:szCs w:val="24"/>
        </w:rPr>
        <w:t>“</w:t>
      </w:r>
      <w:r w:rsidRPr="00B367B6">
        <w:rPr>
          <w:szCs w:val="24"/>
        </w:rPr>
        <w:t xml:space="preserve"> und suchen Sie im dann erscheinenden Datei-Dialog die betreffende Tra</w:t>
      </w:r>
      <w:r w:rsidRPr="00B367B6">
        <w:rPr>
          <w:szCs w:val="24"/>
        </w:rPr>
        <w:t>n</w:t>
      </w:r>
      <w:r w:rsidRPr="00B367B6">
        <w:rPr>
          <w:szCs w:val="24"/>
        </w:rPr>
        <w:t>skription auf Ihrem Rechner.</w:t>
      </w:r>
    </w:p>
    <w:p w:rsidR="00D8108D" w:rsidRPr="00B367B6" w:rsidRDefault="00D8108D" w:rsidP="00D8108D">
      <w:pPr>
        <w:pStyle w:val="Standard-BlockCharCharChar"/>
        <w:rPr>
          <w:szCs w:val="24"/>
        </w:rPr>
      </w:pPr>
    </w:p>
    <w:p w:rsidR="00D8108D" w:rsidRPr="009422C1" w:rsidRDefault="00D8108D" w:rsidP="00D8108D">
      <w:pPr>
        <w:pStyle w:val="Standard-BlockCharCharChar"/>
        <w:rPr>
          <w:szCs w:val="24"/>
        </w:rPr>
      </w:pPr>
      <w:r w:rsidRPr="00B367B6">
        <w:rPr>
          <w:szCs w:val="24"/>
        </w:rPr>
        <w:t xml:space="preserve">Um die Reihenfolge der Attribute zu verändern, markieren Sie das Attribut, das Sie bewegen möchten und klicken Sie </w:t>
      </w:r>
      <w:r w:rsidRPr="009422C1">
        <w:rPr>
          <w:szCs w:val="24"/>
        </w:rPr>
        <w:t xml:space="preserve">auf </w:t>
      </w:r>
      <w:r w:rsidR="009422C1" w:rsidRPr="009422C1">
        <w:rPr>
          <w:szCs w:val="24"/>
        </w:rPr>
        <w:t>„</w:t>
      </w:r>
      <w:r w:rsidRPr="009422C1">
        <w:rPr>
          <w:szCs w:val="24"/>
        </w:rPr>
        <w:t>Up</w:t>
      </w:r>
      <w:r w:rsidR="009422C1" w:rsidRPr="009422C1">
        <w:rPr>
          <w:szCs w:val="24"/>
        </w:rPr>
        <w:t>“</w:t>
      </w:r>
      <w:r w:rsidRPr="009422C1">
        <w:rPr>
          <w:szCs w:val="24"/>
        </w:rPr>
        <w:t xml:space="preserve"> bzw. </w:t>
      </w:r>
      <w:r w:rsidR="009422C1" w:rsidRPr="009422C1">
        <w:rPr>
          <w:szCs w:val="24"/>
        </w:rPr>
        <w:t>„</w:t>
      </w:r>
      <w:r w:rsidRPr="009422C1">
        <w:rPr>
          <w:szCs w:val="24"/>
        </w:rPr>
        <w:t>Down</w:t>
      </w:r>
      <w:r w:rsidR="009422C1" w:rsidRPr="009422C1">
        <w:rPr>
          <w:szCs w:val="24"/>
        </w:rPr>
        <w:t>“</w:t>
      </w:r>
      <w:r w:rsidRPr="009422C1">
        <w:rPr>
          <w:szCs w:val="24"/>
        </w:rPr>
        <w:t>.</w:t>
      </w:r>
    </w:p>
    <w:p w:rsidR="00D8108D" w:rsidRPr="00B367B6" w:rsidRDefault="00D8108D" w:rsidP="00D8108D">
      <w:pPr>
        <w:pStyle w:val="Standard-BlockCharCharChar"/>
        <w:rPr>
          <w:szCs w:val="24"/>
        </w:rPr>
      </w:pPr>
    </w:p>
    <w:p w:rsidR="00D8108D" w:rsidRPr="009422C1" w:rsidRDefault="00D8108D" w:rsidP="00D8108D">
      <w:pPr>
        <w:pStyle w:val="Standard-BlockCharCharChar"/>
        <w:rPr>
          <w:szCs w:val="24"/>
        </w:rPr>
      </w:pPr>
      <w:r w:rsidRPr="00B367B6">
        <w:rPr>
          <w:szCs w:val="24"/>
        </w:rPr>
        <w:t xml:space="preserve">Um die geänderte Meta-Information zu übernehmen, verlassen Sie den Dialog, indem Sie auf </w:t>
      </w:r>
      <w:r w:rsidR="009422C1" w:rsidRPr="009422C1">
        <w:rPr>
          <w:szCs w:val="24"/>
        </w:rPr>
        <w:t>„</w:t>
      </w:r>
      <w:r w:rsidRPr="009422C1">
        <w:rPr>
          <w:szCs w:val="24"/>
        </w:rPr>
        <w:t>OK</w:t>
      </w:r>
      <w:r w:rsidR="009422C1" w:rsidRPr="009422C1">
        <w:rPr>
          <w:szCs w:val="24"/>
        </w:rPr>
        <w:t>“</w:t>
      </w:r>
      <w:r w:rsidRPr="009422C1">
        <w:rPr>
          <w:szCs w:val="24"/>
        </w:rPr>
        <w:t xml:space="preserve"> klicken.</w:t>
      </w:r>
    </w:p>
    <w:p w:rsidR="00D8108D" w:rsidRPr="00B367B6" w:rsidRDefault="00D8108D" w:rsidP="00D8108D">
      <w:pPr>
        <w:pStyle w:val="Standard-BlockCharCharChar"/>
        <w:rPr>
          <w:szCs w:val="24"/>
        </w:rPr>
      </w:pPr>
    </w:p>
    <w:p w:rsidR="00D8108D" w:rsidRPr="0022219F" w:rsidRDefault="00D8108D" w:rsidP="0022219F">
      <w:pPr>
        <w:pStyle w:val="berschrift3"/>
      </w:pPr>
      <w:bookmarkStart w:id="361" w:name="_File_&gt;_Speakertable…"/>
      <w:bookmarkStart w:id="362" w:name="_Toc55213821"/>
      <w:bookmarkStart w:id="363" w:name="_Toc69129808"/>
      <w:bookmarkStart w:id="364" w:name="_Toc69129949"/>
      <w:bookmarkStart w:id="365" w:name="_Ref108437714"/>
      <w:bookmarkStart w:id="366" w:name="_Toc398708176"/>
      <w:bookmarkEnd w:id="361"/>
      <w:r w:rsidRPr="0022219F">
        <w:t>Transcription &gt; Speakertable…</w:t>
      </w:r>
      <w:bookmarkEnd w:id="362"/>
      <w:bookmarkEnd w:id="363"/>
      <w:bookmarkEnd w:id="364"/>
      <w:bookmarkEnd w:id="365"/>
      <w:bookmarkEnd w:id="366"/>
    </w:p>
    <w:p w:rsidR="00D8108D" w:rsidRPr="00355B2A" w:rsidRDefault="00F17B16" w:rsidP="00A42946">
      <w:pPr>
        <w:pStyle w:val="BildChar"/>
        <w:keepNext/>
      </w:pPr>
      <w:r w:rsidRPr="00355B2A">
        <w:rPr>
          <w:noProof/>
        </w:rPr>
        <w:lastRenderedPageBreak/>
        <w:drawing>
          <wp:inline distT="0" distB="0" distL="0" distR="0" wp14:anchorId="7420E747" wp14:editId="2D557AB1">
            <wp:extent cx="4381500" cy="3743325"/>
            <wp:effectExtent l="0" t="0" r="0" b="9525"/>
            <wp:docPr id="121" name="Bild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81500" cy="3743325"/>
                    </a:xfrm>
                    <a:prstGeom prst="rect">
                      <a:avLst/>
                    </a:prstGeom>
                    <a:noFill/>
                    <a:ln>
                      <a:noFill/>
                    </a:ln>
                  </pic:spPr>
                </pic:pic>
              </a:graphicData>
            </a:graphic>
          </wp:inline>
        </w:drawing>
      </w:r>
    </w:p>
    <w:p w:rsidR="00D8108D" w:rsidRPr="00355B2A" w:rsidRDefault="00D8108D" w:rsidP="00D8108D">
      <w:pPr>
        <w:pStyle w:val="Standard-BlockCharCharChar"/>
      </w:pPr>
    </w:p>
    <w:p w:rsidR="00D8108D" w:rsidRPr="00D730FF" w:rsidRDefault="00D8108D" w:rsidP="00D8108D">
      <w:pPr>
        <w:pStyle w:val="Standard-BlockCharCharChar"/>
        <w:rPr>
          <w:szCs w:val="24"/>
        </w:rPr>
      </w:pPr>
      <w:r w:rsidRPr="00B367B6">
        <w:rPr>
          <w:szCs w:val="24"/>
        </w:rPr>
        <w:t>Ruft einen Dialog zum Eingeben und Editieren von Informationen über die Sprecher auf. Im obersten Teil der Sprechertabelle sind die Sprecher aufgelistet. Um einen neuen Sprecher anz</w:t>
      </w:r>
      <w:r w:rsidRPr="00B367B6">
        <w:rPr>
          <w:szCs w:val="24"/>
        </w:rPr>
        <w:t>u</w:t>
      </w:r>
      <w:r w:rsidRPr="00B367B6">
        <w:rPr>
          <w:szCs w:val="24"/>
        </w:rPr>
        <w:t xml:space="preserve">legen, klicken Sie auf </w:t>
      </w:r>
      <w:r w:rsidR="00D730FF">
        <w:rPr>
          <w:szCs w:val="24"/>
        </w:rPr>
        <w:t>„</w:t>
      </w:r>
      <w:r w:rsidRPr="00D730FF">
        <w:rPr>
          <w:szCs w:val="24"/>
        </w:rPr>
        <w:t>Add speaker</w:t>
      </w:r>
      <w:r w:rsidR="00D730FF">
        <w:rPr>
          <w:szCs w:val="24"/>
        </w:rPr>
        <w:t>“</w:t>
      </w:r>
      <w:r w:rsidRPr="00D730FF">
        <w:rPr>
          <w:szCs w:val="24"/>
        </w:rPr>
        <w:t>. Um einen vorhandenen Sprecher aus der Liste zu entfe</w:t>
      </w:r>
      <w:r w:rsidRPr="00D730FF">
        <w:rPr>
          <w:szCs w:val="24"/>
        </w:rPr>
        <w:t>r</w:t>
      </w:r>
      <w:r w:rsidRPr="00D730FF">
        <w:rPr>
          <w:szCs w:val="24"/>
        </w:rPr>
        <w:t xml:space="preserve">nen, wählen Sie den entsprechenden Eintrag in der Liste aus und klicken Sie auf </w:t>
      </w:r>
      <w:r w:rsidR="00D730FF">
        <w:rPr>
          <w:szCs w:val="24"/>
        </w:rPr>
        <w:t>„</w:t>
      </w:r>
      <w:r w:rsidRPr="00D730FF">
        <w:rPr>
          <w:szCs w:val="24"/>
        </w:rPr>
        <w:t>Rem</w:t>
      </w:r>
      <w:r w:rsidRPr="00D730FF">
        <w:rPr>
          <w:szCs w:val="24"/>
        </w:rPr>
        <w:t>o</w:t>
      </w:r>
      <w:r w:rsidRPr="00D730FF">
        <w:rPr>
          <w:szCs w:val="24"/>
        </w:rPr>
        <w:t>ve speaker</w:t>
      </w:r>
      <w:r w:rsidR="00D730FF">
        <w:rPr>
          <w:szCs w:val="24"/>
        </w:rPr>
        <w:t>“</w:t>
      </w:r>
      <w:r w:rsidRPr="00D730FF">
        <w:rPr>
          <w:szCs w:val="24"/>
        </w:rPr>
        <w:t>.</w:t>
      </w:r>
    </w:p>
    <w:p w:rsidR="00D8108D" w:rsidRPr="00D730FF"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Um die zu einem Sprecher gehörenden Informationen einzugeben oder zu ändern, wählen Sie diesen zunächst aus der Liste aus. Unter </w:t>
      </w:r>
      <w:r w:rsidR="00F70807">
        <w:rPr>
          <w:szCs w:val="24"/>
        </w:rPr>
        <w:t>„</w:t>
      </w:r>
      <w:r w:rsidRPr="00B367B6">
        <w:rPr>
          <w:szCs w:val="24"/>
        </w:rPr>
        <w:t>Speaker properties</w:t>
      </w:r>
      <w:r w:rsidR="00F70807">
        <w:rPr>
          <w:szCs w:val="24"/>
        </w:rPr>
        <w:t>“</w:t>
      </w:r>
      <w:r w:rsidRPr="00B367B6">
        <w:rPr>
          <w:szCs w:val="24"/>
        </w:rPr>
        <w:t xml:space="preserve"> werden dann die bereits vorhand</w:t>
      </w:r>
      <w:r w:rsidRPr="00B367B6">
        <w:rPr>
          <w:szCs w:val="24"/>
        </w:rPr>
        <w:t>e</w:t>
      </w:r>
      <w:r w:rsidRPr="00B367B6">
        <w:rPr>
          <w:szCs w:val="24"/>
        </w:rPr>
        <w:t>nen Informationen angezeigt. Die Sprechertabelle ist als eine Menge von Attribut-Wert-Paaren organisiert. Einige davon sind fest vorgegeben:</w:t>
      </w:r>
    </w:p>
    <w:p w:rsidR="00D8108D" w:rsidRPr="00B367B6" w:rsidRDefault="00D8108D" w:rsidP="00D8108D">
      <w:pPr>
        <w:pStyle w:val="Aufzhlungszeichen1"/>
        <w:rPr>
          <w:szCs w:val="24"/>
        </w:rPr>
      </w:pPr>
      <w:r w:rsidRPr="00B367B6">
        <w:rPr>
          <w:szCs w:val="24"/>
          <w:shd w:val="clear" w:color="auto" w:fill="D9D9D9"/>
        </w:rPr>
        <w:t>Abbreviation:</w:t>
      </w:r>
      <w:r w:rsidRPr="00B367B6">
        <w:rPr>
          <w:szCs w:val="24"/>
        </w:rPr>
        <w:t xml:space="preserve"> das Sprecher-Kürzel, das (bei aktivierter Option </w:t>
      </w:r>
      <w:r w:rsidR="00F70807">
        <w:rPr>
          <w:szCs w:val="24"/>
        </w:rPr>
        <w:t>„</w:t>
      </w:r>
      <w:r w:rsidRPr="00B367B6">
        <w:rPr>
          <w:szCs w:val="24"/>
        </w:rPr>
        <w:t>Auto</w:t>
      </w:r>
      <w:r w:rsidR="00F70807">
        <w:rPr>
          <w:szCs w:val="24"/>
        </w:rPr>
        <w:t>“</w:t>
      </w:r>
      <w:r w:rsidRPr="00B367B6">
        <w:rPr>
          <w:szCs w:val="24"/>
        </w:rPr>
        <w:t xml:space="preserve">, siehe </w:t>
      </w:r>
      <w:r w:rsidRPr="00D730FF">
        <w:rPr>
          <w:rStyle w:val="Menufunction"/>
        </w:rPr>
        <w:t>Tier &gt; Edit Tier properties</w:t>
      </w:r>
      <w:r w:rsidRPr="00B367B6">
        <w:rPr>
          <w:szCs w:val="24"/>
        </w:rPr>
        <w:t>) auch für die Bezeichnung der Spuren (Spurlabel) ve</w:t>
      </w:r>
      <w:r w:rsidRPr="00B367B6">
        <w:rPr>
          <w:szCs w:val="24"/>
        </w:rPr>
        <w:t>r</w:t>
      </w:r>
      <w:r w:rsidRPr="00B367B6">
        <w:rPr>
          <w:szCs w:val="24"/>
        </w:rPr>
        <w:t>wendet wird.</w:t>
      </w:r>
    </w:p>
    <w:p w:rsidR="00D8108D" w:rsidRPr="00B367B6" w:rsidRDefault="00D8108D" w:rsidP="00D8108D">
      <w:pPr>
        <w:pStyle w:val="Aufzhlungszeichen1"/>
        <w:rPr>
          <w:szCs w:val="24"/>
        </w:rPr>
      </w:pPr>
      <w:r w:rsidRPr="00B367B6">
        <w:rPr>
          <w:szCs w:val="24"/>
          <w:shd w:val="clear" w:color="auto" w:fill="D9D9D9"/>
        </w:rPr>
        <w:t>Sex:</w:t>
      </w:r>
      <w:r w:rsidRPr="00B367B6">
        <w:rPr>
          <w:szCs w:val="24"/>
        </w:rPr>
        <w:t xml:space="preserve"> das Geschlecht des Sprechers.</w:t>
      </w:r>
    </w:p>
    <w:p w:rsidR="00D8108D" w:rsidRPr="00B367B6" w:rsidRDefault="00D8108D" w:rsidP="00D8108D">
      <w:pPr>
        <w:pStyle w:val="Aufzhlungszeichen1"/>
        <w:rPr>
          <w:szCs w:val="24"/>
        </w:rPr>
      </w:pPr>
      <w:r w:rsidRPr="00B367B6">
        <w:rPr>
          <w:szCs w:val="24"/>
          <w:shd w:val="clear" w:color="auto" w:fill="D9D9D9"/>
        </w:rPr>
        <w:t>Languages:</w:t>
      </w:r>
      <w:r w:rsidRPr="00B367B6">
        <w:rPr>
          <w:szCs w:val="24"/>
        </w:rPr>
        <w:t xml:space="preserve"> die Erst- (L1) und Zweitsprache(n) (L2) des Sprechers sowie die Spr</w:t>
      </w:r>
      <w:r w:rsidRPr="00B367B6">
        <w:rPr>
          <w:szCs w:val="24"/>
        </w:rPr>
        <w:t>a</w:t>
      </w:r>
      <w:r w:rsidRPr="00B367B6">
        <w:rPr>
          <w:szCs w:val="24"/>
        </w:rPr>
        <w:t>che(n), die er in der Transkription verwendet (</w:t>
      </w:r>
      <w:r w:rsidR="00F70807">
        <w:rPr>
          <w:szCs w:val="24"/>
        </w:rPr>
        <w:t>„</w:t>
      </w:r>
      <w:r w:rsidRPr="00B367B6">
        <w:rPr>
          <w:szCs w:val="24"/>
        </w:rPr>
        <w:t>Languages used</w:t>
      </w:r>
      <w:r w:rsidR="00F70807">
        <w:rPr>
          <w:szCs w:val="24"/>
        </w:rPr>
        <w:t>“</w:t>
      </w:r>
      <w:r w:rsidRPr="00B367B6">
        <w:rPr>
          <w:szCs w:val="24"/>
        </w:rPr>
        <w:t>).</w:t>
      </w:r>
    </w:p>
    <w:p w:rsidR="00D8108D" w:rsidRPr="00B367B6" w:rsidRDefault="00D8108D" w:rsidP="00D8108D">
      <w:pPr>
        <w:pStyle w:val="Aufzhlungszeichen1"/>
        <w:rPr>
          <w:szCs w:val="24"/>
        </w:rPr>
      </w:pPr>
      <w:r w:rsidRPr="00B367B6">
        <w:rPr>
          <w:szCs w:val="24"/>
          <w:shd w:val="clear" w:color="auto" w:fill="D9D9D9"/>
        </w:rPr>
        <w:t>Comment:</w:t>
      </w:r>
      <w:r w:rsidRPr="00B367B6">
        <w:rPr>
          <w:szCs w:val="24"/>
        </w:rPr>
        <w:t xml:space="preserve"> ein freier Textkommentar zum Sprecher.</w:t>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Um die Einträge unter </w:t>
      </w:r>
      <w:r w:rsidR="00F70807">
        <w:rPr>
          <w:szCs w:val="24"/>
        </w:rPr>
        <w:t>„</w:t>
      </w:r>
      <w:r w:rsidRPr="00B367B6">
        <w:rPr>
          <w:szCs w:val="24"/>
        </w:rPr>
        <w:t>Languages</w:t>
      </w:r>
      <w:r w:rsidR="00F70807">
        <w:rPr>
          <w:szCs w:val="24"/>
        </w:rPr>
        <w:t>“</w:t>
      </w:r>
      <w:r w:rsidRPr="00B367B6">
        <w:rPr>
          <w:szCs w:val="24"/>
        </w:rPr>
        <w:t xml:space="preserve"> zu ändern, klicken Sie auf </w:t>
      </w:r>
      <w:r w:rsidR="00D730FF">
        <w:rPr>
          <w:szCs w:val="24"/>
        </w:rPr>
        <w:t>„</w:t>
      </w:r>
      <w:r w:rsidRPr="00D730FF">
        <w:rPr>
          <w:szCs w:val="24"/>
        </w:rPr>
        <w:t>Edit languages...</w:t>
      </w:r>
      <w:r w:rsidR="00D730FF">
        <w:rPr>
          <w:szCs w:val="24"/>
        </w:rPr>
        <w:t>“</w:t>
      </w:r>
      <w:r w:rsidRPr="00B367B6">
        <w:rPr>
          <w:szCs w:val="24"/>
        </w:rPr>
        <w:t>. Sie erhalten folgenden Dialog:</w:t>
      </w:r>
    </w:p>
    <w:p w:rsidR="00D8108D" w:rsidRPr="00355B2A" w:rsidRDefault="00D8108D" w:rsidP="00D8108D">
      <w:pPr>
        <w:pStyle w:val="Standard-BlockCharCharChar"/>
      </w:pPr>
    </w:p>
    <w:p w:rsidR="00D8108D" w:rsidRPr="00355B2A" w:rsidRDefault="00F17B16" w:rsidP="00D8108D">
      <w:pPr>
        <w:pStyle w:val="BildChar"/>
      </w:pPr>
      <w:r w:rsidRPr="00355B2A">
        <w:rPr>
          <w:noProof/>
        </w:rPr>
        <w:lastRenderedPageBreak/>
        <w:drawing>
          <wp:inline distT="0" distB="0" distL="0" distR="0" wp14:anchorId="4350A15B" wp14:editId="074AFDB9">
            <wp:extent cx="3914775" cy="1800225"/>
            <wp:effectExtent l="0" t="0" r="9525" b="9525"/>
            <wp:docPr id="122" name="Bild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14775" cy="1800225"/>
                    </a:xfrm>
                    <a:prstGeom prst="rect">
                      <a:avLst/>
                    </a:prstGeom>
                    <a:noFill/>
                    <a:ln>
                      <a:noFill/>
                    </a:ln>
                  </pic:spPr>
                </pic:pic>
              </a:graphicData>
            </a:graphic>
          </wp:inline>
        </w:drawing>
      </w:r>
    </w:p>
    <w:p w:rsidR="00D8108D" w:rsidRPr="00355B2A" w:rsidRDefault="00D8108D" w:rsidP="00D8108D">
      <w:pPr>
        <w:pStyle w:val="Standard-BlockCharCharChar"/>
      </w:pPr>
    </w:p>
    <w:p w:rsidR="00D8108D" w:rsidRPr="00B367B6" w:rsidRDefault="00D8108D" w:rsidP="00D8108D">
      <w:pPr>
        <w:pStyle w:val="Standard-BlockCharCharChar"/>
        <w:rPr>
          <w:szCs w:val="24"/>
        </w:rPr>
      </w:pPr>
      <w:r w:rsidRPr="00B367B6">
        <w:rPr>
          <w:szCs w:val="24"/>
        </w:rPr>
        <w:t xml:space="preserve">Um einem Sprecher eine Sprache zuzuordnen, wählen Sie sie in der Liste links aus. Klicken Sie dann auf den </w:t>
      </w:r>
      <w:r w:rsidRPr="00D730FF">
        <w:rPr>
          <w:szCs w:val="24"/>
        </w:rPr>
        <w:t xml:space="preserve">entsprechenden </w:t>
      </w:r>
      <w:r w:rsidR="00D730FF" w:rsidRPr="00D730FF">
        <w:rPr>
          <w:szCs w:val="24"/>
        </w:rPr>
        <w:t>„</w:t>
      </w:r>
      <w:r w:rsidRPr="00D730FF">
        <w:rPr>
          <w:szCs w:val="24"/>
        </w:rPr>
        <w:t>Add</w:t>
      </w:r>
      <w:r w:rsidR="00D730FF" w:rsidRPr="00D730FF">
        <w:rPr>
          <w:szCs w:val="24"/>
        </w:rPr>
        <w:t>“</w:t>
      </w:r>
      <w:r w:rsidRPr="00D730FF">
        <w:rPr>
          <w:szCs w:val="24"/>
        </w:rPr>
        <w:t>-</w:t>
      </w:r>
      <w:r w:rsidRPr="00B367B6">
        <w:rPr>
          <w:szCs w:val="24"/>
        </w:rPr>
        <w:t xml:space="preserve">Button. Um eine Sprache zu entfernen, wählen Sie sie in der entsprechenden Liste rechts aus und klicken Sie auf den </w:t>
      </w:r>
      <w:r w:rsidRPr="00D730FF">
        <w:rPr>
          <w:szCs w:val="24"/>
        </w:rPr>
        <w:t xml:space="preserve">zugehörigen </w:t>
      </w:r>
      <w:r w:rsidR="00D730FF" w:rsidRPr="00D730FF">
        <w:rPr>
          <w:szCs w:val="24"/>
        </w:rPr>
        <w:t>„</w:t>
      </w:r>
      <w:r w:rsidRPr="00D730FF">
        <w:rPr>
          <w:szCs w:val="24"/>
        </w:rPr>
        <w:t>Remove</w:t>
      </w:r>
      <w:r w:rsidR="00D730FF" w:rsidRPr="00D730FF">
        <w:rPr>
          <w:szCs w:val="24"/>
        </w:rPr>
        <w:t>“</w:t>
      </w:r>
      <w:r w:rsidRPr="00D730FF">
        <w:rPr>
          <w:szCs w:val="24"/>
        </w:rPr>
        <w:t>-Button</w:t>
      </w:r>
      <w:r w:rsidRPr="00B367B6">
        <w:rPr>
          <w:szCs w:val="24"/>
        </w:rPr>
        <w:t xml:space="preserve">. (Bitte beachten Sie: Die in der Liste zur Verfügung stehenden Sprachcodes wurden von </w:t>
      </w:r>
      <w:r w:rsidR="00F70807">
        <w:rPr>
          <w:szCs w:val="24"/>
        </w:rPr>
        <w:t>„</w:t>
      </w:r>
      <w:r w:rsidRPr="00B367B6">
        <w:rPr>
          <w:szCs w:val="24"/>
        </w:rPr>
        <w:t>Ethn</w:t>
      </w:r>
      <w:r w:rsidRPr="00B367B6">
        <w:rPr>
          <w:szCs w:val="24"/>
        </w:rPr>
        <w:t>o</w:t>
      </w:r>
      <w:r w:rsidRPr="00B367B6">
        <w:rPr>
          <w:szCs w:val="24"/>
        </w:rPr>
        <w:t>logue</w:t>
      </w:r>
      <w:r w:rsidR="00F70807">
        <w:rPr>
          <w:szCs w:val="24"/>
        </w:rPr>
        <w:t>“</w:t>
      </w:r>
      <w:r w:rsidRPr="00B367B6">
        <w:rPr>
          <w:szCs w:val="24"/>
        </w:rPr>
        <w:t xml:space="preserve"> (http://www.ethnologue.com/) erarbeitet. Suchen Sie die Webpage auf, sofern Sie gena</w:t>
      </w:r>
      <w:r w:rsidRPr="00B367B6">
        <w:rPr>
          <w:szCs w:val="24"/>
        </w:rPr>
        <w:t>u</w:t>
      </w:r>
      <w:r w:rsidRPr="00B367B6">
        <w:rPr>
          <w:szCs w:val="24"/>
        </w:rPr>
        <w:t>ere I</w:t>
      </w:r>
      <w:r w:rsidRPr="00B367B6">
        <w:rPr>
          <w:szCs w:val="24"/>
        </w:rPr>
        <w:t>n</w:t>
      </w:r>
      <w:r w:rsidRPr="00B367B6">
        <w:rPr>
          <w:szCs w:val="24"/>
        </w:rPr>
        <w:t>formationen über diese Liste wünschen.)</w:t>
      </w:r>
    </w:p>
    <w:p w:rsidR="00D8108D" w:rsidRPr="00B367B6" w:rsidRDefault="00D8108D" w:rsidP="00D8108D">
      <w:pPr>
        <w:pStyle w:val="Standard-BlockCharCharChar"/>
        <w:rPr>
          <w:szCs w:val="24"/>
        </w:rPr>
      </w:pPr>
    </w:p>
    <w:p w:rsidR="00D8108D" w:rsidRPr="00B367B6" w:rsidRDefault="00D8108D" w:rsidP="00D8108D">
      <w:pPr>
        <w:pStyle w:val="Standard-BlockCharCharChar"/>
        <w:rPr>
          <w:szCs w:val="24"/>
        </w:rPr>
      </w:pPr>
      <w:r w:rsidRPr="00B367B6">
        <w:rPr>
          <w:szCs w:val="24"/>
        </w:rPr>
        <w:t xml:space="preserve">Zusätzlich können für die Sprecher beliebig viele benutzerdefinierte Attribute festgelegt werden. Um ein neues, benutzerdefiniertes Attribut hinzuzufügen, klicken Sie </w:t>
      </w:r>
      <w:r w:rsidRPr="00D730FF">
        <w:rPr>
          <w:szCs w:val="24"/>
        </w:rPr>
        <w:t xml:space="preserve">auf </w:t>
      </w:r>
      <w:r w:rsidR="00D730FF" w:rsidRPr="00E53FEA">
        <w:rPr>
          <w:szCs w:val="24"/>
        </w:rPr>
        <w:t>„</w:t>
      </w:r>
      <w:r w:rsidRPr="00E53FEA">
        <w:rPr>
          <w:szCs w:val="24"/>
        </w:rPr>
        <w:t>Add attribute</w:t>
      </w:r>
      <w:r w:rsidR="00D730FF" w:rsidRPr="00E53FEA">
        <w:rPr>
          <w:szCs w:val="24"/>
        </w:rPr>
        <w:t>“</w:t>
      </w:r>
      <w:r w:rsidRPr="00E53FEA">
        <w:rPr>
          <w:szCs w:val="24"/>
        </w:rPr>
        <w:t>.</w:t>
      </w:r>
      <w:r w:rsidRPr="00D730FF">
        <w:rPr>
          <w:szCs w:val="24"/>
        </w:rPr>
        <w:t xml:space="preserve"> In </w:t>
      </w:r>
      <w:r w:rsidRPr="00B367B6">
        <w:rPr>
          <w:szCs w:val="24"/>
        </w:rPr>
        <w:t>der Tabelle wird ein neues Attribut-Wert-Paar hinzugefügt, dass Sie in den entsprechenden Textfe</w:t>
      </w:r>
      <w:r w:rsidRPr="00B367B6">
        <w:rPr>
          <w:szCs w:val="24"/>
        </w:rPr>
        <w:t>l</w:t>
      </w:r>
      <w:r w:rsidRPr="00B367B6">
        <w:rPr>
          <w:szCs w:val="24"/>
        </w:rPr>
        <w:t xml:space="preserve">dern bearbeiten können. </w:t>
      </w:r>
    </w:p>
    <w:p w:rsidR="00D8108D" w:rsidRPr="00B367B6" w:rsidRDefault="00D8108D" w:rsidP="00D8108D">
      <w:pPr>
        <w:pStyle w:val="Standard-BlockCharCharChar"/>
        <w:rPr>
          <w:szCs w:val="24"/>
        </w:rPr>
      </w:pPr>
    </w:p>
    <w:p w:rsidR="00D8108D" w:rsidRPr="00F62436" w:rsidRDefault="00D8108D" w:rsidP="00D8108D">
      <w:pPr>
        <w:pStyle w:val="Standard-BlockCharCharChar"/>
        <w:rPr>
          <w:szCs w:val="24"/>
        </w:rPr>
      </w:pPr>
      <w:r w:rsidRPr="00B367B6">
        <w:rPr>
          <w:szCs w:val="24"/>
        </w:rPr>
        <w:t xml:space="preserve">Mit einem Doppelklick markieren Sie den Inhalt einer Tabellenzelle, sodass Sie ihn anschließend </w:t>
      </w:r>
      <w:r w:rsidRPr="00F62436">
        <w:rPr>
          <w:szCs w:val="24"/>
        </w:rPr>
        <w:t xml:space="preserve">per Tastatureingabe überschreiben können. Beenden Sie die Eingabe stets mit </w:t>
      </w:r>
      <w:r w:rsidRPr="00F62436">
        <w:rPr>
          <w:iCs/>
          <w:szCs w:val="24"/>
          <w:bdr w:val="single" w:sz="4" w:space="0" w:color="auto"/>
        </w:rPr>
        <w:t>Enter</w:t>
      </w:r>
      <w:r w:rsidRPr="00F62436">
        <w:rPr>
          <w:szCs w:val="24"/>
        </w:rPr>
        <w:t xml:space="preserve">. </w:t>
      </w:r>
    </w:p>
    <w:p w:rsidR="00D8108D" w:rsidRPr="00F62436" w:rsidRDefault="00D8108D" w:rsidP="00D8108D">
      <w:pPr>
        <w:pStyle w:val="Standard-BlockCharCharChar"/>
        <w:rPr>
          <w:szCs w:val="24"/>
        </w:rPr>
      </w:pPr>
    </w:p>
    <w:p w:rsidR="00D8108D" w:rsidRPr="00F62436" w:rsidRDefault="00D8108D" w:rsidP="00D8108D">
      <w:pPr>
        <w:pStyle w:val="Standard-BlockCharCharChar"/>
        <w:rPr>
          <w:szCs w:val="24"/>
        </w:rPr>
      </w:pPr>
      <w:r w:rsidRPr="00F62436">
        <w:rPr>
          <w:szCs w:val="24"/>
        </w:rPr>
        <w:t xml:space="preserve">Sollte der Platz unter </w:t>
      </w:r>
      <w:r w:rsidR="00F70807" w:rsidRPr="00F62436">
        <w:rPr>
          <w:szCs w:val="24"/>
        </w:rPr>
        <w:t>„</w:t>
      </w:r>
      <w:r w:rsidRPr="00F62436">
        <w:rPr>
          <w:szCs w:val="24"/>
        </w:rPr>
        <w:t>Value</w:t>
      </w:r>
      <w:r w:rsidR="00F70807" w:rsidRPr="00F62436">
        <w:rPr>
          <w:szCs w:val="24"/>
        </w:rPr>
        <w:t>“</w:t>
      </w:r>
      <w:r w:rsidRPr="00F62436">
        <w:rPr>
          <w:szCs w:val="24"/>
        </w:rPr>
        <w:t xml:space="preserve"> nicht ausreichen, klicken Sie auf den Button mit den drei Punkten (...), um ein größeres Fenster zu erhalten, in dem Sie editieren können.</w:t>
      </w:r>
    </w:p>
    <w:p w:rsidR="00D8108D" w:rsidRPr="00F62436" w:rsidRDefault="00D8108D" w:rsidP="00D8108D">
      <w:pPr>
        <w:pStyle w:val="Standard-BlockCharCharChar"/>
        <w:rPr>
          <w:szCs w:val="24"/>
        </w:rPr>
      </w:pPr>
    </w:p>
    <w:p w:rsidR="00D8108D" w:rsidRPr="00F62436" w:rsidRDefault="00D8108D" w:rsidP="00D8108D">
      <w:pPr>
        <w:pStyle w:val="Standard-BlockCharCharChar"/>
        <w:rPr>
          <w:szCs w:val="24"/>
        </w:rPr>
      </w:pPr>
      <w:r w:rsidRPr="00F62436">
        <w:rPr>
          <w:szCs w:val="24"/>
        </w:rPr>
        <w:t xml:space="preserve">Um ein benutzerdefiniertes Attribut zu entfernen, wählen Sie es in der Tabelle aus und klicken Sie auf </w:t>
      </w:r>
      <w:r w:rsidR="00F62436" w:rsidRPr="00F62436">
        <w:rPr>
          <w:szCs w:val="24"/>
        </w:rPr>
        <w:t>„</w:t>
      </w:r>
      <w:r w:rsidRPr="00F62436">
        <w:rPr>
          <w:szCs w:val="24"/>
        </w:rPr>
        <w:t>Remove attribute</w:t>
      </w:r>
      <w:r w:rsidR="00F62436" w:rsidRPr="00F62436">
        <w:rPr>
          <w:szCs w:val="24"/>
        </w:rPr>
        <w:t>“</w:t>
      </w:r>
      <w:r w:rsidRPr="00F62436">
        <w:rPr>
          <w:szCs w:val="24"/>
        </w:rPr>
        <w:t>.</w:t>
      </w:r>
    </w:p>
    <w:p w:rsidR="00D8108D" w:rsidRPr="00F62436" w:rsidRDefault="00D8108D" w:rsidP="00D8108D">
      <w:pPr>
        <w:pStyle w:val="Standard-BlockCharCharChar"/>
        <w:rPr>
          <w:szCs w:val="24"/>
        </w:rPr>
      </w:pPr>
    </w:p>
    <w:p w:rsidR="00D8108D" w:rsidRPr="00F62436" w:rsidRDefault="00D8108D" w:rsidP="00D8108D">
      <w:pPr>
        <w:pStyle w:val="Standard-BlockCharCharChar"/>
        <w:rPr>
          <w:szCs w:val="24"/>
        </w:rPr>
      </w:pPr>
      <w:r w:rsidRPr="00F62436">
        <w:rPr>
          <w:szCs w:val="24"/>
        </w:rPr>
        <w:t xml:space="preserve">Um alle für andere Sprecher dieser Transkription bereits definierten Attribute für den aktuellen Sprecher zu übernehmen, klicken Sie auf </w:t>
      </w:r>
      <w:r w:rsidR="00F62436" w:rsidRPr="00F62436">
        <w:rPr>
          <w:szCs w:val="24"/>
        </w:rPr>
        <w:t>„</w:t>
      </w:r>
      <w:r w:rsidRPr="00F62436">
        <w:rPr>
          <w:szCs w:val="24"/>
        </w:rPr>
        <w:t>Collect attributes</w:t>
      </w:r>
      <w:r w:rsidR="00F62436" w:rsidRPr="00F62436">
        <w:rPr>
          <w:szCs w:val="24"/>
        </w:rPr>
        <w:t>“</w:t>
      </w:r>
      <w:r w:rsidRPr="00F62436">
        <w:rPr>
          <w:szCs w:val="24"/>
        </w:rPr>
        <w:t>.</w:t>
      </w:r>
    </w:p>
    <w:p w:rsidR="00D8108D" w:rsidRPr="00F62436" w:rsidRDefault="00D8108D" w:rsidP="00D8108D">
      <w:pPr>
        <w:pStyle w:val="Standard-BlockCharCharChar"/>
        <w:rPr>
          <w:szCs w:val="24"/>
        </w:rPr>
      </w:pPr>
    </w:p>
    <w:p w:rsidR="00D8108D" w:rsidRPr="00F62436" w:rsidRDefault="00D8108D" w:rsidP="00D8108D">
      <w:pPr>
        <w:pStyle w:val="Standard-BlockCharCharChar"/>
        <w:rPr>
          <w:szCs w:val="24"/>
        </w:rPr>
      </w:pPr>
      <w:r w:rsidRPr="00F62436">
        <w:rPr>
          <w:szCs w:val="24"/>
        </w:rPr>
        <w:t xml:space="preserve">Um die benutzerdefinierten Attribute aus einer anderen Transkription zu übernehmen, klicken Sie auf </w:t>
      </w:r>
      <w:r w:rsidR="00F62436" w:rsidRPr="00F62436">
        <w:rPr>
          <w:szCs w:val="24"/>
        </w:rPr>
        <w:t>„</w:t>
      </w:r>
      <w:r w:rsidRPr="00F62436">
        <w:rPr>
          <w:szCs w:val="24"/>
        </w:rPr>
        <w:t>Template</w:t>
      </w:r>
      <w:r w:rsidR="00F62436" w:rsidRPr="00F62436">
        <w:rPr>
          <w:szCs w:val="24"/>
        </w:rPr>
        <w:t>“</w:t>
      </w:r>
      <w:r w:rsidRPr="00F62436">
        <w:rPr>
          <w:szCs w:val="24"/>
        </w:rPr>
        <w:t xml:space="preserve"> und suchen Sie im dann erscheinenden Datei-Dialog die betreffende Tra</w:t>
      </w:r>
      <w:r w:rsidRPr="00F62436">
        <w:rPr>
          <w:szCs w:val="24"/>
        </w:rPr>
        <w:t>n</w:t>
      </w:r>
      <w:r w:rsidRPr="00F62436">
        <w:rPr>
          <w:szCs w:val="24"/>
        </w:rPr>
        <w:t>skription auf Ihrem Rechner.</w:t>
      </w:r>
    </w:p>
    <w:p w:rsidR="00D8108D" w:rsidRPr="00F62436" w:rsidRDefault="00D8108D" w:rsidP="00D8108D">
      <w:pPr>
        <w:pStyle w:val="Standard-BlockCharCharChar"/>
        <w:rPr>
          <w:szCs w:val="24"/>
        </w:rPr>
      </w:pPr>
    </w:p>
    <w:p w:rsidR="00D8108D" w:rsidRPr="00F62436" w:rsidRDefault="00D8108D" w:rsidP="00D8108D">
      <w:pPr>
        <w:pStyle w:val="Standard-BlockCharCharChar"/>
        <w:rPr>
          <w:szCs w:val="24"/>
        </w:rPr>
      </w:pPr>
      <w:r w:rsidRPr="00F62436">
        <w:rPr>
          <w:szCs w:val="24"/>
        </w:rPr>
        <w:t xml:space="preserve">Um die Reihenfolge der Attribute zu verändern, markieren Sie das Attribut, das Sie bewegen möchten und klicken Sie auf </w:t>
      </w:r>
      <w:r w:rsidR="00F62436" w:rsidRPr="00F62436">
        <w:rPr>
          <w:szCs w:val="24"/>
        </w:rPr>
        <w:t>„</w:t>
      </w:r>
      <w:r w:rsidRPr="00F62436">
        <w:rPr>
          <w:szCs w:val="24"/>
        </w:rPr>
        <w:t>Up</w:t>
      </w:r>
      <w:r w:rsidR="00F62436" w:rsidRPr="00F62436">
        <w:rPr>
          <w:szCs w:val="24"/>
        </w:rPr>
        <w:t>“</w:t>
      </w:r>
      <w:r w:rsidRPr="00F62436">
        <w:rPr>
          <w:szCs w:val="24"/>
        </w:rPr>
        <w:t xml:space="preserve"> bzw. </w:t>
      </w:r>
      <w:r w:rsidR="00F62436" w:rsidRPr="00F62436">
        <w:rPr>
          <w:szCs w:val="24"/>
        </w:rPr>
        <w:t>„</w:t>
      </w:r>
      <w:r w:rsidRPr="00F62436">
        <w:rPr>
          <w:szCs w:val="24"/>
        </w:rPr>
        <w:t>Down</w:t>
      </w:r>
      <w:r w:rsidR="00F62436" w:rsidRPr="00F62436">
        <w:rPr>
          <w:szCs w:val="24"/>
        </w:rPr>
        <w:t>“</w:t>
      </w:r>
      <w:r w:rsidRPr="00F62436">
        <w:rPr>
          <w:szCs w:val="24"/>
        </w:rPr>
        <w:t>.</w:t>
      </w:r>
    </w:p>
    <w:p w:rsidR="00D8108D" w:rsidRPr="00F62436" w:rsidRDefault="00D8108D" w:rsidP="00D8108D">
      <w:pPr>
        <w:pStyle w:val="Standard-BlockCharCharChar"/>
        <w:rPr>
          <w:szCs w:val="24"/>
        </w:rPr>
      </w:pPr>
    </w:p>
    <w:p w:rsidR="00D8108D" w:rsidRPr="00F62436" w:rsidRDefault="00D8108D" w:rsidP="00D8108D">
      <w:pPr>
        <w:pStyle w:val="Standard-BlockCharCharChar"/>
        <w:rPr>
          <w:szCs w:val="24"/>
        </w:rPr>
      </w:pPr>
      <w:r w:rsidRPr="00F62436">
        <w:rPr>
          <w:szCs w:val="24"/>
        </w:rPr>
        <w:t xml:space="preserve">Um die geänderte Sprechertabelle zu übernehmen, verlassen Sie den Dialog, indem Sie auf </w:t>
      </w:r>
      <w:r w:rsidR="00F62436" w:rsidRPr="00F62436">
        <w:rPr>
          <w:szCs w:val="24"/>
        </w:rPr>
        <w:t>„</w:t>
      </w:r>
      <w:r w:rsidRPr="00F62436">
        <w:rPr>
          <w:szCs w:val="24"/>
        </w:rPr>
        <w:t>OK</w:t>
      </w:r>
      <w:r w:rsidR="00F62436" w:rsidRPr="00F62436">
        <w:rPr>
          <w:szCs w:val="24"/>
        </w:rPr>
        <w:t>“</w:t>
      </w:r>
      <w:r w:rsidRPr="00F62436">
        <w:rPr>
          <w:szCs w:val="24"/>
        </w:rPr>
        <w:t xml:space="preserve"> klicken.</w:t>
      </w:r>
    </w:p>
    <w:p w:rsidR="00D8108D" w:rsidRPr="00355B2A" w:rsidRDefault="00D8108D" w:rsidP="00D8108D">
      <w:pPr>
        <w:rPr>
          <w:rFonts w:ascii="Times New Roman" w:hAnsi="Times New Roman"/>
        </w:rPr>
      </w:pPr>
    </w:p>
    <w:p w:rsidR="00B27872" w:rsidRPr="0022219F" w:rsidRDefault="00B27872" w:rsidP="0022219F">
      <w:pPr>
        <w:pStyle w:val="berschrift3"/>
      </w:pPr>
      <w:bookmarkStart w:id="367" w:name="_Toc398708177"/>
      <w:r w:rsidRPr="0022219F">
        <w:t>Transcription &gt; Recordings…</w:t>
      </w:r>
      <w:bookmarkEnd w:id="367"/>
    </w:p>
    <w:p w:rsidR="00A90240" w:rsidRPr="00F62436" w:rsidRDefault="0068249E" w:rsidP="00D8108D">
      <w:pPr>
        <w:rPr>
          <w:rFonts w:ascii="Times New Roman" w:hAnsi="Times New Roman"/>
          <w:sz w:val="24"/>
          <w:szCs w:val="24"/>
        </w:rPr>
      </w:pPr>
      <w:r w:rsidRPr="00F62436">
        <w:rPr>
          <w:rFonts w:ascii="Times New Roman" w:hAnsi="Times New Roman"/>
          <w:sz w:val="24"/>
          <w:szCs w:val="24"/>
        </w:rPr>
        <w:t xml:space="preserve">Öffnet einen Dialog, über den digitale Audio- und/oder Videoaufnahmen mit der Transkription verknüpft werden können. </w:t>
      </w:r>
    </w:p>
    <w:p w:rsidR="0068249E" w:rsidRPr="00355B2A" w:rsidRDefault="0068249E" w:rsidP="00D8108D">
      <w:pPr>
        <w:rPr>
          <w:rFonts w:ascii="Times New Roman" w:hAnsi="Times New Roman"/>
        </w:rPr>
      </w:pPr>
    </w:p>
    <w:p w:rsidR="0068249E" w:rsidRPr="00355B2A" w:rsidRDefault="00F17B16" w:rsidP="0068249E">
      <w:pPr>
        <w:jc w:val="center"/>
        <w:rPr>
          <w:rFonts w:ascii="Times New Roman" w:hAnsi="Times New Roman"/>
        </w:rPr>
      </w:pPr>
      <w:r w:rsidRPr="00355B2A">
        <w:rPr>
          <w:rFonts w:ascii="Times New Roman" w:hAnsi="Times New Roman"/>
          <w:noProof/>
        </w:rPr>
        <w:lastRenderedPageBreak/>
        <w:drawing>
          <wp:inline distT="0" distB="0" distL="0" distR="0" wp14:anchorId="62F457A1" wp14:editId="52D2A8E2">
            <wp:extent cx="4552950" cy="2133600"/>
            <wp:effectExtent l="0" t="0" r="0" b="0"/>
            <wp:docPr id="123" name="Bild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52950" cy="2133600"/>
                    </a:xfrm>
                    <a:prstGeom prst="rect">
                      <a:avLst/>
                    </a:prstGeom>
                    <a:noFill/>
                    <a:ln>
                      <a:noFill/>
                    </a:ln>
                  </pic:spPr>
                </pic:pic>
              </a:graphicData>
            </a:graphic>
          </wp:inline>
        </w:drawing>
      </w:r>
    </w:p>
    <w:p w:rsidR="0068249E" w:rsidRPr="00355B2A" w:rsidRDefault="0068249E" w:rsidP="00D8108D">
      <w:pPr>
        <w:rPr>
          <w:rFonts w:ascii="Times New Roman" w:hAnsi="Times New Roman"/>
        </w:rPr>
      </w:pPr>
    </w:p>
    <w:p w:rsidR="0068249E" w:rsidRPr="00B367B6" w:rsidRDefault="0068249E" w:rsidP="00D8108D">
      <w:pPr>
        <w:rPr>
          <w:rFonts w:ascii="Times New Roman" w:hAnsi="Times New Roman"/>
          <w:sz w:val="24"/>
          <w:szCs w:val="24"/>
        </w:rPr>
      </w:pPr>
      <w:r w:rsidRPr="00B367B6">
        <w:rPr>
          <w:rFonts w:ascii="Times New Roman" w:hAnsi="Times New Roman"/>
          <w:sz w:val="24"/>
          <w:szCs w:val="24"/>
        </w:rPr>
        <w:t xml:space="preserve">Benutzen Sie den Button </w:t>
      </w:r>
      <w:r w:rsidR="00F70807">
        <w:rPr>
          <w:rFonts w:ascii="Times New Roman" w:hAnsi="Times New Roman"/>
          <w:sz w:val="24"/>
          <w:szCs w:val="24"/>
        </w:rPr>
        <w:t>„</w:t>
      </w:r>
      <w:r w:rsidRPr="00B367B6">
        <w:rPr>
          <w:rFonts w:ascii="Times New Roman" w:hAnsi="Times New Roman"/>
          <w:sz w:val="24"/>
          <w:szCs w:val="24"/>
        </w:rPr>
        <w:t>Add...</w:t>
      </w:r>
      <w:r w:rsidR="00F70807">
        <w:rPr>
          <w:rFonts w:ascii="Times New Roman" w:hAnsi="Times New Roman"/>
          <w:sz w:val="24"/>
          <w:szCs w:val="24"/>
        </w:rPr>
        <w:t>“</w:t>
      </w:r>
      <w:r w:rsidRPr="00B367B6">
        <w:rPr>
          <w:rFonts w:ascii="Times New Roman" w:hAnsi="Times New Roman"/>
          <w:sz w:val="24"/>
          <w:szCs w:val="24"/>
        </w:rPr>
        <w:t xml:space="preserve">, um eine Mediendatei zur Liste hinzuzufügen. Markieren Sie einen Eintrag in der Liste und wählen Sie </w:t>
      </w:r>
      <w:r w:rsidR="00F70807">
        <w:rPr>
          <w:rFonts w:ascii="Times New Roman" w:hAnsi="Times New Roman"/>
          <w:sz w:val="24"/>
          <w:szCs w:val="24"/>
        </w:rPr>
        <w:t>„</w:t>
      </w:r>
      <w:r w:rsidRPr="00B367B6">
        <w:rPr>
          <w:rFonts w:ascii="Times New Roman" w:hAnsi="Times New Roman"/>
          <w:sz w:val="24"/>
          <w:szCs w:val="24"/>
        </w:rPr>
        <w:t>Remove</w:t>
      </w:r>
      <w:r w:rsidR="00F70807">
        <w:rPr>
          <w:rFonts w:ascii="Times New Roman" w:hAnsi="Times New Roman"/>
          <w:sz w:val="24"/>
          <w:szCs w:val="24"/>
        </w:rPr>
        <w:t>“</w:t>
      </w:r>
      <w:r w:rsidRPr="00B367B6">
        <w:rPr>
          <w:rFonts w:ascii="Times New Roman" w:hAnsi="Times New Roman"/>
          <w:sz w:val="24"/>
          <w:szCs w:val="24"/>
        </w:rPr>
        <w:t>, um ihn aus der Liste zu entfernen. Marki</w:t>
      </w:r>
      <w:r w:rsidRPr="00B367B6">
        <w:rPr>
          <w:rFonts w:ascii="Times New Roman" w:hAnsi="Times New Roman"/>
          <w:sz w:val="24"/>
          <w:szCs w:val="24"/>
        </w:rPr>
        <w:t>e</w:t>
      </w:r>
      <w:r w:rsidRPr="00B367B6">
        <w:rPr>
          <w:rFonts w:ascii="Times New Roman" w:hAnsi="Times New Roman"/>
          <w:sz w:val="24"/>
          <w:szCs w:val="24"/>
        </w:rPr>
        <w:t xml:space="preserve">ren Sie einen Eintrag in der Liste und benutzen Sie die Buttons </w:t>
      </w:r>
      <w:r w:rsidR="00F70807">
        <w:rPr>
          <w:rFonts w:ascii="Times New Roman" w:hAnsi="Times New Roman"/>
          <w:sz w:val="24"/>
          <w:szCs w:val="24"/>
        </w:rPr>
        <w:t>„</w:t>
      </w:r>
      <w:r w:rsidRPr="00B367B6">
        <w:rPr>
          <w:rFonts w:ascii="Times New Roman" w:hAnsi="Times New Roman"/>
          <w:sz w:val="24"/>
          <w:szCs w:val="24"/>
        </w:rPr>
        <w:t>Top</w:t>
      </w:r>
      <w:r w:rsidR="00F70807">
        <w:rPr>
          <w:rFonts w:ascii="Times New Roman" w:hAnsi="Times New Roman"/>
          <w:sz w:val="24"/>
          <w:szCs w:val="24"/>
        </w:rPr>
        <w:t>“</w:t>
      </w:r>
      <w:r w:rsidRPr="00B367B6">
        <w:rPr>
          <w:rFonts w:ascii="Times New Roman" w:hAnsi="Times New Roman"/>
          <w:sz w:val="24"/>
          <w:szCs w:val="24"/>
        </w:rPr>
        <w:t xml:space="preserve">, </w:t>
      </w:r>
      <w:r w:rsidR="00F70807">
        <w:rPr>
          <w:rFonts w:ascii="Times New Roman" w:hAnsi="Times New Roman"/>
          <w:sz w:val="24"/>
          <w:szCs w:val="24"/>
        </w:rPr>
        <w:t>„</w:t>
      </w:r>
      <w:r w:rsidRPr="00B367B6">
        <w:rPr>
          <w:rFonts w:ascii="Times New Roman" w:hAnsi="Times New Roman"/>
          <w:sz w:val="24"/>
          <w:szCs w:val="24"/>
        </w:rPr>
        <w:t>Up</w:t>
      </w:r>
      <w:r w:rsidR="00F70807">
        <w:rPr>
          <w:rFonts w:ascii="Times New Roman" w:hAnsi="Times New Roman"/>
          <w:sz w:val="24"/>
          <w:szCs w:val="24"/>
        </w:rPr>
        <w:t>“</w:t>
      </w:r>
      <w:r w:rsidRPr="00B367B6">
        <w:rPr>
          <w:rFonts w:ascii="Times New Roman" w:hAnsi="Times New Roman"/>
          <w:sz w:val="24"/>
          <w:szCs w:val="24"/>
        </w:rPr>
        <w:t xml:space="preserve"> und </w:t>
      </w:r>
      <w:r w:rsidR="00F70807">
        <w:rPr>
          <w:rFonts w:ascii="Times New Roman" w:hAnsi="Times New Roman"/>
          <w:sz w:val="24"/>
          <w:szCs w:val="24"/>
        </w:rPr>
        <w:t>„</w:t>
      </w:r>
      <w:r w:rsidRPr="00B367B6">
        <w:rPr>
          <w:rFonts w:ascii="Times New Roman" w:hAnsi="Times New Roman"/>
          <w:sz w:val="24"/>
          <w:szCs w:val="24"/>
        </w:rPr>
        <w:t>Down</w:t>
      </w:r>
      <w:r w:rsidR="00F70807">
        <w:rPr>
          <w:rFonts w:ascii="Times New Roman" w:hAnsi="Times New Roman"/>
          <w:sz w:val="24"/>
          <w:szCs w:val="24"/>
        </w:rPr>
        <w:t>“</w:t>
      </w:r>
      <w:r w:rsidRPr="00B367B6">
        <w:rPr>
          <w:rFonts w:ascii="Times New Roman" w:hAnsi="Times New Roman"/>
          <w:sz w:val="24"/>
          <w:szCs w:val="24"/>
        </w:rPr>
        <w:t>, um die Reihenfolge der Dateien zu ändern. Beachten Sie dabei folgendes:</w:t>
      </w:r>
    </w:p>
    <w:p w:rsidR="0068249E" w:rsidRPr="00B367B6" w:rsidRDefault="0068249E" w:rsidP="00D8108D">
      <w:pPr>
        <w:rPr>
          <w:rFonts w:ascii="Times New Roman" w:hAnsi="Times New Roman"/>
          <w:sz w:val="24"/>
          <w:szCs w:val="24"/>
        </w:rPr>
      </w:pPr>
    </w:p>
    <w:p w:rsidR="00B27872" w:rsidRPr="00B367B6" w:rsidRDefault="0068249E" w:rsidP="00D8108D">
      <w:pPr>
        <w:numPr>
          <w:ilvl w:val="0"/>
          <w:numId w:val="37"/>
        </w:numPr>
        <w:rPr>
          <w:rFonts w:ascii="Times New Roman" w:hAnsi="Times New Roman"/>
          <w:sz w:val="24"/>
          <w:szCs w:val="24"/>
        </w:rPr>
      </w:pPr>
      <w:r w:rsidRPr="00B367B6">
        <w:rPr>
          <w:rFonts w:ascii="Times New Roman" w:hAnsi="Times New Roman"/>
          <w:sz w:val="24"/>
          <w:szCs w:val="24"/>
        </w:rPr>
        <w:t>Für die Oszillogramm-Ansicht sucht der Editor zunächst nach der ersten Datei mit der E</w:t>
      </w:r>
      <w:r w:rsidRPr="00B367B6">
        <w:rPr>
          <w:rFonts w:ascii="Times New Roman" w:hAnsi="Times New Roman"/>
          <w:sz w:val="24"/>
          <w:szCs w:val="24"/>
        </w:rPr>
        <w:t>n</w:t>
      </w:r>
      <w:r w:rsidRPr="00B367B6">
        <w:rPr>
          <w:rFonts w:ascii="Times New Roman" w:hAnsi="Times New Roman"/>
          <w:sz w:val="24"/>
          <w:szCs w:val="24"/>
        </w:rPr>
        <w:t xml:space="preserve">dung </w:t>
      </w:r>
      <w:r w:rsidR="00F70807">
        <w:rPr>
          <w:rFonts w:ascii="Times New Roman" w:hAnsi="Times New Roman"/>
          <w:sz w:val="24"/>
          <w:szCs w:val="24"/>
        </w:rPr>
        <w:t>„</w:t>
      </w:r>
      <w:r w:rsidR="00F62436">
        <w:rPr>
          <w:rFonts w:ascii="Times New Roman" w:hAnsi="Times New Roman"/>
          <w:sz w:val="24"/>
          <w:szCs w:val="24"/>
        </w:rPr>
        <w:t>.</w:t>
      </w:r>
      <w:r w:rsidRPr="00B367B6">
        <w:rPr>
          <w:rFonts w:ascii="Times New Roman" w:hAnsi="Times New Roman"/>
          <w:sz w:val="24"/>
          <w:szCs w:val="24"/>
        </w:rPr>
        <w:t>wav</w:t>
      </w:r>
      <w:r w:rsidR="00F70807">
        <w:rPr>
          <w:rFonts w:ascii="Times New Roman" w:hAnsi="Times New Roman"/>
          <w:sz w:val="24"/>
          <w:szCs w:val="24"/>
        </w:rPr>
        <w:t>“</w:t>
      </w:r>
      <w:r w:rsidRPr="00B367B6">
        <w:rPr>
          <w:rFonts w:ascii="Times New Roman" w:hAnsi="Times New Roman"/>
          <w:sz w:val="24"/>
          <w:szCs w:val="24"/>
        </w:rPr>
        <w:t xml:space="preserve"> oder </w:t>
      </w:r>
      <w:r w:rsidR="00F70807">
        <w:rPr>
          <w:rFonts w:ascii="Times New Roman" w:hAnsi="Times New Roman"/>
          <w:sz w:val="24"/>
          <w:szCs w:val="24"/>
        </w:rPr>
        <w:t>„</w:t>
      </w:r>
      <w:r w:rsidR="00F62436">
        <w:rPr>
          <w:rFonts w:ascii="Times New Roman" w:hAnsi="Times New Roman"/>
          <w:sz w:val="24"/>
          <w:szCs w:val="24"/>
        </w:rPr>
        <w:t>.</w:t>
      </w:r>
      <w:r w:rsidRPr="00B367B6">
        <w:rPr>
          <w:rFonts w:ascii="Times New Roman" w:hAnsi="Times New Roman"/>
          <w:sz w:val="24"/>
          <w:szCs w:val="24"/>
        </w:rPr>
        <w:t>WAV</w:t>
      </w:r>
      <w:r w:rsidR="00F70807">
        <w:rPr>
          <w:rFonts w:ascii="Times New Roman" w:hAnsi="Times New Roman"/>
          <w:sz w:val="24"/>
          <w:szCs w:val="24"/>
        </w:rPr>
        <w:t>“</w:t>
      </w:r>
      <w:r w:rsidRPr="00B367B6">
        <w:rPr>
          <w:rFonts w:ascii="Times New Roman" w:hAnsi="Times New Roman"/>
          <w:sz w:val="24"/>
          <w:szCs w:val="24"/>
        </w:rPr>
        <w:t>. Findet er eine solche, wird auf ihrer Grundlage das Oszill</w:t>
      </w:r>
      <w:r w:rsidRPr="00B367B6">
        <w:rPr>
          <w:rFonts w:ascii="Times New Roman" w:hAnsi="Times New Roman"/>
          <w:sz w:val="24"/>
          <w:szCs w:val="24"/>
        </w:rPr>
        <w:t>o</w:t>
      </w:r>
      <w:r w:rsidRPr="00B367B6">
        <w:rPr>
          <w:rFonts w:ascii="Times New Roman" w:hAnsi="Times New Roman"/>
          <w:sz w:val="24"/>
          <w:szCs w:val="24"/>
        </w:rPr>
        <w:t>gramm berechnet. Findet er keine, wird auf der Grundlage der ersten Datei eine Timeline o</w:t>
      </w:r>
      <w:r w:rsidRPr="00B367B6">
        <w:rPr>
          <w:rFonts w:ascii="Times New Roman" w:hAnsi="Times New Roman"/>
          <w:sz w:val="24"/>
          <w:szCs w:val="24"/>
        </w:rPr>
        <w:t>h</w:t>
      </w:r>
      <w:r w:rsidRPr="00B367B6">
        <w:rPr>
          <w:rFonts w:ascii="Times New Roman" w:hAnsi="Times New Roman"/>
          <w:sz w:val="24"/>
          <w:szCs w:val="24"/>
        </w:rPr>
        <w:t>ne O</w:t>
      </w:r>
      <w:r w:rsidRPr="00B367B6">
        <w:rPr>
          <w:rFonts w:ascii="Times New Roman" w:hAnsi="Times New Roman"/>
          <w:sz w:val="24"/>
          <w:szCs w:val="24"/>
        </w:rPr>
        <w:t>s</w:t>
      </w:r>
      <w:r w:rsidRPr="00B367B6">
        <w:rPr>
          <w:rFonts w:ascii="Times New Roman" w:hAnsi="Times New Roman"/>
          <w:sz w:val="24"/>
          <w:szCs w:val="24"/>
        </w:rPr>
        <w:t>zillogramm gezeichnet.</w:t>
      </w:r>
    </w:p>
    <w:p w:rsidR="0068249E" w:rsidRPr="00B367B6" w:rsidRDefault="0068249E" w:rsidP="00D8108D">
      <w:pPr>
        <w:numPr>
          <w:ilvl w:val="0"/>
          <w:numId w:val="37"/>
        </w:numPr>
        <w:rPr>
          <w:rFonts w:ascii="Times New Roman" w:hAnsi="Times New Roman"/>
          <w:sz w:val="24"/>
          <w:szCs w:val="24"/>
        </w:rPr>
      </w:pPr>
      <w:r w:rsidRPr="00B367B6">
        <w:rPr>
          <w:rFonts w:ascii="Times New Roman" w:hAnsi="Times New Roman"/>
          <w:sz w:val="24"/>
          <w:szCs w:val="24"/>
        </w:rPr>
        <w:t>Der Player lädt grundsätzlich die erste Datei in der Liste. Wenn Sie über das Audio/Video-Panel eine andere Mediendatei laden, wird diese an die erste Stelle in der Liste gesetzt.</w:t>
      </w:r>
    </w:p>
    <w:p w:rsidR="0068249E" w:rsidRPr="00B367B6" w:rsidRDefault="0068249E" w:rsidP="00D8108D">
      <w:pPr>
        <w:numPr>
          <w:ilvl w:val="0"/>
          <w:numId w:val="37"/>
        </w:numPr>
        <w:rPr>
          <w:rFonts w:ascii="Times New Roman" w:hAnsi="Times New Roman"/>
          <w:sz w:val="24"/>
          <w:szCs w:val="24"/>
        </w:rPr>
      </w:pPr>
      <w:r w:rsidRPr="00B367B6">
        <w:rPr>
          <w:rFonts w:ascii="Times New Roman" w:hAnsi="Times New Roman"/>
          <w:sz w:val="24"/>
          <w:szCs w:val="24"/>
        </w:rPr>
        <w:t xml:space="preserve">Die </w:t>
      </w:r>
      <w:r w:rsidR="00F70807">
        <w:rPr>
          <w:rFonts w:ascii="Times New Roman" w:hAnsi="Times New Roman"/>
          <w:sz w:val="24"/>
          <w:szCs w:val="24"/>
        </w:rPr>
        <w:t>„</w:t>
      </w:r>
      <w:r w:rsidRPr="00B367B6">
        <w:rPr>
          <w:rFonts w:ascii="Times New Roman" w:hAnsi="Times New Roman"/>
          <w:sz w:val="24"/>
          <w:szCs w:val="24"/>
        </w:rPr>
        <w:t>HTML Partitur + Flash Player</w:t>
      </w:r>
      <w:r w:rsidR="00F70807">
        <w:rPr>
          <w:rFonts w:ascii="Times New Roman" w:hAnsi="Times New Roman"/>
          <w:sz w:val="24"/>
          <w:szCs w:val="24"/>
        </w:rPr>
        <w:t>“</w:t>
      </w:r>
      <w:r w:rsidRPr="00B367B6">
        <w:rPr>
          <w:rFonts w:ascii="Times New Roman" w:hAnsi="Times New Roman"/>
          <w:sz w:val="24"/>
          <w:szCs w:val="24"/>
        </w:rPr>
        <w:t xml:space="preserve">-Ausgabe (siehe </w:t>
      </w:r>
      <w:r w:rsidRPr="00F62436">
        <w:rPr>
          <w:rStyle w:val="Menufunction"/>
        </w:rPr>
        <w:t>File &gt; Output...</w:t>
      </w:r>
      <w:r w:rsidRPr="00B367B6">
        <w:rPr>
          <w:rFonts w:ascii="Times New Roman" w:hAnsi="Times New Roman"/>
          <w:sz w:val="24"/>
          <w:szCs w:val="24"/>
        </w:rPr>
        <w:t xml:space="preserve">) sucht nach der ersten Datei mit der Endung </w:t>
      </w:r>
      <w:r w:rsidR="00F70807">
        <w:rPr>
          <w:rFonts w:ascii="Times New Roman" w:hAnsi="Times New Roman"/>
          <w:sz w:val="24"/>
          <w:szCs w:val="24"/>
        </w:rPr>
        <w:t>„</w:t>
      </w:r>
      <w:r w:rsidR="00F62436">
        <w:rPr>
          <w:rFonts w:ascii="Times New Roman" w:hAnsi="Times New Roman"/>
          <w:sz w:val="24"/>
          <w:szCs w:val="24"/>
        </w:rPr>
        <w:t>.</w:t>
      </w:r>
      <w:r w:rsidRPr="00B367B6">
        <w:rPr>
          <w:rFonts w:ascii="Times New Roman" w:hAnsi="Times New Roman"/>
          <w:sz w:val="24"/>
          <w:szCs w:val="24"/>
        </w:rPr>
        <w:t>mp3</w:t>
      </w:r>
      <w:r w:rsidR="00F70807">
        <w:rPr>
          <w:rFonts w:ascii="Times New Roman" w:hAnsi="Times New Roman"/>
          <w:sz w:val="24"/>
          <w:szCs w:val="24"/>
        </w:rPr>
        <w:t>“</w:t>
      </w:r>
      <w:r w:rsidRPr="00B367B6">
        <w:rPr>
          <w:rFonts w:ascii="Times New Roman" w:hAnsi="Times New Roman"/>
          <w:sz w:val="24"/>
          <w:szCs w:val="24"/>
        </w:rPr>
        <w:t xml:space="preserve"> oder </w:t>
      </w:r>
      <w:r w:rsidR="00F70807">
        <w:rPr>
          <w:rFonts w:ascii="Times New Roman" w:hAnsi="Times New Roman"/>
          <w:sz w:val="24"/>
          <w:szCs w:val="24"/>
        </w:rPr>
        <w:t>„</w:t>
      </w:r>
      <w:r w:rsidR="00F62436">
        <w:rPr>
          <w:rFonts w:ascii="Times New Roman" w:hAnsi="Times New Roman"/>
          <w:sz w:val="24"/>
          <w:szCs w:val="24"/>
        </w:rPr>
        <w:t>.</w:t>
      </w:r>
      <w:r w:rsidRPr="00B367B6">
        <w:rPr>
          <w:rFonts w:ascii="Times New Roman" w:hAnsi="Times New Roman"/>
          <w:sz w:val="24"/>
          <w:szCs w:val="24"/>
        </w:rPr>
        <w:t>MP3</w:t>
      </w:r>
      <w:r w:rsidR="00F70807">
        <w:rPr>
          <w:rFonts w:ascii="Times New Roman" w:hAnsi="Times New Roman"/>
          <w:sz w:val="24"/>
          <w:szCs w:val="24"/>
        </w:rPr>
        <w:t>“</w:t>
      </w:r>
      <w:r w:rsidRPr="00B367B6">
        <w:rPr>
          <w:rFonts w:ascii="Times New Roman" w:hAnsi="Times New Roman"/>
          <w:sz w:val="24"/>
          <w:szCs w:val="24"/>
        </w:rPr>
        <w:t>. Wird keine solche Datei gefunden, erfolgt eine entsprechende Fehlermeldung.</w:t>
      </w:r>
    </w:p>
    <w:p w:rsidR="0068249E" w:rsidRPr="00B367B6" w:rsidRDefault="0068249E" w:rsidP="00D8108D">
      <w:pPr>
        <w:numPr>
          <w:ilvl w:val="0"/>
          <w:numId w:val="37"/>
        </w:numPr>
        <w:rPr>
          <w:rFonts w:ascii="Times New Roman" w:hAnsi="Times New Roman"/>
          <w:sz w:val="24"/>
          <w:szCs w:val="24"/>
        </w:rPr>
      </w:pPr>
      <w:r w:rsidRPr="00B367B6">
        <w:rPr>
          <w:rFonts w:ascii="Times New Roman" w:hAnsi="Times New Roman"/>
          <w:sz w:val="24"/>
          <w:szCs w:val="24"/>
        </w:rPr>
        <w:t xml:space="preserve">Normalerweise sollten die Dateien in der Liste sich nur im Dateiformat (Audio vs. Video, verschiedene Codecs) unterscheiden. Insbesondere sollten sie alle die gleiche Länge haben.  </w:t>
      </w:r>
    </w:p>
    <w:p w:rsidR="0068249E" w:rsidRPr="00B367B6" w:rsidRDefault="0068249E" w:rsidP="0068249E">
      <w:pPr>
        <w:rPr>
          <w:rFonts w:ascii="Times New Roman" w:hAnsi="Times New Roman"/>
          <w:sz w:val="24"/>
          <w:szCs w:val="24"/>
        </w:rPr>
      </w:pPr>
    </w:p>
    <w:p w:rsidR="00B27872" w:rsidRPr="0022219F" w:rsidRDefault="00B27872" w:rsidP="0022219F">
      <w:pPr>
        <w:pStyle w:val="berschrift3"/>
      </w:pPr>
      <w:bookmarkStart w:id="368" w:name="_Toc398708178"/>
      <w:r w:rsidRPr="0022219F">
        <w:t>Transcription &gt; Structure errors…</w:t>
      </w:r>
      <w:bookmarkEnd w:id="368"/>
    </w:p>
    <w:p w:rsidR="00B27872" w:rsidRPr="00B367B6" w:rsidRDefault="0068249E" w:rsidP="00B27872">
      <w:pPr>
        <w:rPr>
          <w:rFonts w:ascii="Times New Roman" w:hAnsi="Times New Roman"/>
          <w:sz w:val="24"/>
          <w:szCs w:val="24"/>
        </w:rPr>
      </w:pPr>
      <w:r w:rsidRPr="00B367B6">
        <w:rPr>
          <w:rFonts w:ascii="Times New Roman" w:hAnsi="Times New Roman"/>
          <w:sz w:val="24"/>
          <w:szCs w:val="24"/>
        </w:rPr>
        <w:t>Zeigt einen Dialog zum Bearbeiten von Strukturfehlern an</w:t>
      </w:r>
      <w:r w:rsidR="0020015E" w:rsidRPr="00B367B6">
        <w:rPr>
          <w:rFonts w:ascii="Times New Roman" w:hAnsi="Times New Roman"/>
          <w:sz w:val="24"/>
          <w:szCs w:val="24"/>
        </w:rPr>
        <w:t xml:space="preserve"> (siehe dazu auch das Dokument </w:t>
      </w:r>
      <w:r w:rsidR="00F62436">
        <w:rPr>
          <w:rFonts w:ascii="Times New Roman" w:hAnsi="Times New Roman"/>
          <w:sz w:val="24"/>
          <w:szCs w:val="24"/>
        </w:rPr>
        <w:t xml:space="preserve">   </w:t>
      </w:r>
      <w:r w:rsidR="0020015E" w:rsidRPr="00B367B6">
        <w:rPr>
          <w:rStyle w:val="Dokumentation"/>
          <w:szCs w:val="24"/>
        </w:rPr>
        <w:t>How to edit and correct transcriptions</w:t>
      </w:r>
      <w:r w:rsidR="0020015E" w:rsidRPr="00B367B6">
        <w:rPr>
          <w:rFonts w:ascii="Times New Roman" w:hAnsi="Times New Roman"/>
          <w:sz w:val="24"/>
          <w:szCs w:val="24"/>
        </w:rPr>
        <w:t>)</w:t>
      </w:r>
      <w:r w:rsidRPr="00B367B6">
        <w:rPr>
          <w:rFonts w:ascii="Times New Roman" w:hAnsi="Times New Roman"/>
          <w:sz w:val="24"/>
          <w:szCs w:val="24"/>
        </w:rPr>
        <w:t>.</w:t>
      </w:r>
    </w:p>
    <w:p w:rsidR="00B27872" w:rsidRPr="00B367B6" w:rsidRDefault="00B27872" w:rsidP="00B27872">
      <w:pPr>
        <w:rPr>
          <w:rFonts w:ascii="Times New Roman" w:hAnsi="Times New Roman"/>
          <w:sz w:val="24"/>
          <w:szCs w:val="24"/>
        </w:rPr>
      </w:pPr>
    </w:p>
    <w:p w:rsidR="00B27872" w:rsidRPr="00B367B6" w:rsidRDefault="00F17B16" w:rsidP="00647FBF">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76A5C76E" wp14:editId="50E0C54A">
            <wp:extent cx="2400300" cy="1600200"/>
            <wp:effectExtent l="0" t="0" r="0" b="0"/>
            <wp:docPr id="124" name="Bild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00300" cy="1600200"/>
                    </a:xfrm>
                    <a:prstGeom prst="rect">
                      <a:avLst/>
                    </a:prstGeom>
                    <a:noFill/>
                    <a:ln>
                      <a:noFill/>
                    </a:ln>
                  </pic:spPr>
                </pic:pic>
              </a:graphicData>
            </a:graphic>
          </wp:inline>
        </w:drawing>
      </w:r>
    </w:p>
    <w:p w:rsidR="0068249E" w:rsidRPr="00B367B6" w:rsidRDefault="0068249E" w:rsidP="0068249E">
      <w:pPr>
        <w:rPr>
          <w:rFonts w:ascii="Times New Roman" w:hAnsi="Times New Roman"/>
          <w:sz w:val="24"/>
          <w:szCs w:val="24"/>
        </w:rPr>
      </w:pPr>
    </w:p>
    <w:p w:rsidR="0068249E" w:rsidRPr="00B367B6" w:rsidRDefault="0068249E" w:rsidP="0068249E">
      <w:pPr>
        <w:rPr>
          <w:rFonts w:ascii="Times New Roman" w:hAnsi="Times New Roman"/>
          <w:sz w:val="24"/>
          <w:szCs w:val="24"/>
        </w:rPr>
      </w:pPr>
      <w:r w:rsidRPr="00B367B6">
        <w:rPr>
          <w:rFonts w:ascii="Times New Roman" w:hAnsi="Times New Roman"/>
          <w:sz w:val="24"/>
          <w:szCs w:val="24"/>
        </w:rPr>
        <w:t>Folgende Strukturfehler können auftreten:</w:t>
      </w:r>
    </w:p>
    <w:p w:rsidR="00F422CE" w:rsidRPr="00B367B6" w:rsidRDefault="00F70807" w:rsidP="0068249E">
      <w:pPr>
        <w:numPr>
          <w:ilvl w:val="0"/>
          <w:numId w:val="38"/>
        </w:numPr>
        <w:rPr>
          <w:rFonts w:ascii="Times New Roman" w:hAnsi="Times New Roman"/>
          <w:sz w:val="24"/>
          <w:szCs w:val="24"/>
        </w:rPr>
      </w:pPr>
      <w:r>
        <w:rPr>
          <w:rFonts w:ascii="Times New Roman" w:hAnsi="Times New Roman"/>
          <w:sz w:val="24"/>
          <w:szCs w:val="24"/>
        </w:rPr>
        <w:t>„</w:t>
      </w:r>
      <w:r w:rsidR="00F422CE" w:rsidRPr="00B367B6">
        <w:rPr>
          <w:rFonts w:ascii="Times New Roman" w:hAnsi="Times New Roman"/>
          <w:sz w:val="24"/>
          <w:szCs w:val="24"/>
        </w:rPr>
        <w:t>Temporal anomaly</w:t>
      </w:r>
      <w:r>
        <w:rPr>
          <w:rFonts w:ascii="Times New Roman" w:hAnsi="Times New Roman"/>
          <w:sz w:val="24"/>
          <w:szCs w:val="24"/>
        </w:rPr>
        <w:t>“</w:t>
      </w:r>
      <w:r w:rsidR="00F422CE" w:rsidRPr="00B367B6">
        <w:rPr>
          <w:rFonts w:ascii="Times New Roman" w:hAnsi="Times New Roman"/>
          <w:sz w:val="24"/>
          <w:szCs w:val="24"/>
        </w:rPr>
        <w:t xml:space="preserve">: absolute Zeitwerte in der Zeitachse müssen </w:t>
      </w:r>
      <w:r w:rsidR="007F5388" w:rsidRPr="00B367B6">
        <w:rPr>
          <w:rFonts w:ascii="Times New Roman" w:hAnsi="Times New Roman"/>
          <w:sz w:val="24"/>
          <w:szCs w:val="24"/>
        </w:rPr>
        <w:t>monoton wachsen</w:t>
      </w:r>
    </w:p>
    <w:p w:rsidR="0068249E" w:rsidRPr="00B367B6" w:rsidRDefault="00F70807" w:rsidP="0068249E">
      <w:pPr>
        <w:numPr>
          <w:ilvl w:val="0"/>
          <w:numId w:val="38"/>
        </w:numPr>
        <w:rPr>
          <w:rFonts w:ascii="Times New Roman" w:hAnsi="Times New Roman"/>
          <w:sz w:val="24"/>
          <w:szCs w:val="24"/>
        </w:rPr>
      </w:pPr>
      <w:r>
        <w:rPr>
          <w:rFonts w:ascii="Times New Roman" w:hAnsi="Times New Roman"/>
          <w:sz w:val="24"/>
          <w:szCs w:val="24"/>
        </w:rPr>
        <w:t>„</w:t>
      </w:r>
      <w:r w:rsidR="0068249E" w:rsidRPr="00B367B6">
        <w:rPr>
          <w:rFonts w:ascii="Times New Roman" w:hAnsi="Times New Roman"/>
          <w:sz w:val="24"/>
          <w:szCs w:val="24"/>
        </w:rPr>
        <w:t>More than one transcription tier for one speaker</w:t>
      </w:r>
      <w:r>
        <w:rPr>
          <w:rFonts w:ascii="Times New Roman" w:hAnsi="Times New Roman"/>
          <w:sz w:val="24"/>
          <w:szCs w:val="24"/>
        </w:rPr>
        <w:t>“</w:t>
      </w:r>
      <w:r w:rsidR="0068249E" w:rsidRPr="00B367B6">
        <w:rPr>
          <w:rFonts w:ascii="Times New Roman" w:hAnsi="Times New Roman"/>
          <w:sz w:val="24"/>
          <w:szCs w:val="24"/>
        </w:rPr>
        <w:t>: es darf für jeden S</w:t>
      </w:r>
      <w:r w:rsidR="0092300D">
        <w:rPr>
          <w:rFonts w:ascii="Times New Roman" w:hAnsi="Times New Roman"/>
          <w:sz w:val="24"/>
          <w:szCs w:val="24"/>
        </w:rPr>
        <w:t xml:space="preserve">precher nur eine Spur des Typs </w:t>
      </w:r>
      <w:r>
        <w:rPr>
          <w:rFonts w:ascii="Times New Roman" w:hAnsi="Times New Roman"/>
          <w:sz w:val="24"/>
          <w:szCs w:val="24"/>
        </w:rPr>
        <w:t>„</w:t>
      </w:r>
      <w:r w:rsidR="0068249E" w:rsidRPr="00B367B6">
        <w:rPr>
          <w:rFonts w:ascii="Times New Roman" w:hAnsi="Times New Roman"/>
          <w:sz w:val="24"/>
          <w:szCs w:val="24"/>
        </w:rPr>
        <w:t>T(ranscription)</w:t>
      </w:r>
      <w:r>
        <w:rPr>
          <w:rFonts w:ascii="Times New Roman" w:hAnsi="Times New Roman"/>
          <w:sz w:val="24"/>
          <w:szCs w:val="24"/>
        </w:rPr>
        <w:t>“</w:t>
      </w:r>
      <w:r w:rsidR="0068249E" w:rsidRPr="00B367B6">
        <w:rPr>
          <w:rFonts w:ascii="Times New Roman" w:hAnsi="Times New Roman"/>
          <w:sz w:val="24"/>
          <w:szCs w:val="24"/>
        </w:rPr>
        <w:t xml:space="preserve"> geben.</w:t>
      </w:r>
    </w:p>
    <w:p w:rsidR="0068249E" w:rsidRPr="00B367B6" w:rsidRDefault="00F70807" w:rsidP="0068249E">
      <w:pPr>
        <w:numPr>
          <w:ilvl w:val="0"/>
          <w:numId w:val="38"/>
        </w:numPr>
        <w:rPr>
          <w:rFonts w:ascii="Times New Roman" w:hAnsi="Times New Roman"/>
          <w:sz w:val="24"/>
          <w:szCs w:val="24"/>
        </w:rPr>
      </w:pPr>
      <w:r>
        <w:rPr>
          <w:rFonts w:ascii="Times New Roman" w:hAnsi="Times New Roman"/>
          <w:sz w:val="24"/>
          <w:szCs w:val="24"/>
        </w:rPr>
        <w:t>„</w:t>
      </w:r>
      <w:r w:rsidR="0068249E" w:rsidRPr="00B367B6">
        <w:rPr>
          <w:rFonts w:ascii="Times New Roman" w:hAnsi="Times New Roman"/>
          <w:sz w:val="24"/>
          <w:szCs w:val="24"/>
        </w:rPr>
        <w:t>Orphaned transcription tier</w:t>
      </w:r>
      <w:r>
        <w:rPr>
          <w:rFonts w:ascii="Times New Roman" w:hAnsi="Times New Roman"/>
          <w:sz w:val="24"/>
          <w:szCs w:val="24"/>
        </w:rPr>
        <w:t>“</w:t>
      </w:r>
      <w:r w:rsidR="0092300D">
        <w:rPr>
          <w:rFonts w:ascii="Times New Roman" w:hAnsi="Times New Roman"/>
          <w:sz w:val="24"/>
          <w:szCs w:val="24"/>
        </w:rPr>
        <w:t xml:space="preserve">: Spuren des Typs </w:t>
      </w:r>
      <w:r>
        <w:rPr>
          <w:rFonts w:ascii="Times New Roman" w:hAnsi="Times New Roman"/>
          <w:sz w:val="24"/>
          <w:szCs w:val="24"/>
        </w:rPr>
        <w:t>„</w:t>
      </w:r>
      <w:r w:rsidR="0068249E" w:rsidRPr="00B367B6">
        <w:rPr>
          <w:rFonts w:ascii="Times New Roman" w:hAnsi="Times New Roman"/>
          <w:sz w:val="24"/>
          <w:szCs w:val="24"/>
        </w:rPr>
        <w:t>T(ranscription)</w:t>
      </w:r>
      <w:r>
        <w:rPr>
          <w:rFonts w:ascii="Times New Roman" w:hAnsi="Times New Roman"/>
          <w:sz w:val="24"/>
          <w:szCs w:val="24"/>
        </w:rPr>
        <w:t>“</w:t>
      </w:r>
      <w:r w:rsidR="0068249E" w:rsidRPr="00B367B6">
        <w:rPr>
          <w:rFonts w:ascii="Times New Roman" w:hAnsi="Times New Roman"/>
          <w:sz w:val="24"/>
          <w:szCs w:val="24"/>
        </w:rPr>
        <w:t xml:space="preserve"> müssen einem Sprecher z</w:t>
      </w:r>
      <w:r w:rsidR="0068249E" w:rsidRPr="00B367B6">
        <w:rPr>
          <w:rFonts w:ascii="Times New Roman" w:hAnsi="Times New Roman"/>
          <w:sz w:val="24"/>
          <w:szCs w:val="24"/>
        </w:rPr>
        <w:t>u</w:t>
      </w:r>
      <w:r w:rsidR="0068249E" w:rsidRPr="00B367B6">
        <w:rPr>
          <w:rFonts w:ascii="Times New Roman" w:hAnsi="Times New Roman"/>
          <w:sz w:val="24"/>
          <w:szCs w:val="24"/>
        </w:rPr>
        <w:t>geordnet sein.</w:t>
      </w:r>
    </w:p>
    <w:p w:rsidR="0068249E" w:rsidRPr="00B367B6" w:rsidRDefault="00F70807" w:rsidP="0068249E">
      <w:pPr>
        <w:numPr>
          <w:ilvl w:val="0"/>
          <w:numId w:val="38"/>
        </w:numPr>
        <w:rPr>
          <w:rFonts w:ascii="Times New Roman" w:hAnsi="Times New Roman"/>
          <w:sz w:val="24"/>
          <w:szCs w:val="24"/>
        </w:rPr>
      </w:pPr>
      <w:r>
        <w:rPr>
          <w:rFonts w:ascii="Times New Roman" w:hAnsi="Times New Roman"/>
          <w:sz w:val="24"/>
          <w:szCs w:val="24"/>
        </w:rPr>
        <w:t>„</w:t>
      </w:r>
      <w:r w:rsidR="0068249E" w:rsidRPr="00B367B6">
        <w:rPr>
          <w:rFonts w:ascii="Times New Roman" w:hAnsi="Times New Roman"/>
          <w:sz w:val="24"/>
          <w:szCs w:val="24"/>
        </w:rPr>
        <w:t>Orphaned annotation tier</w:t>
      </w:r>
      <w:r>
        <w:rPr>
          <w:rFonts w:ascii="Times New Roman" w:hAnsi="Times New Roman"/>
          <w:sz w:val="24"/>
          <w:szCs w:val="24"/>
        </w:rPr>
        <w:t>“</w:t>
      </w:r>
      <w:r w:rsidR="0068249E" w:rsidRPr="00B367B6">
        <w:rPr>
          <w:rFonts w:ascii="Times New Roman" w:hAnsi="Times New Roman"/>
          <w:sz w:val="24"/>
          <w:szCs w:val="24"/>
        </w:rPr>
        <w:t>: Spuren des Typs</w:t>
      </w:r>
      <w:r w:rsidR="0092300D">
        <w:rPr>
          <w:rFonts w:ascii="Times New Roman" w:hAnsi="Times New Roman"/>
          <w:sz w:val="24"/>
          <w:szCs w:val="24"/>
        </w:rPr>
        <w:t xml:space="preserve"> </w:t>
      </w:r>
      <w:r>
        <w:rPr>
          <w:rFonts w:ascii="Times New Roman" w:hAnsi="Times New Roman"/>
          <w:sz w:val="24"/>
          <w:szCs w:val="24"/>
        </w:rPr>
        <w:t>„</w:t>
      </w:r>
      <w:r w:rsidR="0068249E" w:rsidRPr="00B367B6">
        <w:rPr>
          <w:rFonts w:ascii="Times New Roman" w:hAnsi="Times New Roman"/>
          <w:sz w:val="24"/>
          <w:szCs w:val="24"/>
        </w:rPr>
        <w:t>A(nnotation)</w:t>
      </w:r>
      <w:r>
        <w:rPr>
          <w:rFonts w:ascii="Times New Roman" w:hAnsi="Times New Roman"/>
          <w:sz w:val="24"/>
          <w:szCs w:val="24"/>
        </w:rPr>
        <w:t>“</w:t>
      </w:r>
      <w:r w:rsidR="0068249E" w:rsidRPr="00B367B6">
        <w:rPr>
          <w:rFonts w:ascii="Times New Roman" w:hAnsi="Times New Roman"/>
          <w:sz w:val="24"/>
          <w:szCs w:val="24"/>
        </w:rPr>
        <w:t xml:space="preserve"> müssen einem Sprecher zug</w:t>
      </w:r>
      <w:r w:rsidR="0068249E" w:rsidRPr="00B367B6">
        <w:rPr>
          <w:rFonts w:ascii="Times New Roman" w:hAnsi="Times New Roman"/>
          <w:sz w:val="24"/>
          <w:szCs w:val="24"/>
        </w:rPr>
        <w:t>e</w:t>
      </w:r>
      <w:r w:rsidR="0068249E" w:rsidRPr="00B367B6">
        <w:rPr>
          <w:rFonts w:ascii="Times New Roman" w:hAnsi="Times New Roman"/>
          <w:sz w:val="24"/>
          <w:szCs w:val="24"/>
        </w:rPr>
        <w:lastRenderedPageBreak/>
        <w:t>ordnet sein. Es muss außerdem zu einer s</w:t>
      </w:r>
      <w:r w:rsidR="0092300D">
        <w:rPr>
          <w:rFonts w:ascii="Times New Roman" w:hAnsi="Times New Roman"/>
          <w:sz w:val="24"/>
          <w:szCs w:val="24"/>
        </w:rPr>
        <w:t xml:space="preserve">olchen Spur eine Spur des Typs </w:t>
      </w:r>
      <w:r>
        <w:rPr>
          <w:rFonts w:ascii="Times New Roman" w:hAnsi="Times New Roman"/>
          <w:sz w:val="24"/>
          <w:szCs w:val="24"/>
        </w:rPr>
        <w:t>„</w:t>
      </w:r>
      <w:r w:rsidR="0068249E" w:rsidRPr="00B367B6">
        <w:rPr>
          <w:rFonts w:ascii="Times New Roman" w:hAnsi="Times New Roman"/>
          <w:sz w:val="24"/>
          <w:szCs w:val="24"/>
        </w:rPr>
        <w:t>T(ranscription)</w:t>
      </w:r>
      <w:r>
        <w:rPr>
          <w:rFonts w:ascii="Times New Roman" w:hAnsi="Times New Roman"/>
          <w:sz w:val="24"/>
          <w:szCs w:val="24"/>
        </w:rPr>
        <w:t>“</w:t>
      </w:r>
      <w:r w:rsidR="0068249E" w:rsidRPr="00B367B6">
        <w:rPr>
          <w:rFonts w:ascii="Times New Roman" w:hAnsi="Times New Roman"/>
          <w:sz w:val="24"/>
          <w:szCs w:val="24"/>
        </w:rPr>
        <w:t xml:space="preserve"> geben, die </w:t>
      </w:r>
      <w:r w:rsidR="0092300D" w:rsidRPr="00B367B6">
        <w:rPr>
          <w:rFonts w:ascii="Times New Roman" w:hAnsi="Times New Roman"/>
          <w:sz w:val="24"/>
          <w:szCs w:val="24"/>
        </w:rPr>
        <w:t>demselben</w:t>
      </w:r>
      <w:r w:rsidR="0068249E" w:rsidRPr="00B367B6">
        <w:rPr>
          <w:rFonts w:ascii="Times New Roman" w:hAnsi="Times New Roman"/>
          <w:sz w:val="24"/>
          <w:szCs w:val="24"/>
        </w:rPr>
        <w:t xml:space="preserve"> Sprecher zugeordnet ist.</w:t>
      </w:r>
    </w:p>
    <w:p w:rsidR="0068249E" w:rsidRPr="00B367B6" w:rsidRDefault="00F70807" w:rsidP="0068249E">
      <w:pPr>
        <w:numPr>
          <w:ilvl w:val="0"/>
          <w:numId w:val="38"/>
        </w:numPr>
        <w:rPr>
          <w:rFonts w:ascii="Times New Roman" w:hAnsi="Times New Roman"/>
          <w:sz w:val="24"/>
          <w:szCs w:val="24"/>
        </w:rPr>
      </w:pPr>
      <w:r>
        <w:rPr>
          <w:rFonts w:ascii="Times New Roman" w:hAnsi="Times New Roman"/>
          <w:sz w:val="24"/>
          <w:szCs w:val="24"/>
        </w:rPr>
        <w:t>„</w:t>
      </w:r>
      <w:r w:rsidR="0092300D">
        <w:rPr>
          <w:rFonts w:ascii="Times New Roman" w:hAnsi="Times New Roman"/>
          <w:sz w:val="24"/>
          <w:szCs w:val="24"/>
        </w:rPr>
        <w:t>Annotation mismatch</w:t>
      </w:r>
      <w:r>
        <w:rPr>
          <w:rFonts w:ascii="Times New Roman" w:hAnsi="Times New Roman"/>
          <w:sz w:val="24"/>
          <w:szCs w:val="24"/>
        </w:rPr>
        <w:t>“</w:t>
      </w:r>
      <w:r w:rsidR="0068249E" w:rsidRPr="00B367B6">
        <w:rPr>
          <w:rFonts w:ascii="Times New Roman" w:hAnsi="Times New Roman"/>
          <w:sz w:val="24"/>
          <w:szCs w:val="24"/>
        </w:rPr>
        <w:t xml:space="preserve">: zu jedem Ereignis in einer Spur des Typs </w:t>
      </w:r>
      <w:r>
        <w:rPr>
          <w:rFonts w:ascii="Times New Roman" w:hAnsi="Times New Roman"/>
          <w:sz w:val="24"/>
          <w:szCs w:val="24"/>
        </w:rPr>
        <w:t>„</w:t>
      </w:r>
      <w:r w:rsidR="0068249E" w:rsidRPr="00B367B6">
        <w:rPr>
          <w:rFonts w:ascii="Times New Roman" w:hAnsi="Times New Roman"/>
          <w:sz w:val="24"/>
          <w:szCs w:val="24"/>
        </w:rPr>
        <w:t>A(nnotation)</w:t>
      </w:r>
      <w:r>
        <w:rPr>
          <w:rFonts w:ascii="Times New Roman" w:hAnsi="Times New Roman"/>
          <w:sz w:val="24"/>
          <w:szCs w:val="24"/>
        </w:rPr>
        <w:t>“</w:t>
      </w:r>
      <w:r w:rsidR="0068249E" w:rsidRPr="00B367B6">
        <w:rPr>
          <w:rFonts w:ascii="Times New Roman" w:hAnsi="Times New Roman"/>
          <w:sz w:val="24"/>
          <w:szCs w:val="24"/>
        </w:rPr>
        <w:t xml:space="preserve"> muss es ein Ereignis oder eine zusammenhängende Folge von Ereignissen in e</w:t>
      </w:r>
      <w:r w:rsidR="0092300D">
        <w:rPr>
          <w:rFonts w:ascii="Times New Roman" w:hAnsi="Times New Roman"/>
          <w:sz w:val="24"/>
          <w:szCs w:val="24"/>
        </w:rPr>
        <w:t xml:space="preserve">iner zugehörigen Spur des Typs </w:t>
      </w:r>
      <w:r>
        <w:rPr>
          <w:rFonts w:ascii="Times New Roman" w:hAnsi="Times New Roman"/>
          <w:sz w:val="24"/>
          <w:szCs w:val="24"/>
        </w:rPr>
        <w:t>„</w:t>
      </w:r>
      <w:r w:rsidR="0068249E" w:rsidRPr="00B367B6">
        <w:rPr>
          <w:rFonts w:ascii="Times New Roman" w:hAnsi="Times New Roman"/>
          <w:sz w:val="24"/>
          <w:szCs w:val="24"/>
        </w:rPr>
        <w:t>T(ranscription)</w:t>
      </w:r>
      <w:r>
        <w:rPr>
          <w:rFonts w:ascii="Times New Roman" w:hAnsi="Times New Roman"/>
          <w:sz w:val="24"/>
          <w:szCs w:val="24"/>
        </w:rPr>
        <w:t>“</w:t>
      </w:r>
      <w:r w:rsidR="0068249E" w:rsidRPr="00B367B6">
        <w:rPr>
          <w:rFonts w:ascii="Times New Roman" w:hAnsi="Times New Roman"/>
          <w:sz w:val="24"/>
          <w:szCs w:val="24"/>
        </w:rPr>
        <w:t xml:space="preserve"> geben, die </w:t>
      </w:r>
      <w:r w:rsidR="0092300D" w:rsidRPr="00B367B6">
        <w:rPr>
          <w:rFonts w:ascii="Times New Roman" w:hAnsi="Times New Roman"/>
          <w:sz w:val="24"/>
          <w:szCs w:val="24"/>
        </w:rPr>
        <w:t>denselben</w:t>
      </w:r>
      <w:r w:rsidR="0068249E" w:rsidRPr="00B367B6">
        <w:rPr>
          <w:rFonts w:ascii="Times New Roman" w:hAnsi="Times New Roman"/>
          <w:sz w:val="24"/>
          <w:szCs w:val="24"/>
        </w:rPr>
        <w:t xml:space="preserve"> Start- und Endpunkt haben.</w:t>
      </w:r>
    </w:p>
    <w:p w:rsidR="0068249E" w:rsidRPr="00B367B6" w:rsidRDefault="0068249E" w:rsidP="0068249E">
      <w:pPr>
        <w:rPr>
          <w:rFonts w:ascii="Times New Roman" w:hAnsi="Times New Roman"/>
          <w:sz w:val="24"/>
          <w:szCs w:val="24"/>
        </w:rPr>
      </w:pPr>
    </w:p>
    <w:p w:rsidR="0068249E" w:rsidRPr="00B367B6" w:rsidRDefault="0068249E" w:rsidP="0068249E">
      <w:pPr>
        <w:rPr>
          <w:rFonts w:ascii="Times New Roman" w:hAnsi="Times New Roman"/>
          <w:sz w:val="24"/>
          <w:szCs w:val="24"/>
        </w:rPr>
      </w:pPr>
      <w:r w:rsidRPr="00B367B6">
        <w:rPr>
          <w:rFonts w:ascii="Times New Roman" w:hAnsi="Times New Roman"/>
          <w:sz w:val="24"/>
          <w:szCs w:val="24"/>
        </w:rPr>
        <w:t>Doppelklicken Sie auf ein Element in der Liste, um zur Stelle in der Partitur zu springen, an der der Fehler auftritt.</w:t>
      </w:r>
    </w:p>
    <w:p w:rsidR="00A42946" w:rsidRPr="0022219F" w:rsidRDefault="00A42946" w:rsidP="0022219F">
      <w:pPr>
        <w:pStyle w:val="berschrift3"/>
      </w:pPr>
      <w:bookmarkStart w:id="369" w:name="_Toc398708179"/>
      <w:r w:rsidRPr="0022219F">
        <w:t>Transcription &gt; Calculate annotated time…</w:t>
      </w:r>
      <w:bookmarkEnd w:id="369"/>
    </w:p>
    <w:p w:rsidR="0068249E" w:rsidRPr="00B367B6" w:rsidRDefault="00A42946" w:rsidP="0068249E">
      <w:pPr>
        <w:rPr>
          <w:rFonts w:ascii="Times New Roman" w:hAnsi="Times New Roman"/>
          <w:sz w:val="24"/>
          <w:szCs w:val="24"/>
        </w:rPr>
      </w:pPr>
      <w:r w:rsidRPr="00B367B6">
        <w:rPr>
          <w:rFonts w:ascii="Times New Roman" w:hAnsi="Times New Roman"/>
          <w:sz w:val="24"/>
          <w:szCs w:val="24"/>
        </w:rPr>
        <w:t>Berechnet für jede Spur die gesamte Dauer der vorhandenen Ereignisse</w:t>
      </w:r>
    </w:p>
    <w:p w:rsidR="00A42946" w:rsidRPr="00B367B6" w:rsidRDefault="00A42946" w:rsidP="0068249E">
      <w:pPr>
        <w:rPr>
          <w:rFonts w:ascii="Times New Roman" w:hAnsi="Times New Roman"/>
          <w:sz w:val="24"/>
          <w:szCs w:val="24"/>
        </w:rPr>
      </w:pPr>
    </w:p>
    <w:p w:rsidR="00A42946" w:rsidRPr="00355B2A" w:rsidRDefault="00F17B16" w:rsidP="00A42946">
      <w:pPr>
        <w:jc w:val="center"/>
        <w:rPr>
          <w:rFonts w:ascii="Times New Roman" w:hAnsi="Times New Roman"/>
        </w:rPr>
      </w:pPr>
      <w:r w:rsidRPr="00355B2A">
        <w:rPr>
          <w:rFonts w:ascii="Times New Roman" w:hAnsi="Times New Roman"/>
          <w:noProof/>
        </w:rPr>
        <w:drawing>
          <wp:inline distT="0" distB="0" distL="0" distR="0" wp14:anchorId="59FD8B50" wp14:editId="6ED65753">
            <wp:extent cx="3886200" cy="2543175"/>
            <wp:effectExtent l="0" t="0" r="0" b="9525"/>
            <wp:docPr id="125" name="Bild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86200" cy="2543175"/>
                    </a:xfrm>
                    <a:prstGeom prst="rect">
                      <a:avLst/>
                    </a:prstGeom>
                    <a:noFill/>
                    <a:ln>
                      <a:noFill/>
                    </a:ln>
                  </pic:spPr>
                </pic:pic>
              </a:graphicData>
            </a:graphic>
          </wp:inline>
        </w:drawing>
      </w:r>
    </w:p>
    <w:p w:rsidR="00A42946" w:rsidRPr="00355B2A" w:rsidRDefault="00A42946" w:rsidP="0068249E">
      <w:pPr>
        <w:rPr>
          <w:rFonts w:ascii="Times New Roman" w:hAnsi="Times New Roman"/>
        </w:rPr>
      </w:pPr>
    </w:p>
    <w:p w:rsidR="00B27872" w:rsidRPr="0022219F" w:rsidRDefault="00B27872" w:rsidP="0022219F">
      <w:pPr>
        <w:pStyle w:val="berschrift3"/>
      </w:pPr>
      <w:bookmarkStart w:id="370" w:name="_Toc398708180"/>
      <w:r w:rsidRPr="0022219F">
        <w:t>Transcription &gt; Segmentation errors…</w:t>
      </w:r>
      <w:bookmarkEnd w:id="370"/>
    </w:p>
    <w:p w:rsidR="00B27872" w:rsidRPr="00B367B6" w:rsidRDefault="00B27872" w:rsidP="00A42946">
      <w:pPr>
        <w:pStyle w:val="Standard-BlockCharCharChar"/>
        <w:keepNext/>
        <w:rPr>
          <w:spacing w:val="-4"/>
          <w:szCs w:val="24"/>
        </w:rPr>
      </w:pPr>
      <w:r w:rsidRPr="00B367B6">
        <w:rPr>
          <w:spacing w:val="-4"/>
          <w:szCs w:val="24"/>
        </w:rPr>
        <w:t>Zeigt einen Dialog mit allen Segmentierungsfehlern der aktuallen Transkription an.</w:t>
      </w:r>
      <w:r w:rsidR="0092300D">
        <w:rPr>
          <w:spacing w:val="-4"/>
          <w:szCs w:val="24"/>
        </w:rPr>
        <w:t xml:space="preserve"> Zugrundegelegt wird der unter </w:t>
      </w:r>
      <w:r w:rsidRPr="0092300D">
        <w:rPr>
          <w:rStyle w:val="Menufunction"/>
        </w:rPr>
        <w:t>Ed</w:t>
      </w:r>
      <w:r w:rsidR="0092300D" w:rsidRPr="0092300D">
        <w:rPr>
          <w:rStyle w:val="Menufunction"/>
        </w:rPr>
        <w:t>it &gt; Preferences &gt; Segmentation</w:t>
      </w:r>
      <w:r w:rsidRPr="00B367B6">
        <w:rPr>
          <w:spacing w:val="-4"/>
          <w:szCs w:val="24"/>
        </w:rPr>
        <w:t xml:space="preserve"> eingestellte Segmentierungsalgorithmus.</w:t>
      </w:r>
    </w:p>
    <w:p w:rsidR="00B27872" w:rsidRPr="00B367B6" w:rsidRDefault="00B27872" w:rsidP="00B27872">
      <w:pPr>
        <w:pStyle w:val="Standard-BlockCharCharChar"/>
        <w:rPr>
          <w:szCs w:val="24"/>
        </w:rPr>
      </w:pPr>
    </w:p>
    <w:p w:rsidR="00B27872" w:rsidRPr="00B367B6" w:rsidRDefault="00F17B16" w:rsidP="00B27872">
      <w:pPr>
        <w:pStyle w:val="BildChar"/>
        <w:rPr>
          <w:sz w:val="24"/>
          <w:szCs w:val="24"/>
        </w:rPr>
      </w:pPr>
      <w:r w:rsidRPr="00B367B6">
        <w:rPr>
          <w:noProof/>
          <w:sz w:val="24"/>
          <w:szCs w:val="24"/>
        </w:rPr>
        <w:drawing>
          <wp:inline distT="0" distB="0" distL="0" distR="0" wp14:anchorId="2FE0EE22" wp14:editId="631C663E">
            <wp:extent cx="5562600" cy="2724150"/>
            <wp:effectExtent l="0" t="0" r="0" b="0"/>
            <wp:docPr id="126" name="Bild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62600" cy="2724150"/>
                    </a:xfrm>
                    <a:prstGeom prst="rect">
                      <a:avLst/>
                    </a:prstGeom>
                    <a:noFill/>
                    <a:ln>
                      <a:noFill/>
                    </a:ln>
                  </pic:spPr>
                </pic:pic>
              </a:graphicData>
            </a:graphic>
          </wp:inline>
        </w:drawing>
      </w:r>
    </w:p>
    <w:p w:rsidR="00B27872" w:rsidRPr="00B367B6" w:rsidRDefault="00B27872" w:rsidP="00B27872">
      <w:pPr>
        <w:pStyle w:val="Standard-BlockCharCharChar"/>
        <w:rPr>
          <w:szCs w:val="24"/>
        </w:rPr>
      </w:pPr>
    </w:p>
    <w:p w:rsidR="00B27872" w:rsidRPr="00B367B6" w:rsidRDefault="00B27872" w:rsidP="00B27872">
      <w:pPr>
        <w:pStyle w:val="Standard-BlockCharCharChar"/>
        <w:rPr>
          <w:szCs w:val="24"/>
        </w:rPr>
      </w:pPr>
      <w:r w:rsidRPr="00B367B6">
        <w:rPr>
          <w:szCs w:val="24"/>
        </w:rPr>
        <w:t>In der Tabelle in der oberen Hälfte dieses Dialogs sind sämtliche Segmentierungsfehler aufgeli</w:t>
      </w:r>
      <w:r w:rsidRPr="00B367B6">
        <w:rPr>
          <w:szCs w:val="24"/>
        </w:rPr>
        <w:t>s</w:t>
      </w:r>
      <w:r w:rsidRPr="00B367B6">
        <w:rPr>
          <w:szCs w:val="24"/>
        </w:rPr>
        <w:t>tet, die sich bei der betreffenden Segmentierung für die gesamte Transkription ergeben. Dabei sind zu jedem Fehler folgende Informationen in den vier Spalten vermerkt:</w:t>
      </w:r>
    </w:p>
    <w:p w:rsidR="00B27872" w:rsidRPr="00B367B6" w:rsidRDefault="00B27872" w:rsidP="00B27872">
      <w:pPr>
        <w:pStyle w:val="Standard-BlockCharCharChar"/>
        <w:rPr>
          <w:szCs w:val="24"/>
        </w:rPr>
      </w:pPr>
    </w:p>
    <w:p w:rsidR="00B27872" w:rsidRPr="00B367B6" w:rsidRDefault="00B27872" w:rsidP="00B27872">
      <w:pPr>
        <w:pStyle w:val="Aufzhlungszeichen1"/>
        <w:tabs>
          <w:tab w:val="num" w:pos="482"/>
        </w:tabs>
        <w:rPr>
          <w:szCs w:val="24"/>
        </w:rPr>
      </w:pPr>
      <w:r w:rsidRPr="00B367B6">
        <w:rPr>
          <w:szCs w:val="24"/>
          <w:shd w:val="clear" w:color="auto" w:fill="D9D9D9"/>
        </w:rPr>
        <w:lastRenderedPageBreak/>
        <w:t>Tier:</w:t>
      </w:r>
      <w:r w:rsidRPr="00B367B6">
        <w:rPr>
          <w:szCs w:val="24"/>
        </w:rPr>
        <w:t xml:space="preserve"> die Spur, in dem der Segmentierungsfehler aufgetreten ist. </w:t>
      </w:r>
    </w:p>
    <w:p w:rsidR="00B27872" w:rsidRPr="00B367B6" w:rsidRDefault="00B27872" w:rsidP="00B27872">
      <w:pPr>
        <w:pStyle w:val="Aufzhlungszeichen1"/>
        <w:tabs>
          <w:tab w:val="num" w:pos="482"/>
        </w:tabs>
        <w:rPr>
          <w:szCs w:val="24"/>
        </w:rPr>
      </w:pPr>
      <w:r w:rsidRPr="00B367B6">
        <w:rPr>
          <w:szCs w:val="24"/>
          <w:shd w:val="clear" w:color="auto" w:fill="D9D9D9"/>
        </w:rPr>
        <w:t>TLI:</w:t>
      </w:r>
      <w:r w:rsidRPr="00B367B6">
        <w:rPr>
          <w:szCs w:val="24"/>
        </w:rPr>
        <w:t xml:space="preserve"> der Punkt auf der Zeitachse, an dem der Segmentierungsfehler aufgetreten ist. </w:t>
      </w:r>
    </w:p>
    <w:p w:rsidR="00B27872" w:rsidRPr="00B367B6" w:rsidRDefault="00B27872" w:rsidP="00B27872">
      <w:pPr>
        <w:pStyle w:val="Aufzhlungszeichen1"/>
        <w:tabs>
          <w:tab w:val="num" w:pos="482"/>
        </w:tabs>
        <w:rPr>
          <w:szCs w:val="24"/>
        </w:rPr>
      </w:pPr>
      <w:r w:rsidRPr="00B367B6">
        <w:rPr>
          <w:szCs w:val="24"/>
          <w:shd w:val="clear" w:color="auto" w:fill="D9D9D9"/>
        </w:rPr>
        <w:t>Error:</w:t>
      </w:r>
      <w:r w:rsidRPr="00B367B6">
        <w:rPr>
          <w:szCs w:val="24"/>
        </w:rPr>
        <w:t xml:space="preserve"> die Ursache des Fehlers. </w:t>
      </w:r>
    </w:p>
    <w:p w:rsidR="00B27872" w:rsidRPr="00B367B6" w:rsidRDefault="00B27872" w:rsidP="00B27872">
      <w:pPr>
        <w:pStyle w:val="Aufzhlungszeichen1"/>
        <w:tabs>
          <w:tab w:val="num" w:pos="482"/>
        </w:tabs>
        <w:rPr>
          <w:szCs w:val="24"/>
        </w:rPr>
      </w:pPr>
      <w:r w:rsidRPr="00B367B6">
        <w:rPr>
          <w:szCs w:val="24"/>
          <w:shd w:val="clear" w:color="auto" w:fill="D9D9D9"/>
        </w:rPr>
        <w:t>Processed output:</w:t>
      </w:r>
      <w:r w:rsidRPr="00B367B6">
        <w:rPr>
          <w:szCs w:val="24"/>
        </w:rPr>
        <w:t xml:space="preserve"> die bis zum Auftreten des Fehlers bearbeitete Ausgabe. </w:t>
      </w:r>
    </w:p>
    <w:p w:rsidR="00B27872" w:rsidRPr="00B367B6" w:rsidRDefault="00B27872" w:rsidP="00B27872">
      <w:pPr>
        <w:pStyle w:val="Standard-BlockCharCharChar"/>
        <w:rPr>
          <w:szCs w:val="24"/>
        </w:rPr>
      </w:pPr>
    </w:p>
    <w:p w:rsidR="00B27872" w:rsidRPr="00B367B6" w:rsidRDefault="00B27872" w:rsidP="00B27872">
      <w:pPr>
        <w:pStyle w:val="Standard-BlockCharCharChar"/>
        <w:rPr>
          <w:szCs w:val="24"/>
        </w:rPr>
      </w:pPr>
      <w:r w:rsidRPr="00B367B6">
        <w:rPr>
          <w:szCs w:val="24"/>
        </w:rPr>
        <w:t>Wenn ein Eintrag in der Tabelle markiert wird, wird der Inhalt der entsprechenden Zeile in den Textfeldern im unteren Teil des Dialogs angezeigt. Dies kann insbesondere für längere Fehle</w:t>
      </w:r>
      <w:r w:rsidRPr="00B367B6">
        <w:rPr>
          <w:szCs w:val="24"/>
        </w:rPr>
        <w:t>r</w:t>
      </w:r>
      <w:r w:rsidRPr="00B367B6">
        <w:rPr>
          <w:szCs w:val="24"/>
        </w:rPr>
        <w:t>meldungen oder längere verarbeitete Ausgaben nützlich sein.</w:t>
      </w:r>
    </w:p>
    <w:p w:rsidR="00B27872" w:rsidRPr="00B367B6" w:rsidRDefault="00B27872" w:rsidP="00B27872">
      <w:pPr>
        <w:pStyle w:val="Standard-BlockCharCharChar"/>
        <w:rPr>
          <w:szCs w:val="24"/>
        </w:rPr>
      </w:pPr>
    </w:p>
    <w:p w:rsidR="00B27872" w:rsidRPr="00B367B6" w:rsidRDefault="00B27872" w:rsidP="00B27872">
      <w:pPr>
        <w:pStyle w:val="Standard-BlockCharCharChar"/>
        <w:rPr>
          <w:szCs w:val="24"/>
        </w:rPr>
      </w:pPr>
      <w:r w:rsidRPr="00B367B6">
        <w:rPr>
          <w:szCs w:val="24"/>
        </w:rPr>
        <w:t>Um die Transkription von Segmentierungsfehlern zu bereinigen, gehen Sie wie folgt vor:</w:t>
      </w:r>
    </w:p>
    <w:p w:rsidR="00B27872" w:rsidRPr="00B367B6" w:rsidRDefault="00B27872" w:rsidP="00B27872">
      <w:pPr>
        <w:pStyle w:val="Standard-BlockCharCharChar"/>
        <w:rPr>
          <w:szCs w:val="24"/>
        </w:rPr>
      </w:pPr>
    </w:p>
    <w:p w:rsidR="00B27872" w:rsidRPr="00B367B6" w:rsidRDefault="00B27872" w:rsidP="00B27872">
      <w:pPr>
        <w:pStyle w:val="Standard-BlockCharCharChar"/>
        <w:numPr>
          <w:ilvl w:val="0"/>
          <w:numId w:val="23"/>
        </w:numPr>
        <w:rPr>
          <w:szCs w:val="24"/>
        </w:rPr>
      </w:pPr>
      <w:r w:rsidRPr="00B367B6">
        <w:rPr>
          <w:szCs w:val="24"/>
        </w:rPr>
        <w:t>Markieren Sie den Fehler, den Sie bearbeiten wollen, indem Sie die entsprechende Zeile der Tabelle anklicken.</w:t>
      </w:r>
    </w:p>
    <w:p w:rsidR="00B27872" w:rsidRPr="00B367B6" w:rsidRDefault="00B27872" w:rsidP="00B27872">
      <w:pPr>
        <w:pStyle w:val="Standard-BlockCharCharChar"/>
        <w:numPr>
          <w:ilvl w:val="0"/>
          <w:numId w:val="23"/>
        </w:numPr>
        <w:rPr>
          <w:szCs w:val="24"/>
        </w:rPr>
      </w:pPr>
      <w:r w:rsidRPr="00B367B6">
        <w:rPr>
          <w:szCs w:val="24"/>
        </w:rPr>
        <w:t xml:space="preserve">Klicken Sie auf </w:t>
      </w:r>
      <w:r w:rsidR="00F70807">
        <w:rPr>
          <w:szCs w:val="24"/>
        </w:rPr>
        <w:t>„</w:t>
      </w:r>
      <w:r w:rsidRPr="0092300D">
        <w:rPr>
          <w:szCs w:val="24"/>
        </w:rPr>
        <w:t>Go to</w:t>
      </w:r>
      <w:r w:rsidR="00F70807">
        <w:rPr>
          <w:szCs w:val="24"/>
        </w:rPr>
        <w:t>“</w:t>
      </w:r>
      <w:r w:rsidRPr="00B367B6">
        <w:rPr>
          <w:szCs w:val="24"/>
        </w:rPr>
        <w:t>, um die Partitur an die Stelle zu bewegen, wo der Fehler aufgetreten ist.</w:t>
      </w:r>
    </w:p>
    <w:p w:rsidR="00B27872" w:rsidRPr="00B367B6" w:rsidRDefault="00B27872" w:rsidP="00B27872">
      <w:pPr>
        <w:pStyle w:val="Standard-BlockCharCharChar"/>
        <w:numPr>
          <w:ilvl w:val="0"/>
          <w:numId w:val="23"/>
        </w:numPr>
        <w:rPr>
          <w:szCs w:val="24"/>
        </w:rPr>
      </w:pPr>
      <w:r w:rsidRPr="00B367B6">
        <w:rPr>
          <w:szCs w:val="24"/>
        </w:rPr>
        <w:t>Beheben Sie den Fehler. Sie können den Dialog dabei geöffnet lassen.</w:t>
      </w:r>
    </w:p>
    <w:p w:rsidR="00B27872" w:rsidRPr="00B367B6" w:rsidRDefault="00B27872" w:rsidP="00B27872">
      <w:pPr>
        <w:pStyle w:val="Standard-BlockCharCharChar"/>
        <w:numPr>
          <w:ilvl w:val="0"/>
          <w:numId w:val="23"/>
        </w:numPr>
        <w:rPr>
          <w:szCs w:val="24"/>
        </w:rPr>
      </w:pPr>
      <w:r w:rsidRPr="00B367B6">
        <w:rPr>
          <w:szCs w:val="24"/>
        </w:rPr>
        <w:t xml:space="preserve">Klicken Sie auf </w:t>
      </w:r>
      <w:r w:rsidR="00F70807">
        <w:rPr>
          <w:szCs w:val="24"/>
        </w:rPr>
        <w:t>„</w:t>
      </w:r>
      <w:r w:rsidRPr="0092300D">
        <w:rPr>
          <w:szCs w:val="24"/>
        </w:rPr>
        <w:t>Refresh</w:t>
      </w:r>
      <w:r w:rsidR="00F70807">
        <w:rPr>
          <w:szCs w:val="24"/>
        </w:rPr>
        <w:t>“</w:t>
      </w:r>
      <w:r w:rsidRPr="00B367B6">
        <w:rPr>
          <w:szCs w:val="24"/>
        </w:rPr>
        <w:t>, um die noch verbleibenden Segmentierungsfehler anzuzeigen</w:t>
      </w:r>
    </w:p>
    <w:p w:rsidR="00B27872" w:rsidRPr="00B367B6" w:rsidRDefault="00B27872" w:rsidP="00B27872">
      <w:pPr>
        <w:pStyle w:val="Standard-BlockCharCharChar"/>
        <w:numPr>
          <w:ilvl w:val="0"/>
          <w:numId w:val="23"/>
        </w:numPr>
        <w:rPr>
          <w:szCs w:val="24"/>
        </w:rPr>
      </w:pPr>
      <w:r w:rsidRPr="00B367B6">
        <w:rPr>
          <w:szCs w:val="24"/>
        </w:rPr>
        <w:t>Wenn noch Segmentierungsfehler verbleiben, beginnen Sie wieder bei Schritt 1.</w:t>
      </w:r>
    </w:p>
    <w:p w:rsidR="00B27872" w:rsidRPr="00B367B6" w:rsidRDefault="00B27872" w:rsidP="00B27872">
      <w:pPr>
        <w:pStyle w:val="Standard-BlockCharCharChar"/>
        <w:numPr>
          <w:ilvl w:val="0"/>
          <w:numId w:val="23"/>
        </w:numPr>
        <w:rPr>
          <w:szCs w:val="24"/>
        </w:rPr>
      </w:pPr>
      <w:r w:rsidRPr="00B367B6">
        <w:rPr>
          <w:szCs w:val="24"/>
        </w:rPr>
        <w:t>Schließen Sie den Dialog, indem Sie auf das Kreuz in der rechten, oberen Ecke klicken.</w:t>
      </w:r>
    </w:p>
    <w:p w:rsidR="00B27872" w:rsidRPr="0022219F" w:rsidRDefault="00B27872" w:rsidP="0022219F">
      <w:pPr>
        <w:pStyle w:val="berschrift3"/>
      </w:pPr>
      <w:bookmarkStart w:id="371" w:name="_Toc398708181"/>
      <w:r w:rsidRPr="0022219F">
        <w:t>Transcription &gt; Export Segmented Transcription…</w:t>
      </w:r>
      <w:bookmarkEnd w:id="371"/>
    </w:p>
    <w:p w:rsidR="00B27872" w:rsidRPr="00B367B6" w:rsidRDefault="001441CB" w:rsidP="001441CB">
      <w:pPr>
        <w:rPr>
          <w:rFonts w:ascii="Times New Roman" w:hAnsi="Times New Roman"/>
          <w:sz w:val="24"/>
          <w:szCs w:val="24"/>
        </w:rPr>
      </w:pPr>
      <w:r w:rsidRPr="00B367B6">
        <w:rPr>
          <w:rFonts w:ascii="Times New Roman" w:hAnsi="Times New Roman"/>
          <w:sz w:val="24"/>
          <w:szCs w:val="24"/>
        </w:rPr>
        <w:t xml:space="preserve">Wendet den unter </w:t>
      </w:r>
      <w:r w:rsidRPr="0092300D">
        <w:rPr>
          <w:rStyle w:val="Menufunction"/>
        </w:rPr>
        <w:t>Ed</w:t>
      </w:r>
      <w:r w:rsidR="0092300D" w:rsidRPr="0092300D">
        <w:rPr>
          <w:rStyle w:val="Menufunction"/>
        </w:rPr>
        <w:t>it &gt; Preferences &gt; Segmentation</w:t>
      </w:r>
      <w:r w:rsidRPr="00B367B6">
        <w:rPr>
          <w:rFonts w:ascii="Times New Roman" w:hAnsi="Times New Roman"/>
          <w:sz w:val="24"/>
          <w:szCs w:val="24"/>
        </w:rPr>
        <w:t xml:space="preserve"> eingestellten Segmentierungsalg</w:t>
      </w:r>
      <w:r w:rsidRPr="00B367B6">
        <w:rPr>
          <w:rFonts w:ascii="Times New Roman" w:hAnsi="Times New Roman"/>
          <w:sz w:val="24"/>
          <w:szCs w:val="24"/>
        </w:rPr>
        <w:t>o</w:t>
      </w:r>
      <w:r w:rsidRPr="00B367B6">
        <w:rPr>
          <w:rFonts w:ascii="Times New Roman" w:hAnsi="Times New Roman"/>
          <w:sz w:val="24"/>
          <w:szCs w:val="24"/>
        </w:rPr>
        <w:t>rithmus auf die momentan geöffnete Transkription an. Wenn die Segmentierung fehlerfrei ve</w:t>
      </w:r>
      <w:r w:rsidRPr="00B367B6">
        <w:rPr>
          <w:rFonts w:ascii="Times New Roman" w:hAnsi="Times New Roman"/>
          <w:sz w:val="24"/>
          <w:szCs w:val="24"/>
        </w:rPr>
        <w:t>r</w:t>
      </w:r>
      <w:r w:rsidRPr="00B367B6">
        <w:rPr>
          <w:rFonts w:ascii="Times New Roman" w:hAnsi="Times New Roman"/>
          <w:sz w:val="24"/>
          <w:szCs w:val="24"/>
        </w:rPr>
        <w:t>läuft, wird ein Dateidialog zum Speichern der segmentierten Transkription angezeigt. Beachten Sie, dass segmentierte Transkriptionen nicht vom Partitur-Editor gelesen werden – sie dienen der Integr</w:t>
      </w:r>
      <w:r w:rsidRPr="00B367B6">
        <w:rPr>
          <w:rFonts w:ascii="Times New Roman" w:hAnsi="Times New Roman"/>
          <w:sz w:val="24"/>
          <w:szCs w:val="24"/>
        </w:rPr>
        <w:t>a</w:t>
      </w:r>
      <w:r w:rsidRPr="00B367B6">
        <w:rPr>
          <w:rFonts w:ascii="Times New Roman" w:hAnsi="Times New Roman"/>
          <w:sz w:val="24"/>
          <w:szCs w:val="24"/>
        </w:rPr>
        <w:t>tion in ein EXMARaLDA-Korpus und werden z.B. für die Arbeit mit EXAKT benötigt. Sie sol</w:t>
      </w:r>
      <w:r w:rsidRPr="00B367B6">
        <w:rPr>
          <w:rFonts w:ascii="Times New Roman" w:hAnsi="Times New Roman"/>
          <w:sz w:val="24"/>
          <w:szCs w:val="24"/>
        </w:rPr>
        <w:t>l</w:t>
      </w:r>
      <w:r w:rsidRPr="00B367B6">
        <w:rPr>
          <w:rFonts w:ascii="Times New Roman" w:hAnsi="Times New Roman"/>
          <w:sz w:val="24"/>
          <w:szCs w:val="24"/>
        </w:rPr>
        <w:t>ten daher in diesem Prozess nicht die vorhandene Basis-Transkription überschreiben, sondern der segmentierten Transkription einen eigenen Namen geben.</w:t>
      </w:r>
    </w:p>
    <w:p w:rsidR="001441CB" w:rsidRPr="00B367B6" w:rsidRDefault="001441CB" w:rsidP="001441CB">
      <w:pPr>
        <w:rPr>
          <w:rFonts w:ascii="Times New Roman" w:hAnsi="Times New Roman"/>
          <w:sz w:val="24"/>
          <w:szCs w:val="24"/>
        </w:rPr>
      </w:pPr>
      <w:r w:rsidRPr="00B367B6">
        <w:rPr>
          <w:rFonts w:ascii="Times New Roman" w:hAnsi="Times New Roman"/>
          <w:sz w:val="24"/>
          <w:szCs w:val="24"/>
        </w:rPr>
        <w:t>Wenn die Segmentierung fehlschlägt, wird folgender Dialog angezeigt:</w:t>
      </w:r>
    </w:p>
    <w:p w:rsidR="001441CB" w:rsidRPr="00B367B6" w:rsidRDefault="001441CB" w:rsidP="001441CB">
      <w:pPr>
        <w:rPr>
          <w:rFonts w:ascii="Times New Roman" w:hAnsi="Times New Roman"/>
          <w:sz w:val="24"/>
          <w:szCs w:val="24"/>
        </w:rPr>
      </w:pPr>
    </w:p>
    <w:p w:rsidR="001441CB" w:rsidRPr="00B367B6" w:rsidRDefault="00F17B16" w:rsidP="001441CB">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538B34D6" wp14:editId="1E76C731">
            <wp:extent cx="3924300" cy="1285875"/>
            <wp:effectExtent l="0" t="0" r="0" b="9525"/>
            <wp:docPr id="127" name="Bild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24300" cy="1285875"/>
                    </a:xfrm>
                    <a:prstGeom prst="rect">
                      <a:avLst/>
                    </a:prstGeom>
                    <a:noFill/>
                    <a:ln>
                      <a:noFill/>
                    </a:ln>
                  </pic:spPr>
                </pic:pic>
              </a:graphicData>
            </a:graphic>
          </wp:inline>
        </w:drawing>
      </w:r>
    </w:p>
    <w:p w:rsidR="001441CB" w:rsidRPr="00B367B6" w:rsidRDefault="001441CB" w:rsidP="001441CB">
      <w:pPr>
        <w:jc w:val="center"/>
        <w:rPr>
          <w:rFonts w:ascii="Times New Roman" w:hAnsi="Times New Roman"/>
          <w:sz w:val="24"/>
          <w:szCs w:val="24"/>
        </w:rPr>
      </w:pPr>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Klicken Sie auf </w:t>
      </w:r>
      <w:r w:rsidR="00F70807">
        <w:rPr>
          <w:rFonts w:ascii="Times New Roman" w:hAnsi="Times New Roman"/>
          <w:sz w:val="24"/>
          <w:szCs w:val="24"/>
        </w:rPr>
        <w:t>„</w:t>
      </w:r>
      <w:r w:rsidR="001441CB" w:rsidRPr="00B367B6">
        <w:rPr>
          <w:rFonts w:ascii="Times New Roman" w:hAnsi="Times New Roman"/>
          <w:sz w:val="24"/>
          <w:szCs w:val="24"/>
        </w:rPr>
        <w:t>OK</w:t>
      </w:r>
      <w:r w:rsidR="00F70807">
        <w:rPr>
          <w:rFonts w:ascii="Times New Roman" w:hAnsi="Times New Roman"/>
          <w:sz w:val="24"/>
          <w:szCs w:val="24"/>
        </w:rPr>
        <w:t>“</w:t>
      </w:r>
      <w:r w:rsidR="001441CB" w:rsidRPr="00B367B6">
        <w:rPr>
          <w:rFonts w:ascii="Times New Roman" w:hAnsi="Times New Roman"/>
          <w:sz w:val="24"/>
          <w:szCs w:val="24"/>
        </w:rPr>
        <w:t xml:space="preserve"> um den Dialog zum Bearbeiten von Segmentierungsfehlern (siehe </w:t>
      </w:r>
      <w:r w:rsidR="001441CB" w:rsidRPr="0092300D">
        <w:rPr>
          <w:rStyle w:val="Menufunction"/>
        </w:rPr>
        <w:t>Transcr</w:t>
      </w:r>
      <w:r w:rsidRPr="0092300D">
        <w:rPr>
          <w:rStyle w:val="Menufunction"/>
        </w:rPr>
        <w:t>iption &gt; Segmentation Errors...</w:t>
      </w:r>
      <w:r w:rsidR="001441CB" w:rsidRPr="00B367B6">
        <w:rPr>
          <w:rFonts w:ascii="Times New Roman" w:hAnsi="Times New Roman"/>
          <w:sz w:val="24"/>
          <w:szCs w:val="24"/>
        </w:rPr>
        <w:t>) angezeigt zu bekommen.</w:t>
      </w:r>
    </w:p>
    <w:p w:rsidR="001441CB" w:rsidRPr="00355B2A" w:rsidRDefault="001441CB" w:rsidP="001441CB">
      <w:pPr>
        <w:rPr>
          <w:rFonts w:ascii="Times New Roman" w:hAnsi="Times New Roman"/>
        </w:rPr>
      </w:pPr>
    </w:p>
    <w:p w:rsidR="001441CB" w:rsidRPr="0022219F" w:rsidRDefault="001441CB" w:rsidP="0022219F">
      <w:pPr>
        <w:pStyle w:val="berschrift3"/>
      </w:pPr>
      <w:bookmarkStart w:id="372" w:name="_Toc398708182"/>
      <w:r w:rsidRPr="0022219F">
        <w:t>Transcription &gt; Count Segments…</w:t>
      </w:r>
      <w:bookmarkEnd w:id="372"/>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Wendet den unter </w:t>
      </w:r>
      <w:r w:rsidR="001441CB" w:rsidRPr="0092300D">
        <w:rPr>
          <w:rStyle w:val="Menufunction"/>
        </w:rPr>
        <w:t>Ed</w:t>
      </w:r>
      <w:r w:rsidRPr="0092300D">
        <w:rPr>
          <w:rStyle w:val="Menufunction"/>
        </w:rPr>
        <w:t>it &gt; Preferences &gt; Segmentation</w:t>
      </w:r>
      <w:r>
        <w:rPr>
          <w:rFonts w:ascii="Times New Roman" w:hAnsi="Times New Roman"/>
          <w:sz w:val="24"/>
          <w:szCs w:val="24"/>
        </w:rPr>
        <w:t xml:space="preserve"> </w:t>
      </w:r>
      <w:r w:rsidR="001441CB" w:rsidRPr="00B367B6">
        <w:rPr>
          <w:rFonts w:ascii="Times New Roman" w:hAnsi="Times New Roman"/>
          <w:sz w:val="24"/>
          <w:szCs w:val="24"/>
        </w:rPr>
        <w:t>eingestellten Segmentierungsalg</w:t>
      </w:r>
      <w:r w:rsidR="001441CB" w:rsidRPr="00B367B6">
        <w:rPr>
          <w:rFonts w:ascii="Times New Roman" w:hAnsi="Times New Roman"/>
          <w:sz w:val="24"/>
          <w:szCs w:val="24"/>
        </w:rPr>
        <w:t>o</w:t>
      </w:r>
      <w:r w:rsidR="001441CB" w:rsidRPr="00B367B6">
        <w:rPr>
          <w:rFonts w:ascii="Times New Roman" w:hAnsi="Times New Roman"/>
          <w:sz w:val="24"/>
          <w:szCs w:val="24"/>
        </w:rPr>
        <w:t>rithmus auf die momentan geöffnete Transkription an. Wenn die Segmentierung fehlerfrei ve</w:t>
      </w:r>
      <w:r w:rsidR="001441CB" w:rsidRPr="00B367B6">
        <w:rPr>
          <w:rFonts w:ascii="Times New Roman" w:hAnsi="Times New Roman"/>
          <w:sz w:val="24"/>
          <w:szCs w:val="24"/>
        </w:rPr>
        <w:t>r</w:t>
      </w:r>
      <w:r w:rsidR="001441CB" w:rsidRPr="00B367B6">
        <w:rPr>
          <w:rFonts w:ascii="Times New Roman" w:hAnsi="Times New Roman"/>
          <w:sz w:val="24"/>
          <w:szCs w:val="24"/>
        </w:rPr>
        <w:t>läuft, wird ein Dialog angezeigt, in dem verschiedene Einheiten der Transkription (welche das sind, hängt vom Segmentierungsalgorithmus ab) in einer Tabelle ausgezählt werden:</w:t>
      </w:r>
    </w:p>
    <w:p w:rsidR="001441CB" w:rsidRPr="00B367B6" w:rsidRDefault="001441CB" w:rsidP="001441CB">
      <w:pPr>
        <w:rPr>
          <w:rFonts w:ascii="Times New Roman" w:hAnsi="Times New Roman"/>
          <w:sz w:val="24"/>
          <w:szCs w:val="24"/>
        </w:rPr>
      </w:pPr>
    </w:p>
    <w:p w:rsidR="001441CB" w:rsidRPr="00355B2A" w:rsidRDefault="00F17B16" w:rsidP="001441CB">
      <w:pPr>
        <w:jc w:val="center"/>
        <w:rPr>
          <w:rFonts w:ascii="Times New Roman" w:hAnsi="Times New Roman"/>
        </w:rPr>
      </w:pPr>
      <w:r w:rsidRPr="00B367B6">
        <w:rPr>
          <w:rFonts w:ascii="Times New Roman" w:hAnsi="Times New Roman"/>
          <w:noProof/>
          <w:sz w:val="24"/>
          <w:szCs w:val="24"/>
        </w:rPr>
        <w:lastRenderedPageBreak/>
        <w:drawing>
          <wp:inline distT="0" distB="0" distL="0" distR="0" wp14:anchorId="4DC46749" wp14:editId="02BB361D">
            <wp:extent cx="2895600" cy="2695575"/>
            <wp:effectExtent l="0" t="0" r="0" b="9525"/>
            <wp:docPr id="128" name="Bild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95600" cy="2695575"/>
                    </a:xfrm>
                    <a:prstGeom prst="rect">
                      <a:avLst/>
                    </a:prstGeom>
                    <a:noFill/>
                    <a:ln>
                      <a:noFill/>
                    </a:ln>
                  </pic:spPr>
                </pic:pic>
              </a:graphicData>
            </a:graphic>
          </wp:inline>
        </w:drawing>
      </w:r>
    </w:p>
    <w:p w:rsidR="001441CB" w:rsidRPr="00355B2A" w:rsidRDefault="001441CB" w:rsidP="001441CB">
      <w:pPr>
        <w:rPr>
          <w:rFonts w:ascii="Times New Roman" w:hAnsi="Times New Roman"/>
        </w:rPr>
      </w:pPr>
    </w:p>
    <w:p w:rsidR="001441CB" w:rsidRPr="00B367B6" w:rsidRDefault="001441CB" w:rsidP="001441CB">
      <w:pPr>
        <w:rPr>
          <w:rFonts w:ascii="Times New Roman" w:hAnsi="Times New Roman"/>
          <w:sz w:val="24"/>
          <w:szCs w:val="24"/>
        </w:rPr>
      </w:pPr>
      <w:r w:rsidRPr="00B367B6">
        <w:rPr>
          <w:rFonts w:ascii="Times New Roman" w:hAnsi="Times New Roman"/>
          <w:sz w:val="24"/>
          <w:szCs w:val="24"/>
        </w:rPr>
        <w:t>Wenn die Segmentierung fehlschlägt, wird folgender Dialog angezeigt:</w:t>
      </w:r>
    </w:p>
    <w:p w:rsidR="001441CB" w:rsidRPr="00B367B6" w:rsidRDefault="001441CB" w:rsidP="001441CB">
      <w:pPr>
        <w:rPr>
          <w:rFonts w:ascii="Times New Roman" w:hAnsi="Times New Roman"/>
          <w:sz w:val="24"/>
          <w:szCs w:val="24"/>
        </w:rPr>
      </w:pPr>
    </w:p>
    <w:p w:rsidR="001441CB" w:rsidRPr="00B367B6" w:rsidRDefault="00F17B16" w:rsidP="001441CB">
      <w:pPr>
        <w:jc w:val="center"/>
        <w:rPr>
          <w:rFonts w:ascii="Times New Roman" w:hAnsi="Times New Roman"/>
          <w:sz w:val="24"/>
          <w:szCs w:val="24"/>
        </w:rPr>
      </w:pPr>
      <w:r w:rsidRPr="00B367B6">
        <w:rPr>
          <w:rFonts w:ascii="Times New Roman" w:hAnsi="Times New Roman"/>
          <w:noProof/>
          <w:sz w:val="24"/>
          <w:szCs w:val="24"/>
        </w:rPr>
        <w:drawing>
          <wp:inline distT="0" distB="0" distL="0" distR="0" wp14:anchorId="63179ACC" wp14:editId="1B9A8105">
            <wp:extent cx="3381375" cy="1104900"/>
            <wp:effectExtent l="0" t="0" r="9525" b="0"/>
            <wp:docPr id="129" name="Bild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81375" cy="1104900"/>
                    </a:xfrm>
                    <a:prstGeom prst="rect">
                      <a:avLst/>
                    </a:prstGeom>
                    <a:noFill/>
                    <a:ln>
                      <a:noFill/>
                    </a:ln>
                  </pic:spPr>
                </pic:pic>
              </a:graphicData>
            </a:graphic>
          </wp:inline>
        </w:drawing>
      </w:r>
    </w:p>
    <w:p w:rsidR="001441CB" w:rsidRPr="00B367B6" w:rsidRDefault="001441CB" w:rsidP="001441CB">
      <w:pPr>
        <w:jc w:val="center"/>
        <w:rPr>
          <w:rFonts w:ascii="Times New Roman" w:hAnsi="Times New Roman"/>
          <w:sz w:val="24"/>
          <w:szCs w:val="24"/>
        </w:rPr>
      </w:pPr>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Klicken Sie auf </w:t>
      </w:r>
      <w:r w:rsidR="00F70807">
        <w:rPr>
          <w:rFonts w:ascii="Times New Roman" w:hAnsi="Times New Roman"/>
          <w:sz w:val="24"/>
          <w:szCs w:val="24"/>
        </w:rPr>
        <w:t>„</w:t>
      </w:r>
      <w:r w:rsidR="001441CB" w:rsidRPr="00B367B6">
        <w:rPr>
          <w:rFonts w:ascii="Times New Roman" w:hAnsi="Times New Roman"/>
          <w:sz w:val="24"/>
          <w:szCs w:val="24"/>
        </w:rPr>
        <w:t>OK</w:t>
      </w:r>
      <w:r w:rsidR="00F70807">
        <w:rPr>
          <w:rFonts w:ascii="Times New Roman" w:hAnsi="Times New Roman"/>
          <w:sz w:val="24"/>
          <w:szCs w:val="24"/>
        </w:rPr>
        <w:t>“</w:t>
      </w:r>
      <w:r w:rsidR="001441CB" w:rsidRPr="00B367B6">
        <w:rPr>
          <w:rFonts w:ascii="Times New Roman" w:hAnsi="Times New Roman"/>
          <w:sz w:val="24"/>
          <w:szCs w:val="24"/>
        </w:rPr>
        <w:t xml:space="preserve"> um den Dialog zum Bearbeiten von Segmentierungsfehlern (siehe </w:t>
      </w:r>
      <w:r w:rsidR="001441CB" w:rsidRPr="0092300D">
        <w:rPr>
          <w:rStyle w:val="Menufunction"/>
        </w:rPr>
        <w:t>Transcr</w:t>
      </w:r>
      <w:r w:rsidRPr="0092300D">
        <w:rPr>
          <w:rStyle w:val="Menufunction"/>
        </w:rPr>
        <w:t>iption &gt; Segmentation Errors...</w:t>
      </w:r>
      <w:r w:rsidR="001441CB" w:rsidRPr="00B367B6">
        <w:rPr>
          <w:rFonts w:ascii="Times New Roman" w:hAnsi="Times New Roman"/>
          <w:sz w:val="24"/>
          <w:szCs w:val="24"/>
        </w:rPr>
        <w:t>) angezeigt zu bekommen.</w:t>
      </w:r>
    </w:p>
    <w:p w:rsidR="001441CB" w:rsidRPr="00355B2A" w:rsidRDefault="001441CB" w:rsidP="001441CB">
      <w:pPr>
        <w:rPr>
          <w:rFonts w:ascii="Times New Roman" w:hAnsi="Times New Roman"/>
        </w:rPr>
      </w:pPr>
    </w:p>
    <w:p w:rsidR="001441CB" w:rsidRPr="0022219F" w:rsidRDefault="001441CB" w:rsidP="0022219F">
      <w:pPr>
        <w:pStyle w:val="berschrift3"/>
      </w:pPr>
      <w:bookmarkStart w:id="373" w:name="_Toc398708183"/>
      <w:r w:rsidRPr="0022219F">
        <w:t>Transcription &gt; Word list…</w:t>
      </w:r>
      <w:bookmarkEnd w:id="373"/>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Wendet den unter </w:t>
      </w:r>
      <w:r w:rsidR="00423FBA" w:rsidRPr="0092300D">
        <w:rPr>
          <w:rStyle w:val="Menufunction"/>
        </w:rPr>
        <w:t>Edit &gt; Preferences &gt; Segmentation</w:t>
      </w:r>
      <w:r w:rsidR="00423FBA" w:rsidRPr="00B367B6">
        <w:rPr>
          <w:rFonts w:ascii="Times New Roman" w:hAnsi="Times New Roman"/>
          <w:sz w:val="24"/>
          <w:szCs w:val="24"/>
        </w:rPr>
        <w:t xml:space="preserve"> eingestellten Segmentierungsalg</w:t>
      </w:r>
      <w:r w:rsidR="00423FBA" w:rsidRPr="00B367B6">
        <w:rPr>
          <w:rFonts w:ascii="Times New Roman" w:hAnsi="Times New Roman"/>
          <w:sz w:val="24"/>
          <w:szCs w:val="24"/>
        </w:rPr>
        <w:t>o</w:t>
      </w:r>
      <w:r w:rsidR="00423FBA" w:rsidRPr="00B367B6">
        <w:rPr>
          <w:rFonts w:ascii="Times New Roman" w:hAnsi="Times New Roman"/>
          <w:sz w:val="24"/>
          <w:szCs w:val="24"/>
        </w:rPr>
        <w:t>rithmus auf die momentan geöffnete Transkription an. Wenn die Segmentierung fehlerfrei ve</w:t>
      </w:r>
      <w:r w:rsidR="00423FBA" w:rsidRPr="00B367B6">
        <w:rPr>
          <w:rFonts w:ascii="Times New Roman" w:hAnsi="Times New Roman"/>
          <w:sz w:val="24"/>
          <w:szCs w:val="24"/>
        </w:rPr>
        <w:t>r</w:t>
      </w:r>
      <w:r w:rsidR="00423FBA" w:rsidRPr="00B367B6">
        <w:rPr>
          <w:rFonts w:ascii="Times New Roman" w:hAnsi="Times New Roman"/>
          <w:sz w:val="24"/>
          <w:szCs w:val="24"/>
        </w:rPr>
        <w:t>läuft, wird ein Dialog angezeigt, der alle als Wörter segmentierten Einheiten in einer Liste a</w:t>
      </w:r>
      <w:r w:rsidR="00423FBA" w:rsidRPr="00B367B6">
        <w:rPr>
          <w:rFonts w:ascii="Times New Roman" w:hAnsi="Times New Roman"/>
          <w:sz w:val="24"/>
          <w:szCs w:val="24"/>
        </w:rPr>
        <w:t>n</w:t>
      </w:r>
      <w:r w:rsidR="00423FBA" w:rsidRPr="00B367B6">
        <w:rPr>
          <w:rFonts w:ascii="Times New Roman" w:hAnsi="Times New Roman"/>
          <w:sz w:val="24"/>
          <w:szCs w:val="24"/>
        </w:rPr>
        <w:t>zeigt:</w:t>
      </w:r>
    </w:p>
    <w:p w:rsidR="00423FBA" w:rsidRPr="00B367B6" w:rsidRDefault="00423FBA" w:rsidP="001441CB">
      <w:pPr>
        <w:rPr>
          <w:rFonts w:ascii="Times New Roman" w:hAnsi="Times New Roman"/>
          <w:sz w:val="24"/>
          <w:szCs w:val="24"/>
        </w:rPr>
      </w:pPr>
    </w:p>
    <w:p w:rsidR="00423FBA" w:rsidRPr="00355B2A" w:rsidRDefault="00F17B16" w:rsidP="00647FBF">
      <w:pPr>
        <w:jc w:val="center"/>
        <w:rPr>
          <w:rFonts w:ascii="Times New Roman" w:hAnsi="Times New Roman"/>
        </w:rPr>
      </w:pPr>
      <w:r w:rsidRPr="00355B2A">
        <w:rPr>
          <w:rFonts w:ascii="Times New Roman" w:hAnsi="Times New Roman"/>
          <w:noProof/>
        </w:rPr>
        <w:lastRenderedPageBreak/>
        <w:drawing>
          <wp:inline distT="0" distB="0" distL="0" distR="0" wp14:anchorId="11545F6E" wp14:editId="6CDDC4CB">
            <wp:extent cx="1666875" cy="3981450"/>
            <wp:effectExtent l="0" t="0" r="9525" b="0"/>
            <wp:docPr id="130" name="Bild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666875" cy="3981450"/>
                    </a:xfrm>
                    <a:prstGeom prst="rect">
                      <a:avLst/>
                    </a:prstGeom>
                    <a:noFill/>
                    <a:ln>
                      <a:noFill/>
                    </a:ln>
                  </pic:spPr>
                </pic:pic>
              </a:graphicData>
            </a:graphic>
          </wp:inline>
        </w:drawing>
      </w:r>
    </w:p>
    <w:p w:rsidR="00423FBA" w:rsidRPr="00355B2A" w:rsidRDefault="00423FBA" w:rsidP="001441CB">
      <w:pPr>
        <w:rPr>
          <w:rFonts w:ascii="Times New Roman" w:hAnsi="Times New Roman"/>
        </w:rPr>
      </w:pPr>
    </w:p>
    <w:p w:rsidR="00B445B1" w:rsidRPr="003A6CBC" w:rsidRDefault="00B445B1" w:rsidP="001441CB">
      <w:pPr>
        <w:rPr>
          <w:rFonts w:ascii="Times New Roman" w:hAnsi="Times New Roman"/>
          <w:sz w:val="24"/>
          <w:szCs w:val="24"/>
        </w:rPr>
      </w:pPr>
      <w:r w:rsidRPr="003A6CBC">
        <w:rPr>
          <w:rFonts w:ascii="Times New Roman" w:hAnsi="Times New Roman"/>
          <w:sz w:val="24"/>
          <w:szCs w:val="24"/>
        </w:rPr>
        <w:t>Klicken Sie auf die Tab</w:t>
      </w:r>
      <w:r w:rsidR="0092300D">
        <w:rPr>
          <w:rFonts w:ascii="Times New Roman" w:hAnsi="Times New Roman"/>
          <w:sz w:val="24"/>
          <w:szCs w:val="24"/>
        </w:rPr>
        <w:t xml:space="preserve">ellenüberschriften </w:t>
      </w:r>
      <w:r w:rsidR="00F70807">
        <w:rPr>
          <w:rFonts w:ascii="Times New Roman" w:hAnsi="Times New Roman"/>
          <w:sz w:val="24"/>
          <w:szCs w:val="24"/>
        </w:rPr>
        <w:t>„</w:t>
      </w:r>
      <w:r w:rsidRPr="003A6CBC">
        <w:rPr>
          <w:rFonts w:ascii="Times New Roman" w:hAnsi="Times New Roman"/>
          <w:sz w:val="24"/>
          <w:szCs w:val="24"/>
        </w:rPr>
        <w:t>Word</w:t>
      </w:r>
      <w:r w:rsidR="00F70807">
        <w:rPr>
          <w:rFonts w:ascii="Times New Roman" w:hAnsi="Times New Roman"/>
          <w:sz w:val="24"/>
          <w:szCs w:val="24"/>
        </w:rPr>
        <w:t>“</w:t>
      </w:r>
      <w:r w:rsidRPr="003A6CBC">
        <w:rPr>
          <w:rFonts w:ascii="Times New Roman" w:hAnsi="Times New Roman"/>
          <w:sz w:val="24"/>
          <w:szCs w:val="24"/>
        </w:rPr>
        <w:t xml:space="preserve"> oder </w:t>
      </w:r>
      <w:r w:rsidR="00F70807">
        <w:rPr>
          <w:rFonts w:ascii="Times New Roman" w:hAnsi="Times New Roman"/>
          <w:sz w:val="24"/>
          <w:szCs w:val="24"/>
        </w:rPr>
        <w:t>„</w:t>
      </w:r>
      <w:r w:rsidRPr="003A6CBC">
        <w:rPr>
          <w:rFonts w:ascii="Times New Roman" w:hAnsi="Times New Roman"/>
          <w:sz w:val="24"/>
          <w:szCs w:val="24"/>
        </w:rPr>
        <w:t>Speaker</w:t>
      </w:r>
      <w:r w:rsidR="00F70807">
        <w:rPr>
          <w:rFonts w:ascii="Times New Roman" w:hAnsi="Times New Roman"/>
          <w:sz w:val="24"/>
          <w:szCs w:val="24"/>
        </w:rPr>
        <w:t>“</w:t>
      </w:r>
      <w:r w:rsidRPr="003A6CBC">
        <w:rPr>
          <w:rFonts w:ascii="Times New Roman" w:hAnsi="Times New Roman"/>
          <w:sz w:val="24"/>
          <w:szCs w:val="24"/>
        </w:rPr>
        <w:t xml:space="preserve"> um die Liste alphabetisch nach Wörtern bzw. nach Sprechern zu sortieren. Über den Button </w:t>
      </w:r>
      <w:r w:rsidR="00F70807">
        <w:rPr>
          <w:rFonts w:ascii="Times New Roman" w:hAnsi="Times New Roman"/>
          <w:sz w:val="24"/>
          <w:szCs w:val="24"/>
        </w:rPr>
        <w:t>„</w:t>
      </w:r>
      <w:r w:rsidRPr="003A6CBC">
        <w:rPr>
          <w:rFonts w:ascii="Times New Roman" w:hAnsi="Times New Roman"/>
          <w:sz w:val="24"/>
          <w:szCs w:val="24"/>
        </w:rPr>
        <w:t>Save as...</w:t>
      </w:r>
      <w:r w:rsidR="00F70807">
        <w:rPr>
          <w:rFonts w:ascii="Times New Roman" w:hAnsi="Times New Roman"/>
          <w:sz w:val="24"/>
          <w:szCs w:val="24"/>
        </w:rPr>
        <w:t>“</w:t>
      </w:r>
      <w:r w:rsidRPr="003A6CBC">
        <w:rPr>
          <w:rFonts w:ascii="Times New Roman" w:hAnsi="Times New Roman"/>
          <w:sz w:val="24"/>
          <w:szCs w:val="24"/>
        </w:rPr>
        <w:t xml:space="preserve"> können Sie die Wortli</w:t>
      </w:r>
      <w:r w:rsidRPr="003A6CBC">
        <w:rPr>
          <w:rFonts w:ascii="Times New Roman" w:hAnsi="Times New Roman"/>
          <w:sz w:val="24"/>
          <w:szCs w:val="24"/>
        </w:rPr>
        <w:t>s</w:t>
      </w:r>
      <w:r w:rsidRPr="003A6CBC">
        <w:rPr>
          <w:rFonts w:ascii="Times New Roman" w:hAnsi="Times New Roman"/>
          <w:sz w:val="24"/>
          <w:szCs w:val="24"/>
        </w:rPr>
        <w:t>te als HTML-Datei speichern. Dabei haben Sie zwei Optionen:</w:t>
      </w:r>
    </w:p>
    <w:p w:rsidR="00B445B1" w:rsidRPr="003A6CBC" w:rsidRDefault="00B445B1" w:rsidP="001441CB">
      <w:pPr>
        <w:rPr>
          <w:rFonts w:ascii="Times New Roman" w:hAnsi="Times New Roman"/>
          <w:sz w:val="24"/>
          <w:szCs w:val="24"/>
        </w:rPr>
      </w:pPr>
    </w:p>
    <w:p w:rsidR="00B445B1" w:rsidRPr="003A6CBC" w:rsidRDefault="00F17B16" w:rsidP="001441CB">
      <w:pPr>
        <w:rPr>
          <w:rFonts w:ascii="Times New Roman" w:hAnsi="Times New Roman"/>
          <w:sz w:val="24"/>
          <w:szCs w:val="24"/>
        </w:rPr>
      </w:pPr>
      <w:r w:rsidRPr="003A6CBC">
        <w:rPr>
          <w:rFonts w:ascii="Times New Roman" w:hAnsi="Times New Roman"/>
          <w:noProof/>
          <w:sz w:val="24"/>
          <w:szCs w:val="24"/>
        </w:rPr>
        <w:drawing>
          <wp:inline distT="0" distB="0" distL="0" distR="0" wp14:anchorId="12D384AD" wp14:editId="5795AE19">
            <wp:extent cx="2809875" cy="609600"/>
            <wp:effectExtent l="0" t="0" r="9525" b="0"/>
            <wp:docPr id="131"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9875" cy="609600"/>
                    </a:xfrm>
                    <a:prstGeom prst="rect">
                      <a:avLst/>
                    </a:prstGeom>
                    <a:noFill/>
                    <a:ln>
                      <a:noFill/>
                    </a:ln>
                  </pic:spPr>
                </pic:pic>
              </a:graphicData>
            </a:graphic>
          </wp:inline>
        </w:drawing>
      </w:r>
    </w:p>
    <w:p w:rsidR="00B445B1" w:rsidRPr="003A6CBC" w:rsidRDefault="00B445B1" w:rsidP="001441CB">
      <w:pPr>
        <w:rPr>
          <w:rFonts w:ascii="Times New Roman" w:hAnsi="Times New Roman"/>
          <w:sz w:val="24"/>
          <w:szCs w:val="24"/>
        </w:rPr>
      </w:pPr>
    </w:p>
    <w:p w:rsidR="00B445B1" w:rsidRPr="003A6CBC" w:rsidRDefault="00F70807" w:rsidP="001441CB">
      <w:pPr>
        <w:rPr>
          <w:rFonts w:ascii="Times New Roman" w:hAnsi="Times New Roman"/>
          <w:sz w:val="24"/>
          <w:szCs w:val="24"/>
        </w:rPr>
      </w:pPr>
      <w:r>
        <w:rPr>
          <w:rFonts w:ascii="Times New Roman" w:hAnsi="Times New Roman"/>
          <w:sz w:val="24"/>
          <w:szCs w:val="24"/>
        </w:rPr>
        <w:t>„</w:t>
      </w:r>
      <w:r w:rsidR="00B445B1" w:rsidRPr="003A6CBC">
        <w:rPr>
          <w:rFonts w:ascii="Times New Roman" w:hAnsi="Times New Roman"/>
          <w:sz w:val="24"/>
          <w:szCs w:val="24"/>
        </w:rPr>
        <w:t>Simple word list (HTML)</w:t>
      </w:r>
      <w:r>
        <w:rPr>
          <w:rFonts w:ascii="Times New Roman" w:hAnsi="Times New Roman"/>
          <w:sz w:val="24"/>
          <w:szCs w:val="24"/>
        </w:rPr>
        <w:t>“</w:t>
      </w:r>
      <w:r w:rsidR="00B445B1" w:rsidRPr="003A6CBC">
        <w:rPr>
          <w:rFonts w:ascii="Times New Roman" w:hAnsi="Times New Roman"/>
          <w:sz w:val="24"/>
          <w:szCs w:val="24"/>
        </w:rPr>
        <w:t xml:space="preserve"> speichert die Wortliste als einfache alphabetisch geordnete Wortli</w:t>
      </w:r>
      <w:r w:rsidR="00B445B1" w:rsidRPr="003A6CBC">
        <w:rPr>
          <w:rFonts w:ascii="Times New Roman" w:hAnsi="Times New Roman"/>
          <w:sz w:val="24"/>
          <w:szCs w:val="24"/>
        </w:rPr>
        <w:t>s</w:t>
      </w:r>
      <w:r>
        <w:rPr>
          <w:rFonts w:ascii="Times New Roman" w:hAnsi="Times New Roman"/>
          <w:sz w:val="24"/>
          <w:szCs w:val="24"/>
        </w:rPr>
        <w:t>te. „Word list by speaker (HTML)“</w:t>
      </w:r>
      <w:r w:rsidR="00B445B1" w:rsidRPr="003A6CBC">
        <w:rPr>
          <w:rFonts w:ascii="Times New Roman" w:hAnsi="Times New Roman"/>
          <w:sz w:val="24"/>
          <w:szCs w:val="24"/>
        </w:rPr>
        <w:t xml:space="preserve"> sortiert die Wortliste zunächst nach Sprechern, dann alph</w:t>
      </w:r>
      <w:r w:rsidR="00B445B1" w:rsidRPr="003A6CBC">
        <w:rPr>
          <w:rFonts w:ascii="Times New Roman" w:hAnsi="Times New Roman"/>
          <w:sz w:val="24"/>
          <w:szCs w:val="24"/>
        </w:rPr>
        <w:t>a</w:t>
      </w:r>
      <w:r w:rsidR="00B445B1" w:rsidRPr="003A6CBC">
        <w:rPr>
          <w:rFonts w:ascii="Times New Roman" w:hAnsi="Times New Roman"/>
          <w:sz w:val="24"/>
          <w:szCs w:val="24"/>
        </w:rPr>
        <w:t>betisch.</w:t>
      </w:r>
    </w:p>
    <w:p w:rsidR="00B445B1" w:rsidRPr="003A6CBC" w:rsidRDefault="00B445B1" w:rsidP="001441CB">
      <w:pPr>
        <w:rPr>
          <w:rFonts w:ascii="Times New Roman" w:hAnsi="Times New Roman"/>
          <w:sz w:val="24"/>
          <w:szCs w:val="24"/>
        </w:rPr>
      </w:pPr>
    </w:p>
    <w:p w:rsidR="00B445B1" w:rsidRPr="00355B2A" w:rsidRDefault="00B445B1" w:rsidP="001441CB">
      <w:pPr>
        <w:rPr>
          <w:rFonts w:ascii="Times New Roman" w:hAnsi="Times New Roman"/>
        </w:rPr>
      </w:pPr>
      <w:r w:rsidRPr="00355B2A">
        <w:rPr>
          <w:rFonts w:ascii="Times New Roman" w:hAnsi="Times New Roman"/>
        </w:rPr>
        <w:tab/>
      </w:r>
      <w:r w:rsidR="00F17B16" w:rsidRPr="00355B2A">
        <w:rPr>
          <w:rFonts w:ascii="Times New Roman" w:hAnsi="Times New Roman"/>
          <w:noProof/>
        </w:rPr>
        <w:drawing>
          <wp:inline distT="0" distB="0" distL="0" distR="0" wp14:anchorId="2444D957" wp14:editId="0052936F">
            <wp:extent cx="561975" cy="1781175"/>
            <wp:effectExtent l="0" t="0" r="9525" b="9525"/>
            <wp:docPr id="132"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1975" cy="1781175"/>
                    </a:xfrm>
                    <a:prstGeom prst="rect">
                      <a:avLst/>
                    </a:prstGeom>
                    <a:noFill/>
                    <a:ln>
                      <a:noFill/>
                    </a:ln>
                  </pic:spPr>
                </pic:pic>
              </a:graphicData>
            </a:graphic>
          </wp:inline>
        </w:drawing>
      </w:r>
      <w:r w:rsidRPr="00355B2A">
        <w:rPr>
          <w:rFonts w:ascii="Times New Roman" w:hAnsi="Times New Roman"/>
        </w:rPr>
        <w:t xml:space="preserve">   </w:t>
      </w:r>
      <w:r w:rsidRPr="00355B2A">
        <w:rPr>
          <w:rFonts w:ascii="Times New Roman" w:hAnsi="Times New Roman"/>
        </w:rPr>
        <w:tab/>
      </w:r>
      <w:r w:rsidRPr="00355B2A">
        <w:rPr>
          <w:rFonts w:ascii="Times New Roman" w:hAnsi="Times New Roman"/>
        </w:rPr>
        <w:tab/>
      </w:r>
      <w:r w:rsidRPr="00355B2A">
        <w:rPr>
          <w:rFonts w:ascii="Times New Roman" w:hAnsi="Times New Roman"/>
        </w:rPr>
        <w:tab/>
      </w:r>
      <w:r w:rsidRPr="00355B2A">
        <w:rPr>
          <w:rFonts w:ascii="Times New Roman" w:hAnsi="Times New Roman"/>
        </w:rPr>
        <w:tab/>
      </w:r>
      <w:r w:rsidRPr="00355B2A">
        <w:rPr>
          <w:rFonts w:ascii="Times New Roman" w:hAnsi="Times New Roman"/>
        </w:rPr>
        <w:tab/>
      </w:r>
      <w:r w:rsidR="00F17B16" w:rsidRPr="00355B2A">
        <w:rPr>
          <w:rFonts w:ascii="Times New Roman" w:hAnsi="Times New Roman"/>
          <w:noProof/>
        </w:rPr>
        <w:drawing>
          <wp:inline distT="0" distB="0" distL="0" distR="0" wp14:anchorId="7AEEBEF8" wp14:editId="34213266">
            <wp:extent cx="1257300" cy="1304925"/>
            <wp:effectExtent l="0" t="0" r="0" b="9525"/>
            <wp:docPr id="133"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257300" cy="1304925"/>
                    </a:xfrm>
                    <a:prstGeom prst="rect">
                      <a:avLst/>
                    </a:prstGeom>
                    <a:noFill/>
                    <a:ln>
                      <a:noFill/>
                    </a:ln>
                  </pic:spPr>
                </pic:pic>
              </a:graphicData>
            </a:graphic>
          </wp:inline>
        </w:drawing>
      </w:r>
      <w:r w:rsidR="00F17B16" w:rsidRPr="00355B2A">
        <w:rPr>
          <w:rFonts w:ascii="Times New Roman" w:hAnsi="Times New Roman"/>
          <w:noProof/>
        </w:rPr>
        <w:drawing>
          <wp:inline distT="0" distB="0" distL="0" distR="0" wp14:anchorId="7897301E" wp14:editId="5B1DF086">
            <wp:extent cx="1019175" cy="1743075"/>
            <wp:effectExtent l="0" t="0" r="9525" b="9525"/>
            <wp:docPr id="134" name="Bild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019175" cy="1743075"/>
                    </a:xfrm>
                    <a:prstGeom prst="rect">
                      <a:avLst/>
                    </a:prstGeom>
                    <a:noFill/>
                    <a:ln>
                      <a:noFill/>
                    </a:ln>
                  </pic:spPr>
                </pic:pic>
              </a:graphicData>
            </a:graphic>
          </wp:inline>
        </w:drawing>
      </w:r>
    </w:p>
    <w:p w:rsidR="00681ADD" w:rsidRPr="0022219F" w:rsidRDefault="008A1DF2" w:rsidP="0022219F">
      <w:pPr>
        <w:pStyle w:val="berschrift3"/>
      </w:pPr>
      <w:r w:rsidRPr="0022219F">
        <w:br w:type="page"/>
      </w:r>
      <w:bookmarkStart w:id="374" w:name="_Toc398708184"/>
      <w:r w:rsidR="00681ADD" w:rsidRPr="0022219F">
        <w:lastRenderedPageBreak/>
        <w:t>Transcription &gt; Insert Utterance Numbers</w:t>
      </w:r>
      <w:bookmarkEnd w:id="374"/>
    </w:p>
    <w:p w:rsidR="00681ADD" w:rsidRPr="00B90DBA" w:rsidRDefault="00681ADD" w:rsidP="00681ADD">
      <w:pPr>
        <w:rPr>
          <w:rFonts w:ascii="Times New Roman" w:hAnsi="Times New Roman"/>
          <w:sz w:val="24"/>
          <w:szCs w:val="24"/>
        </w:rPr>
      </w:pPr>
      <w:r w:rsidRPr="00B90DBA">
        <w:rPr>
          <w:rFonts w:ascii="Times New Roman" w:hAnsi="Times New Roman"/>
          <w:sz w:val="24"/>
          <w:szCs w:val="24"/>
        </w:rPr>
        <w:t xml:space="preserve">Diese Funktion wird nur angezeigt, wenn über </w:t>
      </w:r>
      <w:r w:rsidRPr="00B90DBA">
        <w:rPr>
          <w:rStyle w:val="Menufunction"/>
        </w:rPr>
        <w:t>Edit &gt; Preferences &gt; Segmentation</w:t>
      </w:r>
      <w:r w:rsidRPr="00B90DBA">
        <w:rPr>
          <w:rFonts w:ascii="Times New Roman" w:hAnsi="Times New Roman"/>
          <w:sz w:val="24"/>
          <w:szCs w:val="24"/>
        </w:rPr>
        <w:t xml:space="preserve"> </w:t>
      </w:r>
      <w:r w:rsidR="00B90DBA">
        <w:rPr>
          <w:rFonts w:ascii="Times New Roman" w:hAnsi="Times New Roman"/>
          <w:sz w:val="24"/>
          <w:szCs w:val="24"/>
        </w:rPr>
        <w:t>„</w:t>
      </w:r>
      <w:r w:rsidRPr="00B90DBA">
        <w:rPr>
          <w:rFonts w:ascii="Times New Roman" w:hAnsi="Times New Roman"/>
          <w:sz w:val="24"/>
          <w:szCs w:val="24"/>
        </w:rPr>
        <w:t>HIAT</w:t>
      </w:r>
      <w:r w:rsidR="00B90DBA">
        <w:rPr>
          <w:rFonts w:ascii="Times New Roman" w:hAnsi="Times New Roman"/>
          <w:sz w:val="24"/>
          <w:szCs w:val="24"/>
        </w:rPr>
        <w:t>“</w:t>
      </w:r>
      <w:r w:rsidRPr="00B90DBA">
        <w:rPr>
          <w:rFonts w:ascii="Times New Roman" w:hAnsi="Times New Roman"/>
          <w:sz w:val="24"/>
          <w:szCs w:val="24"/>
        </w:rPr>
        <w:t xml:space="preserve"> als </w:t>
      </w:r>
      <w:r w:rsidR="00B90DBA">
        <w:rPr>
          <w:rFonts w:ascii="Times New Roman" w:hAnsi="Times New Roman"/>
          <w:sz w:val="24"/>
          <w:szCs w:val="24"/>
        </w:rPr>
        <w:t>„</w:t>
      </w:r>
      <w:r w:rsidRPr="00B90DBA">
        <w:rPr>
          <w:rFonts w:ascii="Times New Roman" w:hAnsi="Times New Roman"/>
          <w:sz w:val="24"/>
          <w:szCs w:val="24"/>
        </w:rPr>
        <w:t>Pr</w:t>
      </w:r>
      <w:r w:rsidRPr="00B90DBA">
        <w:rPr>
          <w:rFonts w:ascii="Times New Roman" w:hAnsi="Times New Roman"/>
          <w:sz w:val="24"/>
          <w:szCs w:val="24"/>
        </w:rPr>
        <w:t>e</w:t>
      </w:r>
      <w:r w:rsidRPr="00B90DBA">
        <w:rPr>
          <w:rFonts w:ascii="Times New Roman" w:hAnsi="Times New Roman"/>
          <w:sz w:val="24"/>
          <w:szCs w:val="24"/>
        </w:rPr>
        <w:t>ferred Segmentation</w:t>
      </w:r>
      <w:r w:rsidR="00B90DBA">
        <w:rPr>
          <w:rFonts w:ascii="Times New Roman" w:hAnsi="Times New Roman"/>
          <w:sz w:val="24"/>
          <w:szCs w:val="24"/>
        </w:rPr>
        <w:t>“ eingestellt ist</w:t>
      </w:r>
    </w:p>
    <w:p w:rsidR="00681ADD" w:rsidRPr="003A6CBC" w:rsidRDefault="00681ADD" w:rsidP="00681ADD">
      <w:pPr>
        <w:rPr>
          <w:rFonts w:ascii="Times New Roman" w:hAnsi="Times New Roman"/>
          <w:sz w:val="24"/>
          <w:szCs w:val="24"/>
        </w:rPr>
      </w:pP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Fügt für jeden Sprecher eine</w:t>
      </w:r>
      <w:r w:rsidR="0092300D">
        <w:rPr>
          <w:rFonts w:ascii="Times New Roman" w:hAnsi="Times New Roman"/>
          <w:sz w:val="24"/>
          <w:szCs w:val="24"/>
        </w:rPr>
        <w:t xml:space="preserve"> Annotationsspur der Kategorie </w:t>
      </w:r>
      <w:r w:rsidR="00F70807">
        <w:rPr>
          <w:rFonts w:ascii="Times New Roman" w:hAnsi="Times New Roman"/>
          <w:sz w:val="24"/>
          <w:szCs w:val="24"/>
        </w:rPr>
        <w:t>„</w:t>
      </w:r>
      <w:r w:rsidRPr="003A6CBC">
        <w:rPr>
          <w:rFonts w:ascii="Times New Roman" w:hAnsi="Times New Roman"/>
          <w:sz w:val="24"/>
          <w:szCs w:val="24"/>
        </w:rPr>
        <w:t>no</w:t>
      </w:r>
      <w:r w:rsidR="00F70807">
        <w:rPr>
          <w:rFonts w:ascii="Times New Roman" w:hAnsi="Times New Roman"/>
          <w:sz w:val="24"/>
          <w:szCs w:val="24"/>
        </w:rPr>
        <w:t>“</w:t>
      </w:r>
      <w:r w:rsidRPr="003A6CBC">
        <w:rPr>
          <w:rFonts w:ascii="Times New Roman" w:hAnsi="Times New Roman"/>
          <w:sz w:val="24"/>
          <w:szCs w:val="24"/>
        </w:rPr>
        <w:t xml:space="preserve"> ein, in der gemäß der HIAT-Segmentierung Äußerungen in ihrer zeitlichen Reihenfolge durchnummeriert werden, also z.B.:</w:t>
      </w:r>
    </w:p>
    <w:p w:rsidR="00681ADD" w:rsidRPr="00355B2A" w:rsidRDefault="00681ADD" w:rsidP="00681ADD">
      <w:pPr>
        <w:rPr>
          <w:rFonts w:ascii="Times New Roman" w:hAnsi="Times New Roman"/>
        </w:rPr>
      </w:pP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Vorher:</w:t>
      </w:r>
    </w:p>
    <w:p w:rsidR="00681ADD" w:rsidRPr="003A6CBC" w:rsidRDefault="00F17B16" w:rsidP="00681ADD">
      <w:pPr>
        <w:rPr>
          <w:rFonts w:ascii="Times New Roman" w:hAnsi="Times New Roman"/>
          <w:sz w:val="24"/>
          <w:szCs w:val="24"/>
        </w:rPr>
      </w:pPr>
      <w:r w:rsidRPr="003A6CBC">
        <w:rPr>
          <w:rFonts w:ascii="Times New Roman" w:hAnsi="Times New Roman"/>
          <w:noProof/>
          <w:sz w:val="24"/>
          <w:szCs w:val="24"/>
        </w:rPr>
        <w:drawing>
          <wp:inline distT="0" distB="0" distL="0" distR="0" wp14:anchorId="26A127D0" wp14:editId="0F8115F5">
            <wp:extent cx="5943600" cy="1104900"/>
            <wp:effectExtent l="0" t="0" r="0" b="0"/>
            <wp:docPr id="135"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rsidR="00681ADD" w:rsidRPr="003A6CBC" w:rsidRDefault="00681ADD" w:rsidP="00681ADD">
      <w:pPr>
        <w:rPr>
          <w:rFonts w:ascii="Times New Roman" w:hAnsi="Times New Roman"/>
          <w:sz w:val="24"/>
          <w:szCs w:val="24"/>
        </w:rPr>
      </w:pP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Nachher:</w:t>
      </w:r>
    </w:p>
    <w:p w:rsidR="00681ADD" w:rsidRPr="003A6CBC" w:rsidRDefault="00F17B16" w:rsidP="00681ADD">
      <w:pPr>
        <w:rPr>
          <w:rFonts w:ascii="Times New Roman" w:hAnsi="Times New Roman"/>
          <w:sz w:val="24"/>
          <w:szCs w:val="24"/>
        </w:rPr>
      </w:pPr>
      <w:r w:rsidRPr="003A6CBC">
        <w:rPr>
          <w:rFonts w:ascii="Times New Roman" w:hAnsi="Times New Roman"/>
          <w:noProof/>
          <w:sz w:val="24"/>
          <w:szCs w:val="24"/>
        </w:rPr>
        <w:drawing>
          <wp:inline distT="0" distB="0" distL="0" distR="0" wp14:anchorId="6633FEBD" wp14:editId="73C09557">
            <wp:extent cx="5934075" cy="1609725"/>
            <wp:effectExtent l="0" t="0" r="9525" b="9525"/>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4075" cy="1609725"/>
                    </a:xfrm>
                    <a:prstGeom prst="rect">
                      <a:avLst/>
                    </a:prstGeom>
                    <a:noFill/>
                    <a:ln>
                      <a:noFill/>
                    </a:ln>
                  </pic:spPr>
                </pic:pic>
              </a:graphicData>
            </a:graphic>
          </wp:inline>
        </w:drawing>
      </w:r>
    </w:p>
    <w:p w:rsidR="00681ADD" w:rsidRPr="003A6CBC" w:rsidRDefault="00681ADD" w:rsidP="00DA7298">
      <w:pPr>
        <w:spacing w:before="240"/>
        <w:rPr>
          <w:rFonts w:ascii="Times New Roman" w:hAnsi="Times New Roman"/>
          <w:sz w:val="24"/>
          <w:szCs w:val="24"/>
        </w:rPr>
      </w:pPr>
      <w:r w:rsidRPr="003A6CBC">
        <w:rPr>
          <w:rFonts w:ascii="Times New Roman" w:hAnsi="Times New Roman"/>
          <w:sz w:val="24"/>
          <w:szCs w:val="24"/>
        </w:rPr>
        <w:t>Voraussetzung dafür ist erstens, dass sich die Transkription gemäß HIAT segmentieren lässt. Ist dies nicht der Fall, erfolgt eine Fehlermeldung, die auf den Segmentierungsfehler hinweist.</w:t>
      </w:r>
    </w:p>
    <w:p w:rsidR="00681ADD" w:rsidRPr="003A6CBC" w:rsidRDefault="00681ADD" w:rsidP="00681ADD">
      <w:pPr>
        <w:rPr>
          <w:rFonts w:ascii="Times New Roman" w:hAnsi="Times New Roman"/>
          <w:sz w:val="24"/>
          <w:szCs w:val="24"/>
        </w:rPr>
      </w:pPr>
    </w:p>
    <w:p w:rsidR="00681ADD" w:rsidRPr="003A6CBC" w:rsidRDefault="00F17B16" w:rsidP="00681ADD">
      <w:pPr>
        <w:jc w:val="center"/>
        <w:rPr>
          <w:rFonts w:ascii="Times New Roman" w:hAnsi="Times New Roman"/>
          <w:sz w:val="24"/>
          <w:szCs w:val="24"/>
        </w:rPr>
      </w:pPr>
      <w:r w:rsidRPr="003A6CBC">
        <w:rPr>
          <w:rFonts w:ascii="Times New Roman" w:hAnsi="Times New Roman"/>
          <w:noProof/>
          <w:sz w:val="24"/>
          <w:szCs w:val="24"/>
        </w:rPr>
        <w:drawing>
          <wp:inline distT="0" distB="0" distL="0" distR="0" wp14:anchorId="3E2E0E09" wp14:editId="07DD4A9C">
            <wp:extent cx="2552700" cy="1171575"/>
            <wp:effectExtent l="0" t="0" r="0" b="9525"/>
            <wp:docPr id="137" name="Bild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681ADD" w:rsidRPr="003A6CBC" w:rsidRDefault="00681ADD" w:rsidP="00681ADD">
      <w:pPr>
        <w:jc w:val="center"/>
        <w:rPr>
          <w:rFonts w:ascii="Times New Roman" w:hAnsi="Times New Roman"/>
          <w:sz w:val="24"/>
          <w:szCs w:val="24"/>
        </w:rPr>
      </w:pPr>
    </w:p>
    <w:p w:rsidR="00681ADD" w:rsidRPr="003A6CBC" w:rsidRDefault="00681ADD" w:rsidP="00681ADD">
      <w:pPr>
        <w:rPr>
          <w:rFonts w:ascii="Times New Roman" w:hAnsi="Times New Roman"/>
          <w:b/>
          <w:color w:val="0000FF"/>
          <w:sz w:val="24"/>
          <w:szCs w:val="24"/>
        </w:rPr>
      </w:pPr>
      <w:r w:rsidRPr="003A6CBC">
        <w:rPr>
          <w:rFonts w:ascii="Times New Roman" w:hAnsi="Times New Roman"/>
          <w:sz w:val="24"/>
          <w:szCs w:val="24"/>
        </w:rPr>
        <w:t xml:space="preserve">Überprüfen und korrigieren Sie in diesem Fall Segemniterungsfehler über die Funktion </w:t>
      </w:r>
      <w:r w:rsidRPr="0092300D">
        <w:rPr>
          <w:rStyle w:val="Menufunction"/>
        </w:rPr>
        <w:t>Transcription &gt; Segmentation errors...</w:t>
      </w: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Zweitens muss jede Äußerungsgrenze mit einer Ereignisgrenze zusammenfallen. Ist dies nicht der Fall, wie im folgenden Beispiel...</w:t>
      </w:r>
    </w:p>
    <w:p w:rsidR="00681ADD" w:rsidRPr="003A6CBC" w:rsidRDefault="00681ADD" w:rsidP="00681ADD">
      <w:pPr>
        <w:rPr>
          <w:rFonts w:ascii="Times New Roman" w:hAnsi="Times New Roman"/>
          <w:sz w:val="24"/>
          <w:szCs w:val="24"/>
        </w:rPr>
      </w:pPr>
    </w:p>
    <w:p w:rsidR="00681ADD" w:rsidRPr="003A6CBC" w:rsidRDefault="00F17B16" w:rsidP="00681ADD">
      <w:pPr>
        <w:rPr>
          <w:rFonts w:ascii="Times New Roman" w:hAnsi="Times New Roman"/>
          <w:sz w:val="24"/>
          <w:szCs w:val="24"/>
        </w:rPr>
      </w:pPr>
      <w:r w:rsidRPr="003A6CBC">
        <w:rPr>
          <w:rFonts w:ascii="Times New Roman" w:hAnsi="Times New Roman"/>
          <w:noProof/>
          <w:sz w:val="24"/>
          <w:szCs w:val="24"/>
        </w:rPr>
        <w:drawing>
          <wp:inline distT="0" distB="0" distL="0" distR="0" wp14:anchorId="4F840642" wp14:editId="16F0E5AD">
            <wp:extent cx="5934075" cy="457200"/>
            <wp:effectExtent l="0" t="0" r="9525" b="0"/>
            <wp:docPr id="138" name="Bild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4075" cy="457200"/>
                    </a:xfrm>
                    <a:prstGeom prst="rect">
                      <a:avLst/>
                    </a:prstGeom>
                    <a:noFill/>
                    <a:ln>
                      <a:noFill/>
                    </a:ln>
                  </pic:spPr>
                </pic:pic>
              </a:graphicData>
            </a:graphic>
          </wp:inline>
        </w:drawing>
      </w:r>
    </w:p>
    <w:p w:rsidR="00681ADD" w:rsidRPr="003A6CBC" w:rsidRDefault="00681ADD" w:rsidP="00681ADD">
      <w:pPr>
        <w:rPr>
          <w:rFonts w:ascii="Times New Roman" w:hAnsi="Times New Roman"/>
          <w:sz w:val="24"/>
          <w:szCs w:val="24"/>
        </w:rPr>
      </w:pP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 so wird folgende Fehlermeldung angezeigt:</w:t>
      </w:r>
    </w:p>
    <w:p w:rsidR="00681ADD" w:rsidRPr="003A6CBC" w:rsidRDefault="00681ADD" w:rsidP="00681ADD">
      <w:pPr>
        <w:rPr>
          <w:rFonts w:ascii="Times New Roman" w:hAnsi="Times New Roman"/>
          <w:sz w:val="24"/>
          <w:szCs w:val="24"/>
        </w:rPr>
      </w:pPr>
    </w:p>
    <w:p w:rsidR="00681ADD" w:rsidRPr="003A6CBC" w:rsidRDefault="00F17B16" w:rsidP="00681ADD">
      <w:pPr>
        <w:jc w:val="center"/>
        <w:rPr>
          <w:rFonts w:ascii="Times New Roman" w:hAnsi="Times New Roman"/>
          <w:sz w:val="24"/>
          <w:szCs w:val="24"/>
        </w:rPr>
      </w:pPr>
      <w:r w:rsidRPr="003A6CBC">
        <w:rPr>
          <w:rFonts w:ascii="Times New Roman" w:hAnsi="Times New Roman"/>
          <w:noProof/>
          <w:sz w:val="24"/>
          <w:szCs w:val="24"/>
        </w:rPr>
        <w:lastRenderedPageBreak/>
        <w:drawing>
          <wp:inline distT="0" distB="0" distL="0" distR="0" wp14:anchorId="32A7CD34" wp14:editId="6A7815EF">
            <wp:extent cx="3362325" cy="1171575"/>
            <wp:effectExtent l="0" t="0" r="9525" b="9525"/>
            <wp:docPr id="139" name="Bild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62325" cy="1171575"/>
                    </a:xfrm>
                    <a:prstGeom prst="rect">
                      <a:avLst/>
                    </a:prstGeom>
                    <a:noFill/>
                    <a:ln>
                      <a:noFill/>
                    </a:ln>
                  </pic:spPr>
                </pic:pic>
              </a:graphicData>
            </a:graphic>
          </wp:inline>
        </w:drawing>
      </w:r>
    </w:p>
    <w:p w:rsidR="00FD037C" w:rsidRPr="003A6CBC" w:rsidRDefault="00FD037C" w:rsidP="00681ADD">
      <w:pPr>
        <w:rPr>
          <w:rFonts w:ascii="Times New Roman" w:hAnsi="Times New Roman"/>
          <w:sz w:val="24"/>
          <w:szCs w:val="24"/>
        </w:rPr>
      </w:pPr>
    </w:p>
    <w:p w:rsidR="00681ADD" w:rsidRPr="003A6CBC" w:rsidRDefault="00FD037C" w:rsidP="00681ADD">
      <w:pPr>
        <w:rPr>
          <w:rFonts w:ascii="Times New Roman" w:hAnsi="Times New Roman"/>
          <w:sz w:val="24"/>
          <w:szCs w:val="24"/>
        </w:rPr>
      </w:pPr>
      <w:r w:rsidRPr="003A6CBC">
        <w:rPr>
          <w:rFonts w:ascii="Times New Roman" w:hAnsi="Times New Roman"/>
          <w:sz w:val="24"/>
          <w:szCs w:val="24"/>
        </w:rPr>
        <w:t>Teilen Sie in diesem Fall das betreffende Ereignis an der Äußerungsgrenze in zwei Ereignisse.</w:t>
      </w:r>
    </w:p>
    <w:p w:rsidR="00423FBA" w:rsidRPr="0022219F" w:rsidRDefault="00423FBA" w:rsidP="0022219F">
      <w:pPr>
        <w:pStyle w:val="berschrift3"/>
      </w:pPr>
      <w:bookmarkStart w:id="375" w:name="_Toc398708185"/>
      <w:r w:rsidRPr="0022219F">
        <w:t>Transcription &gt; Transformation…</w:t>
      </w:r>
      <w:bookmarkEnd w:id="375"/>
    </w:p>
    <w:p w:rsidR="00423FBA" w:rsidRPr="003A6CBC" w:rsidRDefault="00647FBF" w:rsidP="001441CB">
      <w:pPr>
        <w:rPr>
          <w:rFonts w:ascii="Times New Roman" w:hAnsi="Times New Roman"/>
          <w:sz w:val="24"/>
          <w:szCs w:val="24"/>
        </w:rPr>
      </w:pPr>
      <w:r w:rsidRPr="003A6CBC">
        <w:rPr>
          <w:rFonts w:ascii="Times New Roman" w:hAnsi="Times New Roman"/>
          <w:sz w:val="24"/>
          <w:szCs w:val="24"/>
        </w:rPr>
        <w:t>Öffnet einen Dialog, über den Sie die Transkriptionen in flexibler Art und Weise in andere Fo</w:t>
      </w:r>
      <w:r w:rsidRPr="003A6CBC">
        <w:rPr>
          <w:rFonts w:ascii="Times New Roman" w:hAnsi="Times New Roman"/>
          <w:sz w:val="24"/>
          <w:szCs w:val="24"/>
        </w:rPr>
        <w:t>r</w:t>
      </w:r>
      <w:r w:rsidRPr="003A6CBC">
        <w:rPr>
          <w:rFonts w:ascii="Times New Roman" w:hAnsi="Times New Roman"/>
          <w:sz w:val="24"/>
          <w:szCs w:val="24"/>
        </w:rPr>
        <w:t>mate überführen können:</w:t>
      </w:r>
    </w:p>
    <w:p w:rsidR="00647FBF" w:rsidRPr="003A6CBC" w:rsidRDefault="00647FBF" w:rsidP="001441CB">
      <w:pPr>
        <w:rPr>
          <w:rFonts w:ascii="Times New Roman" w:hAnsi="Times New Roman"/>
          <w:sz w:val="24"/>
          <w:szCs w:val="24"/>
        </w:rPr>
      </w:pPr>
    </w:p>
    <w:p w:rsidR="00647FBF" w:rsidRPr="003A6CBC" w:rsidRDefault="00F17B16" w:rsidP="00647FBF">
      <w:pPr>
        <w:jc w:val="center"/>
        <w:rPr>
          <w:rFonts w:ascii="Times New Roman" w:hAnsi="Times New Roman"/>
          <w:sz w:val="24"/>
          <w:szCs w:val="24"/>
        </w:rPr>
      </w:pPr>
      <w:r w:rsidRPr="003A6CBC">
        <w:rPr>
          <w:rFonts w:ascii="Times New Roman" w:hAnsi="Times New Roman"/>
          <w:noProof/>
          <w:sz w:val="24"/>
          <w:szCs w:val="24"/>
        </w:rPr>
        <w:drawing>
          <wp:inline distT="0" distB="0" distL="0" distR="0" wp14:anchorId="1BEE6E0F" wp14:editId="2500EF12">
            <wp:extent cx="4781550" cy="3400425"/>
            <wp:effectExtent l="0" t="0" r="0" b="9525"/>
            <wp:docPr id="140" name="Bild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81550" cy="3400425"/>
                    </a:xfrm>
                    <a:prstGeom prst="rect">
                      <a:avLst/>
                    </a:prstGeom>
                    <a:noFill/>
                    <a:ln>
                      <a:noFill/>
                    </a:ln>
                  </pic:spPr>
                </pic:pic>
              </a:graphicData>
            </a:graphic>
          </wp:inline>
        </w:drawing>
      </w:r>
    </w:p>
    <w:p w:rsidR="00647FBF" w:rsidRPr="003A6CBC" w:rsidRDefault="00647FBF" w:rsidP="001441CB">
      <w:pPr>
        <w:rPr>
          <w:rFonts w:ascii="Times New Roman" w:hAnsi="Times New Roman"/>
          <w:sz w:val="24"/>
          <w:szCs w:val="24"/>
        </w:rPr>
      </w:pPr>
    </w:p>
    <w:p w:rsidR="00647FBF" w:rsidRPr="003A6CBC" w:rsidRDefault="00647FBF" w:rsidP="001441CB">
      <w:pPr>
        <w:rPr>
          <w:rFonts w:ascii="Times New Roman" w:hAnsi="Times New Roman"/>
          <w:sz w:val="24"/>
          <w:szCs w:val="24"/>
        </w:rPr>
      </w:pPr>
    </w:p>
    <w:p w:rsidR="00647FBF" w:rsidRPr="003A6CBC" w:rsidRDefault="00647FBF" w:rsidP="001441CB">
      <w:pPr>
        <w:rPr>
          <w:rFonts w:ascii="Times New Roman" w:hAnsi="Times New Roman"/>
          <w:sz w:val="24"/>
          <w:szCs w:val="24"/>
        </w:rPr>
      </w:pPr>
      <w:r w:rsidRPr="003A6CBC">
        <w:rPr>
          <w:rFonts w:ascii="Times New Roman" w:hAnsi="Times New Roman"/>
          <w:sz w:val="24"/>
          <w:szCs w:val="24"/>
        </w:rPr>
        <w:t>Dabei können Sie folgende Parameter festlegen:</w:t>
      </w:r>
    </w:p>
    <w:p w:rsidR="00647FBF" w:rsidRPr="003A6CBC" w:rsidRDefault="00647FBF" w:rsidP="001441CB">
      <w:pPr>
        <w:rPr>
          <w:rFonts w:ascii="Times New Roman" w:hAnsi="Times New Roman"/>
          <w:sz w:val="24"/>
          <w:szCs w:val="24"/>
        </w:rPr>
      </w:pPr>
    </w:p>
    <w:p w:rsidR="00647FBF" w:rsidRPr="003A6CBC" w:rsidRDefault="00647FBF" w:rsidP="00647FBF">
      <w:pPr>
        <w:pStyle w:val="Aufzhlungszeichen1"/>
        <w:rPr>
          <w:szCs w:val="24"/>
        </w:rPr>
      </w:pPr>
      <w:r w:rsidRPr="003A6CBC">
        <w:rPr>
          <w:szCs w:val="24"/>
          <w:shd w:val="clear" w:color="auto" w:fill="D9D9D9"/>
        </w:rPr>
        <w:t>Transform:</w:t>
      </w:r>
      <w:r w:rsidRPr="003A6CBC">
        <w:rPr>
          <w:szCs w:val="24"/>
        </w:rPr>
        <w:t xml:space="preserve"> Was soll transformiert werden? Die Basis-Transkription (also die Tra</w:t>
      </w:r>
      <w:r w:rsidRPr="003A6CBC">
        <w:rPr>
          <w:szCs w:val="24"/>
        </w:rPr>
        <w:t>n</w:t>
      </w:r>
      <w:r w:rsidRPr="003A6CBC">
        <w:rPr>
          <w:szCs w:val="24"/>
        </w:rPr>
        <w:t>skription, die im Editor bearbeitet wird), eine segmentierte Transkription (also eine Version der Basis- Transkription, auf die ein Segmentierungsalgorithmus angewandt wurde) oder eine Listen-Transkription (also eine segmentierte Transkription, in der Einheiten zu einer Liste umsortiert wurden)?</w:t>
      </w:r>
    </w:p>
    <w:p w:rsidR="00647FBF" w:rsidRPr="003A6CBC" w:rsidRDefault="00647FBF" w:rsidP="00647FBF">
      <w:pPr>
        <w:pStyle w:val="Aufzhlungszeichen1"/>
        <w:rPr>
          <w:szCs w:val="24"/>
        </w:rPr>
      </w:pPr>
      <w:r w:rsidRPr="003A6CBC">
        <w:rPr>
          <w:szCs w:val="24"/>
          <w:shd w:val="clear" w:color="auto" w:fill="D9D9D9"/>
        </w:rPr>
        <w:t>Segmentation:</w:t>
      </w:r>
      <w:r w:rsidRPr="003A6CBC">
        <w:rPr>
          <w:szCs w:val="24"/>
        </w:rPr>
        <w:t xml:space="preserve"> Welcher Segmentierungsalgorithmus soll angewendet werden? Dieser Parameter ist </w:t>
      </w:r>
      <w:r w:rsidR="00F70807">
        <w:rPr>
          <w:szCs w:val="24"/>
        </w:rPr>
        <w:t>nur dann notwendig, wenn unter „</w:t>
      </w:r>
      <w:r w:rsidRPr="003A6CBC">
        <w:rPr>
          <w:szCs w:val="24"/>
        </w:rPr>
        <w:t>Transform</w:t>
      </w:r>
      <w:r w:rsidR="00F70807">
        <w:rPr>
          <w:szCs w:val="24"/>
        </w:rPr>
        <w:t>“</w:t>
      </w:r>
      <w:r w:rsidRPr="003A6CBC">
        <w:rPr>
          <w:szCs w:val="24"/>
        </w:rPr>
        <w:t xml:space="preserve"> eine segmentierte oder e</w:t>
      </w:r>
      <w:r w:rsidRPr="003A6CBC">
        <w:rPr>
          <w:szCs w:val="24"/>
        </w:rPr>
        <w:t>i</w:t>
      </w:r>
      <w:r w:rsidRPr="003A6CBC">
        <w:rPr>
          <w:szCs w:val="24"/>
        </w:rPr>
        <w:t xml:space="preserve">ne Listen-Transkription ausgewählt wurde. </w:t>
      </w:r>
    </w:p>
    <w:p w:rsidR="00647FBF" w:rsidRPr="003A6CBC" w:rsidRDefault="00647FBF" w:rsidP="00647FBF">
      <w:pPr>
        <w:pStyle w:val="Aufzhlungszeichen1"/>
        <w:rPr>
          <w:szCs w:val="24"/>
        </w:rPr>
      </w:pPr>
      <w:bookmarkStart w:id="376" w:name="_Toc55213852"/>
      <w:bookmarkStart w:id="377" w:name="_Toc69129841"/>
      <w:bookmarkStart w:id="378" w:name="_Toc69129982"/>
      <w:bookmarkStart w:id="379" w:name="_Ref108437480"/>
      <w:r w:rsidRPr="003A6CBC">
        <w:rPr>
          <w:szCs w:val="24"/>
          <w:shd w:val="clear" w:color="auto" w:fill="D9D9D9"/>
        </w:rPr>
        <w:t>List unit:</w:t>
      </w:r>
      <w:r w:rsidRPr="003A6CBC">
        <w:rPr>
          <w:szCs w:val="24"/>
        </w:rPr>
        <w:t xml:space="preserve"> Welche Einheit bildet die Basis der Liste?  Dieser Parameter ist </w:t>
      </w:r>
      <w:r w:rsidR="00F70807">
        <w:rPr>
          <w:szCs w:val="24"/>
        </w:rPr>
        <w:t>nur dann notwendig, wenn unter „</w:t>
      </w:r>
      <w:r w:rsidRPr="003A6CBC">
        <w:rPr>
          <w:szCs w:val="24"/>
        </w:rPr>
        <w:t>Tra</w:t>
      </w:r>
      <w:r w:rsidR="00F70807">
        <w:rPr>
          <w:szCs w:val="24"/>
        </w:rPr>
        <w:t>nsform“</w:t>
      </w:r>
      <w:r w:rsidRPr="003A6CBC">
        <w:rPr>
          <w:szCs w:val="24"/>
        </w:rPr>
        <w:t xml:space="preserve"> eine eine Listen-Transkription ausgewählt wurde. </w:t>
      </w:r>
    </w:p>
    <w:p w:rsidR="00647FBF" w:rsidRPr="003A6CBC" w:rsidRDefault="00647FBF" w:rsidP="00647FBF">
      <w:pPr>
        <w:pStyle w:val="Aufzhlungszeichen1"/>
        <w:rPr>
          <w:szCs w:val="24"/>
        </w:rPr>
      </w:pPr>
      <w:r w:rsidRPr="003A6CBC">
        <w:rPr>
          <w:szCs w:val="24"/>
          <w:shd w:val="clear" w:color="auto" w:fill="D9D9D9"/>
        </w:rPr>
        <w:t>Stylesheet:</w:t>
      </w:r>
      <w:r w:rsidRPr="003A6CBC">
        <w:rPr>
          <w:szCs w:val="24"/>
        </w:rPr>
        <w:t xml:space="preserve"> Welches (XSL-)Stylesheet soll auf diese Transkription angewendet we</w:t>
      </w:r>
      <w:r w:rsidRPr="003A6CBC">
        <w:rPr>
          <w:szCs w:val="24"/>
        </w:rPr>
        <w:t>r</w:t>
      </w:r>
      <w:r w:rsidRPr="003A6CBC">
        <w:rPr>
          <w:szCs w:val="24"/>
        </w:rPr>
        <w:t>den? Wenn Sie dieses Feld leer lassen, wird kein Stylesheet angewendet, die Tra</w:t>
      </w:r>
      <w:r w:rsidRPr="003A6CBC">
        <w:rPr>
          <w:szCs w:val="24"/>
        </w:rPr>
        <w:t>n</w:t>
      </w:r>
      <w:r w:rsidRPr="003A6CBC">
        <w:rPr>
          <w:szCs w:val="24"/>
        </w:rPr>
        <w:t>skription also als XML ausgegeben. Geeignete Stylesheets finden Sie auf der EXM</w:t>
      </w:r>
      <w:r w:rsidRPr="003A6CBC">
        <w:rPr>
          <w:szCs w:val="24"/>
        </w:rPr>
        <w:t>A</w:t>
      </w:r>
      <w:r w:rsidR="00F70807">
        <w:rPr>
          <w:szCs w:val="24"/>
        </w:rPr>
        <w:lastRenderedPageBreak/>
        <w:t>RaLDA Website unter „Download“</w:t>
      </w:r>
    </w:p>
    <w:p w:rsidR="00647FBF" w:rsidRPr="003A6CBC" w:rsidRDefault="00647FBF" w:rsidP="00647FBF">
      <w:pPr>
        <w:pStyle w:val="Aufzhlungszeichen1"/>
        <w:rPr>
          <w:szCs w:val="24"/>
        </w:rPr>
      </w:pPr>
      <w:r w:rsidRPr="003A6CBC">
        <w:rPr>
          <w:szCs w:val="24"/>
          <w:shd w:val="clear" w:color="auto" w:fill="D9D9D9"/>
        </w:rPr>
        <w:t>Output:</w:t>
      </w:r>
      <w:r w:rsidRPr="003A6CBC">
        <w:rPr>
          <w:szCs w:val="24"/>
        </w:rPr>
        <w:t xml:space="preserve"> Welcher Dateityp soll ausgegeben werden? Sie haben die Wa</w:t>
      </w:r>
      <w:r w:rsidR="00F70807">
        <w:rPr>
          <w:szCs w:val="24"/>
        </w:rPr>
        <w:t>hl zwischen HTML, XML, TXT und „other“</w:t>
      </w:r>
    </w:p>
    <w:p w:rsidR="00647FBF" w:rsidRPr="003A6CBC" w:rsidRDefault="00647FBF" w:rsidP="00647FBF">
      <w:pPr>
        <w:pStyle w:val="Standard-BlockCharCharChar"/>
        <w:rPr>
          <w:szCs w:val="24"/>
        </w:rPr>
      </w:pPr>
    </w:p>
    <w:p w:rsidR="00647FBF" w:rsidRPr="003A6CBC" w:rsidRDefault="00E138D7" w:rsidP="00647FBF">
      <w:pPr>
        <w:pStyle w:val="Standard-BlockCharCharChar"/>
        <w:rPr>
          <w:szCs w:val="24"/>
        </w:rPr>
      </w:pPr>
      <w:r w:rsidRPr="003A6CBC">
        <w:rPr>
          <w:szCs w:val="24"/>
        </w:rPr>
        <w:t>Es sind mehrere vordefinierte Transformationsszenarien vorhanden. Diese arbeiten mit Style</w:t>
      </w:r>
      <w:r w:rsidRPr="003A6CBC">
        <w:rPr>
          <w:szCs w:val="24"/>
        </w:rPr>
        <w:t>s</w:t>
      </w:r>
      <w:r w:rsidRPr="003A6CBC">
        <w:rPr>
          <w:szCs w:val="24"/>
        </w:rPr>
        <w:t xml:space="preserve">heets, die in den Programmcode (EXMARaLDA.jar) integriert sind. </w:t>
      </w:r>
    </w:p>
    <w:p w:rsidR="00E138D7" w:rsidRPr="00355B2A" w:rsidRDefault="00E138D7" w:rsidP="00647FBF">
      <w:pPr>
        <w:pStyle w:val="Standard-BlockCharCharChar"/>
      </w:pPr>
    </w:p>
    <w:p w:rsidR="00423FBA" w:rsidRPr="0022219F" w:rsidRDefault="00423FBA" w:rsidP="0022219F">
      <w:pPr>
        <w:pStyle w:val="berschrift3"/>
      </w:pPr>
      <w:bookmarkStart w:id="380" w:name="_Toc398708186"/>
      <w:r w:rsidRPr="0022219F">
        <w:t>Transcription &gt; Clean up...</w:t>
      </w:r>
      <w:bookmarkEnd w:id="376"/>
      <w:bookmarkEnd w:id="377"/>
      <w:bookmarkEnd w:id="378"/>
      <w:bookmarkEnd w:id="379"/>
      <w:bookmarkEnd w:id="380"/>
    </w:p>
    <w:p w:rsidR="00423FBA" w:rsidRPr="003A6CBC" w:rsidRDefault="00423FBA" w:rsidP="00423FBA">
      <w:pPr>
        <w:pStyle w:val="Standard-BlockCharCharChar"/>
        <w:rPr>
          <w:szCs w:val="24"/>
        </w:rPr>
      </w:pPr>
      <w:r w:rsidRPr="003A6CBC">
        <w:rPr>
          <w:szCs w:val="24"/>
        </w:rPr>
        <w:t>Öffnet einen Dialog, der einige Optionen zum automatischen Bereinigen (</w:t>
      </w:r>
      <w:r w:rsidR="00F70807">
        <w:rPr>
          <w:szCs w:val="24"/>
        </w:rPr>
        <w:t>„</w:t>
      </w:r>
      <w:r w:rsidRPr="003A6CBC">
        <w:rPr>
          <w:szCs w:val="24"/>
        </w:rPr>
        <w:t>Clean up</w:t>
      </w:r>
      <w:r w:rsidR="00F70807">
        <w:rPr>
          <w:szCs w:val="24"/>
        </w:rPr>
        <w:t>“</w:t>
      </w:r>
      <w:r w:rsidRPr="003A6CBC">
        <w:rPr>
          <w:szCs w:val="24"/>
        </w:rPr>
        <w:t>) der Tra</w:t>
      </w:r>
      <w:r w:rsidRPr="003A6CBC">
        <w:rPr>
          <w:szCs w:val="24"/>
        </w:rPr>
        <w:t>n</w:t>
      </w:r>
      <w:r w:rsidRPr="003A6CBC">
        <w:rPr>
          <w:szCs w:val="24"/>
        </w:rPr>
        <w:t>skription anbietet:</w:t>
      </w:r>
    </w:p>
    <w:p w:rsidR="00423FBA" w:rsidRPr="003A6CBC" w:rsidRDefault="00423FBA" w:rsidP="00423FBA">
      <w:pPr>
        <w:pStyle w:val="Standard-BlockCharCharChar"/>
        <w:rPr>
          <w:szCs w:val="24"/>
        </w:rPr>
      </w:pPr>
    </w:p>
    <w:p w:rsidR="00423FBA" w:rsidRPr="003A6CBC" w:rsidRDefault="00F17B16" w:rsidP="00423FBA">
      <w:pPr>
        <w:pStyle w:val="BildChar"/>
        <w:rPr>
          <w:sz w:val="24"/>
          <w:szCs w:val="24"/>
        </w:rPr>
      </w:pPr>
      <w:r w:rsidRPr="003A6CBC">
        <w:rPr>
          <w:noProof/>
          <w:sz w:val="24"/>
          <w:szCs w:val="24"/>
        </w:rPr>
        <w:drawing>
          <wp:inline distT="0" distB="0" distL="0" distR="0" wp14:anchorId="2FE0532B" wp14:editId="4BE352FD">
            <wp:extent cx="3810000" cy="3362325"/>
            <wp:effectExtent l="0" t="0" r="0" b="9525"/>
            <wp:docPr id="141" name="Bild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810000" cy="3362325"/>
                    </a:xfrm>
                    <a:prstGeom prst="rect">
                      <a:avLst/>
                    </a:prstGeom>
                    <a:noFill/>
                    <a:ln>
                      <a:noFill/>
                    </a:ln>
                  </pic:spPr>
                </pic:pic>
              </a:graphicData>
            </a:graphic>
          </wp:inline>
        </w:drawing>
      </w:r>
    </w:p>
    <w:p w:rsidR="00423FBA" w:rsidRPr="003A6CBC" w:rsidRDefault="00423FBA" w:rsidP="00423FBA">
      <w:pPr>
        <w:pStyle w:val="Standard-BlockCharCharChar"/>
        <w:rPr>
          <w:szCs w:val="24"/>
        </w:rPr>
      </w:pPr>
    </w:p>
    <w:p w:rsidR="00423FBA" w:rsidRPr="003A6CBC" w:rsidRDefault="00423FBA" w:rsidP="00423FBA">
      <w:pPr>
        <w:pStyle w:val="Aufzhlungszeichen1"/>
        <w:rPr>
          <w:szCs w:val="24"/>
        </w:rPr>
      </w:pPr>
      <w:r w:rsidRPr="003A6CBC">
        <w:rPr>
          <w:szCs w:val="24"/>
          <w:shd w:val="clear" w:color="auto" w:fill="D9D9D9"/>
        </w:rPr>
        <w:t>Remove empty events:</w:t>
      </w:r>
      <w:r w:rsidRPr="003A6CBC">
        <w:rPr>
          <w:szCs w:val="24"/>
        </w:rPr>
        <w:t xml:space="preserve"> Aktivieren Sie diese Option, wenn Sie leere Ereignisse, d. h. Ereignisse die keinen Text enthalten, aus allen Spuren entfernen möchten.</w:t>
      </w:r>
    </w:p>
    <w:p w:rsidR="009C7846" w:rsidRPr="003A6CBC" w:rsidRDefault="009C7846" w:rsidP="009C7846">
      <w:pPr>
        <w:pStyle w:val="Aufzhlungszeichen1"/>
        <w:rPr>
          <w:szCs w:val="24"/>
        </w:rPr>
      </w:pPr>
      <w:r w:rsidRPr="003A6CBC">
        <w:rPr>
          <w:szCs w:val="24"/>
          <w:shd w:val="clear" w:color="auto" w:fill="D9D9D9"/>
        </w:rPr>
        <w:t>Smooth timeline with a threshhold of:</w:t>
      </w:r>
      <w:r w:rsidRPr="003A6CBC">
        <w:rPr>
          <w:szCs w:val="24"/>
        </w:rPr>
        <w:t xml:space="preserve"> Aktivieren Sie diese Option, wenn Sie sehr nahe beieinander liegende Zeitachsen-Einträge zusammenlegen möchten. Welche Einträge als </w:t>
      </w:r>
      <w:r w:rsidR="00F70807">
        <w:rPr>
          <w:szCs w:val="24"/>
        </w:rPr>
        <w:t>„</w:t>
      </w:r>
      <w:r w:rsidRPr="003A6CBC">
        <w:rPr>
          <w:szCs w:val="24"/>
        </w:rPr>
        <w:t>sehr nahe beieinanderliegend</w:t>
      </w:r>
      <w:r w:rsidR="00F70807">
        <w:rPr>
          <w:szCs w:val="24"/>
        </w:rPr>
        <w:t>“</w:t>
      </w:r>
      <w:r w:rsidRPr="003A6CBC">
        <w:rPr>
          <w:szCs w:val="24"/>
        </w:rPr>
        <w:t xml:space="preserve"> gewertet werden, legen Sie über einen Schwelle</w:t>
      </w:r>
      <w:r w:rsidRPr="003A6CBC">
        <w:rPr>
          <w:szCs w:val="24"/>
        </w:rPr>
        <w:t>n</w:t>
      </w:r>
      <w:r w:rsidRPr="003A6CBC">
        <w:rPr>
          <w:szCs w:val="24"/>
        </w:rPr>
        <w:t>wert fest.</w:t>
      </w:r>
    </w:p>
    <w:p w:rsidR="00423FBA" w:rsidRPr="003A6CBC" w:rsidRDefault="00423FBA" w:rsidP="00423FBA">
      <w:pPr>
        <w:pStyle w:val="Aufzhlungszeichen1"/>
        <w:rPr>
          <w:szCs w:val="24"/>
        </w:rPr>
      </w:pPr>
      <w:r w:rsidRPr="003A6CBC">
        <w:rPr>
          <w:szCs w:val="24"/>
          <w:shd w:val="clear" w:color="auto" w:fill="D9D9D9"/>
        </w:rPr>
        <w:t>Bridge gaps smaller than:</w:t>
      </w:r>
      <w:r w:rsidRPr="003A6CBC">
        <w:rPr>
          <w:szCs w:val="24"/>
        </w:rPr>
        <w:t xml:space="preserve"> Aktivieren Sie diese Option, wenn Sie die Zeitachsen-Einträge durchgängig mit absoluten Zeitwerten versehen haben und in der Zeitachse Lücken schließen möchten, die kleiner als ein vorgegebener Wert in Millisekunden sind. Um diesen Wert einzustellen, bewegen Sie den Schieberegler auf den gewünsc</w:t>
      </w:r>
      <w:r w:rsidRPr="003A6CBC">
        <w:rPr>
          <w:szCs w:val="24"/>
        </w:rPr>
        <w:t>h</w:t>
      </w:r>
      <w:r w:rsidRPr="003A6CBC">
        <w:rPr>
          <w:szCs w:val="24"/>
        </w:rPr>
        <w:t>ten Wert.</w:t>
      </w:r>
    </w:p>
    <w:p w:rsidR="00423FBA" w:rsidRPr="003A6CBC" w:rsidRDefault="00423FBA" w:rsidP="00423FBA">
      <w:pPr>
        <w:pStyle w:val="Aufzhlungszeichen1"/>
        <w:rPr>
          <w:szCs w:val="24"/>
          <w:lang w:val="en-GB"/>
        </w:rPr>
      </w:pPr>
      <w:r w:rsidRPr="003A6CBC">
        <w:rPr>
          <w:szCs w:val="24"/>
          <w:shd w:val="clear" w:color="auto" w:fill="D9D9D9"/>
          <w:lang w:val="en-GB"/>
        </w:rPr>
        <w:t>Remove unused timeline items:</w:t>
      </w:r>
      <w:r w:rsidR="00B90DBA">
        <w:rPr>
          <w:szCs w:val="24"/>
          <w:lang w:val="en-GB"/>
        </w:rPr>
        <w:t xml:space="preserve"> entspricht dem Menüpunkt </w:t>
      </w:r>
      <w:r w:rsidRPr="00B90DBA">
        <w:rPr>
          <w:rStyle w:val="Menufunction"/>
        </w:rPr>
        <w:t>Timel</w:t>
      </w:r>
      <w:r w:rsidRPr="00B90DBA">
        <w:rPr>
          <w:rStyle w:val="Menufunction"/>
        </w:rPr>
        <w:t>i</w:t>
      </w:r>
      <w:r w:rsidRPr="00B90DBA">
        <w:rPr>
          <w:rStyle w:val="Menufunction"/>
        </w:rPr>
        <w:t>ne &gt; Remove unused timeline items</w:t>
      </w:r>
      <w:r w:rsidRPr="003A6CBC">
        <w:rPr>
          <w:szCs w:val="24"/>
          <w:lang w:val="en-GB"/>
        </w:rPr>
        <w:t xml:space="preserve"> (s. u.).</w:t>
      </w:r>
    </w:p>
    <w:p w:rsidR="00423FBA" w:rsidRPr="003A6CBC" w:rsidRDefault="00423FBA" w:rsidP="00423FBA">
      <w:pPr>
        <w:pStyle w:val="Aufzhlungszeichen1"/>
        <w:rPr>
          <w:szCs w:val="24"/>
        </w:rPr>
      </w:pPr>
      <w:r w:rsidRPr="003A6CBC">
        <w:rPr>
          <w:szCs w:val="24"/>
          <w:shd w:val="clear" w:color="auto" w:fill="D9D9D9"/>
        </w:rPr>
        <w:t>Remove gaps:</w:t>
      </w:r>
      <w:r w:rsidRPr="003A6CBC">
        <w:rPr>
          <w:szCs w:val="24"/>
        </w:rPr>
        <w:t xml:space="preserve"> entspricht dem Menüpunkt </w:t>
      </w:r>
      <w:r w:rsidRPr="00F70807">
        <w:rPr>
          <w:rStyle w:val="Menufunction"/>
        </w:rPr>
        <w:t>Timeline &gt; Remove gaps</w:t>
      </w:r>
      <w:r w:rsidRPr="003A6CBC">
        <w:rPr>
          <w:szCs w:val="24"/>
        </w:rPr>
        <w:t xml:space="preserve"> (s. u.).</w:t>
      </w:r>
    </w:p>
    <w:p w:rsidR="00423FBA" w:rsidRPr="003A6CBC" w:rsidRDefault="00423FBA" w:rsidP="00423FBA">
      <w:pPr>
        <w:pStyle w:val="Aufzhlungszeichen1"/>
        <w:rPr>
          <w:szCs w:val="24"/>
        </w:rPr>
      </w:pPr>
      <w:r w:rsidRPr="003A6CBC">
        <w:rPr>
          <w:szCs w:val="24"/>
          <w:shd w:val="clear" w:color="auto" w:fill="D9D9D9"/>
        </w:rPr>
        <w:t>Normalize IDs:</w:t>
      </w:r>
      <w:r w:rsidRPr="003A6CBC">
        <w:rPr>
          <w:szCs w:val="24"/>
        </w:rPr>
        <w:t xml:space="preserve"> sorgt dafür, dass IDs für Zeitpunkte, Spuren, Sprecher usw. einheitlich vergeben werden</w:t>
      </w:r>
    </w:p>
    <w:p w:rsidR="00423FBA" w:rsidRPr="00355B2A" w:rsidRDefault="00423FBA" w:rsidP="00423FBA">
      <w:pPr>
        <w:pStyle w:val="Standard-BlockCharCharChar"/>
      </w:pPr>
    </w:p>
    <w:p w:rsidR="00E138D7" w:rsidRPr="00355B2A" w:rsidRDefault="00E138D7" w:rsidP="00423FBA">
      <w:pPr>
        <w:pStyle w:val="Standard-BlockCharCharChar"/>
      </w:pPr>
      <w:bookmarkStart w:id="381" w:name="_Edit_&gt;_Preferences…"/>
      <w:bookmarkEnd w:id="381"/>
    </w:p>
    <w:p w:rsidR="00423FBA" w:rsidRPr="0022219F" w:rsidRDefault="00423FBA" w:rsidP="0022219F">
      <w:pPr>
        <w:pStyle w:val="berschrift3"/>
      </w:pPr>
      <w:bookmarkStart w:id="382" w:name="_Ref108437435"/>
      <w:bookmarkStart w:id="383" w:name="_Ref108437449"/>
      <w:bookmarkStart w:id="384" w:name="_Toc398708187"/>
      <w:r w:rsidRPr="0022219F">
        <w:t>Transcription &gt; Glue transcriptions...</w:t>
      </w:r>
      <w:bookmarkEnd w:id="382"/>
      <w:bookmarkEnd w:id="383"/>
      <w:bookmarkEnd w:id="384"/>
    </w:p>
    <w:p w:rsidR="00423FBA" w:rsidRPr="003A6CBC" w:rsidRDefault="00423FBA" w:rsidP="00423FBA">
      <w:pPr>
        <w:pStyle w:val="Standard-BlockCharCharChar"/>
        <w:rPr>
          <w:szCs w:val="24"/>
        </w:rPr>
      </w:pPr>
      <w:r w:rsidRPr="003A6CBC">
        <w:rPr>
          <w:szCs w:val="24"/>
        </w:rPr>
        <w:t xml:space="preserve">Hängt eine zweite Transkription an das Ende der derzeit im Editor geöffneten Transkription an. </w:t>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Sie werden zunächst aufgefordert, die anzuhängende Datei auszuwählen. Anschließend wird ein Dialog angezeigt, mit dem Sie die Zuordnung von Spuren in der vorhandenen (</w:t>
      </w:r>
      <w:r w:rsidR="00F70807">
        <w:rPr>
          <w:szCs w:val="24"/>
        </w:rPr>
        <w:t>„</w:t>
      </w:r>
      <w:r w:rsidRPr="003A6CBC">
        <w:rPr>
          <w:szCs w:val="24"/>
        </w:rPr>
        <w:t>Transcription 1</w:t>
      </w:r>
      <w:r w:rsidR="00F70807">
        <w:rPr>
          <w:szCs w:val="24"/>
        </w:rPr>
        <w:t>“</w:t>
      </w:r>
      <w:r w:rsidRPr="003A6CBC">
        <w:rPr>
          <w:szCs w:val="24"/>
        </w:rPr>
        <w:t>) und der anzuhängenden Transkription (</w:t>
      </w:r>
      <w:r w:rsidR="00F70807">
        <w:rPr>
          <w:szCs w:val="24"/>
        </w:rPr>
        <w:t>„</w:t>
      </w:r>
      <w:r w:rsidRPr="003A6CBC">
        <w:rPr>
          <w:szCs w:val="24"/>
        </w:rPr>
        <w:t>Transcription 2</w:t>
      </w:r>
      <w:r w:rsidR="00F70807">
        <w:rPr>
          <w:szCs w:val="24"/>
        </w:rPr>
        <w:t>“</w:t>
      </w:r>
      <w:r w:rsidRPr="003A6CBC">
        <w:rPr>
          <w:szCs w:val="24"/>
        </w:rPr>
        <w:t>) vornehmen können. Die einander zugeordneten Spuren werden im rechten Textfeld (</w:t>
      </w:r>
      <w:r w:rsidR="00F70807">
        <w:rPr>
          <w:szCs w:val="24"/>
        </w:rPr>
        <w:t>„</w:t>
      </w:r>
      <w:r w:rsidRPr="003A6CBC">
        <w:rPr>
          <w:szCs w:val="24"/>
        </w:rPr>
        <w:t>Mappings</w:t>
      </w:r>
      <w:r w:rsidR="00F70807">
        <w:rPr>
          <w:szCs w:val="24"/>
        </w:rPr>
        <w:t>“</w:t>
      </w:r>
      <w:r w:rsidRPr="003A6CBC">
        <w:rPr>
          <w:szCs w:val="24"/>
        </w:rPr>
        <w:t>) angezeigt.</w:t>
      </w:r>
    </w:p>
    <w:p w:rsidR="00423FBA" w:rsidRPr="003A6CBC" w:rsidRDefault="00423FBA" w:rsidP="00423FBA">
      <w:pPr>
        <w:pStyle w:val="Standard-BlockCharCharChar"/>
        <w:rPr>
          <w:szCs w:val="24"/>
        </w:rPr>
      </w:pPr>
    </w:p>
    <w:p w:rsidR="00423FBA" w:rsidRPr="003A6CBC" w:rsidRDefault="00F17B16" w:rsidP="00423FBA">
      <w:pPr>
        <w:pStyle w:val="BildChar"/>
        <w:rPr>
          <w:sz w:val="24"/>
          <w:szCs w:val="24"/>
        </w:rPr>
      </w:pPr>
      <w:r w:rsidRPr="003A6CBC">
        <w:rPr>
          <w:noProof/>
          <w:sz w:val="24"/>
          <w:szCs w:val="24"/>
        </w:rPr>
        <w:drawing>
          <wp:inline distT="0" distB="0" distL="0" distR="0" wp14:anchorId="6AF3A0DB" wp14:editId="1F6ECF72">
            <wp:extent cx="5600700" cy="2476500"/>
            <wp:effectExtent l="0" t="0" r="0" b="0"/>
            <wp:docPr id="142" name="Bild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00700" cy="2476500"/>
                    </a:xfrm>
                    <a:prstGeom prst="rect">
                      <a:avLst/>
                    </a:prstGeom>
                    <a:noFill/>
                    <a:ln>
                      <a:noFill/>
                    </a:ln>
                  </pic:spPr>
                </pic:pic>
              </a:graphicData>
            </a:graphic>
          </wp:inline>
        </w:drawing>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Um die Zuordnungen einzeln (</w:t>
      </w:r>
      <w:r w:rsidRPr="00B90DBA">
        <w:rPr>
          <w:i/>
          <w:szCs w:val="24"/>
        </w:rPr>
        <w:t>per Hand</w:t>
      </w:r>
      <w:r w:rsidRPr="003A6CBC">
        <w:rPr>
          <w:szCs w:val="24"/>
        </w:rPr>
        <w:t>) vorzunehmen, nutzen Sie die folgenden Funktionen:</w:t>
      </w:r>
    </w:p>
    <w:p w:rsidR="00423FBA" w:rsidRPr="003A6CBC" w:rsidRDefault="00423FBA" w:rsidP="00423FBA">
      <w:pPr>
        <w:pStyle w:val="Aufzhlungszeichen1"/>
        <w:rPr>
          <w:szCs w:val="24"/>
          <w:shd w:val="clear" w:color="auto" w:fill="D9D9D9"/>
        </w:rPr>
      </w:pPr>
      <w:r w:rsidRPr="003A6CBC">
        <w:rPr>
          <w:szCs w:val="24"/>
          <w:shd w:val="clear" w:color="auto" w:fill="D9D9D9"/>
        </w:rPr>
        <w:t>Add:</w:t>
      </w:r>
      <w:r w:rsidRPr="003A6CBC">
        <w:rPr>
          <w:szCs w:val="24"/>
        </w:rPr>
        <w:t xml:space="preserve"> Um einzelne Zuordnungen vorzunehmen, markieren Sie je einen Eintrag in den beiden linken Textfeldern und klicken Sie dann auf </w:t>
      </w:r>
      <w:r w:rsidR="00F70807" w:rsidRPr="00F70807">
        <w:rPr>
          <w:szCs w:val="24"/>
        </w:rPr>
        <w:t>„</w:t>
      </w:r>
      <w:r w:rsidRPr="00F70807">
        <w:rPr>
          <w:szCs w:val="24"/>
        </w:rPr>
        <w:t>Add</w:t>
      </w:r>
      <w:r w:rsidR="00F70807" w:rsidRPr="00F70807">
        <w:rPr>
          <w:szCs w:val="24"/>
        </w:rPr>
        <w:t>“</w:t>
      </w:r>
      <w:r w:rsidRPr="00F70807">
        <w:rPr>
          <w:szCs w:val="24"/>
        </w:rPr>
        <w:t xml:space="preserve">, </w:t>
      </w:r>
      <w:r w:rsidRPr="003A6CBC">
        <w:rPr>
          <w:szCs w:val="24"/>
        </w:rPr>
        <w:t>um dieses Paar dem rec</w:t>
      </w:r>
      <w:r w:rsidRPr="003A6CBC">
        <w:rPr>
          <w:szCs w:val="24"/>
        </w:rPr>
        <w:t>h</w:t>
      </w:r>
      <w:r w:rsidRPr="003A6CBC">
        <w:rPr>
          <w:szCs w:val="24"/>
        </w:rPr>
        <w:t>ten Textfeld hinzuzufügen.</w:t>
      </w:r>
    </w:p>
    <w:p w:rsidR="00423FBA" w:rsidRPr="003A6CBC" w:rsidRDefault="00423FBA" w:rsidP="00423FBA">
      <w:pPr>
        <w:pStyle w:val="Aufzhlungszeichen1"/>
        <w:rPr>
          <w:szCs w:val="24"/>
        </w:rPr>
      </w:pPr>
      <w:r w:rsidRPr="003A6CBC">
        <w:rPr>
          <w:szCs w:val="24"/>
          <w:shd w:val="clear" w:color="auto" w:fill="D9D9D9"/>
        </w:rPr>
        <w:t>Remove:</w:t>
      </w:r>
      <w:r w:rsidRPr="003A6CBC">
        <w:rPr>
          <w:szCs w:val="24"/>
        </w:rPr>
        <w:t xml:space="preserve"> Um eine Zuordnung rückgängig zu machen, markieren Sie den betreffenden Eintrag im rechten Textfeld und klicken Sie dann auf </w:t>
      </w:r>
      <w:r w:rsidR="00F70807" w:rsidRPr="00F70807">
        <w:rPr>
          <w:szCs w:val="24"/>
        </w:rPr>
        <w:t>„</w:t>
      </w:r>
      <w:r w:rsidRPr="00F70807">
        <w:rPr>
          <w:szCs w:val="24"/>
        </w:rPr>
        <w:t>Remove</w:t>
      </w:r>
      <w:r w:rsidR="00F70807" w:rsidRPr="00F70807">
        <w:rPr>
          <w:szCs w:val="24"/>
        </w:rPr>
        <w:t>“</w:t>
      </w:r>
      <w:r w:rsidRPr="00F70807">
        <w:rPr>
          <w:szCs w:val="24"/>
        </w:rPr>
        <w:t>.</w:t>
      </w:r>
    </w:p>
    <w:p w:rsidR="00423FBA" w:rsidRPr="00F70807" w:rsidRDefault="00423FBA" w:rsidP="00423FBA">
      <w:pPr>
        <w:pStyle w:val="Aufzhlungszeichen1"/>
        <w:rPr>
          <w:szCs w:val="24"/>
        </w:rPr>
      </w:pPr>
      <w:r w:rsidRPr="003A6CBC">
        <w:rPr>
          <w:szCs w:val="24"/>
          <w:shd w:val="clear" w:color="auto" w:fill="D9D9D9"/>
        </w:rPr>
        <w:t>Remove all:</w:t>
      </w:r>
      <w:r w:rsidRPr="003A6CBC">
        <w:rPr>
          <w:szCs w:val="24"/>
        </w:rPr>
        <w:t xml:space="preserve"> Um alle Zuordnungen zu löschen, klicken Sie auf</w:t>
      </w:r>
      <w:r w:rsidRPr="00F70807">
        <w:rPr>
          <w:szCs w:val="24"/>
        </w:rPr>
        <w:t xml:space="preserve"> </w:t>
      </w:r>
      <w:r w:rsidR="00F70807" w:rsidRPr="00F70807">
        <w:rPr>
          <w:szCs w:val="24"/>
        </w:rPr>
        <w:t>„</w:t>
      </w:r>
      <w:r w:rsidRPr="00F70807">
        <w:rPr>
          <w:szCs w:val="24"/>
        </w:rPr>
        <w:t>Remove al</w:t>
      </w:r>
      <w:r w:rsidR="00F70807">
        <w:rPr>
          <w:szCs w:val="24"/>
        </w:rPr>
        <w:t>l</w:t>
      </w:r>
      <w:r w:rsidR="00F70807" w:rsidRPr="00F70807">
        <w:rPr>
          <w:szCs w:val="24"/>
        </w:rPr>
        <w:t>“</w:t>
      </w:r>
      <w:r w:rsidRPr="00F70807">
        <w:rPr>
          <w:szCs w:val="24"/>
        </w:rPr>
        <w:t>.</w:t>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Um die Zuordnungen automatisch vorzunehmen, gibt es zwei Möglichkeiten:</w:t>
      </w:r>
    </w:p>
    <w:p w:rsidR="00423FBA" w:rsidRPr="003A6CBC" w:rsidRDefault="00423FBA" w:rsidP="00423FBA">
      <w:pPr>
        <w:pStyle w:val="Aufzhlungszeichen1"/>
        <w:rPr>
          <w:szCs w:val="24"/>
        </w:rPr>
      </w:pPr>
      <w:r w:rsidRPr="003A6CBC">
        <w:rPr>
          <w:szCs w:val="24"/>
          <w:shd w:val="clear" w:color="auto" w:fill="D9D9D9"/>
        </w:rPr>
        <w:t>Auto (Position):</w:t>
      </w:r>
      <w:r w:rsidRPr="003A6CBC">
        <w:rPr>
          <w:szCs w:val="24"/>
        </w:rPr>
        <w:t xml:space="preserve"> Nimmt eine Zuordnung der Spuren gemäß ihrer Position vor, d. h. Die erste Spur in Transkription 1 wird der ersten Spur in Transkription 2 zugeordnet, die zweite Spur in Transkription 1 der zweiten Spur in Transkription 2, usw.</w:t>
      </w:r>
    </w:p>
    <w:p w:rsidR="00423FBA" w:rsidRPr="003A6CBC" w:rsidRDefault="00423FBA" w:rsidP="00423FBA">
      <w:pPr>
        <w:pStyle w:val="Aufzhlungszeichen1"/>
        <w:rPr>
          <w:szCs w:val="24"/>
        </w:rPr>
      </w:pPr>
      <w:r w:rsidRPr="003A6CBC">
        <w:rPr>
          <w:szCs w:val="24"/>
          <w:shd w:val="clear" w:color="auto" w:fill="D9D9D9"/>
        </w:rPr>
        <w:t>Auto (Properies):</w:t>
      </w:r>
      <w:r w:rsidRPr="003A6CBC">
        <w:rPr>
          <w:szCs w:val="24"/>
        </w:rPr>
        <w:t xml:space="preserve"> Nimmt eine Zuordnung der Spuren gemäß ihrer Eigenschaften vor, d. h. Spuren mit gleichem Sprecherkürzel und gleicher Kategorie werden einander z</w:t>
      </w:r>
      <w:r w:rsidRPr="003A6CBC">
        <w:rPr>
          <w:szCs w:val="24"/>
        </w:rPr>
        <w:t>u</w:t>
      </w:r>
      <w:r w:rsidRPr="003A6CBC">
        <w:rPr>
          <w:szCs w:val="24"/>
        </w:rPr>
        <w:t>geordnet.</w:t>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 xml:space="preserve">Es ist möglich, die manuelle und die automatische Zuordnung miteinander zu kombinieren. </w:t>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 xml:space="preserve">Unter </w:t>
      </w:r>
      <w:r w:rsidR="00F70807">
        <w:rPr>
          <w:szCs w:val="24"/>
        </w:rPr>
        <w:t>„</w:t>
      </w:r>
      <w:r w:rsidRPr="003A6CBC">
        <w:rPr>
          <w:szCs w:val="24"/>
        </w:rPr>
        <w:t>Timeline Method</w:t>
      </w:r>
      <w:r w:rsidR="00F70807">
        <w:rPr>
          <w:szCs w:val="24"/>
        </w:rPr>
        <w:t>“</w:t>
      </w:r>
      <w:r w:rsidRPr="003A6CBC">
        <w:rPr>
          <w:szCs w:val="24"/>
        </w:rPr>
        <w:t xml:space="preserve"> können Sie wählen, ob beim Aneinanderhängen Zeitpunkte gemäß ihrer absoluten Zeitwerte geordnet werden sollen (</w:t>
      </w:r>
      <w:r w:rsidR="00F70807">
        <w:rPr>
          <w:szCs w:val="24"/>
        </w:rPr>
        <w:t>„</w:t>
      </w:r>
      <w:r w:rsidRPr="003A6CBC">
        <w:rPr>
          <w:szCs w:val="24"/>
        </w:rPr>
        <w:t>Merge timelines</w:t>
      </w:r>
      <w:r w:rsidR="00F70807">
        <w:rPr>
          <w:szCs w:val="24"/>
        </w:rPr>
        <w:t>“</w:t>
      </w:r>
      <w:r w:rsidRPr="003A6CBC">
        <w:rPr>
          <w:szCs w:val="24"/>
        </w:rPr>
        <w:t>, empfehlenswert für vol</w:t>
      </w:r>
      <w:r w:rsidRPr="003A6CBC">
        <w:rPr>
          <w:szCs w:val="24"/>
        </w:rPr>
        <w:t>l</w:t>
      </w:r>
      <w:r w:rsidRPr="003A6CBC">
        <w:rPr>
          <w:szCs w:val="24"/>
        </w:rPr>
        <w:t>ständig alignierte Transkriptionen) oder ob die beiden Zeitachsen einfach aneinandergehängt werden sollen (</w:t>
      </w:r>
      <w:r w:rsidR="00F70807">
        <w:rPr>
          <w:szCs w:val="24"/>
        </w:rPr>
        <w:t>„</w:t>
      </w:r>
      <w:r w:rsidRPr="003A6CBC">
        <w:rPr>
          <w:szCs w:val="24"/>
        </w:rPr>
        <w:t>Append timelines</w:t>
      </w:r>
      <w:r w:rsidR="00F70807">
        <w:rPr>
          <w:szCs w:val="24"/>
        </w:rPr>
        <w:t>“</w:t>
      </w:r>
      <w:r w:rsidRPr="003A6CBC">
        <w:rPr>
          <w:szCs w:val="24"/>
        </w:rPr>
        <w:t xml:space="preserve">). </w:t>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 xml:space="preserve">Wenn Sie die Zuordnung vollständig vorgenommen haben, klicken Sie auf </w:t>
      </w:r>
      <w:r w:rsidR="00F70807">
        <w:rPr>
          <w:szCs w:val="24"/>
        </w:rPr>
        <w:t>„</w:t>
      </w:r>
      <w:r w:rsidRPr="00F70807">
        <w:rPr>
          <w:szCs w:val="24"/>
        </w:rPr>
        <w:t>OK</w:t>
      </w:r>
      <w:r w:rsidR="00F70807">
        <w:rPr>
          <w:szCs w:val="24"/>
        </w:rPr>
        <w:t>“</w:t>
      </w:r>
      <w:r w:rsidRPr="003A6CBC">
        <w:rPr>
          <w:szCs w:val="24"/>
        </w:rPr>
        <w:t>, um die beiden Transkriptionen zusammenzuführen.</w:t>
      </w:r>
    </w:p>
    <w:p w:rsidR="008A1DF2" w:rsidRPr="00355B2A" w:rsidRDefault="008A1DF2" w:rsidP="00423FBA">
      <w:pPr>
        <w:pStyle w:val="Standard-BlockCharCharChar"/>
      </w:pPr>
    </w:p>
    <w:p w:rsidR="00423FBA" w:rsidRPr="0022219F" w:rsidRDefault="00423FBA" w:rsidP="0022219F">
      <w:pPr>
        <w:pStyle w:val="berschrift3"/>
      </w:pPr>
      <w:bookmarkStart w:id="385" w:name="_Ref108437462"/>
      <w:bookmarkStart w:id="386" w:name="_Toc398708188"/>
      <w:r w:rsidRPr="0022219F">
        <w:t>Transcription &gt; Chop transription…</w:t>
      </w:r>
      <w:bookmarkEnd w:id="385"/>
      <w:bookmarkEnd w:id="386"/>
    </w:p>
    <w:p w:rsidR="00423FBA" w:rsidRPr="003A6CBC" w:rsidRDefault="00423FBA" w:rsidP="00FC5D75">
      <w:pPr>
        <w:pStyle w:val="Standard-BlockCharCharChar"/>
        <w:keepNext/>
        <w:rPr>
          <w:szCs w:val="24"/>
        </w:rPr>
      </w:pPr>
      <w:r w:rsidRPr="003A6CBC">
        <w:rPr>
          <w:szCs w:val="24"/>
        </w:rPr>
        <w:t>Teilt die gesamte Transkription unter Beibehaltung der Originaldatei in diverse Teiltranskripti</w:t>
      </w:r>
      <w:r w:rsidRPr="003A6CBC">
        <w:rPr>
          <w:szCs w:val="24"/>
        </w:rPr>
        <w:t>o</w:t>
      </w:r>
      <w:r w:rsidRPr="003A6CBC">
        <w:rPr>
          <w:szCs w:val="24"/>
        </w:rPr>
        <w:t>nen auf.</w:t>
      </w:r>
    </w:p>
    <w:p w:rsidR="00423FBA" w:rsidRPr="003A6CBC" w:rsidRDefault="00423FBA" w:rsidP="00423FBA">
      <w:pPr>
        <w:pStyle w:val="Standard-BlockCharCharChar"/>
        <w:rPr>
          <w:szCs w:val="24"/>
        </w:rPr>
      </w:pPr>
    </w:p>
    <w:p w:rsidR="00423FBA" w:rsidRPr="003A6CBC" w:rsidRDefault="00F17B16" w:rsidP="00423FBA">
      <w:pPr>
        <w:pStyle w:val="BildChar"/>
        <w:rPr>
          <w:sz w:val="24"/>
          <w:szCs w:val="24"/>
        </w:rPr>
      </w:pPr>
      <w:r w:rsidRPr="003A6CBC">
        <w:rPr>
          <w:noProof/>
          <w:sz w:val="24"/>
          <w:szCs w:val="24"/>
        </w:rPr>
        <w:drawing>
          <wp:inline distT="0" distB="0" distL="0" distR="0" wp14:anchorId="791912D1" wp14:editId="51F3C3ED">
            <wp:extent cx="5238750" cy="1295400"/>
            <wp:effectExtent l="0" t="0" r="0" b="0"/>
            <wp:docPr id="143" name="Bild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38750" cy="1295400"/>
                    </a:xfrm>
                    <a:prstGeom prst="rect">
                      <a:avLst/>
                    </a:prstGeom>
                    <a:noFill/>
                    <a:ln>
                      <a:noFill/>
                    </a:ln>
                  </pic:spPr>
                </pic:pic>
              </a:graphicData>
            </a:graphic>
          </wp:inline>
        </w:drawing>
      </w:r>
    </w:p>
    <w:p w:rsidR="00423FBA" w:rsidRPr="003A6CBC" w:rsidRDefault="00423FBA" w:rsidP="00423FBA">
      <w:pPr>
        <w:pStyle w:val="Standard-BlockCharCharChar"/>
        <w:rPr>
          <w:szCs w:val="24"/>
        </w:rPr>
      </w:pPr>
    </w:p>
    <w:p w:rsidR="00423FBA" w:rsidRPr="003A6CBC" w:rsidRDefault="00423FBA" w:rsidP="00423FBA">
      <w:pPr>
        <w:pStyle w:val="Aufzhlungszeichen1"/>
        <w:rPr>
          <w:szCs w:val="24"/>
          <w:shd w:val="clear" w:color="auto" w:fill="D9D9D9"/>
        </w:rPr>
      </w:pPr>
      <w:r w:rsidRPr="003A6CBC">
        <w:rPr>
          <w:szCs w:val="24"/>
          <w:shd w:val="clear" w:color="auto" w:fill="D9D9D9"/>
        </w:rPr>
        <w:t>Minimum number of timeline items:</w:t>
      </w:r>
      <w:r w:rsidRPr="003A6CBC">
        <w:rPr>
          <w:szCs w:val="24"/>
        </w:rPr>
        <w:t xml:space="preserve"> Die Mindestanzahl der Zeitachsenintervalle pro Teiltranskriptionen ist so voreingestellt, dass die Ausgangstranskription in zehn Teiltranskriptionen zerlegt wird. (In diesem Beispiel hatte die Ausgangstranskription eine aus 252 Intervallen bestehende Zeitachse.) Sie können den Wert jedoch nach b</w:t>
      </w:r>
      <w:r w:rsidRPr="003A6CBC">
        <w:rPr>
          <w:szCs w:val="24"/>
        </w:rPr>
        <w:t>e</w:t>
      </w:r>
      <w:r w:rsidRPr="003A6CBC">
        <w:rPr>
          <w:szCs w:val="24"/>
        </w:rPr>
        <w:t>lieben über die Pfeiltasten rechts neben der Zahl verändern.</w:t>
      </w:r>
    </w:p>
    <w:p w:rsidR="00423FBA" w:rsidRPr="003A6CBC" w:rsidRDefault="00423FBA" w:rsidP="00423FBA">
      <w:pPr>
        <w:pStyle w:val="Aufzhlungszeichen1"/>
        <w:rPr>
          <w:szCs w:val="24"/>
        </w:rPr>
      </w:pPr>
      <w:r w:rsidRPr="003A6CBC">
        <w:rPr>
          <w:szCs w:val="24"/>
          <w:shd w:val="clear" w:color="auto" w:fill="D9D9D9"/>
        </w:rPr>
        <w:t>Directory:</w:t>
      </w:r>
      <w:r w:rsidRPr="003A6CBC">
        <w:rPr>
          <w:szCs w:val="24"/>
        </w:rPr>
        <w:t xml:space="preserve"> Klicken Sie auf </w:t>
      </w:r>
      <w:r w:rsidR="00B90DBA" w:rsidRPr="00B90DBA">
        <w:rPr>
          <w:szCs w:val="24"/>
        </w:rPr>
        <w:t>„</w:t>
      </w:r>
      <w:r w:rsidRPr="00B90DBA">
        <w:rPr>
          <w:szCs w:val="24"/>
        </w:rPr>
        <w:t>Browse…</w:t>
      </w:r>
      <w:r w:rsidR="00B90DBA" w:rsidRPr="00B90DBA">
        <w:rPr>
          <w:szCs w:val="24"/>
        </w:rPr>
        <w:t>“</w:t>
      </w:r>
      <w:r w:rsidRPr="00B90DBA">
        <w:rPr>
          <w:szCs w:val="24"/>
        </w:rPr>
        <w:t>,</w:t>
      </w:r>
      <w:r w:rsidRPr="003A6CBC">
        <w:rPr>
          <w:szCs w:val="24"/>
        </w:rPr>
        <w:t xml:space="preserve"> um ein Verzeichnis auszuwählen, in dem die neu erzeugten Teiltranskriptionen gespeichert werden sollen. </w:t>
      </w:r>
    </w:p>
    <w:p w:rsidR="00423FBA" w:rsidRPr="003A6CBC" w:rsidRDefault="00423FBA" w:rsidP="00423FBA">
      <w:pPr>
        <w:pStyle w:val="Aufzhlungszeichen1"/>
        <w:rPr>
          <w:szCs w:val="24"/>
        </w:rPr>
      </w:pPr>
      <w:r w:rsidRPr="003A6CBC">
        <w:rPr>
          <w:szCs w:val="24"/>
          <w:shd w:val="clear" w:color="auto" w:fill="D9D9D9"/>
        </w:rPr>
        <w:t>Base filename:</w:t>
      </w:r>
      <w:r w:rsidRPr="003A6CBC">
        <w:rPr>
          <w:szCs w:val="24"/>
        </w:rPr>
        <w:t xml:space="preserve"> Geben Sie anschließend einen Namensstamm für die automatisch durchnummerierten Dateien an.</w:t>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 xml:space="preserve">Schließen Sie die Eingabe </w:t>
      </w:r>
      <w:r w:rsidRPr="00B90DBA">
        <w:rPr>
          <w:szCs w:val="24"/>
        </w:rPr>
        <w:t xml:space="preserve">mit </w:t>
      </w:r>
      <w:r w:rsidR="00B90DBA" w:rsidRPr="00B90DBA">
        <w:rPr>
          <w:szCs w:val="24"/>
        </w:rPr>
        <w:t>„</w:t>
      </w:r>
      <w:r w:rsidRPr="00B90DBA">
        <w:rPr>
          <w:szCs w:val="24"/>
        </w:rPr>
        <w:t>OK</w:t>
      </w:r>
      <w:r w:rsidR="00B90DBA" w:rsidRPr="00B90DBA">
        <w:rPr>
          <w:szCs w:val="24"/>
        </w:rPr>
        <w:t>“</w:t>
      </w:r>
      <w:r w:rsidR="00B90DBA">
        <w:rPr>
          <w:szCs w:val="24"/>
        </w:rPr>
        <w:t xml:space="preserve"> </w:t>
      </w:r>
      <w:r w:rsidRPr="00B90DBA">
        <w:rPr>
          <w:szCs w:val="24"/>
        </w:rPr>
        <w:t>ab. Die erfolgreiche Erzeugung der Teilstranskriptionen wird ihnen in einem gesonderten Fenster gemeldet</w:t>
      </w:r>
      <w:r w:rsidRPr="003A6CBC">
        <w:rPr>
          <w:szCs w:val="24"/>
        </w:rPr>
        <w:t>.</w:t>
      </w:r>
    </w:p>
    <w:p w:rsidR="00423FBA" w:rsidRPr="003A6CBC" w:rsidRDefault="00423FBA" w:rsidP="00423FBA">
      <w:pPr>
        <w:pStyle w:val="Standard-BlockCharCharChar"/>
        <w:rPr>
          <w:szCs w:val="24"/>
        </w:rPr>
      </w:pPr>
    </w:p>
    <w:p w:rsidR="00423FBA" w:rsidRPr="003A6CBC" w:rsidRDefault="00F17B16" w:rsidP="00423FBA">
      <w:pPr>
        <w:pStyle w:val="BildChar"/>
        <w:rPr>
          <w:sz w:val="24"/>
          <w:szCs w:val="24"/>
        </w:rPr>
      </w:pPr>
      <w:r w:rsidRPr="003A6CBC">
        <w:rPr>
          <w:noProof/>
          <w:sz w:val="24"/>
          <w:szCs w:val="24"/>
        </w:rPr>
        <w:drawing>
          <wp:inline distT="0" distB="0" distL="0" distR="0" wp14:anchorId="0FB03970" wp14:editId="76982519">
            <wp:extent cx="3990975" cy="1171575"/>
            <wp:effectExtent l="0" t="0" r="9525" b="9525"/>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990975" cy="1171575"/>
                    </a:xfrm>
                    <a:prstGeom prst="rect">
                      <a:avLst/>
                    </a:prstGeom>
                    <a:noFill/>
                    <a:ln>
                      <a:noFill/>
                    </a:ln>
                  </pic:spPr>
                </pic:pic>
              </a:graphicData>
            </a:graphic>
          </wp:inline>
        </w:drawing>
      </w:r>
    </w:p>
    <w:p w:rsidR="00423FBA" w:rsidRPr="003A6CBC" w:rsidRDefault="00423FBA" w:rsidP="00423FBA">
      <w:pPr>
        <w:pStyle w:val="Standard-BlockCharCharChar"/>
        <w:rPr>
          <w:szCs w:val="24"/>
        </w:rPr>
      </w:pPr>
    </w:p>
    <w:p w:rsidR="00423FBA" w:rsidRPr="003A6CBC" w:rsidRDefault="00423FBA" w:rsidP="00423FBA">
      <w:pPr>
        <w:pStyle w:val="Standard-BlockCharCharChar"/>
        <w:rPr>
          <w:szCs w:val="24"/>
        </w:rPr>
      </w:pPr>
      <w:r w:rsidRPr="003A6CBC">
        <w:rPr>
          <w:szCs w:val="24"/>
        </w:rPr>
        <w:t>In dem von Ihnen zuvor ausgewählten Verzeichnis befinden sich nun eine Reihe neuer xml-Dateien, die jeweils Teilabschnitte der Ausgangstranskription darstellen.</w:t>
      </w:r>
    </w:p>
    <w:p w:rsidR="00423FBA" w:rsidRPr="003A6CBC" w:rsidRDefault="00423FBA" w:rsidP="00423FBA">
      <w:pPr>
        <w:pStyle w:val="Standard-BlockCharCharChar"/>
        <w:rPr>
          <w:szCs w:val="24"/>
        </w:rPr>
      </w:pPr>
    </w:p>
    <w:p w:rsidR="00423FBA" w:rsidRPr="00355B2A" w:rsidRDefault="00F17B16" w:rsidP="00423FBA">
      <w:pPr>
        <w:pStyle w:val="BildChar"/>
      </w:pPr>
      <w:r w:rsidRPr="003A6CBC">
        <w:rPr>
          <w:noProof/>
          <w:sz w:val="24"/>
          <w:szCs w:val="24"/>
        </w:rPr>
        <w:drawing>
          <wp:inline distT="0" distB="0" distL="0" distR="0" wp14:anchorId="45D41EC0" wp14:editId="75AC9087">
            <wp:extent cx="3657600" cy="2333625"/>
            <wp:effectExtent l="0" t="0" r="0" b="9525"/>
            <wp:docPr id="145" name="Bild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57600" cy="2333625"/>
                    </a:xfrm>
                    <a:prstGeom prst="rect">
                      <a:avLst/>
                    </a:prstGeom>
                    <a:noFill/>
                    <a:ln>
                      <a:noFill/>
                    </a:ln>
                  </pic:spPr>
                </pic:pic>
              </a:graphicData>
            </a:graphic>
          </wp:inline>
        </w:drawing>
      </w:r>
    </w:p>
    <w:p w:rsidR="00423FBA" w:rsidRPr="00355B2A" w:rsidRDefault="00423FBA" w:rsidP="00423FBA">
      <w:pPr>
        <w:pStyle w:val="Standard-BlockCharCharChar"/>
      </w:pPr>
    </w:p>
    <w:p w:rsidR="00A90240" w:rsidRPr="0022219F" w:rsidRDefault="00423FBA" w:rsidP="0022219F">
      <w:pPr>
        <w:pStyle w:val="berschrift3"/>
      </w:pPr>
      <w:bookmarkStart w:id="387" w:name="_Toc398708189"/>
      <w:r w:rsidRPr="0022219F">
        <w:t>Transcription</w:t>
      </w:r>
      <w:r w:rsidR="00A90240" w:rsidRPr="0022219F">
        <w:t> &gt; Chop audio…</w:t>
      </w:r>
      <w:bookmarkEnd w:id="387"/>
    </w:p>
    <w:p w:rsidR="00A90240" w:rsidRPr="003A6CBC" w:rsidRDefault="00A90240" w:rsidP="00A90240">
      <w:pPr>
        <w:pStyle w:val="Standard-BlockCharCharChar"/>
        <w:rPr>
          <w:szCs w:val="24"/>
        </w:rPr>
      </w:pPr>
      <w:r w:rsidRPr="003A6CBC">
        <w:rPr>
          <w:szCs w:val="24"/>
        </w:rPr>
        <w:t>Zerteilt eine Kopie der der Partitur zugrunde liegende Audio-Datei in mehrere kleine Audio-Dateien (</w:t>
      </w:r>
      <w:r w:rsidR="00B90DBA">
        <w:rPr>
          <w:szCs w:val="24"/>
        </w:rPr>
        <w:t>„</w:t>
      </w:r>
      <w:r w:rsidRPr="003A6CBC">
        <w:rPr>
          <w:szCs w:val="24"/>
        </w:rPr>
        <w:t>Audio-Schnipsel</w:t>
      </w:r>
      <w:r w:rsidR="00F70807">
        <w:rPr>
          <w:szCs w:val="24"/>
        </w:rPr>
        <w:t>“</w:t>
      </w:r>
      <w:r w:rsidRPr="003A6CBC">
        <w:rPr>
          <w:szCs w:val="24"/>
        </w:rPr>
        <w:t>).</w:t>
      </w:r>
    </w:p>
    <w:p w:rsidR="00A90240" w:rsidRPr="003A6CBC" w:rsidRDefault="00A90240" w:rsidP="00A90240">
      <w:pPr>
        <w:pStyle w:val="Standard-BlockCharCharChar"/>
        <w:rPr>
          <w:szCs w:val="24"/>
        </w:rPr>
      </w:pPr>
    </w:p>
    <w:p w:rsidR="00A90240" w:rsidRPr="003A6CBC" w:rsidRDefault="00A90240" w:rsidP="00A90240">
      <w:pPr>
        <w:pStyle w:val="Standard-BlockCharCharChar"/>
        <w:rPr>
          <w:szCs w:val="24"/>
        </w:rPr>
      </w:pPr>
      <w:r w:rsidRPr="003A6CBC">
        <w:rPr>
          <w:szCs w:val="24"/>
        </w:rPr>
        <w:t xml:space="preserve">Bitte beachten Sie, dass diese Nutzung dieser Funktion voraussetzt, </w:t>
      </w:r>
    </w:p>
    <w:p w:rsidR="00A90240" w:rsidRPr="003A6CBC" w:rsidRDefault="00A90240" w:rsidP="00A90240">
      <w:pPr>
        <w:pStyle w:val="Standard-BlockCharCharChar"/>
        <w:rPr>
          <w:szCs w:val="24"/>
        </w:rPr>
      </w:pPr>
    </w:p>
    <w:p w:rsidR="00A90240" w:rsidRPr="003A6CBC" w:rsidRDefault="00A90240" w:rsidP="00A90240">
      <w:pPr>
        <w:pStyle w:val="Standard-BlockCharCharChar"/>
        <w:numPr>
          <w:ilvl w:val="0"/>
          <w:numId w:val="30"/>
        </w:numPr>
        <w:rPr>
          <w:szCs w:val="24"/>
        </w:rPr>
      </w:pPr>
      <w:r w:rsidRPr="003A6CBC">
        <w:rPr>
          <w:szCs w:val="24"/>
        </w:rPr>
        <w:t xml:space="preserve">dass Sie der Partitur in der Meta-Information unter </w:t>
      </w:r>
      <w:r w:rsidR="00F70807">
        <w:rPr>
          <w:szCs w:val="24"/>
        </w:rPr>
        <w:t>„</w:t>
      </w:r>
      <w:r w:rsidRPr="003A6CBC">
        <w:rPr>
          <w:szCs w:val="24"/>
        </w:rPr>
        <w:t>Referenced media file</w:t>
      </w:r>
      <w:r w:rsidR="00F70807">
        <w:rPr>
          <w:szCs w:val="24"/>
        </w:rPr>
        <w:t>“</w:t>
      </w:r>
      <w:r w:rsidRPr="003A6CBC">
        <w:rPr>
          <w:szCs w:val="24"/>
        </w:rPr>
        <w:t xml:space="preserve"> eine Audio-Datei zugeordnet haben,</w:t>
      </w:r>
    </w:p>
    <w:p w:rsidR="00A90240" w:rsidRPr="003A6CBC" w:rsidRDefault="00A90240" w:rsidP="00A90240">
      <w:pPr>
        <w:pStyle w:val="Standard-BlockCharCharChar"/>
        <w:numPr>
          <w:ilvl w:val="0"/>
          <w:numId w:val="30"/>
        </w:numPr>
        <w:rPr>
          <w:szCs w:val="24"/>
        </w:rPr>
      </w:pPr>
      <w:r w:rsidRPr="003A6CBC">
        <w:rPr>
          <w:szCs w:val="24"/>
        </w:rPr>
        <w:t>dass es sich hierbei um eine Audio-Datei im .wav-Format handelt (andere Audio-Formate können nicht verarbeitet werden) und</w:t>
      </w:r>
    </w:p>
    <w:p w:rsidR="00A90240" w:rsidRPr="003A6CBC" w:rsidRDefault="00A90240" w:rsidP="00A90240">
      <w:pPr>
        <w:pStyle w:val="Standard-BlockCharCharChar"/>
        <w:numPr>
          <w:ilvl w:val="0"/>
          <w:numId w:val="30"/>
        </w:numPr>
        <w:rPr>
          <w:szCs w:val="24"/>
        </w:rPr>
      </w:pPr>
      <w:r w:rsidRPr="003A6CBC">
        <w:rPr>
          <w:szCs w:val="24"/>
        </w:rPr>
        <w:t>dass der Zeitachse möglichst viele absolute Zeitwerte zugeordnet sind.</w:t>
      </w:r>
    </w:p>
    <w:p w:rsidR="00A90240" w:rsidRPr="003A6CBC" w:rsidRDefault="00A90240" w:rsidP="00A90240">
      <w:pPr>
        <w:pStyle w:val="Standard-BlockCharCharChar"/>
        <w:rPr>
          <w:szCs w:val="24"/>
        </w:rPr>
      </w:pPr>
    </w:p>
    <w:p w:rsidR="00A90240" w:rsidRPr="003A6CBC" w:rsidRDefault="00F17B16" w:rsidP="00A90240">
      <w:pPr>
        <w:pStyle w:val="BildChar"/>
        <w:rPr>
          <w:sz w:val="24"/>
          <w:szCs w:val="24"/>
        </w:rPr>
      </w:pPr>
      <w:r w:rsidRPr="003A6CBC">
        <w:rPr>
          <w:noProof/>
          <w:sz w:val="24"/>
          <w:szCs w:val="24"/>
        </w:rPr>
        <w:drawing>
          <wp:inline distT="0" distB="0" distL="0" distR="0" wp14:anchorId="783170A5" wp14:editId="1BBB4F79">
            <wp:extent cx="5067300" cy="1971675"/>
            <wp:effectExtent l="0" t="0" r="0" b="9525"/>
            <wp:docPr id="146" name="Bild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67300" cy="1971675"/>
                    </a:xfrm>
                    <a:prstGeom prst="rect">
                      <a:avLst/>
                    </a:prstGeom>
                    <a:noFill/>
                    <a:ln>
                      <a:noFill/>
                    </a:ln>
                  </pic:spPr>
                </pic:pic>
              </a:graphicData>
            </a:graphic>
          </wp:inline>
        </w:drawing>
      </w:r>
    </w:p>
    <w:p w:rsidR="00A90240" w:rsidRPr="003A6CBC" w:rsidRDefault="00A90240" w:rsidP="00A90240">
      <w:pPr>
        <w:pStyle w:val="Standard-BlockCharCharChar"/>
        <w:rPr>
          <w:szCs w:val="24"/>
        </w:rPr>
      </w:pPr>
    </w:p>
    <w:p w:rsidR="00A90240" w:rsidRPr="003A6CBC" w:rsidRDefault="00A90240" w:rsidP="00A90240">
      <w:pPr>
        <w:pStyle w:val="Standard-BlockCharCharChar"/>
        <w:rPr>
          <w:szCs w:val="24"/>
        </w:rPr>
      </w:pPr>
      <w:r w:rsidRPr="003A6CBC">
        <w:rPr>
          <w:szCs w:val="24"/>
        </w:rPr>
        <w:t>Für die Zerteilung der Audio-Datei gibt es zwei Möglichkeiten:</w:t>
      </w:r>
    </w:p>
    <w:p w:rsidR="00A90240" w:rsidRPr="003A6CBC" w:rsidRDefault="00A90240" w:rsidP="00A90240">
      <w:pPr>
        <w:pStyle w:val="Aufzhlungszeichen1"/>
        <w:rPr>
          <w:szCs w:val="24"/>
          <w:shd w:val="clear" w:color="auto" w:fill="D9D9D9"/>
        </w:rPr>
      </w:pPr>
      <w:r w:rsidRPr="003A6CBC">
        <w:rPr>
          <w:szCs w:val="24"/>
          <w:shd w:val="clear" w:color="auto" w:fill="D9D9D9"/>
        </w:rPr>
        <w:t>Based on the timeline:</w:t>
      </w:r>
      <w:r w:rsidRPr="003A6CBC">
        <w:rPr>
          <w:szCs w:val="24"/>
        </w:rPr>
        <w:t xml:space="preserve"> Die Zerteilung der Audio-Datei erfolgt nach Maßgabe der Zei</w:t>
      </w:r>
      <w:r w:rsidRPr="003A6CBC">
        <w:rPr>
          <w:szCs w:val="24"/>
        </w:rPr>
        <w:t>t</w:t>
      </w:r>
      <w:r w:rsidRPr="003A6CBC">
        <w:rPr>
          <w:szCs w:val="24"/>
        </w:rPr>
        <w:t xml:space="preserve">achse. Für jedes Intervall der Zeitachse wird ein </w:t>
      </w:r>
      <w:r w:rsidR="00F70807">
        <w:rPr>
          <w:szCs w:val="24"/>
        </w:rPr>
        <w:t>„</w:t>
      </w:r>
      <w:r w:rsidRPr="003A6CBC">
        <w:rPr>
          <w:szCs w:val="24"/>
        </w:rPr>
        <w:t>Audio-Schnipsel</w:t>
      </w:r>
      <w:r w:rsidR="00F70807">
        <w:rPr>
          <w:szCs w:val="24"/>
        </w:rPr>
        <w:t>“</w:t>
      </w:r>
      <w:r w:rsidRPr="003A6CBC">
        <w:rPr>
          <w:szCs w:val="24"/>
        </w:rPr>
        <w:t xml:space="preserve"> erzeugt. </w:t>
      </w:r>
    </w:p>
    <w:p w:rsidR="00A90240" w:rsidRPr="003A6CBC" w:rsidRDefault="00A90240" w:rsidP="00A90240">
      <w:pPr>
        <w:pStyle w:val="Aufzhlungszeichen1"/>
        <w:rPr>
          <w:szCs w:val="24"/>
        </w:rPr>
      </w:pPr>
      <w:r w:rsidRPr="003A6CBC">
        <w:rPr>
          <w:szCs w:val="24"/>
          <w:shd w:val="clear" w:color="auto" w:fill="D9D9D9"/>
        </w:rPr>
        <w:t>Based on events in tier:</w:t>
      </w:r>
      <w:r w:rsidRPr="003A6CBC">
        <w:rPr>
          <w:szCs w:val="24"/>
        </w:rPr>
        <w:t xml:space="preserve"> Die Zerteilung der Audio-Datei erfolgt nach Maßgabe der E</w:t>
      </w:r>
      <w:r w:rsidRPr="003A6CBC">
        <w:rPr>
          <w:szCs w:val="24"/>
        </w:rPr>
        <w:t>r</w:t>
      </w:r>
      <w:r w:rsidRPr="003A6CBC">
        <w:rPr>
          <w:szCs w:val="24"/>
        </w:rPr>
        <w:t xml:space="preserve">eignisse in der ausgewählten Spur: Für jedes Ereignis wird ein </w:t>
      </w:r>
      <w:r w:rsidR="00F70807">
        <w:rPr>
          <w:szCs w:val="24"/>
        </w:rPr>
        <w:t>„</w:t>
      </w:r>
      <w:r w:rsidRPr="003A6CBC">
        <w:rPr>
          <w:szCs w:val="24"/>
        </w:rPr>
        <w:t>Audio-Schnipsel</w:t>
      </w:r>
      <w:r w:rsidR="00F70807">
        <w:rPr>
          <w:szCs w:val="24"/>
        </w:rPr>
        <w:t>“</w:t>
      </w:r>
      <w:r w:rsidRPr="003A6CBC">
        <w:rPr>
          <w:szCs w:val="24"/>
        </w:rPr>
        <w:t xml:space="preserve"> e</w:t>
      </w:r>
      <w:r w:rsidRPr="003A6CBC">
        <w:rPr>
          <w:szCs w:val="24"/>
        </w:rPr>
        <w:t>r</w:t>
      </w:r>
      <w:r w:rsidRPr="003A6CBC">
        <w:rPr>
          <w:szCs w:val="24"/>
        </w:rPr>
        <w:t>zeugt.</w:t>
      </w:r>
    </w:p>
    <w:p w:rsidR="00A90240" w:rsidRPr="003A6CBC" w:rsidRDefault="00A90240" w:rsidP="00A90240">
      <w:pPr>
        <w:pStyle w:val="Aufzhlungszeichen1"/>
        <w:numPr>
          <w:ilvl w:val="0"/>
          <w:numId w:val="0"/>
        </w:numPr>
        <w:rPr>
          <w:szCs w:val="24"/>
        </w:rPr>
      </w:pPr>
      <w:r w:rsidRPr="003A6CBC">
        <w:rPr>
          <w:szCs w:val="24"/>
        </w:rPr>
        <w:t xml:space="preserve">Ferner haben Sie die Möglichkeit, die neu erzeugten </w:t>
      </w:r>
      <w:r w:rsidR="00F70807">
        <w:rPr>
          <w:szCs w:val="24"/>
        </w:rPr>
        <w:t>„</w:t>
      </w:r>
      <w:r w:rsidRPr="003A6CBC">
        <w:rPr>
          <w:szCs w:val="24"/>
        </w:rPr>
        <w:t>Audio-Schnipsel</w:t>
      </w:r>
      <w:r w:rsidR="00F70807">
        <w:rPr>
          <w:szCs w:val="24"/>
        </w:rPr>
        <w:t>“</w:t>
      </w:r>
      <w:r w:rsidRPr="003A6CBC">
        <w:rPr>
          <w:szCs w:val="24"/>
        </w:rPr>
        <w:t xml:space="preserve"> im gleichen Bearbe</w:t>
      </w:r>
      <w:r w:rsidRPr="003A6CBC">
        <w:rPr>
          <w:szCs w:val="24"/>
        </w:rPr>
        <w:t>i</w:t>
      </w:r>
      <w:r w:rsidRPr="003A6CBC">
        <w:rPr>
          <w:szCs w:val="24"/>
        </w:rPr>
        <w:t>tungsschritt bereits mit der Partitur zu verknüpfen:</w:t>
      </w:r>
    </w:p>
    <w:p w:rsidR="00A90240" w:rsidRPr="003A6CBC" w:rsidRDefault="00A90240" w:rsidP="00A90240">
      <w:pPr>
        <w:pStyle w:val="Aufzhlungszeichen1"/>
        <w:rPr>
          <w:szCs w:val="24"/>
        </w:rPr>
      </w:pPr>
      <w:r w:rsidRPr="003A6CBC">
        <w:rPr>
          <w:szCs w:val="24"/>
          <w:shd w:val="clear" w:color="auto" w:fill="D9D9D9"/>
        </w:rPr>
        <w:t>Link to the selected tier:</w:t>
      </w:r>
      <w:r w:rsidRPr="003A6CBC">
        <w:rPr>
          <w:szCs w:val="24"/>
        </w:rPr>
        <w:t xml:space="preserve"> Die zu erzeugenden </w:t>
      </w:r>
      <w:r w:rsidR="00F70807">
        <w:rPr>
          <w:szCs w:val="24"/>
        </w:rPr>
        <w:t>„</w:t>
      </w:r>
      <w:r w:rsidRPr="003A6CBC">
        <w:rPr>
          <w:szCs w:val="24"/>
        </w:rPr>
        <w:t>Audio-Schnipsel</w:t>
      </w:r>
      <w:r w:rsidR="00F70807">
        <w:rPr>
          <w:szCs w:val="24"/>
        </w:rPr>
        <w:t>“</w:t>
      </w:r>
      <w:r w:rsidRPr="003A6CBC">
        <w:rPr>
          <w:szCs w:val="24"/>
        </w:rPr>
        <w:t xml:space="preserve"> werden automatisch mit der derzeit markierten Spur verknüpft.</w:t>
      </w:r>
    </w:p>
    <w:p w:rsidR="00A90240" w:rsidRPr="003A6CBC" w:rsidRDefault="00A90240" w:rsidP="00A90240">
      <w:pPr>
        <w:pStyle w:val="Aufzhlungszeichen1"/>
        <w:rPr>
          <w:szCs w:val="24"/>
        </w:rPr>
      </w:pPr>
      <w:r w:rsidRPr="003A6CBC">
        <w:rPr>
          <w:szCs w:val="24"/>
          <w:shd w:val="clear" w:color="auto" w:fill="D9D9D9"/>
        </w:rPr>
        <w:t>Link to a new tier:</w:t>
      </w:r>
      <w:r w:rsidRPr="003A6CBC">
        <w:rPr>
          <w:szCs w:val="24"/>
        </w:rPr>
        <w:t xml:space="preserve"> Der Partitur-Editor generiert automatisch eine zusätzliche Spur, in der die </w:t>
      </w:r>
      <w:r w:rsidR="00F70807">
        <w:rPr>
          <w:szCs w:val="24"/>
        </w:rPr>
        <w:t>„</w:t>
      </w:r>
      <w:r w:rsidRPr="003A6CBC">
        <w:rPr>
          <w:szCs w:val="24"/>
        </w:rPr>
        <w:t>Audio-Schnipsel</w:t>
      </w:r>
      <w:r w:rsidR="00F70807">
        <w:rPr>
          <w:szCs w:val="24"/>
        </w:rPr>
        <w:t>“</w:t>
      </w:r>
      <w:r w:rsidRPr="003A6CBC">
        <w:rPr>
          <w:szCs w:val="24"/>
        </w:rPr>
        <w:t xml:space="preserve"> mit der Partitur verknüpft werden.</w:t>
      </w:r>
    </w:p>
    <w:p w:rsidR="00A90240" w:rsidRPr="003A6CBC" w:rsidRDefault="00A90240" w:rsidP="00A90240">
      <w:pPr>
        <w:pStyle w:val="Aufzhlungszeichen1"/>
        <w:rPr>
          <w:szCs w:val="24"/>
        </w:rPr>
      </w:pPr>
      <w:r w:rsidRPr="003A6CBC">
        <w:rPr>
          <w:szCs w:val="24"/>
          <w:shd w:val="clear" w:color="auto" w:fill="D9D9D9"/>
        </w:rPr>
        <w:t>Don’t link:</w:t>
      </w:r>
      <w:r w:rsidRPr="003A6CBC">
        <w:rPr>
          <w:szCs w:val="24"/>
        </w:rPr>
        <w:t xml:space="preserve"> Es werden lediglich </w:t>
      </w:r>
      <w:r w:rsidR="00F70807">
        <w:rPr>
          <w:szCs w:val="24"/>
        </w:rPr>
        <w:t>„</w:t>
      </w:r>
      <w:r w:rsidRPr="003A6CBC">
        <w:rPr>
          <w:szCs w:val="24"/>
        </w:rPr>
        <w:t>Audio-Schnipsel</w:t>
      </w:r>
      <w:r w:rsidR="00F70807">
        <w:rPr>
          <w:szCs w:val="24"/>
        </w:rPr>
        <w:t>“</w:t>
      </w:r>
      <w:r w:rsidRPr="003A6CBC">
        <w:rPr>
          <w:szCs w:val="24"/>
        </w:rPr>
        <w:t xml:space="preserve"> generiert, ohne dass sie mit der Partitur verknüpft werden.</w:t>
      </w:r>
    </w:p>
    <w:p w:rsidR="00A90240" w:rsidRPr="003A6CBC" w:rsidRDefault="00A90240" w:rsidP="00A90240">
      <w:pPr>
        <w:pStyle w:val="Standard-BlockCharCharChar"/>
        <w:rPr>
          <w:szCs w:val="24"/>
        </w:rPr>
      </w:pPr>
    </w:p>
    <w:p w:rsidR="00A90240" w:rsidRPr="003A6CBC" w:rsidRDefault="00A90240" w:rsidP="00A90240">
      <w:pPr>
        <w:pStyle w:val="Standard-BlockCharCharChar"/>
        <w:rPr>
          <w:spacing w:val="-4"/>
          <w:szCs w:val="24"/>
        </w:rPr>
      </w:pPr>
      <w:r w:rsidRPr="003A6CBC">
        <w:rPr>
          <w:spacing w:val="-4"/>
          <w:szCs w:val="24"/>
        </w:rPr>
        <w:t>Im unteren Teil des Dialogfensters werden Sie schließlich aufgefordert, einen Namen und Speiche</w:t>
      </w:r>
      <w:r w:rsidRPr="003A6CBC">
        <w:rPr>
          <w:spacing w:val="-4"/>
          <w:szCs w:val="24"/>
        </w:rPr>
        <w:t>r</w:t>
      </w:r>
      <w:r w:rsidRPr="003A6CBC">
        <w:rPr>
          <w:spacing w:val="-4"/>
          <w:szCs w:val="24"/>
        </w:rPr>
        <w:t>ort auszuwählen:</w:t>
      </w:r>
    </w:p>
    <w:p w:rsidR="00A90240" w:rsidRPr="00B90DBA" w:rsidRDefault="00A90240" w:rsidP="00A90240">
      <w:pPr>
        <w:pStyle w:val="Aufzhlungszeichen1"/>
        <w:rPr>
          <w:szCs w:val="24"/>
        </w:rPr>
      </w:pPr>
      <w:r w:rsidRPr="003A6CBC">
        <w:rPr>
          <w:szCs w:val="24"/>
          <w:shd w:val="clear" w:color="auto" w:fill="D9D9D9"/>
        </w:rPr>
        <w:t>Directory:</w:t>
      </w:r>
      <w:r w:rsidRPr="003A6CBC">
        <w:rPr>
          <w:szCs w:val="24"/>
        </w:rPr>
        <w:t xml:space="preserve"> Ist das Verzeichnis auf Ihrem Computer, in dem die neu zu erzeugenden Audio-Dateien abgespeichert werden sollen. Um das Verzeichnis zu ändern, wählen </w:t>
      </w:r>
      <w:r w:rsidRPr="00B90DBA">
        <w:rPr>
          <w:szCs w:val="24"/>
        </w:rPr>
        <w:t xml:space="preserve">Sie </w:t>
      </w:r>
      <w:r w:rsidR="00B90DBA" w:rsidRPr="00B90DBA">
        <w:rPr>
          <w:szCs w:val="24"/>
        </w:rPr>
        <w:t>„</w:t>
      </w:r>
      <w:r w:rsidRPr="00B90DBA">
        <w:rPr>
          <w:szCs w:val="24"/>
        </w:rPr>
        <w:t>Browse…</w:t>
      </w:r>
      <w:r w:rsidR="00B90DBA" w:rsidRPr="00B90DBA">
        <w:rPr>
          <w:szCs w:val="24"/>
        </w:rPr>
        <w:t>“</w:t>
      </w:r>
      <w:r w:rsidRPr="00B90DBA">
        <w:rPr>
          <w:szCs w:val="24"/>
        </w:rPr>
        <w:t>.</w:t>
      </w:r>
    </w:p>
    <w:p w:rsidR="00A90240" w:rsidRPr="003A6CBC" w:rsidRDefault="00A90240" w:rsidP="00A90240">
      <w:pPr>
        <w:pStyle w:val="Aufzhlungszeichen1"/>
        <w:rPr>
          <w:szCs w:val="24"/>
        </w:rPr>
      </w:pPr>
      <w:r w:rsidRPr="003A6CBC">
        <w:rPr>
          <w:szCs w:val="24"/>
          <w:shd w:val="clear" w:color="auto" w:fill="D9D9D9"/>
        </w:rPr>
        <w:t>Base filename:</w:t>
      </w:r>
      <w:r w:rsidRPr="003A6CBC">
        <w:rPr>
          <w:szCs w:val="24"/>
        </w:rPr>
        <w:t xml:space="preserve"> Ist der Namensstamm für die neu zu erzeugenden Audio-Dateien.</w:t>
      </w:r>
    </w:p>
    <w:p w:rsidR="00A90240" w:rsidRPr="003A6CBC" w:rsidRDefault="00A90240" w:rsidP="00A90240">
      <w:pPr>
        <w:pStyle w:val="Aufzhlungszeichen1"/>
        <w:rPr>
          <w:szCs w:val="24"/>
        </w:rPr>
      </w:pPr>
      <w:r w:rsidRPr="003A6CBC">
        <w:rPr>
          <w:szCs w:val="24"/>
          <w:shd w:val="clear" w:color="auto" w:fill="D9D9D9"/>
        </w:rPr>
        <w:t>Append event description:</w:t>
      </w:r>
      <w:r w:rsidRPr="003A6CBC">
        <w:rPr>
          <w:szCs w:val="24"/>
        </w:rPr>
        <w:t xml:space="preserve"> Der Dateiname der zu generierenden </w:t>
      </w:r>
      <w:r w:rsidR="00F70807">
        <w:rPr>
          <w:szCs w:val="24"/>
        </w:rPr>
        <w:t>„</w:t>
      </w:r>
      <w:r w:rsidRPr="003A6CBC">
        <w:rPr>
          <w:szCs w:val="24"/>
        </w:rPr>
        <w:t>Audio-Schnipsel</w:t>
      </w:r>
      <w:r w:rsidR="00F70807">
        <w:rPr>
          <w:szCs w:val="24"/>
        </w:rPr>
        <w:t>“</w:t>
      </w:r>
      <w:r w:rsidRPr="003A6CBC">
        <w:rPr>
          <w:szCs w:val="24"/>
        </w:rPr>
        <w:t xml:space="preserve"> </w:t>
      </w:r>
      <w:r w:rsidRPr="003A6CBC">
        <w:rPr>
          <w:szCs w:val="24"/>
        </w:rPr>
        <w:lastRenderedPageBreak/>
        <w:t>wird um die erstem Zeichen des zugehörigen Ereignistextes ergänzt.</w:t>
      </w:r>
    </w:p>
    <w:p w:rsidR="00A90240" w:rsidRPr="003A6CBC" w:rsidRDefault="00A90240" w:rsidP="00A90240">
      <w:pPr>
        <w:pStyle w:val="Standard-BlockCharCharChar"/>
        <w:rPr>
          <w:szCs w:val="24"/>
        </w:rPr>
      </w:pPr>
    </w:p>
    <w:p w:rsidR="00A90240" w:rsidRPr="003A6CBC" w:rsidRDefault="00A90240" w:rsidP="00A90240">
      <w:pPr>
        <w:pStyle w:val="Standard-BlockCharCharChar"/>
        <w:rPr>
          <w:szCs w:val="24"/>
        </w:rPr>
      </w:pPr>
      <w:r w:rsidRPr="003A6CBC">
        <w:rPr>
          <w:szCs w:val="24"/>
        </w:rPr>
        <w:t>Das Zerteilen kann einige Momente dauern. Nach Beendigung werden Sie mittels eines Dialo</w:t>
      </w:r>
      <w:r w:rsidRPr="003A6CBC">
        <w:rPr>
          <w:szCs w:val="24"/>
        </w:rPr>
        <w:t>g</w:t>
      </w:r>
      <w:r w:rsidRPr="003A6CBC">
        <w:rPr>
          <w:szCs w:val="24"/>
        </w:rPr>
        <w:t>fensters über das erfolgreiche Zerteilen bzw. etwaige Fehler beim Zerteilen unterrichtet:</w:t>
      </w:r>
    </w:p>
    <w:p w:rsidR="00A90240" w:rsidRPr="003A6CBC" w:rsidRDefault="00A90240" w:rsidP="00A90240">
      <w:pPr>
        <w:pStyle w:val="Standard-BlockCharCharChar"/>
        <w:rPr>
          <w:szCs w:val="24"/>
        </w:rPr>
      </w:pPr>
    </w:p>
    <w:p w:rsidR="00A90240" w:rsidRPr="003A6CBC" w:rsidRDefault="00F17B16" w:rsidP="00A90240">
      <w:pPr>
        <w:pStyle w:val="BildChar"/>
        <w:rPr>
          <w:sz w:val="24"/>
          <w:szCs w:val="24"/>
        </w:rPr>
      </w:pPr>
      <w:r w:rsidRPr="003A6CBC">
        <w:rPr>
          <w:noProof/>
          <w:sz w:val="24"/>
          <w:szCs w:val="24"/>
        </w:rPr>
        <w:drawing>
          <wp:inline distT="0" distB="0" distL="0" distR="0" wp14:anchorId="7BE48D3A" wp14:editId="0A0AD3B9">
            <wp:extent cx="2857500" cy="2790825"/>
            <wp:effectExtent l="0" t="0" r="0" b="9525"/>
            <wp:docPr id="147" name="Bild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57500" cy="2790825"/>
                    </a:xfrm>
                    <a:prstGeom prst="rect">
                      <a:avLst/>
                    </a:prstGeom>
                    <a:noFill/>
                    <a:ln>
                      <a:noFill/>
                    </a:ln>
                  </pic:spPr>
                </pic:pic>
              </a:graphicData>
            </a:graphic>
          </wp:inline>
        </w:drawing>
      </w:r>
    </w:p>
    <w:p w:rsidR="00A90240" w:rsidRPr="003A6CBC" w:rsidRDefault="00A90240" w:rsidP="00A90240">
      <w:pPr>
        <w:pStyle w:val="Standard-BlockCharCharChar"/>
        <w:rPr>
          <w:szCs w:val="24"/>
        </w:rPr>
      </w:pPr>
    </w:p>
    <w:p w:rsidR="00A90240" w:rsidRPr="003A6CBC" w:rsidRDefault="00A90240" w:rsidP="00A90240">
      <w:pPr>
        <w:pStyle w:val="Standard-BlockCharCharChar"/>
        <w:rPr>
          <w:szCs w:val="24"/>
        </w:rPr>
      </w:pPr>
      <w:r w:rsidRPr="003A6CBC">
        <w:rPr>
          <w:szCs w:val="24"/>
        </w:rPr>
        <w:t xml:space="preserve">In dem folgenden Beispiel wurden die zugrunde liegende Audio-Datei auf zwei verschiedene Arten zerteilt und jeweils in einer zusätzlichen Spur verknüpft: In der Spur </w:t>
      </w:r>
      <w:r w:rsidR="00F70807">
        <w:rPr>
          <w:szCs w:val="24"/>
        </w:rPr>
        <w:t>„</w:t>
      </w:r>
      <w:r w:rsidRPr="003A6CBC">
        <w:rPr>
          <w:szCs w:val="24"/>
        </w:rPr>
        <w:t>Timeline</w:t>
      </w:r>
      <w:r w:rsidR="00F70807">
        <w:rPr>
          <w:szCs w:val="24"/>
        </w:rPr>
        <w:t>“</w:t>
      </w:r>
      <w:r w:rsidRPr="003A6CBC">
        <w:rPr>
          <w:szCs w:val="24"/>
        </w:rPr>
        <w:t xml:space="preserve"> wurde die Zerteilung auf Grundlage der Zeitachse (</w:t>
      </w:r>
      <w:r w:rsidR="00F70807">
        <w:rPr>
          <w:szCs w:val="24"/>
        </w:rPr>
        <w:t>„</w:t>
      </w:r>
      <w:r w:rsidRPr="003A6CBC">
        <w:rPr>
          <w:szCs w:val="24"/>
        </w:rPr>
        <w:t>Based on the timeline</w:t>
      </w:r>
      <w:r w:rsidR="00F70807">
        <w:rPr>
          <w:szCs w:val="24"/>
        </w:rPr>
        <w:t>“</w:t>
      </w:r>
      <w:r w:rsidRPr="003A6CBC">
        <w:rPr>
          <w:szCs w:val="24"/>
        </w:rPr>
        <w:t xml:space="preserve">), in der Spur </w:t>
      </w:r>
      <w:r w:rsidR="00F70807">
        <w:rPr>
          <w:szCs w:val="24"/>
        </w:rPr>
        <w:t>„</w:t>
      </w:r>
      <w:r w:rsidRPr="003A6CBC">
        <w:rPr>
          <w:szCs w:val="24"/>
        </w:rPr>
        <w:t>Tier</w:t>
      </w:r>
      <w:r w:rsidR="00F70807">
        <w:rPr>
          <w:szCs w:val="24"/>
        </w:rPr>
        <w:t>“</w:t>
      </w:r>
      <w:r w:rsidRPr="003A6CBC">
        <w:rPr>
          <w:szCs w:val="24"/>
        </w:rPr>
        <w:t xml:space="preserve"> nur auf Grundlage der Spur des Sprechers </w:t>
      </w:r>
      <w:r w:rsidR="00F70807">
        <w:rPr>
          <w:szCs w:val="24"/>
        </w:rPr>
        <w:t>„</w:t>
      </w:r>
      <w:r w:rsidRPr="003A6CBC">
        <w:rPr>
          <w:szCs w:val="24"/>
        </w:rPr>
        <w:t>Fichte</w:t>
      </w:r>
      <w:r w:rsidR="00F70807">
        <w:rPr>
          <w:szCs w:val="24"/>
        </w:rPr>
        <w:t>“</w:t>
      </w:r>
      <w:r w:rsidRPr="003A6CBC">
        <w:rPr>
          <w:szCs w:val="24"/>
        </w:rPr>
        <w:t xml:space="preserve"> ausgewählt. Die verknüpften </w:t>
      </w:r>
      <w:r w:rsidR="00F70807">
        <w:rPr>
          <w:szCs w:val="24"/>
        </w:rPr>
        <w:t>„</w:t>
      </w:r>
      <w:r w:rsidRPr="003A6CBC">
        <w:rPr>
          <w:szCs w:val="24"/>
        </w:rPr>
        <w:t>Audio-Schnipsel</w:t>
      </w:r>
      <w:r w:rsidR="00F70807">
        <w:rPr>
          <w:szCs w:val="24"/>
        </w:rPr>
        <w:t>“</w:t>
      </w:r>
      <w:r w:rsidRPr="003A6CBC">
        <w:rPr>
          <w:szCs w:val="24"/>
        </w:rPr>
        <w:t xml:space="preserve"> können nun unmittelbar aus der Partitur abgespielt werden.</w:t>
      </w:r>
    </w:p>
    <w:p w:rsidR="00A90240" w:rsidRPr="003A6CBC" w:rsidRDefault="00A90240" w:rsidP="00A90240">
      <w:pPr>
        <w:pStyle w:val="Standard-BlockCharCharChar"/>
        <w:rPr>
          <w:szCs w:val="24"/>
        </w:rPr>
      </w:pPr>
    </w:p>
    <w:p w:rsidR="00A90240" w:rsidRPr="003A6CBC" w:rsidRDefault="00F17B16" w:rsidP="00A90240">
      <w:pPr>
        <w:pStyle w:val="BildChar"/>
        <w:rPr>
          <w:sz w:val="24"/>
          <w:szCs w:val="24"/>
        </w:rPr>
      </w:pPr>
      <w:r w:rsidRPr="003A6CBC">
        <w:rPr>
          <w:noProof/>
          <w:sz w:val="24"/>
          <w:szCs w:val="24"/>
        </w:rPr>
        <w:drawing>
          <wp:inline distT="0" distB="0" distL="0" distR="0" wp14:anchorId="5C69182D" wp14:editId="46D16A7D">
            <wp:extent cx="5934075" cy="1209675"/>
            <wp:effectExtent l="0" t="0" r="9525" b="9525"/>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4075" cy="1209675"/>
                    </a:xfrm>
                    <a:prstGeom prst="rect">
                      <a:avLst/>
                    </a:prstGeom>
                    <a:noFill/>
                    <a:ln>
                      <a:noFill/>
                    </a:ln>
                  </pic:spPr>
                </pic:pic>
              </a:graphicData>
            </a:graphic>
          </wp:inline>
        </w:drawing>
      </w:r>
    </w:p>
    <w:p w:rsidR="00A90240" w:rsidRPr="003A6CBC" w:rsidRDefault="00A90240" w:rsidP="00A90240">
      <w:pPr>
        <w:pStyle w:val="Standard-BlockCharCharChar"/>
        <w:rPr>
          <w:szCs w:val="24"/>
        </w:rPr>
      </w:pPr>
    </w:p>
    <w:p w:rsidR="00A90240" w:rsidRPr="003A6CBC" w:rsidRDefault="00A90240" w:rsidP="00A90240">
      <w:pPr>
        <w:pStyle w:val="Standard-BlockCharCharChar"/>
        <w:rPr>
          <w:szCs w:val="24"/>
        </w:rPr>
      </w:pPr>
      <w:r w:rsidRPr="003A6CBC">
        <w:rPr>
          <w:szCs w:val="24"/>
        </w:rPr>
        <w:t>Die neu generierten Dateien sind in dem zuvor ausgewählten Verzeichnis gespeichert. Der zuvor ausgewählte Namensstamm (</w:t>
      </w:r>
      <w:r w:rsidR="00F70807">
        <w:rPr>
          <w:szCs w:val="24"/>
        </w:rPr>
        <w:t>„</w:t>
      </w:r>
      <w:r w:rsidRPr="003A6CBC">
        <w:rPr>
          <w:szCs w:val="24"/>
        </w:rPr>
        <w:t>Base filename</w:t>
      </w:r>
      <w:r w:rsidR="00F70807">
        <w:rPr>
          <w:szCs w:val="24"/>
        </w:rPr>
        <w:t>“</w:t>
      </w:r>
      <w:r w:rsidRPr="003A6CBC">
        <w:rPr>
          <w:szCs w:val="24"/>
        </w:rPr>
        <w:t>) wurde automatisch um eine fortlaufende Ziffer sowie die ersten Zeichen des zugehörigen Ereignisses ergänzt:</w:t>
      </w:r>
    </w:p>
    <w:p w:rsidR="00A90240" w:rsidRPr="003A6CBC" w:rsidRDefault="00A90240" w:rsidP="00A90240">
      <w:pPr>
        <w:pStyle w:val="Standard-BlockCharCharChar"/>
        <w:rPr>
          <w:szCs w:val="24"/>
        </w:rPr>
      </w:pPr>
    </w:p>
    <w:p w:rsidR="00A90240" w:rsidRPr="003A6CBC" w:rsidRDefault="00F17B16" w:rsidP="00A90240">
      <w:pPr>
        <w:pStyle w:val="BildChar"/>
        <w:rPr>
          <w:sz w:val="24"/>
          <w:szCs w:val="24"/>
        </w:rPr>
      </w:pPr>
      <w:r w:rsidRPr="003A6CBC">
        <w:rPr>
          <w:noProof/>
          <w:sz w:val="24"/>
          <w:szCs w:val="24"/>
        </w:rPr>
        <w:lastRenderedPageBreak/>
        <w:drawing>
          <wp:inline distT="0" distB="0" distL="0" distR="0" wp14:anchorId="6AEF05B7" wp14:editId="6EBB222E">
            <wp:extent cx="3552825" cy="2314575"/>
            <wp:effectExtent l="0" t="0" r="9525" b="9525"/>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52825" cy="2314575"/>
                    </a:xfrm>
                    <a:prstGeom prst="rect">
                      <a:avLst/>
                    </a:prstGeom>
                    <a:noFill/>
                    <a:ln>
                      <a:noFill/>
                    </a:ln>
                  </pic:spPr>
                </pic:pic>
              </a:graphicData>
            </a:graphic>
          </wp:inline>
        </w:drawing>
      </w:r>
    </w:p>
    <w:p w:rsidR="00A90240" w:rsidRPr="003A6CBC" w:rsidRDefault="00A90240" w:rsidP="00A90240">
      <w:pPr>
        <w:pStyle w:val="Standard-BlockCharCharChar"/>
        <w:rPr>
          <w:szCs w:val="24"/>
        </w:rPr>
      </w:pPr>
    </w:p>
    <w:p w:rsidR="00A90240" w:rsidRPr="00355B2A" w:rsidRDefault="00A90240" w:rsidP="00A90240">
      <w:pPr>
        <w:pStyle w:val="Standard-BlockCharCharChar"/>
      </w:pPr>
      <w:bookmarkStart w:id="388" w:name="_Edit_&gt;_Extras_&gt;_Glue_transcriptions"/>
      <w:bookmarkStart w:id="389" w:name="_Toc55213851"/>
      <w:bookmarkStart w:id="390" w:name="_Toc69129840"/>
      <w:bookmarkStart w:id="391" w:name="_Toc69129981"/>
      <w:bookmarkEnd w:id="388"/>
    </w:p>
    <w:p w:rsidR="00A90240" w:rsidRPr="0022219F" w:rsidRDefault="00DC1FAA" w:rsidP="0022219F">
      <w:pPr>
        <w:pStyle w:val="berschrift3"/>
      </w:pPr>
      <w:bookmarkStart w:id="392" w:name="_Edit_&gt;_Extras_&gt;_Chop_transription…"/>
      <w:bookmarkStart w:id="393" w:name="_Edit_&gt;_Extras_&gt;_ExSync_Event_Shrink"/>
      <w:bookmarkStart w:id="394" w:name="_Ref108437471"/>
      <w:bookmarkStart w:id="395" w:name="_Toc398708190"/>
      <w:bookmarkEnd w:id="392"/>
      <w:bookmarkEnd w:id="393"/>
      <w:r w:rsidRPr="0022219F">
        <w:t>Transcription</w:t>
      </w:r>
      <w:r w:rsidR="00A90240" w:rsidRPr="0022219F">
        <w:t> &gt; ExSync Event Shrinker</w:t>
      </w:r>
      <w:bookmarkEnd w:id="389"/>
      <w:bookmarkEnd w:id="390"/>
      <w:bookmarkEnd w:id="391"/>
      <w:bookmarkEnd w:id="394"/>
      <w:bookmarkEnd w:id="395"/>
    </w:p>
    <w:p w:rsidR="00A90240" w:rsidRPr="003A6CBC" w:rsidRDefault="00A90240" w:rsidP="00A90240">
      <w:pPr>
        <w:pStyle w:val="Standard-BlockCharCharChar"/>
        <w:rPr>
          <w:szCs w:val="24"/>
        </w:rPr>
      </w:pPr>
      <w:r w:rsidRPr="003A6CBC">
        <w:rPr>
          <w:szCs w:val="24"/>
        </w:rPr>
        <w:t xml:space="preserve">Schrumpft nach dem Import eines ExSync-Dokuments die Ereignisse automatisch gemäß ihrer typographischen Ausdehnung (siehe </w:t>
      </w:r>
      <w:r w:rsidR="00FC5D75" w:rsidRPr="003A6CBC">
        <w:rPr>
          <w:rStyle w:val="Dokumentation"/>
          <w:szCs w:val="24"/>
        </w:rPr>
        <w:t>Lei</w:t>
      </w:r>
      <w:r w:rsidR="008A1DF2" w:rsidRPr="003A6CBC">
        <w:rPr>
          <w:rStyle w:val="Dokumentation"/>
          <w:szCs w:val="24"/>
        </w:rPr>
        <w:t>t</w:t>
      </w:r>
      <w:r w:rsidR="00FC5D75" w:rsidRPr="003A6CBC">
        <w:rPr>
          <w:rStyle w:val="Dokumentation"/>
          <w:szCs w:val="24"/>
        </w:rPr>
        <w:t>faden für die Konvertierung von Legacy-Daten</w:t>
      </w:r>
      <w:r w:rsidR="00FC5D75" w:rsidRPr="003A6CBC">
        <w:rPr>
          <w:szCs w:val="24"/>
        </w:rPr>
        <w:t>:</w:t>
      </w:r>
      <w:r w:rsidRPr="003A6CBC">
        <w:rPr>
          <w:szCs w:val="24"/>
        </w:rPr>
        <w:t xml:space="preserve"> </w:t>
      </w:r>
      <w:r w:rsidR="00F70807" w:rsidRPr="00B90DBA">
        <w:rPr>
          <w:rStyle w:val="Dokumentation"/>
        </w:rPr>
        <w:t>„</w:t>
      </w:r>
      <w:r w:rsidRPr="00B90DBA">
        <w:rPr>
          <w:rStyle w:val="Dokumentation"/>
        </w:rPr>
        <w:t>Importieren von syncWRITER-Daten</w:t>
      </w:r>
      <w:r w:rsidR="00F70807" w:rsidRPr="00B90DBA">
        <w:rPr>
          <w:rStyle w:val="Dokumentation"/>
        </w:rPr>
        <w:t>“</w:t>
      </w:r>
      <w:r w:rsidRPr="003A6CBC">
        <w:rPr>
          <w:szCs w:val="24"/>
        </w:rPr>
        <w:t>).</w:t>
      </w:r>
    </w:p>
    <w:p w:rsidR="00A90240" w:rsidRPr="00355B2A" w:rsidRDefault="00A90240" w:rsidP="00D8108D">
      <w:pPr>
        <w:rPr>
          <w:rFonts w:ascii="Times New Roman" w:hAnsi="Times New Roman"/>
        </w:rPr>
        <w:sectPr w:rsidR="00A90240" w:rsidRPr="00355B2A" w:rsidSect="00253F8B">
          <w:headerReference w:type="default" r:id="rId181"/>
          <w:pgSz w:w="11906" w:h="16838" w:code="9"/>
          <w:pgMar w:top="1361" w:right="1134" w:bottom="907" w:left="1418" w:header="624" w:footer="624" w:gutter="0"/>
          <w:cols w:space="720"/>
        </w:sectPr>
      </w:pPr>
      <w:bookmarkStart w:id="396" w:name="_Edit_&gt;_Extras_&gt;_Clean_up..."/>
      <w:bookmarkEnd w:id="396"/>
    </w:p>
    <w:p w:rsidR="00F966D5" w:rsidRPr="00355B2A" w:rsidRDefault="00F966D5">
      <w:pPr>
        <w:pStyle w:val="berschrift2"/>
      </w:pPr>
      <w:bookmarkStart w:id="397" w:name="_Toc398708191"/>
      <w:r w:rsidRPr="00355B2A">
        <w:lastRenderedPageBreak/>
        <w:t>Tier-Menü</w:t>
      </w:r>
      <w:bookmarkEnd w:id="353"/>
      <w:bookmarkEnd w:id="354"/>
      <w:bookmarkEnd w:id="355"/>
      <w:bookmarkEnd w:id="397"/>
    </w:p>
    <w:p w:rsidR="00F966D5" w:rsidRPr="00355B2A"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606"/>
        <w:gridCol w:w="4820"/>
      </w:tblGrid>
      <w:tr w:rsidR="00F966D5" w:rsidRPr="00355B2A">
        <w:trPr>
          <w:cantSplit/>
        </w:trPr>
        <w:tc>
          <w:tcPr>
            <w:tcW w:w="4606" w:type="dxa"/>
          </w:tcPr>
          <w:p w:rsidR="00F966D5" w:rsidRPr="00355B2A" w:rsidRDefault="00F17B16">
            <w:pPr>
              <w:tabs>
                <w:tab w:val="clear" w:pos="482"/>
                <w:tab w:val="left" w:pos="390"/>
              </w:tabs>
              <w:rPr>
                <w:rFonts w:ascii="Times New Roman" w:hAnsi="Times New Roman"/>
              </w:rPr>
              <w:pPrChange w:id="398" w:author="Karolina Kaminska" w:date="2014-08-26T11:43:00Z">
                <w:pPr/>
              </w:pPrChange>
            </w:pPr>
            <w:r w:rsidRPr="00355B2A">
              <w:rPr>
                <w:rFonts w:ascii="Times New Roman" w:hAnsi="Times New Roman"/>
                <w:noProof/>
              </w:rPr>
              <w:drawing>
                <wp:inline distT="0" distB="0" distL="0" distR="0" wp14:anchorId="1C1B43B6" wp14:editId="5D01607A">
                  <wp:extent cx="2200275" cy="2828925"/>
                  <wp:effectExtent l="0" t="0" r="9525" b="9525"/>
                  <wp:docPr id="150" name="Bild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200275" cy="2828925"/>
                          </a:xfrm>
                          <a:prstGeom prst="rect">
                            <a:avLst/>
                          </a:prstGeom>
                          <a:noFill/>
                          <a:ln>
                            <a:noFill/>
                          </a:ln>
                        </pic:spPr>
                      </pic:pic>
                    </a:graphicData>
                  </a:graphic>
                </wp:inline>
              </w:drawing>
            </w:r>
          </w:p>
        </w:tc>
        <w:tc>
          <w:tcPr>
            <w:tcW w:w="4820" w:type="dxa"/>
          </w:tcPr>
          <w:p w:rsidR="00F966D5" w:rsidRPr="00355B2A" w:rsidRDefault="00F966D5">
            <w:pPr>
              <w:tabs>
                <w:tab w:val="clear" w:pos="482"/>
                <w:tab w:val="left" w:pos="390"/>
              </w:tabs>
              <w:ind w:left="402"/>
              <w:rPr>
                <w:rFonts w:ascii="Times New Roman" w:hAnsi="Times New Roman"/>
              </w:rPr>
              <w:pPrChange w:id="399" w:author="Karolina Kaminska" w:date="2014-08-26T11:43:00Z">
                <w:pPr>
                  <w:ind w:left="497"/>
                </w:pPr>
              </w:pPrChange>
            </w:pPr>
          </w:p>
        </w:tc>
      </w:tr>
    </w:tbl>
    <w:p w:rsidR="00F966D5" w:rsidRPr="00355B2A" w:rsidRDefault="00F966D5">
      <w:pPr>
        <w:rPr>
          <w:rFonts w:ascii="Times New Roman" w:hAnsi="Times New Roman"/>
        </w:rPr>
      </w:pPr>
    </w:p>
    <w:p w:rsidR="00F966D5" w:rsidRPr="003A6CBC" w:rsidRDefault="00F966D5">
      <w:pPr>
        <w:pStyle w:val="Standard-BlockCharCharChar"/>
        <w:rPr>
          <w:szCs w:val="24"/>
        </w:rPr>
      </w:pPr>
      <w:r w:rsidRPr="003A6CBC">
        <w:rPr>
          <w:szCs w:val="24"/>
        </w:rPr>
        <w:t>Die meisten Funktionen im Tier-Menü sind nur dann zugänglich, wenn Sie zuvor eine Spur ma</w:t>
      </w:r>
      <w:r w:rsidRPr="003A6CBC">
        <w:rPr>
          <w:szCs w:val="24"/>
        </w:rPr>
        <w:t>r</w:t>
      </w:r>
      <w:r w:rsidRPr="003A6CBC">
        <w:rPr>
          <w:szCs w:val="24"/>
        </w:rPr>
        <w:t>kiert haben. Um eine Spur zu markieren, klicken Sie auf das zugehörige Sprecher-Label am A</w:t>
      </w:r>
      <w:r w:rsidRPr="003A6CBC">
        <w:rPr>
          <w:szCs w:val="24"/>
        </w:rPr>
        <w:t>n</w:t>
      </w:r>
      <w:r w:rsidRPr="003A6CBC">
        <w:rPr>
          <w:szCs w:val="24"/>
        </w:rPr>
        <w:t>fang der Spur:</w:t>
      </w:r>
    </w:p>
    <w:p w:rsidR="00F966D5" w:rsidRPr="00355B2A" w:rsidRDefault="00F966D5">
      <w:pPr>
        <w:rPr>
          <w:rFonts w:ascii="Times New Roman" w:hAnsi="Times New Roman"/>
        </w:rPr>
      </w:pPr>
    </w:p>
    <w:p w:rsidR="00F966D5" w:rsidRPr="00355B2A" w:rsidRDefault="00F17B16">
      <w:pPr>
        <w:pStyle w:val="BildChar"/>
      </w:pPr>
      <w:r w:rsidRPr="00355B2A">
        <w:rPr>
          <w:noProof/>
        </w:rPr>
        <w:drawing>
          <wp:inline distT="0" distB="0" distL="0" distR="0" wp14:anchorId="18DF0D7A" wp14:editId="4014BD0A">
            <wp:extent cx="2886075" cy="1171575"/>
            <wp:effectExtent l="0" t="0" r="9525" b="9525"/>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886075" cy="1171575"/>
                    </a:xfrm>
                    <a:prstGeom prst="rect">
                      <a:avLst/>
                    </a:prstGeom>
                    <a:noFill/>
                    <a:ln>
                      <a:noFill/>
                    </a:ln>
                  </pic:spPr>
                </pic:pic>
              </a:graphicData>
            </a:graphic>
          </wp:inline>
        </w:drawing>
      </w:r>
    </w:p>
    <w:p w:rsidR="00F966D5" w:rsidRPr="00355B2A" w:rsidRDefault="00F966D5">
      <w:pPr>
        <w:rPr>
          <w:rFonts w:ascii="Times New Roman" w:hAnsi="Times New Roman"/>
        </w:rPr>
      </w:pPr>
    </w:p>
    <w:p w:rsidR="00F966D5" w:rsidRPr="0022219F" w:rsidRDefault="00F966D5" w:rsidP="0022219F">
      <w:pPr>
        <w:pStyle w:val="berschrift3"/>
      </w:pPr>
      <w:bookmarkStart w:id="400" w:name="_Tier_&gt;_Tier_properties…"/>
      <w:bookmarkStart w:id="401" w:name="_Toc55213863"/>
      <w:bookmarkStart w:id="402" w:name="_Toc69129853"/>
      <w:bookmarkStart w:id="403" w:name="_Toc69129994"/>
      <w:bookmarkStart w:id="404" w:name="_Ref108438124"/>
      <w:bookmarkStart w:id="405" w:name="_Toc398708192"/>
      <w:bookmarkEnd w:id="400"/>
      <w:r w:rsidRPr="0022219F">
        <w:t>Tier </w:t>
      </w:r>
      <w:r w:rsidR="00F417B2" w:rsidRPr="0022219F">
        <w:t>&gt;</w:t>
      </w:r>
      <w:r w:rsidRPr="0022219F">
        <w:t> Tier properties…</w:t>
      </w:r>
      <w:bookmarkEnd w:id="401"/>
      <w:bookmarkEnd w:id="402"/>
      <w:bookmarkEnd w:id="403"/>
      <w:bookmarkEnd w:id="404"/>
      <w:bookmarkEnd w:id="405"/>
    </w:p>
    <w:p w:rsidR="00F966D5" w:rsidRPr="003A6CBC" w:rsidRDefault="00F966D5">
      <w:pPr>
        <w:pStyle w:val="Standard-BlockCharCharChar"/>
        <w:rPr>
          <w:szCs w:val="24"/>
        </w:rPr>
      </w:pPr>
      <w:r w:rsidRPr="003A6CBC">
        <w:rPr>
          <w:szCs w:val="24"/>
        </w:rPr>
        <w:t>Öffnet einen Dialog zum Editieren der Eigenschaften der aktuell markierten Spur.</w:t>
      </w:r>
    </w:p>
    <w:p w:rsidR="00F966D5" w:rsidRPr="00355B2A" w:rsidRDefault="00F966D5">
      <w:pPr>
        <w:pStyle w:val="Standard-BlockCharCharChar"/>
      </w:pPr>
    </w:p>
    <w:p w:rsidR="00F966D5" w:rsidRPr="00355B2A" w:rsidRDefault="00F17B16">
      <w:pPr>
        <w:pStyle w:val="BildChar"/>
      </w:pPr>
      <w:r w:rsidRPr="00355B2A">
        <w:rPr>
          <w:noProof/>
        </w:rPr>
        <w:lastRenderedPageBreak/>
        <w:drawing>
          <wp:inline distT="0" distB="0" distL="0" distR="0" wp14:anchorId="76A4F98D" wp14:editId="32069D05">
            <wp:extent cx="3352800" cy="3238500"/>
            <wp:effectExtent l="0" t="0" r="0" b="0"/>
            <wp:docPr id="152" name="Bild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352800" cy="3238500"/>
                    </a:xfrm>
                    <a:prstGeom prst="rect">
                      <a:avLst/>
                    </a:prstGeom>
                    <a:noFill/>
                    <a:ln>
                      <a:noFill/>
                    </a:ln>
                  </pic:spPr>
                </pic:pic>
              </a:graphicData>
            </a:graphic>
          </wp:inline>
        </w:drawing>
      </w:r>
    </w:p>
    <w:p w:rsidR="00F966D5" w:rsidRPr="003A6CBC" w:rsidRDefault="00F966D5" w:rsidP="00F966D5">
      <w:pPr>
        <w:pStyle w:val="Standard-BlockCharCharChar"/>
        <w:rPr>
          <w:szCs w:val="24"/>
        </w:rPr>
      </w:pPr>
      <w:r w:rsidRPr="00355B2A">
        <w:br w:type="page"/>
      </w:r>
      <w:r w:rsidRPr="003A6CBC">
        <w:rPr>
          <w:szCs w:val="24"/>
        </w:rPr>
        <w:lastRenderedPageBreak/>
        <w:t>Vier Attribute sind festgelegt:</w:t>
      </w:r>
    </w:p>
    <w:p w:rsidR="00F966D5" w:rsidRPr="003A6CBC" w:rsidRDefault="00F966D5">
      <w:pPr>
        <w:pStyle w:val="Aufzhlungszeichen1"/>
        <w:rPr>
          <w:szCs w:val="24"/>
        </w:rPr>
      </w:pPr>
      <w:r w:rsidRPr="003A6CBC">
        <w:rPr>
          <w:szCs w:val="24"/>
          <w:shd w:val="clear" w:color="auto" w:fill="D9D9D9"/>
        </w:rPr>
        <w:t>Speaker:</w:t>
      </w:r>
      <w:r w:rsidRPr="003A6CBC">
        <w:rPr>
          <w:szCs w:val="24"/>
        </w:rPr>
        <w:t xml:space="preserve"> der zugeordnete Sprecher. In der ComboBox werden alle in der Sprechert</w:t>
      </w:r>
      <w:r w:rsidRPr="003A6CBC">
        <w:rPr>
          <w:szCs w:val="24"/>
        </w:rPr>
        <w:t>a</w:t>
      </w:r>
      <w:r w:rsidRPr="003A6CBC">
        <w:rPr>
          <w:szCs w:val="24"/>
        </w:rPr>
        <w:t xml:space="preserve">belle definierten Sprecher zur Auswahl angeboten. Wenn die betreffende Spur nicht sinnvoll einem Sprecher zugeordnet werden kann, wählen Sie </w:t>
      </w:r>
      <w:r w:rsidR="00F70807">
        <w:rPr>
          <w:szCs w:val="24"/>
        </w:rPr>
        <w:t>„</w:t>
      </w:r>
      <w:r w:rsidRPr="003A6CBC">
        <w:rPr>
          <w:szCs w:val="24"/>
        </w:rPr>
        <w:t>no speaker</w:t>
      </w:r>
      <w:r w:rsidR="00F70807">
        <w:rPr>
          <w:szCs w:val="24"/>
        </w:rPr>
        <w:t>“</w:t>
      </w:r>
      <w:r w:rsidRPr="003A6CBC">
        <w:rPr>
          <w:szCs w:val="24"/>
        </w:rPr>
        <w:t>.</w:t>
      </w:r>
    </w:p>
    <w:p w:rsidR="00F966D5" w:rsidRPr="003A6CBC" w:rsidRDefault="00F966D5">
      <w:pPr>
        <w:pStyle w:val="Aufzhlungszeichen1"/>
        <w:rPr>
          <w:szCs w:val="24"/>
        </w:rPr>
      </w:pPr>
      <w:r w:rsidRPr="003A6CBC">
        <w:rPr>
          <w:szCs w:val="24"/>
          <w:shd w:val="clear" w:color="auto" w:fill="D9D9D9"/>
        </w:rPr>
        <w:t>Type:</w:t>
      </w:r>
      <w:r w:rsidRPr="003A6CBC">
        <w:rPr>
          <w:szCs w:val="24"/>
        </w:rPr>
        <w:t xml:space="preserve"> der Spurtyp. Wählen Sie </w:t>
      </w:r>
      <w:r w:rsidR="00F70807">
        <w:rPr>
          <w:szCs w:val="24"/>
        </w:rPr>
        <w:t>„</w:t>
      </w:r>
      <w:r w:rsidRPr="003A6CBC">
        <w:rPr>
          <w:szCs w:val="24"/>
        </w:rPr>
        <w:t>T(ranscritpion)</w:t>
      </w:r>
      <w:r w:rsidR="00F70807">
        <w:rPr>
          <w:szCs w:val="24"/>
        </w:rPr>
        <w:t>“</w:t>
      </w:r>
      <w:r w:rsidRPr="003A6CBC">
        <w:rPr>
          <w:szCs w:val="24"/>
        </w:rPr>
        <w:t xml:space="preserve"> für verbale Spuren, </w:t>
      </w:r>
      <w:r w:rsidR="00F70807">
        <w:rPr>
          <w:szCs w:val="24"/>
        </w:rPr>
        <w:t>„</w:t>
      </w:r>
      <w:r w:rsidRPr="003A6CBC">
        <w:rPr>
          <w:szCs w:val="24"/>
        </w:rPr>
        <w:t>D(escription)</w:t>
      </w:r>
      <w:r w:rsidR="00F70807">
        <w:rPr>
          <w:szCs w:val="24"/>
        </w:rPr>
        <w:t>“</w:t>
      </w:r>
      <w:r w:rsidRPr="003A6CBC">
        <w:rPr>
          <w:szCs w:val="24"/>
        </w:rPr>
        <w:t xml:space="preserve"> für non-verbale Spuren, </w:t>
      </w:r>
      <w:r w:rsidR="00F70807">
        <w:rPr>
          <w:szCs w:val="24"/>
        </w:rPr>
        <w:t>„</w:t>
      </w:r>
      <w:r w:rsidRPr="003A6CBC">
        <w:rPr>
          <w:szCs w:val="24"/>
        </w:rPr>
        <w:t>A(nnotation)</w:t>
      </w:r>
      <w:r w:rsidR="00F70807">
        <w:rPr>
          <w:szCs w:val="24"/>
        </w:rPr>
        <w:t>“</w:t>
      </w:r>
      <w:r w:rsidRPr="003A6CBC">
        <w:rPr>
          <w:szCs w:val="24"/>
        </w:rPr>
        <w:t xml:space="preserve"> für Spuren mit Annotationen (Übersetzungen etc.), </w:t>
      </w:r>
      <w:r w:rsidR="00F70807">
        <w:rPr>
          <w:szCs w:val="24"/>
        </w:rPr>
        <w:t>„</w:t>
      </w:r>
      <w:r w:rsidRPr="003A6CBC">
        <w:rPr>
          <w:szCs w:val="24"/>
        </w:rPr>
        <w:t>L(ink)</w:t>
      </w:r>
      <w:r w:rsidR="00F70807">
        <w:rPr>
          <w:szCs w:val="24"/>
        </w:rPr>
        <w:t>“</w:t>
      </w:r>
      <w:r w:rsidRPr="003A6CBC">
        <w:rPr>
          <w:szCs w:val="24"/>
        </w:rPr>
        <w:t xml:space="preserve"> für Spuren, die vornehmlich Dateiverweise enthalten und </w:t>
      </w:r>
      <w:r w:rsidR="00F70807">
        <w:rPr>
          <w:szCs w:val="24"/>
        </w:rPr>
        <w:t>„</w:t>
      </w:r>
      <w:r w:rsidRPr="003A6CBC">
        <w:rPr>
          <w:szCs w:val="24"/>
        </w:rPr>
        <w:t>U(ser) D(efined)</w:t>
      </w:r>
      <w:r w:rsidR="00F70807">
        <w:rPr>
          <w:szCs w:val="24"/>
        </w:rPr>
        <w:t>“</w:t>
      </w:r>
      <w:r w:rsidRPr="003A6CBC">
        <w:rPr>
          <w:szCs w:val="24"/>
        </w:rPr>
        <w:t xml:space="preserve"> für sonstige Spuren. Die korrekte Zuordnung des Spurtyps ist vor allem für die Segmentierungsfunktionen wichtig.</w:t>
      </w:r>
    </w:p>
    <w:p w:rsidR="00F966D5" w:rsidRPr="003A6CBC" w:rsidRDefault="00F966D5">
      <w:pPr>
        <w:pStyle w:val="Aufzhlungszeichen1"/>
        <w:rPr>
          <w:szCs w:val="24"/>
        </w:rPr>
      </w:pPr>
      <w:r w:rsidRPr="003A6CBC">
        <w:rPr>
          <w:szCs w:val="24"/>
          <w:shd w:val="clear" w:color="auto" w:fill="D9D9D9"/>
        </w:rPr>
        <w:t>Category:</w:t>
      </w:r>
      <w:r w:rsidRPr="003A6CBC">
        <w:rPr>
          <w:szCs w:val="24"/>
        </w:rPr>
        <w:t xml:space="preserve"> die Spurenkategorie. Diese kann frei festgelegt werden oder auch leer ble</w:t>
      </w:r>
      <w:r w:rsidRPr="003A6CBC">
        <w:rPr>
          <w:szCs w:val="24"/>
        </w:rPr>
        <w:t>i</w:t>
      </w:r>
      <w:r w:rsidRPr="003A6CBC">
        <w:rPr>
          <w:szCs w:val="24"/>
        </w:rPr>
        <w:t xml:space="preserve">ben. Sie sollten eine Kategorie festlegen, wenn Sie für einen Sprecher mehr als eine Spur einrichten. Geben Sie beispielsweise </w:t>
      </w:r>
      <w:r w:rsidR="00F70807">
        <w:rPr>
          <w:szCs w:val="24"/>
        </w:rPr>
        <w:t>„</w:t>
      </w:r>
      <w:r w:rsidRPr="003A6CBC">
        <w:rPr>
          <w:szCs w:val="24"/>
        </w:rPr>
        <w:t>v</w:t>
      </w:r>
      <w:r w:rsidR="00F70807">
        <w:rPr>
          <w:szCs w:val="24"/>
        </w:rPr>
        <w:t>“</w:t>
      </w:r>
      <w:r w:rsidRPr="003A6CBC">
        <w:rPr>
          <w:szCs w:val="24"/>
        </w:rPr>
        <w:t xml:space="preserve"> für </w:t>
      </w:r>
      <w:r w:rsidR="00B90DBA">
        <w:rPr>
          <w:szCs w:val="24"/>
        </w:rPr>
        <w:t>‚</w:t>
      </w:r>
      <w:r w:rsidRPr="003A6CBC">
        <w:rPr>
          <w:szCs w:val="24"/>
        </w:rPr>
        <w:t>verbal</w:t>
      </w:r>
      <w:r w:rsidR="00B90DBA">
        <w:rPr>
          <w:szCs w:val="24"/>
        </w:rPr>
        <w:t>‘</w:t>
      </w:r>
      <w:r w:rsidRPr="003A6CBC">
        <w:rPr>
          <w:szCs w:val="24"/>
        </w:rPr>
        <w:t xml:space="preserve">, </w:t>
      </w:r>
      <w:r w:rsidR="00F70807">
        <w:rPr>
          <w:szCs w:val="24"/>
        </w:rPr>
        <w:t>„</w:t>
      </w:r>
      <w:r w:rsidRPr="003A6CBC">
        <w:rPr>
          <w:szCs w:val="24"/>
        </w:rPr>
        <w:t>nv</w:t>
      </w:r>
      <w:r w:rsidR="00F70807">
        <w:rPr>
          <w:szCs w:val="24"/>
        </w:rPr>
        <w:t>“</w:t>
      </w:r>
      <w:r w:rsidRPr="003A6CBC">
        <w:rPr>
          <w:szCs w:val="24"/>
        </w:rPr>
        <w:t xml:space="preserve"> für </w:t>
      </w:r>
      <w:r w:rsidR="00B90DBA">
        <w:rPr>
          <w:szCs w:val="24"/>
        </w:rPr>
        <w:t>‚</w:t>
      </w:r>
      <w:r w:rsidRPr="003A6CBC">
        <w:rPr>
          <w:szCs w:val="24"/>
        </w:rPr>
        <w:t>non-verbal</w:t>
      </w:r>
      <w:r w:rsidR="00B90DBA">
        <w:rPr>
          <w:szCs w:val="24"/>
        </w:rPr>
        <w:t>‘</w:t>
      </w:r>
      <w:r w:rsidRPr="003A6CBC">
        <w:rPr>
          <w:szCs w:val="24"/>
        </w:rPr>
        <w:t xml:space="preserve">, </w:t>
      </w:r>
      <w:r w:rsidR="00F70807">
        <w:rPr>
          <w:szCs w:val="24"/>
        </w:rPr>
        <w:t>„</w:t>
      </w:r>
      <w:r w:rsidRPr="003A6CBC">
        <w:rPr>
          <w:szCs w:val="24"/>
        </w:rPr>
        <w:t>k</w:t>
      </w:r>
      <w:r w:rsidR="00F70807">
        <w:rPr>
          <w:szCs w:val="24"/>
        </w:rPr>
        <w:t>“</w:t>
      </w:r>
      <w:r w:rsidRPr="003A6CBC">
        <w:rPr>
          <w:szCs w:val="24"/>
        </w:rPr>
        <w:t xml:space="preserve"> für </w:t>
      </w:r>
      <w:r w:rsidR="00B90DBA">
        <w:rPr>
          <w:szCs w:val="24"/>
        </w:rPr>
        <w:t>‚</w:t>
      </w:r>
      <w:r w:rsidRPr="003A6CBC">
        <w:rPr>
          <w:szCs w:val="24"/>
        </w:rPr>
        <w:t>Kommentierungen</w:t>
      </w:r>
      <w:r w:rsidR="00B90DBA">
        <w:rPr>
          <w:szCs w:val="24"/>
        </w:rPr>
        <w:t>‘</w:t>
      </w:r>
      <w:r w:rsidRPr="003A6CBC">
        <w:rPr>
          <w:szCs w:val="24"/>
        </w:rPr>
        <w:t xml:space="preserve"> oder </w:t>
      </w:r>
      <w:r w:rsidR="00F70807">
        <w:rPr>
          <w:szCs w:val="24"/>
        </w:rPr>
        <w:t>„</w:t>
      </w:r>
      <w:r w:rsidRPr="003A6CBC">
        <w:rPr>
          <w:szCs w:val="24"/>
        </w:rPr>
        <w:t>ENG</w:t>
      </w:r>
      <w:r w:rsidR="00F70807">
        <w:rPr>
          <w:szCs w:val="24"/>
        </w:rPr>
        <w:t>“</w:t>
      </w:r>
      <w:r w:rsidRPr="003A6CBC">
        <w:rPr>
          <w:szCs w:val="24"/>
        </w:rPr>
        <w:t xml:space="preserve"> für eine </w:t>
      </w:r>
      <w:r w:rsidR="00B90DBA">
        <w:rPr>
          <w:szCs w:val="24"/>
        </w:rPr>
        <w:t>‚</w:t>
      </w:r>
      <w:r w:rsidRPr="003A6CBC">
        <w:rPr>
          <w:szCs w:val="24"/>
        </w:rPr>
        <w:t>englische Übersetzung</w:t>
      </w:r>
      <w:r w:rsidR="00B90DBA">
        <w:rPr>
          <w:szCs w:val="24"/>
        </w:rPr>
        <w:t>‘</w:t>
      </w:r>
      <w:r w:rsidRPr="003A6CBC">
        <w:rPr>
          <w:szCs w:val="24"/>
        </w:rPr>
        <w:t xml:space="preserve"> ein.</w:t>
      </w:r>
    </w:p>
    <w:p w:rsidR="00F966D5" w:rsidRPr="003A6CBC" w:rsidRDefault="00F966D5">
      <w:pPr>
        <w:pStyle w:val="Aufzhlungszeichen1"/>
        <w:rPr>
          <w:szCs w:val="24"/>
        </w:rPr>
      </w:pPr>
      <w:r w:rsidRPr="003A6CBC">
        <w:rPr>
          <w:szCs w:val="24"/>
          <w:shd w:val="clear" w:color="auto" w:fill="D9D9D9"/>
        </w:rPr>
        <w:t>Display:</w:t>
      </w:r>
      <w:r w:rsidRPr="003A6CBC">
        <w:rPr>
          <w:szCs w:val="24"/>
        </w:rPr>
        <w:t xml:space="preserve"> der Name der Spur, der bei der Ausgabe und im Partitur-Editor verwendet wird. Wenn die Option </w:t>
      </w:r>
      <w:r w:rsidR="00F70807">
        <w:rPr>
          <w:szCs w:val="24"/>
        </w:rPr>
        <w:t>„</w:t>
      </w:r>
      <w:r w:rsidRPr="003A6CBC">
        <w:rPr>
          <w:szCs w:val="24"/>
        </w:rPr>
        <w:t>Auto</w:t>
      </w:r>
      <w:r w:rsidR="00F70807">
        <w:rPr>
          <w:szCs w:val="24"/>
        </w:rPr>
        <w:t>“</w:t>
      </w:r>
      <w:r w:rsidRPr="003A6CBC">
        <w:rPr>
          <w:szCs w:val="24"/>
        </w:rPr>
        <w:t xml:space="preserve"> aktiviert ist, wird dieser Name automatisch aus Sprecherkürzel und Kategorie generiert. Um einen davon abweichenden Spurnamen einzugeben, deaktivieren Sie die Option </w:t>
      </w:r>
      <w:r w:rsidR="00F70807">
        <w:rPr>
          <w:szCs w:val="24"/>
        </w:rPr>
        <w:t>„</w:t>
      </w:r>
      <w:r w:rsidRPr="003A6CBC">
        <w:rPr>
          <w:szCs w:val="24"/>
        </w:rPr>
        <w:t>Auto</w:t>
      </w:r>
      <w:r w:rsidR="00F70807">
        <w:rPr>
          <w:szCs w:val="24"/>
        </w:rPr>
        <w:t>“</w:t>
      </w:r>
      <w:r w:rsidRPr="003A6CBC">
        <w:rPr>
          <w:szCs w:val="24"/>
        </w:rPr>
        <w:t xml:space="preserve"> und geben Sie den gewünschten N</w:t>
      </w:r>
      <w:r w:rsidRPr="003A6CBC">
        <w:rPr>
          <w:szCs w:val="24"/>
        </w:rPr>
        <w:t>a</w:t>
      </w:r>
      <w:r w:rsidRPr="003A6CBC">
        <w:rPr>
          <w:szCs w:val="24"/>
        </w:rPr>
        <w:t xml:space="preserve">men ein. </w:t>
      </w:r>
    </w:p>
    <w:p w:rsidR="00F966D5" w:rsidRPr="003A6CBC" w:rsidRDefault="00F966D5">
      <w:pPr>
        <w:pStyle w:val="Standard-BlockCharCharChar"/>
        <w:rPr>
          <w:szCs w:val="24"/>
        </w:rPr>
      </w:pPr>
    </w:p>
    <w:p w:rsidR="00F966D5" w:rsidRPr="003A6CBC" w:rsidRDefault="00F966D5">
      <w:pPr>
        <w:pStyle w:val="Standard-BlockCharCharChar"/>
        <w:rPr>
          <w:szCs w:val="24"/>
        </w:rPr>
      </w:pPr>
      <w:r w:rsidRPr="003A6CBC">
        <w:rPr>
          <w:szCs w:val="24"/>
        </w:rPr>
        <w:t xml:space="preserve">Unter </w:t>
      </w:r>
      <w:r w:rsidR="00F70807">
        <w:rPr>
          <w:szCs w:val="24"/>
        </w:rPr>
        <w:t>„</w:t>
      </w:r>
      <w:r w:rsidRPr="003A6CBC">
        <w:rPr>
          <w:szCs w:val="24"/>
        </w:rPr>
        <w:t>User defined attributes</w:t>
      </w:r>
      <w:r w:rsidR="00F70807">
        <w:rPr>
          <w:szCs w:val="24"/>
        </w:rPr>
        <w:t>“</w:t>
      </w:r>
      <w:r w:rsidRPr="003A6CBC">
        <w:rPr>
          <w:szCs w:val="24"/>
        </w:rPr>
        <w:t xml:space="preserve"> können Sie zusätzlich benutzerdefinierte Attribut-Wert-Paare für die Spur eingeben (zur Bedienung siehe </w:t>
      </w:r>
      <w:r w:rsidRPr="00B90DBA">
        <w:rPr>
          <w:rStyle w:val="Menufunction"/>
        </w:rPr>
        <w:t>File </w:t>
      </w:r>
      <w:r w:rsidR="00F417B2" w:rsidRPr="00B90DBA">
        <w:rPr>
          <w:rStyle w:val="Menufunction"/>
        </w:rPr>
        <w:t>&gt;</w:t>
      </w:r>
      <w:r w:rsidRPr="00B90DBA">
        <w:rPr>
          <w:rStyle w:val="Menufunction"/>
        </w:rPr>
        <w:t> Edit Meta Information</w:t>
      </w:r>
      <w:r w:rsidRPr="003A6CBC">
        <w:rPr>
          <w:szCs w:val="24"/>
        </w:rPr>
        <w:t>).</w:t>
      </w:r>
    </w:p>
    <w:p w:rsidR="00F966D5" w:rsidRPr="00355B2A" w:rsidRDefault="00F17B16">
      <w:pPr>
        <w:pStyle w:val="Standard-BlockCharCharChar"/>
      </w:pPr>
      <w:r w:rsidRPr="00355B2A">
        <w:rPr>
          <w:noProof/>
        </w:rPr>
        <mc:AlternateContent>
          <mc:Choice Requires="wps">
            <w:drawing>
              <wp:anchor distT="0" distB="0" distL="114300" distR="114300" simplePos="0" relativeHeight="251637248" behindDoc="0" locked="0" layoutInCell="1" allowOverlap="1" wp14:anchorId="42C299F7" wp14:editId="3E9967B5">
                <wp:simplePos x="0" y="0"/>
                <wp:positionH relativeFrom="column">
                  <wp:posOffset>1199515</wp:posOffset>
                </wp:positionH>
                <wp:positionV relativeFrom="paragraph">
                  <wp:posOffset>137160</wp:posOffset>
                </wp:positionV>
                <wp:extent cx="229235" cy="234315"/>
                <wp:effectExtent l="0" t="0" r="0" b="0"/>
                <wp:wrapNone/>
                <wp:docPr id="27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0807" w:rsidRDefault="00F70807" w:rsidP="00F966D5">
                            <w:r>
                              <w:rPr>
                                <w:noProof/>
                              </w:rPr>
                              <w:drawing>
                                <wp:inline distT="0" distB="0" distL="0" distR="0" wp14:anchorId="17777091" wp14:editId="5C261C21">
                                  <wp:extent cx="228600" cy="228600"/>
                                  <wp:effectExtent l="0" t="0" r="0" b="0"/>
                                  <wp:docPr id="846" name="Bild 154" descr="Add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Tie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29" type="#_x0000_t202" style="position:absolute;left:0;text-align:left;margin-left:94.45pt;margin-top:10.8pt;width:18.05pt;height:18.45pt;z-index:25163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" filled="f" stroked="f">
                <v:textbox inset="0,0,0,0">
                  <w:txbxContent>
                    <w:p w:rsidR="00F70807" w:rsidRDefault="00F70807" w:rsidP="00F966D5">
                      <w:r>
                        <w:rPr>
                          <w:noProof/>
                        </w:rPr>
                        <w:drawing>
                          <wp:inline distT="0" distB="0" distL="0" distR="0" wp14:anchorId="17777091" wp14:editId="5C261C21">
                            <wp:extent cx="228600" cy="228600"/>
                            <wp:effectExtent l="0" t="0" r="0" b="0"/>
                            <wp:docPr id="846" name="Bild 154" descr="Add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Tie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22219F" w:rsidRDefault="00F966D5" w:rsidP="0022219F">
      <w:pPr>
        <w:pStyle w:val="berschrift3"/>
      </w:pPr>
      <w:bookmarkStart w:id="406" w:name="_Tier_&gt;_Add_tier…"/>
      <w:bookmarkStart w:id="407" w:name="_Toc55213864"/>
      <w:bookmarkStart w:id="408" w:name="_Toc69129854"/>
      <w:bookmarkStart w:id="409" w:name="_Toc69129995"/>
      <w:bookmarkStart w:id="410" w:name="_Ref108438134"/>
      <w:bookmarkStart w:id="411" w:name="_Toc398708193"/>
      <w:bookmarkEnd w:id="406"/>
      <w:r w:rsidRPr="0022219F">
        <w:t>Tier </w:t>
      </w:r>
      <w:r w:rsidR="00F417B2" w:rsidRPr="0022219F">
        <w:t>&gt;</w:t>
      </w:r>
      <w:r w:rsidRPr="0022219F">
        <w:t> Add tier…</w:t>
      </w:r>
      <w:bookmarkEnd w:id="407"/>
      <w:bookmarkEnd w:id="408"/>
      <w:bookmarkEnd w:id="409"/>
      <w:bookmarkEnd w:id="410"/>
      <w:bookmarkEnd w:id="411"/>
    </w:p>
    <w:p w:rsidR="00F966D5" w:rsidRPr="003A6CBC" w:rsidRDefault="00F966D5">
      <w:pPr>
        <w:pStyle w:val="Standard-BlockCharCharChar"/>
        <w:rPr>
          <w:iCs/>
          <w:szCs w:val="24"/>
        </w:rPr>
      </w:pPr>
      <w:r w:rsidRPr="003A6CBC">
        <w:rPr>
          <w:iCs/>
          <w:szCs w:val="24"/>
        </w:rPr>
        <w:t xml:space="preserve">(auch über die Tastenkombination </w:t>
      </w:r>
      <w:r w:rsidRPr="003A6CBC">
        <w:rPr>
          <w:iCs/>
          <w:szCs w:val="24"/>
          <w:bdr w:val="single" w:sz="4" w:space="0" w:color="auto"/>
        </w:rPr>
        <w:t>Strg</w:t>
      </w:r>
      <w:r w:rsidRPr="003A6CBC">
        <w:rPr>
          <w:iCs/>
          <w:szCs w:val="24"/>
        </w:rPr>
        <w:t> + </w:t>
      </w:r>
      <w:r w:rsidRPr="003A6CBC">
        <w:rPr>
          <w:iCs/>
          <w:szCs w:val="24"/>
          <w:bdr w:val="single" w:sz="4" w:space="0" w:color="auto"/>
        </w:rPr>
        <w:t>A</w:t>
      </w:r>
      <w:r w:rsidRPr="003A6CBC">
        <w:rPr>
          <w:iCs/>
          <w:szCs w:val="24"/>
        </w:rPr>
        <w:t xml:space="preserve"> auf dem PC bzw. </w:t>
      </w:r>
      <w:r w:rsidRPr="003A6CBC">
        <w:rPr>
          <w:rFonts w:ascii="Cambria Math" w:eastAsia="Arial Unicode MS" w:hAnsi="Cambria Math" w:cs="Cambria Math"/>
          <w:szCs w:val="24"/>
          <w:bdr w:val="single" w:sz="4" w:space="0" w:color="auto"/>
        </w:rPr>
        <w:t>⌘</w:t>
      </w:r>
      <w:r w:rsidRPr="003A6CBC">
        <w:rPr>
          <w:iCs/>
          <w:szCs w:val="24"/>
        </w:rPr>
        <w:t> + </w:t>
      </w:r>
      <w:r w:rsidRPr="003A6CBC">
        <w:rPr>
          <w:iCs/>
          <w:szCs w:val="24"/>
          <w:bdr w:val="single" w:sz="4" w:space="0" w:color="auto"/>
        </w:rPr>
        <w:t>A</w:t>
      </w:r>
      <w:r w:rsidRPr="003A6CBC">
        <w:rPr>
          <w:iCs/>
          <w:szCs w:val="24"/>
        </w:rPr>
        <w:t xml:space="preserve"> auf dem Macintosh)</w:t>
      </w:r>
    </w:p>
    <w:p w:rsidR="00F966D5" w:rsidRPr="003A6CBC" w:rsidRDefault="00F966D5">
      <w:pPr>
        <w:pStyle w:val="Standard-BlockCharCharChar"/>
        <w:rPr>
          <w:szCs w:val="24"/>
        </w:rPr>
      </w:pPr>
    </w:p>
    <w:p w:rsidR="00F966D5" w:rsidRPr="003A6CBC" w:rsidRDefault="00F966D5">
      <w:pPr>
        <w:pStyle w:val="Standard-BlockCharCharChar"/>
        <w:rPr>
          <w:szCs w:val="24"/>
        </w:rPr>
      </w:pPr>
      <w:r w:rsidRPr="003A6CBC">
        <w:rPr>
          <w:szCs w:val="24"/>
        </w:rPr>
        <w:t>Öffnet einen Dialog zum Anfügen einer neuen Spur am Ende der Transkription.</w:t>
      </w:r>
    </w:p>
    <w:p w:rsidR="00F966D5" w:rsidRPr="003A6CBC" w:rsidRDefault="00F966D5">
      <w:pPr>
        <w:pStyle w:val="Standard-BlockCharCharChar"/>
        <w:rPr>
          <w:szCs w:val="24"/>
        </w:rPr>
      </w:pPr>
    </w:p>
    <w:p w:rsidR="00F966D5" w:rsidRPr="003A6CBC" w:rsidRDefault="00F17B16">
      <w:pPr>
        <w:pStyle w:val="BildChar"/>
        <w:rPr>
          <w:sz w:val="24"/>
          <w:szCs w:val="24"/>
        </w:rPr>
      </w:pPr>
      <w:r w:rsidRPr="003A6CBC">
        <w:rPr>
          <w:noProof/>
          <w:sz w:val="24"/>
          <w:szCs w:val="24"/>
        </w:rPr>
        <w:drawing>
          <wp:inline distT="0" distB="0" distL="0" distR="0" wp14:anchorId="1E2C4F77" wp14:editId="24F1515D">
            <wp:extent cx="4076700" cy="1704975"/>
            <wp:effectExtent l="0" t="0" r="0" b="9525"/>
            <wp:docPr id="155" name="Bild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076700" cy="1704975"/>
                    </a:xfrm>
                    <a:prstGeom prst="rect">
                      <a:avLst/>
                    </a:prstGeom>
                    <a:noFill/>
                    <a:ln>
                      <a:noFill/>
                    </a:ln>
                  </pic:spPr>
                </pic:pic>
              </a:graphicData>
            </a:graphic>
          </wp:inline>
        </w:drawing>
      </w:r>
    </w:p>
    <w:p w:rsidR="00F966D5" w:rsidRPr="003A6CBC" w:rsidRDefault="00F966D5">
      <w:pPr>
        <w:pStyle w:val="Standard-BlockCharCharChar"/>
        <w:rPr>
          <w:szCs w:val="24"/>
        </w:rPr>
      </w:pPr>
    </w:p>
    <w:p w:rsidR="00F966D5" w:rsidRPr="00355B2A" w:rsidRDefault="00F966D5">
      <w:pPr>
        <w:pStyle w:val="Standard-BlockCharCharChar"/>
      </w:pPr>
      <w:r w:rsidRPr="003A6CBC">
        <w:rPr>
          <w:spacing w:val="-4"/>
          <w:szCs w:val="24"/>
        </w:rPr>
        <w:t xml:space="preserve">Die Einträge unter </w:t>
      </w:r>
      <w:r w:rsidR="00F70807">
        <w:rPr>
          <w:spacing w:val="-4"/>
          <w:szCs w:val="24"/>
        </w:rPr>
        <w:t>„</w:t>
      </w:r>
      <w:r w:rsidRPr="003A6CBC">
        <w:rPr>
          <w:spacing w:val="-4"/>
          <w:szCs w:val="24"/>
        </w:rPr>
        <w:t>Speaker</w:t>
      </w:r>
      <w:r w:rsidR="00F70807">
        <w:rPr>
          <w:spacing w:val="-4"/>
          <w:szCs w:val="24"/>
        </w:rPr>
        <w:t>“</w:t>
      </w:r>
      <w:r w:rsidRPr="003A6CBC">
        <w:rPr>
          <w:spacing w:val="-4"/>
          <w:szCs w:val="24"/>
        </w:rPr>
        <w:t xml:space="preserve">, </w:t>
      </w:r>
      <w:r w:rsidR="00F70807">
        <w:rPr>
          <w:spacing w:val="-4"/>
          <w:szCs w:val="24"/>
        </w:rPr>
        <w:t>„</w:t>
      </w:r>
      <w:r w:rsidRPr="003A6CBC">
        <w:rPr>
          <w:spacing w:val="-4"/>
          <w:szCs w:val="24"/>
        </w:rPr>
        <w:t>Type</w:t>
      </w:r>
      <w:r w:rsidR="00F70807">
        <w:rPr>
          <w:spacing w:val="-4"/>
          <w:szCs w:val="24"/>
        </w:rPr>
        <w:t>“</w:t>
      </w:r>
      <w:r w:rsidRPr="003A6CBC">
        <w:rPr>
          <w:spacing w:val="-4"/>
          <w:szCs w:val="24"/>
        </w:rPr>
        <w:t xml:space="preserve"> und </w:t>
      </w:r>
      <w:r w:rsidR="00F70807">
        <w:rPr>
          <w:spacing w:val="-4"/>
          <w:szCs w:val="24"/>
        </w:rPr>
        <w:t>„</w:t>
      </w:r>
      <w:r w:rsidRPr="003A6CBC">
        <w:rPr>
          <w:spacing w:val="-4"/>
          <w:szCs w:val="24"/>
        </w:rPr>
        <w:t>Category</w:t>
      </w:r>
      <w:r w:rsidR="00F70807">
        <w:rPr>
          <w:spacing w:val="-4"/>
          <w:szCs w:val="24"/>
        </w:rPr>
        <w:t>“</w:t>
      </w:r>
      <w:r w:rsidRPr="003A6CBC">
        <w:rPr>
          <w:spacing w:val="-4"/>
          <w:szCs w:val="24"/>
        </w:rPr>
        <w:t xml:space="preserve"> entsprechen den oben unter </w:t>
      </w:r>
      <w:r w:rsidRPr="00B90DBA">
        <w:rPr>
          <w:rStyle w:val="Menufunction"/>
        </w:rPr>
        <w:t>Tier </w:t>
      </w:r>
      <w:r w:rsidR="00F417B2" w:rsidRPr="00B90DBA">
        <w:rPr>
          <w:rStyle w:val="Menufunction"/>
        </w:rPr>
        <w:t>&gt;</w:t>
      </w:r>
      <w:r w:rsidR="00DA7298">
        <w:rPr>
          <w:rStyle w:val="Menufunction"/>
        </w:rPr>
        <w:t xml:space="preserve"> </w:t>
      </w:r>
      <w:r w:rsidRPr="00B90DBA">
        <w:rPr>
          <w:rStyle w:val="Menufunction"/>
        </w:rPr>
        <w:t>Edit tier properties...</w:t>
      </w:r>
      <w:r w:rsidRPr="003A6CBC">
        <w:rPr>
          <w:szCs w:val="24"/>
        </w:rPr>
        <w:t xml:space="preserve"> beschriebenen. Wenn die Option </w:t>
      </w:r>
      <w:r w:rsidR="00F70807">
        <w:rPr>
          <w:szCs w:val="24"/>
        </w:rPr>
        <w:t>„</w:t>
      </w:r>
      <w:r w:rsidRPr="003A6CBC">
        <w:rPr>
          <w:szCs w:val="24"/>
        </w:rPr>
        <w:t>Copy events from</w:t>
      </w:r>
      <w:r w:rsidR="00F70807">
        <w:rPr>
          <w:szCs w:val="24"/>
        </w:rPr>
        <w:t>“</w:t>
      </w:r>
      <w:r w:rsidRPr="003A6CBC">
        <w:rPr>
          <w:szCs w:val="24"/>
        </w:rPr>
        <w:t xml:space="preserve"> gewählt ist, we</w:t>
      </w:r>
      <w:r w:rsidRPr="003A6CBC">
        <w:rPr>
          <w:szCs w:val="24"/>
        </w:rPr>
        <w:t>r</w:t>
      </w:r>
      <w:r w:rsidRPr="003A6CBC">
        <w:rPr>
          <w:szCs w:val="24"/>
        </w:rPr>
        <w:t xml:space="preserve">den in der neuen Spur leere Ereignisse an den Stellen eingetragen, an denen auch in der </w:t>
      </w:r>
      <w:r w:rsidR="00F70807">
        <w:rPr>
          <w:szCs w:val="24"/>
        </w:rPr>
        <w:t>„</w:t>
      </w:r>
      <w:r w:rsidRPr="003A6CBC">
        <w:rPr>
          <w:szCs w:val="24"/>
        </w:rPr>
        <w:t>kopie</w:t>
      </w:r>
      <w:r w:rsidRPr="003A6CBC">
        <w:rPr>
          <w:szCs w:val="24"/>
        </w:rPr>
        <w:t>r</w:t>
      </w:r>
      <w:r w:rsidRPr="003A6CBC">
        <w:rPr>
          <w:szCs w:val="24"/>
        </w:rPr>
        <w:t>ten</w:t>
      </w:r>
      <w:r w:rsidR="00F70807">
        <w:rPr>
          <w:szCs w:val="24"/>
        </w:rPr>
        <w:t>“</w:t>
      </w:r>
      <w:r w:rsidRPr="003A6CBC">
        <w:rPr>
          <w:szCs w:val="24"/>
        </w:rPr>
        <w:t xml:space="preserve"> Spur Einträge stehen (dies kann insbesondere für Annotationsspuren nützlich sein).</w:t>
      </w:r>
      <w:r w:rsidR="0020015E" w:rsidRPr="003A6CBC">
        <w:rPr>
          <w:szCs w:val="24"/>
        </w:rPr>
        <w:t xml:space="preserve"> </w:t>
      </w:r>
      <w:r w:rsidR="00F17B16" w:rsidRPr="00355B2A">
        <w:rPr>
          <w:noProof/>
        </w:rPr>
        <mc:AlternateContent>
          <mc:Choice Requires="wps">
            <w:drawing>
              <wp:anchor distT="0" distB="0" distL="114300" distR="114300" simplePos="0" relativeHeight="251638272" behindDoc="0" locked="0" layoutInCell="1" allowOverlap="1" wp14:anchorId="58CB1B0D" wp14:editId="02D99965">
                <wp:simplePos x="0" y="0"/>
                <wp:positionH relativeFrom="column">
                  <wp:posOffset>1313180</wp:posOffset>
                </wp:positionH>
                <wp:positionV relativeFrom="paragraph">
                  <wp:posOffset>144780</wp:posOffset>
                </wp:positionV>
                <wp:extent cx="229235" cy="234315"/>
                <wp:effectExtent l="0" t="0" r="0" b="0"/>
                <wp:wrapNone/>
                <wp:docPr id="26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0807" w:rsidRDefault="00F70807" w:rsidP="00F966D5">
                            <w:r>
                              <w:rPr>
                                <w:noProof/>
                              </w:rPr>
                              <w:drawing>
                                <wp:inline distT="0" distB="0" distL="0" distR="0" wp14:anchorId="3F92D4E3" wp14:editId="7EFDE6A5">
                                  <wp:extent cx="228600" cy="228600"/>
                                  <wp:effectExtent l="0" t="0" r="0" b="0"/>
                                  <wp:docPr id="847" name="Bild 157" descr="Insert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nsertTie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30" type="#_x0000_t202" style="position:absolute;left:0;text-align:left;margin-left:103.4pt;margin-top:11.4pt;width:18.05pt;height:18.45pt;z-index:25163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" filled="f" stroked="f">
                <v:textbox inset="0,0,0,0">
                  <w:txbxContent>
                    <w:p w:rsidR="00F70807" w:rsidRDefault="00F70807" w:rsidP="00F966D5">
                      <w:r>
                        <w:rPr>
                          <w:noProof/>
                        </w:rPr>
                        <w:drawing>
                          <wp:inline distT="0" distB="0" distL="0" distR="0" wp14:anchorId="3F92D4E3" wp14:editId="7EFDE6A5">
                            <wp:extent cx="228600" cy="228600"/>
                            <wp:effectExtent l="0" t="0" r="0" b="0"/>
                            <wp:docPr id="847" name="Bild 157" descr="Insert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nsertTie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22219F" w:rsidRDefault="00F966D5" w:rsidP="0022219F">
      <w:pPr>
        <w:pStyle w:val="berschrift3"/>
      </w:pPr>
      <w:bookmarkStart w:id="412" w:name="_Tier_&gt;_Insert_tier…"/>
      <w:bookmarkStart w:id="413" w:name="_Toc55213865"/>
      <w:bookmarkStart w:id="414" w:name="_Toc69129855"/>
      <w:bookmarkStart w:id="415" w:name="_Toc69129996"/>
      <w:bookmarkStart w:id="416" w:name="_Ref108438143"/>
      <w:bookmarkStart w:id="417" w:name="_Toc398708194"/>
      <w:bookmarkEnd w:id="412"/>
      <w:r w:rsidRPr="0022219F">
        <w:t>Tier </w:t>
      </w:r>
      <w:r w:rsidR="00F417B2" w:rsidRPr="0022219F">
        <w:t>&gt;</w:t>
      </w:r>
      <w:r w:rsidRPr="0022219F">
        <w:t> Insert tier…</w:t>
      </w:r>
      <w:bookmarkEnd w:id="413"/>
      <w:bookmarkEnd w:id="414"/>
      <w:bookmarkEnd w:id="415"/>
      <w:bookmarkEnd w:id="416"/>
      <w:bookmarkEnd w:id="417"/>
    </w:p>
    <w:p w:rsidR="00F966D5" w:rsidRPr="003A6CBC" w:rsidRDefault="00F966D5">
      <w:pPr>
        <w:pStyle w:val="Standard-BlockCharCharChar"/>
        <w:rPr>
          <w:iCs/>
          <w:szCs w:val="24"/>
        </w:rPr>
      </w:pPr>
      <w:r w:rsidRPr="003A6CBC">
        <w:rPr>
          <w:iCs/>
          <w:szCs w:val="24"/>
        </w:rPr>
        <w:t xml:space="preserve">(auch über die Tastenkombination </w:t>
      </w:r>
      <w:r w:rsidRPr="003A6CBC">
        <w:rPr>
          <w:iCs/>
          <w:szCs w:val="24"/>
          <w:bdr w:val="single" w:sz="4" w:space="0" w:color="auto"/>
        </w:rPr>
        <w:t>Strg</w:t>
      </w:r>
      <w:r w:rsidRPr="003A6CBC">
        <w:rPr>
          <w:iCs/>
          <w:szCs w:val="24"/>
        </w:rPr>
        <w:t> + </w:t>
      </w:r>
      <w:r w:rsidRPr="003A6CBC">
        <w:rPr>
          <w:iCs/>
          <w:szCs w:val="24"/>
          <w:bdr w:val="single" w:sz="4" w:space="0" w:color="auto"/>
        </w:rPr>
        <w:t xml:space="preserve"> I </w:t>
      </w:r>
      <w:r w:rsidRPr="003A6CBC">
        <w:rPr>
          <w:iCs/>
          <w:szCs w:val="24"/>
        </w:rPr>
        <w:t xml:space="preserve"> auf dem PC bzw. </w:t>
      </w:r>
      <w:r w:rsidRPr="003A6CBC">
        <w:rPr>
          <w:rFonts w:ascii="Cambria Math" w:eastAsia="Arial Unicode MS" w:hAnsi="Cambria Math" w:cs="Cambria Math"/>
          <w:szCs w:val="24"/>
          <w:bdr w:val="single" w:sz="4" w:space="0" w:color="auto"/>
        </w:rPr>
        <w:t>⌘</w:t>
      </w:r>
      <w:r w:rsidRPr="003A6CBC">
        <w:rPr>
          <w:iCs/>
          <w:szCs w:val="24"/>
        </w:rPr>
        <w:t> + </w:t>
      </w:r>
      <w:r w:rsidRPr="003A6CBC">
        <w:rPr>
          <w:iCs/>
          <w:szCs w:val="24"/>
          <w:bdr w:val="single" w:sz="4" w:space="0" w:color="auto"/>
        </w:rPr>
        <w:t xml:space="preserve"> I </w:t>
      </w:r>
      <w:r w:rsidRPr="003A6CBC">
        <w:rPr>
          <w:iCs/>
          <w:szCs w:val="24"/>
        </w:rPr>
        <w:t xml:space="preserve"> auf dem Macintosh)</w:t>
      </w:r>
    </w:p>
    <w:p w:rsidR="00F966D5" w:rsidRPr="003A6CBC" w:rsidRDefault="00F966D5">
      <w:pPr>
        <w:pStyle w:val="Standard-BlockCharCharChar"/>
        <w:rPr>
          <w:szCs w:val="24"/>
        </w:rPr>
      </w:pPr>
    </w:p>
    <w:p w:rsidR="00F966D5" w:rsidRPr="003A6CBC" w:rsidRDefault="00F966D5">
      <w:pPr>
        <w:pStyle w:val="Standard-BlockCharCharChar"/>
        <w:rPr>
          <w:szCs w:val="24"/>
        </w:rPr>
      </w:pPr>
      <w:r w:rsidRPr="003A6CBC">
        <w:rPr>
          <w:szCs w:val="24"/>
        </w:rPr>
        <w:t xml:space="preserve">Öffnet einen Dialog zum Einfügen einer neuen Spur oberhalb der aktuell markierten Spur. Der Dialog ist identisch mit dem oben </w:t>
      </w:r>
      <w:r w:rsidRPr="003A6CBC">
        <w:rPr>
          <w:szCs w:val="24"/>
        </w:rPr>
        <w:t xml:space="preserve">unter </w:t>
      </w:r>
      <w:r w:rsidRPr="00DA7298">
        <w:rPr>
          <w:rStyle w:val="Menufunction"/>
        </w:rPr>
        <w:t>Tier </w:t>
      </w:r>
      <w:r w:rsidR="00F417B2" w:rsidRPr="00DA7298">
        <w:rPr>
          <w:rStyle w:val="Menufunction"/>
        </w:rPr>
        <w:t>&gt;</w:t>
      </w:r>
      <w:r w:rsidRPr="00DA7298">
        <w:rPr>
          <w:rStyle w:val="Menufunction"/>
        </w:rPr>
        <w:t> Add tier</w:t>
      </w:r>
      <w:r w:rsidR="00DA7298" w:rsidRPr="00DA7298">
        <w:rPr>
          <w:rStyle w:val="Menufunction"/>
        </w:rPr>
        <w:t>…</w:t>
      </w:r>
      <w:r w:rsidRPr="003A6CBC">
        <w:rPr>
          <w:szCs w:val="24"/>
        </w:rPr>
        <w:t xml:space="preserve"> </w:t>
      </w:r>
      <w:r w:rsidRPr="003A6CBC">
        <w:rPr>
          <w:szCs w:val="24"/>
        </w:rPr>
        <w:t>beschriebenen.</w:t>
      </w:r>
    </w:p>
    <w:p w:rsidR="00F966D5" w:rsidRPr="00355B2A" w:rsidRDefault="00F966D5">
      <w:pPr>
        <w:pStyle w:val="Standard-BlockCharCharChar"/>
      </w:pPr>
    </w:p>
    <w:p w:rsidR="00F966D5" w:rsidRPr="0022219F" w:rsidRDefault="00F966D5" w:rsidP="0022219F">
      <w:pPr>
        <w:pStyle w:val="berschrift3"/>
      </w:pPr>
      <w:bookmarkStart w:id="418" w:name="_Tier_&gt;_Remove_tier…"/>
      <w:bookmarkStart w:id="419" w:name="_Toc55213866"/>
      <w:bookmarkStart w:id="420" w:name="_Toc69129856"/>
      <w:bookmarkStart w:id="421" w:name="_Toc69129997"/>
      <w:bookmarkStart w:id="422" w:name="_Ref108438154"/>
      <w:bookmarkStart w:id="423" w:name="_Toc398708195"/>
      <w:bookmarkEnd w:id="418"/>
      <w:r w:rsidRPr="0022219F">
        <w:lastRenderedPageBreak/>
        <w:t>Tier </w:t>
      </w:r>
      <w:r w:rsidR="00F417B2" w:rsidRPr="0022219F">
        <w:t>&gt;</w:t>
      </w:r>
      <w:r w:rsidRPr="0022219F">
        <w:t> Remove tier…</w:t>
      </w:r>
      <w:bookmarkEnd w:id="419"/>
      <w:bookmarkEnd w:id="420"/>
      <w:bookmarkEnd w:id="421"/>
      <w:bookmarkEnd w:id="422"/>
      <w:bookmarkEnd w:id="423"/>
    </w:p>
    <w:p w:rsidR="00F966D5" w:rsidRPr="003A6CBC" w:rsidRDefault="00F17B16">
      <w:pPr>
        <w:pStyle w:val="Standard-BlockCharCharChar"/>
        <w:rPr>
          <w:szCs w:val="24"/>
        </w:rPr>
      </w:pPr>
      <w:r w:rsidRPr="003A6CBC">
        <w:rPr>
          <w:noProof/>
          <w:szCs w:val="24"/>
        </w:rPr>
        <mc:AlternateContent>
          <mc:Choice Requires="wps">
            <w:drawing>
              <wp:anchor distT="0" distB="0" distL="114300" distR="114300" simplePos="0" relativeHeight="251639296" behindDoc="0" locked="0" layoutInCell="1" allowOverlap="1" wp14:anchorId="70DE58BB" wp14:editId="1CFF021D">
                <wp:simplePos x="0" y="0"/>
                <wp:positionH relativeFrom="column">
                  <wp:posOffset>1473200</wp:posOffset>
                </wp:positionH>
                <wp:positionV relativeFrom="paragraph">
                  <wp:posOffset>-322580</wp:posOffset>
                </wp:positionV>
                <wp:extent cx="229235" cy="234315"/>
                <wp:effectExtent l="0" t="0" r="0" b="0"/>
                <wp:wrapNone/>
                <wp:docPr id="26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0807" w:rsidRDefault="00F70807" w:rsidP="00F966D5">
                            <w:r>
                              <w:rPr>
                                <w:noProof/>
                              </w:rPr>
                              <w:drawing>
                                <wp:inline distT="0" distB="0" distL="0" distR="0" wp14:anchorId="1783C2F6" wp14:editId="34DB1DA7">
                                  <wp:extent cx="228600" cy="228600"/>
                                  <wp:effectExtent l="0" t="0" r="0" b="0"/>
                                  <wp:docPr id="848" name="Bild 159" descr="Remov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emoveTie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31" type="#_x0000_t202" style="position:absolute;left:0;text-align:left;margin-left:116pt;margin-top:-25.4pt;width:18.05pt;height:18.45pt;z-index:25163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" filled="f" stroked="f">
                <v:textbox inset="0,0,0,0">
                  <w:txbxContent>
                    <w:p w:rsidR="00F70807" w:rsidRDefault="00F70807" w:rsidP="00F966D5">
                      <w:r>
                        <w:rPr>
                          <w:noProof/>
                        </w:rPr>
                        <w:drawing>
                          <wp:inline distT="0" distB="0" distL="0" distR="0" wp14:anchorId="1783C2F6" wp14:editId="34DB1DA7">
                            <wp:extent cx="228600" cy="228600"/>
                            <wp:effectExtent l="0" t="0" r="0" b="0"/>
                            <wp:docPr id="848" name="Bild 159" descr="Remov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emoveTie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3A6CBC">
        <w:rPr>
          <w:szCs w:val="24"/>
        </w:rPr>
        <w:t xml:space="preserve">Löscht die momentan markierte Spur. Vorab wird eine Sicherheitsabfrage durchgeführt. Um eine Spur nur zeitweise auszublenden statt sie endgültig zu löschen, verwenden Sie </w:t>
      </w:r>
      <w:r w:rsidR="00F966D5" w:rsidRPr="00DA7298">
        <w:rPr>
          <w:rStyle w:val="Menufunction"/>
        </w:rPr>
        <w:t>Tier </w:t>
      </w:r>
      <w:r w:rsidR="00F417B2" w:rsidRPr="00DA7298">
        <w:rPr>
          <w:rStyle w:val="Menufunction"/>
        </w:rPr>
        <w:t>&gt;</w:t>
      </w:r>
      <w:r w:rsidR="00F966D5" w:rsidRPr="00DA7298">
        <w:rPr>
          <w:rStyle w:val="Menufunction"/>
        </w:rPr>
        <w:t> Hide tier</w:t>
      </w:r>
      <w:r w:rsidR="00F966D5" w:rsidRPr="003A6CBC">
        <w:rPr>
          <w:szCs w:val="24"/>
        </w:rPr>
        <w:t>.</w:t>
      </w:r>
    </w:p>
    <w:p w:rsidR="00F966D5" w:rsidRPr="003A6CBC" w:rsidRDefault="00F966D5">
      <w:pPr>
        <w:pStyle w:val="Standard-BlockCharCharChar"/>
        <w:rPr>
          <w:szCs w:val="24"/>
        </w:rPr>
      </w:pPr>
    </w:p>
    <w:p w:rsidR="00F966D5" w:rsidRPr="0022219F" w:rsidRDefault="00F966D5" w:rsidP="0022219F">
      <w:pPr>
        <w:pStyle w:val="berschrift3"/>
      </w:pPr>
      <w:bookmarkStart w:id="424" w:name="_Tier_&gt;_Move_tier_upwards…"/>
      <w:bookmarkEnd w:id="424"/>
      <w:r w:rsidRPr="0022219F">
        <w:br w:type="page"/>
      </w:r>
      <w:bookmarkStart w:id="425" w:name="_Toc55213867"/>
      <w:bookmarkStart w:id="426" w:name="_Toc69129857"/>
      <w:bookmarkStart w:id="427" w:name="_Toc69129998"/>
      <w:bookmarkStart w:id="428" w:name="_Ref108438161"/>
      <w:bookmarkStart w:id="429" w:name="_Toc398708196"/>
      <w:r w:rsidRPr="0022219F">
        <w:lastRenderedPageBreak/>
        <w:t>Tier </w:t>
      </w:r>
      <w:r w:rsidR="00F417B2" w:rsidRPr="0022219F">
        <w:t>&gt;</w:t>
      </w:r>
      <w:r w:rsidRPr="0022219F">
        <w:t> Move tier upwards…</w:t>
      </w:r>
      <w:bookmarkEnd w:id="425"/>
      <w:bookmarkEnd w:id="426"/>
      <w:bookmarkEnd w:id="427"/>
      <w:bookmarkEnd w:id="428"/>
      <w:bookmarkEnd w:id="429"/>
    </w:p>
    <w:p w:rsidR="00F966D5" w:rsidRPr="003A6CBC" w:rsidRDefault="00F17B16">
      <w:pPr>
        <w:pStyle w:val="Standard-BlockCharCharChar"/>
        <w:rPr>
          <w:iCs/>
          <w:szCs w:val="24"/>
        </w:rPr>
      </w:pPr>
      <w:r w:rsidRPr="003A6CBC">
        <w:rPr>
          <w:noProof/>
          <w:szCs w:val="24"/>
        </w:rPr>
        <mc:AlternateContent>
          <mc:Choice Requires="wps">
            <w:drawing>
              <wp:anchor distT="0" distB="0" distL="114300" distR="114300" simplePos="0" relativeHeight="251640320" behindDoc="0" locked="0" layoutInCell="1" allowOverlap="1" wp14:anchorId="7E00C69B" wp14:editId="7ED031B9">
                <wp:simplePos x="0" y="0"/>
                <wp:positionH relativeFrom="column">
                  <wp:posOffset>1894840</wp:posOffset>
                </wp:positionH>
                <wp:positionV relativeFrom="paragraph">
                  <wp:posOffset>-328295</wp:posOffset>
                </wp:positionV>
                <wp:extent cx="229235" cy="234315"/>
                <wp:effectExtent l="0" t="0" r="0" b="0"/>
                <wp:wrapNone/>
                <wp:docPr id="26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0807" w:rsidRDefault="00F70807" w:rsidP="00F966D5">
                            <w:r>
                              <w:rPr>
                                <w:noProof/>
                              </w:rPr>
                              <w:drawing>
                                <wp:inline distT="0" distB="0" distL="0" distR="0" wp14:anchorId="4AC7D4B7" wp14:editId="6F383ABB">
                                  <wp:extent cx="228600" cy="228600"/>
                                  <wp:effectExtent l="0" t="0" r="0" b="0"/>
                                  <wp:docPr id="849" name="Bild 161" descr="MoveTie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oveTierUp"/>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32" type="#_x0000_t202" style="position:absolute;left:0;text-align:left;margin-left:149.2pt;margin-top:-25.85pt;width:18.05pt;height:18.45pt;z-index:25164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" filled="f" stroked="f">
                <v:textbox inset="0,0,0,0">
                  <w:txbxContent>
                    <w:p w:rsidR="00F70807" w:rsidRDefault="00F70807" w:rsidP="00F966D5">
                      <w:r>
                        <w:rPr>
                          <w:noProof/>
                        </w:rPr>
                        <w:drawing>
                          <wp:inline distT="0" distB="0" distL="0" distR="0" wp14:anchorId="4AC7D4B7" wp14:editId="6F383ABB">
                            <wp:extent cx="228600" cy="228600"/>
                            <wp:effectExtent l="0" t="0" r="0" b="0"/>
                            <wp:docPr id="849" name="Bild 161" descr="MoveTie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oveTierUp"/>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3A6CBC">
        <w:rPr>
          <w:iCs/>
          <w:szCs w:val="24"/>
        </w:rPr>
        <w:t xml:space="preserve">(auch über die Tastenkombination </w:t>
      </w:r>
      <w:r w:rsidR="00F966D5" w:rsidRPr="003A6CBC">
        <w:rPr>
          <w:iCs/>
          <w:szCs w:val="24"/>
          <w:bdr w:val="single" w:sz="4" w:space="0" w:color="auto"/>
        </w:rPr>
        <w:t>Strg</w:t>
      </w:r>
      <w:r w:rsidR="00F966D5" w:rsidRPr="003A6CBC">
        <w:rPr>
          <w:iCs/>
          <w:szCs w:val="24"/>
        </w:rPr>
        <w:t> + </w:t>
      </w:r>
      <w:r w:rsidR="00F966D5" w:rsidRPr="003A6CBC">
        <w:rPr>
          <w:iCs/>
          <w:szCs w:val="24"/>
          <w:bdr w:val="single" w:sz="4" w:space="0" w:color="auto"/>
        </w:rPr>
        <w:t xml:space="preserve"> </w:t>
      </w:r>
      <w:r w:rsidR="00F966D5" w:rsidRPr="003A6CBC">
        <w:rPr>
          <w:iCs/>
          <w:szCs w:val="24"/>
          <w:bdr w:val="single" w:sz="4" w:space="0" w:color="auto"/>
        </w:rPr>
        <w:sym w:font="Wingdings 3" w:char="F093"/>
      </w:r>
      <w:r w:rsidR="00F966D5" w:rsidRPr="003A6CBC">
        <w:rPr>
          <w:iCs/>
          <w:szCs w:val="24"/>
          <w:bdr w:val="single" w:sz="4" w:space="0" w:color="auto"/>
        </w:rPr>
        <w:t xml:space="preserve"> </w:t>
      </w:r>
      <w:r w:rsidR="00F966D5" w:rsidRPr="003A6CBC">
        <w:rPr>
          <w:iCs/>
          <w:szCs w:val="24"/>
        </w:rPr>
        <w:t xml:space="preserve"> auf dem PC bzw. </w:t>
      </w:r>
      <w:r w:rsidR="00F966D5" w:rsidRPr="003A6CBC">
        <w:rPr>
          <w:rFonts w:ascii="Cambria Math" w:eastAsia="Arial Unicode MS" w:hAnsi="Cambria Math" w:cs="Cambria Math"/>
          <w:szCs w:val="24"/>
          <w:bdr w:val="single" w:sz="4" w:space="0" w:color="auto"/>
        </w:rPr>
        <w:t>⌘</w:t>
      </w:r>
      <w:r w:rsidR="00F966D5" w:rsidRPr="003A6CBC">
        <w:rPr>
          <w:iCs/>
          <w:szCs w:val="24"/>
        </w:rPr>
        <w:t> + </w:t>
      </w:r>
      <w:r w:rsidR="00F966D5" w:rsidRPr="003A6CBC">
        <w:rPr>
          <w:iCs/>
          <w:szCs w:val="24"/>
          <w:bdr w:val="single" w:sz="4" w:space="0" w:color="auto"/>
        </w:rPr>
        <w:t xml:space="preserve"> </w:t>
      </w:r>
      <w:r w:rsidR="00F966D5" w:rsidRPr="003A6CBC">
        <w:rPr>
          <w:iCs/>
          <w:szCs w:val="24"/>
          <w:bdr w:val="single" w:sz="4" w:space="0" w:color="auto"/>
        </w:rPr>
        <w:sym w:font="Wingdings 3" w:char="F093"/>
      </w:r>
      <w:r w:rsidR="00F966D5" w:rsidRPr="003A6CBC">
        <w:rPr>
          <w:iCs/>
          <w:szCs w:val="24"/>
          <w:bdr w:val="single" w:sz="4" w:space="0" w:color="auto"/>
        </w:rPr>
        <w:t xml:space="preserve"> </w:t>
      </w:r>
      <w:r w:rsidR="00F966D5" w:rsidRPr="003A6CBC">
        <w:rPr>
          <w:iCs/>
          <w:szCs w:val="24"/>
        </w:rPr>
        <w:t xml:space="preserve"> auf dem Macintosh)</w:t>
      </w:r>
    </w:p>
    <w:p w:rsidR="00F966D5" w:rsidRPr="003A6CBC" w:rsidRDefault="00F966D5">
      <w:pPr>
        <w:pStyle w:val="Standard-BlockCharCharChar"/>
        <w:rPr>
          <w:szCs w:val="24"/>
        </w:rPr>
      </w:pPr>
    </w:p>
    <w:p w:rsidR="00F966D5" w:rsidRPr="003A6CBC" w:rsidRDefault="00F966D5">
      <w:pPr>
        <w:pStyle w:val="Standard-BlockCharCharChar"/>
        <w:rPr>
          <w:szCs w:val="24"/>
        </w:rPr>
      </w:pPr>
      <w:r w:rsidRPr="003A6CBC">
        <w:rPr>
          <w:szCs w:val="24"/>
        </w:rPr>
        <w:t>Verschiebt die momentan markierte Spur eine Position nach oben.</w:t>
      </w:r>
    </w:p>
    <w:p w:rsidR="00F966D5" w:rsidRPr="003A6CBC" w:rsidRDefault="00F17B16">
      <w:pPr>
        <w:pStyle w:val="Standard-BlockCharCharChar"/>
        <w:rPr>
          <w:szCs w:val="24"/>
        </w:rPr>
      </w:pPr>
      <w:r w:rsidRPr="003A6CBC">
        <w:rPr>
          <w:noProof/>
          <w:szCs w:val="24"/>
        </w:rPr>
        <mc:AlternateContent>
          <mc:Choice Requires="wps">
            <w:drawing>
              <wp:anchor distT="0" distB="0" distL="114300" distR="114300" simplePos="0" relativeHeight="251641344" behindDoc="0" locked="0" layoutInCell="1" allowOverlap="1" wp14:anchorId="14108B82" wp14:editId="59C4B319">
                <wp:simplePos x="0" y="0"/>
                <wp:positionH relativeFrom="column">
                  <wp:posOffset>1835785</wp:posOffset>
                </wp:positionH>
                <wp:positionV relativeFrom="paragraph">
                  <wp:posOffset>138430</wp:posOffset>
                </wp:positionV>
                <wp:extent cx="229235" cy="234315"/>
                <wp:effectExtent l="0" t="0" r="0" b="0"/>
                <wp:wrapNone/>
                <wp:docPr id="26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0807" w:rsidRDefault="00F70807" w:rsidP="00F966D5">
                            <w:r>
                              <w:rPr>
                                <w:noProof/>
                              </w:rPr>
                              <w:drawing>
                                <wp:inline distT="0" distB="0" distL="0" distR="0" wp14:anchorId="67F154C4" wp14:editId="304DD0AD">
                                  <wp:extent cx="228600" cy="228600"/>
                                  <wp:effectExtent l="0" t="0" r="0" b="0"/>
                                  <wp:docPr id="850" name="Bild 163" descr="ChangeTie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hangeTierOrde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 o:spid="_x0000_s1033" type="#_x0000_t202" style="position:absolute;left:0;text-align:left;margin-left:144.55pt;margin-top:10.9pt;width:18.05pt;height:18.45pt;z-index:25164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" filled="f" stroked="f">
                <v:textbox inset="0,0,0,0">
                  <w:txbxContent>
                    <w:p w:rsidR="00F70807" w:rsidRDefault="00F70807" w:rsidP="00F966D5">
                      <w:r>
                        <w:rPr>
                          <w:noProof/>
                        </w:rPr>
                        <w:drawing>
                          <wp:inline distT="0" distB="0" distL="0" distR="0" wp14:anchorId="67F154C4" wp14:editId="304DD0AD">
                            <wp:extent cx="228600" cy="228600"/>
                            <wp:effectExtent l="0" t="0" r="0" b="0"/>
                            <wp:docPr id="850" name="Bild 163" descr="ChangeTie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hangeTierOrde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22219F" w:rsidRDefault="00F966D5" w:rsidP="0022219F">
      <w:pPr>
        <w:pStyle w:val="berschrift3"/>
      </w:pPr>
      <w:bookmarkStart w:id="430" w:name="_Tier_&gt;_Change_tier_order…"/>
      <w:bookmarkStart w:id="431" w:name="_Toc55213868"/>
      <w:bookmarkStart w:id="432" w:name="_Toc69129858"/>
      <w:bookmarkStart w:id="433" w:name="_Toc69129999"/>
      <w:bookmarkStart w:id="434" w:name="_Ref108438168"/>
      <w:bookmarkStart w:id="435" w:name="_Toc398708197"/>
      <w:bookmarkEnd w:id="430"/>
      <w:r w:rsidRPr="0022219F">
        <w:t>Tier </w:t>
      </w:r>
      <w:r w:rsidR="00F417B2" w:rsidRPr="0022219F">
        <w:t>&gt;</w:t>
      </w:r>
      <w:r w:rsidRPr="0022219F">
        <w:t> Change tier order…</w:t>
      </w:r>
      <w:bookmarkEnd w:id="431"/>
      <w:bookmarkEnd w:id="432"/>
      <w:bookmarkEnd w:id="433"/>
      <w:bookmarkEnd w:id="434"/>
      <w:bookmarkEnd w:id="435"/>
    </w:p>
    <w:p w:rsidR="00F966D5" w:rsidRPr="003A6CBC" w:rsidRDefault="00F966D5">
      <w:pPr>
        <w:pStyle w:val="Standard-BlockCharCharChar"/>
        <w:rPr>
          <w:szCs w:val="24"/>
        </w:rPr>
      </w:pPr>
      <w:r w:rsidRPr="003A6CBC">
        <w:rPr>
          <w:szCs w:val="24"/>
        </w:rPr>
        <w:t>Öffnet einen Dialog zum Verändern der Spurreihenfolge:</w:t>
      </w:r>
    </w:p>
    <w:p w:rsidR="00F966D5" w:rsidRPr="003A6CBC" w:rsidRDefault="00F966D5">
      <w:pPr>
        <w:pStyle w:val="Standard-BlockCharCharChar"/>
        <w:rPr>
          <w:szCs w:val="24"/>
        </w:rPr>
      </w:pPr>
    </w:p>
    <w:p w:rsidR="00F966D5" w:rsidRPr="00355B2A" w:rsidRDefault="00F17B16">
      <w:pPr>
        <w:pStyle w:val="BildChar"/>
      </w:pPr>
      <w:r w:rsidRPr="00355B2A">
        <w:rPr>
          <w:noProof/>
        </w:rPr>
        <w:drawing>
          <wp:inline distT="0" distB="0" distL="0" distR="0" wp14:anchorId="6A179AC0" wp14:editId="26989B55">
            <wp:extent cx="1743075" cy="1914525"/>
            <wp:effectExtent l="0" t="0" r="9525" b="9525"/>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743075" cy="1914525"/>
                    </a:xfrm>
                    <a:prstGeom prst="rect">
                      <a:avLst/>
                    </a:prstGeom>
                    <a:noFill/>
                    <a:ln>
                      <a:noFill/>
                    </a:ln>
                  </pic:spPr>
                </pic:pic>
              </a:graphicData>
            </a:graphic>
          </wp:inline>
        </w:drawing>
      </w:r>
    </w:p>
    <w:p w:rsidR="00F966D5" w:rsidRPr="00355B2A" w:rsidRDefault="00F966D5">
      <w:pPr>
        <w:pStyle w:val="Standard-BlockCharCharChar"/>
      </w:pPr>
    </w:p>
    <w:p w:rsidR="00F966D5" w:rsidRPr="003A6CBC" w:rsidRDefault="00F966D5">
      <w:pPr>
        <w:pStyle w:val="Standard-BlockCharCharChar"/>
        <w:rPr>
          <w:szCs w:val="24"/>
        </w:rPr>
      </w:pPr>
      <w:r w:rsidRPr="003A6CBC">
        <w:rPr>
          <w:szCs w:val="24"/>
        </w:rPr>
        <w:t xml:space="preserve">Markieren Sie die Spur, die Sie bewegen möchten, klicken Sie auf </w:t>
      </w:r>
      <w:r w:rsidR="00DA7298">
        <w:rPr>
          <w:szCs w:val="24"/>
        </w:rPr>
        <w:t>„</w:t>
      </w:r>
      <w:r w:rsidRPr="00DA7298">
        <w:rPr>
          <w:szCs w:val="24"/>
        </w:rPr>
        <w:t>Move up</w:t>
      </w:r>
      <w:r w:rsidR="00DA7298">
        <w:rPr>
          <w:szCs w:val="24"/>
        </w:rPr>
        <w:t>“</w:t>
      </w:r>
      <w:r w:rsidRPr="003A6CBC">
        <w:rPr>
          <w:szCs w:val="24"/>
        </w:rPr>
        <w:t xml:space="preserve">, um sie nach oben bzw. auf </w:t>
      </w:r>
      <w:r w:rsidR="00DA7298">
        <w:rPr>
          <w:szCs w:val="24"/>
        </w:rPr>
        <w:t>„</w:t>
      </w:r>
      <w:r w:rsidRPr="00DA7298">
        <w:rPr>
          <w:szCs w:val="24"/>
        </w:rPr>
        <w:t>Move down</w:t>
      </w:r>
      <w:r w:rsidR="00DA7298">
        <w:rPr>
          <w:szCs w:val="24"/>
        </w:rPr>
        <w:t>“</w:t>
      </w:r>
      <w:r w:rsidRPr="00DA7298">
        <w:rPr>
          <w:szCs w:val="24"/>
        </w:rPr>
        <w:t xml:space="preserve">, um sie nach unten zu verschieben. Um die Änderungen zu übernehmen, verlassen Sie den Dialog, indem Sie auf </w:t>
      </w:r>
      <w:r w:rsidR="00DA7298">
        <w:rPr>
          <w:szCs w:val="24"/>
        </w:rPr>
        <w:t>„</w:t>
      </w:r>
      <w:r w:rsidRPr="00DA7298">
        <w:rPr>
          <w:szCs w:val="24"/>
        </w:rPr>
        <w:t>OK</w:t>
      </w:r>
      <w:r w:rsidR="00DA7298">
        <w:rPr>
          <w:szCs w:val="24"/>
        </w:rPr>
        <w:t>“</w:t>
      </w:r>
      <w:r w:rsidRPr="003A6CBC">
        <w:rPr>
          <w:szCs w:val="24"/>
        </w:rPr>
        <w:t xml:space="preserve"> klicken.</w:t>
      </w:r>
    </w:p>
    <w:p w:rsidR="00F966D5" w:rsidRPr="00355B2A" w:rsidRDefault="00F17B16">
      <w:pPr>
        <w:rPr>
          <w:rFonts w:ascii="Times New Roman" w:hAnsi="Times New Roman"/>
        </w:rPr>
      </w:pPr>
      <w:r w:rsidRPr="00355B2A">
        <w:rPr>
          <w:rFonts w:ascii="Times New Roman" w:hAnsi="Times New Roman"/>
          <w:noProof/>
        </w:rPr>
        <mc:AlternateContent>
          <mc:Choice Requires="wps">
            <w:drawing>
              <wp:anchor distT="0" distB="0" distL="114300" distR="114300" simplePos="0" relativeHeight="251642368" behindDoc="0" locked="0" layoutInCell="1" allowOverlap="1" wp14:anchorId="478BCEB7" wp14:editId="59861D38">
                <wp:simplePos x="0" y="0"/>
                <wp:positionH relativeFrom="column">
                  <wp:posOffset>1087120</wp:posOffset>
                </wp:positionH>
                <wp:positionV relativeFrom="paragraph">
                  <wp:posOffset>133985</wp:posOffset>
                </wp:positionV>
                <wp:extent cx="229235" cy="234315"/>
                <wp:effectExtent l="0" t="0" r="0" b="0"/>
                <wp:wrapNone/>
                <wp:docPr id="25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0807" w:rsidRDefault="00F70807" w:rsidP="00F966D5">
                            <w:r>
                              <w:rPr>
                                <w:noProof/>
                              </w:rPr>
                              <w:drawing>
                                <wp:inline distT="0" distB="0" distL="0" distR="0" wp14:anchorId="378D99F1" wp14:editId="4E577C5B">
                                  <wp:extent cx="228600" cy="228600"/>
                                  <wp:effectExtent l="0" t="0" r="0" b="0"/>
                                  <wp:docPr id="851" name="Bild 166" descr="Hid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ideTie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34" type="#_x0000_t202" style="position:absolute;left:0;text-align:left;margin-left:85.6pt;margin-top:10.55pt;width:18.05pt;height:18.45pt;z-index:25164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" filled="f" stroked="f">
                <v:textbox inset="0,0,0,0">
                  <w:txbxContent>
                    <w:p w:rsidR="00F70807" w:rsidRDefault="00F70807" w:rsidP="00F966D5">
                      <w:r>
                        <w:rPr>
                          <w:noProof/>
                        </w:rPr>
                        <w:drawing>
                          <wp:inline distT="0" distB="0" distL="0" distR="0" wp14:anchorId="378D99F1" wp14:editId="4E577C5B">
                            <wp:extent cx="228600" cy="228600"/>
                            <wp:effectExtent l="0" t="0" r="0" b="0"/>
                            <wp:docPr id="851" name="Bild 166" descr="Hid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ideTie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22219F" w:rsidRDefault="00F966D5" w:rsidP="0022219F">
      <w:pPr>
        <w:pStyle w:val="berschrift3"/>
      </w:pPr>
      <w:bookmarkStart w:id="436" w:name="_Tier_&gt;_Hide_tier"/>
      <w:bookmarkStart w:id="437" w:name="_Toc55213869"/>
      <w:bookmarkStart w:id="438" w:name="_Toc69129859"/>
      <w:bookmarkStart w:id="439" w:name="_Toc69130000"/>
      <w:bookmarkStart w:id="440" w:name="_Ref108438175"/>
      <w:bookmarkStart w:id="441" w:name="_Toc398708198"/>
      <w:bookmarkEnd w:id="436"/>
      <w:r w:rsidRPr="0022219F">
        <w:t>Tier </w:t>
      </w:r>
      <w:r w:rsidR="00F417B2" w:rsidRPr="0022219F">
        <w:t>&gt;</w:t>
      </w:r>
      <w:r w:rsidRPr="0022219F">
        <w:t> Hide tier</w:t>
      </w:r>
      <w:bookmarkEnd w:id="437"/>
      <w:bookmarkEnd w:id="438"/>
      <w:bookmarkEnd w:id="439"/>
      <w:bookmarkEnd w:id="440"/>
      <w:bookmarkEnd w:id="441"/>
    </w:p>
    <w:p w:rsidR="00F966D5" w:rsidRPr="00924581" w:rsidRDefault="00F966D5">
      <w:pPr>
        <w:pStyle w:val="Standard-BlockCharCharChar"/>
        <w:rPr>
          <w:szCs w:val="24"/>
        </w:rPr>
      </w:pPr>
      <w:r w:rsidRPr="00924581">
        <w:rPr>
          <w:szCs w:val="24"/>
        </w:rPr>
        <w:t>Blendet die momentan markierte Spur aus.</w:t>
      </w:r>
    </w:p>
    <w:p w:rsidR="00F966D5" w:rsidRPr="00924581" w:rsidRDefault="00F17B16">
      <w:pPr>
        <w:pStyle w:val="Standard-BlockCharCharChar"/>
        <w:rPr>
          <w:szCs w:val="24"/>
        </w:rPr>
      </w:pPr>
      <w:r w:rsidRPr="00924581">
        <w:rPr>
          <w:noProof/>
          <w:szCs w:val="24"/>
        </w:rPr>
        <mc:AlternateContent>
          <mc:Choice Requires="wps">
            <w:drawing>
              <wp:anchor distT="0" distB="0" distL="114300" distR="114300" simplePos="0" relativeHeight="251643392" behindDoc="0" locked="0" layoutInCell="1" allowOverlap="1" wp14:anchorId="091BC5EA" wp14:editId="098449F3">
                <wp:simplePos x="0" y="0"/>
                <wp:positionH relativeFrom="column">
                  <wp:posOffset>1437005</wp:posOffset>
                </wp:positionH>
                <wp:positionV relativeFrom="paragraph">
                  <wp:posOffset>134620</wp:posOffset>
                </wp:positionV>
                <wp:extent cx="229235" cy="234315"/>
                <wp:effectExtent l="0" t="0" r="0" b="0"/>
                <wp:wrapNone/>
                <wp:docPr id="25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0807" w:rsidRDefault="00F70807" w:rsidP="00F966D5">
                            <w:r>
                              <w:rPr>
                                <w:noProof/>
                              </w:rPr>
                              <w:drawing>
                                <wp:inline distT="0" distB="0" distL="0" distR="0" wp14:anchorId="68320E29" wp14:editId="63561F85">
                                  <wp:extent cx="228600" cy="228600"/>
                                  <wp:effectExtent l="0" t="0" r="0" b="0"/>
                                  <wp:docPr id="852" name="Bild 168" descr="ShowAll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howAllTier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 o:spid="_x0000_s1035" type="#_x0000_t202" style="position:absolute;left:0;text-align:left;margin-left:113.15pt;margin-top:10.6pt;width:18.05pt;height:18.45pt;z-index:25164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" filled="f" stroked="f">
                <v:textbox inset="0,0,0,0">
                  <w:txbxContent>
                    <w:p w:rsidR="00F70807" w:rsidRDefault="00F70807" w:rsidP="00F966D5">
                      <w:r>
                        <w:rPr>
                          <w:noProof/>
                        </w:rPr>
                        <w:drawing>
                          <wp:inline distT="0" distB="0" distL="0" distR="0" wp14:anchorId="68320E29" wp14:editId="63561F85">
                            <wp:extent cx="228600" cy="228600"/>
                            <wp:effectExtent l="0" t="0" r="0" b="0"/>
                            <wp:docPr id="852" name="Bild 168" descr="ShowAll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howAllTier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22219F" w:rsidRDefault="00F966D5" w:rsidP="0022219F">
      <w:pPr>
        <w:pStyle w:val="berschrift3"/>
      </w:pPr>
      <w:bookmarkStart w:id="442" w:name="_Tier_&gt;_Show_all_tiers"/>
      <w:bookmarkStart w:id="443" w:name="_Toc55213870"/>
      <w:bookmarkStart w:id="444" w:name="_Toc69129860"/>
      <w:bookmarkStart w:id="445" w:name="_Toc69130001"/>
      <w:bookmarkStart w:id="446" w:name="_Ref108438182"/>
      <w:bookmarkStart w:id="447" w:name="_Toc398708199"/>
      <w:bookmarkEnd w:id="442"/>
      <w:r w:rsidRPr="0022219F">
        <w:t>Tier </w:t>
      </w:r>
      <w:r w:rsidR="00F417B2" w:rsidRPr="0022219F">
        <w:t>&gt;</w:t>
      </w:r>
      <w:r w:rsidRPr="0022219F">
        <w:t> Show all tiers</w:t>
      </w:r>
      <w:bookmarkEnd w:id="443"/>
      <w:bookmarkEnd w:id="444"/>
      <w:bookmarkEnd w:id="445"/>
      <w:bookmarkEnd w:id="446"/>
      <w:bookmarkEnd w:id="447"/>
    </w:p>
    <w:p w:rsidR="00F966D5" w:rsidRPr="00924581" w:rsidRDefault="00F966D5">
      <w:pPr>
        <w:pStyle w:val="Standard-BlockCharCharChar"/>
        <w:rPr>
          <w:szCs w:val="24"/>
        </w:rPr>
      </w:pPr>
      <w:r w:rsidRPr="00924581">
        <w:rPr>
          <w:szCs w:val="24"/>
        </w:rPr>
        <w:t>Blendet alle ausgeblendeten Spuren wieder ein.</w:t>
      </w:r>
    </w:p>
    <w:p w:rsidR="00F966D5" w:rsidRPr="00924581" w:rsidRDefault="00F966D5">
      <w:pPr>
        <w:pStyle w:val="Standard-BlockCharCharChar"/>
        <w:rPr>
          <w:szCs w:val="24"/>
        </w:rPr>
      </w:pPr>
    </w:p>
    <w:p w:rsidR="00F966D5" w:rsidRPr="0022219F" w:rsidRDefault="00F966D5" w:rsidP="0022219F">
      <w:pPr>
        <w:pStyle w:val="berschrift3"/>
      </w:pPr>
      <w:bookmarkStart w:id="448" w:name="_Tier_&gt;_Remove_empty_events"/>
      <w:bookmarkStart w:id="449" w:name="_Toc55213871"/>
      <w:bookmarkStart w:id="450" w:name="_Toc69129861"/>
      <w:bookmarkStart w:id="451" w:name="_Toc69130002"/>
      <w:bookmarkStart w:id="452" w:name="_Ref108438190"/>
      <w:bookmarkStart w:id="453" w:name="_Toc398708200"/>
      <w:bookmarkEnd w:id="448"/>
      <w:r w:rsidRPr="0022219F">
        <w:t>Tier </w:t>
      </w:r>
      <w:r w:rsidR="00F417B2" w:rsidRPr="0022219F">
        <w:t>&gt;</w:t>
      </w:r>
      <w:r w:rsidRPr="0022219F">
        <w:t> Remove empty events</w:t>
      </w:r>
      <w:bookmarkEnd w:id="449"/>
      <w:bookmarkEnd w:id="450"/>
      <w:bookmarkEnd w:id="451"/>
      <w:bookmarkEnd w:id="452"/>
      <w:bookmarkEnd w:id="453"/>
    </w:p>
    <w:p w:rsidR="00F966D5" w:rsidRPr="00924581" w:rsidRDefault="00F966D5">
      <w:pPr>
        <w:pStyle w:val="Standard-BlockCharCharChar"/>
        <w:rPr>
          <w:szCs w:val="24"/>
        </w:rPr>
      </w:pPr>
      <w:r w:rsidRPr="00924581">
        <w:rPr>
          <w:szCs w:val="24"/>
        </w:rPr>
        <w:t>Entfernt leere Ereignisse, d. h. Ereignisse, in die nur Leerzeichen eingetragen sind, aus der m</w:t>
      </w:r>
      <w:r w:rsidRPr="00924581">
        <w:rPr>
          <w:szCs w:val="24"/>
        </w:rPr>
        <w:t>o</w:t>
      </w:r>
      <w:r w:rsidRPr="00924581">
        <w:rPr>
          <w:szCs w:val="24"/>
        </w:rPr>
        <w:t>mentan markierten Spur.</w:t>
      </w:r>
    </w:p>
    <w:p w:rsidR="00F966D5" w:rsidRPr="00924581" w:rsidRDefault="00F966D5">
      <w:pPr>
        <w:pStyle w:val="Standard-BlockCharCharChar"/>
        <w:rPr>
          <w:szCs w:val="24"/>
        </w:rPr>
      </w:pPr>
    </w:p>
    <w:p w:rsidR="00EF511D" w:rsidRPr="008619EC" w:rsidRDefault="00EF511D" w:rsidP="008619EC">
      <w:pPr>
        <w:pStyle w:val="berschrift3"/>
      </w:pPr>
      <w:bookmarkStart w:id="454" w:name="_Toc398708201"/>
      <w:r w:rsidRPr="008619EC">
        <w:t>Tier &gt; Edit tiers…</w:t>
      </w:r>
      <w:bookmarkEnd w:id="454"/>
    </w:p>
    <w:p w:rsidR="00EF511D" w:rsidRPr="00924581" w:rsidRDefault="009F681A" w:rsidP="00EF511D">
      <w:pPr>
        <w:pStyle w:val="Standard-BlockCharCharChar"/>
        <w:rPr>
          <w:szCs w:val="24"/>
        </w:rPr>
      </w:pPr>
      <w:r w:rsidRPr="00924581">
        <w:rPr>
          <w:szCs w:val="24"/>
        </w:rPr>
        <w:t xml:space="preserve">Öffnet einen Dialog, der einen Überblick über die </w:t>
      </w:r>
      <w:r w:rsidR="00EF511D" w:rsidRPr="00924581">
        <w:rPr>
          <w:szCs w:val="24"/>
        </w:rPr>
        <w:t xml:space="preserve">Eigenschaften </w:t>
      </w:r>
      <w:r w:rsidRPr="00924581">
        <w:rPr>
          <w:szCs w:val="24"/>
        </w:rPr>
        <w:t>aller Spuren gibt und es ermö</w:t>
      </w:r>
      <w:r w:rsidRPr="00924581">
        <w:rPr>
          <w:szCs w:val="24"/>
        </w:rPr>
        <w:t>g</w:t>
      </w:r>
      <w:r w:rsidRPr="00924581">
        <w:rPr>
          <w:szCs w:val="24"/>
        </w:rPr>
        <w:t>licht, diese zu ändern.</w:t>
      </w:r>
    </w:p>
    <w:p w:rsidR="00F966D5" w:rsidRPr="00924581" w:rsidRDefault="00F966D5">
      <w:pPr>
        <w:pStyle w:val="Standard-BlockCharCharChar"/>
        <w:rPr>
          <w:szCs w:val="24"/>
        </w:rPr>
      </w:pPr>
    </w:p>
    <w:p w:rsidR="009F681A" w:rsidRPr="00355B2A" w:rsidRDefault="00F17B16" w:rsidP="009F681A">
      <w:pPr>
        <w:pStyle w:val="Standard-BlockCharCharChar"/>
      </w:pPr>
      <w:r w:rsidRPr="00924581">
        <w:rPr>
          <w:noProof/>
          <w:szCs w:val="24"/>
        </w:rPr>
        <w:lastRenderedPageBreak/>
        <w:drawing>
          <wp:inline distT="0" distB="0" distL="0" distR="0" wp14:anchorId="33159BA3" wp14:editId="5F008412">
            <wp:extent cx="5924550" cy="2619375"/>
            <wp:effectExtent l="0" t="0" r="0" b="9525"/>
            <wp:docPr id="169"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24550" cy="2619375"/>
                    </a:xfrm>
                    <a:prstGeom prst="rect">
                      <a:avLst/>
                    </a:prstGeom>
                    <a:noFill/>
                    <a:ln>
                      <a:noFill/>
                    </a:ln>
                  </pic:spPr>
                </pic:pic>
              </a:graphicData>
            </a:graphic>
          </wp:inline>
        </w:drawing>
      </w:r>
    </w:p>
    <w:p w:rsidR="009F681A" w:rsidRPr="00355B2A" w:rsidRDefault="009F681A">
      <w:pPr>
        <w:pStyle w:val="Standard-BlockCharCharChar"/>
      </w:pPr>
    </w:p>
    <w:p w:rsidR="00E138D7" w:rsidRPr="00924581" w:rsidRDefault="00E138D7">
      <w:pPr>
        <w:pStyle w:val="Standard-BlockCharCharChar"/>
        <w:rPr>
          <w:szCs w:val="24"/>
        </w:rPr>
      </w:pPr>
      <w:r w:rsidRPr="00924581">
        <w:rPr>
          <w:szCs w:val="24"/>
        </w:rPr>
        <w:t>Von links nach rechts werden angezeigt:</w:t>
      </w:r>
    </w:p>
    <w:p w:rsidR="00E138D7" w:rsidRPr="00924581" w:rsidRDefault="00D17FBD" w:rsidP="00E138D7">
      <w:pPr>
        <w:pStyle w:val="Aufzhlungszeichen1"/>
        <w:rPr>
          <w:szCs w:val="24"/>
        </w:rPr>
      </w:pPr>
      <w:r w:rsidRPr="00A429C2">
        <w:rPr>
          <w:shd w:val="clear" w:color="auto" w:fill="D9D9D9"/>
        </w:rPr>
        <w:t>Display Name:</w:t>
      </w:r>
      <w:r w:rsidRPr="00924581">
        <w:rPr>
          <w:szCs w:val="24"/>
        </w:rPr>
        <w:t xml:space="preserve"> der Name, der in der Partitur am Beginn jeder Spur angezeigt wird</w:t>
      </w:r>
    </w:p>
    <w:p w:rsidR="00D17FBD" w:rsidRPr="00924581" w:rsidRDefault="00D17FBD" w:rsidP="00D17FBD">
      <w:pPr>
        <w:pStyle w:val="Aufzhlungszeichen1"/>
        <w:rPr>
          <w:szCs w:val="24"/>
        </w:rPr>
      </w:pPr>
      <w:r w:rsidRPr="00A429C2">
        <w:rPr>
          <w:shd w:val="clear" w:color="auto" w:fill="D9D9D9"/>
        </w:rPr>
        <w:t>Category:</w:t>
      </w:r>
      <w:r w:rsidRPr="00924581">
        <w:rPr>
          <w:szCs w:val="24"/>
        </w:rPr>
        <w:t xml:space="preserve"> die Kategorie der Spur</w:t>
      </w:r>
    </w:p>
    <w:p w:rsidR="00D17FBD" w:rsidRPr="00924581" w:rsidRDefault="00D17FBD" w:rsidP="00D17FBD">
      <w:pPr>
        <w:pStyle w:val="Aufzhlungszeichen1"/>
        <w:rPr>
          <w:szCs w:val="24"/>
        </w:rPr>
      </w:pPr>
      <w:r w:rsidRPr="00A429C2">
        <w:rPr>
          <w:shd w:val="clear" w:color="auto" w:fill="D9D9D9"/>
        </w:rPr>
        <w:t>Type:</w:t>
      </w:r>
      <w:r w:rsidRPr="00924581">
        <w:rPr>
          <w:szCs w:val="24"/>
        </w:rPr>
        <w:t xml:space="preserve"> der Typ der Spur</w:t>
      </w:r>
    </w:p>
    <w:p w:rsidR="00D17FBD" w:rsidRPr="00924581" w:rsidRDefault="00D17FBD" w:rsidP="00D17FBD">
      <w:pPr>
        <w:pStyle w:val="Aufzhlungszeichen1"/>
        <w:rPr>
          <w:szCs w:val="24"/>
        </w:rPr>
      </w:pPr>
      <w:r w:rsidRPr="00A429C2">
        <w:rPr>
          <w:shd w:val="clear" w:color="auto" w:fill="D9D9D9"/>
        </w:rPr>
        <w:t>ID:</w:t>
      </w:r>
      <w:r w:rsidRPr="00924581">
        <w:rPr>
          <w:szCs w:val="24"/>
        </w:rPr>
        <w:t xml:space="preserve"> die vom Programm vergebene ID der Spur</w:t>
      </w:r>
    </w:p>
    <w:p w:rsidR="00D17FBD" w:rsidRPr="00924581" w:rsidRDefault="00D17FBD" w:rsidP="00D17FBD">
      <w:pPr>
        <w:pStyle w:val="Aufzhlungszeichen1"/>
        <w:rPr>
          <w:szCs w:val="24"/>
        </w:rPr>
      </w:pPr>
      <w:r w:rsidRPr="00A429C2">
        <w:rPr>
          <w:shd w:val="clear" w:color="auto" w:fill="D9D9D9"/>
        </w:rPr>
        <w:t>Speaker:</w:t>
      </w:r>
      <w:r w:rsidRPr="00924581">
        <w:rPr>
          <w:szCs w:val="24"/>
        </w:rPr>
        <w:t xml:space="preserve"> das Kürzel des Sprechers, dem diese Spur zugeordnet ist</w:t>
      </w:r>
    </w:p>
    <w:p w:rsidR="00D17FBD" w:rsidRPr="00924581" w:rsidRDefault="00D17FBD" w:rsidP="00D17FBD">
      <w:pPr>
        <w:pStyle w:val="Aufzhlungszeichen1"/>
        <w:rPr>
          <w:szCs w:val="24"/>
        </w:rPr>
      </w:pPr>
      <w:r w:rsidRPr="00A429C2">
        <w:rPr>
          <w:shd w:val="clear" w:color="auto" w:fill="D9D9D9"/>
        </w:rPr>
        <w:t>Speaker ID:</w:t>
      </w:r>
      <w:r w:rsidRPr="00924581">
        <w:rPr>
          <w:szCs w:val="24"/>
        </w:rPr>
        <w:t xml:space="preserve"> die vom Programm vergebene ID des Sprechers</w:t>
      </w:r>
    </w:p>
    <w:p w:rsidR="00D17FBD" w:rsidRPr="00924581" w:rsidRDefault="00D17FBD" w:rsidP="00D17FBD">
      <w:pPr>
        <w:pStyle w:val="Aufzhlungszeichen1"/>
        <w:rPr>
          <w:szCs w:val="24"/>
        </w:rPr>
      </w:pPr>
      <w:r w:rsidRPr="00A429C2">
        <w:rPr>
          <w:shd w:val="clear" w:color="auto" w:fill="D9D9D9"/>
        </w:rPr>
        <w:t>Number of Events:</w:t>
      </w:r>
      <w:r w:rsidRPr="00924581">
        <w:rPr>
          <w:szCs w:val="24"/>
        </w:rPr>
        <w:t xml:space="preserve"> die Anzahl der in dieser Spur vorhandenen Ereignisse</w:t>
      </w:r>
    </w:p>
    <w:p w:rsidR="00D17FBD" w:rsidRPr="00924581" w:rsidRDefault="00D17FBD" w:rsidP="00D17FBD">
      <w:pPr>
        <w:pStyle w:val="Aufzhlungszeichen1"/>
        <w:rPr>
          <w:szCs w:val="24"/>
        </w:rPr>
      </w:pPr>
      <w:r w:rsidRPr="00A429C2">
        <w:rPr>
          <w:shd w:val="clear" w:color="auto" w:fill="D9D9D9"/>
        </w:rPr>
        <w:t>Parent Tier:</w:t>
      </w:r>
      <w:r w:rsidRPr="00924581">
        <w:rPr>
          <w:szCs w:val="24"/>
        </w:rPr>
        <w:t xml:space="preserve"> bei Spuren des Typ</w:t>
      </w:r>
      <w:r w:rsidR="00A429C2">
        <w:rPr>
          <w:szCs w:val="24"/>
        </w:rPr>
        <w:t>s „A(nnotation)“</w:t>
      </w:r>
      <w:r w:rsidR="002C68B7" w:rsidRPr="00924581">
        <w:rPr>
          <w:szCs w:val="24"/>
        </w:rPr>
        <w:t xml:space="preserve"> wird überprüft, ob es eine zugehörige Spur des Typs </w:t>
      </w:r>
      <w:r w:rsidR="00A429C2">
        <w:rPr>
          <w:szCs w:val="24"/>
        </w:rPr>
        <w:t>„T(ranscription)“</w:t>
      </w:r>
      <w:r w:rsidR="002C68B7" w:rsidRPr="00924581">
        <w:rPr>
          <w:szCs w:val="24"/>
        </w:rPr>
        <w:t xml:space="preserve"> mit der gleichen Sprecherzuordnung gibt. Ist dies der Fall, wird </w:t>
      </w:r>
      <w:r w:rsidR="00F70807">
        <w:rPr>
          <w:szCs w:val="24"/>
        </w:rPr>
        <w:t>„</w:t>
      </w:r>
      <w:r w:rsidR="002C68B7" w:rsidRPr="00924581">
        <w:rPr>
          <w:szCs w:val="24"/>
        </w:rPr>
        <w:t>OK</w:t>
      </w:r>
      <w:r w:rsidR="00F70807">
        <w:rPr>
          <w:szCs w:val="24"/>
        </w:rPr>
        <w:t>“</w:t>
      </w:r>
      <w:r w:rsidR="002C68B7" w:rsidRPr="00924581">
        <w:rPr>
          <w:szCs w:val="24"/>
        </w:rPr>
        <w:t xml:space="preserve"> angezeigt, ansonsten </w:t>
      </w:r>
      <w:r w:rsidR="00F70807">
        <w:rPr>
          <w:szCs w:val="24"/>
        </w:rPr>
        <w:t>„</w:t>
      </w:r>
      <w:r w:rsidR="002C68B7" w:rsidRPr="00924581">
        <w:rPr>
          <w:szCs w:val="24"/>
        </w:rPr>
        <w:t>#Error</w:t>
      </w:r>
      <w:r w:rsidR="00F70807">
        <w:rPr>
          <w:szCs w:val="24"/>
        </w:rPr>
        <w:t>“</w:t>
      </w:r>
      <w:r w:rsidR="00A429C2">
        <w:rPr>
          <w:szCs w:val="24"/>
        </w:rPr>
        <w:t>. Für Spuren des Typs „</w:t>
      </w:r>
      <w:r w:rsidR="002C68B7" w:rsidRPr="00924581">
        <w:rPr>
          <w:szCs w:val="24"/>
        </w:rPr>
        <w:t>T(ranscription)</w:t>
      </w:r>
      <w:r w:rsidR="00A429C2">
        <w:rPr>
          <w:szCs w:val="24"/>
        </w:rPr>
        <w:t>“</w:t>
      </w:r>
      <w:r w:rsidR="002C68B7" w:rsidRPr="00924581">
        <w:rPr>
          <w:szCs w:val="24"/>
        </w:rPr>
        <w:t xml:space="preserve"> oder </w:t>
      </w:r>
      <w:r w:rsidR="00A429C2">
        <w:rPr>
          <w:szCs w:val="24"/>
        </w:rPr>
        <w:t>„D(escription)“</w:t>
      </w:r>
      <w:r w:rsidR="002C68B7" w:rsidRPr="00924581">
        <w:rPr>
          <w:szCs w:val="24"/>
        </w:rPr>
        <w:t xml:space="preserve"> wird </w:t>
      </w:r>
      <w:r w:rsidR="00F70807">
        <w:rPr>
          <w:szCs w:val="24"/>
        </w:rPr>
        <w:t>„</w:t>
      </w:r>
      <w:r w:rsidR="002C68B7" w:rsidRPr="00924581">
        <w:rPr>
          <w:szCs w:val="24"/>
        </w:rPr>
        <w:t>n.a.</w:t>
      </w:r>
      <w:r w:rsidR="00F70807">
        <w:rPr>
          <w:szCs w:val="24"/>
        </w:rPr>
        <w:t>“</w:t>
      </w:r>
      <w:r w:rsidR="002C68B7" w:rsidRPr="00924581">
        <w:rPr>
          <w:szCs w:val="24"/>
        </w:rPr>
        <w:t xml:space="preserve"> für </w:t>
      </w:r>
      <w:r w:rsidR="00F70807">
        <w:rPr>
          <w:szCs w:val="24"/>
        </w:rPr>
        <w:t>„</w:t>
      </w:r>
      <w:r w:rsidR="002C68B7" w:rsidRPr="00924581">
        <w:rPr>
          <w:szCs w:val="24"/>
        </w:rPr>
        <w:t>not applicable</w:t>
      </w:r>
      <w:r w:rsidR="00F70807">
        <w:rPr>
          <w:szCs w:val="24"/>
        </w:rPr>
        <w:t>“</w:t>
      </w:r>
      <w:r w:rsidR="002C68B7" w:rsidRPr="00924581">
        <w:rPr>
          <w:szCs w:val="24"/>
        </w:rPr>
        <w:t xml:space="preserve"> angezeigt.</w:t>
      </w:r>
    </w:p>
    <w:p w:rsidR="005A7A18" w:rsidRPr="00924581" w:rsidRDefault="005A7A18" w:rsidP="005A7A18">
      <w:pPr>
        <w:pStyle w:val="Aufzhlungszeichen1"/>
        <w:rPr>
          <w:szCs w:val="24"/>
        </w:rPr>
      </w:pPr>
      <w:r w:rsidRPr="00A429C2">
        <w:rPr>
          <w:shd w:val="clear" w:color="auto" w:fill="D9D9D9"/>
        </w:rPr>
        <w:t>Annotation mismatches:</w:t>
      </w:r>
      <w:r w:rsidR="00A429C2">
        <w:rPr>
          <w:szCs w:val="24"/>
        </w:rPr>
        <w:t xml:space="preserve"> bei Spuren des Typs „A(nnotation)“</w:t>
      </w:r>
      <w:r w:rsidRPr="00924581">
        <w:rPr>
          <w:szCs w:val="24"/>
        </w:rPr>
        <w:t xml:space="preserve"> wird überprüft, ob es zu allen Ereignissen ein korrespondierendes Ereigniss in de</w:t>
      </w:r>
      <w:r w:rsidR="00A429C2">
        <w:rPr>
          <w:szCs w:val="24"/>
        </w:rPr>
        <w:t>r entsprechenden Spur des Typs „T(ranscription)“</w:t>
      </w:r>
      <w:r w:rsidRPr="00924581">
        <w:rPr>
          <w:szCs w:val="24"/>
        </w:rPr>
        <w:t xml:space="preserve"> gibt (siehe auch </w:t>
      </w:r>
      <w:r w:rsidRPr="00A429C2">
        <w:rPr>
          <w:rStyle w:val="Menufunction"/>
        </w:rPr>
        <w:t>Transcription &gt; Structure errors</w:t>
      </w:r>
      <w:r w:rsidRPr="00924581">
        <w:rPr>
          <w:szCs w:val="24"/>
        </w:rPr>
        <w:t xml:space="preserve">). Falls ja, wird </w:t>
      </w:r>
      <w:r w:rsidR="00F70807">
        <w:rPr>
          <w:szCs w:val="24"/>
        </w:rPr>
        <w:t>„</w:t>
      </w:r>
      <w:r w:rsidRPr="00924581">
        <w:rPr>
          <w:szCs w:val="24"/>
        </w:rPr>
        <w:t>OK</w:t>
      </w:r>
      <w:r w:rsidR="00F70807">
        <w:rPr>
          <w:szCs w:val="24"/>
        </w:rPr>
        <w:t>“</w:t>
      </w:r>
      <w:r w:rsidRPr="00924581">
        <w:rPr>
          <w:szCs w:val="24"/>
        </w:rPr>
        <w:t xml:space="preserve"> angezeigt, ansonsten die Anzahl der fehlerhaften Ann</w:t>
      </w:r>
      <w:r w:rsidR="00A429C2">
        <w:rPr>
          <w:szCs w:val="24"/>
        </w:rPr>
        <w:t>otationen. Für Spuren des Typs „</w:t>
      </w:r>
      <w:r w:rsidRPr="00924581">
        <w:rPr>
          <w:szCs w:val="24"/>
        </w:rPr>
        <w:t>T(ranscription)</w:t>
      </w:r>
      <w:r w:rsidR="00A429C2">
        <w:rPr>
          <w:szCs w:val="24"/>
        </w:rPr>
        <w:t>“ oder „</w:t>
      </w:r>
      <w:r w:rsidRPr="00924581">
        <w:rPr>
          <w:szCs w:val="24"/>
        </w:rPr>
        <w:t>D(escription)</w:t>
      </w:r>
      <w:r w:rsidR="00A429C2">
        <w:rPr>
          <w:szCs w:val="24"/>
        </w:rPr>
        <w:t>“</w:t>
      </w:r>
      <w:r w:rsidRPr="00924581">
        <w:rPr>
          <w:szCs w:val="24"/>
        </w:rPr>
        <w:t xml:space="preserve"> wird </w:t>
      </w:r>
      <w:r w:rsidR="00F70807">
        <w:rPr>
          <w:szCs w:val="24"/>
        </w:rPr>
        <w:t>„</w:t>
      </w:r>
      <w:r w:rsidRPr="00924581">
        <w:rPr>
          <w:szCs w:val="24"/>
        </w:rPr>
        <w:t>n.a.</w:t>
      </w:r>
      <w:r w:rsidR="00F70807">
        <w:rPr>
          <w:szCs w:val="24"/>
        </w:rPr>
        <w:t>“</w:t>
      </w:r>
      <w:r w:rsidRPr="00924581">
        <w:rPr>
          <w:szCs w:val="24"/>
        </w:rPr>
        <w:t xml:space="preserve"> für </w:t>
      </w:r>
      <w:r w:rsidR="00F70807">
        <w:rPr>
          <w:szCs w:val="24"/>
        </w:rPr>
        <w:t>„</w:t>
      </w:r>
      <w:r w:rsidRPr="00924581">
        <w:rPr>
          <w:szCs w:val="24"/>
        </w:rPr>
        <w:t>not applicable</w:t>
      </w:r>
      <w:r w:rsidR="00F70807">
        <w:rPr>
          <w:szCs w:val="24"/>
        </w:rPr>
        <w:t>“</w:t>
      </w:r>
      <w:r w:rsidRPr="00924581">
        <w:rPr>
          <w:szCs w:val="24"/>
        </w:rPr>
        <w:t xml:space="preserve"> ang</w:t>
      </w:r>
      <w:r w:rsidRPr="00924581">
        <w:rPr>
          <w:szCs w:val="24"/>
        </w:rPr>
        <w:t>e</w:t>
      </w:r>
      <w:r w:rsidRPr="00924581">
        <w:rPr>
          <w:szCs w:val="24"/>
        </w:rPr>
        <w:t>zeigt.</w:t>
      </w:r>
    </w:p>
    <w:p w:rsidR="002C68B7" w:rsidRPr="00924581" w:rsidRDefault="002C68B7" w:rsidP="005A7A18">
      <w:pPr>
        <w:pStyle w:val="Aufzhlungszeichen1"/>
        <w:numPr>
          <w:ilvl w:val="0"/>
          <w:numId w:val="0"/>
        </w:numPr>
        <w:ind w:left="482"/>
        <w:rPr>
          <w:szCs w:val="24"/>
        </w:rPr>
      </w:pPr>
    </w:p>
    <w:p w:rsidR="00D17FBD" w:rsidRPr="00355B2A" w:rsidRDefault="00D17FBD" w:rsidP="00D17FBD">
      <w:pPr>
        <w:pStyle w:val="Standard-BlockCharCharChar"/>
      </w:pPr>
    </w:p>
    <w:p w:rsidR="009F681A" w:rsidRPr="00355B2A" w:rsidRDefault="009F681A">
      <w:pPr>
        <w:pStyle w:val="Standard-BlockCharCharChar"/>
        <w:sectPr w:rsidR="009F681A" w:rsidRPr="00355B2A" w:rsidSect="00160B8D">
          <w:headerReference w:type="default" r:id="rId195"/>
          <w:pgSz w:w="11906" w:h="16838" w:code="9"/>
          <w:pgMar w:top="1361" w:right="1134" w:bottom="907" w:left="1418" w:header="624" w:footer="624" w:gutter="0"/>
          <w:cols w:space="720"/>
        </w:sectPr>
      </w:pPr>
    </w:p>
    <w:p w:rsidR="00F966D5" w:rsidRPr="00355B2A" w:rsidRDefault="00F966D5">
      <w:pPr>
        <w:pStyle w:val="berschrift2"/>
      </w:pPr>
      <w:bookmarkStart w:id="455" w:name="_Event-Menü"/>
      <w:bookmarkStart w:id="456" w:name="_Toc55213872"/>
      <w:bookmarkStart w:id="457" w:name="_Toc69129862"/>
      <w:bookmarkStart w:id="458" w:name="_Toc69130003"/>
      <w:bookmarkStart w:id="459" w:name="_Toc398708202"/>
      <w:bookmarkEnd w:id="455"/>
      <w:r w:rsidRPr="00355B2A">
        <w:lastRenderedPageBreak/>
        <w:t>Event-Menü</w:t>
      </w:r>
      <w:bookmarkEnd w:id="456"/>
      <w:bookmarkEnd w:id="457"/>
      <w:bookmarkEnd w:id="458"/>
      <w:bookmarkEnd w:id="459"/>
    </w:p>
    <w:p w:rsidR="00F966D5" w:rsidRPr="00355B2A"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760"/>
        <w:gridCol w:w="4734"/>
      </w:tblGrid>
      <w:tr w:rsidR="00F966D5" w:rsidRPr="00355B2A">
        <w:trPr>
          <w:cantSplit/>
        </w:trPr>
        <w:tc>
          <w:tcPr>
            <w:tcW w:w="4606"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rPr>
              <w:drawing>
                <wp:inline distT="0" distB="0" distL="0" distR="0" wp14:anchorId="792B49BE" wp14:editId="0CB8E9D9">
                  <wp:extent cx="2933700" cy="4467225"/>
                  <wp:effectExtent l="0" t="0" r="0" b="9525"/>
                  <wp:docPr id="170" name="Bild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33700" cy="4467225"/>
                          </a:xfrm>
                          <a:prstGeom prst="rect">
                            <a:avLst/>
                          </a:prstGeom>
                          <a:noFill/>
                          <a:ln>
                            <a:noFill/>
                          </a:ln>
                        </pic:spPr>
                      </pic:pic>
                    </a:graphicData>
                  </a:graphic>
                </wp:inline>
              </w:drawing>
            </w:r>
          </w:p>
        </w:tc>
        <w:tc>
          <w:tcPr>
            <w:tcW w:w="4820" w:type="dxa"/>
          </w:tcPr>
          <w:p w:rsidR="00F966D5" w:rsidRPr="00355B2A" w:rsidRDefault="00F966D5" w:rsidP="00B90DBA">
            <w:pPr>
              <w:tabs>
                <w:tab w:val="clear" w:pos="482"/>
                <w:tab w:val="left" w:pos="390"/>
              </w:tabs>
              <w:ind w:left="402"/>
              <w:rPr>
                <w:rFonts w:ascii="Times New Roman" w:hAnsi="Times New Roman"/>
              </w:rPr>
            </w:pPr>
          </w:p>
        </w:tc>
      </w:tr>
    </w:tbl>
    <w:p w:rsidR="00F966D5" w:rsidRPr="00355B2A" w:rsidRDefault="00F966D5">
      <w:pPr>
        <w:pStyle w:val="Standard-BlockCharCharChar"/>
      </w:pPr>
    </w:p>
    <w:p w:rsidR="00F966D5" w:rsidRPr="008619EC" w:rsidRDefault="00F966D5" w:rsidP="008619EC">
      <w:pPr>
        <w:pStyle w:val="berschrift3"/>
      </w:pPr>
      <w:bookmarkStart w:id="460" w:name="_Event_&gt;_Event_properties…"/>
      <w:bookmarkStart w:id="461" w:name="_Toc55213885"/>
      <w:bookmarkStart w:id="462" w:name="_Toc69129863"/>
      <w:bookmarkStart w:id="463" w:name="_Toc69130004"/>
      <w:bookmarkStart w:id="464" w:name="_Ref108438199"/>
      <w:bookmarkStart w:id="465" w:name="_Toc398708203"/>
      <w:bookmarkStart w:id="466" w:name="_Toc55213873"/>
      <w:bookmarkEnd w:id="460"/>
      <w:r w:rsidRPr="008619EC">
        <w:t>Event </w:t>
      </w:r>
      <w:r w:rsidR="00F417B2" w:rsidRPr="008619EC">
        <w:t>&gt;</w:t>
      </w:r>
      <w:r w:rsidRPr="008619EC">
        <w:t> Event properties</w:t>
      </w:r>
      <w:bookmarkEnd w:id="461"/>
      <w:r w:rsidRPr="008619EC">
        <w:t>…</w:t>
      </w:r>
      <w:bookmarkEnd w:id="462"/>
      <w:bookmarkEnd w:id="463"/>
      <w:bookmarkEnd w:id="464"/>
      <w:bookmarkEnd w:id="465"/>
      <w:r w:rsidRPr="008619EC">
        <w:t xml:space="preserve"> </w:t>
      </w:r>
    </w:p>
    <w:p w:rsidR="00F966D5" w:rsidRPr="00924581" w:rsidRDefault="00F966D5" w:rsidP="00F966D5">
      <w:pPr>
        <w:pStyle w:val="Standard-BlockCharCharChar"/>
        <w:rPr>
          <w:iCs/>
          <w:szCs w:val="24"/>
        </w:rPr>
      </w:pPr>
      <w:r w:rsidRPr="00924581">
        <w:rPr>
          <w:iCs/>
          <w:szCs w:val="24"/>
        </w:rPr>
        <w:t xml:space="preserve">(auch über die Tastenkombination </w:t>
      </w:r>
      <w:r w:rsidRPr="00924581">
        <w:rPr>
          <w:iCs/>
          <w:szCs w:val="24"/>
          <w:bdr w:val="single" w:sz="4" w:space="0" w:color="auto"/>
        </w:rPr>
        <w:t>Strg</w:t>
      </w:r>
      <w:r w:rsidRPr="00924581">
        <w:rPr>
          <w:iCs/>
          <w:szCs w:val="24"/>
        </w:rPr>
        <w:t> + </w:t>
      </w:r>
      <w:r w:rsidRPr="00924581">
        <w:rPr>
          <w:iCs/>
          <w:szCs w:val="24"/>
          <w:bdr w:val="single" w:sz="4" w:space="0" w:color="auto"/>
        </w:rPr>
        <w:t>Enter</w:t>
      </w:r>
      <w:r w:rsidRPr="00924581">
        <w:rPr>
          <w:iCs/>
          <w:szCs w:val="24"/>
        </w:rPr>
        <w:t xml:space="preserve"> auf dem PC bzw. </w:t>
      </w:r>
      <w:r w:rsidRPr="00924581">
        <w:rPr>
          <w:rFonts w:ascii="Cambria Math" w:eastAsia="Arial Unicode MS" w:hAnsi="Cambria Math" w:cs="Cambria Math"/>
          <w:szCs w:val="24"/>
          <w:bdr w:val="single" w:sz="4" w:space="0" w:color="auto"/>
        </w:rPr>
        <w:t>⌘</w:t>
      </w:r>
      <w:r w:rsidRPr="00924581">
        <w:rPr>
          <w:iCs/>
          <w:szCs w:val="24"/>
        </w:rPr>
        <w:t> + </w:t>
      </w:r>
      <w:r w:rsidRPr="00924581">
        <w:rPr>
          <w:iCs/>
          <w:szCs w:val="24"/>
          <w:bdr w:val="single" w:sz="4" w:space="0" w:color="auto"/>
        </w:rPr>
        <w:t>Enter</w:t>
      </w:r>
      <w:r w:rsidRPr="00924581">
        <w:rPr>
          <w:iCs/>
          <w:szCs w:val="24"/>
        </w:rPr>
        <w:t xml:space="preserve"> auf dem Macintosh sowie mittels Klicken mit der rechten Maustaste in das jeweilige Ereignis)</w:t>
      </w:r>
    </w:p>
    <w:p w:rsidR="00F966D5" w:rsidRPr="00924581" w:rsidRDefault="00F966D5" w:rsidP="00F966D5">
      <w:pPr>
        <w:pStyle w:val="Standard-BlockCharCharChar"/>
        <w:rPr>
          <w:szCs w:val="24"/>
        </w:rPr>
      </w:pPr>
    </w:p>
    <w:p w:rsidR="00F966D5" w:rsidRPr="00924581" w:rsidRDefault="00F966D5" w:rsidP="00F966D5">
      <w:pPr>
        <w:pStyle w:val="Standard-BlockCharCharChar"/>
        <w:rPr>
          <w:szCs w:val="24"/>
        </w:rPr>
      </w:pPr>
      <w:r w:rsidRPr="00924581">
        <w:rPr>
          <w:szCs w:val="24"/>
        </w:rPr>
        <w:t>Öffnet einen Dialog zum Editieren des momentan markierten Ereignisses:</w:t>
      </w:r>
    </w:p>
    <w:p w:rsidR="00F966D5" w:rsidRPr="00355B2A" w:rsidRDefault="00F966D5" w:rsidP="00F966D5">
      <w:pPr>
        <w:pStyle w:val="Standard-BlockCharCharChar"/>
      </w:pPr>
    </w:p>
    <w:p w:rsidR="00F966D5" w:rsidRPr="00355B2A" w:rsidRDefault="00F17B16" w:rsidP="00F966D5">
      <w:pPr>
        <w:pStyle w:val="BildChar"/>
      </w:pPr>
      <w:r w:rsidRPr="00355B2A">
        <w:rPr>
          <w:noProof/>
        </w:rPr>
        <w:lastRenderedPageBreak/>
        <w:drawing>
          <wp:inline distT="0" distB="0" distL="0" distR="0" wp14:anchorId="74896C82" wp14:editId="5714A332">
            <wp:extent cx="4905375" cy="3238500"/>
            <wp:effectExtent l="0" t="0" r="9525" b="0"/>
            <wp:docPr id="171" name="Bild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905375" cy="3238500"/>
                    </a:xfrm>
                    <a:prstGeom prst="rect">
                      <a:avLst/>
                    </a:prstGeom>
                    <a:noFill/>
                    <a:ln>
                      <a:noFill/>
                    </a:ln>
                  </pic:spPr>
                </pic:pic>
              </a:graphicData>
            </a:graphic>
          </wp:inline>
        </w:drawing>
      </w:r>
    </w:p>
    <w:p w:rsidR="00F966D5" w:rsidRPr="00355B2A" w:rsidRDefault="00F966D5" w:rsidP="00F966D5">
      <w:pPr>
        <w:pStyle w:val="Standard-BlockCharCharChar"/>
      </w:pPr>
    </w:p>
    <w:p w:rsidR="00F966D5" w:rsidRPr="00924581" w:rsidRDefault="00F966D5" w:rsidP="003E14B6">
      <w:pPr>
        <w:pStyle w:val="Standard-BlockCharCharChar"/>
        <w:spacing w:after="240"/>
        <w:rPr>
          <w:szCs w:val="24"/>
        </w:rPr>
      </w:pPr>
      <w:r w:rsidRPr="00924581">
        <w:rPr>
          <w:szCs w:val="24"/>
        </w:rPr>
        <w:t xml:space="preserve">Unter </w:t>
      </w:r>
      <w:r w:rsidR="00F70807">
        <w:rPr>
          <w:szCs w:val="24"/>
        </w:rPr>
        <w:t>„</w:t>
      </w:r>
      <w:r w:rsidRPr="00924581">
        <w:rPr>
          <w:szCs w:val="24"/>
        </w:rPr>
        <w:t>Event </w:t>
      </w:r>
      <w:r w:rsidR="00C9728B" w:rsidRPr="00924581">
        <w:rPr>
          <w:szCs w:val="24"/>
        </w:rPr>
        <w:t>d</w:t>
      </w:r>
      <w:r w:rsidRPr="00924581">
        <w:rPr>
          <w:szCs w:val="24"/>
        </w:rPr>
        <w:t>escription</w:t>
      </w:r>
      <w:r w:rsidR="00F70807">
        <w:rPr>
          <w:szCs w:val="24"/>
        </w:rPr>
        <w:t>“</w:t>
      </w:r>
      <w:r w:rsidRPr="00924581">
        <w:rPr>
          <w:szCs w:val="24"/>
        </w:rPr>
        <w:t xml:space="preserve"> kann der Ereignis-Text bearbeitet werden – dies mag vor allem bei sehr langen Beschreibungen komfortabler sein als das Bearbeiten in der Partitur selbst. Unter </w:t>
      </w:r>
      <w:r w:rsidR="00F70807">
        <w:rPr>
          <w:szCs w:val="24"/>
        </w:rPr>
        <w:t>„</w:t>
      </w:r>
      <w:r w:rsidRPr="00924581">
        <w:rPr>
          <w:szCs w:val="24"/>
        </w:rPr>
        <w:t>User defined attributes</w:t>
      </w:r>
      <w:r w:rsidR="00F70807">
        <w:rPr>
          <w:szCs w:val="24"/>
        </w:rPr>
        <w:t>“</w:t>
      </w:r>
      <w:r w:rsidRPr="00924581">
        <w:rPr>
          <w:szCs w:val="24"/>
        </w:rPr>
        <w:t xml:space="preserve"> können benutzerdefinierte Attribut-Wert-Paare für das Ereignis eing</w:t>
      </w:r>
      <w:r w:rsidRPr="00924581">
        <w:rPr>
          <w:szCs w:val="24"/>
        </w:rPr>
        <w:t>e</w:t>
      </w:r>
      <w:r w:rsidRPr="00924581">
        <w:rPr>
          <w:szCs w:val="24"/>
        </w:rPr>
        <w:t xml:space="preserve">geben werden (zur Bedienung dieses Feldes siehe </w:t>
      </w:r>
      <w:r w:rsidRPr="00A429C2">
        <w:rPr>
          <w:rStyle w:val="Menufunction"/>
        </w:rPr>
        <w:t>File </w:t>
      </w:r>
      <w:r w:rsidR="00F417B2" w:rsidRPr="00A429C2">
        <w:rPr>
          <w:rStyle w:val="Menufunction"/>
        </w:rPr>
        <w:t>&gt;</w:t>
      </w:r>
      <w:r w:rsidRPr="00A429C2">
        <w:rPr>
          <w:rStyle w:val="Menufunction"/>
        </w:rPr>
        <w:t> Meta </w:t>
      </w:r>
      <w:r w:rsidR="00C9728B" w:rsidRPr="00A429C2">
        <w:rPr>
          <w:rStyle w:val="Menufunction"/>
        </w:rPr>
        <w:t>i</w:t>
      </w:r>
      <w:r w:rsidRPr="00A429C2">
        <w:rPr>
          <w:rStyle w:val="Menufunction"/>
        </w:rPr>
        <w:t>nformation</w:t>
      </w:r>
      <w:r w:rsidRPr="00924581">
        <w:rPr>
          <w:szCs w:val="24"/>
        </w:rPr>
        <w:t>).</w:t>
      </w:r>
    </w:p>
    <w:p w:rsidR="00253F8B" w:rsidRPr="008619EC" w:rsidRDefault="00F17B16" w:rsidP="008619EC">
      <w:pPr>
        <w:pStyle w:val="berschrift3"/>
      </w:pPr>
      <w:bookmarkStart w:id="467" w:name="_Event_&gt;_Shift_characters_to_the_rig"/>
      <w:bookmarkStart w:id="468" w:name="_Ref108438327"/>
      <w:bookmarkStart w:id="469" w:name="_Toc55213878"/>
      <w:bookmarkStart w:id="470" w:name="_Toc69129869"/>
      <w:bookmarkStart w:id="471" w:name="_Toc69130010"/>
      <w:bookmarkStart w:id="472" w:name="_Toc69129864"/>
      <w:bookmarkStart w:id="473" w:name="_Toc69130005"/>
      <w:bookmarkStart w:id="474" w:name="_Ref108438210"/>
      <w:bookmarkStart w:id="475" w:name="_Toc398708204"/>
      <w:bookmarkEnd w:id="467"/>
      <w:r w:rsidRPr="008619EC">
        <w:rPr>
          <w:noProof/>
        </w:rPr>
        <mc:AlternateContent>
          <mc:Choice Requires="wps">
            <w:drawing>
              <wp:anchor distT="0" distB="0" distL="114300" distR="114300" simplePos="0" relativeHeight="251675136" behindDoc="0" locked="0" layoutInCell="1" allowOverlap="1" wp14:anchorId="4DC5ABA0" wp14:editId="3355F9A2">
                <wp:simplePos x="0" y="0"/>
                <wp:positionH relativeFrom="column">
                  <wp:posOffset>1243965</wp:posOffset>
                </wp:positionH>
                <wp:positionV relativeFrom="paragraph">
                  <wp:posOffset>-93980</wp:posOffset>
                </wp:positionV>
                <wp:extent cx="229235" cy="234315"/>
                <wp:effectExtent l="0" t="0" r="0" b="0"/>
                <wp:wrapNone/>
                <wp:docPr id="249"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0807" w:rsidRDefault="00F70807" w:rsidP="00253F8B">
                            <w:r>
                              <w:rPr>
                                <w:noProof/>
                              </w:rPr>
                              <w:drawing>
                                <wp:inline distT="0" distB="0" distL="0" distR="0" wp14:anchorId="7A8DC965" wp14:editId="2C741683">
                                  <wp:extent cx="228600" cy="228600"/>
                                  <wp:effectExtent l="0" t="0" r="0" b="0"/>
                                  <wp:docPr id="853" name="Bild 173" descr="Dele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leteEvent"/>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2" o:spid="_x0000_s1036" type="#_x0000_t202" style="position:absolute;left:0;text-align:left;margin-left:97.95pt;margin-top:-7.4pt;width:18.05pt;height:18.45pt;z-index:251675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" filled="f" stroked="f">
                <v:textbox inset="0,0,0,0">
                  <w:txbxContent>
                    <w:p w:rsidR="00F70807" w:rsidRDefault="00F70807" w:rsidP="00253F8B">
                      <w:r>
                        <w:rPr>
                          <w:noProof/>
                        </w:rPr>
                        <w:drawing>
                          <wp:inline distT="0" distB="0" distL="0" distR="0" wp14:anchorId="7A8DC965" wp14:editId="2C741683">
                            <wp:extent cx="228600" cy="228600"/>
                            <wp:effectExtent l="0" t="0" r="0" b="0"/>
                            <wp:docPr id="853" name="Bild 173" descr="Dele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leteEvent"/>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253F8B" w:rsidRPr="008619EC">
        <w:t>Event &gt; Remove</w:t>
      </w:r>
      <w:bookmarkEnd w:id="468"/>
      <w:bookmarkEnd w:id="475"/>
      <w:r w:rsidR="00253F8B" w:rsidRPr="008619EC">
        <w:t> </w:t>
      </w:r>
      <w:bookmarkEnd w:id="469"/>
      <w:bookmarkEnd w:id="470"/>
      <w:bookmarkEnd w:id="471"/>
    </w:p>
    <w:p w:rsidR="00253F8B" w:rsidRPr="00924581" w:rsidRDefault="00253F8B" w:rsidP="00253F8B">
      <w:pPr>
        <w:pStyle w:val="Standard-BlockCharCharChar"/>
        <w:rPr>
          <w:szCs w:val="24"/>
        </w:rPr>
      </w:pPr>
      <w:r w:rsidRPr="00924581">
        <w:rPr>
          <w:szCs w:val="24"/>
        </w:rPr>
        <w:t xml:space="preserve">(auch über die Tastenkombination </w:t>
      </w:r>
      <w:r w:rsidRPr="00924581">
        <w:rPr>
          <w:szCs w:val="24"/>
          <w:bdr w:val="single" w:sz="4" w:space="0" w:color="auto"/>
        </w:rPr>
        <w:t>Strg</w:t>
      </w:r>
      <w:r w:rsidRPr="00924581">
        <w:rPr>
          <w:szCs w:val="24"/>
        </w:rPr>
        <w:t> + </w:t>
      </w:r>
      <w:r w:rsidRPr="00924581">
        <w:rPr>
          <w:szCs w:val="24"/>
          <w:bdr w:val="single" w:sz="4" w:space="0" w:color="auto"/>
        </w:rPr>
        <w:t>D</w:t>
      </w:r>
      <w:r w:rsidRPr="00924581">
        <w:rPr>
          <w:szCs w:val="24"/>
        </w:rPr>
        <w:t xml:space="preserve"> auf dem PC bzw. </w:t>
      </w:r>
      <w:r w:rsidRPr="00924581">
        <w:rPr>
          <w:rFonts w:ascii="Cambria Math" w:eastAsia="Arial Unicode MS" w:hAnsi="Cambria Math" w:cs="Cambria Math"/>
          <w:szCs w:val="24"/>
          <w:bdr w:val="single" w:sz="4" w:space="0" w:color="auto"/>
        </w:rPr>
        <w:t>⌘</w:t>
      </w:r>
      <w:r w:rsidRPr="00924581">
        <w:rPr>
          <w:szCs w:val="24"/>
        </w:rPr>
        <w:t> + </w:t>
      </w:r>
      <w:r w:rsidRPr="00924581">
        <w:rPr>
          <w:szCs w:val="24"/>
          <w:bdr w:val="single" w:sz="4" w:space="0" w:color="auto"/>
        </w:rPr>
        <w:t>D</w:t>
      </w:r>
      <w:r w:rsidRPr="00924581">
        <w:rPr>
          <w:szCs w:val="24"/>
        </w:rPr>
        <w:t xml:space="preserve"> auf dem Macintosh)</w:t>
      </w:r>
    </w:p>
    <w:p w:rsidR="00253F8B" w:rsidRPr="00924581" w:rsidRDefault="00253F8B" w:rsidP="00253F8B">
      <w:pPr>
        <w:pStyle w:val="Standard-BlockCharCharChar"/>
        <w:rPr>
          <w:iCs/>
          <w:szCs w:val="24"/>
        </w:rPr>
      </w:pPr>
    </w:p>
    <w:p w:rsidR="00253F8B" w:rsidRPr="00924581" w:rsidRDefault="00253F8B" w:rsidP="00253F8B">
      <w:pPr>
        <w:pStyle w:val="Standard-BlockCharCharChar"/>
        <w:rPr>
          <w:szCs w:val="24"/>
        </w:rPr>
      </w:pPr>
      <w:r w:rsidRPr="00924581">
        <w:rPr>
          <w:szCs w:val="24"/>
        </w:rPr>
        <w:t>Entfernt das momentan markierte Ereignis.</w:t>
      </w:r>
    </w:p>
    <w:p w:rsidR="00253F8B" w:rsidRPr="00924581" w:rsidRDefault="00253F8B" w:rsidP="00253F8B">
      <w:pPr>
        <w:pStyle w:val="Standard-BlockCharCharChar"/>
        <w:rPr>
          <w:szCs w:val="24"/>
        </w:rPr>
      </w:pPr>
    </w:p>
    <w:p w:rsidR="00253F8B" w:rsidRPr="00924581" w:rsidRDefault="00253F8B" w:rsidP="00253F8B">
      <w:pPr>
        <w:pStyle w:val="Standard-BlockCharCharChar"/>
        <w:rPr>
          <w:szCs w:val="24"/>
        </w:rPr>
      </w:pPr>
      <w:r w:rsidRPr="00924581">
        <w:rPr>
          <w:szCs w:val="24"/>
        </w:rPr>
        <w:t>Vorher:</w:t>
      </w:r>
    </w:p>
    <w:p w:rsidR="00253F8B" w:rsidRPr="00924581" w:rsidRDefault="00F17B16" w:rsidP="00253F8B">
      <w:pPr>
        <w:pStyle w:val="BildChar"/>
        <w:rPr>
          <w:sz w:val="24"/>
          <w:szCs w:val="24"/>
        </w:rPr>
      </w:pPr>
      <w:r w:rsidRPr="00924581">
        <w:rPr>
          <w:noProof/>
          <w:sz w:val="24"/>
          <w:szCs w:val="24"/>
        </w:rPr>
        <w:drawing>
          <wp:inline distT="0" distB="0" distL="0" distR="0" wp14:anchorId="045693E5" wp14:editId="08747C15">
            <wp:extent cx="3238500" cy="638175"/>
            <wp:effectExtent l="0" t="0" r="0" b="9525"/>
            <wp:docPr id="17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9">
                      <a:extLst>
                        <a:ext uri="{28A0092B-C50C-407E-A947-70E740481C1C}">
                          <a14:useLocalDpi xmlns:a14="http://schemas.microsoft.com/office/drawing/2010/main" val="0"/>
                        </a:ext>
                      </a:extLst>
                    </a:blip>
                    <a:srcRect r="259" b="2562"/>
                    <a:stretch>
                      <a:fillRect/>
                    </a:stretch>
                  </pic:blipFill>
                  <pic:spPr bwMode="auto">
                    <a:xfrm>
                      <a:off x="0" y="0"/>
                      <a:ext cx="3238500" cy="638175"/>
                    </a:xfrm>
                    <a:prstGeom prst="rect">
                      <a:avLst/>
                    </a:prstGeom>
                    <a:noFill/>
                    <a:ln>
                      <a:noFill/>
                    </a:ln>
                  </pic:spPr>
                </pic:pic>
              </a:graphicData>
            </a:graphic>
          </wp:inline>
        </w:drawing>
      </w:r>
    </w:p>
    <w:p w:rsidR="00253F8B" w:rsidRPr="00924581" w:rsidRDefault="00253F8B" w:rsidP="00253F8B">
      <w:pPr>
        <w:pStyle w:val="Standard-BlockCharCharChar"/>
        <w:rPr>
          <w:szCs w:val="24"/>
        </w:rPr>
      </w:pPr>
    </w:p>
    <w:p w:rsidR="00253F8B" w:rsidRPr="00924581" w:rsidRDefault="00253F8B" w:rsidP="00253F8B">
      <w:pPr>
        <w:pStyle w:val="Standard-BlockCharCharChar"/>
        <w:rPr>
          <w:szCs w:val="24"/>
        </w:rPr>
      </w:pPr>
      <w:r w:rsidRPr="00924581">
        <w:rPr>
          <w:szCs w:val="24"/>
        </w:rPr>
        <w:t>Nachher:</w:t>
      </w:r>
    </w:p>
    <w:p w:rsidR="00253F8B" w:rsidRPr="00924581" w:rsidRDefault="00F17B16" w:rsidP="003E14B6">
      <w:pPr>
        <w:pStyle w:val="BildChar"/>
        <w:spacing w:after="240"/>
        <w:rPr>
          <w:sz w:val="24"/>
          <w:szCs w:val="24"/>
        </w:rPr>
      </w:pPr>
      <w:r w:rsidRPr="00924581">
        <w:rPr>
          <w:noProof/>
          <w:sz w:val="24"/>
          <w:szCs w:val="24"/>
        </w:rPr>
        <w:drawing>
          <wp:inline distT="0" distB="0" distL="0" distR="0" wp14:anchorId="77C8D478" wp14:editId="6E8BEB30">
            <wp:extent cx="3238500" cy="609600"/>
            <wp:effectExtent l="0" t="0" r="0" b="0"/>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00">
                      <a:extLst>
                        <a:ext uri="{28A0092B-C50C-407E-A947-70E740481C1C}">
                          <a14:useLocalDpi xmlns:a14="http://schemas.microsoft.com/office/drawing/2010/main" val="0"/>
                        </a:ext>
                      </a:extLst>
                    </a:blip>
                    <a:srcRect r="1666"/>
                    <a:stretch>
                      <a:fillRect/>
                    </a:stretch>
                  </pic:blipFill>
                  <pic:spPr bwMode="auto">
                    <a:xfrm>
                      <a:off x="0" y="0"/>
                      <a:ext cx="3238500" cy="609600"/>
                    </a:xfrm>
                    <a:prstGeom prst="rect">
                      <a:avLst/>
                    </a:prstGeom>
                    <a:noFill/>
                    <a:ln>
                      <a:noFill/>
                    </a:ln>
                  </pic:spPr>
                </pic:pic>
              </a:graphicData>
            </a:graphic>
          </wp:inline>
        </w:drawing>
      </w:r>
    </w:p>
    <w:p w:rsidR="00F966D5" w:rsidRPr="009D5612" w:rsidRDefault="00F966D5" w:rsidP="008619EC">
      <w:pPr>
        <w:pStyle w:val="berschrift3"/>
        <w:rPr>
          <w:lang w:val="en-US"/>
        </w:rPr>
      </w:pPr>
      <w:bookmarkStart w:id="476" w:name="_Toc398708205"/>
      <w:r w:rsidRPr="009D5612">
        <w:rPr>
          <w:lang w:val="en-US"/>
        </w:rPr>
        <w:t>Event </w:t>
      </w:r>
      <w:r w:rsidR="00F417B2" w:rsidRPr="009D5612">
        <w:rPr>
          <w:lang w:val="en-US"/>
        </w:rPr>
        <w:t>&gt;</w:t>
      </w:r>
      <w:r w:rsidRPr="009D5612">
        <w:rPr>
          <w:lang w:val="en-US"/>
        </w:rPr>
        <w:t> Shift characters to the right</w:t>
      </w:r>
      <w:bookmarkEnd w:id="466"/>
      <w:bookmarkEnd w:id="472"/>
      <w:bookmarkEnd w:id="473"/>
      <w:bookmarkEnd w:id="474"/>
      <w:bookmarkEnd w:id="476"/>
    </w:p>
    <w:p w:rsidR="00F966D5" w:rsidRPr="00924581" w:rsidRDefault="00F966D5">
      <w:pPr>
        <w:pStyle w:val="Standard-BlockCharCharChar"/>
        <w:rPr>
          <w:szCs w:val="24"/>
        </w:rPr>
      </w:pPr>
      <w:r w:rsidRPr="00924581">
        <w:rPr>
          <w:szCs w:val="24"/>
        </w:rPr>
        <w:t xml:space="preserve">(auch über die Tastenkombination </w:t>
      </w:r>
      <w:r w:rsidRPr="00924581">
        <w:rPr>
          <w:szCs w:val="24"/>
          <w:bdr w:val="single" w:sz="4" w:space="0" w:color="auto"/>
        </w:rPr>
        <w:t>Strg</w:t>
      </w:r>
      <w:r w:rsidRPr="00924581">
        <w:rPr>
          <w:szCs w:val="24"/>
        </w:rPr>
        <w:t> + </w:t>
      </w:r>
      <w:r w:rsidRPr="00924581">
        <w:rPr>
          <w:szCs w:val="24"/>
          <w:bdr w:val="single" w:sz="4" w:space="0" w:color="auto"/>
        </w:rPr>
        <w:sym w:font="Wingdings" w:char="F0F1"/>
      </w:r>
      <w:r w:rsidRPr="00924581">
        <w:rPr>
          <w:szCs w:val="24"/>
        </w:rPr>
        <w:t> + </w:t>
      </w:r>
      <w:r w:rsidRPr="00924581">
        <w:rPr>
          <w:szCs w:val="24"/>
          <w:bdr w:val="single" w:sz="4" w:space="0" w:color="auto"/>
        </w:rPr>
        <w:t>R</w:t>
      </w:r>
      <w:r w:rsidRPr="00924581">
        <w:rPr>
          <w:szCs w:val="24"/>
        </w:rPr>
        <w:t xml:space="preserve"> auf dem PC bzw. </w:t>
      </w:r>
      <w:r w:rsidRPr="00924581">
        <w:rPr>
          <w:rFonts w:ascii="Cambria Math" w:eastAsia="Arial Unicode MS" w:hAnsi="Cambria Math" w:cs="Cambria Math"/>
          <w:szCs w:val="24"/>
          <w:bdr w:val="single" w:sz="4" w:space="0" w:color="auto"/>
        </w:rPr>
        <w:t>⌘</w:t>
      </w:r>
      <w:r w:rsidRPr="00924581">
        <w:rPr>
          <w:szCs w:val="24"/>
        </w:rPr>
        <w:t> + </w:t>
      </w:r>
      <w:r w:rsidRPr="00924581">
        <w:rPr>
          <w:szCs w:val="24"/>
          <w:bdr w:val="single" w:sz="4" w:space="0" w:color="auto"/>
        </w:rPr>
        <w:sym w:font="Wingdings" w:char="F0F1"/>
      </w:r>
      <w:r w:rsidRPr="00924581">
        <w:rPr>
          <w:szCs w:val="24"/>
        </w:rPr>
        <w:t> + </w:t>
      </w:r>
      <w:r w:rsidRPr="00924581">
        <w:rPr>
          <w:szCs w:val="24"/>
          <w:bdr w:val="single" w:sz="4" w:space="0" w:color="auto"/>
        </w:rPr>
        <w:t>R</w:t>
      </w:r>
      <w:r w:rsidRPr="00924581">
        <w:rPr>
          <w:szCs w:val="24"/>
        </w:rPr>
        <w:t xml:space="preserve"> auf dem Maci</w:t>
      </w:r>
      <w:r w:rsidRPr="00924581">
        <w:rPr>
          <w:szCs w:val="24"/>
        </w:rPr>
        <w:t>n</w:t>
      </w:r>
      <w:r w:rsidRPr="00924581">
        <w:rPr>
          <w:szCs w:val="24"/>
        </w:rPr>
        <w:t>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Verschiebt die Zeichen, die im aktuellen Ereignis rechts von der Cursorposition stehen, in das nachfolgende Ereignis.</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1656713C" wp14:editId="0D42B6C9">
            <wp:extent cx="3238500" cy="523875"/>
            <wp:effectExtent l="0" t="0" r="0" b="9525"/>
            <wp:docPr id="176" name="Bild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01">
                      <a:extLst>
                        <a:ext uri="{28A0092B-C50C-407E-A947-70E740481C1C}">
                          <a14:useLocalDpi xmlns:a14="http://schemas.microsoft.com/office/drawing/2010/main" val="0"/>
                        </a:ext>
                      </a:extLst>
                    </a:blip>
                    <a:srcRect r="3812"/>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Nachher:</w:t>
      </w:r>
    </w:p>
    <w:p w:rsidR="00F966D5" w:rsidRPr="00355B2A" w:rsidRDefault="00F17B16">
      <w:pPr>
        <w:pStyle w:val="BildChar"/>
      </w:pPr>
      <w:r w:rsidRPr="00355B2A">
        <w:rPr>
          <w:noProof/>
        </w:rPr>
        <w:drawing>
          <wp:inline distT="0" distB="0" distL="0" distR="0" wp14:anchorId="536AE209" wp14:editId="466E42C5">
            <wp:extent cx="3238500" cy="542925"/>
            <wp:effectExtent l="0" t="0" r="0" b="9525"/>
            <wp:docPr id="177" name="Bild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238500" cy="542925"/>
                    </a:xfrm>
                    <a:prstGeom prst="rect">
                      <a:avLst/>
                    </a:prstGeom>
                    <a:noFill/>
                    <a:ln>
                      <a:noFill/>
                    </a:ln>
                  </pic:spPr>
                </pic:pic>
              </a:graphicData>
            </a:graphic>
          </wp:inline>
        </w:drawing>
      </w:r>
    </w:p>
    <w:p w:rsidR="00CA2961" w:rsidRPr="00355B2A" w:rsidRDefault="00CA2961">
      <w:pPr>
        <w:pStyle w:val="BildChar"/>
      </w:pPr>
    </w:p>
    <w:p w:rsidR="00F966D5" w:rsidRPr="00355B2A" w:rsidRDefault="00F17B16">
      <w:pPr>
        <w:rPr>
          <w:rFonts w:ascii="Times New Roman" w:hAnsi="Times New Roman"/>
        </w:rPr>
      </w:pPr>
      <w:r w:rsidRPr="00355B2A">
        <w:rPr>
          <w:rFonts w:ascii="Times New Roman" w:hAnsi="Times New Roman"/>
          <w:noProof/>
        </w:rPr>
        <mc:AlternateContent>
          <mc:Choice Requires="wps">
            <w:drawing>
              <wp:anchor distT="0" distB="0" distL="114300" distR="114300" simplePos="0" relativeHeight="251644416" behindDoc="0" locked="0" layoutInCell="1" allowOverlap="1" wp14:anchorId="0F044EB2" wp14:editId="334BAEF3">
                <wp:simplePos x="0" y="0"/>
                <wp:positionH relativeFrom="column">
                  <wp:posOffset>2385695</wp:posOffset>
                </wp:positionH>
                <wp:positionV relativeFrom="paragraph">
                  <wp:posOffset>127000</wp:posOffset>
                </wp:positionV>
                <wp:extent cx="229235" cy="234315"/>
                <wp:effectExtent l="0" t="0" r="0" b="0"/>
                <wp:wrapNone/>
                <wp:docPr id="24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0807" w:rsidRDefault="00F70807" w:rsidP="00F966D5">
                            <w:r>
                              <w:rPr>
                                <w:noProof/>
                              </w:rPr>
                              <w:drawing>
                                <wp:inline distT="0" distB="0" distL="0" distR="0" wp14:anchorId="49D80120" wp14:editId="7EAFF473">
                                  <wp:extent cx="228600" cy="228600"/>
                                  <wp:effectExtent l="0" t="0" r="0" b="0"/>
                                  <wp:docPr id="854" name="Bild 179" descr="Shift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hiftLeft"/>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 o:spid="_x0000_s1037" type="#_x0000_t202" style="position:absolute;left:0;text-align:left;margin-left:187.85pt;margin-top:10pt;width:18.05pt;height:18.45pt;z-index:25164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" filled="f" stroked="f">
                <v:textbox inset="0,0,0,0">
                  <w:txbxContent>
                    <w:p w:rsidR="00F70807" w:rsidRDefault="00F70807" w:rsidP="00F966D5">
                      <w:r>
                        <w:rPr>
                          <w:noProof/>
                        </w:rPr>
                        <w:drawing>
                          <wp:inline distT="0" distB="0" distL="0" distR="0" wp14:anchorId="49D80120" wp14:editId="7EAFF473">
                            <wp:extent cx="228600" cy="228600"/>
                            <wp:effectExtent l="0" t="0" r="0" b="0"/>
                            <wp:docPr id="854" name="Bild 179" descr="Shift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hiftLeft"/>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9D5612" w:rsidRDefault="00F966D5" w:rsidP="008619EC">
      <w:pPr>
        <w:pStyle w:val="berschrift3"/>
        <w:rPr>
          <w:lang w:val="en-US"/>
        </w:rPr>
      </w:pPr>
      <w:bookmarkStart w:id="477" w:name="_Event_&gt;_Shift_characters_to_the_lef"/>
      <w:bookmarkStart w:id="478" w:name="_Toc55213874"/>
      <w:bookmarkStart w:id="479" w:name="_Toc69129865"/>
      <w:bookmarkStart w:id="480" w:name="_Toc69130006"/>
      <w:bookmarkStart w:id="481" w:name="_Ref108438217"/>
      <w:bookmarkStart w:id="482" w:name="_Toc398708206"/>
      <w:bookmarkEnd w:id="477"/>
      <w:r w:rsidRPr="009D5612">
        <w:rPr>
          <w:lang w:val="en-US"/>
        </w:rPr>
        <w:t>Event </w:t>
      </w:r>
      <w:r w:rsidR="00F417B2" w:rsidRPr="009D5612">
        <w:rPr>
          <w:lang w:val="en-US"/>
        </w:rPr>
        <w:t>&gt;</w:t>
      </w:r>
      <w:r w:rsidRPr="009D5612">
        <w:rPr>
          <w:lang w:val="en-US"/>
        </w:rPr>
        <w:t> Shift characters to the left</w:t>
      </w:r>
      <w:bookmarkEnd w:id="478"/>
      <w:bookmarkEnd w:id="479"/>
      <w:bookmarkEnd w:id="480"/>
      <w:bookmarkEnd w:id="481"/>
      <w:bookmarkEnd w:id="482"/>
    </w:p>
    <w:p w:rsidR="00F966D5" w:rsidRPr="00924581" w:rsidRDefault="00F966D5">
      <w:pPr>
        <w:pStyle w:val="Standard-BlockCharCharChar"/>
        <w:rPr>
          <w:szCs w:val="24"/>
        </w:rPr>
      </w:pPr>
      <w:r w:rsidRPr="00924581">
        <w:rPr>
          <w:szCs w:val="24"/>
        </w:rPr>
        <w:t xml:space="preserve">(auch über die Tastenkombination </w:t>
      </w:r>
      <w:r w:rsidRPr="00924581">
        <w:rPr>
          <w:szCs w:val="24"/>
          <w:bdr w:val="single" w:sz="4" w:space="0" w:color="auto"/>
        </w:rPr>
        <w:t>Strg</w:t>
      </w:r>
      <w:r w:rsidRPr="00924581">
        <w:rPr>
          <w:szCs w:val="24"/>
        </w:rPr>
        <w:t> + </w:t>
      </w:r>
      <w:r w:rsidRPr="00924581">
        <w:rPr>
          <w:szCs w:val="24"/>
          <w:bdr w:val="single" w:sz="4" w:space="0" w:color="auto"/>
        </w:rPr>
        <w:sym w:font="Wingdings" w:char="F0F1"/>
      </w:r>
      <w:r w:rsidRPr="00924581">
        <w:rPr>
          <w:szCs w:val="24"/>
        </w:rPr>
        <w:t> + </w:t>
      </w:r>
      <w:r w:rsidRPr="00924581">
        <w:rPr>
          <w:szCs w:val="24"/>
          <w:bdr w:val="single" w:sz="4" w:space="0" w:color="auto"/>
        </w:rPr>
        <w:t>L</w:t>
      </w:r>
      <w:r w:rsidRPr="00924581">
        <w:rPr>
          <w:szCs w:val="24"/>
        </w:rPr>
        <w:t xml:space="preserve"> auf dem PC bzw. </w:t>
      </w:r>
      <w:r w:rsidRPr="00924581">
        <w:rPr>
          <w:rFonts w:ascii="Cambria Math" w:eastAsia="Arial Unicode MS" w:hAnsi="Cambria Math" w:cs="Cambria Math"/>
          <w:szCs w:val="24"/>
          <w:bdr w:val="single" w:sz="4" w:space="0" w:color="auto"/>
        </w:rPr>
        <w:t>⌘</w:t>
      </w:r>
      <w:r w:rsidRPr="00924581">
        <w:rPr>
          <w:szCs w:val="24"/>
        </w:rPr>
        <w:t> + </w:t>
      </w:r>
      <w:r w:rsidRPr="00924581">
        <w:rPr>
          <w:szCs w:val="24"/>
          <w:bdr w:val="single" w:sz="4" w:space="0" w:color="auto"/>
        </w:rPr>
        <w:sym w:font="Wingdings" w:char="F0F1"/>
      </w:r>
      <w:r w:rsidRPr="00924581">
        <w:rPr>
          <w:szCs w:val="24"/>
        </w:rPr>
        <w:t> + </w:t>
      </w:r>
      <w:r w:rsidRPr="00924581">
        <w:rPr>
          <w:szCs w:val="24"/>
          <w:bdr w:val="single" w:sz="4" w:space="0" w:color="auto"/>
        </w:rPr>
        <w:t>L</w:t>
      </w:r>
      <w:r w:rsidRPr="00924581">
        <w:rPr>
          <w:szCs w:val="24"/>
        </w:rPr>
        <w:t xml:space="preserve"> auf dem Maci</w:t>
      </w:r>
      <w:r w:rsidRPr="00924581">
        <w:rPr>
          <w:szCs w:val="24"/>
        </w:rPr>
        <w:t>n</w:t>
      </w:r>
      <w:r w:rsidRPr="00924581">
        <w:rPr>
          <w:szCs w:val="24"/>
        </w:rPr>
        <w:t>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Verschiebt die Zeichen, die im aktuellen Ereignis links von der Cursorpostion stehen, in das vo</w:t>
      </w:r>
      <w:r w:rsidRPr="00924581">
        <w:rPr>
          <w:szCs w:val="24"/>
        </w:rPr>
        <w:t>r</w:t>
      </w:r>
      <w:r w:rsidRPr="00924581">
        <w:rPr>
          <w:szCs w:val="24"/>
        </w:rPr>
        <w:t>hergehende Ereignis.</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79836129" wp14:editId="40336DA3">
            <wp:extent cx="3238500" cy="219075"/>
            <wp:effectExtent l="0" t="0" r="0" b="9525"/>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38500" cy="21907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Nachher:</w:t>
      </w:r>
    </w:p>
    <w:p w:rsidR="00F966D5" w:rsidRPr="00924581" w:rsidRDefault="00F17B16">
      <w:pPr>
        <w:pStyle w:val="BildChar"/>
        <w:rPr>
          <w:sz w:val="24"/>
          <w:szCs w:val="24"/>
        </w:rPr>
      </w:pPr>
      <w:r w:rsidRPr="00924581">
        <w:rPr>
          <w:noProof/>
          <w:sz w:val="24"/>
          <w:szCs w:val="24"/>
        </w:rPr>
        <w:drawing>
          <wp:inline distT="0" distB="0" distL="0" distR="0" wp14:anchorId="1001D6EA" wp14:editId="319E9A89">
            <wp:extent cx="3238500" cy="200025"/>
            <wp:effectExtent l="0" t="0" r="0" b="9525"/>
            <wp:docPr id="181" name="Bild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238500" cy="200025"/>
                    </a:xfrm>
                    <a:prstGeom prst="rect">
                      <a:avLst/>
                    </a:prstGeom>
                    <a:noFill/>
                    <a:ln>
                      <a:noFill/>
                    </a:ln>
                  </pic:spPr>
                </pic:pic>
              </a:graphicData>
            </a:graphic>
          </wp:inline>
        </w:drawing>
      </w:r>
    </w:p>
    <w:p w:rsidR="00F966D5" w:rsidRPr="00355B2A" w:rsidRDefault="00F966D5">
      <w:pPr>
        <w:pStyle w:val="Standard-BlockCharCharChar"/>
      </w:pPr>
    </w:p>
    <w:p w:rsidR="00F966D5" w:rsidRPr="008619EC" w:rsidRDefault="00F966D5" w:rsidP="008619EC">
      <w:pPr>
        <w:pStyle w:val="berschrift3"/>
      </w:pPr>
      <w:bookmarkStart w:id="483" w:name="_Event_&gt;_Merge"/>
      <w:bookmarkStart w:id="484" w:name="_Toc55213875"/>
      <w:bookmarkStart w:id="485" w:name="_Toc69129866"/>
      <w:bookmarkStart w:id="486" w:name="_Toc69130007"/>
      <w:bookmarkStart w:id="487" w:name="_Ref108438234"/>
      <w:bookmarkStart w:id="488" w:name="_Toc398708207"/>
      <w:bookmarkEnd w:id="483"/>
      <w:r w:rsidRPr="008619EC">
        <w:t>Event </w:t>
      </w:r>
      <w:r w:rsidR="00F417B2" w:rsidRPr="008619EC">
        <w:t>&gt;</w:t>
      </w:r>
      <w:r w:rsidRPr="008619EC">
        <w:t> Merge</w:t>
      </w:r>
      <w:bookmarkEnd w:id="484"/>
      <w:bookmarkEnd w:id="485"/>
      <w:bookmarkEnd w:id="486"/>
      <w:bookmarkEnd w:id="487"/>
      <w:bookmarkEnd w:id="488"/>
    </w:p>
    <w:p w:rsidR="00F966D5" w:rsidRPr="00924581" w:rsidRDefault="00F966D5" w:rsidP="008A1DF2">
      <w:pPr>
        <w:pStyle w:val="Standard-BlockCharCharChar"/>
        <w:keepNext/>
        <w:rPr>
          <w:szCs w:val="24"/>
        </w:rPr>
      </w:pPr>
      <w:r w:rsidRPr="00924581">
        <w:rPr>
          <w:szCs w:val="24"/>
        </w:rPr>
        <w:t xml:space="preserve">(auch über die Tastenkombination </w:t>
      </w:r>
      <w:r w:rsidRPr="00924581">
        <w:rPr>
          <w:szCs w:val="24"/>
          <w:bdr w:val="single" w:sz="4" w:space="0" w:color="auto"/>
        </w:rPr>
        <w:t>Strg</w:t>
      </w:r>
      <w:r w:rsidRPr="00924581">
        <w:rPr>
          <w:szCs w:val="24"/>
        </w:rPr>
        <w:t> + </w:t>
      </w:r>
      <w:r w:rsidRPr="00924581">
        <w:rPr>
          <w:szCs w:val="24"/>
          <w:bdr w:val="single" w:sz="4" w:space="0" w:color="auto"/>
        </w:rPr>
        <w:t>1</w:t>
      </w:r>
      <w:r w:rsidRPr="00924581">
        <w:rPr>
          <w:szCs w:val="24"/>
        </w:rPr>
        <w:t xml:space="preserve"> auf dem PC bzw. </w:t>
      </w:r>
      <w:r w:rsidRPr="00924581">
        <w:rPr>
          <w:rFonts w:ascii="Cambria Math" w:eastAsia="Arial Unicode MS" w:hAnsi="Cambria Math" w:cs="Cambria Math"/>
          <w:szCs w:val="24"/>
          <w:bdr w:val="single" w:sz="4" w:space="0" w:color="auto"/>
        </w:rPr>
        <w:t>⌘</w:t>
      </w:r>
      <w:r w:rsidRPr="00924581">
        <w:rPr>
          <w:szCs w:val="24"/>
        </w:rPr>
        <w:t> + </w:t>
      </w:r>
      <w:r w:rsidRPr="00924581">
        <w:rPr>
          <w:szCs w:val="24"/>
          <w:bdr w:val="single" w:sz="4" w:space="0" w:color="auto"/>
        </w:rPr>
        <w:t>1</w:t>
      </w:r>
      <w:r w:rsidRPr="00924581">
        <w:rPr>
          <w:szCs w:val="24"/>
        </w:rPr>
        <w:t xml:space="preserve"> auf dem Macintosh)</w:t>
      </w:r>
    </w:p>
    <w:p w:rsidR="00F966D5" w:rsidRPr="00924581" w:rsidRDefault="00F966D5" w:rsidP="008A1DF2">
      <w:pPr>
        <w:pStyle w:val="Standard-BlockCharCharChar"/>
        <w:keepNext/>
        <w:rPr>
          <w:iCs/>
          <w:szCs w:val="24"/>
        </w:rPr>
      </w:pPr>
    </w:p>
    <w:p w:rsidR="00F966D5" w:rsidRPr="00924581" w:rsidRDefault="00F966D5" w:rsidP="008A1DF2">
      <w:pPr>
        <w:pStyle w:val="Standard-BlockCharCharChar"/>
        <w:keepNext/>
        <w:rPr>
          <w:szCs w:val="24"/>
        </w:rPr>
      </w:pPr>
      <w:r w:rsidRPr="00924581">
        <w:rPr>
          <w:szCs w:val="24"/>
        </w:rPr>
        <w:t>Legt zwei oder mehr markierte Ereignisse innerhalb einer Spur zu einem Ereignis zusammen.</w:t>
      </w:r>
    </w:p>
    <w:p w:rsidR="00F966D5" w:rsidRPr="00924581" w:rsidRDefault="00F966D5" w:rsidP="008A1DF2">
      <w:pPr>
        <w:pStyle w:val="Standard-BlockCharCharChar"/>
        <w:keepNext/>
        <w:rPr>
          <w:szCs w:val="24"/>
        </w:rPr>
      </w:pPr>
    </w:p>
    <w:p w:rsidR="00F966D5" w:rsidRPr="00924581" w:rsidRDefault="00F966D5" w:rsidP="008A1DF2">
      <w:pPr>
        <w:pStyle w:val="Standard-BlockCharCharChar"/>
        <w:keepNext/>
        <w:rPr>
          <w:szCs w:val="24"/>
        </w:rPr>
      </w:pPr>
      <w:r w:rsidRPr="00924581">
        <w:rPr>
          <w:szCs w:val="24"/>
        </w:rPr>
        <w:t>Vorher:</w:t>
      </w:r>
    </w:p>
    <w:p w:rsidR="00F966D5" w:rsidRPr="00924581" w:rsidRDefault="00F17B16" w:rsidP="008A1DF2">
      <w:pPr>
        <w:pStyle w:val="BildChar"/>
        <w:keepNext/>
        <w:rPr>
          <w:sz w:val="24"/>
          <w:szCs w:val="24"/>
        </w:rPr>
      </w:pPr>
      <w:r w:rsidRPr="00924581">
        <w:rPr>
          <w:noProof/>
          <w:sz w:val="24"/>
          <w:szCs w:val="24"/>
        </w:rPr>
        <w:drawing>
          <wp:inline distT="0" distB="0" distL="0" distR="0" wp14:anchorId="2C9B5735" wp14:editId="5E6D5322">
            <wp:extent cx="3238500" cy="523875"/>
            <wp:effectExtent l="0" t="0" r="0" b="9525"/>
            <wp:docPr id="182" name="Bild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rsidP="008A1DF2">
      <w:pPr>
        <w:pStyle w:val="Standard-BlockCharCharChar"/>
        <w:keepNext/>
        <w:rPr>
          <w:szCs w:val="24"/>
        </w:rPr>
      </w:pPr>
    </w:p>
    <w:p w:rsidR="00F966D5" w:rsidRPr="00924581" w:rsidRDefault="00F966D5" w:rsidP="008A1DF2">
      <w:pPr>
        <w:pStyle w:val="Standard-BlockCharCharChar"/>
        <w:keepNext/>
        <w:rPr>
          <w:szCs w:val="24"/>
        </w:rPr>
      </w:pPr>
      <w:r w:rsidRPr="00924581">
        <w:rPr>
          <w:szCs w:val="24"/>
        </w:rPr>
        <w:t>Markieren:</w:t>
      </w:r>
    </w:p>
    <w:p w:rsidR="00F966D5" w:rsidRPr="00924581" w:rsidRDefault="00F17B16" w:rsidP="008A1DF2">
      <w:pPr>
        <w:pStyle w:val="BildChar"/>
        <w:keepNext/>
        <w:rPr>
          <w:sz w:val="24"/>
          <w:szCs w:val="24"/>
        </w:rPr>
      </w:pPr>
      <w:r w:rsidRPr="00924581">
        <w:rPr>
          <w:noProof/>
          <w:sz w:val="24"/>
          <w:szCs w:val="24"/>
        </w:rPr>
        <w:drawing>
          <wp:inline distT="0" distB="0" distL="0" distR="0" wp14:anchorId="231B391D" wp14:editId="666AC761">
            <wp:extent cx="3238500" cy="523875"/>
            <wp:effectExtent l="0" t="0" r="0" b="9525"/>
            <wp:docPr id="183" name="Bild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07">
                      <a:extLst>
                        <a:ext uri="{28A0092B-C50C-407E-A947-70E740481C1C}">
                          <a14:useLocalDpi xmlns:a14="http://schemas.microsoft.com/office/drawing/2010/main" val="0"/>
                        </a:ext>
                      </a:extLst>
                    </a:blip>
                    <a:srcRect r="7559" b="2606"/>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rsidP="008A1DF2">
      <w:pPr>
        <w:pStyle w:val="Standard-BlockCharCharChar"/>
        <w:keepNext/>
        <w:rPr>
          <w:szCs w:val="24"/>
        </w:rPr>
      </w:pPr>
    </w:p>
    <w:p w:rsidR="00F966D5" w:rsidRPr="00924581" w:rsidRDefault="00F966D5" w:rsidP="008A1DF2">
      <w:pPr>
        <w:pStyle w:val="Standard-BlockCharCharChar"/>
        <w:keepNext/>
        <w:rPr>
          <w:szCs w:val="24"/>
        </w:rPr>
      </w:pPr>
      <w:r w:rsidRPr="00924581">
        <w:rPr>
          <w:szCs w:val="24"/>
        </w:rPr>
        <w:t>Nachher:</w:t>
      </w:r>
    </w:p>
    <w:p w:rsidR="00F966D5" w:rsidRPr="00355B2A" w:rsidRDefault="00F17B16" w:rsidP="008A1DF2">
      <w:pPr>
        <w:pStyle w:val="BildChar"/>
        <w:keepNext/>
      </w:pPr>
      <w:r w:rsidRPr="00924581">
        <w:rPr>
          <w:noProof/>
          <w:sz w:val="24"/>
          <w:szCs w:val="24"/>
        </w:rPr>
        <w:drawing>
          <wp:inline distT="0" distB="0" distL="0" distR="0" wp14:anchorId="296FB6C5" wp14:editId="3DC377F0">
            <wp:extent cx="3238500" cy="533400"/>
            <wp:effectExtent l="0" t="0" r="0" b="0"/>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08">
                      <a:extLst>
                        <a:ext uri="{28A0092B-C50C-407E-A947-70E740481C1C}">
                          <a14:useLocalDpi xmlns:a14="http://schemas.microsoft.com/office/drawing/2010/main" val="0"/>
                        </a:ext>
                      </a:extLst>
                    </a:blip>
                    <a:srcRect r="4991"/>
                    <a:stretch>
                      <a:fillRect/>
                    </a:stretch>
                  </pic:blipFill>
                  <pic:spPr bwMode="auto">
                    <a:xfrm>
                      <a:off x="0" y="0"/>
                      <a:ext cx="3238500" cy="533400"/>
                    </a:xfrm>
                    <a:prstGeom prst="rect">
                      <a:avLst/>
                    </a:prstGeom>
                    <a:noFill/>
                    <a:ln>
                      <a:noFill/>
                    </a:ln>
                  </pic:spPr>
                </pic:pic>
              </a:graphicData>
            </a:graphic>
          </wp:inline>
        </w:drawing>
      </w:r>
    </w:p>
    <w:p w:rsidR="00F966D5" w:rsidRPr="00355B2A" w:rsidRDefault="00F966D5">
      <w:pPr>
        <w:pStyle w:val="Standard-BlockCharCharChar"/>
      </w:pPr>
    </w:p>
    <w:p w:rsidR="00F966D5" w:rsidRPr="008619EC" w:rsidRDefault="00F966D5" w:rsidP="008619EC">
      <w:pPr>
        <w:pStyle w:val="berschrift3"/>
      </w:pPr>
      <w:bookmarkStart w:id="489" w:name="_Event_&gt;_Split"/>
      <w:bookmarkStart w:id="490" w:name="_Toc55213876"/>
      <w:bookmarkStart w:id="491" w:name="_Toc69129867"/>
      <w:bookmarkStart w:id="492" w:name="_Toc69130008"/>
      <w:bookmarkStart w:id="493" w:name="_Ref108438242"/>
      <w:bookmarkStart w:id="494" w:name="_Toc398708208"/>
      <w:bookmarkEnd w:id="489"/>
      <w:r w:rsidRPr="008619EC">
        <w:t>Event </w:t>
      </w:r>
      <w:r w:rsidR="00F417B2" w:rsidRPr="008619EC">
        <w:t>&gt;</w:t>
      </w:r>
      <w:r w:rsidRPr="008619EC">
        <w:t> Split</w:t>
      </w:r>
      <w:bookmarkEnd w:id="490"/>
      <w:bookmarkEnd w:id="491"/>
      <w:bookmarkEnd w:id="492"/>
      <w:bookmarkEnd w:id="493"/>
      <w:bookmarkEnd w:id="494"/>
    </w:p>
    <w:p w:rsidR="00F966D5" w:rsidRPr="00924581" w:rsidRDefault="00F17B16">
      <w:pPr>
        <w:pStyle w:val="Standard-BlockCharCharChar"/>
        <w:rPr>
          <w:szCs w:val="24"/>
        </w:rPr>
      </w:pPr>
      <w:r w:rsidRPr="00924581">
        <w:rPr>
          <w:noProof/>
          <w:szCs w:val="24"/>
        </w:rPr>
        <mc:AlternateContent>
          <mc:Choice Requires="wps">
            <w:drawing>
              <wp:anchor distT="0" distB="0" distL="114300" distR="114300" simplePos="0" relativeHeight="251645440" behindDoc="0" locked="0" layoutInCell="1" allowOverlap="1" wp14:anchorId="0EDCF9E6" wp14:editId="4E6B9983">
                <wp:simplePos x="0" y="0"/>
                <wp:positionH relativeFrom="column">
                  <wp:posOffset>974090</wp:posOffset>
                </wp:positionH>
                <wp:positionV relativeFrom="paragraph">
                  <wp:posOffset>-334645</wp:posOffset>
                </wp:positionV>
                <wp:extent cx="229235" cy="234315"/>
                <wp:effectExtent l="0" t="0" r="0" b="0"/>
                <wp:wrapNone/>
                <wp:docPr id="24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0807" w:rsidRDefault="00F70807" w:rsidP="00F966D5">
                            <w:r>
                              <w:rPr>
                                <w:noProof/>
                              </w:rPr>
                              <w:drawing>
                                <wp:inline distT="0" distB="0" distL="0" distR="0" wp14:anchorId="04E389E2" wp14:editId="282D4ABE">
                                  <wp:extent cx="228600" cy="228600"/>
                                  <wp:effectExtent l="0" t="0" r="0" b="0"/>
                                  <wp:docPr id="855" name="Bild 186"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plit"/>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38" type="#_x0000_t202" style="position:absolute;left:0;text-align:left;margin-left:76.7pt;margin-top:-26.35pt;width:18.05pt;height:18.45pt;z-index:25164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" filled="f" stroked="f">
                <v:textbox inset="0,0,0,0">
                  <w:txbxContent>
                    <w:p w:rsidR="00F70807" w:rsidRDefault="00F70807" w:rsidP="00F966D5">
                      <w:r>
                        <w:rPr>
                          <w:noProof/>
                        </w:rPr>
                        <w:drawing>
                          <wp:inline distT="0" distB="0" distL="0" distR="0" wp14:anchorId="04E389E2" wp14:editId="282D4ABE">
                            <wp:extent cx="228600" cy="228600"/>
                            <wp:effectExtent l="0" t="0" r="0" b="0"/>
                            <wp:docPr id="855" name="Bild 186"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plit"/>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924581">
        <w:rPr>
          <w:szCs w:val="24"/>
        </w:rPr>
        <w:t xml:space="preserve">(auch über die Tastenkombination </w:t>
      </w:r>
      <w:r w:rsidR="00F966D5" w:rsidRPr="00924581">
        <w:rPr>
          <w:szCs w:val="24"/>
          <w:bdr w:val="single" w:sz="4" w:space="0" w:color="auto"/>
        </w:rPr>
        <w:t>Strg</w:t>
      </w:r>
      <w:r w:rsidR="00F966D5" w:rsidRPr="00924581">
        <w:rPr>
          <w:szCs w:val="24"/>
        </w:rPr>
        <w:t> + </w:t>
      </w:r>
      <w:r w:rsidR="00F966D5" w:rsidRPr="00924581">
        <w:rPr>
          <w:szCs w:val="24"/>
          <w:bdr w:val="single" w:sz="4" w:space="0" w:color="auto"/>
        </w:rPr>
        <w:t>2</w:t>
      </w:r>
      <w:r w:rsidR="00F966D5" w:rsidRPr="00924581">
        <w:rPr>
          <w:szCs w:val="24"/>
        </w:rPr>
        <w:t xml:space="preserve"> auf dem PC bzw. </w:t>
      </w:r>
      <w:r w:rsidR="00F966D5" w:rsidRPr="00924581">
        <w:rPr>
          <w:rFonts w:ascii="Cambria Math" w:eastAsia="Arial Unicode MS" w:hAnsi="Cambria Math" w:cs="Cambria Math"/>
          <w:szCs w:val="24"/>
          <w:bdr w:val="single" w:sz="4" w:space="0" w:color="auto"/>
        </w:rPr>
        <w:t>⌘</w:t>
      </w:r>
      <w:r w:rsidR="00F966D5" w:rsidRPr="00924581">
        <w:rPr>
          <w:szCs w:val="24"/>
        </w:rPr>
        <w:t> + </w:t>
      </w:r>
      <w:r w:rsidR="00F966D5" w:rsidRPr="00924581">
        <w:rPr>
          <w:szCs w:val="24"/>
          <w:bdr w:val="single" w:sz="4" w:space="0" w:color="auto"/>
        </w:rPr>
        <w:t>2</w:t>
      </w:r>
      <w:r w:rsidR="00F966D5" w:rsidRPr="00924581">
        <w:rPr>
          <w:szCs w:val="24"/>
        </w:rPr>
        <w:t xml:space="preserve"> auf dem Macintosh)</w:t>
      </w:r>
    </w:p>
    <w:p w:rsidR="00F966D5" w:rsidRPr="00924581" w:rsidRDefault="00F966D5">
      <w:pPr>
        <w:pStyle w:val="Standard-BlockCharCharChar"/>
        <w:rPr>
          <w:i/>
          <w:iCs/>
          <w:szCs w:val="24"/>
        </w:rPr>
      </w:pPr>
    </w:p>
    <w:p w:rsidR="00F966D5" w:rsidRPr="00924581" w:rsidRDefault="00F966D5">
      <w:pPr>
        <w:pStyle w:val="Standard-BlockCharCharChar"/>
        <w:rPr>
          <w:szCs w:val="24"/>
        </w:rPr>
      </w:pPr>
      <w:r w:rsidRPr="00924581">
        <w:rPr>
          <w:szCs w:val="24"/>
        </w:rPr>
        <w:t>Teilt das aktuelle Ereignis an der Cursorposition in zwei Ereignisse.</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10ED0FD5" wp14:editId="71851EAA">
            <wp:extent cx="3238500" cy="523875"/>
            <wp:effectExtent l="0" t="0" r="0" b="9525"/>
            <wp:docPr id="187"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10">
                      <a:extLst>
                        <a:ext uri="{28A0092B-C50C-407E-A947-70E740481C1C}">
                          <a14:useLocalDpi xmlns:a14="http://schemas.microsoft.com/office/drawing/2010/main" val="0"/>
                        </a:ext>
                      </a:extLst>
                    </a:blip>
                    <a:srcRect r="5499"/>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Nachher:</w:t>
      </w:r>
    </w:p>
    <w:p w:rsidR="00F966D5" w:rsidRPr="00924581" w:rsidRDefault="00F17B16">
      <w:pPr>
        <w:pStyle w:val="BildChar"/>
        <w:rPr>
          <w:sz w:val="24"/>
          <w:szCs w:val="24"/>
        </w:rPr>
      </w:pPr>
      <w:r w:rsidRPr="00924581">
        <w:rPr>
          <w:noProof/>
          <w:sz w:val="24"/>
          <w:szCs w:val="24"/>
        </w:rPr>
        <w:drawing>
          <wp:inline distT="0" distB="0" distL="0" distR="0" wp14:anchorId="1AF65A1E" wp14:editId="77EBFC33">
            <wp:extent cx="3238500" cy="495300"/>
            <wp:effectExtent l="0" t="0" r="0" b="0"/>
            <wp:docPr id="188" name="Bild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238500" cy="495300"/>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Wenn das aktuelle Ereignis nur eine Zeitspanne von einem Zeitpunkt bis zum nächsten umfasst, wird ein neuer Zeitpunkt auf der Zeitachse eingefügt. </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Wenn (wie im Beispiel) das Ereignis eine Zeitspanne von einem bis zum übernächsten Zei</w:t>
      </w:r>
      <w:r w:rsidRPr="00924581">
        <w:rPr>
          <w:szCs w:val="24"/>
        </w:rPr>
        <w:t>t</w:t>
      </w:r>
      <w:r w:rsidRPr="00924581">
        <w:rPr>
          <w:szCs w:val="24"/>
        </w:rPr>
        <w:t xml:space="preserve">punkt, umfasst, wird es am dazwischen liegenden Zeitpunkt geteilt. </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Wenn hingegen die Zeitspanne größer ist, öffnet sich ein Dialog, in dem der Zeitpunkt, an dem das Ereignis zu teilen ist, ausgewählt werden kann:</w:t>
      </w:r>
    </w:p>
    <w:p w:rsidR="00F966D5" w:rsidRPr="00355B2A" w:rsidRDefault="00F966D5">
      <w:pPr>
        <w:pStyle w:val="Standard-BlockCharCharChar"/>
      </w:pPr>
    </w:p>
    <w:p w:rsidR="00F966D5" w:rsidRPr="00355B2A" w:rsidRDefault="00F17B16" w:rsidP="00F966D5">
      <w:pPr>
        <w:pStyle w:val="BildChar"/>
      </w:pPr>
      <w:r w:rsidRPr="00355B2A">
        <w:rPr>
          <w:noProof/>
        </w:rPr>
        <w:drawing>
          <wp:inline distT="0" distB="0" distL="0" distR="0" wp14:anchorId="33371F6C" wp14:editId="64BD457A">
            <wp:extent cx="1990725" cy="1438275"/>
            <wp:effectExtent l="0" t="0" r="9525" b="9525"/>
            <wp:docPr id="189" name="Bild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990725" cy="1438275"/>
                    </a:xfrm>
                    <a:prstGeom prst="rect">
                      <a:avLst/>
                    </a:prstGeom>
                    <a:noFill/>
                    <a:ln>
                      <a:noFill/>
                    </a:ln>
                  </pic:spPr>
                </pic:pic>
              </a:graphicData>
            </a:graphic>
          </wp:inline>
        </w:drawing>
      </w:r>
    </w:p>
    <w:p w:rsidR="00F966D5" w:rsidRPr="008619EC" w:rsidRDefault="00F966D5" w:rsidP="008619EC">
      <w:pPr>
        <w:pStyle w:val="berschrift3"/>
      </w:pPr>
      <w:bookmarkStart w:id="495" w:name="_Event_&gt;_Double_split"/>
      <w:bookmarkStart w:id="496" w:name="_Ref108438250"/>
      <w:bookmarkStart w:id="497" w:name="_Toc398708209"/>
      <w:bookmarkStart w:id="498" w:name="_Toc55213877"/>
      <w:bookmarkStart w:id="499" w:name="_Toc69129868"/>
      <w:bookmarkStart w:id="500" w:name="_Toc69130009"/>
      <w:bookmarkEnd w:id="495"/>
      <w:r w:rsidRPr="008619EC">
        <w:t>Event </w:t>
      </w:r>
      <w:r w:rsidR="00F417B2" w:rsidRPr="008619EC">
        <w:t>&gt;</w:t>
      </w:r>
      <w:r w:rsidRPr="008619EC">
        <w:t> Double split</w:t>
      </w:r>
      <w:bookmarkEnd w:id="496"/>
      <w:bookmarkEnd w:id="497"/>
      <w:r w:rsidRPr="008619EC">
        <w:t> </w:t>
      </w:r>
      <w:bookmarkEnd w:id="498"/>
      <w:bookmarkEnd w:id="499"/>
      <w:bookmarkEnd w:id="500"/>
    </w:p>
    <w:p w:rsidR="00F966D5" w:rsidRPr="00924581" w:rsidRDefault="00F966D5" w:rsidP="00CA2961">
      <w:pPr>
        <w:pStyle w:val="Standard-BlockCharCharChar"/>
        <w:keepNext/>
        <w:rPr>
          <w:szCs w:val="24"/>
        </w:rPr>
      </w:pPr>
      <w:r w:rsidRPr="00924581">
        <w:rPr>
          <w:szCs w:val="24"/>
        </w:rPr>
        <w:t xml:space="preserve">(auch über die Tastenkombination </w:t>
      </w:r>
      <w:r w:rsidRPr="00924581">
        <w:rPr>
          <w:szCs w:val="24"/>
          <w:bdr w:val="single" w:sz="4" w:space="0" w:color="auto"/>
        </w:rPr>
        <w:t>Strg</w:t>
      </w:r>
      <w:r w:rsidRPr="00924581">
        <w:rPr>
          <w:szCs w:val="24"/>
        </w:rPr>
        <w:t> + </w:t>
      </w:r>
      <w:r w:rsidRPr="00924581">
        <w:rPr>
          <w:szCs w:val="24"/>
          <w:bdr w:val="single" w:sz="4" w:space="0" w:color="auto"/>
        </w:rPr>
        <w:t>3</w:t>
      </w:r>
      <w:r w:rsidRPr="00924581">
        <w:rPr>
          <w:szCs w:val="24"/>
        </w:rPr>
        <w:t xml:space="preserve"> auf dem PC bzw. </w:t>
      </w:r>
      <w:r w:rsidRPr="00924581">
        <w:rPr>
          <w:rFonts w:ascii="Cambria Math" w:eastAsia="Arial Unicode MS" w:hAnsi="Cambria Math" w:cs="Cambria Math"/>
          <w:szCs w:val="24"/>
          <w:bdr w:val="single" w:sz="4" w:space="0" w:color="auto"/>
        </w:rPr>
        <w:t>⌘</w:t>
      </w:r>
      <w:r w:rsidRPr="00924581">
        <w:rPr>
          <w:szCs w:val="24"/>
        </w:rPr>
        <w:t> + </w:t>
      </w:r>
      <w:r w:rsidRPr="00924581">
        <w:rPr>
          <w:szCs w:val="24"/>
          <w:bdr w:val="single" w:sz="4" w:space="0" w:color="auto"/>
        </w:rPr>
        <w:t>3</w:t>
      </w:r>
      <w:r w:rsidRPr="00924581">
        <w:rPr>
          <w:szCs w:val="24"/>
        </w:rPr>
        <w:t xml:space="preserve"> auf dem Macintosh)</w:t>
      </w:r>
    </w:p>
    <w:p w:rsidR="00F966D5" w:rsidRPr="00924581" w:rsidRDefault="00F966D5" w:rsidP="00CA2961">
      <w:pPr>
        <w:pStyle w:val="Standard-BlockCharCharChar"/>
        <w:keepNext/>
        <w:rPr>
          <w:i/>
          <w:iCs/>
          <w:szCs w:val="24"/>
        </w:rPr>
      </w:pPr>
    </w:p>
    <w:p w:rsidR="00F966D5" w:rsidRPr="00924581" w:rsidRDefault="00F966D5" w:rsidP="00CA2961">
      <w:pPr>
        <w:pStyle w:val="Standard-BlockCharCharChar"/>
        <w:keepNext/>
        <w:rPr>
          <w:szCs w:val="24"/>
        </w:rPr>
      </w:pPr>
      <w:r w:rsidRPr="00924581">
        <w:rPr>
          <w:szCs w:val="24"/>
        </w:rPr>
        <w:t>Teilt das aktuelle Ereignis gemäß der momentanen Text-Markierung in drei Ereignisse.</w:t>
      </w:r>
    </w:p>
    <w:p w:rsidR="00F966D5" w:rsidRPr="00924581" w:rsidRDefault="00F966D5" w:rsidP="00CA2961">
      <w:pPr>
        <w:pStyle w:val="Standard-BlockCharCharChar"/>
        <w:keepNext/>
        <w:rPr>
          <w:szCs w:val="24"/>
        </w:rPr>
      </w:pPr>
    </w:p>
    <w:p w:rsidR="00F966D5" w:rsidRPr="00924581" w:rsidRDefault="00F966D5" w:rsidP="00CA2961">
      <w:pPr>
        <w:pStyle w:val="Standard-BlockCharCharChar"/>
        <w:keepNext/>
        <w:rPr>
          <w:szCs w:val="24"/>
        </w:rPr>
      </w:pPr>
      <w:r w:rsidRPr="00924581">
        <w:rPr>
          <w:szCs w:val="24"/>
        </w:rPr>
        <w:t>Vorher:</w:t>
      </w:r>
    </w:p>
    <w:p w:rsidR="00F966D5" w:rsidRPr="00924581" w:rsidRDefault="00F17B16" w:rsidP="00CA2961">
      <w:pPr>
        <w:pStyle w:val="BildChar"/>
        <w:keepNext/>
        <w:rPr>
          <w:sz w:val="24"/>
          <w:szCs w:val="24"/>
        </w:rPr>
      </w:pPr>
      <w:r w:rsidRPr="00924581">
        <w:rPr>
          <w:noProof/>
          <w:sz w:val="24"/>
          <w:szCs w:val="24"/>
        </w:rPr>
        <w:drawing>
          <wp:inline distT="0" distB="0" distL="0" distR="0" wp14:anchorId="4C1F51F4" wp14:editId="6897E869">
            <wp:extent cx="3238500" cy="733425"/>
            <wp:effectExtent l="0" t="0" r="0" b="9525"/>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38500" cy="733425"/>
                    </a:xfrm>
                    <a:prstGeom prst="rect">
                      <a:avLst/>
                    </a:prstGeom>
                    <a:noFill/>
                    <a:ln>
                      <a:noFill/>
                    </a:ln>
                  </pic:spPr>
                </pic:pic>
              </a:graphicData>
            </a:graphic>
          </wp:inline>
        </w:drawing>
      </w:r>
    </w:p>
    <w:p w:rsidR="00F966D5" w:rsidRPr="00924581" w:rsidRDefault="00F966D5" w:rsidP="00CA2961">
      <w:pPr>
        <w:pStyle w:val="Standard-BlockCharCharChar"/>
        <w:keepNext/>
        <w:rPr>
          <w:szCs w:val="24"/>
        </w:rPr>
      </w:pPr>
    </w:p>
    <w:p w:rsidR="00F966D5" w:rsidRPr="00924581" w:rsidRDefault="00F966D5" w:rsidP="00CA2961">
      <w:pPr>
        <w:pStyle w:val="Standard-BlockCharCharChar"/>
        <w:keepNext/>
        <w:rPr>
          <w:szCs w:val="24"/>
        </w:rPr>
      </w:pPr>
      <w:r w:rsidRPr="00924581">
        <w:rPr>
          <w:szCs w:val="24"/>
        </w:rPr>
        <w:t>Nachher:</w:t>
      </w:r>
    </w:p>
    <w:p w:rsidR="00F966D5" w:rsidRPr="00924581" w:rsidRDefault="00F17B16" w:rsidP="00CA2961">
      <w:pPr>
        <w:pStyle w:val="BildChar"/>
        <w:keepNext/>
        <w:rPr>
          <w:sz w:val="24"/>
          <w:szCs w:val="24"/>
        </w:rPr>
      </w:pPr>
      <w:r w:rsidRPr="00924581">
        <w:rPr>
          <w:noProof/>
          <w:sz w:val="24"/>
          <w:szCs w:val="24"/>
        </w:rPr>
        <w:drawing>
          <wp:inline distT="0" distB="0" distL="0" distR="0" wp14:anchorId="26BBFE21" wp14:editId="151106BE">
            <wp:extent cx="3238500" cy="685800"/>
            <wp:effectExtent l="0" t="0" r="0" b="0"/>
            <wp:docPr id="191" name="Bild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F966D5" w:rsidRPr="00924581" w:rsidRDefault="00F966D5" w:rsidP="00F966D5">
      <w:pPr>
        <w:pStyle w:val="Standard-BlockCharCharChar"/>
        <w:rPr>
          <w:szCs w:val="24"/>
        </w:rPr>
      </w:pPr>
    </w:p>
    <w:p w:rsidR="00F966D5" w:rsidRPr="00924581" w:rsidRDefault="00F966D5" w:rsidP="00F966D5">
      <w:pPr>
        <w:pStyle w:val="Standard-BlockCharCharChar"/>
        <w:rPr>
          <w:szCs w:val="24"/>
        </w:rPr>
      </w:pPr>
      <w:r w:rsidRPr="00924581">
        <w:rPr>
          <w:szCs w:val="24"/>
        </w:rPr>
        <w:t xml:space="preserve">Wenn das betreffende Ereignis mehr als ein Zeitintervall umfasst, ist diese Funktion deaktiviert. Benutzen Sie in diesem Falle stattdessen zweimal die Funktion </w:t>
      </w:r>
      <w:r w:rsidRPr="00320A95">
        <w:rPr>
          <w:rStyle w:val="Menufunction"/>
        </w:rPr>
        <w:t>Event </w:t>
      </w:r>
      <w:r w:rsidR="00F417B2" w:rsidRPr="00320A95">
        <w:rPr>
          <w:rStyle w:val="Menufunction"/>
        </w:rPr>
        <w:t>&gt;</w:t>
      </w:r>
      <w:r w:rsidRPr="00320A95">
        <w:rPr>
          <w:rStyle w:val="Menufunction"/>
        </w:rPr>
        <w:t> Split Event</w:t>
      </w:r>
      <w:r w:rsidRPr="00924581">
        <w:rPr>
          <w:szCs w:val="24"/>
        </w:rPr>
        <w:t>.</w:t>
      </w:r>
    </w:p>
    <w:p w:rsidR="00F966D5" w:rsidRPr="00355B2A" w:rsidRDefault="00F966D5" w:rsidP="00F966D5">
      <w:pPr>
        <w:pStyle w:val="Standard-BlockCharCharChar"/>
      </w:pPr>
    </w:p>
    <w:p w:rsidR="00F966D5" w:rsidRPr="00355B2A" w:rsidRDefault="00F17B16">
      <w:pPr>
        <w:pStyle w:val="Standard-BlockCharCharChar"/>
      </w:pPr>
      <w:bookmarkStart w:id="501" w:name="_Event_&gt;_Remove"/>
      <w:bookmarkEnd w:id="501"/>
      <w:r w:rsidRPr="00355B2A">
        <w:rPr>
          <w:noProof/>
        </w:rPr>
        <mc:AlternateContent>
          <mc:Choice Requires="wps">
            <w:drawing>
              <wp:anchor distT="0" distB="0" distL="114300" distR="114300" simplePos="0" relativeHeight="251646464" behindDoc="0" locked="0" layoutInCell="1" allowOverlap="1" wp14:anchorId="493C56D4" wp14:editId="2ADBD883">
                <wp:simplePos x="0" y="0"/>
                <wp:positionH relativeFrom="column">
                  <wp:posOffset>1899920</wp:posOffset>
                </wp:positionH>
                <wp:positionV relativeFrom="paragraph">
                  <wp:posOffset>132715</wp:posOffset>
                </wp:positionV>
                <wp:extent cx="229235" cy="234315"/>
                <wp:effectExtent l="0" t="0" r="0" b="0"/>
                <wp:wrapNone/>
                <wp:docPr id="22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0807" w:rsidRDefault="00F70807" w:rsidP="00F966D5">
                            <w:r>
                              <w:rPr>
                                <w:noProof/>
                              </w:rPr>
                              <w:drawing>
                                <wp:inline distT="0" distB="0" distL="0" distR="0" wp14:anchorId="4D960C87" wp14:editId="106B7D19">
                                  <wp:extent cx="228600" cy="228600"/>
                                  <wp:effectExtent l="0" t="0" r="0" b="0"/>
                                  <wp:docPr id="856" name="Bild 193" descr="extend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xtendright"/>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39" type="#_x0000_t202" style="position:absolute;left:0;text-align:left;margin-left:149.6pt;margin-top:10.45pt;width:18.05pt;height:18.45pt;z-index:25164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" filled="f" stroked="f">
                <v:textbox inset="0,0,0,0">
                  <w:txbxContent>
                    <w:p w:rsidR="00F70807" w:rsidRDefault="00F70807" w:rsidP="00F966D5">
                      <w:r>
                        <w:rPr>
                          <w:noProof/>
                        </w:rPr>
                        <w:drawing>
                          <wp:inline distT="0" distB="0" distL="0" distR="0" wp14:anchorId="4D960C87" wp14:editId="106B7D19">
                            <wp:extent cx="228600" cy="228600"/>
                            <wp:effectExtent l="0" t="0" r="0" b="0"/>
                            <wp:docPr id="856" name="Bild 193" descr="extend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xtendright"/>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02" w:name="_Event_&gt;_Extend_to_the_right"/>
      <w:bookmarkStart w:id="503" w:name="_Toc55213879"/>
      <w:bookmarkStart w:id="504" w:name="_Toc69129870"/>
      <w:bookmarkStart w:id="505" w:name="_Toc69130011"/>
      <w:bookmarkStart w:id="506" w:name="_Ref108438352"/>
      <w:bookmarkStart w:id="507" w:name="_Toc398708210"/>
      <w:bookmarkEnd w:id="502"/>
      <w:r w:rsidRPr="008619EC">
        <w:t>Event </w:t>
      </w:r>
      <w:r w:rsidR="00F417B2" w:rsidRPr="008619EC">
        <w:t>&gt;</w:t>
      </w:r>
      <w:r w:rsidRPr="008619EC">
        <w:t> Extend to the right</w:t>
      </w:r>
      <w:bookmarkEnd w:id="503"/>
      <w:bookmarkEnd w:id="504"/>
      <w:bookmarkEnd w:id="505"/>
      <w:bookmarkEnd w:id="506"/>
      <w:bookmarkEnd w:id="507"/>
    </w:p>
    <w:p w:rsidR="00F966D5" w:rsidRPr="00924581" w:rsidRDefault="00F966D5">
      <w:pPr>
        <w:pStyle w:val="Standard-BlockCharCharChar"/>
        <w:rPr>
          <w:iCs/>
          <w:szCs w:val="24"/>
        </w:rPr>
      </w:pPr>
      <w:r w:rsidRPr="00924581">
        <w:rPr>
          <w:iCs/>
          <w:szCs w:val="24"/>
        </w:rPr>
        <w:t xml:space="preserve">(auch über die Tastenkombination </w:t>
      </w:r>
      <w:r w:rsidRPr="00924581">
        <w:rPr>
          <w:iCs/>
          <w:szCs w:val="24"/>
          <w:bdr w:val="single" w:sz="4" w:space="0" w:color="auto"/>
        </w:rPr>
        <w:t>Strg</w:t>
      </w:r>
      <w:r w:rsidRPr="00924581">
        <w:rPr>
          <w:iCs/>
          <w:szCs w:val="24"/>
        </w:rPr>
        <w:t> + </w:t>
      </w:r>
      <w:r w:rsidRPr="00924581">
        <w:rPr>
          <w:szCs w:val="24"/>
          <w:bdr w:val="single" w:sz="4" w:space="0" w:color="auto"/>
        </w:rPr>
        <w:sym w:font="Wingdings" w:char="F0F1"/>
      </w:r>
      <w:r w:rsidRPr="00924581">
        <w:rPr>
          <w:iCs/>
          <w:szCs w:val="24"/>
        </w:rPr>
        <w:t> + </w:t>
      </w:r>
      <w:r w:rsidRPr="00924581">
        <w:rPr>
          <w:iCs/>
          <w:szCs w:val="24"/>
          <w:bdr w:val="single" w:sz="4" w:space="0" w:color="auto"/>
        </w:rPr>
        <w:sym w:font="Wingdings 3" w:char="F092"/>
      </w:r>
      <w:r w:rsidRPr="00924581">
        <w:rPr>
          <w:iCs/>
          <w:szCs w:val="24"/>
        </w:rPr>
        <w:t xml:space="preserve"> auf dem PC bzw. </w:t>
      </w:r>
      <w:r w:rsidRPr="00924581">
        <w:rPr>
          <w:rFonts w:ascii="Cambria Math" w:eastAsia="Arial Unicode MS" w:hAnsi="Cambria Math" w:cs="Cambria Math"/>
          <w:szCs w:val="24"/>
          <w:bdr w:val="single" w:sz="4" w:space="0" w:color="auto"/>
        </w:rPr>
        <w:t>⌘</w:t>
      </w:r>
      <w:r w:rsidRPr="00924581">
        <w:rPr>
          <w:iCs/>
          <w:szCs w:val="24"/>
        </w:rPr>
        <w:t> + </w:t>
      </w:r>
      <w:r w:rsidRPr="00924581">
        <w:rPr>
          <w:szCs w:val="24"/>
          <w:bdr w:val="single" w:sz="4" w:space="0" w:color="auto"/>
        </w:rPr>
        <w:sym w:font="Wingdings" w:char="F0F1"/>
      </w:r>
      <w:r w:rsidRPr="00924581">
        <w:rPr>
          <w:iCs/>
          <w:szCs w:val="24"/>
        </w:rPr>
        <w:t> + </w:t>
      </w:r>
      <w:r w:rsidRPr="00924581">
        <w:rPr>
          <w:iCs/>
          <w:szCs w:val="24"/>
          <w:bdr w:val="single" w:sz="4" w:space="0" w:color="auto"/>
        </w:rPr>
        <w:sym w:font="Wingdings 3" w:char="F092"/>
      </w:r>
      <w:r w:rsidRPr="00924581">
        <w:rPr>
          <w:iCs/>
          <w:szCs w:val="24"/>
        </w:rPr>
        <w:t xml:space="preserve"> auf dem Maci</w:t>
      </w:r>
      <w:r w:rsidRPr="00924581">
        <w:rPr>
          <w:iCs/>
          <w:szCs w:val="24"/>
        </w:rPr>
        <w:t>n</w:t>
      </w:r>
      <w:r w:rsidRPr="00924581">
        <w:rPr>
          <w:iCs/>
          <w:szCs w:val="24"/>
        </w:rPr>
        <w:t>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Dehnt das momentan markierte Ereignis um einen Zeitpunkt nach rechts aus.</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lastRenderedPageBreak/>
        <w:t>Vorher:</w:t>
      </w:r>
    </w:p>
    <w:p w:rsidR="00F966D5" w:rsidRPr="00924581" w:rsidRDefault="00F17B16">
      <w:pPr>
        <w:pStyle w:val="BildChar"/>
        <w:rPr>
          <w:sz w:val="24"/>
          <w:szCs w:val="24"/>
        </w:rPr>
      </w:pPr>
      <w:r w:rsidRPr="00924581">
        <w:rPr>
          <w:noProof/>
          <w:sz w:val="24"/>
          <w:szCs w:val="24"/>
        </w:rPr>
        <w:drawing>
          <wp:inline distT="0" distB="0" distL="0" distR="0" wp14:anchorId="4F0DD6BB" wp14:editId="60F3A62A">
            <wp:extent cx="3238500" cy="714375"/>
            <wp:effectExtent l="0" t="0" r="0" b="9525"/>
            <wp:docPr id="194" name="Bild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238500" cy="71437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Nachher:</w:t>
      </w:r>
    </w:p>
    <w:p w:rsidR="00F966D5" w:rsidRPr="00355B2A" w:rsidRDefault="00F17B16">
      <w:pPr>
        <w:pStyle w:val="BildChar"/>
      </w:pPr>
      <w:r w:rsidRPr="00924581">
        <w:rPr>
          <w:noProof/>
          <w:sz w:val="24"/>
          <w:szCs w:val="24"/>
        </w:rPr>
        <w:drawing>
          <wp:inline distT="0" distB="0" distL="0" distR="0" wp14:anchorId="7E3A781D" wp14:editId="241EEF17">
            <wp:extent cx="3238500" cy="685800"/>
            <wp:effectExtent l="0" t="0" r="0" b="0"/>
            <wp:docPr id="195" name="Bild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CA2961" w:rsidRPr="00355B2A" w:rsidRDefault="00CA2961">
      <w:pPr>
        <w:pStyle w:val="BildChar"/>
      </w:pPr>
    </w:p>
    <w:p w:rsidR="00F966D5" w:rsidRPr="00355B2A" w:rsidRDefault="00F17B16" w:rsidP="00F966D5">
      <w:pPr>
        <w:pStyle w:val="Standard-BlockCharCharChar"/>
        <w:rPr>
          <w:lang w:val="en-GB"/>
        </w:rPr>
      </w:pPr>
      <w:r w:rsidRPr="00355B2A">
        <w:rPr>
          <w:noProof/>
        </w:rPr>
        <mc:AlternateContent>
          <mc:Choice Requires="wps">
            <w:drawing>
              <wp:anchor distT="0" distB="0" distL="114300" distR="114300" simplePos="0" relativeHeight="251647488" behindDoc="0" locked="0" layoutInCell="1" allowOverlap="1" wp14:anchorId="51C71740" wp14:editId="5DD3E08B">
                <wp:simplePos x="0" y="0"/>
                <wp:positionH relativeFrom="column">
                  <wp:posOffset>1811655</wp:posOffset>
                </wp:positionH>
                <wp:positionV relativeFrom="paragraph">
                  <wp:posOffset>133350</wp:posOffset>
                </wp:positionV>
                <wp:extent cx="229235" cy="234315"/>
                <wp:effectExtent l="0" t="0" r="0" b="0"/>
                <wp:wrapNone/>
                <wp:docPr id="218"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0807" w:rsidRDefault="00F70807" w:rsidP="00F966D5">
                            <w:r>
                              <w:rPr>
                                <w:noProof/>
                              </w:rPr>
                              <w:drawing>
                                <wp:inline distT="0" distB="0" distL="0" distR="0" wp14:anchorId="54541110" wp14:editId="381F865A">
                                  <wp:extent cx="228600" cy="228600"/>
                                  <wp:effectExtent l="0" t="0" r="0" b="0"/>
                                  <wp:docPr id="857" name="Bild 197" descr="extend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xtendLeft"/>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40" type="#_x0000_t202" style="position:absolute;left:0;text-align:left;margin-left:142.65pt;margin-top:10.5pt;width:18.05pt;height:18.45pt;z-index:25164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" filled="f" stroked="f">
                <v:textbox inset="0,0,0,0">
                  <w:txbxContent>
                    <w:p w:rsidR="00F70807" w:rsidRDefault="00F70807" w:rsidP="00F966D5">
                      <w:r>
                        <w:rPr>
                          <w:noProof/>
                        </w:rPr>
                        <w:drawing>
                          <wp:inline distT="0" distB="0" distL="0" distR="0" wp14:anchorId="54541110" wp14:editId="381F865A">
                            <wp:extent cx="228600" cy="228600"/>
                            <wp:effectExtent l="0" t="0" r="0" b="0"/>
                            <wp:docPr id="857" name="Bild 197" descr="extend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xtendLeft"/>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08" w:name="_Event_&gt;_Extend_to_the_left"/>
      <w:bookmarkStart w:id="509" w:name="_Toc55213880"/>
      <w:bookmarkStart w:id="510" w:name="_Toc69129871"/>
      <w:bookmarkStart w:id="511" w:name="_Toc69130012"/>
      <w:bookmarkStart w:id="512" w:name="_Ref108438359"/>
      <w:bookmarkStart w:id="513" w:name="_Toc398708211"/>
      <w:bookmarkEnd w:id="508"/>
      <w:r w:rsidRPr="008619EC">
        <w:t>Event </w:t>
      </w:r>
      <w:r w:rsidR="00F417B2" w:rsidRPr="008619EC">
        <w:t>&gt;</w:t>
      </w:r>
      <w:r w:rsidRPr="008619EC">
        <w:t> Extend to the left</w:t>
      </w:r>
      <w:bookmarkEnd w:id="509"/>
      <w:bookmarkEnd w:id="510"/>
      <w:bookmarkEnd w:id="511"/>
      <w:bookmarkEnd w:id="512"/>
      <w:bookmarkEnd w:id="513"/>
    </w:p>
    <w:p w:rsidR="00F966D5" w:rsidRPr="00924581" w:rsidRDefault="00F966D5">
      <w:pPr>
        <w:pStyle w:val="Standard-BlockCharCharChar"/>
        <w:rPr>
          <w:iCs/>
          <w:szCs w:val="24"/>
        </w:rPr>
      </w:pPr>
      <w:r w:rsidRPr="00924581">
        <w:rPr>
          <w:iCs/>
          <w:szCs w:val="24"/>
        </w:rPr>
        <w:t xml:space="preserve">(auch über die Tastenkombination </w:t>
      </w:r>
      <w:r w:rsidRPr="00924581">
        <w:rPr>
          <w:iCs/>
          <w:szCs w:val="24"/>
          <w:bdr w:val="single" w:sz="4" w:space="0" w:color="auto"/>
        </w:rPr>
        <w:t>Strg</w:t>
      </w:r>
      <w:r w:rsidRPr="00924581">
        <w:rPr>
          <w:iCs/>
          <w:szCs w:val="24"/>
        </w:rPr>
        <w:t> + </w:t>
      </w:r>
      <w:r w:rsidRPr="00924581">
        <w:rPr>
          <w:szCs w:val="24"/>
          <w:bdr w:val="single" w:sz="4" w:space="0" w:color="auto"/>
        </w:rPr>
        <w:sym w:font="Wingdings" w:char="F0F1"/>
      </w:r>
      <w:r w:rsidRPr="00924581">
        <w:rPr>
          <w:iCs/>
          <w:szCs w:val="24"/>
        </w:rPr>
        <w:t> + </w:t>
      </w:r>
      <w:r w:rsidRPr="00924581">
        <w:rPr>
          <w:iCs/>
          <w:szCs w:val="24"/>
          <w:bdr w:val="single" w:sz="4" w:space="0" w:color="auto"/>
        </w:rPr>
        <w:sym w:font="Wingdings 3" w:char="F091"/>
      </w:r>
      <w:r w:rsidRPr="00924581">
        <w:rPr>
          <w:iCs/>
          <w:szCs w:val="24"/>
        </w:rPr>
        <w:t xml:space="preserve"> auf dem PC bzw. </w:t>
      </w:r>
      <w:r w:rsidRPr="00924581">
        <w:rPr>
          <w:rFonts w:ascii="Cambria Math" w:eastAsia="Arial Unicode MS" w:hAnsi="Cambria Math" w:cs="Cambria Math"/>
          <w:szCs w:val="24"/>
          <w:bdr w:val="single" w:sz="4" w:space="0" w:color="auto"/>
        </w:rPr>
        <w:t>⌘</w:t>
      </w:r>
      <w:r w:rsidRPr="00924581">
        <w:rPr>
          <w:iCs/>
          <w:szCs w:val="24"/>
        </w:rPr>
        <w:t> + </w:t>
      </w:r>
      <w:r w:rsidRPr="00924581">
        <w:rPr>
          <w:szCs w:val="24"/>
          <w:bdr w:val="single" w:sz="4" w:space="0" w:color="auto"/>
        </w:rPr>
        <w:sym w:font="Wingdings" w:char="F0F1"/>
      </w:r>
      <w:r w:rsidRPr="00924581">
        <w:rPr>
          <w:iCs/>
          <w:szCs w:val="24"/>
        </w:rPr>
        <w:t> + </w:t>
      </w:r>
      <w:r w:rsidRPr="00924581">
        <w:rPr>
          <w:iCs/>
          <w:szCs w:val="24"/>
          <w:bdr w:val="single" w:sz="4" w:space="0" w:color="auto"/>
        </w:rPr>
        <w:sym w:font="Wingdings 3" w:char="F091"/>
      </w:r>
      <w:r w:rsidRPr="00924581">
        <w:rPr>
          <w:iCs/>
          <w:szCs w:val="24"/>
        </w:rPr>
        <w:t xml:space="preserve"> auf dem Maci</w:t>
      </w:r>
      <w:r w:rsidRPr="00924581">
        <w:rPr>
          <w:iCs/>
          <w:szCs w:val="24"/>
        </w:rPr>
        <w:t>n</w:t>
      </w:r>
      <w:r w:rsidRPr="00924581">
        <w:rPr>
          <w:iCs/>
          <w:szCs w:val="24"/>
        </w:rPr>
        <w:t>tosh)</w:t>
      </w:r>
    </w:p>
    <w:p w:rsidR="00F966D5" w:rsidRPr="00924581" w:rsidRDefault="00F966D5">
      <w:pPr>
        <w:pStyle w:val="Standard-BlockCharCharChar"/>
        <w:rPr>
          <w:szCs w:val="24"/>
        </w:rPr>
      </w:pPr>
    </w:p>
    <w:p w:rsidR="00F966D5" w:rsidRPr="00924581" w:rsidRDefault="00F966D5" w:rsidP="003E14B6">
      <w:pPr>
        <w:pStyle w:val="Standard-BlockCharCharChar"/>
        <w:spacing w:after="240"/>
        <w:rPr>
          <w:szCs w:val="24"/>
        </w:rPr>
      </w:pPr>
      <w:r w:rsidRPr="00924581">
        <w:rPr>
          <w:szCs w:val="24"/>
        </w:rPr>
        <w:t>Dehnt das momentan markierte Ereignis um einen Zeitpunkt nach links aus.</w:t>
      </w:r>
    </w:p>
    <w:p w:rsidR="00F966D5" w:rsidRPr="003E14B6" w:rsidRDefault="00F966D5" w:rsidP="003E14B6">
      <w:pPr>
        <w:pStyle w:val="berschrift3"/>
        <w:ind w:left="0" w:firstLine="0"/>
        <w:rPr>
          <w:lang w:val="en-US"/>
        </w:rPr>
      </w:pPr>
      <w:bookmarkStart w:id="514" w:name="_Event_&gt;_Shrink_on_the_right"/>
      <w:bookmarkStart w:id="515" w:name="_Toc55213881"/>
      <w:bookmarkStart w:id="516" w:name="_Toc69129872"/>
      <w:bookmarkStart w:id="517" w:name="_Toc69130013"/>
      <w:bookmarkStart w:id="518" w:name="_Ref108438367"/>
      <w:bookmarkStart w:id="519" w:name="_Toc398708212"/>
      <w:bookmarkEnd w:id="514"/>
      <w:r w:rsidRPr="003E14B6">
        <w:rPr>
          <w:lang w:val="en-US"/>
        </w:rPr>
        <w:t>Event </w:t>
      </w:r>
      <w:r w:rsidR="00F417B2" w:rsidRPr="003E14B6">
        <w:rPr>
          <w:lang w:val="en-US"/>
        </w:rPr>
        <w:t>&gt;</w:t>
      </w:r>
      <w:r w:rsidRPr="003E14B6">
        <w:rPr>
          <w:lang w:val="en-US"/>
        </w:rPr>
        <w:t> Shrink on the right</w:t>
      </w:r>
      <w:bookmarkEnd w:id="515"/>
      <w:bookmarkEnd w:id="516"/>
      <w:bookmarkEnd w:id="517"/>
      <w:bookmarkEnd w:id="518"/>
      <w:bookmarkEnd w:id="519"/>
    </w:p>
    <w:p w:rsidR="00F966D5" w:rsidRPr="00924581" w:rsidRDefault="00F17B16">
      <w:pPr>
        <w:pStyle w:val="Standard-BlockCharCharChar"/>
        <w:rPr>
          <w:szCs w:val="24"/>
        </w:rPr>
      </w:pPr>
      <w:r w:rsidRPr="00924581">
        <w:rPr>
          <w:noProof/>
          <w:szCs w:val="24"/>
        </w:rPr>
        <mc:AlternateContent>
          <mc:Choice Requires="wps">
            <w:drawing>
              <wp:anchor distT="0" distB="0" distL="114300" distR="114300" simplePos="0" relativeHeight="251665920" behindDoc="0" locked="0" layoutInCell="1" allowOverlap="1" wp14:anchorId="245A1CB9" wp14:editId="300CB216">
                <wp:simplePos x="0" y="0"/>
                <wp:positionH relativeFrom="column">
                  <wp:posOffset>1912620</wp:posOffset>
                </wp:positionH>
                <wp:positionV relativeFrom="paragraph">
                  <wp:posOffset>-344805</wp:posOffset>
                </wp:positionV>
                <wp:extent cx="229235" cy="234315"/>
                <wp:effectExtent l="0" t="0" r="0" b="0"/>
                <wp:wrapNone/>
                <wp:docPr id="214"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0807" w:rsidRDefault="00F70807" w:rsidP="00A619A2">
                            <w:r>
                              <w:rPr>
                                <w:noProof/>
                              </w:rPr>
                              <w:drawing>
                                <wp:inline distT="0" distB="0" distL="0" distR="0" wp14:anchorId="48914869" wp14:editId="0893C39B">
                                  <wp:extent cx="228600" cy="228600"/>
                                  <wp:effectExtent l="0" t="0" r="0" b="0"/>
                                  <wp:docPr id="858" name="Bild 199" descr="shrink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hrinkright"/>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5" o:spid="_x0000_s1041" type="#_x0000_t202" style="position:absolute;left:0;text-align:left;margin-left:150.6pt;margin-top:-27.15pt;width:18.05pt;height:18.45pt;z-index:2516659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" filled="f" stroked="f">
                <v:textbox inset="0,0,0,0">
                  <w:txbxContent>
                    <w:p w:rsidR="00F70807" w:rsidRDefault="00F70807" w:rsidP="00A619A2">
                      <w:r>
                        <w:rPr>
                          <w:noProof/>
                        </w:rPr>
                        <w:drawing>
                          <wp:inline distT="0" distB="0" distL="0" distR="0" wp14:anchorId="48914869" wp14:editId="0893C39B">
                            <wp:extent cx="228600" cy="228600"/>
                            <wp:effectExtent l="0" t="0" r="0" b="0"/>
                            <wp:docPr id="858" name="Bild 199" descr="shrink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hrinkright"/>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924581">
        <w:rPr>
          <w:szCs w:val="24"/>
        </w:rPr>
        <w:t xml:space="preserve">(auch über die Tastenkombination </w:t>
      </w:r>
      <w:r w:rsidR="00F966D5" w:rsidRPr="00924581">
        <w:rPr>
          <w:szCs w:val="24"/>
          <w:bdr w:val="single" w:sz="4" w:space="0" w:color="auto"/>
        </w:rPr>
        <w:t>Strg</w:t>
      </w:r>
      <w:r w:rsidR="00F966D5" w:rsidRPr="00924581">
        <w:rPr>
          <w:szCs w:val="24"/>
        </w:rPr>
        <w:t> + </w:t>
      </w:r>
      <w:r w:rsidR="00F966D5" w:rsidRPr="00924581">
        <w:rPr>
          <w:szCs w:val="24"/>
          <w:bdr w:val="single" w:sz="4" w:space="0" w:color="auto"/>
        </w:rPr>
        <w:t>Alt</w:t>
      </w:r>
      <w:r w:rsidR="00F966D5" w:rsidRPr="00924581">
        <w:rPr>
          <w:szCs w:val="24"/>
        </w:rPr>
        <w:t> + </w:t>
      </w:r>
      <w:r w:rsidR="00F966D5" w:rsidRPr="00924581">
        <w:rPr>
          <w:iCs/>
          <w:szCs w:val="24"/>
          <w:bdr w:val="single" w:sz="4" w:space="0" w:color="auto"/>
        </w:rPr>
        <w:sym w:font="Wingdings 3" w:char="F092"/>
      </w:r>
      <w:r w:rsidR="00F966D5" w:rsidRPr="00924581">
        <w:rPr>
          <w:szCs w:val="24"/>
        </w:rPr>
        <w:t xml:space="preserve"> auf dem PC bzw. </w:t>
      </w:r>
      <w:r w:rsidR="00F966D5" w:rsidRPr="00924581">
        <w:rPr>
          <w:rFonts w:ascii="Cambria Math" w:eastAsia="Arial Unicode MS" w:hAnsi="Cambria Math" w:cs="Cambria Math"/>
          <w:szCs w:val="24"/>
          <w:bdr w:val="single" w:sz="4" w:space="0" w:color="auto"/>
        </w:rPr>
        <w:t>⌘</w:t>
      </w:r>
      <w:r w:rsidR="00F966D5" w:rsidRPr="00924581">
        <w:rPr>
          <w:szCs w:val="24"/>
        </w:rPr>
        <w:t> + </w:t>
      </w:r>
      <w:r w:rsidR="00F966D5" w:rsidRPr="00924581">
        <w:rPr>
          <w:szCs w:val="24"/>
          <w:bdr w:val="single" w:sz="4" w:space="0" w:color="auto"/>
        </w:rPr>
        <w:t>Alt</w:t>
      </w:r>
      <w:r w:rsidR="00F966D5" w:rsidRPr="00924581">
        <w:rPr>
          <w:szCs w:val="24"/>
        </w:rPr>
        <w:t> + </w:t>
      </w:r>
      <w:r w:rsidR="00F966D5" w:rsidRPr="00924581">
        <w:rPr>
          <w:iCs/>
          <w:szCs w:val="24"/>
          <w:bdr w:val="single" w:sz="4" w:space="0" w:color="auto"/>
        </w:rPr>
        <w:sym w:font="Wingdings 3" w:char="F092"/>
      </w:r>
      <w:r w:rsidR="00F966D5" w:rsidRPr="00924581">
        <w:rPr>
          <w:szCs w:val="24"/>
        </w:rPr>
        <w:t xml:space="preserve"> auf dem M</w:t>
      </w:r>
      <w:r w:rsidR="00F966D5" w:rsidRPr="00924581">
        <w:rPr>
          <w:szCs w:val="24"/>
        </w:rPr>
        <w:t>a</w:t>
      </w:r>
      <w:r w:rsidR="00F966D5" w:rsidRPr="00924581">
        <w:rPr>
          <w:szCs w:val="24"/>
        </w:rPr>
        <w:t>cintosh)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Verkürzt das momentan markierte Ereignis rechts um einen Zeitpunkt.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7218B767" wp14:editId="3940DA36">
            <wp:extent cx="3238500" cy="685800"/>
            <wp:effectExtent l="0" t="0" r="0" b="0"/>
            <wp:docPr id="200" name="Bild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17">
                      <a:extLst>
                        <a:ext uri="{28A0092B-C50C-407E-A947-70E740481C1C}">
                          <a14:useLocalDpi xmlns:a14="http://schemas.microsoft.com/office/drawing/2010/main" val="0"/>
                        </a:ext>
                      </a:extLst>
                    </a:blip>
                    <a:srcRect r="494"/>
                    <a:stretch>
                      <a:fillRect/>
                    </a:stretch>
                  </pic:blipFill>
                  <pic:spPr bwMode="auto">
                    <a:xfrm>
                      <a:off x="0" y="0"/>
                      <a:ext cx="3238500" cy="685800"/>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rsidP="00F966D5">
      <w:pPr>
        <w:pStyle w:val="Standard-BlockCharCharChar"/>
        <w:keepNext/>
        <w:rPr>
          <w:szCs w:val="24"/>
        </w:rPr>
      </w:pPr>
      <w:r w:rsidRPr="00924581">
        <w:rPr>
          <w:szCs w:val="24"/>
        </w:rPr>
        <w:t>Nachher:</w:t>
      </w:r>
    </w:p>
    <w:p w:rsidR="00F966D5" w:rsidRPr="00355B2A" w:rsidRDefault="00F17B16" w:rsidP="00F966D5">
      <w:pPr>
        <w:pStyle w:val="BildChar"/>
        <w:keepNext/>
      </w:pPr>
      <w:r w:rsidRPr="00355B2A">
        <w:rPr>
          <w:noProof/>
        </w:rPr>
        <w:drawing>
          <wp:inline distT="0" distB="0" distL="0" distR="0" wp14:anchorId="080023C2" wp14:editId="086890AA">
            <wp:extent cx="3238500" cy="695325"/>
            <wp:effectExtent l="0" t="0" r="0" b="9525"/>
            <wp:docPr id="201" name="Bild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238500" cy="695325"/>
                    </a:xfrm>
                    <a:prstGeom prst="rect">
                      <a:avLst/>
                    </a:prstGeom>
                    <a:noFill/>
                    <a:ln>
                      <a:noFill/>
                    </a:ln>
                  </pic:spPr>
                </pic:pic>
              </a:graphicData>
            </a:graphic>
          </wp:inline>
        </w:drawing>
      </w:r>
    </w:p>
    <w:p w:rsidR="00F966D5" w:rsidRPr="00355B2A" w:rsidRDefault="00F17B16">
      <w:pPr>
        <w:pStyle w:val="Standard-BlockCharCharChar"/>
      </w:pPr>
      <w:r w:rsidRPr="00355B2A">
        <w:rPr>
          <w:noProof/>
        </w:rPr>
        <mc:AlternateContent>
          <mc:Choice Requires="wps">
            <w:drawing>
              <wp:anchor distT="0" distB="0" distL="114300" distR="114300" simplePos="0" relativeHeight="251648512" behindDoc="0" locked="0" layoutInCell="1" allowOverlap="1" wp14:anchorId="2E826C4D" wp14:editId="5C8195B2">
                <wp:simplePos x="0" y="0"/>
                <wp:positionH relativeFrom="column">
                  <wp:posOffset>1809115</wp:posOffset>
                </wp:positionH>
                <wp:positionV relativeFrom="paragraph">
                  <wp:posOffset>131445</wp:posOffset>
                </wp:positionV>
                <wp:extent cx="229235" cy="234315"/>
                <wp:effectExtent l="0" t="0" r="0" b="0"/>
                <wp:wrapNone/>
                <wp:docPr id="21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0807" w:rsidRDefault="00F70807" w:rsidP="00F966D5">
                            <w:r>
                              <w:rPr>
                                <w:noProof/>
                              </w:rPr>
                              <w:drawing>
                                <wp:inline distT="0" distB="0" distL="0" distR="0" wp14:anchorId="4B8C50BB" wp14:editId="6101E61B">
                                  <wp:extent cx="228600" cy="228600"/>
                                  <wp:effectExtent l="0" t="0" r="0" b="0"/>
                                  <wp:docPr id="859" name="Bild 203" descr="shrink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hrinklef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042" type="#_x0000_t202" style="position:absolute;left:0;text-align:left;margin-left:142.45pt;margin-top:10.35pt;width:18.05pt;height:18.45pt;z-index:25164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" filled="f" stroked="f">
                <v:textbox inset="0,0,0,0">
                  <w:txbxContent>
                    <w:p w:rsidR="00F70807" w:rsidRDefault="00F70807" w:rsidP="00F966D5">
                      <w:r>
                        <w:rPr>
                          <w:noProof/>
                        </w:rPr>
                        <w:drawing>
                          <wp:inline distT="0" distB="0" distL="0" distR="0" wp14:anchorId="4B8C50BB" wp14:editId="6101E61B">
                            <wp:extent cx="228600" cy="228600"/>
                            <wp:effectExtent l="0" t="0" r="0" b="0"/>
                            <wp:docPr id="859" name="Bild 203" descr="shrink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hrinklef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20" w:name="_Event_&gt;_Shrink_on_the_left"/>
      <w:bookmarkStart w:id="521" w:name="_Toc55213882"/>
      <w:bookmarkStart w:id="522" w:name="_Toc69129873"/>
      <w:bookmarkStart w:id="523" w:name="_Toc69130014"/>
      <w:bookmarkStart w:id="524" w:name="_Ref108438374"/>
      <w:bookmarkStart w:id="525" w:name="_Toc398708213"/>
      <w:bookmarkEnd w:id="520"/>
      <w:r w:rsidRPr="008619EC">
        <w:t>Event </w:t>
      </w:r>
      <w:r w:rsidR="00F417B2" w:rsidRPr="008619EC">
        <w:t>&gt;</w:t>
      </w:r>
      <w:r w:rsidRPr="008619EC">
        <w:t> Shrink on the left</w:t>
      </w:r>
      <w:bookmarkEnd w:id="521"/>
      <w:bookmarkEnd w:id="522"/>
      <w:bookmarkEnd w:id="523"/>
      <w:bookmarkEnd w:id="524"/>
      <w:bookmarkEnd w:id="525"/>
    </w:p>
    <w:p w:rsidR="00F966D5" w:rsidRPr="00924581" w:rsidRDefault="00F966D5">
      <w:pPr>
        <w:pStyle w:val="Standard-BlockCharCharChar"/>
        <w:rPr>
          <w:iCs/>
          <w:szCs w:val="24"/>
        </w:rPr>
      </w:pPr>
      <w:r w:rsidRPr="00924581">
        <w:rPr>
          <w:iCs/>
          <w:szCs w:val="24"/>
        </w:rPr>
        <w:t xml:space="preserve">(auch über die Tastenkombination </w:t>
      </w:r>
      <w:r w:rsidRPr="00924581">
        <w:rPr>
          <w:iCs/>
          <w:szCs w:val="24"/>
          <w:bdr w:val="single" w:sz="4" w:space="0" w:color="auto"/>
        </w:rPr>
        <w:t>Strg</w:t>
      </w:r>
      <w:r w:rsidRPr="00924581">
        <w:rPr>
          <w:iCs/>
          <w:szCs w:val="24"/>
        </w:rPr>
        <w:t> + </w:t>
      </w:r>
      <w:r w:rsidRPr="00924581">
        <w:rPr>
          <w:szCs w:val="24"/>
          <w:bdr w:val="single" w:sz="4" w:space="0" w:color="auto"/>
        </w:rPr>
        <w:t>Alt</w:t>
      </w:r>
      <w:r w:rsidRPr="00924581">
        <w:rPr>
          <w:iCs/>
          <w:szCs w:val="24"/>
        </w:rPr>
        <w:t> + </w:t>
      </w:r>
      <w:r w:rsidRPr="00924581">
        <w:rPr>
          <w:iCs/>
          <w:szCs w:val="24"/>
          <w:bdr w:val="single" w:sz="4" w:space="0" w:color="auto"/>
        </w:rPr>
        <w:sym w:font="Wingdings 3" w:char="F091"/>
      </w:r>
      <w:r w:rsidRPr="00924581">
        <w:rPr>
          <w:iCs/>
          <w:szCs w:val="24"/>
        </w:rPr>
        <w:t xml:space="preserve"> auf dem PC bzw. </w:t>
      </w:r>
      <w:r w:rsidRPr="00924581">
        <w:rPr>
          <w:rFonts w:ascii="Cambria Math" w:eastAsia="Arial Unicode MS" w:hAnsi="Cambria Math" w:cs="Cambria Math"/>
          <w:szCs w:val="24"/>
          <w:bdr w:val="single" w:sz="4" w:space="0" w:color="auto"/>
        </w:rPr>
        <w:t>⌘</w:t>
      </w:r>
      <w:r w:rsidRPr="00924581">
        <w:rPr>
          <w:iCs/>
          <w:szCs w:val="24"/>
        </w:rPr>
        <w:t> + </w:t>
      </w:r>
      <w:r w:rsidRPr="00924581">
        <w:rPr>
          <w:iCs/>
          <w:szCs w:val="24"/>
          <w:bdr w:val="single" w:sz="4" w:space="0" w:color="auto"/>
        </w:rPr>
        <w:t>Alt</w:t>
      </w:r>
      <w:r w:rsidRPr="00924581">
        <w:rPr>
          <w:iCs/>
          <w:szCs w:val="24"/>
        </w:rPr>
        <w:t> + </w:t>
      </w:r>
      <w:r w:rsidRPr="00924581">
        <w:rPr>
          <w:iCs/>
          <w:szCs w:val="24"/>
          <w:bdr w:val="single" w:sz="4" w:space="0" w:color="auto"/>
        </w:rPr>
        <w:sym w:font="Wingdings 3" w:char="F091"/>
      </w:r>
      <w:r w:rsidRPr="00924581">
        <w:rPr>
          <w:iCs/>
          <w:szCs w:val="24"/>
        </w:rPr>
        <w:t xml:space="preserve"> auf dem M</w:t>
      </w:r>
      <w:r w:rsidRPr="00924581">
        <w:rPr>
          <w:iCs/>
          <w:szCs w:val="24"/>
        </w:rPr>
        <w:t>a</w:t>
      </w:r>
      <w:r w:rsidRPr="00924581">
        <w:rPr>
          <w:iCs/>
          <w:szCs w:val="24"/>
        </w:rPr>
        <w:t>cintosh)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Verkürzt das momentan markierte Ereignis links um einen Zeitpunkt.</w:t>
      </w:r>
    </w:p>
    <w:p w:rsidR="00F966D5" w:rsidRPr="00924581" w:rsidRDefault="00F17B16">
      <w:pPr>
        <w:pStyle w:val="Standard-BlockCharCharChar"/>
        <w:rPr>
          <w:szCs w:val="24"/>
        </w:rPr>
      </w:pPr>
      <w:r w:rsidRPr="00924581">
        <w:rPr>
          <w:noProof/>
          <w:szCs w:val="24"/>
        </w:rPr>
        <mc:AlternateContent>
          <mc:Choice Requires="wps">
            <w:drawing>
              <wp:anchor distT="0" distB="0" distL="114300" distR="114300" simplePos="0" relativeHeight="251649536" behindDoc="0" locked="0" layoutInCell="1" allowOverlap="1" wp14:anchorId="7258B1B1" wp14:editId="4FA5BFF2">
                <wp:simplePos x="0" y="0"/>
                <wp:positionH relativeFrom="column">
                  <wp:posOffset>1793240</wp:posOffset>
                </wp:positionH>
                <wp:positionV relativeFrom="paragraph">
                  <wp:posOffset>132715</wp:posOffset>
                </wp:positionV>
                <wp:extent cx="229235" cy="234315"/>
                <wp:effectExtent l="0" t="0" r="0" b="0"/>
                <wp:wrapNone/>
                <wp:docPr id="20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0807" w:rsidRDefault="00F70807" w:rsidP="00F966D5">
                            <w:r>
                              <w:rPr>
                                <w:noProof/>
                              </w:rPr>
                              <w:drawing>
                                <wp:inline distT="0" distB="0" distL="0" distR="0" wp14:anchorId="7D47304F" wp14:editId="2F1532BF">
                                  <wp:extent cx="228600" cy="228600"/>
                                  <wp:effectExtent l="0" t="0" r="0" b="0"/>
                                  <wp:docPr id="860" name="Bild 205" descr="move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veright"/>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 o:spid="_x0000_s1043" type="#_x0000_t202" style="position:absolute;left:0;text-align:left;margin-left:141.2pt;margin-top:10.45pt;width:18.05pt;height:18.45pt;z-index:25164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" filled="f" stroked="f">
                <v:textbox inset="0,0,0,0">
                  <w:txbxContent>
                    <w:p w:rsidR="00F70807" w:rsidRDefault="00F70807" w:rsidP="00F966D5">
                      <w:r>
                        <w:rPr>
                          <w:noProof/>
                        </w:rPr>
                        <w:drawing>
                          <wp:inline distT="0" distB="0" distL="0" distR="0" wp14:anchorId="7D47304F" wp14:editId="2F1532BF">
                            <wp:extent cx="228600" cy="228600"/>
                            <wp:effectExtent l="0" t="0" r="0" b="0"/>
                            <wp:docPr id="860" name="Bild 205" descr="move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veright"/>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26" w:name="_Event_&gt;_Move_to_the_right"/>
      <w:bookmarkStart w:id="527" w:name="_Toc55213883"/>
      <w:bookmarkStart w:id="528" w:name="_Toc69129874"/>
      <w:bookmarkStart w:id="529" w:name="_Toc69130015"/>
      <w:bookmarkStart w:id="530" w:name="_Ref108438381"/>
      <w:bookmarkStart w:id="531" w:name="_Toc398708214"/>
      <w:bookmarkEnd w:id="526"/>
      <w:r w:rsidRPr="008619EC">
        <w:t>Event </w:t>
      </w:r>
      <w:r w:rsidR="00F417B2" w:rsidRPr="008619EC">
        <w:t>&gt;</w:t>
      </w:r>
      <w:r w:rsidRPr="008619EC">
        <w:t> Move to the right</w:t>
      </w:r>
      <w:bookmarkEnd w:id="527"/>
      <w:bookmarkEnd w:id="528"/>
      <w:bookmarkEnd w:id="529"/>
      <w:bookmarkEnd w:id="530"/>
      <w:bookmarkEnd w:id="531"/>
    </w:p>
    <w:p w:rsidR="00F966D5" w:rsidRPr="00924581" w:rsidRDefault="00F966D5">
      <w:pPr>
        <w:pStyle w:val="Standard-BlockCharCharChar"/>
        <w:rPr>
          <w:iCs/>
          <w:szCs w:val="24"/>
        </w:rPr>
      </w:pPr>
      <w:r w:rsidRPr="00924581">
        <w:rPr>
          <w:iCs/>
          <w:szCs w:val="24"/>
        </w:rPr>
        <w:t xml:space="preserve">(auch über die Tastenkombination </w:t>
      </w:r>
      <w:r w:rsidRPr="00924581">
        <w:rPr>
          <w:szCs w:val="24"/>
          <w:bdr w:val="single" w:sz="4" w:space="0" w:color="auto"/>
        </w:rPr>
        <w:t>Strg</w:t>
      </w:r>
      <w:r w:rsidRPr="00924581">
        <w:rPr>
          <w:szCs w:val="24"/>
        </w:rPr>
        <w:t> + </w:t>
      </w:r>
      <w:r w:rsidRPr="00924581">
        <w:rPr>
          <w:iCs/>
          <w:szCs w:val="24"/>
          <w:bdr w:val="single" w:sz="4" w:space="0" w:color="auto"/>
        </w:rPr>
        <w:sym w:font="Wingdings 3" w:char="F092"/>
      </w:r>
      <w:r w:rsidRPr="00924581">
        <w:rPr>
          <w:szCs w:val="24"/>
        </w:rPr>
        <w:t xml:space="preserve"> </w:t>
      </w:r>
      <w:r w:rsidRPr="00924581">
        <w:rPr>
          <w:iCs/>
          <w:szCs w:val="24"/>
        </w:rPr>
        <w:t xml:space="preserve">auf dem PC bzw. </w:t>
      </w:r>
      <w:r w:rsidRPr="00924581">
        <w:rPr>
          <w:rFonts w:ascii="Cambria Math" w:eastAsia="Arial Unicode MS" w:hAnsi="Cambria Math" w:cs="Cambria Math"/>
          <w:szCs w:val="24"/>
          <w:bdr w:val="single" w:sz="4" w:space="0" w:color="auto"/>
        </w:rPr>
        <w:t>⌘</w:t>
      </w:r>
      <w:r w:rsidRPr="00924581">
        <w:rPr>
          <w:szCs w:val="24"/>
        </w:rPr>
        <w:t> + </w:t>
      </w:r>
      <w:r w:rsidRPr="00924581">
        <w:rPr>
          <w:iCs/>
          <w:szCs w:val="24"/>
          <w:bdr w:val="single" w:sz="4" w:space="0" w:color="auto"/>
        </w:rPr>
        <w:sym w:font="Wingdings 3" w:char="F092"/>
      </w:r>
      <w:r w:rsidRPr="00924581">
        <w:rPr>
          <w:szCs w:val="24"/>
        </w:rPr>
        <w:t xml:space="preserve"> </w:t>
      </w:r>
      <w:r w:rsidRPr="00924581">
        <w:rPr>
          <w:iCs/>
          <w:szCs w:val="24"/>
        </w:rPr>
        <w:t>auf dem Macintosh)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Bewegt das momentan markierte Ereignis um einen Zeitpunkt nach rechts.</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lastRenderedPageBreak/>
        <w:drawing>
          <wp:inline distT="0" distB="0" distL="0" distR="0" wp14:anchorId="24C18F71" wp14:editId="30A8A470">
            <wp:extent cx="3238500" cy="714375"/>
            <wp:effectExtent l="0" t="0" r="0" b="9525"/>
            <wp:docPr id="206" name="Bild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22">
                      <a:extLst>
                        <a:ext uri="{28A0092B-C50C-407E-A947-70E740481C1C}">
                          <a14:useLocalDpi xmlns:a14="http://schemas.microsoft.com/office/drawing/2010/main" val="0"/>
                        </a:ext>
                      </a:extLst>
                    </a:blip>
                    <a:srcRect r="490"/>
                    <a:stretch>
                      <a:fillRect/>
                    </a:stretch>
                  </pic:blipFill>
                  <pic:spPr bwMode="auto">
                    <a:xfrm>
                      <a:off x="0" y="0"/>
                      <a:ext cx="3238500" cy="71437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Nachher: </w:t>
      </w:r>
    </w:p>
    <w:p w:rsidR="00F966D5" w:rsidRPr="00355B2A" w:rsidRDefault="00F17B16">
      <w:pPr>
        <w:pStyle w:val="BildChar"/>
      </w:pPr>
      <w:r w:rsidRPr="00924581">
        <w:rPr>
          <w:noProof/>
          <w:sz w:val="24"/>
          <w:szCs w:val="24"/>
        </w:rPr>
        <w:drawing>
          <wp:inline distT="0" distB="0" distL="0" distR="0" wp14:anchorId="50B933FA" wp14:editId="6C0BEF1C">
            <wp:extent cx="3238500" cy="714375"/>
            <wp:effectExtent l="0" t="0" r="0" b="9525"/>
            <wp:docPr id="207" name="Bild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23">
                      <a:extLst>
                        <a:ext uri="{28A0092B-C50C-407E-A947-70E740481C1C}">
                          <a14:useLocalDpi xmlns:a14="http://schemas.microsoft.com/office/drawing/2010/main" val="0"/>
                        </a:ext>
                      </a:extLst>
                    </a:blip>
                    <a:srcRect b="-2304"/>
                    <a:stretch>
                      <a:fillRect/>
                    </a:stretch>
                  </pic:blipFill>
                  <pic:spPr bwMode="auto">
                    <a:xfrm>
                      <a:off x="0" y="0"/>
                      <a:ext cx="3238500" cy="714375"/>
                    </a:xfrm>
                    <a:prstGeom prst="rect">
                      <a:avLst/>
                    </a:prstGeom>
                    <a:noFill/>
                    <a:ln>
                      <a:noFill/>
                    </a:ln>
                  </pic:spPr>
                </pic:pic>
              </a:graphicData>
            </a:graphic>
          </wp:inline>
        </w:drawing>
      </w:r>
    </w:p>
    <w:p w:rsidR="00F966D5" w:rsidRPr="00355B2A" w:rsidRDefault="00F17B16" w:rsidP="00F966D5">
      <w:pPr>
        <w:pStyle w:val="Standard-BlockCharCharChar"/>
        <w:rPr>
          <w:lang w:val="en-GB"/>
        </w:rPr>
      </w:pPr>
      <w:r w:rsidRPr="00355B2A">
        <w:rPr>
          <w:noProof/>
        </w:rPr>
        <mc:AlternateContent>
          <mc:Choice Requires="wps">
            <w:drawing>
              <wp:anchor distT="0" distB="0" distL="114300" distR="114300" simplePos="0" relativeHeight="251650560" behindDoc="0" locked="0" layoutInCell="1" allowOverlap="1" wp14:anchorId="20E0F797" wp14:editId="71871D6A">
                <wp:simplePos x="0" y="0"/>
                <wp:positionH relativeFrom="column">
                  <wp:posOffset>1682115</wp:posOffset>
                </wp:positionH>
                <wp:positionV relativeFrom="paragraph">
                  <wp:posOffset>135890</wp:posOffset>
                </wp:positionV>
                <wp:extent cx="229235" cy="234315"/>
                <wp:effectExtent l="0" t="0" r="0" b="0"/>
                <wp:wrapNone/>
                <wp:docPr id="20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0807" w:rsidRDefault="00F70807" w:rsidP="00F966D5">
                            <w:r>
                              <w:rPr>
                                <w:noProof/>
                              </w:rPr>
                              <w:drawing>
                                <wp:inline distT="0" distB="0" distL="0" distR="0" wp14:anchorId="0ABDA35A" wp14:editId="2830746F">
                                  <wp:extent cx="228600" cy="228600"/>
                                  <wp:effectExtent l="0" t="0" r="0" b="0"/>
                                  <wp:docPr id="861" name="Bild 209" descr="move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oveleft"/>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 o:spid="_x0000_s1044" type="#_x0000_t202" style="position:absolute;left:0;text-align:left;margin-left:132.45pt;margin-top:10.7pt;width:18.05pt;height:18.45pt;z-index:25165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" filled="f" stroked="f">
                <v:textbox inset="0,0,0,0">
                  <w:txbxContent>
                    <w:p w:rsidR="00F70807" w:rsidRDefault="00F70807" w:rsidP="00F966D5">
                      <w:r>
                        <w:rPr>
                          <w:noProof/>
                        </w:rPr>
                        <w:drawing>
                          <wp:inline distT="0" distB="0" distL="0" distR="0" wp14:anchorId="0ABDA35A" wp14:editId="2830746F">
                            <wp:extent cx="228600" cy="228600"/>
                            <wp:effectExtent l="0" t="0" r="0" b="0"/>
                            <wp:docPr id="861" name="Bild 209" descr="move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oveleft"/>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32" w:name="_Event_&gt;_Move_to_the_left"/>
      <w:bookmarkStart w:id="533" w:name="_Toc55213884"/>
      <w:bookmarkStart w:id="534" w:name="_Toc69129875"/>
      <w:bookmarkStart w:id="535" w:name="_Toc69130016"/>
      <w:bookmarkStart w:id="536" w:name="_Ref108438389"/>
      <w:bookmarkStart w:id="537" w:name="_Toc398708215"/>
      <w:bookmarkEnd w:id="532"/>
      <w:r w:rsidRPr="008619EC">
        <w:t>Event </w:t>
      </w:r>
      <w:r w:rsidR="00F417B2" w:rsidRPr="008619EC">
        <w:t>&gt;</w:t>
      </w:r>
      <w:r w:rsidRPr="008619EC">
        <w:t> Move to the left</w:t>
      </w:r>
      <w:bookmarkEnd w:id="533"/>
      <w:bookmarkEnd w:id="534"/>
      <w:bookmarkEnd w:id="535"/>
      <w:bookmarkEnd w:id="536"/>
      <w:bookmarkEnd w:id="537"/>
    </w:p>
    <w:p w:rsidR="00F966D5" w:rsidRPr="00924581" w:rsidRDefault="00F966D5">
      <w:pPr>
        <w:pStyle w:val="Standard-BlockCharCharChar"/>
        <w:rPr>
          <w:iCs/>
          <w:szCs w:val="24"/>
        </w:rPr>
      </w:pPr>
      <w:r w:rsidRPr="00924581">
        <w:rPr>
          <w:iCs/>
          <w:szCs w:val="24"/>
        </w:rPr>
        <w:t xml:space="preserve">(auch über die Tastenkombination </w:t>
      </w:r>
      <w:r w:rsidRPr="00924581">
        <w:rPr>
          <w:iCs/>
          <w:szCs w:val="24"/>
          <w:bdr w:val="single" w:sz="4" w:space="0" w:color="auto"/>
        </w:rPr>
        <w:t>Strg</w:t>
      </w:r>
      <w:r w:rsidRPr="00924581">
        <w:rPr>
          <w:iCs/>
          <w:szCs w:val="24"/>
        </w:rPr>
        <w:t> + </w:t>
      </w:r>
      <w:r w:rsidRPr="00924581">
        <w:rPr>
          <w:iCs/>
          <w:szCs w:val="24"/>
          <w:bdr w:val="single" w:sz="4" w:space="0" w:color="auto"/>
        </w:rPr>
        <w:sym w:font="Wingdings 3" w:char="F091"/>
      </w:r>
      <w:r w:rsidRPr="00924581">
        <w:rPr>
          <w:iCs/>
          <w:szCs w:val="24"/>
        </w:rPr>
        <w:t xml:space="preserve"> auf dem PC bzw. </w:t>
      </w:r>
      <w:r w:rsidRPr="00924581">
        <w:rPr>
          <w:rFonts w:ascii="Cambria Math" w:eastAsia="Arial Unicode MS" w:hAnsi="Cambria Math" w:cs="Cambria Math"/>
          <w:szCs w:val="24"/>
          <w:bdr w:val="single" w:sz="4" w:space="0" w:color="auto"/>
        </w:rPr>
        <w:t>⌘</w:t>
      </w:r>
      <w:r w:rsidRPr="00924581">
        <w:rPr>
          <w:iCs/>
          <w:szCs w:val="24"/>
        </w:rPr>
        <w:t> + </w:t>
      </w:r>
      <w:r w:rsidRPr="00924581">
        <w:rPr>
          <w:iCs/>
          <w:szCs w:val="24"/>
          <w:bdr w:val="single" w:sz="4" w:space="0" w:color="auto"/>
        </w:rPr>
        <w:sym w:font="Wingdings 3" w:char="F091"/>
      </w:r>
      <w:r w:rsidRPr="00924581">
        <w:rPr>
          <w:iCs/>
          <w:szCs w:val="24"/>
        </w:rPr>
        <w:t xml:space="preserve"> auf dem Macintosh)</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Bewegt das momentan markierte Ereignis um einen Zeitpunkt nach links.</w:t>
      </w:r>
    </w:p>
    <w:p w:rsidR="00F966D5" w:rsidRPr="00355B2A" w:rsidRDefault="00F966D5">
      <w:pPr>
        <w:pStyle w:val="Standard-BlockCharCharChar"/>
      </w:pPr>
    </w:p>
    <w:p w:rsidR="00F966D5" w:rsidRPr="00355B2A" w:rsidRDefault="00F966D5">
      <w:pPr>
        <w:pStyle w:val="Standard-BlockCharCharChar"/>
      </w:pPr>
    </w:p>
    <w:p w:rsidR="00253F8B" w:rsidRPr="008619EC" w:rsidRDefault="00253F8B" w:rsidP="008619EC">
      <w:pPr>
        <w:pStyle w:val="berschrift3"/>
      </w:pPr>
      <w:bookmarkStart w:id="538" w:name="_Toc398708216"/>
      <w:r w:rsidRPr="008619EC">
        <w:t>Event &gt; Find next event</w:t>
      </w:r>
      <w:bookmarkEnd w:id="538"/>
    </w:p>
    <w:p w:rsidR="00253F8B" w:rsidRPr="00924581" w:rsidRDefault="00253F8B" w:rsidP="00253F8B">
      <w:pPr>
        <w:pStyle w:val="Standard-BlockCharCharChar"/>
        <w:rPr>
          <w:szCs w:val="24"/>
        </w:rPr>
      </w:pPr>
      <w:r w:rsidRPr="00924581">
        <w:rPr>
          <w:iCs/>
          <w:szCs w:val="24"/>
        </w:rPr>
        <w:t>Sucht von der aktuellen Markierung aus das nächste Ereigniss in der aktuell aktivierten Spur.</w:t>
      </w:r>
    </w:p>
    <w:p w:rsidR="00F966D5" w:rsidRPr="00924581" w:rsidRDefault="00F966D5">
      <w:pPr>
        <w:pStyle w:val="Standard-BlockCharCharChar"/>
        <w:rPr>
          <w:szCs w:val="24"/>
        </w:rPr>
      </w:pPr>
    </w:p>
    <w:p w:rsidR="00D56DAA" w:rsidRPr="008619EC" w:rsidRDefault="00D56DAA" w:rsidP="008619EC">
      <w:pPr>
        <w:pStyle w:val="berschrift3"/>
      </w:pPr>
      <w:bookmarkStart w:id="539" w:name="_Toc398708217"/>
      <w:r w:rsidRPr="008619EC">
        <w:t>Event &gt; Insert Pause</w:t>
      </w:r>
      <w:bookmarkEnd w:id="539"/>
    </w:p>
    <w:p w:rsidR="00D56DAA" w:rsidRPr="00924581" w:rsidRDefault="00B25158" w:rsidP="00D56DAA">
      <w:pPr>
        <w:pStyle w:val="Standard-BlockCharCharChar"/>
        <w:rPr>
          <w:szCs w:val="24"/>
        </w:rPr>
      </w:pPr>
      <w:r w:rsidRPr="00924581">
        <w:rPr>
          <w:szCs w:val="24"/>
        </w:rPr>
        <w:t xml:space="preserve">Fügt im aktuell ausgewählten Ereignis eine Pause von der Länge der momentanen Selektion im Oszillogramm ein. Die genaue Notation der Pause wird über </w:t>
      </w:r>
      <w:r w:rsidRPr="00320A95">
        <w:rPr>
          <w:rStyle w:val="Menufunction"/>
        </w:rPr>
        <w:t>Edit &gt; Preferences &gt; Segment</w:t>
      </w:r>
      <w:r w:rsidRPr="00320A95">
        <w:rPr>
          <w:rStyle w:val="Menufunction"/>
        </w:rPr>
        <w:t>a</w:t>
      </w:r>
      <w:r w:rsidRPr="00320A95">
        <w:rPr>
          <w:rStyle w:val="Menufunction"/>
        </w:rPr>
        <w:t>tion...</w:t>
      </w:r>
      <w:r w:rsidRPr="00924581">
        <w:rPr>
          <w:szCs w:val="24"/>
        </w:rPr>
        <w:t xml:space="preserve"> festgelegt.</w:t>
      </w:r>
    </w:p>
    <w:p w:rsidR="00D56DAA" w:rsidRPr="00924581" w:rsidRDefault="00D56DAA" w:rsidP="00D56DAA">
      <w:pPr>
        <w:pStyle w:val="Standard-BlockCharCharChar"/>
        <w:rPr>
          <w:szCs w:val="24"/>
        </w:rPr>
        <w:sectPr w:rsidR="00D56DAA" w:rsidRPr="00924581" w:rsidSect="00160B8D">
          <w:headerReference w:type="default" r:id="rId225"/>
          <w:pgSz w:w="11906" w:h="16838" w:code="9"/>
          <w:pgMar w:top="1361" w:right="1134" w:bottom="907" w:left="1418" w:header="624" w:footer="624" w:gutter="0"/>
          <w:cols w:space="720"/>
        </w:sectPr>
      </w:pPr>
    </w:p>
    <w:p w:rsidR="00F966D5" w:rsidRPr="00355B2A" w:rsidRDefault="00F966D5">
      <w:pPr>
        <w:pStyle w:val="berschrift2"/>
      </w:pPr>
      <w:bookmarkStart w:id="540" w:name="_Timeline-Menü"/>
      <w:bookmarkStart w:id="541" w:name="_Ref52614814"/>
      <w:bookmarkStart w:id="542" w:name="_Ref52614824"/>
      <w:bookmarkStart w:id="543" w:name="_Toc55213886"/>
      <w:bookmarkStart w:id="544" w:name="_Toc69129876"/>
      <w:bookmarkStart w:id="545" w:name="_Toc69130017"/>
      <w:bookmarkStart w:id="546" w:name="_Toc398708218"/>
      <w:bookmarkEnd w:id="540"/>
      <w:r w:rsidRPr="00355B2A">
        <w:lastRenderedPageBreak/>
        <w:t>Timeline-Menü</w:t>
      </w:r>
      <w:bookmarkEnd w:id="541"/>
      <w:bookmarkEnd w:id="542"/>
      <w:bookmarkEnd w:id="543"/>
      <w:bookmarkEnd w:id="544"/>
      <w:bookmarkEnd w:id="545"/>
      <w:bookmarkEnd w:id="546"/>
    </w:p>
    <w:p w:rsidR="00F966D5" w:rsidRPr="00355B2A"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606"/>
        <w:gridCol w:w="4820"/>
      </w:tblGrid>
      <w:tr w:rsidR="00F966D5" w:rsidRPr="00355B2A">
        <w:tc>
          <w:tcPr>
            <w:tcW w:w="4606"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rPr>
              <w:drawing>
                <wp:inline distT="0" distB="0" distL="0" distR="0" wp14:anchorId="34D5C574" wp14:editId="0804BCE0">
                  <wp:extent cx="1952625" cy="3914775"/>
                  <wp:effectExtent l="0" t="0" r="9525" b="9525"/>
                  <wp:docPr id="210" name="Bild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52625" cy="3914775"/>
                          </a:xfrm>
                          <a:prstGeom prst="rect">
                            <a:avLst/>
                          </a:prstGeom>
                          <a:noFill/>
                          <a:ln>
                            <a:noFill/>
                          </a:ln>
                        </pic:spPr>
                      </pic:pic>
                    </a:graphicData>
                  </a:graphic>
                </wp:inline>
              </w:drawing>
            </w:r>
          </w:p>
        </w:tc>
        <w:tc>
          <w:tcPr>
            <w:tcW w:w="4820" w:type="dxa"/>
          </w:tcPr>
          <w:p w:rsidR="00F966D5" w:rsidRPr="00355B2A" w:rsidRDefault="00F966D5" w:rsidP="00B90DBA">
            <w:pPr>
              <w:tabs>
                <w:tab w:val="clear" w:pos="482"/>
                <w:tab w:val="left" w:pos="390"/>
              </w:tabs>
              <w:ind w:left="402"/>
              <w:rPr>
                <w:rFonts w:ascii="Times New Roman" w:hAnsi="Times New Roman"/>
              </w:rPr>
            </w:pPr>
          </w:p>
        </w:tc>
      </w:tr>
    </w:tbl>
    <w:p w:rsidR="00F966D5" w:rsidRPr="00355B2A" w:rsidRDefault="00F17B16">
      <w:pPr>
        <w:pStyle w:val="Standard-BlockCharCharChar"/>
      </w:pPr>
      <w:r w:rsidRPr="00355B2A">
        <w:rPr>
          <w:noProof/>
        </w:rPr>
        <mc:AlternateContent>
          <mc:Choice Requires="wps">
            <w:drawing>
              <wp:anchor distT="0" distB="0" distL="114300" distR="114300" simplePos="0" relativeHeight="251651584" behindDoc="0" locked="0" layoutInCell="1" allowOverlap="1" wp14:anchorId="1CEA9620" wp14:editId="6E8E033E">
                <wp:simplePos x="0" y="0"/>
                <wp:positionH relativeFrom="column">
                  <wp:posOffset>2111375</wp:posOffset>
                </wp:positionH>
                <wp:positionV relativeFrom="paragraph">
                  <wp:posOffset>129540</wp:posOffset>
                </wp:positionV>
                <wp:extent cx="229235" cy="234315"/>
                <wp:effectExtent l="0" t="0" r="0" b="0"/>
                <wp:wrapNone/>
                <wp:docPr id="20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0807" w:rsidRDefault="00F70807" w:rsidP="00F966D5">
                            <w:r>
                              <w:rPr>
                                <w:noProof/>
                              </w:rPr>
                              <w:drawing>
                                <wp:inline distT="0" distB="0" distL="0" distR="0" wp14:anchorId="50C11359" wp14:editId="1A1025EF">
                                  <wp:extent cx="228600" cy="228600"/>
                                  <wp:effectExtent l="0" t="0" r="0" b="0"/>
                                  <wp:docPr id="862" name="Bild 212" descr="Edi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ditTLI"/>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0" o:spid="_x0000_s1045" type="#_x0000_t202" style="position:absolute;left:0;text-align:left;margin-left:166.25pt;margin-top:10.2pt;width:18.05pt;height:18.45pt;z-index:25165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" filled="f" stroked="f">
                <v:textbox inset="0,0,0,0">
                  <w:txbxContent>
                    <w:p w:rsidR="00F70807" w:rsidRDefault="00F70807" w:rsidP="00F966D5">
                      <w:r>
                        <w:rPr>
                          <w:noProof/>
                        </w:rPr>
                        <w:drawing>
                          <wp:inline distT="0" distB="0" distL="0" distR="0" wp14:anchorId="50C11359" wp14:editId="1A1025EF">
                            <wp:extent cx="228600" cy="228600"/>
                            <wp:effectExtent l="0" t="0" r="0" b="0"/>
                            <wp:docPr id="862" name="Bild 212" descr="Edi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ditTLI"/>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47" w:name="_Timeline_&gt;_Edit_timeline_item..."/>
      <w:bookmarkStart w:id="548" w:name="_Toc55213887"/>
      <w:bookmarkStart w:id="549" w:name="_Toc69129877"/>
      <w:bookmarkStart w:id="550" w:name="_Toc69130018"/>
      <w:bookmarkStart w:id="551" w:name="_Ref108438399"/>
      <w:bookmarkStart w:id="552" w:name="_Toc398708219"/>
      <w:bookmarkEnd w:id="547"/>
      <w:r w:rsidRPr="008619EC">
        <w:t>Timeline </w:t>
      </w:r>
      <w:r w:rsidR="00F417B2" w:rsidRPr="008619EC">
        <w:t>&gt;</w:t>
      </w:r>
      <w:r w:rsidRPr="008619EC">
        <w:t> Edit timeline item...</w:t>
      </w:r>
      <w:bookmarkEnd w:id="548"/>
      <w:bookmarkEnd w:id="549"/>
      <w:bookmarkEnd w:id="550"/>
      <w:bookmarkEnd w:id="551"/>
      <w:bookmarkEnd w:id="552"/>
    </w:p>
    <w:p w:rsidR="00F966D5" w:rsidRPr="00924581" w:rsidRDefault="00F966D5">
      <w:pPr>
        <w:pStyle w:val="Standard-BlockCharCharChar"/>
        <w:rPr>
          <w:szCs w:val="24"/>
        </w:rPr>
      </w:pPr>
      <w:r w:rsidRPr="00924581">
        <w:rPr>
          <w:szCs w:val="24"/>
        </w:rPr>
        <w:t>Öffnet einen Dialog zum Editieren des absoluten Zeitwertes des momentan markierten Zeitpun</w:t>
      </w:r>
      <w:r w:rsidRPr="00924581">
        <w:rPr>
          <w:szCs w:val="24"/>
        </w:rPr>
        <w:t>k</w:t>
      </w:r>
      <w:r w:rsidRPr="00924581">
        <w:rPr>
          <w:szCs w:val="24"/>
        </w:rPr>
        <w:t>tes:</w:t>
      </w:r>
    </w:p>
    <w:p w:rsidR="00F966D5" w:rsidRPr="00924581" w:rsidRDefault="00F966D5">
      <w:pPr>
        <w:pStyle w:val="Standard-BlockCharCharChar"/>
        <w:rPr>
          <w:szCs w:val="24"/>
        </w:rPr>
      </w:pPr>
    </w:p>
    <w:p w:rsidR="00F966D5" w:rsidRPr="00924581" w:rsidRDefault="00F17B16">
      <w:pPr>
        <w:pStyle w:val="BildChar"/>
        <w:rPr>
          <w:sz w:val="24"/>
          <w:szCs w:val="24"/>
        </w:rPr>
      </w:pPr>
      <w:r w:rsidRPr="00924581">
        <w:rPr>
          <w:noProof/>
          <w:sz w:val="24"/>
          <w:szCs w:val="24"/>
        </w:rPr>
        <w:drawing>
          <wp:inline distT="0" distB="0" distL="0" distR="0" wp14:anchorId="591F5583" wp14:editId="22206353">
            <wp:extent cx="2428875" cy="1257300"/>
            <wp:effectExtent l="0" t="0" r="9525" b="0"/>
            <wp:docPr id="213" name="Bild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428875" cy="1257300"/>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Der absolute Zeitwert kann wahlweise als Dezimalzahl (d. h. in Sekunden) angegeben werden, oder in der Form hh:mm:ss.xxx. Beispielsweise bedeuten </w:t>
      </w:r>
    </w:p>
    <w:p w:rsidR="00F966D5" w:rsidRPr="00924581" w:rsidRDefault="00F966D5">
      <w:pPr>
        <w:pStyle w:val="Standard-BlockCharCharChar"/>
        <w:rPr>
          <w:szCs w:val="24"/>
        </w:rPr>
      </w:pPr>
    </w:p>
    <w:p w:rsidR="00F966D5" w:rsidRPr="00924581" w:rsidRDefault="00F966D5" w:rsidP="00F966D5">
      <w:pPr>
        <w:pStyle w:val="Eingerckt"/>
        <w:rPr>
          <w:szCs w:val="24"/>
        </w:rPr>
      </w:pPr>
      <w:r w:rsidRPr="00924581">
        <w:rPr>
          <w:szCs w:val="24"/>
        </w:rPr>
        <w:t xml:space="preserve">        181.23</w:t>
      </w:r>
    </w:p>
    <w:p w:rsidR="00F966D5" w:rsidRPr="00924581" w:rsidRDefault="00F966D5" w:rsidP="00F966D5">
      <w:pPr>
        <w:pStyle w:val="Eingerckt"/>
        <w:rPr>
          <w:szCs w:val="24"/>
        </w:rPr>
      </w:pPr>
      <w:r w:rsidRPr="00924581">
        <w:rPr>
          <w:szCs w:val="24"/>
        </w:rPr>
        <w:t>00:03:01.23</w:t>
      </w:r>
    </w:p>
    <w:p w:rsidR="00F966D5" w:rsidRPr="00924581" w:rsidRDefault="00F966D5" w:rsidP="00F966D5">
      <w:pPr>
        <w:pStyle w:val="Eingerckt"/>
        <w:rPr>
          <w:szCs w:val="24"/>
        </w:rPr>
      </w:pPr>
      <w:r w:rsidRPr="00924581">
        <w:rPr>
          <w:szCs w:val="24"/>
        </w:rPr>
        <w:t xml:space="preserve">     03:01.230</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jeweils das Gleiche, und zwar: </w:t>
      </w:r>
      <w:r w:rsidR="00F70807">
        <w:rPr>
          <w:szCs w:val="24"/>
        </w:rPr>
        <w:t>„</w:t>
      </w:r>
      <w:r w:rsidRPr="00924581">
        <w:rPr>
          <w:szCs w:val="24"/>
        </w:rPr>
        <w:t>3 Minuten, 1 Sekunde und 230 Millisekunden</w:t>
      </w:r>
      <w:r w:rsidR="00F70807">
        <w:rPr>
          <w:szCs w:val="24"/>
        </w:rPr>
        <w:t>“</w:t>
      </w:r>
      <w:r w:rsidRPr="00924581">
        <w:rPr>
          <w:szCs w:val="24"/>
        </w:rPr>
        <w:t>.</w:t>
      </w:r>
    </w:p>
    <w:p w:rsidR="00F966D5" w:rsidRPr="00355B2A" w:rsidRDefault="00F17B16">
      <w:pPr>
        <w:pStyle w:val="Standard-BlockCharCharChar"/>
      </w:pPr>
      <w:r w:rsidRPr="00355B2A">
        <w:rPr>
          <w:noProof/>
        </w:rPr>
        <mc:AlternateContent>
          <mc:Choice Requires="wps">
            <w:drawing>
              <wp:anchor distT="0" distB="0" distL="114300" distR="114300" simplePos="0" relativeHeight="251652608" behindDoc="0" locked="0" layoutInCell="1" allowOverlap="1" wp14:anchorId="4F8F2DBC" wp14:editId="42DA632F">
                <wp:simplePos x="0" y="0"/>
                <wp:positionH relativeFrom="column">
                  <wp:posOffset>2129155</wp:posOffset>
                </wp:positionH>
                <wp:positionV relativeFrom="paragraph">
                  <wp:posOffset>142240</wp:posOffset>
                </wp:positionV>
                <wp:extent cx="229235" cy="234315"/>
                <wp:effectExtent l="0" t="0" r="0" b="0"/>
                <wp:wrapNone/>
                <wp:docPr id="19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0807" w:rsidRDefault="00F70807" w:rsidP="00F966D5">
                            <w:r>
                              <w:rPr>
                                <w:noProof/>
                              </w:rPr>
                              <w:drawing>
                                <wp:inline distT="0" distB="0" distL="0" distR="0" wp14:anchorId="1D95C78F" wp14:editId="1615690E">
                                  <wp:extent cx="228600" cy="228600"/>
                                  <wp:effectExtent l="0" t="0" r="0" b="0"/>
                                  <wp:docPr id="863" name="Bild 215" descr="inser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nserttlI"/>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 o:spid="_x0000_s1046" type="#_x0000_t202" style="position:absolute;left:0;text-align:left;margin-left:167.65pt;margin-top:11.2pt;width:18.05pt;height:18.45pt;z-index:25165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" filled="f" stroked="f">
                <v:textbox inset="0,0,0,0">
                  <w:txbxContent>
                    <w:p w:rsidR="00F70807" w:rsidRDefault="00F70807" w:rsidP="00F966D5">
                      <w:r>
                        <w:rPr>
                          <w:noProof/>
                        </w:rPr>
                        <w:drawing>
                          <wp:inline distT="0" distB="0" distL="0" distR="0" wp14:anchorId="1D95C78F" wp14:editId="1615690E">
                            <wp:extent cx="228600" cy="228600"/>
                            <wp:effectExtent l="0" t="0" r="0" b="0"/>
                            <wp:docPr id="863" name="Bild 215" descr="inser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nserttlI"/>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53" w:name="_Timeline_&gt;_Insert_timeline_item"/>
      <w:bookmarkStart w:id="554" w:name="_Toc55213888"/>
      <w:bookmarkStart w:id="555" w:name="_Toc69129878"/>
      <w:bookmarkStart w:id="556" w:name="_Toc69130019"/>
      <w:bookmarkStart w:id="557" w:name="_Ref108438406"/>
      <w:bookmarkStart w:id="558" w:name="_Toc398708220"/>
      <w:bookmarkEnd w:id="553"/>
      <w:r w:rsidRPr="008619EC">
        <w:t>Timeline </w:t>
      </w:r>
      <w:r w:rsidR="00F417B2" w:rsidRPr="008619EC">
        <w:t>&gt;</w:t>
      </w:r>
      <w:r w:rsidRPr="008619EC">
        <w:t> Insert timeline item</w:t>
      </w:r>
      <w:bookmarkEnd w:id="554"/>
      <w:bookmarkEnd w:id="555"/>
      <w:bookmarkEnd w:id="556"/>
      <w:bookmarkEnd w:id="557"/>
      <w:bookmarkEnd w:id="558"/>
    </w:p>
    <w:p w:rsidR="00F966D5" w:rsidRPr="00924581" w:rsidRDefault="00F966D5">
      <w:pPr>
        <w:pStyle w:val="Standard-BlockCharCharChar"/>
        <w:rPr>
          <w:szCs w:val="24"/>
        </w:rPr>
      </w:pPr>
      <w:r w:rsidRPr="00924581">
        <w:rPr>
          <w:szCs w:val="24"/>
        </w:rPr>
        <w:t>Fügt links des momentan markierten Zeitpunktes einen neuen Zeitpunkt ein.</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lastRenderedPageBreak/>
        <w:drawing>
          <wp:inline distT="0" distB="0" distL="0" distR="0" wp14:anchorId="4F1BCC67" wp14:editId="787D6C72">
            <wp:extent cx="2667000" cy="1038225"/>
            <wp:effectExtent l="0" t="0" r="0" b="9525"/>
            <wp:docPr id="21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30">
                      <a:extLst>
                        <a:ext uri="{28A0092B-C50C-407E-A947-70E740481C1C}">
                          <a14:useLocalDpi xmlns:a14="http://schemas.microsoft.com/office/drawing/2010/main" val="0"/>
                        </a:ext>
                      </a:extLst>
                    </a:blip>
                    <a:srcRect t="5463" r="1294"/>
                    <a:stretch>
                      <a:fillRect/>
                    </a:stretch>
                  </pic:blipFill>
                  <pic:spPr bwMode="auto">
                    <a:xfrm>
                      <a:off x="0" y="0"/>
                      <a:ext cx="2667000" cy="103822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rsidP="00F966D5">
      <w:pPr>
        <w:pStyle w:val="Standard-BlockCharCharChar"/>
        <w:rPr>
          <w:szCs w:val="24"/>
        </w:rPr>
      </w:pPr>
      <w:r w:rsidRPr="00924581">
        <w:rPr>
          <w:szCs w:val="24"/>
        </w:rPr>
        <w:t>Nachher:</w:t>
      </w:r>
    </w:p>
    <w:p w:rsidR="00F966D5" w:rsidRPr="00355B2A" w:rsidRDefault="00F17B16" w:rsidP="00F966D5">
      <w:pPr>
        <w:pStyle w:val="BildChar"/>
      </w:pPr>
      <w:r w:rsidRPr="00924581">
        <w:rPr>
          <w:noProof/>
          <w:sz w:val="24"/>
          <w:szCs w:val="24"/>
        </w:rPr>
        <w:drawing>
          <wp:inline distT="0" distB="0" distL="0" distR="0" wp14:anchorId="7EB65A3B" wp14:editId="34B07D59">
            <wp:extent cx="2638425" cy="981075"/>
            <wp:effectExtent l="0" t="0" r="9525" b="9525"/>
            <wp:docPr id="217" name="Bild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31">
                      <a:extLst>
                        <a:ext uri="{28A0092B-C50C-407E-A947-70E740481C1C}">
                          <a14:useLocalDpi xmlns:a14="http://schemas.microsoft.com/office/drawing/2010/main" val="0"/>
                        </a:ext>
                      </a:extLst>
                    </a:blip>
                    <a:srcRect t="6569" r="2234"/>
                    <a:stretch>
                      <a:fillRect/>
                    </a:stretch>
                  </pic:blipFill>
                  <pic:spPr bwMode="auto">
                    <a:xfrm>
                      <a:off x="0" y="0"/>
                      <a:ext cx="2638425" cy="981075"/>
                    </a:xfrm>
                    <a:prstGeom prst="rect">
                      <a:avLst/>
                    </a:prstGeom>
                    <a:noFill/>
                    <a:ln>
                      <a:noFill/>
                    </a:ln>
                  </pic:spPr>
                </pic:pic>
              </a:graphicData>
            </a:graphic>
          </wp:inline>
        </w:drawing>
      </w:r>
    </w:p>
    <w:p w:rsidR="00F966D5" w:rsidRPr="00355B2A" w:rsidRDefault="00F17B16" w:rsidP="00F966D5">
      <w:pPr>
        <w:pStyle w:val="Standard-BlockCharCharChar"/>
      </w:pPr>
      <w:r w:rsidRPr="00355B2A">
        <w:rPr>
          <w:noProof/>
        </w:rPr>
        <mc:AlternateContent>
          <mc:Choice Requires="wps">
            <w:drawing>
              <wp:anchor distT="0" distB="0" distL="114300" distR="114300" simplePos="0" relativeHeight="251658752" behindDoc="0" locked="0" layoutInCell="1" allowOverlap="1" wp14:anchorId="71C5992B" wp14:editId="4491FEA8">
                <wp:simplePos x="0" y="0"/>
                <wp:positionH relativeFrom="column">
                  <wp:posOffset>1688465</wp:posOffset>
                </wp:positionH>
                <wp:positionV relativeFrom="paragraph">
                  <wp:posOffset>126365</wp:posOffset>
                </wp:positionV>
                <wp:extent cx="229235" cy="234315"/>
                <wp:effectExtent l="0" t="0" r="0" b="0"/>
                <wp:wrapNone/>
                <wp:docPr id="196"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70807" w:rsidRDefault="00F70807" w:rsidP="00F966D5">
                            <w:r>
                              <w:rPr>
                                <w:noProof/>
                              </w:rPr>
                              <w:drawing>
                                <wp:inline distT="0" distB="0" distL="0" distR="0" wp14:anchorId="66BA689A" wp14:editId="184BD316">
                                  <wp:extent cx="228600" cy="228600"/>
                                  <wp:effectExtent l="0" t="0" r="0" b="0"/>
                                  <wp:docPr id="864" name="Bild 219" descr="RemoveG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RemoveGap"/>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 o:spid="_x0000_s1047" type="#_x0000_t202" style="position:absolute;left:0;text-align:left;margin-left:132.95pt;margin-top:9.95pt;width:18.05pt;height:18.45pt;z-index:251658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" fillcolor="silver" stroked="f">
                <v:textbox inset="0,0,0,0">
                  <w:txbxContent>
                    <w:p w:rsidR="00F70807" w:rsidRDefault="00F70807" w:rsidP="00F966D5">
                      <w:r>
                        <w:rPr>
                          <w:noProof/>
                        </w:rPr>
                        <w:drawing>
                          <wp:inline distT="0" distB="0" distL="0" distR="0" wp14:anchorId="66BA689A" wp14:editId="184BD316">
                            <wp:extent cx="228600" cy="228600"/>
                            <wp:effectExtent l="0" t="0" r="0" b="0"/>
                            <wp:docPr id="864" name="Bild 219" descr="RemoveG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RemoveGap"/>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59" w:name="_Timeline_&gt;_Remove_gap"/>
      <w:bookmarkStart w:id="560" w:name="_Toc55213889"/>
      <w:bookmarkStart w:id="561" w:name="_Toc69129879"/>
      <w:bookmarkStart w:id="562" w:name="_Toc69130020"/>
      <w:bookmarkStart w:id="563" w:name="_Ref108438416"/>
      <w:bookmarkStart w:id="564" w:name="_Toc398708221"/>
      <w:bookmarkEnd w:id="559"/>
      <w:r w:rsidRPr="008619EC">
        <w:t>Timeline </w:t>
      </w:r>
      <w:r w:rsidR="00F417B2" w:rsidRPr="008619EC">
        <w:t>&gt;</w:t>
      </w:r>
      <w:r w:rsidRPr="008619EC">
        <w:t> Remove gap</w:t>
      </w:r>
      <w:bookmarkEnd w:id="560"/>
      <w:bookmarkEnd w:id="561"/>
      <w:bookmarkEnd w:id="562"/>
      <w:bookmarkEnd w:id="563"/>
      <w:bookmarkEnd w:id="564"/>
    </w:p>
    <w:p w:rsidR="00F966D5" w:rsidRPr="00924581" w:rsidRDefault="00F966D5">
      <w:pPr>
        <w:pStyle w:val="Standard-BlockCharCharChar"/>
        <w:rPr>
          <w:szCs w:val="24"/>
        </w:rPr>
      </w:pPr>
      <w:r w:rsidRPr="00924581">
        <w:rPr>
          <w:szCs w:val="24"/>
        </w:rPr>
        <w:t>Entfernt die momentan markierte Lücke aus der Zeitachse. Eine Lücke ist ein Raum zwischen zwei aufeinander folgenden Zeitpunkten, über den sich kein Ereignis erstreckt. Beim Aufruf di</w:t>
      </w:r>
      <w:r w:rsidRPr="00924581">
        <w:rPr>
          <w:szCs w:val="24"/>
        </w:rPr>
        <w:t>e</w:t>
      </w:r>
      <w:r w:rsidRPr="00924581">
        <w:rPr>
          <w:szCs w:val="24"/>
        </w:rPr>
        <w:t>ses Menüpunktes wird der erste dieser beiden Zeitpunkte dann entfernt und der Rest der Tra</w:t>
      </w:r>
      <w:r w:rsidRPr="00924581">
        <w:rPr>
          <w:szCs w:val="24"/>
        </w:rPr>
        <w:t>n</w:t>
      </w:r>
      <w:r w:rsidRPr="00924581">
        <w:rPr>
          <w:szCs w:val="24"/>
        </w:rPr>
        <w:t>skription um einen Zeitpunkt nach links gerückt.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2FE34C92" wp14:editId="3DFD5934">
            <wp:extent cx="3381375" cy="847725"/>
            <wp:effectExtent l="0" t="0" r="9525" b="9525"/>
            <wp:docPr id="220" name="Bild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33">
                      <a:extLst>
                        <a:ext uri="{28A0092B-C50C-407E-A947-70E740481C1C}">
                          <a14:useLocalDpi xmlns:a14="http://schemas.microsoft.com/office/drawing/2010/main" val="0"/>
                        </a:ext>
                      </a:extLst>
                    </a:blip>
                    <a:srcRect t="4813"/>
                    <a:stretch>
                      <a:fillRect/>
                    </a:stretch>
                  </pic:blipFill>
                  <pic:spPr bwMode="auto">
                    <a:xfrm>
                      <a:off x="0" y="0"/>
                      <a:ext cx="3381375" cy="847725"/>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Nachher:</w:t>
      </w:r>
    </w:p>
    <w:p w:rsidR="00F966D5" w:rsidRPr="00355B2A" w:rsidRDefault="00F17B16">
      <w:pPr>
        <w:pStyle w:val="BildChar"/>
      </w:pPr>
      <w:r w:rsidRPr="00924581">
        <w:rPr>
          <w:noProof/>
          <w:sz w:val="24"/>
          <w:szCs w:val="24"/>
        </w:rPr>
        <w:drawing>
          <wp:inline distT="0" distB="0" distL="0" distR="0" wp14:anchorId="3B53E367" wp14:editId="1C47B326">
            <wp:extent cx="3381375" cy="923925"/>
            <wp:effectExtent l="0" t="0" r="9525" b="9525"/>
            <wp:docPr id="221" name="Bild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381375" cy="923925"/>
                    </a:xfrm>
                    <a:prstGeom prst="rect">
                      <a:avLst/>
                    </a:prstGeom>
                    <a:noFill/>
                    <a:ln>
                      <a:noFill/>
                    </a:ln>
                  </pic:spPr>
                </pic:pic>
              </a:graphicData>
            </a:graphic>
          </wp:inline>
        </w:drawing>
      </w:r>
    </w:p>
    <w:p w:rsidR="00F966D5" w:rsidRPr="00355B2A" w:rsidRDefault="00F966D5">
      <w:pPr>
        <w:pStyle w:val="Standard-BlockCharCharChar"/>
      </w:pPr>
    </w:p>
    <w:p w:rsidR="00F966D5" w:rsidRPr="008619EC" w:rsidRDefault="00F966D5" w:rsidP="008619EC">
      <w:pPr>
        <w:pStyle w:val="berschrift3"/>
      </w:pPr>
      <w:bookmarkStart w:id="565" w:name="_Timeline_&gt;_Remove_all_gaps"/>
      <w:bookmarkStart w:id="566" w:name="_Toc55213890"/>
      <w:bookmarkStart w:id="567" w:name="_Toc69129880"/>
      <w:bookmarkStart w:id="568" w:name="_Toc69130021"/>
      <w:bookmarkStart w:id="569" w:name="_Ref108438423"/>
      <w:bookmarkStart w:id="570" w:name="_Toc398708222"/>
      <w:bookmarkEnd w:id="565"/>
      <w:r w:rsidRPr="008619EC">
        <w:t>Timeline </w:t>
      </w:r>
      <w:r w:rsidR="00F417B2" w:rsidRPr="008619EC">
        <w:t>&gt;</w:t>
      </w:r>
      <w:r w:rsidRPr="008619EC">
        <w:t> Remove all gaps</w:t>
      </w:r>
      <w:bookmarkEnd w:id="566"/>
      <w:bookmarkEnd w:id="567"/>
      <w:bookmarkEnd w:id="568"/>
      <w:bookmarkEnd w:id="569"/>
      <w:bookmarkEnd w:id="570"/>
    </w:p>
    <w:p w:rsidR="00F966D5" w:rsidRPr="00924581" w:rsidRDefault="00F966D5">
      <w:pPr>
        <w:pStyle w:val="Standard-BlockCharCharChar"/>
        <w:rPr>
          <w:szCs w:val="24"/>
        </w:rPr>
      </w:pPr>
      <w:r w:rsidRPr="00924581">
        <w:rPr>
          <w:szCs w:val="24"/>
        </w:rPr>
        <w:t xml:space="preserve">Entfernt </w:t>
      </w:r>
      <w:r w:rsidRPr="00924581">
        <w:rPr>
          <w:szCs w:val="24"/>
          <w:u w:val="single"/>
        </w:rPr>
        <w:t>alle</w:t>
      </w:r>
      <w:r w:rsidRPr="00924581">
        <w:rPr>
          <w:szCs w:val="24"/>
        </w:rPr>
        <w:t xml:space="preserve"> Lücken aus der Transkription.</w:t>
      </w:r>
    </w:p>
    <w:p w:rsidR="00F966D5" w:rsidRPr="00355B2A" w:rsidRDefault="00F17B16">
      <w:pPr>
        <w:pStyle w:val="Standard-BlockCharCharChar"/>
      </w:pPr>
      <w:r w:rsidRPr="00355B2A">
        <w:rPr>
          <w:noProof/>
        </w:rPr>
        <mc:AlternateContent>
          <mc:Choice Requires="wps">
            <w:drawing>
              <wp:anchor distT="0" distB="0" distL="114300" distR="114300" simplePos="0" relativeHeight="251653632" behindDoc="0" locked="0" layoutInCell="1" allowOverlap="1" wp14:anchorId="05B06C49" wp14:editId="5C36D7D4">
                <wp:simplePos x="0" y="0"/>
                <wp:positionH relativeFrom="column">
                  <wp:posOffset>2896870</wp:posOffset>
                </wp:positionH>
                <wp:positionV relativeFrom="paragraph">
                  <wp:posOffset>121920</wp:posOffset>
                </wp:positionV>
                <wp:extent cx="229235" cy="234315"/>
                <wp:effectExtent l="0" t="0" r="0" b="0"/>
                <wp:wrapNone/>
                <wp:docPr id="19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0807" w:rsidRDefault="00F70807" w:rsidP="00F966D5">
                            <w:r>
                              <w:rPr>
                                <w:noProof/>
                              </w:rPr>
                              <w:drawing>
                                <wp:inline distT="0" distB="0" distL="0" distR="0" wp14:anchorId="3FE64FCF" wp14:editId="01908814">
                                  <wp:extent cx="228600" cy="228600"/>
                                  <wp:effectExtent l="0" t="0" r="0" b="0"/>
                                  <wp:docPr id="865" name="Bild 223" descr="RemoveUnused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RemoveUnusedTLI"/>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2" o:spid="_x0000_s1048" type="#_x0000_t202" style="position:absolute;left:0;text-align:left;margin-left:228.1pt;margin-top:9.6pt;width:18.05pt;height:18.45pt;z-index:25165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" filled="f" stroked="f">
                <v:textbox inset="0,0,0,0">
                  <w:txbxContent>
                    <w:p w:rsidR="00F70807" w:rsidRDefault="00F70807" w:rsidP="00F966D5">
                      <w:r>
                        <w:rPr>
                          <w:noProof/>
                        </w:rPr>
                        <w:drawing>
                          <wp:inline distT="0" distB="0" distL="0" distR="0" wp14:anchorId="3FE64FCF" wp14:editId="01908814">
                            <wp:extent cx="228600" cy="228600"/>
                            <wp:effectExtent l="0" t="0" r="0" b="0"/>
                            <wp:docPr id="865" name="Bild 223" descr="RemoveUnused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RemoveUnusedTLI"/>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571" w:name="_Timeline_&gt;_Remove_unused_timeline_i"/>
      <w:bookmarkStart w:id="572" w:name="_Toc55213891"/>
      <w:bookmarkStart w:id="573" w:name="_Toc69129881"/>
      <w:bookmarkStart w:id="574" w:name="_Toc69130022"/>
      <w:bookmarkStart w:id="575" w:name="_Ref108438433"/>
      <w:bookmarkStart w:id="576" w:name="_Toc398708223"/>
      <w:bookmarkEnd w:id="571"/>
      <w:r w:rsidRPr="008619EC">
        <w:t>Timeline </w:t>
      </w:r>
      <w:r w:rsidR="00F417B2" w:rsidRPr="008619EC">
        <w:t>&gt;</w:t>
      </w:r>
      <w:r w:rsidRPr="008619EC">
        <w:t> Remove unused timeline items</w:t>
      </w:r>
      <w:bookmarkEnd w:id="572"/>
      <w:bookmarkEnd w:id="573"/>
      <w:bookmarkEnd w:id="574"/>
      <w:bookmarkEnd w:id="575"/>
      <w:bookmarkEnd w:id="576"/>
    </w:p>
    <w:p w:rsidR="00F966D5" w:rsidRPr="00924581" w:rsidRDefault="00F966D5">
      <w:pPr>
        <w:pStyle w:val="Standard-BlockCharCharChar"/>
        <w:rPr>
          <w:szCs w:val="24"/>
        </w:rPr>
      </w:pPr>
      <w:r w:rsidRPr="00924581">
        <w:rPr>
          <w:szCs w:val="24"/>
        </w:rPr>
        <w:t>Entfernt alle unbenutzten Zeitpunkte aus der Transkription. Ein Zeitpunkt</w:t>
      </w:r>
      <w:r w:rsidR="003606D5" w:rsidRPr="00924581">
        <w:rPr>
          <w:szCs w:val="24"/>
        </w:rPr>
        <w:t xml:space="preserve"> </w:t>
      </w:r>
      <w:r w:rsidRPr="00924581">
        <w:rPr>
          <w:szCs w:val="24"/>
        </w:rPr>
        <w:t>ist unbenutzt, wenn an ihm k</w:t>
      </w:r>
      <w:r w:rsidR="003D3544" w:rsidRPr="00924581">
        <w:rPr>
          <w:szCs w:val="24"/>
        </w:rPr>
        <w:t>ein Ereignis beginnt oder endet.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Vorher:</w:t>
      </w:r>
    </w:p>
    <w:p w:rsidR="00F966D5" w:rsidRPr="00924581" w:rsidRDefault="00F17B16">
      <w:pPr>
        <w:pStyle w:val="BildChar"/>
        <w:rPr>
          <w:sz w:val="24"/>
          <w:szCs w:val="24"/>
        </w:rPr>
      </w:pPr>
      <w:r w:rsidRPr="00924581">
        <w:rPr>
          <w:noProof/>
          <w:sz w:val="24"/>
          <w:szCs w:val="24"/>
        </w:rPr>
        <w:drawing>
          <wp:inline distT="0" distB="0" distL="0" distR="0" wp14:anchorId="3F02B968" wp14:editId="668F9901">
            <wp:extent cx="2295525" cy="981075"/>
            <wp:effectExtent l="0" t="0" r="9525" b="9525"/>
            <wp:docPr id="22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6">
                      <a:extLst>
                        <a:ext uri="{28A0092B-C50C-407E-A947-70E740481C1C}">
                          <a14:useLocalDpi xmlns:a14="http://schemas.microsoft.com/office/drawing/2010/main" val="0"/>
                        </a:ext>
                      </a:extLst>
                    </a:blip>
                    <a:srcRect t="6706" r="1100"/>
                    <a:stretch>
                      <a:fillRect/>
                    </a:stretch>
                  </pic:blipFill>
                  <pic:spPr bwMode="auto">
                    <a:xfrm>
                      <a:off x="0" y="0"/>
                      <a:ext cx="2295525" cy="981075"/>
                    </a:xfrm>
                    <a:prstGeom prst="rect">
                      <a:avLst/>
                    </a:prstGeom>
                    <a:noFill/>
                    <a:ln>
                      <a:noFill/>
                    </a:ln>
                  </pic:spPr>
                </pic:pic>
              </a:graphicData>
            </a:graphic>
          </wp:inline>
        </w:drawing>
      </w:r>
    </w:p>
    <w:p w:rsidR="00F966D5" w:rsidRPr="00355B2A" w:rsidRDefault="00F966D5" w:rsidP="00F966D5">
      <w:pPr>
        <w:pStyle w:val="Standard-BlockCharCharChar"/>
      </w:pPr>
      <w:r w:rsidRPr="00924581">
        <w:rPr>
          <w:szCs w:val="24"/>
        </w:rPr>
        <w:t>Nachher:</w:t>
      </w:r>
    </w:p>
    <w:p w:rsidR="00F966D5" w:rsidRPr="00355B2A" w:rsidRDefault="00F17B16" w:rsidP="00F966D5">
      <w:pPr>
        <w:pStyle w:val="BildChar"/>
      </w:pPr>
      <w:r w:rsidRPr="00355B2A">
        <w:rPr>
          <w:noProof/>
        </w:rPr>
        <w:lastRenderedPageBreak/>
        <w:drawing>
          <wp:inline distT="0" distB="0" distL="0" distR="0" wp14:anchorId="2DEDAD7B" wp14:editId="122513AA">
            <wp:extent cx="2295525" cy="981075"/>
            <wp:effectExtent l="0" t="0" r="9525" b="9525"/>
            <wp:docPr id="225" name="Bild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37">
                      <a:extLst>
                        <a:ext uri="{28A0092B-C50C-407E-A947-70E740481C1C}">
                          <a14:useLocalDpi xmlns:a14="http://schemas.microsoft.com/office/drawing/2010/main" val="0"/>
                        </a:ext>
                      </a:extLst>
                    </a:blip>
                    <a:srcRect t="5577" r="827"/>
                    <a:stretch>
                      <a:fillRect/>
                    </a:stretch>
                  </pic:blipFill>
                  <pic:spPr bwMode="auto">
                    <a:xfrm>
                      <a:off x="0" y="0"/>
                      <a:ext cx="2295525" cy="981075"/>
                    </a:xfrm>
                    <a:prstGeom prst="rect">
                      <a:avLst/>
                    </a:prstGeom>
                    <a:noFill/>
                    <a:ln>
                      <a:noFill/>
                    </a:ln>
                  </pic:spPr>
                </pic:pic>
              </a:graphicData>
            </a:graphic>
          </wp:inline>
        </w:drawing>
      </w:r>
    </w:p>
    <w:p w:rsidR="00F966D5" w:rsidRPr="00355B2A" w:rsidRDefault="00F966D5">
      <w:pPr>
        <w:pStyle w:val="Standard-BlockCharCharChar"/>
      </w:pPr>
    </w:p>
    <w:p w:rsidR="00F966D5" w:rsidRPr="008619EC" w:rsidRDefault="00F966D5" w:rsidP="008619EC">
      <w:pPr>
        <w:pStyle w:val="berschrift3"/>
      </w:pPr>
      <w:bookmarkStart w:id="577" w:name="_Timeline_&gt;_Make_timeline_consistent"/>
      <w:bookmarkStart w:id="578" w:name="_Toc55213892"/>
      <w:bookmarkStart w:id="579" w:name="_Toc69129882"/>
      <w:bookmarkStart w:id="580" w:name="_Toc69130023"/>
      <w:bookmarkStart w:id="581" w:name="_Ref108438441"/>
      <w:bookmarkStart w:id="582" w:name="_Toc398708224"/>
      <w:bookmarkEnd w:id="577"/>
      <w:r w:rsidRPr="008619EC">
        <w:t>Timeline </w:t>
      </w:r>
      <w:r w:rsidR="00F417B2" w:rsidRPr="008619EC">
        <w:t>&gt;</w:t>
      </w:r>
      <w:r w:rsidRPr="008619EC">
        <w:t> Make timeline consistent</w:t>
      </w:r>
      <w:bookmarkEnd w:id="578"/>
      <w:bookmarkEnd w:id="579"/>
      <w:bookmarkEnd w:id="580"/>
      <w:bookmarkEnd w:id="581"/>
      <w:bookmarkEnd w:id="582"/>
    </w:p>
    <w:p w:rsidR="003D3544" w:rsidRPr="00924581" w:rsidRDefault="00F966D5">
      <w:pPr>
        <w:pStyle w:val="Standard-BlockCharCharChar"/>
        <w:rPr>
          <w:szCs w:val="24"/>
        </w:rPr>
      </w:pPr>
      <w:r w:rsidRPr="00924581">
        <w:rPr>
          <w:szCs w:val="24"/>
        </w:rPr>
        <w:t>Überprüft die Zeitachse auf Konsistenz, d. h. nach aufsteigenden absoluten Zeitwerten. Absolute Zeitwerte, die nicht in eine monoton wachsende Folge passen, werden entfernt.</w:t>
      </w:r>
    </w:p>
    <w:p w:rsidR="002F1BD9" w:rsidRPr="00924581" w:rsidRDefault="002F1BD9">
      <w:pPr>
        <w:pStyle w:val="Standard-BlockCharCharChar"/>
        <w:rPr>
          <w:szCs w:val="24"/>
        </w:rPr>
      </w:pPr>
    </w:p>
    <w:p w:rsidR="00A42946" w:rsidRPr="008619EC" w:rsidRDefault="00A42946" w:rsidP="008619EC">
      <w:pPr>
        <w:pStyle w:val="berschrift3"/>
      </w:pPr>
      <w:bookmarkStart w:id="583" w:name="_Timeline_&gt;_Interpolate_timeline"/>
      <w:bookmarkStart w:id="584" w:name="_Toc398708225"/>
      <w:bookmarkStart w:id="585" w:name="_Toc55213893"/>
      <w:bookmarkStart w:id="586" w:name="_Toc69129883"/>
      <w:bookmarkStart w:id="587" w:name="_Toc69130024"/>
      <w:bookmarkStart w:id="588" w:name="_Ref108438458"/>
      <w:bookmarkEnd w:id="583"/>
      <w:r w:rsidRPr="008619EC">
        <w:t>Timeline &gt; Smooth timeline...</w:t>
      </w:r>
      <w:bookmarkEnd w:id="584"/>
    </w:p>
    <w:p w:rsidR="00A42946" w:rsidRPr="00924581" w:rsidRDefault="00A42946" w:rsidP="00A42946">
      <w:pPr>
        <w:pStyle w:val="Standard-BlockCharCharChar"/>
        <w:rPr>
          <w:szCs w:val="24"/>
        </w:rPr>
      </w:pPr>
      <w:r w:rsidRPr="00924581">
        <w:rPr>
          <w:szCs w:val="24"/>
        </w:rPr>
        <w:t>Glättet die Zeitachse, d. h. sucht nach Zeitpunkten, deren absolute Zeitwerte sehr nahe beieina</w:t>
      </w:r>
      <w:r w:rsidRPr="00924581">
        <w:rPr>
          <w:szCs w:val="24"/>
        </w:rPr>
        <w:t>n</w:t>
      </w:r>
      <w:r w:rsidRPr="00924581">
        <w:rPr>
          <w:szCs w:val="24"/>
        </w:rPr>
        <w:t>derliegen und legt diese zu einem Zeitpunkt zusammen. Im angezeigten Dialog kann eine Obe</w:t>
      </w:r>
      <w:r w:rsidRPr="00924581">
        <w:rPr>
          <w:szCs w:val="24"/>
        </w:rPr>
        <w:t>r</w:t>
      </w:r>
      <w:r w:rsidRPr="00924581">
        <w:rPr>
          <w:szCs w:val="24"/>
        </w:rPr>
        <w:t>grenze für den Maximal-Abstand (in Sekunden) eingegeben werden. Der voreingestellte Wert (eine Hundertstelsekund) ist für viele Zwecke ein sinnvoller Wert bei dieser Operation.</w:t>
      </w:r>
    </w:p>
    <w:p w:rsidR="00A42946" w:rsidRPr="00355B2A" w:rsidRDefault="00A42946" w:rsidP="00A42946">
      <w:pPr>
        <w:pStyle w:val="Standard-BlockCharCharChar"/>
      </w:pPr>
    </w:p>
    <w:p w:rsidR="00A42946" w:rsidRPr="00355B2A" w:rsidRDefault="00F17B16" w:rsidP="003E14B6">
      <w:pPr>
        <w:pStyle w:val="Standard-BlockCharCharChar"/>
        <w:spacing w:after="240"/>
        <w:jc w:val="center"/>
      </w:pPr>
      <w:r w:rsidRPr="00355B2A">
        <w:rPr>
          <w:noProof/>
        </w:rPr>
        <w:drawing>
          <wp:inline distT="0" distB="0" distL="0" distR="0" wp14:anchorId="31E1277E" wp14:editId="25B4E617">
            <wp:extent cx="2552700" cy="1171575"/>
            <wp:effectExtent l="0" t="0" r="0" b="9525"/>
            <wp:docPr id="226" name="Bild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F966D5" w:rsidRPr="008619EC" w:rsidRDefault="00F966D5" w:rsidP="003E14B6">
      <w:pPr>
        <w:pStyle w:val="berschrift3"/>
        <w:spacing w:before="0"/>
      </w:pPr>
      <w:bookmarkStart w:id="589" w:name="_Toc398708226"/>
      <w:r w:rsidRPr="008619EC">
        <w:t>Timeline </w:t>
      </w:r>
      <w:r w:rsidR="00F417B2" w:rsidRPr="008619EC">
        <w:t>&gt;</w:t>
      </w:r>
      <w:r w:rsidRPr="008619EC">
        <w:t> Interpolate timeline</w:t>
      </w:r>
      <w:bookmarkEnd w:id="585"/>
      <w:bookmarkEnd w:id="586"/>
      <w:bookmarkEnd w:id="587"/>
      <w:bookmarkEnd w:id="588"/>
      <w:r w:rsidR="00CA2961" w:rsidRPr="008619EC">
        <w:t>...</w:t>
      </w:r>
      <w:bookmarkEnd w:id="589"/>
    </w:p>
    <w:p w:rsidR="002F1BD9" w:rsidRPr="00355B2A" w:rsidRDefault="00F17B16" w:rsidP="002F1BD9">
      <w:pPr>
        <w:jc w:val="center"/>
        <w:rPr>
          <w:rFonts w:ascii="Times New Roman" w:hAnsi="Times New Roman"/>
        </w:rPr>
      </w:pPr>
      <w:r w:rsidRPr="00355B2A">
        <w:rPr>
          <w:rFonts w:ascii="Times New Roman" w:hAnsi="Times New Roman"/>
          <w:noProof/>
        </w:rPr>
        <w:drawing>
          <wp:inline distT="0" distB="0" distL="0" distR="0" wp14:anchorId="3A639DB5" wp14:editId="1AA5F3E9">
            <wp:extent cx="2085975" cy="1076325"/>
            <wp:effectExtent l="0" t="0" r="9525" b="9525"/>
            <wp:docPr id="227" name="Bild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085975" cy="1076325"/>
                    </a:xfrm>
                    <a:prstGeom prst="rect">
                      <a:avLst/>
                    </a:prstGeom>
                    <a:noFill/>
                    <a:ln>
                      <a:noFill/>
                    </a:ln>
                  </pic:spPr>
                </pic:pic>
              </a:graphicData>
            </a:graphic>
          </wp:inline>
        </w:drawing>
      </w:r>
    </w:p>
    <w:p w:rsidR="002F1BD9" w:rsidRPr="00355B2A" w:rsidRDefault="002F1BD9">
      <w:pPr>
        <w:pStyle w:val="Standard-BlockCharCharChar"/>
      </w:pPr>
    </w:p>
    <w:p w:rsidR="00793EDF" w:rsidRPr="00924581" w:rsidRDefault="00F966D5">
      <w:pPr>
        <w:pStyle w:val="Standard-BlockCharCharChar"/>
        <w:rPr>
          <w:szCs w:val="24"/>
        </w:rPr>
      </w:pPr>
      <w:r w:rsidRPr="00924581">
        <w:rPr>
          <w:szCs w:val="24"/>
        </w:rPr>
        <w:t>Interpoliert die Zeitachse, d. h. berechnet für alle Zeitpunkte, denen kein absoluter Zeitwert z</w:t>
      </w:r>
      <w:r w:rsidRPr="00924581">
        <w:rPr>
          <w:szCs w:val="24"/>
        </w:rPr>
        <w:t>u</w:t>
      </w:r>
      <w:r w:rsidRPr="00924581">
        <w:rPr>
          <w:szCs w:val="24"/>
        </w:rPr>
        <w:t>geordnet ist, einen absoluten Zeitwert. Bitte beachten Sie, dass die so berechneten Werte in der Regel lediglich eine Näherung an die tatsächlichen absoluten Zeitwerte der betreffenden Zei</w:t>
      </w:r>
      <w:r w:rsidRPr="00924581">
        <w:rPr>
          <w:szCs w:val="24"/>
        </w:rPr>
        <w:t>t</w:t>
      </w:r>
      <w:r w:rsidRPr="00924581">
        <w:rPr>
          <w:szCs w:val="24"/>
        </w:rPr>
        <w:t>punkte darstellen. Dabei ist das Ergebnis der Interpolation umso besser, je mehr Zeitpunkte mit korrekten absoluten Zeitwerten versehen waren.</w:t>
      </w:r>
      <w:r w:rsidR="002F1BD9" w:rsidRPr="00924581">
        <w:rPr>
          <w:szCs w:val="24"/>
        </w:rPr>
        <w:t xml:space="preserve"> </w:t>
      </w:r>
    </w:p>
    <w:p w:rsidR="00F966D5" w:rsidRPr="00924581" w:rsidRDefault="00CA2961">
      <w:pPr>
        <w:pStyle w:val="Standard-BlockCharCharChar"/>
        <w:rPr>
          <w:szCs w:val="24"/>
        </w:rPr>
      </w:pPr>
      <w:r w:rsidRPr="00924581">
        <w:rPr>
          <w:szCs w:val="24"/>
        </w:rPr>
        <w:t xml:space="preserve">Es gibt </w:t>
      </w:r>
      <w:r w:rsidR="00793EDF" w:rsidRPr="00924581">
        <w:rPr>
          <w:szCs w:val="24"/>
        </w:rPr>
        <w:t>zwei Methoden der Interpolation. Man betrachte dazu folgende Ausgangstranskription, in der am Zeitpunkt 2 kein absoluter Zeitwert vorhanden ist:</w:t>
      </w:r>
    </w:p>
    <w:p w:rsidR="00793EDF" w:rsidRPr="00924581" w:rsidRDefault="00793EDF">
      <w:pPr>
        <w:pStyle w:val="Standard-BlockCharCharChar"/>
        <w:rPr>
          <w:szCs w:val="24"/>
        </w:rPr>
      </w:pPr>
    </w:p>
    <w:p w:rsidR="00793EDF" w:rsidRPr="00924581" w:rsidRDefault="00F17B16" w:rsidP="00793EDF">
      <w:pPr>
        <w:pStyle w:val="Standard-BlockCharCharChar"/>
        <w:jc w:val="center"/>
        <w:rPr>
          <w:szCs w:val="24"/>
        </w:rPr>
      </w:pPr>
      <w:r w:rsidRPr="00924581">
        <w:rPr>
          <w:noProof/>
          <w:szCs w:val="24"/>
        </w:rPr>
        <w:drawing>
          <wp:inline distT="0" distB="0" distL="0" distR="0" wp14:anchorId="6B8AEC3C" wp14:editId="4B95BBA6">
            <wp:extent cx="3876675" cy="571500"/>
            <wp:effectExtent l="0" t="0" r="9525" b="0"/>
            <wp:docPr id="228" name="Bild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76675" cy="571500"/>
                    </a:xfrm>
                    <a:prstGeom prst="rect">
                      <a:avLst/>
                    </a:prstGeom>
                    <a:noFill/>
                    <a:ln>
                      <a:noFill/>
                    </a:ln>
                  </pic:spPr>
                </pic:pic>
              </a:graphicData>
            </a:graphic>
          </wp:inline>
        </w:drawing>
      </w:r>
    </w:p>
    <w:p w:rsidR="00F966D5" w:rsidRPr="00924581" w:rsidRDefault="00F966D5">
      <w:pPr>
        <w:pStyle w:val="Standard-BlockCharCharChar"/>
        <w:rPr>
          <w:szCs w:val="24"/>
        </w:rPr>
      </w:pPr>
    </w:p>
    <w:p w:rsidR="00793EDF" w:rsidRPr="00924581" w:rsidRDefault="00793EDF">
      <w:pPr>
        <w:pStyle w:val="Standard-BlockCharCharChar"/>
        <w:rPr>
          <w:szCs w:val="24"/>
        </w:rPr>
      </w:pPr>
      <w:r w:rsidRPr="00924581">
        <w:rPr>
          <w:szCs w:val="24"/>
        </w:rPr>
        <w:t xml:space="preserve">Die Methode </w:t>
      </w:r>
      <w:r w:rsidRPr="00924581">
        <w:rPr>
          <w:szCs w:val="24"/>
          <w:shd w:val="clear" w:color="auto" w:fill="D9D9D9"/>
        </w:rPr>
        <w:t>Linear Interpolation</w:t>
      </w:r>
      <w:r w:rsidRPr="00924581">
        <w:rPr>
          <w:szCs w:val="24"/>
        </w:rPr>
        <w:t xml:space="preserve"> setzt fehlende absolute Zeitwerte gemäß der Anzahl der Zei</w:t>
      </w:r>
      <w:r w:rsidRPr="00924581">
        <w:rPr>
          <w:szCs w:val="24"/>
        </w:rPr>
        <w:t>t</w:t>
      </w:r>
      <w:r w:rsidRPr="00924581">
        <w:rPr>
          <w:szCs w:val="24"/>
        </w:rPr>
        <w:t>punkte, die zwischen dem nächsten vorhergehenden und dem nächsten folgenden Zeitpunkt mit absoluten Zeitwerten liegen. Im obigen Beispiel erhält Zeitpunkt 2 damit den Wert 1.0 + (4.0 – 1.0)/2 = 2.5:</w:t>
      </w:r>
    </w:p>
    <w:p w:rsidR="00793EDF" w:rsidRPr="00924581" w:rsidRDefault="00793EDF">
      <w:pPr>
        <w:pStyle w:val="Standard-BlockCharCharChar"/>
        <w:rPr>
          <w:szCs w:val="24"/>
        </w:rPr>
      </w:pPr>
    </w:p>
    <w:p w:rsidR="00793EDF" w:rsidRPr="00924581" w:rsidRDefault="00F17B16" w:rsidP="00793EDF">
      <w:pPr>
        <w:pStyle w:val="Standard-BlockCharCharChar"/>
        <w:jc w:val="center"/>
        <w:rPr>
          <w:szCs w:val="24"/>
        </w:rPr>
      </w:pPr>
      <w:r w:rsidRPr="00924581">
        <w:rPr>
          <w:noProof/>
          <w:szCs w:val="24"/>
        </w:rPr>
        <w:lastRenderedPageBreak/>
        <w:drawing>
          <wp:inline distT="0" distB="0" distL="0" distR="0" wp14:anchorId="4A4CA0E7" wp14:editId="78C59056">
            <wp:extent cx="3829050" cy="561975"/>
            <wp:effectExtent l="0" t="0" r="0" b="9525"/>
            <wp:docPr id="229" name="Bild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29050" cy="561975"/>
                    </a:xfrm>
                    <a:prstGeom prst="rect">
                      <a:avLst/>
                    </a:prstGeom>
                    <a:noFill/>
                    <a:ln>
                      <a:noFill/>
                    </a:ln>
                  </pic:spPr>
                </pic:pic>
              </a:graphicData>
            </a:graphic>
          </wp:inline>
        </w:drawing>
      </w:r>
    </w:p>
    <w:p w:rsidR="00793EDF" w:rsidRPr="00924581" w:rsidRDefault="00793EDF" w:rsidP="00793EDF">
      <w:pPr>
        <w:pStyle w:val="Standard-BlockCharCharChar"/>
        <w:rPr>
          <w:szCs w:val="24"/>
        </w:rPr>
      </w:pPr>
    </w:p>
    <w:p w:rsidR="00793EDF" w:rsidRPr="00924581" w:rsidRDefault="00793EDF" w:rsidP="00793EDF">
      <w:pPr>
        <w:pStyle w:val="Standard-BlockCharCharChar"/>
        <w:rPr>
          <w:szCs w:val="24"/>
        </w:rPr>
      </w:pPr>
      <w:r w:rsidRPr="00924581">
        <w:rPr>
          <w:szCs w:val="24"/>
        </w:rPr>
        <w:t xml:space="preserve">Die Methode </w:t>
      </w:r>
      <w:r w:rsidRPr="00924581">
        <w:rPr>
          <w:szCs w:val="24"/>
          <w:shd w:val="clear" w:color="auto" w:fill="D9D9D9"/>
        </w:rPr>
        <w:t>Character Count Interpolation</w:t>
      </w:r>
      <w:r w:rsidRPr="00924581">
        <w:rPr>
          <w:szCs w:val="24"/>
        </w:rPr>
        <w:t xml:space="preserve"> setzt </w:t>
      </w:r>
      <w:proofErr w:type="gramStart"/>
      <w:r w:rsidRPr="00924581">
        <w:rPr>
          <w:szCs w:val="24"/>
        </w:rPr>
        <w:t>fehlende absolute Zeitwerte</w:t>
      </w:r>
      <w:proofErr w:type="gramEnd"/>
      <w:r w:rsidRPr="00924581">
        <w:rPr>
          <w:szCs w:val="24"/>
        </w:rPr>
        <w:t xml:space="preserve"> hingegen gemäß der in den betreffenden Ereignissen vorhandenen Zeichen. Ereignisse mit längeren Beschreibu</w:t>
      </w:r>
      <w:r w:rsidRPr="00924581">
        <w:rPr>
          <w:szCs w:val="24"/>
        </w:rPr>
        <w:t>n</w:t>
      </w:r>
      <w:r w:rsidRPr="00924581">
        <w:rPr>
          <w:szCs w:val="24"/>
        </w:rPr>
        <w:t>gen werden so Intervallen mit längerer Zeitdauer zugeordnet:</w:t>
      </w:r>
    </w:p>
    <w:p w:rsidR="00793EDF" w:rsidRPr="00924581" w:rsidRDefault="00793EDF">
      <w:pPr>
        <w:pStyle w:val="Standard-BlockCharCharChar"/>
        <w:rPr>
          <w:szCs w:val="24"/>
        </w:rPr>
      </w:pPr>
    </w:p>
    <w:p w:rsidR="00793EDF" w:rsidRPr="00924581" w:rsidRDefault="00F17B16" w:rsidP="00793EDF">
      <w:pPr>
        <w:pStyle w:val="Standard-BlockCharCharChar"/>
        <w:jc w:val="center"/>
        <w:rPr>
          <w:szCs w:val="24"/>
        </w:rPr>
      </w:pPr>
      <w:r w:rsidRPr="00924581">
        <w:rPr>
          <w:noProof/>
          <w:szCs w:val="24"/>
        </w:rPr>
        <w:drawing>
          <wp:inline distT="0" distB="0" distL="0" distR="0" wp14:anchorId="4E3F2BF3" wp14:editId="6885FB17">
            <wp:extent cx="3838575" cy="561975"/>
            <wp:effectExtent l="0" t="0" r="9525" b="9525"/>
            <wp:docPr id="230" name="Bild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38575" cy="561975"/>
                    </a:xfrm>
                    <a:prstGeom prst="rect">
                      <a:avLst/>
                    </a:prstGeom>
                    <a:noFill/>
                    <a:ln>
                      <a:noFill/>
                    </a:ln>
                  </pic:spPr>
                </pic:pic>
              </a:graphicData>
            </a:graphic>
          </wp:inline>
        </w:drawing>
      </w:r>
    </w:p>
    <w:p w:rsidR="0064077D" w:rsidRPr="00924581" w:rsidRDefault="0064077D" w:rsidP="00793EDF">
      <w:pPr>
        <w:pStyle w:val="Standard-BlockCharCharChar"/>
        <w:jc w:val="center"/>
        <w:rPr>
          <w:szCs w:val="24"/>
        </w:rPr>
      </w:pPr>
    </w:p>
    <w:p w:rsidR="0064077D" w:rsidRPr="00924581" w:rsidRDefault="0064077D" w:rsidP="0064077D">
      <w:pPr>
        <w:pStyle w:val="Standard-BlockCharCharChar"/>
        <w:jc w:val="left"/>
        <w:rPr>
          <w:szCs w:val="24"/>
        </w:rPr>
      </w:pPr>
      <w:r w:rsidRPr="00924581">
        <w:rPr>
          <w:szCs w:val="24"/>
        </w:rPr>
        <w:t>Mit der zweiten Methode erzielt man in vielen Fällen bessere Ergebnisse. Interpolierte Zeitwerte werden in der Zeitachse der Partitur mit einem Asterisk [03.3*] versehen.</w:t>
      </w:r>
    </w:p>
    <w:p w:rsidR="00793EDF" w:rsidRPr="00924581" w:rsidRDefault="00793EDF">
      <w:pPr>
        <w:pStyle w:val="Standard-BlockCharCharChar"/>
        <w:rPr>
          <w:szCs w:val="24"/>
        </w:rPr>
      </w:pPr>
    </w:p>
    <w:p w:rsidR="00F966D5" w:rsidRPr="008619EC" w:rsidRDefault="00F966D5" w:rsidP="008619EC">
      <w:pPr>
        <w:pStyle w:val="berschrift3"/>
      </w:pPr>
      <w:bookmarkStart w:id="590" w:name="_Timeline_&gt;_Remove_interpolated_time"/>
      <w:bookmarkStart w:id="591" w:name="_Toc55213894"/>
      <w:bookmarkStart w:id="592" w:name="_Toc69129884"/>
      <w:bookmarkStart w:id="593" w:name="_Toc69130025"/>
      <w:bookmarkStart w:id="594" w:name="_Ref108438473"/>
      <w:bookmarkStart w:id="595" w:name="_Toc398708227"/>
      <w:bookmarkEnd w:id="590"/>
      <w:r w:rsidRPr="008619EC">
        <w:t>Timeline </w:t>
      </w:r>
      <w:r w:rsidR="00F417B2" w:rsidRPr="008619EC">
        <w:t>&gt;</w:t>
      </w:r>
      <w:r w:rsidRPr="008619EC">
        <w:t> Remove interpolated times</w:t>
      </w:r>
      <w:bookmarkEnd w:id="591"/>
      <w:bookmarkEnd w:id="592"/>
      <w:bookmarkEnd w:id="593"/>
      <w:bookmarkEnd w:id="594"/>
      <w:bookmarkEnd w:id="595"/>
    </w:p>
    <w:p w:rsidR="00F966D5" w:rsidRPr="00924581" w:rsidRDefault="00F966D5">
      <w:pPr>
        <w:pStyle w:val="Standard-BlockCharCharChar"/>
        <w:rPr>
          <w:szCs w:val="24"/>
        </w:rPr>
      </w:pPr>
      <w:r w:rsidRPr="00924581">
        <w:rPr>
          <w:szCs w:val="24"/>
        </w:rPr>
        <w:t>Entfernt absolute Zeitwerte, die durch Interpolation (s. o.) entstanden sind, aus der Zeitachse.</w:t>
      </w:r>
    </w:p>
    <w:p w:rsidR="00F966D5" w:rsidRPr="00355B2A" w:rsidRDefault="00F966D5">
      <w:pPr>
        <w:pStyle w:val="Standard-BlockCharCharChar"/>
      </w:pPr>
    </w:p>
    <w:p w:rsidR="006E1E24" w:rsidRPr="009D5612" w:rsidRDefault="006E1E24" w:rsidP="008619EC">
      <w:pPr>
        <w:pStyle w:val="berschrift3"/>
        <w:rPr>
          <w:lang w:val="en-US"/>
        </w:rPr>
      </w:pPr>
      <w:bookmarkStart w:id="596" w:name="_Timeline_&gt;_Add_bookmark…"/>
      <w:bookmarkStart w:id="597" w:name="_Toc398708228"/>
      <w:bookmarkStart w:id="598" w:name="_Ref108438484"/>
      <w:bookmarkEnd w:id="596"/>
      <w:r w:rsidRPr="009D5612">
        <w:rPr>
          <w:lang w:val="en-US"/>
        </w:rPr>
        <w:t>Timeline &gt; Confirm timeline item(s)</w:t>
      </w:r>
      <w:bookmarkEnd w:id="597"/>
    </w:p>
    <w:p w:rsidR="006E1E24" w:rsidRPr="00924581" w:rsidRDefault="006E1E24" w:rsidP="006E1E24">
      <w:pPr>
        <w:pStyle w:val="Standard-BlockCharCharChar"/>
        <w:rPr>
          <w:szCs w:val="24"/>
        </w:rPr>
      </w:pPr>
      <w:r w:rsidRPr="00924581">
        <w:rPr>
          <w:szCs w:val="24"/>
        </w:rPr>
        <w:t>Bestätigt für alle aktuell ausgewählten Zeitpunkte deren absoulten Zeitwerte, d.h. setzt ihren St</w:t>
      </w:r>
      <w:r w:rsidRPr="00924581">
        <w:rPr>
          <w:szCs w:val="24"/>
        </w:rPr>
        <w:t>a</w:t>
      </w:r>
      <w:r w:rsidRPr="00924581">
        <w:rPr>
          <w:szCs w:val="24"/>
        </w:rPr>
        <w:t xml:space="preserve">tus ggf. von </w:t>
      </w:r>
      <w:r w:rsidR="00F70807">
        <w:rPr>
          <w:szCs w:val="24"/>
        </w:rPr>
        <w:t>„</w:t>
      </w:r>
      <w:r w:rsidRPr="00924581">
        <w:rPr>
          <w:szCs w:val="24"/>
        </w:rPr>
        <w:t>interpoliert</w:t>
      </w:r>
      <w:r w:rsidR="00F70807">
        <w:rPr>
          <w:szCs w:val="24"/>
        </w:rPr>
        <w:t>“</w:t>
      </w:r>
      <w:r w:rsidRPr="00924581">
        <w:rPr>
          <w:szCs w:val="24"/>
        </w:rPr>
        <w:t xml:space="preserve"> auf </w:t>
      </w:r>
      <w:r w:rsidR="00F70807">
        <w:rPr>
          <w:szCs w:val="24"/>
        </w:rPr>
        <w:t>„</w:t>
      </w:r>
      <w:r w:rsidRPr="00924581">
        <w:rPr>
          <w:szCs w:val="24"/>
        </w:rPr>
        <w:t>bestätigt</w:t>
      </w:r>
      <w:r w:rsidR="00F70807">
        <w:rPr>
          <w:szCs w:val="24"/>
        </w:rPr>
        <w:t>“</w:t>
      </w:r>
      <w:r w:rsidRPr="00924581">
        <w:rPr>
          <w:szCs w:val="24"/>
        </w:rPr>
        <w:t xml:space="preserve">. In der Anzeige verschwindet dann der Asterisk, und die betreffenden Zeitpunkte werden bei der Aktion </w:t>
      </w:r>
      <w:r w:rsidR="00F70807">
        <w:rPr>
          <w:szCs w:val="24"/>
        </w:rPr>
        <w:t>„</w:t>
      </w:r>
      <w:r w:rsidRPr="00924581">
        <w:rPr>
          <w:szCs w:val="24"/>
        </w:rPr>
        <w:t>Remove interpolated times</w:t>
      </w:r>
      <w:r w:rsidR="00F70807">
        <w:rPr>
          <w:szCs w:val="24"/>
        </w:rPr>
        <w:t>“</w:t>
      </w:r>
      <w:r w:rsidRPr="00924581">
        <w:rPr>
          <w:szCs w:val="24"/>
        </w:rPr>
        <w:t xml:space="preserve"> nicht mehr en</w:t>
      </w:r>
      <w:r w:rsidRPr="00924581">
        <w:rPr>
          <w:szCs w:val="24"/>
        </w:rPr>
        <w:t>t</w:t>
      </w:r>
      <w:r w:rsidRPr="00924581">
        <w:rPr>
          <w:szCs w:val="24"/>
        </w:rPr>
        <w:t>fernt.</w:t>
      </w:r>
    </w:p>
    <w:p w:rsidR="006E1E24" w:rsidRPr="00924581" w:rsidRDefault="006E1E24" w:rsidP="006E1E24">
      <w:pPr>
        <w:pStyle w:val="Standard-BlockCharCharChar"/>
        <w:rPr>
          <w:szCs w:val="24"/>
        </w:rPr>
      </w:pPr>
    </w:p>
    <w:p w:rsidR="009F681A" w:rsidRPr="008619EC" w:rsidRDefault="009F681A" w:rsidP="008619EC">
      <w:pPr>
        <w:pStyle w:val="berschrift3"/>
      </w:pPr>
      <w:bookmarkStart w:id="599" w:name="_Toc398708229"/>
      <w:r w:rsidRPr="008619EC">
        <w:t>Timeline &gt; Shift absolute times...</w:t>
      </w:r>
      <w:bookmarkEnd w:id="599"/>
    </w:p>
    <w:p w:rsidR="009F681A" w:rsidRPr="00355B2A" w:rsidRDefault="00F17B16" w:rsidP="00FC5D75">
      <w:pPr>
        <w:pStyle w:val="Standard-BlockCharCharChar"/>
        <w:jc w:val="center"/>
      </w:pPr>
      <w:r w:rsidRPr="00355B2A">
        <w:rPr>
          <w:noProof/>
        </w:rPr>
        <w:drawing>
          <wp:inline distT="0" distB="0" distL="0" distR="0" wp14:anchorId="76FE9E2F" wp14:editId="21076271">
            <wp:extent cx="2552700" cy="1171575"/>
            <wp:effectExtent l="0" t="0" r="0" b="9525"/>
            <wp:docPr id="231" name="Bild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9F681A" w:rsidRPr="00355B2A" w:rsidRDefault="009F681A" w:rsidP="009F681A">
      <w:pPr>
        <w:pStyle w:val="Standard-BlockCharCharChar"/>
      </w:pPr>
    </w:p>
    <w:p w:rsidR="009F681A" w:rsidRPr="00924581" w:rsidRDefault="00FC5D75" w:rsidP="009F681A">
      <w:pPr>
        <w:pStyle w:val="Standard-BlockCharCharChar"/>
        <w:rPr>
          <w:szCs w:val="24"/>
        </w:rPr>
      </w:pPr>
      <w:r w:rsidRPr="00924581">
        <w:rPr>
          <w:szCs w:val="24"/>
        </w:rPr>
        <w:t>Verschiebt alle absoluten Zeitwerte in der Zeitachse um den angebenen Wert. Der Wert kann auch negativ sein.</w:t>
      </w:r>
    </w:p>
    <w:p w:rsidR="002F1BD9" w:rsidRPr="00355B2A" w:rsidRDefault="002F1BD9" w:rsidP="009F681A">
      <w:pPr>
        <w:pStyle w:val="Standard-BlockCharCharChar"/>
      </w:pPr>
    </w:p>
    <w:p w:rsidR="00D4670A" w:rsidRPr="008619EC" w:rsidRDefault="00D4670A" w:rsidP="008619EC">
      <w:pPr>
        <w:pStyle w:val="berschrift3"/>
      </w:pPr>
      <w:bookmarkStart w:id="600" w:name="_Toc398708230"/>
      <w:r w:rsidRPr="008619EC">
        <w:t>Timeline </w:t>
      </w:r>
      <w:r w:rsidR="00F417B2" w:rsidRPr="008619EC">
        <w:t>&gt;</w:t>
      </w:r>
      <w:r w:rsidRPr="008619EC">
        <w:t> Add bookmark…</w:t>
      </w:r>
      <w:bookmarkEnd w:id="598"/>
      <w:bookmarkEnd w:id="600"/>
    </w:p>
    <w:p w:rsidR="00D4670A" w:rsidRPr="00924581" w:rsidRDefault="00C5393C" w:rsidP="00D4670A">
      <w:pPr>
        <w:pStyle w:val="Standard-BlockCharCharChar"/>
        <w:rPr>
          <w:szCs w:val="24"/>
        </w:rPr>
      </w:pPr>
      <w:r w:rsidRPr="00924581">
        <w:rPr>
          <w:szCs w:val="24"/>
        </w:rPr>
        <w:t xml:space="preserve">Versieht einen Punkt auf der Zeitachse </w:t>
      </w:r>
      <w:r w:rsidR="00E40F75" w:rsidRPr="00924581">
        <w:rPr>
          <w:szCs w:val="24"/>
        </w:rPr>
        <w:t>mit einem Lesezeichen</w:t>
      </w:r>
      <w:r w:rsidR="00022069" w:rsidRPr="00924581">
        <w:rPr>
          <w:szCs w:val="24"/>
        </w:rPr>
        <w:t xml:space="preserve"> bzw. </w:t>
      </w:r>
      <w:r w:rsidR="003D3544" w:rsidRPr="00924581">
        <w:rPr>
          <w:szCs w:val="24"/>
        </w:rPr>
        <w:t>eröffne</w:t>
      </w:r>
      <w:r w:rsidR="00022069" w:rsidRPr="00924581">
        <w:rPr>
          <w:szCs w:val="24"/>
        </w:rPr>
        <w:t>t die Möglichkeit, ein bestehendes Lese</w:t>
      </w:r>
      <w:r w:rsidR="00E97305" w:rsidRPr="00924581">
        <w:rPr>
          <w:szCs w:val="24"/>
        </w:rPr>
        <w:t>zeichen umzubenennen</w:t>
      </w:r>
      <w:r w:rsidR="00E40F75" w:rsidRPr="00924581">
        <w:rPr>
          <w:szCs w:val="24"/>
        </w:rPr>
        <w:t xml:space="preserve">. </w:t>
      </w:r>
      <w:r w:rsidRPr="00924581">
        <w:rPr>
          <w:szCs w:val="24"/>
        </w:rPr>
        <w:t>Ein Lesezeichen kann es erleichtern, signifikante Ste</w:t>
      </w:r>
      <w:r w:rsidRPr="00924581">
        <w:rPr>
          <w:szCs w:val="24"/>
        </w:rPr>
        <w:t>l</w:t>
      </w:r>
      <w:r w:rsidRPr="00924581">
        <w:rPr>
          <w:szCs w:val="24"/>
        </w:rPr>
        <w:t xml:space="preserve">len in einer Transkription leicht wiederzufinden (siehe </w:t>
      </w:r>
      <w:r w:rsidRPr="00320A95">
        <w:rPr>
          <w:rStyle w:val="Menufunction"/>
        </w:rPr>
        <w:t xml:space="preserve">Timeline </w:t>
      </w:r>
      <w:r w:rsidR="00F417B2" w:rsidRPr="00320A95">
        <w:rPr>
          <w:rStyle w:val="Menufunction"/>
        </w:rPr>
        <w:t>&gt;</w:t>
      </w:r>
      <w:r w:rsidRPr="00320A95">
        <w:rPr>
          <w:rStyle w:val="Menufunction"/>
        </w:rPr>
        <w:t xml:space="preserve"> Bookmarks</w:t>
      </w:r>
      <w:r w:rsidRPr="00924581">
        <w:rPr>
          <w:szCs w:val="24"/>
        </w:rPr>
        <w:t xml:space="preserve">). </w:t>
      </w:r>
      <w:r w:rsidR="000E4006" w:rsidRPr="00924581">
        <w:rPr>
          <w:szCs w:val="24"/>
        </w:rPr>
        <w:t xml:space="preserve">Markieren Sie </w:t>
      </w:r>
      <w:r w:rsidRPr="00924581">
        <w:rPr>
          <w:szCs w:val="24"/>
        </w:rPr>
        <w:t>den</w:t>
      </w:r>
      <w:r w:rsidR="000E4006" w:rsidRPr="00924581">
        <w:rPr>
          <w:szCs w:val="24"/>
        </w:rPr>
        <w:t xml:space="preserve"> </w:t>
      </w:r>
      <w:r w:rsidRPr="00924581">
        <w:rPr>
          <w:szCs w:val="24"/>
        </w:rPr>
        <w:t>betreffenden</w:t>
      </w:r>
      <w:r w:rsidR="000E4006" w:rsidRPr="00924581">
        <w:rPr>
          <w:szCs w:val="24"/>
        </w:rPr>
        <w:t xml:space="preserve"> </w:t>
      </w:r>
      <w:r w:rsidRPr="00924581">
        <w:rPr>
          <w:szCs w:val="24"/>
        </w:rPr>
        <w:t>Zeitpunkt</w:t>
      </w:r>
      <w:r w:rsidR="000E4006" w:rsidRPr="00924581">
        <w:rPr>
          <w:szCs w:val="24"/>
        </w:rPr>
        <w:t xml:space="preserve">, indem Sie </w:t>
      </w:r>
      <w:r w:rsidRPr="00924581">
        <w:rPr>
          <w:szCs w:val="24"/>
        </w:rPr>
        <w:t>ihn auf</w:t>
      </w:r>
      <w:r w:rsidR="000E4006" w:rsidRPr="00924581">
        <w:rPr>
          <w:szCs w:val="24"/>
        </w:rPr>
        <w:t xml:space="preserve"> d</w:t>
      </w:r>
      <w:r w:rsidRPr="00924581">
        <w:rPr>
          <w:szCs w:val="24"/>
        </w:rPr>
        <w:t>er</w:t>
      </w:r>
      <w:r w:rsidR="000E4006" w:rsidRPr="00924581">
        <w:rPr>
          <w:szCs w:val="24"/>
        </w:rPr>
        <w:t xml:space="preserve"> Zeitachse klicken. Wählen Sie</w:t>
      </w:r>
      <w:r w:rsidRPr="00924581">
        <w:rPr>
          <w:szCs w:val="24"/>
        </w:rPr>
        <w:t xml:space="preserve"> dann </w:t>
      </w:r>
      <w:r w:rsidR="000E4006" w:rsidRPr="00924581">
        <w:rPr>
          <w:szCs w:val="24"/>
        </w:rPr>
        <w:t xml:space="preserve"> </w:t>
      </w:r>
      <w:r w:rsidR="000E4006" w:rsidRPr="00320A95">
        <w:rPr>
          <w:rStyle w:val="Menufunction"/>
        </w:rPr>
        <w:t>Timel</w:t>
      </w:r>
      <w:r w:rsidR="000E4006" w:rsidRPr="00320A95">
        <w:rPr>
          <w:rStyle w:val="Menufunction"/>
        </w:rPr>
        <w:t>i</w:t>
      </w:r>
      <w:r w:rsidR="000E4006" w:rsidRPr="00320A95">
        <w:rPr>
          <w:rStyle w:val="Menufunction"/>
        </w:rPr>
        <w:t>ne </w:t>
      </w:r>
      <w:r w:rsidR="00F417B2" w:rsidRPr="00320A95">
        <w:rPr>
          <w:rStyle w:val="Menufunction"/>
        </w:rPr>
        <w:t>&gt;</w:t>
      </w:r>
      <w:r w:rsidR="000E4006" w:rsidRPr="00320A95">
        <w:rPr>
          <w:rStyle w:val="Menufunction"/>
        </w:rPr>
        <w:t> Add bookmark</w:t>
      </w:r>
      <w:r w:rsidR="004A2304" w:rsidRPr="00924581">
        <w:rPr>
          <w:i/>
          <w:szCs w:val="24"/>
        </w:rPr>
        <w:t>.</w:t>
      </w:r>
      <w:r w:rsidR="000E4006" w:rsidRPr="00924581">
        <w:rPr>
          <w:szCs w:val="24"/>
        </w:rPr>
        <w:t xml:space="preserve"> </w:t>
      </w:r>
    </w:p>
    <w:p w:rsidR="004A2304" w:rsidRPr="00355B2A" w:rsidRDefault="004A2304" w:rsidP="00D4670A">
      <w:pPr>
        <w:pStyle w:val="Standard-BlockCharCharChar"/>
      </w:pPr>
    </w:p>
    <w:p w:rsidR="00D4670A" w:rsidRPr="00355B2A" w:rsidRDefault="00F17B16" w:rsidP="004A2304">
      <w:pPr>
        <w:pStyle w:val="BildChar"/>
      </w:pPr>
      <w:r w:rsidRPr="00355B2A">
        <w:rPr>
          <w:noProof/>
        </w:rPr>
        <w:drawing>
          <wp:inline distT="0" distB="0" distL="0" distR="0" wp14:anchorId="33585C26" wp14:editId="5FD3E223">
            <wp:extent cx="2771775" cy="828675"/>
            <wp:effectExtent l="0" t="0" r="9525" b="9525"/>
            <wp:docPr id="232" name="Bild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771775" cy="828675"/>
                    </a:xfrm>
                    <a:prstGeom prst="rect">
                      <a:avLst/>
                    </a:prstGeom>
                    <a:noFill/>
                    <a:ln>
                      <a:noFill/>
                    </a:ln>
                  </pic:spPr>
                </pic:pic>
              </a:graphicData>
            </a:graphic>
          </wp:inline>
        </w:drawing>
      </w:r>
    </w:p>
    <w:p w:rsidR="004A2304" w:rsidRPr="00355B2A" w:rsidRDefault="004A2304" w:rsidP="004A2304">
      <w:pPr>
        <w:pStyle w:val="BildChar"/>
      </w:pPr>
    </w:p>
    <w:p w:rsidR="00C5393C" w:rsidRPr="00924581" w:rsidRDefault="004A2304" w:rsidP="004A2304">
      <w:pPr>
        <w:pStyle w:val="Standard-BlockCharCharChar"/>
        <w:rPr>
          <w:szCs w:val="24"/>
        </w:rPr>
      </w:pPr>
      <w:r w:rsidRPr="00924581">
        <w:rPr>
          <w:szCs w:val="24"/>
        </w:rPr>
        <w:lastRenderedPageBreak/>
        <w:t>Geben Sie in dem sich öffnenden Fenster einen Namen für das Lesezeichen</w:t>
      </w:r>
      <w:r w:rsidR="00062A3C" w:rsidRPr="00924581">
        <w:rPr>
          <w:szCs w:val="24"/>
        </w:rPr>
        <w:t xml:space="preserve"> ein bzw. überschre</w:t>
      </w:r>
      <w:r w:rsidR="00062A3C" w:rsidRPr="00924581">
        <w:rPr>
          <w:szCs w:val="24"/>
        </w:rPr>
        <w:t>i</w:t>
      </w:r>
      <w:r w:rsidR="00062A3C" w:rsidRPr="00924581">
        <w:rPr>
          <w:szCs w:val="24"/>
        </w:rPr>
        <w:t>ben Sie den bisherigen Namen</w:t>
      </w:r>
      <w:r w:rsidRPr="00924581">
        <w:rPr>
          <w:szCs w:val="24"/>
        </w:rPr>
        <w:t xml:space="preserve"> und schließen Sie die Eingabe </w:t>
      </w:r>
      <w:r w:rsidRPr="00320A95">
        <w:rPr>
          <w:szCs w:val="24"/>
        </w:rPr>
        <w:t xml:space="preserve">mit </w:t>
      </w:r>
      <w:r w:rsidR="00320A95" w:rsidRPr="00320A95">
        <w:rPr>
          <w:szCs w:val="24"/>
        </w:rPr>
        <w:t>„</w:t>
      </w:r>
      <w:r w:rsidRPr="00320A95">
        <w:rPr>
          <w:szCs w:val="24"/>
        </w:rPr>
        <w:t>OK</w:t>
      </w:r>
      <w:r w:rsidR="00320A95" w:rsidRPr="00320A95">
        <w:rPr>
          <w:szCs w:val="24"/>
        </w:rPr>
        <w:t>“</w:t>
      </w:r>
      <w:r w:rsidRPr="00924581">
        <w:rPr>
          <w:szCs w:val="24"/>
        </w:rPr>
        <w:t xml:space="preserve"> ab.</w:t>
      </w:r>
      <w:r w:rsidR="000E2BEC" w:rsidRPr="00924581">
        <w:rPr>
          <w:szCs w:val="24"/>
        </w:rPr>
        <w:t xml:space="preserve"> Der Name des Les</w:t>
      </w:r>
      <w:r w:rsidR="000E2BEC" w:rsidRPr="00924581">
        <w:rPr>
          <w:szCs w:val="24"/>
        </w:rPr>
        <w:t>e</w:t>
      </w:r>
      <w:r w:rsidR="000E2BEC" w:rsidRPr="00924581">
        <w:rPr>
          <w:szCs w:val="24"/>
        </w:rPr>
        <w:t>zeichens wird</w:t>
      </w:r>
      <w:r w:rsidR="003D3544" w:rsidRPr="00924581">
        <w:rPr>
          <w:szCs w:val="24"/>
        </w:rPr>
        <w:t xml:space="preserve"> anschließend </w:t>
      </w:r>
      <w:r w:rsidR="000E2BEC" w:rsidRPr="00924581">
        <w:rPr>
          <w:szCs w:val="24"/>
        </w:rPr>
        <w:t>in der Zeitachse angezeigt</w:t>
      </w:r>
      <w:r w:rsidR="00C5393C" w:rsidRPr="00924581">
        <w:rPr>
          <w:szCs w:val="24"/>
        </w:rPr>
        <w:t>:</w:t>
      </w:r>
    </w:p>
    <w:p w:rsidR="00C5393C" w:rsidRPr="00355B2A" w:rsidRDefault="00C5393C" w:rsidP="004A2304">
      <w:pPr>
        <w:pStyle w:val="Standard-BlockCharCharChar"/>
      </w:pPr>
    </w:p>
    <w:p w:rsidR="00AE27C3" w:rsidRPr="00355B2A" w:rsidRDefault="00F17B16" w:rsidP="00C5393C">
      <w:pPr>
        <w:jc w:val="center"/>
        <w:rPr>
          <w:rFonts w:ascii="Times New Roman" w:hAnsi="Times New Roman"/>
        </w:rPr>
      </w:pPr>
      <w:r w:rsidRPr="00355B2A">
        <w:rPr>
          <w:rFonts w:ascii="Times New Roman" w:hAnsi="Times New Roman"/>
          <w:noProof/>
        </w:rPr>
        <w:drawing>
          <wp:inline distT="0" distB="0" distL="0" distR="0" wp14:anchorId="5E974BBA" wp14:editId="6D4117CD">
            <wp:extent cx="5734050" cy="581025"/>
            <wp:effectExtent l="0" t="0" r="0" b="9525"/>
            <wp:docPr id="233" name="Bild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4050" cy="581025"/>
                    </a:xfrm>
                    <a:prstGeom prst="rect">
                      <a:avLst/>
                    </a:prstGeom>
                    <a:noFill/>
                    <a:ln>
                      <a:noFill/>
                    </a:ln>
                  </pic:spPr>
                </pic:pic>
              </a:graphicData>
            </a:graphic>
          </wp:inline>
        </w:drawing>
      </w:r>
    </w:p>
    <w:p w:rsidR="00062A3C" w:rsidRPr="00355B2A" w:rsidRDefault="00062A3C" w:rsidP="004A2304">
      <w:pPr>
        <w:pStyle w:val="Standard-BlockCharCharChar"/>
      </w:pPr>
    </w:p>
    <w:p w:rsidR="009F681A" w:rsidRPr="008619EC" w:rsidRDefault="009F681A" w:rsidP="008619EC">
      <w:pPr>
        <w:pStyle w:val="berschrift3"/>
      </w:pPr>
      <w:bookmarkStart w:id="601" w:name="_Timeline_&gt;_Bookmarks…"/>
      <w:bookmarkStart w:id="602" w:name="_Toc398708231"/>
      <w:bookmarkStart w:id="603" w:name="_Ref108438491"/>
      <w:bookmarkEnd w:id="601"/>
      <w:r w:rsidRPr="008619EC">
        <w:t>Timeline &gt; </w:t>
      </w:r>
      <w:r w:rsidR="00423FBA" w:rsidRPr="008619EC">
        <w:t>F</w:t>
      </w:r>
      <w:r w:rsidRPr="008619EC">
        <w:t xml:space="preserve">ine </w:t>
      </w:r>
      <w:r w:rsidR="000D0079" w:rsidRPr="008619EC">
        <w:t>tuning mode</w:t>
      </w:r>
      <w:bookmarkEnd w:id="602"/>
    </w:p>
    <w:p w:rsidR="000D0079" w:rsidRPr="00924581" w:rsidRDefault="009F681A" w:rsidP="009F681A">
      <w:pPr>
        <w:pStyle w:val="Standard-BlockCharCharChar"/>
        <w:rPr>
          <w:szCs w:val="24"/>
        </w:rPr>
      </w:pPr>
      <w:r w:rsidRPr="00924581">
        <w:rPr>
          <w:szCs w:val="24"/>
        </w:rPr>
        <w:t xml:space="preserve">Schaltet den Modus zum Feinjustieren von </w:t>
      </w:r>
      <w:r w:rsidR="000D0079" w:rsidRPr="00924581">
        <w:rPr>
          <w:szCs w:val="24"/>
        </w:rPr>
        <w:t>absoluten Zeitverweisen ein bzw. aus. Wenn der M</w:t>
      </w:r>
      <w:r w:rsidR="000D0079" w:rsidRPr="00924581">
        <w:rPr>
          <w:szCs w:val="24"/>
        </w:rPr>
        <w:t>o</w:t>
      </w:r>
      <w:r w:rsidR="000D0079" w:rsidRPr="00924581">
        <w:rPr>
          <w:szCs w:val="24"/>
        </w:rPr>
        <w:t>dus eingeschaltet ist, ändert sich das Verhalten des Editors folgendermaßen:</w:t>
      </w:r>
    </w:p>
    <w:p w:rsidR="009F681A" w:rsidRPr="00924581" w:rsidRDefault="000D0079" w:rsidP="000D0079">
      <w:pPr>
        <w:pStyle w:val="Standard-BlockCharCharChar"/>
        <w:numPr>
          <w:ilvl w:val="0"/>
          <w:numId w:val="35"/>
        </w:numPr>
        <w:rPr>
          <w:szCs w:val="24"/>
        </w:rPr>
      </w:pPr>
      <w:r w:rsidRPr="00924581">
        <w:rPr>
          <w:szCs w:val="24"/>
        </w:rPr>
        <w:t>Bei markiertem Zeitpunkt kann dessen absoluter Zeitwert mit Hilfe des Mausrades um 0.1 Sekunden erhöht oder verringert werden.</w:t>
      </w:r>
    </w:p>
    <w:p w:rsidR="000D0079" w:rsidRPr="00924581" w:rsidRDefault="000D0079" w:rsidP="000D0079">
      <w:pPr>
        <w:pStyle w:val="Standard-BlockCharCharChar"/>
        <w:numPr>
          <w:ilvl w:val="0"/>
          <w:numId w:val="35"/>
        </w:numPr>
        <w:rPr>
          <w:szCs w:val="24"/>
        </w:rPr>
      </w:pPr>
      <w:r w:rsidRPr="00924581">
        <w:rPr>
          <w:szCs w:val="24"/>
        </w:rPr>
        <w:t>Das Drücken von F1 führt dazu, dass jeweils nur die erste Sekunde des momentan gewählten Zeitausschnittes abgespielt wird.</w:t>
      </w:r>
    </w:p>
    <w:p w:rsidR="00D4670A" w:rsidRPr="008619EC" w:rsidRDefault="00D4670A" w:rsidP="008619EC">
      <w:pPr>
        <w:pStyle w:val="berschrift3"/>
      </w:pPr>
      <w:bookmarkStart w:id="604" w:name="_Toc398708232"/>
      <w:r w:rsidRPr="008619EC">
        <w:t>Timeline </w:t>
      </w:r>
      <w:r w:rsidR="00F417B2" w:rsidRPr="008619EC">
        <w:t>&gt;</w:t>
      </w:r>
      <w:r w:rsidRPr="008619EC">
        <w:t> Bookmarks…</w:t>
      </w:r>
      <w:bookmarkEnd w:id="603"/>
      <w:bookmarkEnd w:id="604"/>
    </w:p>
    <w:p w:rsidR="00D4670A" w:rsidRPr="00924581" w:rsidRDefault="00E40F75" w:rsidP="006E1E24">
      <w:pPr>
        <w:pStyle w:val="Standard-BlockCharCharChar"/>
        <w:keepNext/>
        <w:rPr>
          <w:szCs w:val="24"/>
        </w:rPr>
      </w:pPr>
      <w:r w:rsidRPr="00924581">
        <w:rPr>
          <w:szCs w:val="24"/>
        </w:rPr>
        <w:t xml:space="preserve">Öffnet ein Fenster mit einer Auswahl aller vorhandenen Lesezeichen. </w:t>
      </w:r>
    </w:p>
    <w:p w:rsidR="00D4670A" w:rsidRPr="00924581" w:rsidRDefault="00D4670A" w:rsidP="006E1E24">
      <w:pPr>
        <w:pStyle w:val="Standard-BlockCharCharChar"/>
        <w:keepNext/>
        <w:rPr>
          <w:szCs w:val="24"/>
        </w:rPr>
      </w:pPr>
    </w:p>
    <w:p w:rsidR="00D4670A" w:rsidRPr="00924581" w:rsidRDefault="00F17B16" w:rsidP="006E1E24">
      <w:pPr>
        <w:pStyle w:val="BildChar"/>
        <w:keepNext/>
        <w:rPr>
          <w:sz w:val="24"/>
          <w:szCs w:val="24"/>
        </w:rPr>
      </w:pPr>
      <w:r w:rsidRPr="00924581">
        <w:rPr>
          <w:noProof/>
          <w:sz w:val="24"/>
          <w:szCs w:val="24"/>
        </w:rPr>
        <w:drawing>
          <wp:inline distT="0" distB="0" distL="0" distR="0" wp14:anchorId="753B0FA0" wp14:editId="75D36C93">
            <wp:extent cx="2219325" cy="1628775"/>
            <wp:effectExtent l="0" t="0" r="9525" b="9525"/>
            <wp:docPr id="234" name="Bild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46">
                      <a:extLst>
                        <a:ext uri="{28A0092B-C50C-407E-A947-70E740481C1C}">
                          <a14:useLocalDpi xmlns:a14="http://schemas.microsoft.com/office/drawing/2010/main" val="0"/>
                        </a:ext>
                      </a:extLst>
                    </a:blip>
                    <a:srcRect l="679" t="482"/>
                    <a:stretch>
                      <a:fillRect/>
                    </a:stretch>
                  </pic:blipFill>
                  <pic:spPr bwMode="auto">
                    <a:xfrm>
                      <a:off x="0" y="0"/>
                      <a:ext cx="2219325" cy="1628775"/>
                    </a:xfrm>
                    <a:prstGeom prst="rect">
                      <a:avLst/>
                    </a:prstGeom>
                    <a:noFill/>
                    <a:ln>
                      <a:noFill/>
                    </a:ln>
                  </pic:spPr>
                </pic:pic>
              </a:graphicData>
            </a:graphic>
          </wp:inline>
        </w:drawing>
      </w:r>
    </w:p>
    <w:p w:rsidR="00D4670A" w:rsidRPr="00924581" w:rsidRDefault="00D4670A" w:rsidP="006E1E24">
      <w:pPr>
        <w:pStyle w:val="Standard-BlockCharCharChar"/>
        <w:keepNext/>
        <w:rPr>
          <w:szCs w:val="24"/>
        </w:rPr>
      </w:pPr>
    </w:p>
    <w:p w:rsidR="00F966D5" w:rsidRPr="00924581" w:rsidRDefault="003D3544" w:rsidP="006E1E24">
      <w:pPr>
        <w:pStyle w:val="Standard-BlockCharCharChar"/>
        <w:keepNext/>
        <w:rPr>
          <w:i/>
          <w:szCs w:val="24"/>
        </w:rPr>
        <w:sectPr w:rsidR="00F966D5" w:rsidRPr="00924581" w:rsidSect="00160B8D">
          <w:headerReference w:type="default" r:id="rId247"/>
          <w:pgSz w:w="11906" w:h="16838" w:code="9"/>
          <w:pgMar w:top="1361" w:right="1134" w:bottom="907" w:left="1418" w:header="624" w:footer="624" w:gutter="0"/>
          <w:cols w:space="720"/>
        </w:sectPr>
      </w:pPr>
      <w:r w:rsidRPr="00924581">
        <w:rPr>
          <w:szCs w:val="24"/>
        </w:rPr>
        <w:t>Wählen Sie die S</w:t>
      </w:r>
      <w:r w:rsidR="003C0FE3" w:rsidRPr="00924581">
        <w:rPr>
          <w:szCs w:val="24"/>
        </w:rPr>
        <w:t xml:space="preserve">telle der Transkription aus, auf die Sie zugreifen </w:t>
      </w:r>
      <w:r w:rsidRPr="00924581">
        <w:rPr>
          <w:szCs w:val="24"/>
        </w:rPr>
        <w:t xml:space="preserve">möchten und klicken Sie auf </w:t>
      </w:r>
      <w:r w:rsidR="00320A95" w:rsidRPr="00320A95">
        <w:rPr>
          <w:szCs w:val="24"/>
        </w:rPr>
        <w:t>„</w:t>
      </w:r>
      <w:r w:rsidRPr="00320A95">
        <w:rPr>
          <w:szCs w:val="24"/>
        </w:rPr>
        <w:t>Go to…</w:t>
      </w:r>
      <w:r w:rsidR="00320A95" w:rsidRPr="00320A95">
        <w:rPr>
          <w:szCs w:val="24"/>
        </w:rPr>
        <w:t>“</w:t>
      </w:r>
      <w:proofErr w:type="gramStart"/>
      <w:r w:rsidR="00320A95" w:rsidRPr="00320A95">
        <w:rPr>
          <w:szCs w:val="24"/>
        </w:rPr>
        <w:t>.</w:t>
      </w:r>
      <w:r w:rsidRPr="00320A95">
        <w:rPr>
          <w:szCs w:val="24"/>
        </w:rPr>
        <w:t xml:space="preserve"> </w:t>
      </w:r>
      <w:r w:rsidRPr="00924581">
        <w:rPr>
          <w:szCs w:val="24"/>
        </w:rPr>
        <w:t>.</w:t>
      </w:r>
      <w:proofErr w:type="gramEnd"/>
    </w:p>
    <w:p w:rsidR="00F966D5" w:rsidRPr="00355B2A" w:rsidRDefault="00F966D5">
      <w:pPr>
        <w:pStyle w:val="berschrift2"/>
        <w:rPr>
          <w:rStyle w:val="Standard-BlockChar1"/>
          <w:rFonts w:ascii="Times New Roman" w:hAnsi="Times New Roman"/>
        </w:rPr>
      </w:pPr>
      <w:bookmarkStart w:id="605" w:name="_Format-Menü"/>
      <w:bookmarkStart w:id="606" w:name="_Toc55213895"/>
      <w:bookmarkStart w:id="607" w:name="_Toc69129885"/>
      <w:bookmarkStart w:id="608" w:name="_Toc69130026"/>
      <w:bookmarkStart w:id="609" w:name="_Toc398708233"/>
      <w:bookmarkEnd w:id="605"/>
      <w:r w:rsidRPr="00355B2A">
        <w:lastRenderedPageBreak/>
        <w:t>Fo</w:t>
      </w:r>
      <w:r w:rsidRPr="00355B2A">
        <w:rPr>
          <w:rStyle w:val="Standard-BlockChar1"/>
          <w:rFonts w:ascii="Times New Roman" w:hAnsi="Times New Roman"/>
        </w:rPr>
        <w:t>rmat-Menü</w:t>
      </w:r>
      <w:bookmarkEnd w:id="606"/>
      <w:bookmarkEnd w:id="607"/>
      <w:bookmarkEnd w:id="608"/>
      <w:bookmarkEnd w:id="609"/>
    </w:p>
    <w:p w:rsidR="00F966D5" w:rsidRPr="00355B2A" w:rsidRDefault="00F966D5">
      <w:pPr>
        <w:pStyle w:val="Standard-BlockCharCharChar"/>
      </w:pPr>
    </w:p>
    <w:tbl>
      <w:tblPr>
        <w:tblW w:w="0" w:type="auto"/>
        <w:tblCellMar>
          <w:left w:w="70" w:type="dxa"/>
          <w:right w:w="70" w:type="dxa"/>
        </w:tblCellMar>
        <w:tblLook w:val="0000" w:firstRow="0" w:lastRow="0" w:firstColumn="0" w:lastColumn="0" w:noHBand="0" w:noVBand="0"/>
      </w:tblPr>
      <w:tblGrid>
        <w:gridCol w:w="4606"/>
        <w:gridCol w:w="4820"/>
      </w:tblGrid>
      <w:tr w:rsidR="00F966D5" w:rsidRPr="00355B2A">
        <w:tc>
          <w:tcPr>
            <w:tcW w:w="4606"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rPr>
              <w:drawing>
                <wp:inline distT="0" distB="0" distL="0" distR="0" wp14:anchorId="7D5295CF" wp14:editId="644A1A69">
                  <wp:extent cx="2047875" cy="3381375"/>
                  <wp:effectExtent l="0" t="0" r="9525" b="9525"/>
                  <wp:docPr id="235" name="Bild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047875" cy="3381375"/>
                          </a:xfrm>
                          <a:prstGeom prst="rect">
                            <a:avLst/>
                          </a:prstGeom>
                          <a:noFill/>
                          <a:ln>
                            <a:noFill/>
                          </a:ln>
                        </pic:spPr>
                      </pic:pic>
                    </a:graphicData>
                  </a:graphic>
                </wp:inline>
              </w:drawing>
            </w:r>
          </w:p>
        </w:tc>
        <w:tc>
          <w:tcPr>
            <w:tcW w:w="4820" w:type="dxa"/>
          </w:tcPr>
          <w:p w:rsidR="00F966D5" w:rsidRPr="00355B2A" w:rsidRDefault="00F966D5" w:rsidP="00B90DBA">
            <w:pPr>
              <w:tabs>
                <w:tab w:val="clear" w:pos="482"/>
                <w:tab w:val="left" w:pos="390"/>
              </w:tabs>
              <w:ind w:left="402"/>
              <w:rPr>
                <w:rFonts w:ascii="Times New Roman" w:hAnsi="Times New Roman"/>
              </w:rPr>
            </w:pPr>
          </w:p>
        </w:tc>
      </w:tr>
    </w:tbl>
    <w:p w:rsidR="00F966D5" w:rsidRPr="00355B2A" w:rsidRDefault="00F966D5">
      <w:pPr>
        <w:rPr>
          <w:rFonts w:ascii="Times New Roman" w:hAnsi="Times New Roman"/>
        </w:rPr>
      </w:pPr>
    </w:p>
    <w:p w:rsidR="00F966D5" w:rsidRPr="00924581" w:rsidRDefault="00F966D5">
      <w:pPr>
        <w:pStyle w:val="Standard-BlockCharCharChar"/>
        <w:rPr>
          <w:szCs w:val="24"/>
        </w:rPr>
      </w:pPr>
      <w:r w:rsidRPr="00924581">
        <w:rPr>
          <w:szCs w:val="24"/>
        </w:rPr>
        <w:t>Im Format-Menü können Formatierungen bezüglich Schriftart, Schriftgröße, Text- und Hinte</w:t>
      </w:r>
      <w:r w:rsidRPr="00924581">
        <w:rPr>
          <w:szCs w:val="24"/>
        </w:rPr>
        <w:t>r</w:t>
      </w:r>
      <w:r w:rsidRPr="00924581">
        <w:rPr>
          <w:szCs w:val="24"/>
        </w:rPr>
        <w:t>grundfarben etc. vorgenommen werden. Die Formatierungen verändern sowohl die Darstellung der Partitur auf dem Bildschirm als auch die Darstellung in der Ausgabe (Ausdruck, RTF-</w:t>
      </w:r>
      <w:r w:rsidR="00C5393C" w:rsidRPr="00924581">
        <w:rPr>
          <w:szCs w:val="24"/>
        </w:rPr>
        <w:t>,</w:t>
      </w:r>
      <w:r w:rsidRPr="00924581">
        <w:rPr>
          <w:szCs w:val="24"/>
        </w:rPr>
        <w:t xml:space="preserve"> HTML-</w:t>
      </w:r>
      <w:r w:rsidR="00C5393C" w:rsidRPr="00924581">
        <w:rPr>
          <w:szCs w:val="24"/>
        </w:rPr>
        <w:t xml:space="preserve"> oder SVG-</w:t>
      </w:r>
      <w:r w:rsidRPr="00924581">
        <w:rPr>
          <w:szCs w:val="24"/>
        </w:rPr>
        <w:t xml:space="preserve">Dokument). Formatierungen wie Schriftgröße oder Fettdruck sollten jedoch nicht als Träger linguistischer Informationen gebraucht werden. Diese werden im EXMARaLDA ausschließlich über die verwendeten Symbole bzw. Symbolketten kodiert (siehe hierzu auch </w:t>
      </w:r>
      <w:r w:rsidR="00320A95">
        <w:rPr>
          <w:szCs w:val="24"/>
        </w:rPr>
        <w:t>„</w:t>
      </w:r>
      <w:r w:rsidRPr="00924581">
        <w:rPr>
          <w:szCs w:val="24"/>
        </w:rPr>
        <w:t>Segmentation</w:t>
      </w:r>
      <w:r w:rsidR="00320A95">
        <w:rPr>
          <w:szCs w:val="24"/>
        </w:rPr>
        <w:t>“</w:t>
      </w:r>
      <w:r w:rsidRPr="00924581">
        <w:rPr>
          <w:szCs w:val="24"/>
        </w:rPr>
        <w:t>-Menü). Die Formatierungen sind somit nicht Bestandteil der eigentlichen Tra</w:t>
      </w:r>
      <w:r w:rsidRPr="00924581">
        <w:rPr>
          <w:szCs w:val="24"/>
        </w:rPr>
        <w:t>n</w:t>
      </w:r>
      <w:r w:rsidRPr="00924581">
        <w:rPr>
          <w:szCs w:val="24"/>
        </w:rPr>
        <w:t>skription, sondern werden als zusätzliche Angaben behandelt, die nur für die Darstellung im Ed</w:t>
      </w:r>
      <w:r w:rsidRPr="00924581">
        <w:rPr>
          <w:szCs w:val="24"/>
        </w:rPr>
        <w:t>i</w:t>
      </w:r>
      <w:r w:rsidRPr="00924581">
        <w:rPr>
          <w:szCs w:val="24"/>
        </w:rPr>
        <w:t>tor und für die Ausgabe relevant sind. Sie werden ferner auch nicht mit der eigentlichen Tra</w:t>
      </w:r>
      <w:r w:rsidRPr="00924581">
        <w:rPr>
          <w:szCs w:val="24"/>
        </w:rPr>
        <w:t>n</w:t>
      </w:r>
      <w:r w:rsidRPr="00924581">
        <w:rPr>
          <w:szCs w:val="24"/>
        </w:rPr>
        <w:t xml:space="preserve">skription, sondern als gesonderte Datei gespeichert. </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Die Systemarchitektur sieht vor, dass nur </w:t>
      </w:r>
      <w:r w:rsidRPr="00924581">
        <w:rPr>
          <w:szCs w:val="24"/>
          <w:u w:val="single"/>
        </w:rPr>
        <w:t>ganze</w:t>
      </w:r>
      <w:r w:rsidRPr="00924581">
        <w:rPr>
          <w:szCs w:val="24"/>
        </w:rPr>
        <w:t xml:space="preserve"> Spuren, bzw. </w:t>
      </w:r>
      <w:r w:rsidRPr="00924581">
        <w:rPr>
          <w:szCs w:val="24"/>
          <w:u w:val="single"/>
        </w:rPr>
        <w:t>alle</w:t>
      </w:r>
      <w:r w:rsidRPr="00924581">
        <w:rPr>
          <w:szCs w:val="24"/>
        </w:rPr>
        <w:t xml:space="preserve"> Spur-Labels oder </w:t>
      </w:r>
      <w:r w:rsidRPr="00924581">
        <w:rPr>
          <w:szCs w:val="24"/>
          <w:u w:val="single"/>
        </w:rPr>
        <w:t>alle</w:t>
      </w:r>
      <w:r w:rsidRPr="00924581">
        <w:rPr>
          <w:szCs w:val="24"/>
        </w:rPr>
        <w:t xml:space="preserve"> Zeitac</w:t>
      </w:r>
      <w:r w:rsidRPr="00924581">
        <w:rPr>
          <w:szCs w:val="24"/>
        </w:rPr>
        <w:t>h</w:t>
      </w:r>
      <w:r w:rsidRPr="00924581">
        <w:rPr>
          <w:szCs w:val="24"/>
        </w:rPr>
        <w:t xml:space="preserve">sen-Labels mit einer Formatierung versehen werden können. Insbesondere ist es </w:t>
      </w:r>
      <w:r w:rsidRPr="00924581">
        <w:rPr>
          <w:szCs w:val="24"/>
          <w:u w:val="single"/>
        </w:rPr>
        <w:t>nicht möglich</w:t>
      </w:r>
      <w:r w:rsidRPr="00924581">
        <w:rPr>
          <w:szCs w:val="24"/>
        </w:rPr>
        <w:t xml:space="preserve">, einzelne Abschnitte einer Spur, z. B. einzelne transkribierte Wörter, zu unterstreichen, fett zu drucken oder in eine andere Schriftart zu setzen. </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Der Grund dafür ist, dass sich derartige Formatierungen nur sehr eingeschränkt in andere Datei-Formate überführen lassen. Beispielsweise ist es nicht möglich, Unterstreichungen oder Fet</w:t>
      </w:r>
      <w:r w:rsidRPr="00924581">
        <w:rPr>
          <w:szCs w:val="24"/>
        </w:rPr>
        <w:t>t</w:t>
      </w:r>
      <w:r w:rsidRPr="00924581">
        <w:rPr>
          <w:szCs w:val="24"/>
        </w:rPr>
        <w:t xml:space="preserve">druck als solche in eine Datenbank zu übernehmen. Wenn Sie diese Mittel nur aus Gründen der Darstellung verwenden möchten, können Sie die gewünschten Änderungen später in einem </w:t>
      </w:r>
      <w:r w:rsidR="00933DDC" w:rsidRPr="00924581">
        <w:rPr>
          <w:szCs w:val="24"/>
        </w:rPr>
        <w:t>au</w:t>
      </w:r>
      <w:r w:rsidR="00933DDC" w:rsidRPr="00924581">
        <w:rPr>
          <w:szCs w:val="24"/>
        </w:rPr>
        <w:t>s</w:t>
      </w:r>
      <w:r w:rsidR="00933DDC" w:rsidRPr="00924581">
        <w:rPr>
          <w:szCs w:val="24"/>
        </w:rPr>
        <w:t>gegebenen</w:t>
      </w:r>
      <w:r w:rsidRPr="00924581">
        <w:rPr>
          <w:szCs w:val="24"/>
        </w:rPr>
        <w:t xml:space="preserve"> RTF-Dokument vornehmen. Wenn sie jedoch Bestandteil ihrer Transkriptionsko</w:t>
      </w:r>
      <w:r w:rsidRPr="00924581">
        <w:rPr>
          <w:szCs w:val="24"/>
        </w:rPr>
        <w:t>n</w:t>
      </w:r>
      <w:r w:rsidRPr="00924581">
        <w:rPr>
          <w:szCs w:val="24"/>
        </w:rPr>
        <w:t>ventionen sind (z. B. wenn Sie betonte Redeteile nach den Konventionen unterstreichen müssen), sollten Sie darüber nachdenken, ob sich das so markierte Phänomen nicht mit anderen, rein sy</w:t>
      </w:r>
      <w:r w:rsidRPr="00924581">
        <w:rPr>
          <w:szCs w:val="24"/>
        </w:rPr>
        <w:t>m</w:t>
      </w:r>
      <w:r w:rsidRPr="00924581">
        <w:rPr>
          <w:szCs w:val="24"/>
        </w:rPr>
        <w:t>bolischen Mitteln ausdrücken lässt.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 xml:space="preserve">Der Editor versieht jede Transkription automatisch zunächst mit einer Standardformatierung (zur Einstellung der Standard-Schrift siehe </w:t>
      </w:r>
      <w:r w:rsidRPr="00320A95">
        <w:rPr>
          <w:rStyle w:val="Menufunction"/>
        </w:rPr>
        <w:t>Edit </w:t>
      </w:r>
      <w:r w:rsidR="00F417B2" w:rsidRPr="00320A95">
        <w:rPr>
          <w:rStyle w:val="Menufunction"/>
        </w:rPr>
        <w:t>&gt;</w:t>
      </w:r>
      <w:r w:rsidRPr="00320A95">
        <w:rPr>
          <w:rStyle w:val="Menufunction"/>
        </w:rPr>
        <w:t> Edit Preferences…</w:t>
      </w:r>
      <w:r w:rsidRPr="00924581">
        <w:rPr>
          <w:szCs w:val="24"/>
        </w:rPr>
        <w:t>). Die Bearbeitung der Fo</w:t>
      </w:r>
      <w:r w:rsidRPr="00924581">
        <w:rPr>
          <w:szCs w:val="24"/>
        </w:rPr>
        <w:t>r</w:t>
      </w:r>
      <w:r w:rsidRPr="00924581">
        <w:rPr>
          <w:szCs w:val="24"/>
        </w:rPr>
        <w:t>matierung einer Spur (oder der Sprecherlabels bzw. der Zeitachse) erfolgt immer über den fo</w:t>
      </w:r>
      <w:r w:rsidRPr="00924581">
        <w:rPr>
          <w:szCs w:val="24"/>
        </w:rPr>
        <w:t>l</w:t>
      </w:r>
      <w:r w:rsidRPr="00924581">
        <w:rPr>
          <w:szCs w:val="24"/>
        </w:rPr>
        <w:t xml:space="preserve">genden Dialog, den Sie über </w:t>
      </w:r>
      <w:r w:rsidRPr="00320A95">
        <w:rPr>
          <w:rStyle w:val="Menufunction"/>
        </w:rPr>
        <w:t>Format </w:t>
      </w:r>
      <w:r w:rsidR="00F417B2" w:rsidRPr="00320A95">
        <w:rPr>
          <w:rStyle w:val="Menufunction"/>
        </w:rPr>
        <w:t>&gt;</w:t>
      </w:r>
      <w:r w:rsidRPr="00320A95">
        <w:rPr>
          <w:rStyle w:val="Menufunction"/>
        </w:rPr>
        <w:t> Edit format table</w:t>
      </w:r>
      <w:r w:rsidRPr="00924581">
        <w:rPr>
          <w:szCs w:val="24"/>
        </w:rPr>
        <w:t xml:space="preserve"> öffnen können:</w:t>
      </w:r>
    </w:p>
    <w:p w:rsidR="00F966D5" w:rsidRPr="00924581" w:rsidRDefault="00F966D5">
      <w:pPr>
        <w:rPr>
          <w:rFonts w:ascii="Times New Roman" w:hAnsi="Times New Roman"/>
          <w:sz w:val="24"/>
          <w:szCs w:val="24"/>
        </w:rPr>
      </w:pPr>
    </w:p>
    <w:p w:rsidR="00F966D5" w:rsidRPr="00355B2A" w:rsidRDefault="00F17B16">
      <w:pPr>
        <w:pStyle w:val="BildChar"/>
      </w:pPr>
      <w:r w:rsidRPr="00924581">
        <w:rPr>
          <w:noProof/>
          <w:sz w:val="24"/>
          <w:szCs w:val="24"/>
        </w:rPr>
        <w:lastRenderedPageBreak/>
        <w:drawing>
          <wp:inline distT="0" distB="0" distL="0" distR="0" wp14:anchorId="2A4225FA" wp14:editId="46B7ACAE">
            <wp:extent cx="5324475" cy="3810000"/>
            <wp:effectExtent l="0" t="0" r="9525" b="0"/>
            <wp:docPr id="236" name="Bild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49">
                      <a:extLst>
                        <a:ext uri="{28A0092B-C50C-407E-A947-70E740481C1C}">
                          <a14:useLocalDpi xmlns:a14="http://schemas.microsoft.com/office/drawing/2010/main" val="0"/>
                        </a:ext>
                      </a:extLst>
                    </a:blip>
                    <a:srcRect t="5597" b="8539"/>
                    <a:stretch>
                      <a:fillRect/>
                    </a:stretch>
                  </pic:blipFill>
                  <pic:spPr bwMode="auto">
                    <a:xfrm>
                      <a:off x="0" y="0"/>
                      <a:ext cx="5324475" cy="3810000"/>
                    </a:xfrm>
                    <a:prstGeom prst="rect">
                      <a:avLst/>
                    </a:prstGeom>
                    <a:noFill/>
                    <a:ln>
                      <a:noFill/>
                    </a:ln>
                  </pic:spPr>
                </pic:pic>
              </a:graphicData>
            </a:graphic>
          </wp:inline>
        </w:drawing>
      </w:r>
    </w:p>
    <w:p w:rsidR="00F966D5" w:rsidRPr="00355B2A" w:rsidRDefault="00F966D5">
      <w:pPr>
        <w:rPr>
          <w:rFonts w:ascii="Times New Roman" w:hAnsi="Times New Roman"/>
        </w:rPr>
      </w:pPr>
    </w:p>
    <w:p w:rsidR="00F966D5" w:rsidRPr="00924581" w:rsidRDefault="00F966D5">
      <w:pPr>
        <w:pStyle w:val="Aufzhlungszeichen1"/>
        <w:rPr>
          <w:szCs w:val="24"/>
        </w:rPr>
      </w:pPr>
      <w:r w:rsidRPr="00924581">
        <w:rPr>
          <w:szCs w:val="24"/>
          <w:shd w:val="clear" w:color="auto" w:fill="D9D9D9"/>
        </w:rPr>
        <w:t>Font:</w:t>
      </w:r>
      <w:r w:rsidRPr="00924581">
        <w:rPr>
          <w:szCs w:val="24"/>
        </w:rPr>
        <w:t xml:space="preserve"> legt die Schriftart fest.</w:t>
      </w:r>
    </w:p>
    <w:p w:rsidR="00F966D5" w:rsidRPr="00924581" w:rsidRDefault="00EA2DE9">
      <w:pPr>
        <w:pStyle w:val="Aufzhlungszeichen1"/>
        <w:rPr>
          <w:szCs w:val="24"/>
        </w:rPr>
      </w:pPr>
      <w:r w:rsidRPr="00924581">
        <w:rPr>
          <w:szCs w:val="24"/>
          <w:shd w:val="clear" w:color="auto" w:fill="D9D9D9"/>
        </w:rPr>
        <w:t>Font s</w:t>
      </w:r>
      <w:r w:rsidR="00F966D5" w:rsidRPr="00924581">
        <w:rPr>
          <w:szCs w:val="24"/>
          <w:shd w:val="clear" w:color="auto" w:fill="D9D9D9"/>
        </w:rPr>
        <w:t>tyle:</w:t>
      </w:r>
      <w:r w:rsidR="00F966D5" w:rsidRPr="00924581">
        <w:rPr>
          <w:szCs w:val="24"/>
        </w:rPr>
        <w:t xml:space="preserve"> legt den Schriftschnitt fest (</w:t>
      </w:r>
      <w:r w:rsidR="00F70807">
        <w:rPr>
          <w:szCs w:val="24"/>
        </w:rPr>
        <w:t>„</w:t>
      </w:r>
      <w:r w:rsidR="00F966D5" w:rsidRPr="00924581">
        <w:rPr>
          <w:szCs w:val="24"/>
        </w:rPr>
        <w:t>Plain</w:t>
      </w:r>
      <w:r w:rsidR="00F70807">
        <w:rPr>
          <w:szCs w:val="24"/>
        </w:rPr>
        <w:t>“</w:t>
      </w:r>
      <w:r w:rsidR="00F966D5" w:rsidRPr="00924581">
        <w:rPr>
          <w:szCs w:val="24"/>
        </w:rPr>
        <w:t xml:space="preserve"> = Normal, </w:t>
      </w:r>
      <w:r w:rsidR="00F70807">
        <w:rPr>
          <w:szCs w:val="24"/>
        </w:rPr>
        <w:t>„</w:t>
      </w:r>
      <w:r w:rsidR="00F966D5" w:rsidRPr="00924581">
        <w:rPr>
          <w:szCs w:val="24"/>
        </w:rPr>
        <w:t>Bold</w:t>
      </w:r>
      <w:r w:rsidR="00F70807">
        <w:rPr>
          <w:szCs w:val="24"/>
        </w:rPr>
        <w:t>“</w:t>
      </w:r>
      <w:r w:rsidR="00F966D5" w:rsidRPr="00924581">
        <w:rPr>
          <w:szCs w:val="24"/>
        </w:rPr>
        <w:t xml:space="preserve"> = Fett oder </w:t>
      </w:r>
      <w:r w:rsidR="00F70807">
        <w:rPr>
          <w:szCs w:val="24"/>
        </w:rPr>
        <w:t>„</w:t>
      </w:r>
      <w:r w:rsidR="00F966D5" w:rsidRPr="00924581">
        <w:rPr>
          <w:szCs w:val="24"/>
        </w:rPr>
        <w:t>It</w:t>
      </w:r>
      <w:r w:rsidR="00F966D5" w:rsidRPr="00924581">
        <w:rPr>
          <w:szCs w:val="24"/>
        </w:rPr>
        <w:t>a</w:t>
      </w:r>
      <w:r w:rsidR="00F966D5" w:rsidRPr="00924581">
        <w:rPr>
          <w:szCs w:val="24"/>
        </w:rPr>
        <w:t>lic</w:t>
      </w:r>
      <w:r w:rsidR="00F70807">
        <w:rPr>
          <w:szCs w:val="24"/>
        </w:rPr>
        <w:t>“</w:t>
      </w:r>
      <w:r w:rsidR="00F966D5" w:rsidRPr="00924581">
        <w:rPr>
          <w:szCs w:val="24"/>
        </w:rPr>
        <w:t> = Kursiv).</w:t>
      </w:r>
    </w:p>
    <w:p w:rsidR="00F966D5" w:rsidRPr="00924581" w:rsidRDefault="00EA2DE9">
      <w:pPr>
        <w:pStyle w:val="Aufzhlungszeichen1"/>
        <w:rPr>
          <w:szCs w:val="24"/>
        </w:rPr>
      </w:pPr>
      <w:r w:rsidRPr="00924581">
        <w:rPr>
          <w:szCs w:val="24"/>
          <w:shd w:val="clear" w:color="auto" w:fill="D9D9D9"/>
        </w:rPr>
        <w:t>Font s</w:t>
      </w:r>
      <w:r w:rsidR="00F966D5" w:rsidRPr="00924581">
        <w:rPr>
          <w:szCs w:val="24"/>
          <w:shd w:val="clear" w:color="auto" w:fill="D9D9D9"/>
        </w:rPr>
        <w:t>ize:</w:t>
      </w:r>
      <w:r w:rsidR="00F966D5" w:rsidRPr="00924581">
        <w:rPr>
          <w:szCs w:val="24"/>
        </w:rPr>
        <w:t xml:space="preserve"> legt die Schriftgröße (in Points) fest.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Beispiel:</w:t>
      </w:r>
    </w:p>
    <w:p w:rsidR="00F966D5" w:rsidRPr="00924581" w:rsidRDefault="00F966D5">
      <w:pPr>
        <w:pStyle w:val="Standard-BlockCharCharChar"/>
        <w:rPr>
          <w:szCs w:val="24"/>
        </w:rPr>
      </w:pPr>
    </w:p>
    <w:tbl>
      <w:tblPr>
        <w:tblW w:w="9464" w:type="dxa"/>
        <w:tblLayout w:type="fixed"/>
        <w:tblLook w:val="01E0" w:firstRow="1" w:lastRow="1" w:firstColumn="1" w:lastColumn="1" w:noHBand="0" w:noVBand="0"/>
      </w:tblPr>
      <w:tblGrid>
        <w:gridCol w:w="4361"/>
        <w:gridCol w:w="5103"/>
      </w:tblGrid>
      <w:tr w:rsidR="00F966D5" w:rsidRPr="003E08E8">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154ECB5D" wp14:editId="0ADC7632">
                  <wp:extent cx="2628900" cy="676275"/>
                  <wp:effectExtent l="0" t="0" r="0" b="9525"/>
                  <wp:docPr id="237" name="Bild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50">
                            <a:lum bright="12000"/>
                            <a:extLst>
                              <a:ext uri="{28A0092B-C50C-407E-A947-70E740481C1C}">
                                <a14:useLocalDpi xmlns:a14="http://schemas.microsoft.com/office/drawing/2010/main" val="0"/>
                              </a:ext>
                            </a:extLst>
                          </a:blip>
                          <a:srcRect l="2586" r="20216"/>
                          <a:stretch>
                            <a:fillRect/>
                          </a:stretch>
                        </pic:blipFill>
                        <pic:spPr bwMode="auto">
                          <a:xfrm>
                            <a:off x="0" y="0"/>
                            <a:ext cx="2628900" cy="67627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jc w:val="left"/>
              <w:rPr>
                <w:szCs w:val="24"/>
                <w:lang w:val="en-GB"/>
              </w:rPr>
            </w:pPr>
            <w:r w:rsidRPr="00924581">
              <w:rPr>
                <w:szCs w:val="24"/>
                <w:lang w:val="en-GB"/>
              </w:rPr>
              <w:t>Labels:</w:t>
            </w:r>
            <w:r w:rsidRPr="00924581">
              <w:rPr>
                <w:szCs w:val="24"/>
                <w:lang w:val="en-GB"/>
              </w:rPr>
              <w:tab/>
            </w:r>
            <w:r w:rsidR="00F70807">
              <w:rPr>
                <w:szCs w:val="24"/>
                <w:lang w:val="en-GB"/>
              </w:rPr>
              <w:t>„</w:t>
            </w:r>
            <w:r w:rsidRPr="00924581">
              <w:rPr>
                <w:szCs w:val="24"/>
                <w:lang w:val="en-GB"/>
              </w:rPr>
              <w:t>Times New Roman, Bold, 10 pt</w:t>
            </w:r>
            <w:r w:rsidR="00F70807">
              <w:rPr>
                <w:szCs w:val="24"/>
                <w:lang w:val="en-GB"/>
              </w:rPr>
              <w:t>“</w:t>
            </w:r>
          </w:p>
          <w:p w:rsidR="00F966D5" w:rsidRPr="00924581" w:rsidRDefault="00F966D5" w:rsidP="00B90DBA">
            <w:pPr>
              <w:pStyle w:val="Standard-BlockCharCharChar"/>
              <w:tabs>
                <w:tab w:val="clear" w:pos="482"/>
                <w:tab w:val="left" w:pos="385"/>
                <w:tab w:val="left" w:pos="1047"/>
              </w:tabs>
              <w:jc w:val="left"/>
              <w:rPr>
                <w:szCs w:val="24"/>
                <w:lang w:val="en-GB"/>
              </w:rPr>
            </w:pPr>
          </w:p>
          <w:p w:rsidR="00F966D5" w:rsidRPr="00924581" w:rsidRDefault="00F966D5" w:rsidP="00B90DBA">
            <w:pPr>
              <w:pStyle w:val="Standard-BlockCharCharChar"/>
              <w:tabs>
                <w:tab w:val="clear" w:pos="482"/>
                <w:tab w:val="left" w:pos="385"/>
                <w:tab w:val="left" w:pos="1047"/>
              </w:tabs>
              <w:jc w:val="left"/>
              <w:rPr>
                <w:szCs w:val="24"/>
                <w:lang w:val="en-GB"/>
              </w:rPr>
            </w:pPr>
            <w:r w:rsidRPr="00924581">
              <w:rPr>
                <w:szCs w:val="24"/>
                <w:lang w:val="en-GB"/>
              </w:rPr>
              <w:t>Spur 1 und 3:</w:t>
            </w:r>
            <w:r w:rsidRPr="00924581">
              <w:rPr>
                <w:szCs w:val="24"/>
                <w:lang w:val="en-GB"/>
              </w:rPr>
              <w:tab/>
            </w:r>
            <w:r w:rsidR="00F70807">
              <w:rPr>
                <w:szCs w:val="24"/>
                <w:lang w:val="en-GB"/>
              </w:rPr>
              <w:t>„</w:t>
            </w:r>
            <w:r w:rsidRPr="00924581">
              <w:rPr>
                <w:szCs w:val="24"/>
                <w:lang w:val="en-GB"/>
              </w:rPr>
              <w:t>Times New Roman, Plain, 12 pt</w:t>
            </w:r>
            <w:r w:rsidR="00F70807">
              <w:rPr>
                <w:szCs w:val="24"/>
                <w:lang w:val="en-GB"/>
              </w:rPr>
              <w:t>“</w:t>
            </w:r>
          </w:p>
          <w:p w:rsidR="00F966D5" w:rsidRPr="00924581" w:rsidRDefault="00F966D5" w:rsidP="00B90DBA">
            <w:pPr>
              <w:pStyle w:val="Standard-BlockCharCharChar"/>
              <w:tabs>
                <w:tab w:val="clear" w:pos="482"/>
                <w:tab w:val="left" w:pos="385"/>
                <w:tab w:val="left" w:pos="1047"/>
              </w:tabs>
              <w:jc w:val="left"/>
              <w:rPr>
                <w:szCs w:val="24"/>
                <w:lang w:val="en-GB"/>
              </w:rPr>
            </w:pPr>
            <w:r w:rsidRPr="00924581">
              <w:rPr>
                <w:szCs w:val="24"/>
                <w:lang w:val="en-GB"/>
              </w:rPr>
              <w:t>Spur 2:</w:t>
            </w:r>
            <w:r w:rsidRPr="00924581">
              <w:rPr>
                <w:szCs w:val="24"/>
                <w:lang w:val="en-GB"/>
              </w:rPr>
              <w:tab/>
            </w:r>
            <w:r w:rsidR="00F70807">
              <w:rPr>
                <w:szCs w:val="24"/>
                <w:lang w:val="en-GB"/>
              </w:rPr>
              <w:t>„</w:t>
            </w:r>
            <w:r w:rsidRPr="00924581">
              <w:rPr>
                <w:szCs w:val="24"/>
                <w:lang w:val="en-GB"/>
              </w:rPr>
              <w:t>Courier New</w:t>
            </w:r>
            <w:r w:rsidR="00F70807">
              <w:rPr>
                <w:szCs w:val="24"/>
                <w:lang w:val="en-GB"/>
              </w:rPr>
              <w:t>“</w:t>
            </w:r>
            <w:r w:rsidRPr="00924581">
              <w:rPr>
                <w:szCs w:val="24"/>
                <w:lang w:val="en-GB"/>
              </w:rPr>
              <w:t>, Italic, 8 Pt</w:t>
            </w:r>
            <w:r w:rsidR="00F70807">
              <w:rPr>
                <w:szCs w:val="24"/>
                <w:lang w:val="en-GB"/>
              </w:rPr>
              <w:t>“</w:t>
            </w:r>
          </w:p>
          <w:p w:rsidR="00F966D5" w:rsidRPr="00924581" w:rsidRDefault="00F966D5" w:rsidP="00B90DBA">
            <w:pPr>
              <w:pStyle w:val="Standard-BlockCharCharChar"/>
              <w:tabs>
                <w:tab w:val="clear" w:pos="482"/>
                <w:tab w:val="left" w:pos="385"/>
                <w:tab w:val="left" w:pos="1047"/>
              </w:tabs>
              <w:jc w:val="left"/>
              <w:rPr>
                <w:szCs w:val="24"/>
                <w:lang w:val="en-GB"/>
              </w:rPr>
            </w:pPr>
          </w:p>
        </w:tc>
      </w:tr>
    </w:tbl>
    <w:p w:rsidR="00F966D5" w:rsidRPr="00924581" w:rsidRDefault="00F966D5">
      <w:pPr>
        <w:pStyle w:val="Standard-BlockCharCharChar"/>
        <w:rPr>
          <w:szCs w:val="24"/>
          <w:lang w:val="en-GB"/>
        </w:rPr>
      </w:pPr>
    </w:p>
    <w:p w:rsidR="00F966D5" w:rsidRPr="00924581" w:rsidRDefault="00F966D5">
      <w:pPr>
        <w:pStyle w:val="Aufzhlungszeichen1"/>
        <w:rPr>
          <w:szCs w:val="24"/>
        </w:rPr>
      </w:pPr>
      <w:r w:rsidRPr="00924581">
        <w:rPr>
          <w:szCs w:val="24"/>
          <w:shd w:val="clear" w:color="auto" w:fill="D9D9D9"/>
        </w:rPr>
        <w:t>Text color:</w:t>
      </w:r>
      <w:r w:rsidRPr="00924581">
        <w:rPr>
          <w:szCs w:val="24"/>
        </w:rPr>
        <w:t xml:space="preserve"> legt die Textfarbe fest.</w:t>
      </w:r>
    </w:p>
    <w:p w:rsidR="00F966D5" w:rsidRPr="00924581" w:rsidRDefault="00F966D5">
      <w:pPr>
        <w:pStyle w:val="Aufzhlungszeichen1"/>
        <w:rPr>
          <w:szCs w:val="24"/>
        </w:rPr>
      </w:pPr>
      <w:r w:rsidRPr="00924581">
        <w:rPr>
          <w:szCs w:val="24"/>
          <w:shd w:val="clear" w:color="auto" w:fill="D9D9D9"/>
        </w:rPr>
        <w:t>Background color:</w:t>
      </w:r>
      <w:r w:rsidRPr="00924581">
        <w:rPr>
          <w:szCs w:val="24"/>
        </w:rPr>
        <w:t xml:space="preserve"> legt die Hintergrundfarbe fest.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Die Auswahl der Farben erfolgt über einen vom System zur Verfügung gestellten Dialog:</w:t>
      </w:r>
    </w:p>
    <w:p w:rsidR="00F966D5" w:rsidRPr="00924581" w:rsidRDefault="00F966D5">
      <w:pPr>
        <w:pStyle w:val="Standard-BlockCharCharChar"/>
        <w:rPr>
          <w:szCs w:val="24"/>
        </w:rPr>
      </w:pPr>
    </w:p>
    <w:p w:rsidR="00F966D5" w:rsidRPr="00924581" w:rsidRDefault="00F17B16">
      <w:pPr>
        <w:pStyle w:val="BildChar"/>
        <w:rPr>
          <w:sz w:val="24"/>
          <w:szCs w:val="24"/>
        </w:rPr>
      </w:pPr>
      <w:r w:rsidRPr="00924581">
        <w:rPr>
          <w:noProof/>
          <w:sz w:val="24"/>
          <w:szCs w:val="24"/>
        </w:rPr>
        <w:lastRenderedPageBreak/>
        <w:drawing>
          <wp:inline distT="0" distB="0" distL="0" distR="0" wp14:anchorId="35E35321" wp14:editId="6CF8D959">
            <wp:extent cx="2162175" cy="1981200"/>
            <wp:effectExtent l="0" t="0" r="9525" b="0"/>
            <wp:docPr id="238" name="Bild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162175" cy="1981200"/>
                    </a:xfrm>
                    <a:prstGeom prst="rect">
                      <a:avLst/>
                    </a:prstGeom>
                    <a:noFill/>
                    <a:ln>
                      <a:noFill/>
                    </a:ln>
                  </pic:spPr>
                </pic:pic>
              </a:graphicData>
            </a:graphic>
          </wp:inline>
        </w:drawing>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br w:type="page"/>
      </w:r>
      <w:r w:rsidRPr="00924581">
        <w:rPr>
          <w:szCs w:val="24"/>
        </w:rPr>
        <w:lastRenderedPageBreak/>
        <w:t>Beispiele:</w:t>
      </w:r>
    </w:p>
    <w:p w:rsidR="00F966D5" w:rsidRPr="00924581" w:rsidRDefault="00F966D5">
      <w:pPr>
        <w:pStyle w:val="Standard-BlockCharCharChar"/>
        <w:rPr>
          <w:szCs w:val="24"/>
        </w:rPr>
      </w:pP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4F2F0377" wp14:editId="59A4CFBC">
                  <wp:extent cx="2628900" cy="685800"/>
                  <wp:effectExtent l="0" t="0" r="0" b="0"/>
                  <wp:docPr id="239" name="Bild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52">
                            <a:lum bright="6000"/>
                            <a:extLst>
                              <a:ext uri="{28A0092B-C50C-407E-A947-70E740481C1C}">
                                <a14:useLocalDpi xmlns:a14="http://schemas.microsoft.com/office/drawing/2010/main" val="0"/>
                              </a:ext>
                            </a:extLst>
                          </a:blip>
                          <a:srcRect l="2396" r="2056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s>
              <w:jc w:val="left"/>
              <w:rPr>
                <w:szCs w:val="24"/>
              </w:rPr>
            </w:pPr>
            <w:r w:rsidRPr="00924581">
              <w:rPr>
                <w:szCs w:val="24"/>
              </w:rPr>
              <w:t>Spur 1 bis 3:</w:t>
            </w:r>
            <w:r w:rsidRPr="00924581">
              <w:rPr>
                <w:szCs w:val="24"/>
              </w:rPr>
              <w:tab/>
              <w:t>Rote, blaue und grüne Textfarbe</w:t>
            </w:r>
          </w:p>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s>
              <w:jc w:val="left"/>
              <w:rPr>
                <w:szCs w:val="24"/>
              </w:rPr>
            </w:pPr>
          </w:p>
        </w:tc>
      </w:tr>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11CF8075" wp14:editId="607FCE8F">
                  <wp:extent cx="2619375" cy="676275"/>
                  <wp:effectExtent l="0" t="0" r="9525" b="9525"/>
                  <wp:docPr id="240" name="Bild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53">
                            <a:lum bright="6000"/>
                            <a:extLst>
                              <a:ext uri="{28A0092B-C50C-407E-A947-70E740481C1C}">
                                <a14:useLocalDpi xmlns:a14="http://schemas.microsoft.com/office/drawing/2010/main" val="0"/>
                              </a:ext>
                            </a:extLst>
                          </a:blip>
                          <a:srcRect l="2402" r="20154"/>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 w:val="left" w:pos="1388"/>
              </w:tabs>
              <w:jc w:val="left"/>
              <w:rPr>
                <w:szCs w:val="24"/>
              </w:rPr>
            </w:pPr>
            <w:r w:rsidRPr="00924581">
              <w:rPr>
                <w:szCs w:val="24"/>
              </w:rPr>
              <w:t>Spur 2:</w:t>
            </w:r>
            <w:r w:rsidRPr="00924581">
              <w:rPr>
                <w:szCs w:val="24"/>
              </w:rPr>
              <w:tab/>
              <w:t>graue Hintergrundfarbe</w:t>
            </w:r>
          </w:p>
          <w:p w:rsidR="00F966D5" w:rsidRPr="00924581" w:rsidRDefault="00F966D5" w:rsidP="00B90DBA">
            <w:pPr>
              <w:pStyle w:val="Standard-BlockCharCharChar"/>
              <w:tabs>
                <w:tab w:val="clear" w:pos="482"/>
                <w:tab w:val="left" w:pos="385"/>
                <w:tab w:val="left" w:pos="1047"/>
              </w:tabs>
              <w:jc w:val="left"/>
              <w:rPr>
                <w:szCs w:val="24"/>
              </w:rPr>
            </w:pPr>
            <w:r w:rsidRPr="00924581">
              <w:rPr>
                <w:szCs w:val="24"/>
              </w:rPr>
              <w:t>(z. B. um die Ausdehnung non-verbaler Ereignisse zu verdeutlichen)</w:t>
            </w:r>
          </w:p>
          <w:p w:rsidR="00F966D5" w:rsidRPr="00924581" w:rsidRDefault="00F966D5" w:rsidP="00B90DBA">
            <w:pPr>
              <w:pStyle w:val="Standard-BlockCharCharChar"/>
              <w:tabs>
                <w:tab w:val="clear" w:pos="482"/>
                <w:tab w:val="left" w:pos="385"/>
                <w:tab w:val="left" w:pos="1047"/>
              </w:tabs>
              <w:jc w:val="left"/>
              <w:rPr>
                <w:szCs w:val="24"/>
              </w:rPr>
            </w:pPr>
          </w:p>
        </w:tc>
      </w:tr>
    </w:tbl>
    <w:p w:rsidR="00F966D5" w:rsidRPr="00924581" w:rsidRDefault="00F966D5">
      <w:pPr>
        <w:pStyle w:val="Standard-BlockCharCharChar"/>
        <w:rPr>
          <w:szCs w:val="24"/>
        </w:rPr>
      </w:pPr>
    </w:p>
    <w:p w:rsidR="00F966D5" w:rsidRPr="00924581" w:rsidRDefault="00F966D5">
      <w:pPr>
        <w:pStyle w:val="Aufzhlungszeichen1"/>
        <w:rPr>
          <w:szCs w:val="24"/>
        </w:rPr>
      </w:pPr>
      <w:r w:rsidRPr="00924581">
        <w:rPr>
          <w:szCs w:val="24"/>
          <w:shd w:val="clear" w:color="auto" w:fill="D9D9D9"/>
        </w:rPr>
        <w:t>Alignment:</w:t>
      </w:r>
      <w:r w:rsidRPr="00924581">
        <w:rPr>
          <w:szCs w:val="24"/>
        </w:rPr>
        <w:t xml:space="preserve"> legt die Ausrichtung des Textes innerhalb einer Ereignisbeschreibung fest. Diese Einstellung ist nur im Editor wirksam, bei der Ausgabe wird die Schrift grun</w:t>
      </w:r>
      <w:r w:rsidRPr="00924581">
        <w:rPr>
          <w:szCs w:val="24"/>
        </w:rPr>
        <w:t>d</w:t>
      </w:r>
      <w:r w:rsidRPr="00924581">
        <w:rPr>
          <w:szCs w:val="24"/>
        </w:rPr>
        <w:t>sätzlich linksbündig ausgerichtet.</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Beispiel:</w:t>
      </w:r>
    </w:p>
    <w:p w:rsidR="00F966D5" w:rsidRPr="00924581" w:rsidRDefault="00F966D5">
      <w:pPr>
        <w:pStyle w:val="Standard-BlockCharCharChar"/>
        <w:rPr>
          <w:szCs w:val="24"/>
        </w:rPr>
      </w:pP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05B8E067" wp14:editId="208579E8">
                  <wp:extent cx="2628900" cy="685800"/>
                  <wp:effectExtent l="0" t="0" r="0" b="0"/>
                  <wp:docPr id="241" name="Bild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 w:val="left" w:pos="1393"/>
              </w:tabs>
              <w:jc w:val="left"/>
              <w:rPr>
                <w:szCs w:val="24"/>
              </w:rPr>
            </w:pPr>
            <w:r w:rsidRPr="00924581">
              <w:rPr>
                <w:szCs w:val="24"/>
              </w:rPr>
              <w:t>Spur 2:</w:t>
            </w:r>
            <w:r w:rsidRPr="00924581">
              <w:rPr>
                <w:szCs w:val="24"/>
              </w:rPr>
              <w:tab/>
              <w:t>zentrierte Ausrichtung (</w:t>
            </w:r>
            <w:r w:rsidR="00F70807">
              <w:rPr>
                <w:szCs w:val="24"/>
              </w:rPr>
              <w:t>„</w:t>
            </w:r>
            <w:r w:rsidRPr="00924581">
              <w:rPr>
                <w:szCs w:val="24"/>
              </w:rPr>
              <w:t>Centre</w:t>
            </w:r>
            <w:r w:rsidR="00F70807">
              <w:rPr>
                <w:szCs w:val="24"/>
              </w:rPr>
              <w:t>“</w:t>
            </w:r>
            <w:r w:rsidRPr="00924581">
              <w:rPr>
                <w:szCs w:val="24"/>
              </w:rPr>
              <w:t xml:space="preserve">) </w:t>
            </w:r>
          </w:p>
        </w:tc>
      </w:tr>
    </w:tbl>
    <w:p w:rsidR="00F966D5" w:rsidRPr="00924581" w:rsidRDefault="00F966D5">
      <w:pPr>
        <w:pStyle w:val="Standard-BlockCharCharChar"/>
        <w:rPr>
          <w:szCs w:val="24"/>
        </w:rPr>
      </w:pPr>
    </w:p>
    <w:p w:rsidR="00F966D5" w:rsidRPr="00924581" w:rsidRDefault="00F966D5">
      <w:pPr>
        <w:pStyle w:val="Aufzhlungszeichen1"/>
        <w:rPr>
          <w:szCs w:val="24"/>
        </w:rPr>
      </w:pPr>
      <w:r w:rsidRPr="00924581">
        <w:rPr>
          <w:szCs w:val="24"/>
          <w:shd w:val="clear" w:color="auto" w:fill="D9D9D9"/>
        </w:rPr>
        <w:t>Border</w:t>
      </w:r>
      <w:r w:rsidR="00EA2DE9" w:rsidRPr="00924581">
        <w:rPr>
          <w:szCs w:val="24"/>
          <w:shd w:val="clear" w:color="auto" w:fill="D9D9D9"/>
        </w:rPr>
        <w:t> sides</w:t>
      </w:r>
      <w:r w:rsidRPr="00924581">
        <w:rPr>
          <w:szCs w:val="24"/>
          <w:shd w:val="clear" w:color="auto" w:fill="D9D9D9"/>
        </w:rPr>
        <w:t>:</w:t>
      </w:r>
      <w:r w:rsidRPr="00924581">
        <w:rPr>
          <w:szCs w:val="24"/>
        </w:rPr>
        <w:t xml:space="preserve"> legt fest, ob und wo Ereignisse umrahmt werden sollen.</w:t>
      </w:r>
    </w:p>
    <w:p w:rsidR="00F966D5" w:rsidRPr="00924581" w:rsidRDefault="00F966D5">
      <w:pPr>
        <w:pStyle w:val="Aufzhlungszeichen1"/>
        <w:rPr>
          <w:szCs w:val="24"/>
        </w:rPr>
      </w:pPr>
      <w:r w:rsidRPr="00924581">
        <w:rPr>
          <w:szCs w:val="24"/>
          <w:shd w:val="clear" w:color="auto" w:fill="D9D9D9"/>
        </w:rPr>
        <w:t>Border color:</w:t>
      </w:r>
      <w:r w:rsidRPr="00924581">
        <w:rPr>
          <w:szCs w:val="24"/>
        </w:rPr>
        <w:t xml:space="preserve"> legt die Rahmenfarbe fest.</w:t>
      </w:r>
    </w:p>
    <w:p w:rsidR="00F966D5" w:rsidRPr="00924581" w:rsidRDefault="00F966D5">
      <w:pPr>
        <w:pStyle w:val="Aufzhlungszeichen1"/>
        <w:rPr>
          <w:szCs w:val="24"/>
        </w:rPr>
      </w:pPr>
      <w:r w:rsidRPr="00924581">
        <w:rPr>
          <w:szCs w:val="24"/>
          <w:shd w:val="clear" w:color="auto" w:fill="D9D9D9"/>
        </w:rPr>
        <w:t>Border style:</w:t>
      </w:r>
      <w:r w:rsidRPr="00924581">
        <w:rPr>
          <w:szCs w:val="24"/>
        </w:rPr>
        <w:t xml:space="preserve"> legt den Rahmenstil fest (</w:t>
      </w:r>
      <w:r w:rsidR="00F70807">
        <w:rPr>
          <w:szCs w:val="24"/>
        </w:rPr>
        <w:t>„</w:t>
      </w:r>
      <w:r w:rsidRPr="00924581">
        <w:rPr>
          <w:szCs w:val="24"/>
        </w:rPr>
        <w:t>solid</w:t>
      </w:r>
      <w:r w:rsidR="00F70807">
        <w:rPr>
          <w:szCs w:val="24"/>
        </w:rPr>
        <w:t>“</w:t>
      </w:r>
      <w:r w:rsidRPr="00924581">
        <w:rPr>
          <w:szCs w:val="24"/>
        </w:rPr>
        <w:t xml:space="preserve"> = durchgezogene Linie, </w:t>
      </w:r>
      <w:r w:rsidR="00F70807">
        <w:rPr>
          <w:szCs w:val="24"/>
        </w:rPr>
        <w:t>„</w:t>
      </w:r>
      <w:r w:rsidRPr="00924581">
        <w:rPr>
          <w:szCs w:val="24"/>
        </w:rPr>
        <w:t>dashed</w:t>
      </w:r>
      <w:r w:rsidR="00F70807">
        <w:rPr>
          <w:szCs w:val="24"/>
        </w:rPr>
        <w:t>“</w:t>
      </w:r>
      <w:r w:rsidRPr="00924581">
        <w:rPr>
          <w:szCs w:val="24"/>
        </w:rPr>
        <w:t xml:space="preserve"> = gestrichelte Linie, </w:t>
      </w:r>
      <w:r w:rsidR="00F70807">
        <w:rPr>
          <w:szCs w:val="24"/>
        </w:rPr>
        <w:t>„</w:t>
      </w:r>
      <w:r w:rsidRPr="00924581">
        <w:rPr>
          <w:szCs w:val="24"/>
        </w:rPr>
        <w:t>dotted</w:t>
      </w:r>
      <w:r w:rsidR="00F70807">
        <w:rPr>
          <w:szCs w:val="24"/>
        </w:rPr>
        <w:t>“</w:t>
      </w:r>
      <w:r w:rsidRPr="00924581">
        <w:rPr>
          <w:szCs w:val="24"/>
        </w:rPr>
        <w:t> = gepunktete Linie).</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Beispiele:</w:t>
      </w:r>
    </w:p>
    <w:p w:rsidR="00F966D5" w:rsidRPr="00924581" w:rsidRDefault="00F966D5">
      <w:pPr>
        <w:pStyle w:val="Standard-BlockCharCharChar"/>
        <w:rPr>
          <w:szCs w:val="24"/>
        </w:rPr>
      </w:pP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2D950F2F" wp14:editId="4A7456A4">
                  <wp:extent cx="2619375" cy="676275"/>
                  <wp:effectExtent l="0" t="0" r="9525" b="9525"/>
                  <wp:docPr id="242" name="Bild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55">
                            <a:lum bright="12000"/>
                            <a:extLst>
                              <a:ext uri="{28A0092B-C50C-407E-A947-70E740481C1C}">
                                <a14:useLocalDpi xmlns:a14="http://schemas.microsoft.com/office/drawing/2010/main" val="0"/>
                              </a:ext>
                            </a:extLst>
                          </a:blip>
                          <a:srcRect l="1352" r="24220"/>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jc w:val="left"/>
              <w:rPr>
                <w:szCs w:val="24"/>
              </w:rPr>
            </w:pPr>
          </w:p>
          <w:p w:rsidR="00F966D5" w:rsidRPr="00924581" w:rsidRDefault="00F966D5" w:rsidP="00B90DBA">
            <w:pPr>
              <w:pStyle w:val="Standard-BlockCharCharChar"/>
              <w:tabs>
                <w:tab w:val="clear" w:pos="482"/>
                <w:tab w:val="left" w:pos="385"/>
                <w:tab w:val="left" w:pos="1047"/>
              </w:tabs>
              <w:ind w:left="1047" w:hanging="1047"/>
              <w:jc w:val="left"/>
              <w:rPr>
                <w:szCs w:val="24"/>
              </w:rPr>
            </w:pPr>
            <w:r w:rsidRPr="00924581">
              <w:rPr>
                <w:szCs w:val="24"/>
              </w:rPr>
              <w:t>Spur 1 und 3:</w:t>
            </w:r>
            <w:r w:rsidRPr="00924581">
              <w:rPr>
                <w:szCs w:val="24"/>
              </w:rPr>
              <w:tab/>
              <w:t>graue, durchgehende Rahmenlinie rechts</w:t>
            </w:r>
          </w:p>
          <w:p w:rsidR="00F966D5" w:rsidRPr="00924581" w:rsidRDefault="00F966D5" w:rsidP="00B90DBA">
            <w:pPr>
              <w:pStyle w:val="Standard-BlockCharCharChar"/>
              <w:tabs>
                <w:tab w:val="clear" w:pos="482"/>
                <w:tab w:val="left" w:pos="385"/>
                <w:tab w:val="left" w:pos="1047"/>
              </w:tabs>
              <w:ind w:left="1047" w:hanging="1047"/>
              <w:jc w:val="left"/>
              <w:rPr>
                <w:szCs w:val="24"/>
              </w:rPr>
            </w:pPr>
          </w:p>
          <w:p w:rsidR="00F966D5" w:rsidRPr="00924581" w:rsidRDefault="00F966D5" w:rsidP="00B90DBA">
            <w:pPr>
              <w:pStyle w:val="Standard-BlockCharCharChar"/>
              <w:tabs>
                <w:tab w:val="clear" w:pos="482"/>
                <w:tab w:val="left" w:pos="385"/>
                <w:tab w:val="left" w:pos="1047"/>
              </w:tabs>
              <w:ind w:left="1047" w:hanging="1047"/>
              <w:jc w:val="left"/>
              <w:rPr>
                <w:szCs w:val="24"/>
              </w:rPr>
            </w:pPr>
          </w:p>
        </w:tc>
      </w:tr>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4FFE8FF9" wp14:editId="73E61FD7">
                  <wp:extent cx="2628900" cy="685800"/>
                  <wp:effectExtent l="0" t="0" r="0" b="0"/>
                  <wp:docPr id="243" name="Bild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56">
                            <a:lum bright="6000"/>
                            <a:extLst>
                              <a:ext uri="{28A0092B-C50C-407E-A947-70E740481C1C}">
                                <a14:useLocalDpi xmlns:a14="http://schemas.microsoft.com/office/drawing/2010/main" val="0"/>
                              </a:ext>
                            </a:extLst>
                          </a:blip>
                          <a:srcRect l="1413" r="2044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jc w:val="left"/>
              <w:rPr>
                <w:szCs w:val="24"/>
              </w:rPr>
            </w:pPr>
          </w:p>
          <w:p w:rsidR="00F966D5" w:rsidRPr="00924581" w:rsidRDefault="00F966D5" w:rsidP="00B90DBA">
            <w:pPr>
              <w:pStyle w:val="Standard-BlockCharCharChar"/>
              <w:tabs>
                <w:tab w:val="clear" w:pos="482"/>
                <w:tab w:val="left" w:pos="385"/>
                <w:tab w:val="left" w:pos="1047"/>
              </w:tabs>
              <w:ind w:left="1047" w:hanging="1047"/>
              <w:jc w:val="left"/>
              <w:rPr>
                <w:szCs w:val="24"/>
              </w:rPr>
            </w:pPr>
            <w:r w:rsidRPr="00924581">
              <w:rPr>
                <w:szCs w:val="24"/>
              </w:rPr>
              <w:t>Spur 2:</w:t>
            </w:r>
            <w:r w:rsidRPr="00924581">
              <w:rPr>
                <w:szCs w:val="24"/>
              </w:rPr>
              <w:tab/>
              <w:t>blaue, gepunktete Rahmenlinie, links, rechts, oben und unten</w:t>
            </w:r>
          </w:p>
          <w:p w:rsidR="00F966D5" w:rsidRPr="00924581" w:rsidRDefault="00F966D5" w:rsidP="00B90DBA">
            <w:pPr>
              <w:pStyle w:val="Standard-BlockCharCharChar"/>
              <w:tabs>
                <w:tab w:val="clear" w:pos="482"/>
                <w:tab w:val="left" w:pos="385"/>
                <w:tab w:val="left" w:pos="1058"/>
              </w:tabs>
              <w:jc w:val="left"/>
              <w:rPr>
                <w:szCs w:val="24"/>
              </w:rPr>
            </w:pPr>
            <w:r w:rsidRPr="00924581">
              <w:rPr>
                <w:szCs w:val="24"/>
              </w:rPr>
              <w:t>(z. B. um die Ausdehnung non-verbaler Ereignisse zu verdeutlichen)</w:t>
            </w:r>
          </w:p>
        </w:tc>
      </w:tr>
    </w:tbl>
    <w:p w:rsidR="00F966D5" w:rsidRPr="00924581" w:rsidRDefault="00F966D5">
      <w:pPr>
        <w:pStyle w:val="Standard-BlockCharCharChar"/>
        <w:rPr>
          <w:szCs w:val="24"/>
        </w:rPr>
      </w:pPr>
    </w:p>
    <w:p w:rsidR="00F966D5" w:rsidRPr="00924581" w:rsidRDefault="00F966D5" w:rsidP="00282BFA">
      <w:pPr>
        <w:pStyle w:val="Aufzhlungszeichen2"/>
        <w:rPr>
          <w:szCs w:val="24"/>
        </w:rPr>
      </w:pPr>
      <w:r w:rsidRPr="00924581">
        <w:rPr>
          <w:szCs w:val="24"/>
          <w:shd w:val="clear" w:color="auto" w:fill="D9D9D9"/>
        </w:rPr>
        <w:t>Height calculation:</w:t>
      </w:r>
      <w:r w:rsidRPr="00924581">
        <w:rPr>
          <w:szCs w:val="24"/>
        </w:rPr>
        <w:t xml:space="preserve"> legt fest, nach welcher Methode bei der Berechnung der Spurhöhe ve</w:t>
      </w:r>
      <w:r w:rsidRPr="00924581">
        <w:rPr>
          <w:szCs w:val="24"/>
        </w:rPr>
        <w:t>r</w:t>
      </w:r>
      <w:r w:rsidRPr="00924581">
        <w:rPr>
          <w:szCs w:val="24"/>
        </w:rPr>
        <w:t>fahren werden soll. Es stehen drei Alternativen zur Verfügung:</w:t>
      </w:r>
    </w:p>
    <w:p w:rsidR="00F966D5" w:rsidRPr="00924581" w:rsidRDefault="00F966D5">
      <w:pPr>
        <w:pStyle w:val="Aufzhlungszeichen2"/>
        <w:rPr>
          <w:szCs w:val="24"/>
        </w:rPr>
      </w:pPr>
      <w:r w:rsidRPr="00924581">
        <w:rPr>
          <w:szCs w:val="24"/>
          <w:shd w:val="clear" w:color="auto" w:fill="D9D9D9"/>
        </w:rPr>
        <w:t>Generous:</w:t>
      </w:r>
      <w:r w:rsidRPr="00924581">
        <w:rPr>
          <w:szCs w:val="24"/>
        </w:rPr>
        <w:t xml:space="preserve"> Dies ist die Default-Einstellung. Die Spurhöhe richtet sich – wie in einer Tex</w:t>
      </w:r>
      <w:r w:rsidRPr="00924581">
        <w:rPr>
          <w:szCs w:val="24"/>
        </w:rPr>
        <w:t>t</w:t>
      </w:r>
      <w:r w:rsidRPr="00924581">
        <w:rPr>
          <w:szCs w:val="24"/>
        </w:rPr>
        <w:t>verarbeitung – nach dem größtmöglichen Zeichen im gewählten Schriftsatz.</w:t>
      </w:r>
    </w:p>
    <w:p w:rsidR="00F966D5" w:rsidRPr="00924581" w:rsidRDefault="00F966D5">
      <w:pPr>
        <w:pStyle w:val="Aufzhlungszeichen2"/>
        <w:rPr>
          <w:szCs w:val="24"/>
        </w:rPr>
      </w:pPr>
      <w:r w:rsidRPr="00924581">
        <w:rPr>
          <w:szCs w:val="24"/>
          <w:shd w:val="clear" w:color="auto" w:fill="D9D9D9"/>
        </w:rPr>
        <w:t>Miserly:</w:t>
      </w:r>
      <w:r w:rsidRPr="00924581">
        <w:rPr>
          <w:szCs w:val="24"/>
        </w:rPr>
        <w:t xml:space="preserve"> Wenn diese Option gewählt ist, richtet sich die Spurhöhe nach dem größten ta</w:t>
      </w:r>
      <w:r w:rsidRPr="00924581">
        <w:rPr>
          <w:szCs w:val="24"/>
        </w:rPr>
        <w:t>t</w:t>
      </w:r>
      <w:r w:rsidRPr="00924581">
        <w:rPr>
          <w:szCs w:val="24"/>
        </w:rPr>
        <w:t>sächlich verwendeten Zeichen in der betreffenden Spur.</w:t>
      </w:r>
    </w:p>
    <w:p w:rsidR="00F966D5" w:rsidRPr="00924581" w:rsidRDefault="00F966D5">
      <w:pPr>
        <w:pStyle w:val="Aufzhlungszeichen2"/>
        <w:rPr>
          <w:szCs w:val="24"/>
        </w:rPr>
      </w:pPr>
      <w:r w:rsidRPr="00924581">
        <w:rPr>
          <w:szCs w:val="24"/>
          <w:shd w:val="clear" w:color="auto" w:fill="D9D9D9"/>
        </w:rPr>
        <w:t>Fixed:</w:t>
      </w:r>
      <w:r w:rsidRPr="00924581">
        <w:rPr>
          <w:szCs w:val="24"/>
        </w:rPr>
        <w:t xml:space="preserve"> Wenn diese Option gewählt ist, kann die Spurhöhe vom Benutzer fest vorgegeben </w:t>
      </w:r>
      <w:r w:rsidRPr="00924581">
        <w:rPr>
          <w:szCs w:val="24"/>
        </w:rPr>
        <w:lastRenderedPageBreak/>
        <w:t>werden. Die Maßeinheit sind Pixel</w:t>
      </w:r>
      <w:r w:rsidR="00AA4589" w:rsidRPr="00924581">
        <w:rPr>
          <w:szCs w:val="24"/>
        </w:rPr>
        <w:t>s</w:t>
      </w:r>
      <w:r w:rsidRPr="00924581">
        <w:rPr>
          <w:szCs w:val="24"/>
        </w:rPr>
        <w:t xml:space="preserve"> (entspricht der Schrift-Maßeinheit </w:t>
      </w:r>
      <w:r w:rsidR="00F70807">
        <w:rPr>
          <w:szCs w:val="24"/>
        </w:rPr>
        <w:t>„</w:t>
      </w:r>
      <w:r w:rsidRPr="00924581">
        <w:rPr>
          <w:szCs w:val="24"/>
        </w:rPr>
        <w:t>Points</w:t>
      </w:r>
      <w:r w:rsidR="00F70807">
        <w:rPr>
          <w:szCs w:val="24"/>
        </w:rPr>
        <w:t>“</w:t>
      </w:r>
      <w:r w:rsidRPr="00924581">
        <w:rPr>
          <w:szCs w:val="24"/>
        </w:rPr>
        <w:t>).</w:t>
      </w:r>
    </w:p>
    <w:p w:rsidR="00F966D5" w:rsidRPr="00924581" w:rsidRDefault="00F966D5">
      <w:pPr>
        <w:pStyle w:val="Standard-BlockCharCharChar"/>
        <w:rPr>
          <w:szCs w:val="24"/>
        </w:rPr>
      </w:pPr>
    </w:p>
    <w:p w:rsidR="00F966D5" w:rsidRPr="008619EC" w:rsidRDefault="00F966D5" w:rsidP="008619EC">
      <w:pPr>
        <w:pStyle w:val="berschrift3"/>
      </w:pPr>
      <w:bookmarkStart w:id="610" w:name="_Format_&gt;_Apply_stylesheet"/>
      <w:bookmarkEnd w:id="610"/>
      <w:r w:rsidRPr="008619EC">
        <w:br w:type="page"/>
      </w:r>
      <w:bookmarkStart w:id="611" w:name="_Toc55213900"/>
      <w:bookmarkStart w:id="612" w:name="_Toc69129886"/>
      <w:bookmarkStart w:id="613" w:name="_Toc69130027"/>
      <w:bookmarkStart w:id="614" w:name="_Ref108438744"/>
      <w:bookmarkStart w:id="615" w:name="_Toc398708234"/>
      <w:bookmarkStart w:id="616" w:name="_Toc55213896"/>
      <w:r w:rsidRPr="008619EC">
        <w:lastRenderedPageBreak/>
        <w:t>Format </w:t>
      </w:r>
      <w:r w:rsidR="00F417B2" w:rsidRPr="008619EC">
        <w:t>&gt;</w:t>
      </w:r>
      <w:r w:rsidRPr="008619EC">
        <w:t> Apply stylesheet</w:t>
      </w:r>
      <w:bookmarkEnd w:id="611"/>
      <w:bookmarkEnd w:id="612"/>
      <w:bookmarkEnd w:id="613"/>
      <w:bookmarkEnd w:id="614"/>
      <w:bookmarkEnd w:id="615"/>
    </w:p>
    <w:p w:rsidR="00F966D5" w:rsidRPr="00924581" w:rsidRDefault="00F966D5" w:rsidP="00F966D5">
      <w:pPr>
        <w:pStyle w:val="Standard-BlockCharCharChar"/>
        <w:rPr>
          <w:szCs w:val="24"/>
        </w:rPr>
      </w:pPr>
      <w:r w:rsidRPr="00924581">
        <w:rPr>
          <w:szCs w:val="24"/>
        </w:rPr>
        <w:t xml:space="preserve">Generiert eine neue Formatierung für die aktuelle Transkription aus einem Stylesheet (siehe auch Anhang D). Verwendet wird das Stylesheet, das in den Benutzereinstellungen (siehe </w:t>
      </w:r>
      <w:r w:rsidRPr="00320A95">
        <w:rPr>
          <w:rStyle w:val="Menufunction"/>
        </w:rPr>
        <w:t>Edit </w:t>
      </w:r>
      <w:r w:rsidR="00F417B2" w:rsidRPr="00320A95">
        <w:rPr>
          <w:rStyle w:val="Menufunction"/>
        </w:rPr>
        <w:t>&gt;</w:t>
      </w:r>
      <w:r w:rsidRPr="00320A95">
        <w:rPr>
          <w:rStyle w:val="Menufunction"/>
        </w:rPr>
        <w:t> Preferences...</w:t>
      </w:r>
      <w:r w:rsidRPr="00924581">
        <w:rPr>
          <w:szCs w:val="24"/>
        </w:rPr>
        <w:t xml:space="preserve">) unter </w:t>
      </w:r>
      <w:r w:rsidR="00F70807">
        <w:rPr>
          <w:szCs w:val="24"/>
        </w:rPr>
        <w:t>„</w:t>
      </w:r>
      <w:r w:rsidRPr="00924581">
        <w:rPr>
          <w:szCs w:val="24"/>
        </w:rPr>
        <w:t>Transcription to format table</w:t>
      </w:r>
      <w:r w:rsidR="00F70807">
        <w:rPr>
          <w:szCs w:val="24"/>
        </w:rPr>
        <w:t>“</w:t>
      </w:r>
      <w:r w:rsidRPr="00924581">
        <w:rPr>
          <w:szCs w:val="24"/>
        </w:rPr>
        <w:t xml:space="preserve"> angegeben ist. Ist dort nichts ang</w:t>
      </w:r>
      <w:r w:rsidRPr="00924581">
        <w:rPr>
          <w:szCs w:val="24"/>
        </w:rPr>
        <w:t>e</w:t>
      </w:r>
      <w:r w:rsidRPr="00924581">
        <w:rPr>
          <w:szCs w:val="24"/>
        </w:rPr>
        <w:t>geben, wird ein internes Stylesheet verwendet.</w:t>
      </w:r>
    </w:p>
    <w:bookmarkEnd w:id="616"/>
    <w:p w:rsidR="00F966D5" w:rsidRPr="00355B2A" w:rsidRDefault="00F17B16">
      <w:pPr>
        <w:pStyle w:val="Standard-BlockCharCharChar"/>
      </w:pPr>
      <w:r w:rsidRPr="00355B2A">
        <w:rPr>
          <w:noProof/>
        </w:rPr>
        <mc:AlternateContent>
          <mc:Choice Requires="wps">
            <w:drawing>
              <wp:anchor distT="0" distB="0" distL="114300" distR="114300" simplePos="0" relativeHeight="251654656" behindDoc="0" locked="0" layoutInCell="1" allowOverlap="1" wp14:anchorId="6B290125" wp14:editId="1F1DCECC">
                <wp:simplePos x="0" y="0"/>
                <wp:positionH relativeFrom="column">
                  <wp:posOffset>2061210</wp:posOffset>
                </wp:positionH>
                <wp:positionV relativeFrom="paragraph">
                  <wp:posOffset>122555</wp:posOffset>
                </wp:positionV>
                <wp:extent cx="229235" cy="234315"/>
                <wp:effectExtent l="0" t="0" r="0" b="0"/>
                <wp:wrapNone/>
                <wp:docPr id="185"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0807" w:rsidRDefault="00F70807" w:rsidP="00F966D5">
                            <w:r>
                              <w:rPr>
                                <w:noProof/>
                              </w:rPr>
                              <w:drawing>
                                <wp:inline distT="0" distB="0" distL="0" distR="0" wp14:anchorId="6FB04654" wp14:editId="5886E6EF">
                                  <wp:extent cx="228600" cy="228600"/>
                                  <wp:effectExtent l="0" t="0" r="0" b="0"/>
                                  <wp:docPr id="866" name="Bild 245" descr="Open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OpenTierFormatTable"/>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4" o:spid="_x0000_s1049" type="#_x0000_t202" style="position:absolute;left:0;text-align:left;margin-left:162.3pt;margin-top:9.65pt;width:18.05pt;height:18.45pt;z-index:25165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" filled="f" stroked="f">
                <v:textbox inset="0,0,0,0">
                  <w:txbxContent>
                    <w:p w:rsidR="00F70807" w:rsidRDefault="00F70807" w:rsidP="00F966D5">
                      <w:r>
                        <w:rPr>
                          <w:noProof/>
                        </w:rPr>
                        <w:drawing>
                          <wp:inline distT="0" distB="0" distL="0" distR="0" wp14:anchorId="6FB04654" wp14:editId="5886E6EF">
                            <wp:extent cx="228600" cy="228600"/>
                            <wp:effectExtent l="0" t="0" r="0" b="0"/>
                            <wp:docPr id="866" name="Bild 245" descr="Open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OpenTierFormatTable"/>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617" w:name="_Format_&gt;_Open_format_table..."/>
      <w:bookmarkStart w:id="618" w:name="_Toc55213897"/>
      <w:bookmarkStart w:id="619" w:name="_Toc69129887"/>
      <w:bookmarkStart w:id="620" w:name="_Toc69130028"/>
      <w:bookmarkStart w:id="621" w:name="_Ref108438751"/>
      <w:bookmarkStart w:id="622" w:name="_Toc398708235"/>
      <w:bookmarkEnd w:id="617"/>
      <w:r w:rsidRPr="008619EC">
        <w:t>Format </w:t>
      </w:r>
      <w:r w:rsidR="00F417B2" w:rsidRPr="008619EC">
        <w:t>&gt;</w:t>
      </w:r>
      <w:r w:rsidRPr="008619EC">
        <w:t> Open format table...</w:t>
      </w:r>
      <w:bookmarkEnd w:id="618"/>
      <w:bookmarkEnd w:id="619"/>
      <w:bookmarkEnd w:id="620"/>
      <w:bookmarkEnd w:id="621"/>
      <w:bookmarkEnd w:id="622"/>
    </w:p>
    <w:p w:rsidR="00F966D5" w:rsidRPr="00924581" w:rsidRDefault="00F966D5">
      <w:pPr>
        <w:pStyle w:val="Standard-BlockCharCharChar"/>
        <w:rPr>
          <w:szCs w:val="24"/>
        </w:rPr>
      </w:pPr>
      <w:r w:rsidRPr="00924581">
        <w:rPr>
          <w:szCs w:val="24"/>
        </w:rPr>
        <w:t>Öffnet eine gespeicherte Formatierungstabelle und wendet sie auf die momentan geöffnete Tra</w:t>
      </w:r>
      <w:r w:rsidRPr="00924581">
        <w:rPr>
          <w:szCs w:val="24"/>
        </w:rPr>
        <w:t>n</w:t>
      </w:r>
      <w:r w:rsidRPr="00924581">
        <w:rPr>
          <w:szCs w:val="24"/>
        </w:rPr>
        <w:t>skription an.</w:t>
      </w:r>
    </w:p>
    <w:p w:rsidR="00F966D5" w:rsidRPr="00355B2A" w:rsidRDefault="00F966D5">
      <w:pPr>
        <w:pStyle w:val="Standard-BlockCharCharChar"/>
      </w:pPr>
    </w:p>
    <w:p w:rsidR="002F1BD9" w:rsidRPr="009D5612" w:rsidRDefault="002F1BD9" w:rsidP="008619EC">
      <w:pPr>
        <w:pStyle w:val="berschrift3"/>
        <w:rPr>
          <w:lang w:val="en-US"/>
        </w:rPr>
      </w:pPr>
      <w:bookmarkStart w:id="623" w:name="_Format_&gt;_Save_format_table"/>
      <w:bookmarkStart w:id="624" w:name="_Toc398708236"/>
      <w:bookmarkEnd w:id="623"/>
      <w:r w:rsidRPr="009D5612">
        <w:rPr>
          <w:lang w:val="en-US"/>
        </w:rPr>
        <w:t>Format &gt; Save format table as...</w:t>
      </w:r>
      <w:bookmarkEnd w:id="624"/>
    </w:p>
    <w:p w:rsidR="002F1BD9" w:rsidRPr="00924581" w:rsidRDefault="0064077D" w:rsidP="002F1BD9">
      <w:pPr>
        <w:pStyle w:val="Standard-BlockCharCharChar"/>
        <w:rPr>
          <w:szCs w:val="24"/>
        </w:rPr>
      </w:pPr>
      <w:r w:rsidRPr="00924581">
        <w:rPr>
          <w:szCs w:val="24"/>
        </w:rPr>
        <w:t>Speichert die aktuelle Formatierungstabelle als separate Datei unter einem neuen Namen.</w:t>
      </w:r>
    </w:p>
    <w:p w:rsidR="00F966D5" w:rsidRPr="00355B2A" w:rsidRDefault="00F17B16">
      <w:pPr>
        <w:pStyle w:val="Standard-BlockCharCharChar"/>
      </w:pPr>
      <w:r w:rsidRPr="00355B2A">
        <w:rPr>
          <w:noProof/>
        </w:rPr>
        <mc:AlternateContent>
          <mc:Choice Requires="wps">
            <w:drawing>
              <wp:anchor distT="0" distB="0" distL="114300" distR="114300" simplePos="0" relativeHeight="251655680" behindDoc="0" locked="0" layoutInCell="1" allowOverlap="1" wp14:anchorId="55932061" wp14:editId="084E12E4">
                <wp:simplePos x="0" y="0"/>
                <wp:positionH relativeFrom="column">
                  <wp:posOffset>1966595</wp:posOffset>
                </wp:positionH>
                <wp:positionV relativeFrom="paragraph">
                  <wp:posOffset>118745</wp:posOffset>
                </wp:positionV>
                <wp:extent cx="229235" cy="234315"/>
                <wp:effectExtent l="0" t="0" r="0" b="0"/>
                <wp:wrapNone/>
                <wp:docPr id="178"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0807" w:rsidRDefault="00F70807" w:rsidP="00F966D5">
                            <w:r>
                              <w:rPr>
                                <w:noProof/>
                              </w:rPr>
                              <w:drawing>
                                <wp:inline distT="0" distB="0" distL="0" distR="0" wp14:anchorId="684CBF8A" wp14:editId="635CEFD7">
                                  <wp:extent cx="228600" cy="228600"/>
                                  <wp:effectExtent l="0" t="0" r="0" b="0"/>
                                  <wp:docPr id="867" name="Bild 247" descr="Edit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ditTierFormatTabl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 o:spid="_x0000_s1050" type="#_x0000_t202" style="position:absolute;left:0;text-align:left;margin-left:154.85pt;margin-top:9.35pt;width:18.05pt;height:18.45pt;z-index:25165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" filled="f" stroked="f">
                <v:textbox inset="0,0,0,0">
                  <w:txbxContent>
                    <w:p w:rsidR="00F70807" w:rsidRDefault="00F70807" w:rsidP="00F966D5">
                      <w:r>
                        <w:rPr>
                          <w:noProof/>
                        </w:rPr>
                        <w:drawing>
                          <wp:inline distT="0" distB="0" distL="0" distR="0" wp14:anchorId="684CBF8A" wp14:editId="635CEFD7">
                            <wp:extent cx="228600" cy="228600"/>
                            <wp:effectExtent l="0" t="0" r="0" b="0"/>
                            <wp:docPr id="867" name="Bild 247" descr="Edit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ditTierFormatTabl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625" w:name="_Format_&gt;_Edit_format_table..."/>
      <w:bookmarkStart w:id="626" w:name="_Toc55213901"/>
      <w:bookmarkStart w:id="627" w:name="_Toc69129890"/>
      <w:bookmarkStart w:id="628" w:name="_Toc69130031"/>
      <w:bookmarkStart w:id="629" w:name="_Ref108438777"/>
      <w:bookmarkStart w:id="630" w:name="_Toc398708237"/>
      <w:bookmarkEnd w:id="625"/>
      <w:r w:rsidRPr="008619EC">
        <w:t>Format </w:t>
      </w:r>
      <w:r w:rsidR="00F417B2" w:rsidRPr="008619EC">
        <w:t>&gt;</w:t>
      </w:r>
      <w:r w:rsidRPr="008619EC">
        <w:t> Edit format table...</w:t>
      </w:r>
      <w:bookmarkEnd w:id="626"/>
      <w:bookmarkEnd w:id="627"/>
      <w:bookmarkEnd w:id="628"/>
      <w:bookmarkEnd w:id="629"/>
      <w:bookmarkEnd w:id="630"/>
    </w:p>
    <w:p w:rsidR="00F966D5" w:rsidRPr="00924581" w:rsidRDefault="00F966D5">
      <w:pPr>
        <w:pStyle w:val="Standard-BlockCharCharChar"/>
        <w:rPr>
          <w:szCs w:val="24"/>
        </w:rPr>
      </w:pPr>
      <w:r w:rsidRPr="00924581">
        <w:rPr>
          <w:szCs w:val="24"/>
        </w:rPr>
        <w:t>Öffnet einen Dialog zum Bearbeiten sämtlicher Spur-Formatierungen:</w:t>
      </w:r>
    </w:p>
    <w:p w:rsidR="00F966D5" w:rsidRPr="00355B2A" w:rsidRDefault="00F966D5">
      <w:pPr>
        <w:pStyle w:val="Standard-BlockCharCharChar"/>
      </w:pPr>
    </w:p>
    <w:p w:rsidR="00F966D5" w:rsidRPr="00355B2A" w:rsidRDefault="00F17B16">
      <w:pPr>
        <w:pStyle w:val="BildChar"/>
      </w:pPr>
      <w:r w:rsidRPr="00355B2A">
        <w:rPr>
          <w:noProof/>
        </w:rPr>
        <w:drawing>
          <wp:inline distT="0" distB="0" distL="0" distR="0" wp14:anchorId="36376CA7" wp14:editId="07500283">
            <wp:extent cx="4191000" cy="3495675"/>
            <wp:effectExtent l="0" t="0" r="0" b="9525"/>
            <wp:docPr id="248" name="Bild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91000" cy="3495675"/>
                    </a:xfrm>
                    <a:prstGeom prst="rect">
                      <a:avLst/>
                    </a:prstGeom>
                    <a:noFill/>
                    <a:ln>
                      <a:noFill/>
                    </a:ln>
                  </pic:spPr>
                </pic:pic>
              </a:graphicData>
            </a:graphic>
          </wp:inline>
        </w:drawing>
      </w:r>
    </w:p>
    <w:p w:rsidR="00F966D5" w:rsidRPr="00355B2A" w:rsidRDefault="00F966D5">
      <w:pPr>
        <w:pStyle w:val="Standard-BlockCharCharChar"/>
      </w:pPr>
    </w:p>
    <w:p w:rsidR="00F966D5" w:rsidRPr="00924581" w:rsidRDefault="00F966D5">
      <w:pPr>
        <w:pStyle w:val="Standard-BlockCharCharChar"/>
        <w:rPr>
          <w:szCs w:val="24"/>
        </w:rPr>
      </w:pPr>
      <w:r w:rsidRPr="00924581">
        <w:rPr>
          <w:szCs w:val="24"/>
        </w:rPr>
        <w:t xml:space="preserve">Wählen Sie aus der Liste diejenige Formatierung aus, die Sie bearbeiten möchten und nehmen Sie in der unteren Hälfte des Dialoges die entsprechenden Einstellungen vor. Im Feld </w:t>
      </w:r>
      <w:r w:rsidR="00F70807">
        <w:rPr>
          <w:szCs w:val="24"/>
        </w:rPr>
        <w:t>„</w:t>
      </w:r>
      <w:r w:rsidRPr="00924581">
        <w:rPr>
          <w:szCs w:val="24"/>
        </w:rPr>
        <w:t>Test Area</w:t>
      </w:r>
      <w:r w:rsidR="00F70807">
        <w:rPr>
          <w:szCs w:val="24"/>
        </w:rPr>
        <w:t>“</w:t>
      </w:r>
      <w:r w:rsidRPr="00924581">
        <w:rPr>
          <w:szCs w:val="24"/>
        </w:rPr>
        <w:t xml:space="preserve"> können Sie Probetext eingeben. Beenden Sie den Dialog mit </w:t>
      </w:r>
      <w:r w:rsidR="00320A95" w:rsidRPr="00320A95">
        <w:rPr>
          <w:szCs w:val="24"/>
        </w:rPr>
        <w:t>„</w:t>
      </w:r>
      <w:r w:rsidRPr="00320A95">
        <w:rPr>
          <w:szCs w:val="24"/>
        </w:rPr>
        <w:t>OK</w:t>
      </w:r>
      <w:r w:rsidR="00320A95" w:rsidRPr="00320A95">
        <w:rPr>
          <w:szCs w:val="24"/>
        </w:rPr>
        <w:t>“</w:t>
      </w:r>
      <w:r w:rsidRPr="00320A95">
        <w:rPr>
          <w:szCs w:val="24"/>
        </w:rPr>
        <w:t>, um</w:t>
      </w:r>
      <w:r w:rsidRPr="00924581">
        <w:rPr>
          <w:szCs w:val="24"/>
        </w:rPr>
        <w:t xml:space="preserve"> die Änderungen zu übernehmen.</w:t>
      </w:r>
    </w:p>
    <w:p w:rsidR="00F966D5" w:rsidRPr="00355B2A" w:rsidRDefault="00F966D5">
      <w:pPr>
        <w:pStyle w:val="Standard-BlockCharCharChar"/>
      </w:pPr>
    </w:p>
    <w:p w:rsidR="00F966D5" w:rsidRPr="008619EC" w:rsidRDefault="00F966D5" w:rsidP="008619EC">
      <w:pPr>
        <w:pStyle w:val="berschrift3"/>
      </w:pPr>
      <w:bookmarkStart w:id="631" w:name="_Format_&gt;_Format_tier..."/>
      <w:bookmarkStart w:id="632" w:name="_Toc55213902"/>
      <w:bookmarkStart w:id="633" w:name="_Toc69129891"/>
      <w:bookmarkStart w:id="634" w:name="_Toc69130032"/>
      <w:bookmarkStart w:id="635" w:name="_Ref108438786"/>
      <w:bookmarkStart w:id="636" w:name="_Toc398708238"/>
      <w:bookmarkEnd w:id="631"/>
      <w:r w:rsidRPr="008619EC">
        <w:t>Format </w:t>
      </w:r>
      <w:r w:rsidR="00F417B2" w:rsidRPr="008619EC">
        <w:t>&gt;</w:t>
      </w:r>
      <w:r w:rsidRPr="008619EC">
        <w:t> Format tier...</w:t>
      </w:r>
      <w:bookmarkEnd w:id="632"/>
      <w:bookmarkEnd w:id="633"/>
      <w:bookmarkEnd w:id="634"/>
      <w:bookmarkEnd w:id="635"/>
      <w:bookmarkEnd w:id="636"/>
    </w:p>
    <w:p w:rsidR="00F966D5" w:rsidRPr="00924581" w:rsidRDefault="00F17B16">
      <w:pPr>
        <w:pStyle w:val="Standard-BlockCharCharChar"/>
        <w:rPr>
          <w:iCs/>
          <w:szCs w:val="24"/>
        </w:rPr>
      </w:pPr>
      <w:r w:rsidRPr="00924581">
        <w:rPr>
          <w:noProof/>
          <w:szCs w:val="24"/>
        </w:rPr>
        <mc:AlternateContent>
          <mc:Choice Requires="wps">
            <w:drawing>
              <wp:anchor distT="0" distB="0" distL="114300" distR="114300" simplePos="0" relativeHeight="251656704" behindDoc="0" locked="0" layoutInCell="1" allowOverlap="1" wp14:anchorId="237D05C7" wp14:editId="0E5360E3">
                <wp:simplePos x="0" y="0"/>
                <wp:positionH relativeFrom="column">
                  <wp:posOffset>1601470</wp:posOffset>
                </wp:positionH>
                <wp:positionV relativeFrom="paragraph">
                  <wp:posOffset>-334645</wp:posOffset>
                </wp:positionV>
                <wp:extent cx="229235" cy="234315"/>
                <wp:effectExtent l="0" t="0" r="0" b="0"/>
                <wp:wrapNone/>
                <wp:docPr id="17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0807" w:rsidRDefault="00F70807" w:rsidP="00F966D5">
                            <w:r>
                              <w:rPr>
                                <w:noProof/>
                              </w:rPr>
                              <w:drawing>
                                <wp:inline distT="0" distB="0" distL="0" distR="0" wp14:anchorId="0C2BB7CC" wp14:editId="0436C1B7">
                                  <wp:extent cx="228600" cy="228600"/>
                                  <wp:effectExtent l="0" t="0" r="0" b="0"/>
                                  <wp:docPr id="868" name="Bild 250" descr="EditTier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ditTierForma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 o:spid="_x0000_s1051" type="#_x0000_t202" style="position:absolute;left:0;text-align:left;margin-left:126.1pt;margin-top:-26.35pt;width:18.05pt;height:18.45pt;z-index:251656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" filled="f" stroked="f">
                <v:textbox inset="0,0,0,0">
                  <w:txbxContent>
                    <w:p w:rsidR="00F70807" w:rsidRDefault="00F70807" w:rsidP="00F966D5">
                      <w:r>
                        <w:rPr>
                          <w:noProof/>
                        </w:rPr>
                        <w:drawing>
                          <wp:inline distT="0" distB="0" distL="0" distR="0" wp14:anchorId="0C2BB7CC" wp14:editId="0436C1B7">
                            <wp:extent cx="228600" cy="228600"/>
                            <wp:effectExtent l="0" t="0" r="0" b="0"/>
                            <wp:docPr id="868" name="Bild 250" descr="EditTier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ditTierForma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924581">
        <w:rPr>
          <w:iCs/>
          <w:szCs w:val="24"/>
        </w:rPr>
        <w:t xml:space="preserve">(auch über die Tastenkombination </w:t>
      </w:r>
      <w:r w:rsidR="00F966D5" w:rsidRPr="00924581">
        <w:rPr>
          <w:iCs/>
          <w:szCs w:val="24"/>
          <w:bdr w:val="single" w:sz="4" w:space="0" w:color="auto"/>
        </w:rPr>
        <w:t>Strg</w:t>
      </w:r>
      <w:r w:rsidR="00F966D5" w:rsidRPr="00924581">
        <w:rPr>
          <w:iCs/>
          <w:szCs w:val="24"/>
        </w:rPr>
        <w:t> + </w:t>
      </w:r>
      <w:r w:rsidR="00F966D5" w:rsidRPr="00924581">
        <w:rPr>
          <w:iCs/>
          <w:szCs w:val="24"/>
          <w:bdr w:val="single" w:sz="4" w:space="0" w:color="auto"/>
        </w:rPr>
        <w:t>F</w:t>
      </w:r>
      <w:r w:rsidR="00F966D5" w:rsidRPr="00924581">
        <w:rPr>
          <w:iCs/>
          <w:szCs w:val="24"/>
        </w:rPr>
        <w:t xml:space="preserve"> auf dem PC bzw. </w:t>
      </w:r>
      <w:r w:rsidR="00F966D5" w:rsidRPr="00924581">
        <w:rPr>
          <w:rFonts w:ascii="Cambria Math" w:eastAsia="Arial Unicode MS" w:hAnsi="Cambria Math" w:cs="Cambria Math"/>
          <w:szCs w:val="24"/>
          <w:bdr w:val="single" w:sz="4" w:space="0" w:color="auto"/>
        </w:rPr>
        <w:t>⌘</w:t>
      </w:r>
      <w:r w:rsidR="00F966D5" w:rsidRPr="00924581">
        <w:rPr>
          <w:iCs/>
          <w:szCs w:val="24"/>
        </w:rPr>
        <w:t> + </w:t>
      </w:r>
      <w:r w:rsidR="00F966D5" w:rsidRPr="00924581">
        <w:rPr>
          <w:iCs/>
          <w:szCs w:val="24"/>
          <w:bdr w:val="single" w:sz="4" w:space="0" w:color="auto"/>
        </w:rPr>
        <w:t>F</w:t>
      </w:r>
      <w:r w:rsidR="00F966D5" w:rsidRPr="00924581">
        <w:rPr>
          <w:iCs/>
          <w:szCs w:val="24"/>
        </w:rPr>
        <w:t xml:space="preserve"> auf dem Macintosh)</w:t>
      </w:r>
    </w:p>
    <w:p w:rsidR="00F966D5" w:rsidRPr="00924581" w:rsidRDefault="00F966D5">
      <w:pPr>
        <w:pStyle w:val="Standard-BlockCharCharChar"/>
        <w:rPr>
          <w:iCs/>
          <w:szCs w:val="24"/>
        </w:rPr>
      </w:pPr>
    </w:p>
    <w:p w:rsidR="00F966D5" w:rsidRPr="00924581" w:rsidRDefault="00F966D5">
      <w:pPr>
        <w:pStyle w:val="Standard-BlockCharCharChar"/>
        <w:rPr>
          <w:szCs w:val="24"/>
        </w:rPr>
      </w:pPr>
      <w:r w:rsidRPr="00924581">
        <w:rPr>
          <w:szCs w:val="24"/>
        </w:rPr>
        <w:t>Öffnet einen Dialog zum Formatieren der momentan markierten Spur.</w:t>
      </w:r>
    </w:p>
    <w:p w:rsidR="00F966D5" w:rsidRPr="00355B2A" w:rsidRDefault="00F17B16">
      <w:pPr>
        <w:pStyle w:val="Standard-BlockCharCharChar"/>
      </w:pPr>
      <w:r w:rsidRPr="00355B2A">
        <w:rPr>
          <w:noProof/>
        </w:rPr>
        <mc:AlternateContent>
          <mc:Choice Requires="wps">
            <w:drawing>
              <wp:anchor distT="0" distB="0" distL="114300" distR="114300" simplePos="0" relativeHeight="251657728" behindDoc="0" locked="0" layoutInCell="1" allowOverlap="1" wp14:anchorId="2FB8A3C8" wp14:editId="596FF5CA">
                <wp:simplePos x="0" y="0"/>
                <wp:positionH relativeFrom="column">
                  <wp:posOffset>2030730</wp:posOffset>
                </wp:positionH>
                <wp:positionV relativeFrom="paragraph">
                  <wp:posOffset>122555</wp:posOffset>
                </wp:positionV>
                <wp:extent cx="229235" cy="234315"/>
                <wp:effectExtent l="0" t="0" r="0" b="0"/>
                <wp:wrapNone/>
                <wp:docPr id="167"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0807" w:rsidRDefault="00F70807" w:rsidP="00F966D5">
                            <w:r>
                              <w:rPr>
                                <w:noProof/>
                              </w:rPr>
                              <w:drawing>
                                <wp:inline distT="0" distB="0" distL="0" distR="0" wp14:anchorId="26CEE193" wp14:editId="69B081B1">
                                  <wp:extent cx="228600" cy="228600"/>
                                  <wp:effectExtent l="0" t="0" r="0" b="0"/>
                                  <wp:docPr id="869" name="Bild 252" descr="EditRowLabel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ditRowLabelFormat"/>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052" type="#_x0000_t202" style="position:absolute;left:0;text-align:left;margin-left:159.9pt;margin-top:9.65pt;width:18.05pt;height:18.45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" filled="f" stroked="f">
                <v:textbox inset="0,0,0,0">
                  <w:txbxContent>
                    <w:p w:rsidR="00F70807" w:rsidRDefault="00F70807" w:rsidP="00F966D5">
                      <w:r>
                        <w:rPr>
                          <w:noProof/>
                        </w:rPr>
                        <w:drawing>
                          <wp:inline distT="0" distB="0" distL="0" distR="0" wp14:anchorId="26CEE193" wp14:editId="69B081B1">
                            <wp:extent cx="228600" cy="228600"/>
                            <wp:effectExtent l="0" t="0" r="0" b="0"/>
                            <wp:docPr id="869" name="Bild 252" descr="EditRowLabel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ditRowLabelFormat"/>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p>
    <w:p w:rsidR="00F966D5" w:rsidRPr="008619EC" w:rsidRDefault="00F966D5" w:rsidP="008619EC">
      <w:pPr>
        <w:pStyle w:val="berschrift3"/>
      </w:pPr>
      <w:bookmarkStart w:id="637" w:name="_Format_&gt;_Format_tier_labels..."/>
      <w:bookmarkStart w:id="638" w:name="_Toc55213903"/>
      <w:bookmarkStart w:id="639" w:name="_Toc69129892"/>
      <w:bookmarkStart w:id="640" w:name="_Toc69130033"/>
      <w:bookmarkStart w:id="641" w:name="_Ref108438797"/>
      <w:bookmarkStart w:id="642" w:name="_Toc398708239"/>
      <w:bookmarkEnd w:id="637"/>
      <w:r w:rsidRPr="008619EC">
        <w:lastRenderedPageBreak/>
        <w:t>Format </w:t>
      </w:r>
      <w:r w:rsidR="00F417B2" w:rsidRPr="008619EC">
        <w:t>&gt;</w:t>
      </w:r>
      <w:r w:rsidRPr="008619EC">
        <w:t> Format tier labels...</w:t>
      </w:r>
      <w:bookmarkEnd w:id="638"/>
      <w:bookmarkEnd w:id="639"/>
      <w:bookmarkEnd w:id="640"/>
      <w:bookmarkEnd w:id="641"/>
      <w:bookmarkEnd w:id="642"/>
    </w:p>
    <w:p w:rsidR="00F966D5" w:rsidRPr="00924581" w:rsidRDefault="00F966D5">
      <w:pPr>
        <w:pStyle w:val="Standard-BlockCharCharChar"/>
        <w:rPr>
          <w:szCs w:val="24"/>
        </w:rPr>
      </w:pPr>
      <w:r w:rsidRPr="00924581">
        <w:rPr>
          <w:szCs w:val="24"/>
        </w:rPr>
        <w:t>Öffnet einen Dialog zum Formatieren der Sprecher-Label.</w:t>
      </w:r>
    </w:p>
    <w:p w:rsidR="00F966D5" w:rsidRPr="00924581" w:rsidRDefault="00F966D5">
      <w:pPr>
        <w:pStyle w:val="Standard-BlockCharCharChar"/>
        <w:rPr>
          <w:szCs w:val="24"/>
        </w:rPr>
      </w:pPr>
    </w:p>
    <w:p w:rsidR="00F966D5" w:rsidRPr="008619EC" w:rsidRDefault="00F966D5" w:rsidP="008619EC">
      <w:pPr>
        <w:pStyle w:val="berschrift3"/>
      </w:pPr>
      <w:bookmarkStart w:id="643" w:name="_Format_&gt;_Format_timeline..."/>
      <w:bookmarkStart w:id="644" w:name="_Toc55213904"/>
      <w:bookmarkStart w:id="645" w:name="_Toc69129893"/>
      <w:bookmarkStart w:id="646" w:name="_Toc69130034"/>
      <w:bookmarkStart w:id="647" w:name="_Ref108438809"/>
      <w:bookmarkStart w:id="648" w:name="_Toc398708240"/>
      <w:bookmarkEnd w:id="643"/>
      <w:r w:rsidRPr="008619EC">
        <w:t>Format </w:t>
      </w:r>
      <w:r w:rsidR="00F417B2" w:rsidRPr="008619EC">
        <w:t>&gt;</w:t>
      </w:r>
      <w:r w:rsidRPr="008619EC">
        <w:t> Format timeline...</w:t>
      </w:r>
      <w:bookmarkEnd w:id="644"/>
      <w:bookmarkEnd w:id="645"/>
      <w:bookmarkEnd w:id="646"/>
      <w:bookmarkEnd w:id="647"/>
      <w:bookmarkEnd w:id="648"/>
    </w:p>
    <w:p w:rsidR="00F966D5" w:rsidRPr="00924581" w:rsidRDefault="00F966D5" w:rsidP="002F1BD9">
      <w:pPr>
        <w:pStyle w:val="Standard-BlockCharCharChar"/>
        <w:keepNext/>
        <w:rPr>
          <w:szCs w:val="24"/>
        </w:rPr>
      </w:pPr>
      <w:r w:rsidRPr="00924581">
        <w:rPr>
          <w:szCs w:val="24"/>
        </w:rPr>
        <w:t>Öffnet einen Dialog zum Formatieren der Zeitachse.</w:t>
      </w:r>
    </w:p>
    <w:p w:rsidR="00F966D5" w:rsidRPr="00355B2A" w:rsidRDefault="00F966D5">
      <w:pPr>
        <w:pStyle w:val="Standard-BlockCharCharChar"/>
      </w:pPr>
    </w:p>
    <w:p w:rsidR="00F966D5" w:rsidRPr="008619EC" w:rsidRDefault="00F966D5" w:rsidP="008619EC">
      <w:pPr>
        <w:pStyle w:val="berschrift3"/>
      </w:pPr>
      <w:bookmarkStart w:id="649" w:name="_Format_&gt;_Format_timeline_items..."/>
      <w:bookmarkStart w:id="650" w:name="_Toc55213905"/>
      <w:bookmarkStart w:id="651" w:name="_Toc69129894"/>
      <w:bookmarkStart w:id="652" w:name="_Toc69130035"/>
      <w:bookmarkStart w:id="653" w:name="_Ref108438816"/>
      <w:bookmarkStart w:id="654" w:name="_Toc398708241"/>
      <w:bookmarkEnd w:id="649"/>
      <w:r w:rsidRPr="008619EC">
        <w:t>Format </w:t>
      </w:r>
      <w:r w:rsidR="00F417B2" w:rsidRPr="008619EC">
        <w:t>&gt;</w:t>
      </w:r>
      <w:r w:rsidRPr="008619EC">
        <w:t> Format timeline items...</w:t>
      </w:r>
      <w:bookmarkEnd w:id="650"/>
      <w:bookmarkEnd w:id="651"/>
      <w:bookmarkEnd w:id="652"/>
      <w:bookmarkEnd w:id="653"/>
      <w:bookmarkEnd w:id="654"/>
    </w:p>
    <w:p w:rsidR="00F966D5" w:rsidRPr="00924581" w:rsidRDefault="00F966D5" w:rsidP="004D08FC">
      <w:pPr>
        <w:pStyle w:val="Standard-BlockCharCharChar"/>
        <w:keepNext/>
        <w:rPr>
          <w:szCs w:val="24"/>
        </w:rPr>
      </w:pPr>
      <w:r w:rsidRPr="00924581">
        <w:rPr>
          <w:szCs w:val="24"/>
        </w:rPr>
        <w:t>Öffnet einen Dialog zum Einstellen des Formates der Zeitpunkte auf der Zeitachse. Die Einste</w:t>
      </w:r>
      <w:r w:rsidRPr="00924581">
        <w:rPr>
          <w:szCs w:val="24"/>
        </w:rPr>
        <w:t>l</w:t>
      </w:r>
      <w:r w:rsidRPr="00924581">
        <w:rPr>
          <w:szCs w:val="24"/>
        </w:rPr>
        <w:t>lungen betreffen wiederum sowohl die Anzeige im Editor als auch die Ausgabe in eine RTF- oder HTML-Datei oder auf einem Drucker.</w:t>
      </w:r>
    </w:p>
    <w:p w:rsidR="00F966D5" w:rsidRPr="00924581" w:rsidRDefault="00F966D5">
      <w:pPr>
        <w:pStyle w:val="Standard-BlockCharCharChar"/>
        <w:rPr>
          <w:szCs w:val="24"/>
        </w:rPr>
      </w:pPr>
    </w:p>
    <w:p w:rsidR="00C75FA0" w:rsidRPr="00924581" w:rsidRDefault="00F17B16">
      <w:pPr>
        <w:pStyle w:val="BildChar"/>
        <w:rPr>
          <w:sz w:val="24"/>
          <w:szCs w:val="24"/>
        </w:rPr>
      </w:pPr>
      <w:r w:rsidRPr="00924581">
        <w:rPr>
          <w:noProof/>
          <w:sz w:val="24"/>
          <w:szCs w:val="24"/>
        </w:rPr>
        <w:drawing>
          <wp:inline distT="0" distB="0" distL="0" distR="0" wp14:anchorId="373520D2" wp14:editId="0C38FB59">
            <wp:extent cx="2352675" cy="1028700"/>
            <wp:effectExtent l="0" t="0" r="9525" b="0"/>
            <wp:docPr id="253" name="Bild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352675" cy="1028700"/>
                    </a:xfrm>
                    <a:prstGeom prst="rect">
                      <a:avLst/>
                    </a:prstGeom>
                    <a:noFill/>
                    <a:ln>
                      <a:noFill/>
                    </a:ln>
                  </pic:spPr>
                </pic:pic>
              </a:graphicData>
            </a:graphic>
          </wp:inline>
        </w:drawing>
      </w:r>
    </w:p>
    <w:p w:rsidR="00F966D5" w:rsidRPr="00924581" w:rsidRDefault="00F966D5">
      <w:pPr>
        <w:pStyle w:val="BildChar"/>
        <w:rPr>
          <w:sz w:val="24"/>
          <w:szCs w:val="24"/>
        </w:rPr>
      </w:pPr>
    </w:p>
    <w:p w:rsidR="00F966D5" w:rsidRPr="00924581" w:rsidRDefault="00F966D5">
      <w:pPr>
        <w:pStyle w:val="Standard-BlockCharCharChar"/>
        <w:rPr>
          <w:szCs w:val="24"/>
        </w:rPr>
      </w:pPr>
    </w:p>
    <w:p w:rsidR="00F966D5" w:rsidRPr="00924581" w:rsidRDefault="00F966D5">
      <w:pPr>
        <w:pStyle w:val="Aufzhlungszeichen1"/>
        <w:rPr>
          <w:szCs w:val="24"/>
        </w:rPr>
      </w:pPr>
      <w:r w:rsidRPr="00924581">
        <w:rPr>
          <w:szCs w:val="24"/>
          <w:shd w:val="clear" w:color="auto" w:fill="D9D9D9"/>
        </w:rPr>
        <w:t>Show every n-th numbering:</w:t>
      </w:r>
      <w:r w:rsidRPr="00924581">
        <w:rPr>
          <w:szCs w:val="24"/>
        </w:rPr>
        <w:t xml:space="preserve"> legt fest, dass jede n-te Nummerierung in der Zeitachse angezeigt werden soll. Geben Sie 0 ein, um gar keine Nummerierung anzuzeigen.</w:t>
      </w:r>
    </w:p>
    <w:p w:rsidR="00F966D5" w:rsidRPr="00924581" w:rsidRDefault="00F966D5">
      <w:pPr>
        <w:pStyle w:val="Aufzhlungszeichen1"/>
        <w:rPr>
          <w:szCs w:val="24"/>
        </w:rPr>
      </w:pPr>
      <w:r w:rsidRPr="00924581">
        <w:rPr>
          <w:szCs w:val="24"/>
          <w:shd w:val="clear" w:color="auto" w:fill="D9D9D9"/>
        </w:rPr>
        <w:t>Show every n-th absolute</w:t>
      </w:r>
      <w:r w:rsidR="00AA4589" w:rsidRPr="00924581">
        <w:rPr>
          <w:szCs w:val="24"/>
          <w:shd w:val="clear" w:color="auto" w:fill="D9D9D9"/>
        </w:rPr>
        <w:t> </w:t>
      </w:r>
      <w:r w:rsidRPr="00924581">
        <w:rPr>
          <w:szCs w:val="24"/>
          <w:shd w:val="clear" w:color="auto" w:fill="D9D9D9"/>
        </w:rPr>
        <w:t>time:</w:t>
      </w:r>
      <w:r w:rsidRPr="00924581">
        <w:rPr>
          <w:szCs w:val="24"/>
        </w:rPr>
        <w:t xml:space="preserve"> legt fest, dass jede n-te absolute Zeitangabe in der Zeitachse angezeigt werden soll. Geben Sie 0 ein, um gar keine absoluten Zeitwerte anzuzeigen.</w:t>
      </w:r>
    </w:p>
    <w:p w:rsidR="00F966D5" w:rsidRPr="00924581" w:rsidRDefault="00F966D5">
      <w:pPr>
        <w:pStyle w:val="Aufzhlungszeichen1"/>
        <w:rPr>
          <w:szCs w:val="24"/>
        </w:rPr>
      </w:pPr>
      <w:r w:rsidRPr="00924581">
        <w:rPr>
          <w:szCs w:val="24"/>
          <w:shd w:val="clear" w:color="auto" w:fill="D9D9D9"/>
        </w:rPr>
        <w:t>Absolute time format:</w:t>
      </w:r>
      <w:r w:rsidRPr="00924581">
        <w:rPr>
          <w:szCs w:val="24"/>
        </w:rPr>
        <w:t xml:space="preserve"> legt fest, ob die absoluten Zeitwerte als Dezimalzahl (</w:t>
      </w:r>
      <w:r w:rsidR="00F70807">
        <w:rPr>
          <w:szCs w:val="24"/>
        </w:rPr>
        <w:t>„</w:t>
      </w:r>
      <w:r w:rsidRPr="00924581">
        <w:rPr>
          <w:szCs w:val="24"/>
        </w:rPr>
        <w:t>Dec</w:t>
      </w:r>
      <w:r w:rsidRPr="00924581">
        <w:rPr>
          <w:szCs w:val="24"/>
        </w:rPr>
        <w:t>i</w:t>
      </w:r>
      <w:r w:rsidRPr="00924581">
        <w:rPr>
          <w:szCs w:val="24"/>
        </w:rPr>
        <w:t>mal</w:t>
      </w:r>
      <w:r w:rsidR="00F70807">
        <w:rPr>
          <w:szCs w:val="24"/>
        </w:rPr>
        <w:t>“</w:t>
      </w:r>
      <w:r w:rsidRPr="00924581">
        <w:rPr>
          <w:szCs w:val="24"/>
        </w:rPr>
        <w:t>), d. h. in Sekunden, oder als Zeitangabe (</w:t>
      </w:r>
      <w:r w:rsidR="00F70807">
        <w:rPr>
          <w:szCs w:val="24"/>
        </w:rPr>
        <w:t>„</w:t>
      </w:r>
      <w:r w:rsidRPr="00924581">
        <w:rPr>
          <w:szCs w:val="24"/>
        </w:rPr>
        <w:t>Time</w:t>
      </w:r>
      <w:r w:rsidR="00F70807">
        <w:rPr>
          <w:szCs w:val="24"/>
        </w:rPr>
        <w:t>“</w:t>
      </w:r>
      <w:r w:rsidRPr="00924581">
        <w:rPr>
          <w:szCs w:val="24"/>
        </w:rPr>
        <w:t>) in der Form hh:mm:ss.xxx a</w:t>
      </w:r>
      <w:r w:rsidRPr="00924581">
        <w:rPr>
          <w:szCs w:val="24"/>
        </w:rPr>
        <w:t>n</w:t>
      </w:r>
      <w:r w:rsidRPr="00924581">
        <w:rPr>
          <w:szCs w:val="24"/>
        </w:rPr>
        <w:t>gezeigt werden sollen. 183.21 (</w:t>
      </w:r>
      <w:r w:rsidR="00F70807">
        <w:rPr>
          <w:szCs w:val="24"/>
        </w:rPr>
        <w:t>„</w:t>
      </w:r>
      <w:r w:rsidRPr="00924581">
        <w:rPr>
          <w:szCs w:val="24"/>
        </w:rPr>
        <w:t>Decimal</w:t>
      </w:r>
      <w:r w:rsidR="00F70807">
        <w:rPr>
          <w:szCs w:val="24"/>
        </w:rPr>
        <w:t>“</w:t>
      </w:r>
      <w:r w:rsidRPr="00924581">
        <w:rPr>
          <w:szCs w:val="24"/>
        </w:rPr>
        <w:t>) und 03:03.21 (</w:t>
      </w:r>
      <w:r w:rsidR="00F70807">
        <w:rPr>
          <w:szCs w:val="24"/>
        </w:rPr>
        <w:t>„</w:t>
      </w:r>
      <w:r w:rsidRPr="00924581">
        <w:rPr>
          <w:szCs w:val="24"/>
        </w:rPr>
        <w:t>Time</w:t>
      </w:r>
      <w:r w:rsidR="00F70807">
        <w:rPr>
          <w:szCs w:val="24"/>
        </w:rPr>
        <w:t>“</w:t>
      </w:r>
      <w:r w:rsidRPr="00924581">
        <w:rPr>
          <w:szCs w:val="24"/>
        </w:rPr>
        <w:t>) bedeuten beispiel</w:t>
      </w:r>
      <w:r w:rsidRPr="00924581">
        <w:rPr>
          <w:szCs w:val="24"/>
        </w:rPr>
        <w:t>s</w:t>
      </w:r>
      <w:r w:rsidRPr="00924581">
        <w:rPr>
          <w:szCs w:val="24"/>
        </w:rPr>
        <w:t xml:space="preserve">weise das gleiche – nämlich </w:t>
      </w:r>
      <w:r w:rsidR="00F70807">
        <w:rPr>
          <w:szCs w:val="24"/>
        </w:rPr>
        <w:t>„</w:t>
      </w:r>
      <w:r w:rsidRPr="00924581">
        <w:rPr>
          <w:szCs w:val="24"/>
        </w:rPr>
        <w:t>3 Minuten, 1 Sekunde und 230 Millisekunden</w:t>
      </w:r>
      <w:r w:rsidR="00F70807">
        <w:rPr>
          <w:szCs w:val="24"/>
        </w:rPr>
        <w:t>“</w:t>
      </w:r>
      <w:r w:rsidRPr="00924581">
        <w:rPr>
          <w:szCs w:val="24"/>
        </w:rPr>
        <w:t>.</w:t>
      </w:r>
    </w:p>
    <w:p w:rsidR="00F966D5" w:rsidRPr="00924581" w:rsidRDefault="00F966D5">
      <w:pPr>
        <w:pStyle w:val="Aufzhlungszeichen1"/>
        <w:rPr>
          <w:szCs w:val="24"/>
        </w:rPr>
      </w:pPr>
      <w:r w:rsidRPr="00924581">
        <w:rPr>
          <w:szCs w:val="24"/>
          <w:shd w:val="clear" w:color="auto" w:fill="D9D9D9"/>
        </w:rPr>
        <w:t>Miliseconds digits:</w:t>
      </w:r>
      <w:r w:rsidRPr="00924581">
        <w:rPr>
          <w:szCs w:val="24"/>
        </w:rPr>
        <w:t xml:space="preserve"> legt fest, wie viele Stellen nach dem Komma zur Anzeige von Mi</w:t>
      </w:r>
      <w:r w:rsidRPr="00924581">
        <w:rPr>
          <w:szCs w:val="24"/>
        </w:rPr>
        <w:t>l</w:t>
      </w:r>
      <w:r w:rsidRPr="00924581">
        <w:rPr>
          <w:szCs w:val="24"/>
        </w:rPr>
        <w:t>lisekunden verwendet werden sollen.</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Beispiele:</w:t>
      </w:r>
    </w:p>
    <w:p w:rsidR="00F966D5" w:rsidRPr="00924581" w:rsidRDefault="00F966D5">
      <w:pPr>
        <w:pStyle w:val="Standard-BlockCharCharChar"/>
        <w:rPr>
          <w:szCs w:val="24"/>
        </w:rPr>
      </w:pPr>
    </w:p>
    <w:tbl>
      <w:tblPr>
        <w:tblW w:w="9464" w:type="dxa"/>
        <w:tblLayout w:type="fixed"/>
        <w:tblLook w:val="01E0" w:firstRow="1" w:lastRow="1" w:firstColumn="1" w:lastColumn="1" w:noHBand="0" w:noVBand="0"/>
      </w:tblPr>
      <w:tblGrid>
        <w:gridCol w:w="4361"/>
        <w:gridCol w:w="5103"/>
      </w:tblGrid>
      <w:tr w:rsidR="00F966D5" w:rsidRPr="003E08E8">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20AF2DCD" wp14:editId="7B7CC851">
                  <wp:extent cx="2638425" cy="800100"/>
                  <wp:effectExtent l="0" t="0" r="9525" b="0"/>
                  <wp:docPr id="254" name="Bild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63">
                            <a:lum bright="6000"/>
                            <a:extLst>
                              <a:ext uri="{28A0092B-C50C-407E-A947-70E740481C1C}">
                                <a14:useLocalDpi xmlns:a14="http://schemas.microsoft.com/office/drawing/2010/main" val="0"/>
                              </a:ext>
                            </a:extLst>
                          </a:blip>
                          <a:srcRect l="1437" r="29068"/>
                          <a:stretch>
                            <a:fillRect/>
                          </a:stretch>
                        </pic:blipFill>
                        <pic:spPr bwMode="auto">
                          <a:xfrm>
                            <a:off x="0" y="0"/>
                            <a:ext cx="2638425" cy="800100"/>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numbering:</w:t>
            </w:r>
            <w:r w:rsidRPr="00924581">
              <w:rPr>
                <w:szCs w:val="24"/>
                <w:lang w:val="en-GB"/>
              </w:rPr>
              <w:tab/>
              <w:t>1</w:t>
            </w: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absolute time:</w:t>
            </w:r>
            <w:r w:rsidRPr="00924581">
              <w:rPr>
                <w:szCs w:val="24"/>
                <w:lang w:val="en-GB"/>
              </w:rPr>
              <w:tab/>
              <w:t>1</w:t>
            </w:r>
          </w:p>
          <w:p w:rsidR="00F966D5" w:rsidRPr="00924581" w:rsidRDefault="00F966D5" w:rsidP="00B90DBA">
            <w:pPr>
              <w:pStyle w:val="Standard-BlockCharCharChar"/>
              <w:tabs>
                <w:tab w:val="clear" w:pos="482"/>
                <w:tab w:val="left" w:pos="385"/>
                <w:tab w:val="left" w:pos="2295"/>
              </w:tabs>
              <w:ind w:left="1047" w:hanging="1047"/>
              <w:rPr>
                <w:szCs w:val="24"/>
                <w:lang w:val="en-GB"/>
              </w:rPr>
            </w:pPr>
            <w:r w:rsidRPr="00924581">
              <w:rPr>
                <w:szCs w:val="24"/>
                <w:lang w:val="en-GB"/>
              </w:rPr>
              <w:t>Absolute time format:</w:t>
            </w:r>
            <w:r w:rsidRPr="00924581">
              <w:rPr>
                <w:szCs w:val="24"/>
                <w:lang w:val="en-GB"/>
              </w:rPr>
              <w:tab/>
              <w:t>Time</w:t>
            </w:r>
          </w:p>
          <w:p w:rsidR="00F966D5" w:rsidRPr="00924581" w:rsidRDefault="00F966D5" w:rsidP="00B90DBA">
            <w:pPr>
              <w:pStyle w:val="Standard-BlockCharCharChar"/>
              <w:tabs>
                <w:tab w:val="clear" w:pos="482"/>
                <w:tab w:val="left" w:pos="385"/>
                <w:tab w:val="left" w:pos="2295"/>
              </w:tabs>
              <w:ind w:left="1047" w:hanging="1047"/>
              <w:rPr>
                <w:szCs w:val="24"/>
                <w:lang w:val="en-GB"/>
              </w:rPr>
            </w:pPr>
            <w:r w:rsidRPr="00924581">
              <w:rPr>
                <w:szCs w:val="24"/>
                <w:lang w:val="en-GB"/>
              </w:rPr>
              <w:t>Miliseconds Digits:</w:t>
            </w:r>
            <w:r w:rsidRPr="00924581">
              <w:rPr>
                <w:szCs w:val="24"/>
                <w:lang w:val="en-GB"/>
              </w:rPr>
              <w:tab/>
              <w:t>1</w:t>
            </w:r>
          </w:p>
          <w:p w:rsidR="00F966D5" w:rsidRPr="00924581" w:rsidRDefault="00F966D5" w:rsidP="00B90DBA">
            <w:pPr>
              <w:pStyle w:val="Standard-BlockCharCharChar"/>
              <w:tabs>
                <w:tab w:val="clear" w:pos="482"/>
                <w:tab w:val="left" w:pos="385"/>
                <w:tab w:val="left" w:pos="2295"/>
              </w:tabs>
              <w:ind w:left="1047" w:hanging="1047"/>
              <w:rPr>
                <w:szCs w:val="24"/>
                <w:lang w:val="en-GB"/>
              </w:rPr>
            </w:pPr>
          </w:p>
          <w:p w:rsidR="00F966D5" w:rsidRPr="00924581" w:rsidRDefault="00F966D5" w:rsidP="00B90DBA">
            <w:pPr>
              <w:pStyle w:val="Standard-BlockCharCharChar"/>
              <w:tabs>
                <w:tab w:val="clear" w:pos="482"/>
                <w:tab w:val="left" w:pos="385"/>
                <w:tab w:val="left" w:pos="2295"/>
              </w:tabs>
              <w:ind w:left="1047" w:hanging="1047"/>
              <w:rPr>
                <w:szCs w:val="24"/>
                <w:lang w:val="en-GB"/>
              </w:rPr>
            </w:pPr>
          </w:p>
        </w:tc>
      </w:tr>
      <w:tr w:rsidR="00F966D5" w:rsidRPr="003E08E8">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0F93F826" wp14:editId="3AA375CA">
                  <wp:extent cx="2657475" cy="828675"/>
                  <wp:effectExtent l="0" t="0" r="9525" b="9525"/>
                  <wp:docPr id="255" name="Bild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64">
                            <a:lum bright="6000"/>
                            <a:extLst>
                              <a:ext uri="{28A0092B-C50C-407E-A947-70E740481C1C}">
                                <a14:useLocalDpi xmlns:a14="http://schemas.microsoft.com/office/drawing/2010/main" val="0"/>
                              </a:ext>
                            </a:extLst>
                          </a:blip>
                          <a:srcRect l="1730" r="31326"/>
                          <a:stretch>
                            <a:fillRect/>
                          </a:stretch>
                        </pic:blipFill>
                        <pic:spPr bwMode="auto">
                          <a:xfrm>
                            <a:off x="0" y="0"/>
                            <a:ext cx="2657475" cy="82867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numbering:</w:t>
            </w:r>
            <w:r w:rsidRPr="00924581">
              <w:rPr>
                <w:szCs w:val="24"/>
                <w:lang w:val="en-GB"/>
              </w:rPr>
              <w:tab/>
              <w:t>0</w:t>
            </w: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absolute time:</w:t>
            </w:r>
            <w:r w:rsidRPr="00924581">
              <w:rPr>
                <w:szCs w:val="24"/>
                <w:lang w:val="en-GB"/>
              </w:rPr>
              <w:tab/>
              <w:t>1</w:t>
            </w:r>
          </w:p>
          <w:p w:rsidR="00F966D5" w:rsidRPr="00924581" w:rsidRDefault="00F966D5" w:rsidP="00B90DBA">
            <w:pPr>
              <w:pStyle w:val="Standard-BlockCharCharChar"/>
              <w:tabs>
                <w:tab w:val="clear" w:pos="482"/>
                <w:tab w:val="left" w:pos="385"/>
                <w:tab w:val="left" w:pos="2295"/>
              </w:tabs>
              <w:ind w:left="1047" w:hanging="1047"/>
              <w:rPr>
                <w:szCs w:val="24"/>
                <w:lang w:val="en-GB"/>
              </w:rPr>
            </w:pPr>
            <w:r w:rsidRPr="00924581">
              <w:rPr>
                <w:szCs w:val="24"/>
                <w:lang w:val="en-GB"/>
              </w:rPr>
              <w:t>Absolute time format:</w:t>
            </w:r>
            <w:r w:rsidRPr="00924581">
              <w:rPr>
                <w:szCs w:val="24"/>
                <w:lang w:val="en-GB"/>
              </w:rPr>
              <w:tab/>
              <w:t>Time</w:t>
            </w:r>
          </w:p>
          <w:p w:rsidR="00F966D5" w:rsidRPr="00924581" w:rsidRDefault="00F966D5" w:rsidP="00B90DBA">
            <w:pPr>
              <w:pStyle w:val="Standard-BlockCharCharChar"/>
              <w:tabs>
                <w:tab w:val="clear" w:pos="482"/>
                <w:tab w:val="left" w:pos="385"/>
                <w:tab w:val="left" w:pos="2295"/>
              </w:tabs>
              <w:ind w:left="1047" w:hanging="1047"/>
              <w:rPr>
                <w:szCs w:val="24"/>
                <w:lang w:val="en-GB"/>
              </w:rPr>
            </w:pPr>
            <w:r w:rsidRPr="00924581">
              <w:rPr>
                <w:szCs w:val="24"/>
                <w:lang w:val="en-GB"/>
              </w:rPr>
              <w:t>Miliseconds Digits:</w:t>
            </w:r>
            <w:r w:rsidRPr="00924581">
              <w:rPr>
                <w:szCs w:val="24"/>
                <w:lang w:val="en-GB"/>
              </w:rPr>
              <w:tab/>
              <w:t>3</w:t>
            </w:r>
          </w:p>
          <w:p w:rsidR="00F966D5" w:rsidRPr="00924581" w:rsidRDefault="00F966D5" w:rsidP="00B90DBA">
            <w:pPr>
              <w:pStyle w:val="Standard-BlockCharCharChar"/>
              <w:tabs>
                <w:tab w:val="clear" w:pos="482"/>
                <w:tab w:val="left" w:pos="385"/>
                <w:tab w:val="left" w:pos="2295"/>
              </w:tabs>
              <w:ind w:left="1047" w:hanging="1047"/>
              <w:rPr>
                <w:szCs w:val="24"/>
                <w:lang w:val="en-GB"/>
              </w:rPr>
            </w:pPr>
          </w:p>
          <w:p w:rsidR="00F966D5" w:rsidRPr="00924581" w:rsidRDefault="00F966D5" w:rsidP="00B90DBA">
            <w:pPr>
              <w:pStyle w:val="Standard-BlockCharCharChar"/>
              <w:tabs>
                <w:tab w:val="clear" w:pos="482"/>
                <w:tab w:val="left" w:pos="385"/>
                <w:tab w:val="left" w:pos="2295"/>
              </w:tabs>
              <w:ind w:left="1047" w:hanging="1047"/>
              <w:rPr>
                <w:szCs w:val="24"/>
                <w:lang w:val="en-GB"/>
              </w:rPr>
            </w:pPr>
          </w:p>
        </w:tc>
      </w:tr>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lastRenderedPageBreak/>
              <w:drawing>
                <wp:inline distT="0" distB="0" distL="0" distR="0" wp14:anchorId="322CD3B5" wp14:editId="7CC28DC8">
                  <wp:extent cx="2628900" cy="771525"/>
                  <wp:effectExtent l="0" t="0" r="0" b="9525"/>
                  <wp:docPr id="256" name="Bild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65">
                            <a:lum bright="6000"/>
                            <a:extLst>
                              <a:ext uri="{28A0092B-C50C-407E-A947-70E740481C1C}">
                                <a14:useLocalDpi xmlns:a14="http://schemas.microsoft.com/office/drawing/2010/main" val="0"/>
                              </a:ext>
                            </a:extLst>
                          </a:blip>
                          <a:srcRect l="3369" r="24393"/>
                          <a:stretch>
                            <a:fillRect/>
                          </a:stretch>
                        </pic:blipFill>
                        <pic:spPr bwMode="auto">
                          <a:xfrm>
                            <a:off x="0" y="0"/>
                            <a:ext cx="2628900" cy="77152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numbering:</w:t>
            </w:r>
            <w:r w:rsidRPr="00924581">
              <w:rPr>
                <w:szCs w:val="24"/>
                <w:lang w:val="en-GB"/>
              </w:rPr>
              <w:tab/>
              <w:t>1</w:t>
            </w:r>
          </w:p>
          <w:p w:rsidR="00F966D5" w:rsidRPr="00924581" w:rsidRDefault="00F966D5" w:rsidP="00B90DBA">
            <w:pPr>
              <w:pStyle w:val="Standard-BlockCharCharChar"/>
              <w:tabs>
                <w:tab w:val="clear" w:pos="482"/>
                <w:tab w:val="left" w:pos="385"/>
                <w:tab w:val="left" w:pos="1047"/>
              </w:tabs>
              <w:ind w:left="1047" w:hanging="1047"/>
              <w:rPr>
                <w:szCs w:val="24"/>
                <w:lang w:val="en-GB"/>
              </w:rPr>
            </w:pPr>
            <w:r w:rsidRPr="00924581">
              <w:rPr>
                <w:szCs w:val="24"/>
                <w:lang w:val="en-GB"/>
              </w:rPr>
              <w:t>Show every n-th absolute time:</w:t>
            </w:r>
            <w:r w:rsidRPr="00924581">
              <w:rPr>
                <w:szCs w:val="24"/>
                <w:lang w:val="en-GB"/>
              </w:rPr>
              <w:tab/>
              <w:t>2</w:t>
            </w:r>
          </w:p>
          <w:p w:rsidR="00F966D5" w:rsidRPr="00924581" w:rsidRDefault="00F966D5" w:rsidP="00B90DBA">
            <w:pPr>
              <w:pStyle w:val="Standard-BlockCharCharChar"/>
              <w:tabs>
                <w:tab w:val="clear" w:pos="482"/>
                <w:tab w:val="left" w:pos="385"/>
                <w:tab w:val="left" w:pos="2295"/>
              </w:tabs>
              <w:ind w:left="1047" w:hanging="1047"/>
              <w:rPr>
                <w:szCs w:val="24"/>
              </w:rPr>
            </w:pPr>
            <w:r w:rsidRPr="00924581">
              <w:rPr>
                <w:szCs w:val="24"/>
              </w:rPr>
              <w:t>Absolute time format:</w:t>
            </w:r>
            <w:r w:rsidRPr="00924581">
              <w:rPr>
                <w:szCs w:val="24"/>
              </w:rPr>
              <w:tab/>
              <w:t>Decimal</w:t>
            </w:r>
          </w:p>
          <w:p w:rsidR="00F966D5" w:rsidRPr="00924581" w:rsidRDefault="00F966D5" w:rsidP="00B90DBA">
            <w:pPr>
              <w:pStyle w:val="Standard-BlockCharCharChar"/>
              <w:tabs>
                <w:tab w:val="clear" w:pos="482"/>
                <w:tab w:val="left" w:pos="385"/>
                <w:tab w:val="left" w:pos="2295"/>
              </w:tabs>
              <w:ind w:left="1047" w:hanging="1047"/>
              <w:rPr>
                <w:szCs w:val="24"/>
              </w:rPr>
            </w:pPr>
            <w:r w:rsidRPr="00924581">
              <w:rPr>
                <w:szCs w:val="24"/>
              </w:rPr>
              <w:t>Miliseconds Digits:</w:t>
            </w:r>
            <w:r w:rsidRPr="00924581">
              <w:rPr>
                <w:szCs w:val="24"/>
              </w:rPr>
              <w:tab/>
              <w:t>1</w:t>
            </w:r>
          </w:p>
          <w:p w:rsidR="00F966D5" w:rsidRPr="00924581" w:rsidRDefault="00F966D5" w:rsidP="00B90DBA">
            <w:pPr>
              <w:pStyle w:val="Standard-BlockCharCharChar"/>
              <w:tabs>
                <w:tab w:val="clear" w:pos="482"/>
                <w:tab w:val="left" w:pos="385"/>
                <w:tab w:val="left" w:pos="2295"/>
              </w:tabs>
              <w:ind w:left="1047" w:hanging="1047"/>
              <w:rPr>
                <w:szCs w:val="24"/>
              </w:rPr>
            </w:pPr>
          </w:p>
          <w:p w:rsidR="00F966D5" w:rsidRPr="00924581" w:rsidRDefault="00F966D5" w:rsidP="00B90DBA">
            <w:pPr>
              <w:pStyle w:val="Standard-BlockCharCharChar"/>
              <w:tabs>
                <w:tab w:val="clear" w:pos="482"/>
                <w:tab w:val="left" w:pos="385"/>
                <w:tab w:val="left" w:pos="2295"/>
              </w:tabs>
              <w:ind w:left="1047" w:hanging="1047"/>
              <w:rPr>
                <w:szCs w:val="24"/>
              </w:rPr>
            </w:pPr>
          </w:p>
        </w:tc>
      </w:tr>
    </w:tbl>
    <w:p w:rsidR="00F966D5" w:rsidRPr="00355B2A" w:rsidRDefault="00F966D5">
      <w:pPr>
        <w:pStyle w:val="Standard-BlockCharCharChar"/>
      </w:pPr>
    </w:p>
    <w:p w:rsidR="00F966D5" w:rsidRPr="008619EC" w:rsidRDefault="00F966D5" w:rsidP="008619EC">
      <w:pPr>
        <w:pStyle w:val="berschrift3"/>
      </w:pPr>
      <w:bookmarkStart w:id="655" w:name="_Format_&gt;_Set_frame_end"/>
      <w:bookmarkStart w:id="656" w:name="_Toc55213906"/>
      <w:bookmarkStart w:id="657" w:name="_Toc69129895"/>
      <w:bookmarkStart w:id="658" w:name="_Toc69130036"/>
      <w:bookmarkStart w:id="659" w:name="_Ref108438822"/>
      <w:bookmarkStart w:id="660" w:name="_Toc398708242"/>
      <w:bookmarkEnd w:id="655"/>
      <w:r w:rsidRPr="008619EC">
        <w:t>Format </w:t>
      </w:r>
      <w:r w:rsidR="00F417B2" w:rsidRPr="008619EC">
        <w:t>&gt;</w:t>
      </w:r>
      <w:r w:rsidRPr="008619EC">
        <w:t> Set frame end</w:t>
      </w:r>
      <w:bookmarkEnd w:id="656"/>
      <w:bookmarkEnd w:id="657"/>
      <w:bookmarkEnd w:id="658"/>
      <w:bookmarkEnd w:id="659"/>
      <w:bookmarkEnd w:id="660"/>
    </w:p>
    <w:p w:rsidR="00F966D5" w:rsidRPr="00924581" w:rsidRDefault="00F966D5">
      <w:pPr>
        <w:pStyle w:val="Standard-BlockCharCharChar"/>
        <w:rPr>
          <w:szCs w:val="24"/>
        </w:rPr>
      </w:pPr>
      <w:r w:rsidRPr="00924581">
        <w:rPr>
          <w:szCs w:val="24"/>
        </w:rPr>
        <w:t xml:space="preserve">Legt fest, wo in der Ausgabe die Umrahmung der Partitur verläuft. Die Standard-Einstellung ist so gewählt, dass alle Spuren innerhalb des Partiturrahmens liegen. Wenn Sie dies ändern wollen, sortieren Sie die Spuren zunächst so, dass all diejenigen Spuren, die innerhalb der Umrahmung platziert werden sollen, oben angeordnet sind (siehe hierzu auch </w:t>
      </w:r>
      <w:r w:rsidRPr="00320A95">
        <w:rPr>
          <w:rStyle w:val="Menufunction"/>
        </w:rPr>
        <w:t>Tier </w:t>
      </w:r>
      <w:r w:rsidR="00F417B2" w:rsidRPr="00320A95">
        <w:rPr>
          <w:rStyle w:val="Menufunction"/>
        </w:rPr>
        <w:t>&gt;</w:t>
      </w:r>
      <w:r w:rsidRPr="00320A95">
        <w:rPr>
          <w:rStyle w:val="Menufunction"/>
        </w:rPr>
        <w:t> Change tier order</w:t>
      </w:r>
      <w:r w:rsidRPr="00924581">
        <w:rPr>
          <w:szCs w:val="24"/>
        </w:rPr>
        <w:t>). Ma</w:t>
      </w:r>
      <w:r w:rsidRPr="00924581">
        <w:rPr>
          <w:szCs w:val="24"/>
        </w:rPr>
        <w:t>r</w:t>
      </w:r>
      <w:r w:rsidRPr="00924581">
        <w:rPr>
          <w:szCs w:val="24"/>
        </w:rPr>
        <w:t xml:space="preserve">kieren Sie die letzte Spur, die sich innerhalb der Umrahmung befinden soll, indem Sie auf das Spurlabel klicken und wählen Sie erst jetzt diesen Menüpunkt. </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(Wo Sie den Partiturrahmen gesetzt haben, können Sie anschließend am Bildschirm an den Spu</w:t>
      </w:r>
      <w:r w:rsidRPr="00924581">
        <w:rPr>
          <w:szCs w:val="24"/>
        </w:rPr>
        <w:t>r</w:t>
      </w:r>
      <w:r w:rsidRPr="00924581">
        <w:rPr>
          <w:szCs w:val="24"/>
        </w:rPr>
        <w:t>labels erkennen: Die Labels der Spuren, die außerhalb der Partitur liegen, haben einen anderen Rahmen.)</w:t>
      </w:r>
    </w:p>
    <w:p w:rsidR="00F966D5" w:rsidRPr="00924581" w:rsidRDefault="00F966D5">
      <w:pPr>
        <w:pStyle w:val="Standard-BlockCharCharChar"/>
        <w:rPr>
          <w:szCs w:val="24"/>
        </w:rPr>
      </w:pPr>
    </w:p>
    <w:p w:rsidR="00F966D5" w:rsidRPr="00924581" w:rsidRDefault="00F966D5">
      <w:pPr>
        <w:pStyle w:val="Standard-BlockCharCharChar"/>
        <w:rPr>
          <w:szCs w:val="24"/>
        </w:rPr>
      </w:pPr>
      <w:r w:rsidRPr="00924581">
        <w:rPr>
          <w:szCs w:val="24"/>
        </w:rPr>
        <w:t>Beispiele:</w:t>
      </w:r>
    </w:p>
    <w:p w:rsidR="00F966D5" w:rsidRPr="00924581" w:rsidRDefault="00F966D5">
      <w:pPr>
        <w:pStyle w:val="Standard-BlockCharCharChar"/>
        <w:rPr>
          <w:szCs w:val="24"/>
        </w:rPr>
      </w:pP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057629FB" wp14:editId="21352B9F">
                  <wp:extent cx="2628900" cy="828675"/>
                  <wp:effectExtent l="0" t="0" r="0" b="9525"/>
                  <wp:docPr id="257" name="Bild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66">
                            <a:lum bright="6000"/>
                            <a:extLst>
                              <a:ext uri="{28A0092B-C50C-407E-A947-70E740481C1C}">
                                <a14:useLocalDpi xmlns:a14="http://schemas.microsoft.com/office/drawing/2010/main" val="0"/>
                              </a:ext>
                            </a:extLst>
                          </a:blip>
                          <a:srcRect l="2179" r="21214"/>
                          <a:stretch>
                            <a:fillRect/>
                          </a:stretch>
                        </pic:blipFill>
                        <pic:spPr bwMode="auto">
                          <a:xfrm>
                            <a:off x="0" y="0"/>
                            <a:ext cx="2628900" cy="828675"/>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2295"/>
              </w:tabs>
              <w:ind w:left="1047" w:hanging="1047"/>
              <w:rPr>
                <w:szCs w:val="24"/>
              </w:rPr>
            </w:pPr>
            <w:r w:rsidRPr="00924581">
              <w:rPr>
                <w:szCs w:val="24"/>
              </w:rPr>
              <w:t xml:space="preserve">kein </w:t>
            </w:r>
            <w:r w:rsidR="00F70807">
              <w:rPr>
                <w:szCs w:val="24"/>
              </w:rPr>
              <w:t>„</w:t>
            </w:r>
            <w:r w:rsidRPr="00924581">
              <w:rPr>
                <w:szCs w:val="24"/>
              </w:rPr>
              <w:t>frame end</w:t>
            </w:r>
            <w:r w:rsidR="00F70807">
              <w:rPr>
                <w:szCs w:val="24"/>
              </w:rPr>
              <w:t>“</w:t>
            </w:r>
          </w:p>
          <w:p w:rsidR="00F966D5" w:rsidRPr="00924581" w:rsidRDefault="00F966D5" w:rsidP="00B90DBA">
            <w:pPr>
              <w:pStyle w:val="Standard-BlockCharCharChar"/>
              <w:tabs>
                <w:tab w:val="clear" w:pos="482"/>
                <w:tab w:val="left" w:pos="385"/>
                <w:tab w:val="left" w:pos="2295"/>
              </w:tabs>
              <w:ind w:left="1047" w:hanging="1047"/>
              <w:rPr>
                <w:szCs w:val="24"/>
              </w:rPr>
            </w:pPr>
          </w:p>
          <w:p w:rsidR="00F966D5" w:rsidRPr="00924581" w:rsidRDefault="00F966D5" w:rsidP="00B90DBA">
            <w:pPr>
              <w:pStyle w:val="Standard-BlockCharCharChar"/>
              <w:tabs>
                <w:tab w:val="clear" w:pos="482"/>
                <w:tab w:val="left" w:pos="385"/>
                <w:tab w:val="left" w:pos="2295"/>
              </w:tabs>
              <w:ind w:left="1047" w:hanging="1047"/>
              <w:rPr>
                <w:szCs w:val="24"/>
              </w:rPr>
            </w:pPr>
          </w:p>
          <w:p w:rsidR="00F966D5" w:rsidRPr="00924581" w:rsidRDefault="00F966D5" w:rsidP="00B90DBA">
            <w:pPr>
              <w:pStyle w:val="Standard-BlockCharCharChar"/>
              <w:tabs>
                <w:tab w:val="clear" w:pos="482"/>
                <w:tab w:val="left" w:pos="385"/>
                <w:tab w:val="left" w:pos="2295"/>
              </w:tabs>
              <w:ind w:left="1047" w:hanging="1047"/>
              <w:rPr>
                <w:szCs w:val="24"/>
              </w:rPr>
            </w:pPr>
          </w:p>
          <w:p w:rsidR="00F966D5" w:rsidRPr="00924581" w:rsidRDefault="00F966D5" w:rsidP="00B90DBA">
            <w:pPr>
              <w:pStyle w:val="Standard-BlockCharCharChar"/>
              <w:tabs>
                <w:tab w:val="clear" w:pos="482"/>
                <w:tab w:val="left" w:pos="385"/>
                <w:tab w:val="left" w:pos="2295"/>
              </w:tabs>
              <w:ind w:left="1047" w:hanging="1047"/>
              <w:rPr>
                <w:szCs w:val="24"/>
              </w:rPr>
            </w:pPr>
          </w:p>
        </w:tc>
      </w:tr>
      <w:tr w:rsidR="00F966D5" w:rsidRPr="00924581">
        <w:tc>
          <w:tcPr>
            <w:tcW w:w="4361" w:type="dxa"/>
          </w:tcPr>
          <w:p w:rsidR="00F966D5" w:rsidRPr="00924581" w:rsidRDefault="00F17B16" w:rsidP="00B90DBA">
            <w:pPr>
              <w:tabs>
                <w:tab w:val="clear" w:pos="482"/>
                <w:tab w:val="left" w:pos="385"/>
              </w:tabs>
              <w:rPr>
                <w:rFonts w:ascii="Times New Roman" w:hAnsi="Times New Roman"/>
                <w:sz w:val="24"/>
                <w:szCs w:val="24"/>
              </w:rPr>
            </w:pPr>
            <w:r w:rsidRPr="00924581">
              <w:rPr>
                <w:rFonts w:ascii="Times New Roman" w:hAnsi="Times New Roman"/>
                <w:noProof/>
                <w:sz w:val="24"/>
                <w:szCs w:val="24"/>
              </w:rPr>
              <w:drawing>
                <wp:inline distT="0" distB="0" distL="0" distR="0" wp14:anchorId="5BF5BD1D" wp14:editId="7D64FA77">
                  <wp:extent cx="2619375" cy="800100"/>
                  <wp:effectExtent l="0" t="0" r="9525" b="0"/>
                  <wp:docPr id="258" name="Bild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67">
                            <a:lum bright="6000"/>
                            <a:extLst>
                              <a:ext uri="{28A0092B-C50C-407E-A947-70E740481C1C}">
                                <a14:useLocalDpi xmlns:a14="http://schemas.microsoft.com/office/drawing/2010/main" val="0"/>
                              </a:ext>
                            </a:extLst>
                          </a:blip>
                          <a:srcRect l="4034" r="21965"/>
                          <a:stretch>
                            <a:fillRect/>
                          </a:stretch>
                        </pic:blipFill>
                        <pic:spPr bwMode="auto">
                          <a:xfrm>
                            <a:off x="0" y="0"/>
                            <a:ext cx="2619375" cy="800100"/>
                          </a:xfrm>
                          <a:prstGeom prst="rect">
                            <a:avLst/>
                          </a:prstGeom>
                          <a:noFill/>
                          <a:ln>
                            <a:noFill/>
                          </a:ln>
                        </pic:spPr>
                      </pic:pic>
                    </a:graphicData>
                  </a:graphic>
                </wp:inline>
              </w:drawing>
            </w:r>
          </w:p>
        </w:tc>
        <w:tc>
          <w:tcPr>
            <w:tcW w:w="5103" w:type="dxa"/>
          </w:tcPr>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70807" w:rsidP="00B90DBA">
            <w:pPr>
              <w:pStyle w:val="Standard-BlockCharCharChar"/>
              <w:tabs>
                <w:tab w:val="clear" w:pos="482"/>
                <w:tab w:val="left" w:pos="385"/>
                <w:tab w:val="left" w:pos="1047"/>
              </w:tabs>
              <w:ind w:left="1047" w:hanging="1047"/>
              <w:rPr>
                <w:szCs w:val="24"/>
              </w:rPr>
            </w:pPr>
            <w:r>
              <w:rPr>
                <w:szCs w:val="24"/>
              </w:rPr>
              <w:t>„</w:t>
            </w:r>
            <w:r w:rsidR="00F966D5" w:rsidRPr="00924581">
              <w:rPr>
                <w:szCs w:val="24"/>
              </w:rPr>
              <w:t>frame end</w:t>
            </w:r>
            <w:r>
              <w:rPr>
                <w:szCs w:val="24"/>
              </w:rPr>
              <w:t>“</w:t>
            </w:r>
            <w:r w:rsidR="00F966D5" w:rsidRPr="00924581">
              <w:rPr>
                <w:szCs w:val="24"/>
              </w:rPr>
              <w:t xml:space="preserve"> nach der dritten Spur gesetzt</w:t>
            </w:r>
          </w:p>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rPr>
            </w:pPr>
          </w:p>
          <w:p w:rsidR="00F966D5" w:rsidRPr="00924581" w:rsidRDefault="00F966D5" w:rsidP="00B90DBA">
            <w:pPr>
              <w:pStyle w:val="Standard-BlockCharCharChar"/>
              <w:tabs>
                <w:tab w:val="clear" w:pos="482"/>
                <w:tab w:val="left" w:pos="385"/>
                <w:tab w:val="left" w:pos="1047"/>
              </w:tabs>
              <w:ind w:left="1047" w:hanging="1047"/>
              <w:rPr>
                <w:szCs w:val="24"/>
              </w:rPr>
            </w:pPr>
          </w:p>
        </w:tc>
      </w:tr>
    </w:tbl>
    <w:p w:rsidR="00F966D5" w:rsidRPr="00355B2A" w:rsidRDefault="00F966D5" w:rsidP="00F966D5">
      <w:pPr>
        <w:pStyle w:val="Standard-BlockCharCharChar"/>
      </w:pPr>
    </w:p>
    <w:p w:rsidR="00F966D5" w:rsidRPr="008619EC" w:rsidRDefault="00F966D5" w:rsidP="008619EC">
      <w:pPr>
        <w:pStyle w:val="berschrift3"/>
      </w:pPr>
      <w:bookmarkStart w:id="661" w:name="_Format_&gt;_Reformat"/>
      <w:bookmarkStart w:id="662" w:name="_Toc69129896"/>
      <w:bookmarkStart w:id="663" w:name="_Toc69130037"/>
      <w:bookmarkStart w:id="664" w:name="_Ref108438831"/>
      <w:bookmarkStart w:id="665" w:name="_Toc398708243"/>
      <w:bookmarkEnd w:id="661"/>
      <w:r w:rsidRPr="008619EC">
        <w:t>Format </w:t>
      </w:r>
      <w:r w:rsidR="00F417B2" w:rsidRPr="008619EC">
        <w:t>&gt;</w:t>
      </w:r>
      <w:r w:rsidRPr="008619EC">
        <w:t> Reformat</w:t>
      </w:r>
      <w:bookmarkEnd w:id="662"/>
      <w:bookmarkEnd w:id="663"/>
      <w:bookmarkEnd w:id="664"/>
      <w:bookmarkEnd w:id="665"/>
    </w:p>
    <w:p w:rsidR="00F966D5" w:rsidRPr="00924581" w:rsidRDefault="00F17B16" w:rsidP="00F966D5">
      <w:pPr>
        <w:pStyle w:val="Standard-BlockCharCharChar"/>
        <w:rPr>
          <w:szCs w:val="24"/>
        </w:rPr>
      </w:pPr>
      <w:r w:rsidRPr="00924581">
        <w:rPr>
          <w:noProof/>
          <w:szCs w:val="24"/>
        </w:rPr>
        <mc:AlternateContent>
          <mc:Choice Requires="wps">
            <w:drawing>
              <wp:anchor distT="0" distB="0" distL="114300" distR="114300" simplePos="0" relativeHeight="251659776" behindDoc="0" locked="0" layoutInCell="1" allowOverlap="1" wp14:anchorId="6A516BD7" wp14:editId="50A3107D">
                <wp:simplePos x="0" y="0"/>
                <wp:positionH relativeFrom="column">
                  <wp:posOffset>1369060</wp:posOffset>
                </wp:positionH>
                <wp:positionV relativeFrom="paragraph">
                  <wp:posOffset>-327660</wp:posOffset>
                </wp:positionV>
                <wp:extent cx="238760" cy="234315"/>
                <wp:effectExtent l="0" t="0" r="0" b="0"/>
                <wp:wrapNone/>
                <wp:docPr id="165"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 cy="234315"/>
                        </a:xfrm>
                        <a:prstGeom prst="rect">
                          <a:avLst/>
                        </a:prstGeom>
                        <a:solidFill>
                          <a:srgbClr val="C0C0C0"/>
                        </a:solidFill>
                        <a:ln w="9525">
                          <a:solidFill>
                            <a:srgbClr val="969696"/>
                          </a:solidFill>
                          <a:miter lim="800000"/>
                          <a:headEnd/>
                          <a:tailEnd/>
                        </a:ln>
                      </wps:spPr>
                      <wps:txbx>
                        <w:txbxContent>
                          <w:p w:rsidR="00F70807" w:rsidRDefault="00F70807" w:rsidP="00F966D5">
                            <w:r>
                              <w:rPr>
                                <w:noProof/>
                              </w:rPr>
                              <w:drawing>
                                <wp:inline distT="0" distB="0" distL="0" distR="0" wp14:anchorId="4EC7658E" wp14:editId="528FE9BA">
                                  <wp:extent cx="228600" cy="228600"/>
                                  <wp:effectExtent l="0" t="0" r="0" b="0"/>
                                  <wp:docPr id="870" name="Bild 845" descr="Re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Reformat"/>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 o:spid="_x0000_s1053" type="#_x0000_t202" style="position:absolute;left:0;text-align:left;margin-left:107.8pt;margin-top:-25.8pt;width:18.8pt;height:18.45pt;z-index:251659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" fillcolor="silver" strokecolor="#969696">
                <v:textbox inset="0,0,0,0">
                  <w:txbxContent>
                    <w:p w:rsidR="00F70807" w:rsidRDefault="00F70807" w:rsidP="00F966D5">
                      <w:r>
                        <w:rPr>
                          <w:noProof/>
                        </w:rPr>
                        <w:drawing>
                          <wp:inline distT="0" distB="0" distL="0" distR="0" wp14:anchorId="4EC7658E" wp14:editId="528FE9BA">
                            <wp:extent cx="228600" cy="228600"/>
                            <wp:effectExtent l="0" t="0" r="0" b="0"/>
                            <wp:docPr id="870" name="Bild 845" descr="Re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Reformat"/>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xbxContent>
                </v:textbox>
              </v:shape>
            </w:pict>
          </mc:Fallback>
        </mc:AlternateContent>
      </w:r>
      <w:r w:rsidR="00F966D5" w:rsidRPr="00924581">
        <w:rPr>
          <w:szCs w:val="24"/>
        </w:rPr>
        <w:t>Erzwingt eine Neuberechnung der Partitur-Formatierung. Dies kann z. B. dann notwendig sein, wenn Sie die Größe einzelner Intervalle auf der Zeitachse manuell verändert haben.</w:t>
      </w:r>
    </w:p>
    <w:p w:rsidR="00F966D5" w:rsidRPr="00924581" w:rsidRDefault="00F966D5">
      <w:pPr>
        <w:pStyle w:val="Standard-BlockCharCharChar"/>
        <w:rPr>
          <w:szCs w:val="24"/>
        </w:rPr>
      </w:pPr>
    </w:p>
    <w:p w:rsidR="00BE4B58" w:rsidRPr="008619EC" w:rsidRDefault="00BE4B58" w:rsidP="008619EC">
      <w:pPr>
        <w:pStyle w:val="berschrift3"/>
      </w:pPr>
      <w:bookmarkStart w:id="666" w:name="_Toc398708244"/>
      <w:r w:rsidRPr="008619EC">
        <w:t>Format &gt; Underline</w:t>
      </w:r>
      <w:bookmarkEnd w:id="666"/>
    </w:p>
    <w:p w:rsidR="004D08FC" w:rsidRPr="00924581" w:rsidRDefault="003A4953" w:rsidP="003A4953">
      <w:pPr>
        <w:rPr>
          <w:rFonts w:ascii="Times New Roman" w:hAnsi="Times New Roman"/>
          <w:sz w:val="24"/>
          <w:szCs w:val="24"/>
        </w:rPr>
      </w:pPr>
      <w:r w:rsidRPr="00924581">
        <w:rPr>
          <w:rFonts w:ascii="Times New Roman" w:hAnsi="Times New Roman"/>
          <w:sz w:val="24"/>
          <w:szCs w:val="24"/>
        </w:rPr>
        <w:t xml:space="preserve">Erzeugt eine </w:t>
      </w:r>
      <w:r w:rsidR="00F70807">
        <w:rPr>
          <w:rFonts w:ascii="Times New Roman" w:hAnsi="Times New Roman"/>
          <w:sz w:val="24"/>
          <w:szCs w:val="24"/>
        </w:rPr>
        <w:t>„</w:t>
      </w:r>
      <w:r w:rsidRPr="00924581">
        <w:rPr>
          <w:rFonts w:ascii="Times New Roman" w:hAnsi="Times New Roman"/>
          <w:sz w:val="24"/>
          <w:szCs w:val="24"/>
        </w:rPr>
        <w:t>Unterstreichung</w:t>
      </w:r>
      <w:r w:rsidR="00F70807">
        <w:rPr>
          <w:rFonts w:ascii="Times New Roman" w:hAnsi="Times New Roman"/>
          <w:sz w:val="24"/>
          <w:szCs w:val="24"/>
        </w:rPr>
        <w:t>“</w:t>
      </w:r>
      <w:r w:rsidRPr="00924581">
        <w:rPr>
          <w:rFonts w:ascii="Times New Roman" w:hAnsi="Times New Roman"/>
          <w:sz w:val="24"/>
          <w:szCs w:val="24"/>
        </w:rPr>
        <w:t xml:space="preserve"> für den momentan markierten Text. Die Unterstreichung ist ke</w:t>
      </w:r>
      <w:r w:rsidRPr="00924581">
        <w:rPr>
          <w:rFonts w:ascii="Times New Roman" w:hAnsi="Times New Roman"/>
          <w:sz w:val="24"/>
          <w:szCs w:val="24"/>
        </w:rPr>
        <w:t>i</w:t>
      </w:r>
      <w:r w:rsidRPr="00924581">
        <w:rPr>
          <w:rFonts w:ascii="Times New Roman" w:hAnsi="Times New Roman"/>
          <w:sz w:val="24"/>
          <w:szCs w:val="24"/>
        </w:rPr>
        <w:t xml:space="preserve">ne Formatierung im üblichen Sinne. Wie sie vorgenommen wird, hängt von den Einstellungen unter </w:t>
      </w:r>
      <w:r w:rsidRPr="00320A95">
        <w:rPr>
          <w:rStyle w:val="Menufunction"/>
        </w:rPr>
        <w:t>Edit &gt; Preferences &gt; Font &gt; Underline</w:t>
      </w:r>
      <w:r w:rsidRPr="00924581">
        <w:rPr>
          <w:rFonts w:ascii="Times New Roman" w:hAnsi="Times New Roman"/>
          <w:sz w:val="24"/>
          <w:szCs w:val="24"/>
        </w:rPr>
        <w:t xml:space="preserve"> Method ab. </w:t>
      </w:r>
    </w:p>
    <w:p w:rsidR="004D08FC" w:rsidRPr="00924581" w:rsidRDefault="004D08FC" w:rsidP="003A4953">
      <w:pPr>
        <w:rPr>
          <w:rFonts w:ascii="Times New Roman" w:hAnsi="Times New Roman"/>
          <w:sz w:val="24"/>
          <w:szCs w:val="24"/>
        </w:rPr>
      </w:pPr>
    </w:p>
    <w:p w:rsidR="00F966D5" w:rsidRPr="00924581" w:rsidRDefault="003A4953" w:rsidP="003A4953">
      <w:pPr>
        <w:rPr>
          <w:rFonts w:ascii="Times New Roman" w:hAnsi="Times New Roman"/>
          <w:sz w:val="24"/>
          <w:szCs w:val="24"/>
        </w:rPr>
      </w:pPr>
      <w:r w:rsidRPr="00924581">
        <w:rPr>
          <w:rFonts w:ascii="Times New Roman" w:hAnsi="Times New Roman"/>
          <w:sz w:val="24"/>
          <w:szCs w:val="24"/>
        </w:rPr>
        <w:t xml:space="preserve">Ist dort </w:t>
      </w:r>
      <w:r w:rsidR="00F70807">
        <w:rPr>
          <w:rFonts w:ascii="Times New Roman" w:hAnsi="Times New Roman"/>
          <w:sz w:val="24"/>
          <w:szCs w:val="24"/>
        </w:rPr>
        <w:t>„</w:t>
      </w:r>
      <w:r w:rsidRPr="00924581">
        <w:rPr>
          <w:rFonts w:ascii="Times New Roman" w:hAnsi="Times New Roman"/>
          <w:sz w:val="24"/>
          <w:szCs w:val="24"/>
        </w:rPr>
        <w:t>Underline in a separate tier with category XXX</w:t>
      </w:r>
      <w:r w:rsidR="00F70807">
        <w:rPr>
          <w:rFonts w:ascii="Times New Roman" w:hAnsi="Times New Roman"/>
          <w:sz w:val="24"/>
          <w:szCs w:val="24"/>
        </w:rPr>
        <w:t>“</w:t>
      </w:r>
      <w:r w:rsidRPr="00924581">
        <w:rPr>
          <w:rFonts w:ascii="Times New Roman" w:hAnsi="Times New Roman"/>
          <w:sz w:val="24"/>
          <w:szCs w:val="24"/>
        </w:rPr>
        <w:t xml:space="preserve"> ausgewählt, wird das betreffende E</w:t>
      </w:r>
      <w:r w:rsidRPr="00924581">
        <w:rPr>
          <w:rFonts w:ascii="Times New Roman" w:hAnsi="Times New Roman"/>
          <w:sz w:val="24"/>
          <w:szCs w:val="24"/>
        </w:rPr>
        <w:t>r</w:t>
      </w:r>
      <w:r w:rsidRPr="00924581">
        <w:rPr>
          <w:rFonts w:ascii="Times New Roman" w:hAnsi="Times New Roman"/>
          <w:sz w:val="24"/>
          <w:szCs w:val="24"/>
        </w:rPr>
        <w:t>eignis geeignet geteilt und in einer eigenen Spur</w:t>
      </w:r>
      <w:r w:rsidR="00815F62" w:rsidRPr="00924581">
        <w:rPr>
          <w:rFonts w:ascii="Times New Roman" w:hAnsi="Times New Roman"/>
          <w:sz w:val="24"/>
          <w:szCs w:val="24"/>
        </w:rPr>
        <w:t xml:space="preserve"> eine zugehörige Annotation eingetragen. Dies entspricht der im HIAT-</w:t>
      </w:r>
      <w:r w:rsidR="004D08FC" w:rsidRPr="00924581">
        <w:rPr>
          <w:rFonts w:ascii="Times New Roman" w:hAnsi="Times New Roman"/>
          <w:sz w:val="24"/>
          <w:szCs w:val="24"/>
        </w:rPr>
        <w:t>Handbuch (Rehbein et al. 2004) empfohlenen Vorgehensweise für das Markieren von Akzenten.</w:t>
      </w:r>
    </w:p>
    <w:p w:rsidR="004D08FC" w:rsidRPr="00924581" w:rsidRDefault="004D08FC" w:rsidP="003A4953">
      <w:pPr>
        <w:rPr>
          <w:rFonts w:ascii="Times New Roman" w:hAnsi="Times New Roman"/>
          <w:sz w:val="24"/>
          <w:szCs w:val="24"/>
        </w:rPr>
      </w:pPr>
    </w:p>
    <w:p w:rsidR="004D08FC" w:rsidRPr="00924581" w:rsidRDefault="00F17B16" w:rsidP="003A4953">
      <w:pPr>
        <w:rPr>
          <w:rFonts w:ascii="Times New Roman" w:hAnsi="Times New Roman"/>
          <w:sz w:val="24"/>
          <w:szCs w:val="24"/>
        </w:rPr>
      </w:pPr>
      <w:r w:rsidRPr="00924581">
        <w:rPr>
          <w:rFonts w:ascii="Times New Roman" w:hAnsi="Times New Roman"/>
          <w:noProof/>
          <w:sz w:val="24"/>
          <w:szCs w:val="24"/>
        </w:rPr>
        <w:lastRenderedPageBreak/>
        <w:drawing>
          <wp:inline distT="0" distB="0" distL="0" distR="0" wp14:anchorId="1ABC6F24" wp14:editId="4A0088DA">
            <wp:extent cx="2743200" cy="676275"/>
            <wp:effectExtent l="0" t="0" r="0" b="9525"/>
            <wp:docPr id="873" name="Bild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r w:rsidR="004D08FC" w:rsidRPr="00924581">
        <w:rPr>
          <w:rFonts w:ascii="Times New Roman" w:hAnsi="Times New Roman"/>
          <w:sz w:val="24"/>
          <w:szCs w:val="24"/>
        </w:rPr>
        <w:t xml:space="preserve">         </w:t>
      </w:r>
      <w:r w:rsidRPr="00924581">
        <w:rPr>
          <w:rFonts w:ascii="Times New Roman" w:hAnsi="Times New Roman"/>
          <w:noProof/>
          <w:sz w:val="24"/>
          <w:szCs w:val="24"/>
        </w:rPr>
        <w:drawing>
          <wp:inline distT="0" distB="0" distL="0" distR="0" wp14:anchorId="118EE5B2" wp14:editId="320E909E">
            <wp:extent cx="2667000" cy="847725"/>
            <wp:effectExtent l="0" t="0" r="0" b="9525"/>
            <wp:docPr id="874" name="Bild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667000" cy="847725"/>
                    </a:xfrm>
                    <a:prstGeom prst="rect">
                      <a:avLst/>
                    </a:prstGeom>
                    <a:noFill/>
                    <a:ln>
                      <a:noFill/>
                    </a:ln>
                  </pic:spPr>
                </pic:pic>
              </a:graphicData>
            </a:graphic>
          </wp:inline>
        </w:drawing>
      </w:r>
      <w:r w:rsidR="004D08FC" w:rsidRPr="00924581">
        <w:rPr>
          <w:rFonts w:ascii="Times New Roman" w:hAnsi="Times New Roman"/>
          <w:sz w:val="24"/>
          <w:szCs w:val="24"/>
        </w:rPr>
        <w:t xml:space="preserve"> </w:t>
      </w:r>
    </w:p>
    <w:p w:rsidR="004D08FC" w:rsidRPr="00924581" w:rsidRDefault="004D08FC" w:rsidP="003A4953">
      <w:pPr>
        <w:rPr>
          <w:rFonts w:ascii="Times New Roman" w:hAnsi="Times New Roman"/>
          <w:sz w:val="24"/>
          <w:szCs w:val="24"/>
        </w:rPr>
      </w:pPr>
    </w:p>
    <w:p w:rsidR="004D08FC" w:rsidRPr="00924581" w:rsidRDefault="004D08FC" w:rsidP="003A4953">
      <w:pPr>
        <w:rPr>
          <w:rFonts w:ascii="Times New Roman" w:hAnsi="Times New Roman"/>
          <w:sz w:val="24"/>
          <w:szCs w:val="24"/>
        </w:rPr>
      </w:pPr>
      <w:r w:rsidRPr="00924581">
        <w:rPr>
          <w:rFonts w:ascii="Times New Roman" w:hAnsi="Times New Roman"/>
          <w:sz w:val="24"/>
          <w:szCs w:val="24"/>
        </w:rPr>
        <w:t xml:space="preserve">Hingegen werden bei der Einstellung </w:t>
      </w:r>
      <w:r w:rsidR="00F70807">
        <w:rPr>
          <w:rFonts w:ascii="Times New Roman" w:hAnsi="Times New Roman"/>
          <w:sz w:val="24"/>
          <w:szCs w:val="24"/>
        </w:rPr>
        <w:t>„</w:t>
      </w:r>
      <w:r w:rsidRPr="00924581">
        <w:rPr>
          <w:rFonts w:ascii="Times New Roman" w:hAnsi="Times New Roman"/>
          <w:sz w:val="24"/>
          <w:szCs w:val="24"/>
        </w:rPr>
        <w:t>Underline in the same tier (using a diacritic)</w:t>
      </w:r>
      <w:r w:rsidR="00F70807">
        <w:rPr>
          <w:rFonts w:ascii="Times New Roman" w:hAnsi="Times New Roman"/>
          <w:sz w:val="24"/>
          <w:szCs w:val="24"/>
        </w:rPr>
        <w:t>“</w:t>
      </w:r>
      <w:r w:rsidRPr="00924581">
        <w:rPr>
          <w:rFonts w:ascii="Times New Roman" w:hAnsi="Times New Roman"/>
          <w:sz w:val="24"/>
          <w:szCs w:val="24"/>
        </w:rPr>
        <w:t xml:space="preserve"> in der akt</w:t>
      </w:r>
      <w:r w:rsidRPr="00924581">
        <w:rPr>
          <w:rFonts w:ascii="Times New Roman" w:hAnsi="Times New Roman"/>
          <w:sz w:val="24"/>
          <w:szCs w:val="24"/>
        </w:rPr>
        <w:t>u</w:t>
      </w:r>
      <w:r w:rsidRPr="00924581">
        <w:rPr>
          <w:rFonts w:ascii="Times New Roman" w:hAnsi="Times New Roman"/>
          <w:sz w:val="24"/>
          <w:szCs w:val="24"/>
        </w:rPr>
        <w:t>ell markierten Spure geeignete diakritische Zeichen eingefüht, die eine Unterstreichung ergeben.</w:t>
      </w:r>
    </w:p>
    <w:p w:rsidR="004D08FC" w:rsidRPr="00924581" w:rsidRDefault="004D08FC" w:rsidP="003A4953">
      <w:pPr>
        <w:rPr>
          <w:rFonts w:ascii="Times New Roman" w:hAnsi="Times New Roman"/>
          <w:sz w:val="24"/>
          <w:szCs w:val="24"/>
        </w:rPr>
      </w:pPr>
    </w:p>
    <w:p w:rsidR="004D08FC" w:rsidRPr="00924581" w:rsidRDefault="00F17B16" w:rsidP="003A4953">
      <w:pPr>
        <w:rPr>
          <w:rFonts w:ascii="Times New Roman" w:hAnsi="Times New Roman"/>
          <w:sz w:val="24"/>
          <w:szCs w:val="24"/>
        </w:rPr>
      </w:pPr>
      <w:r w:rsidRPr="00924581">
        <w:rPr>
          <w:rFonts w:ascii="Times New Roman" w:hAnsi="Times New Roman"/>
          <w:noProof/>
          <w:sz w:val="24"/>
          <w:szCs w:val="24"/>
        </w:rPr>
        <w:drawing>
          <wp:inline distT="0" distB="0" distL="0" distR="0" wp14:anchorId="73CEC4A7" wp14:editId="5E5B30E7">
            <wp:extent cx="3362325" cy="752475"/>
            <wp:effectExtent l="0" t="0" r="9525" b="9525"/>
            <wp:docPr id="875" name="Bild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362325" cy="752475"/>
                    </a:xfrm>
                    <a:prstGeom prst="rect">
                      <a:avLst/>
                    </a:prstGeom>
                    <a:noFill/>
                    <a:ln>
                      <a:noFill/>
                    </a:ln>
                  </pic:spPr>
                </pic:pic>
              </a:graphicData>
            </a:graphic>
          </wp:inline>
        </w:drawing>
      </w:r>
    </w:p>
    <w:p w:rsidR="004D08FC" w:rsidRPr="00924581" w:rsidRDefault="004D08FC" w:rsidP="003A4953">
      <w:pPr>
        <w:rPr>
          <w:rFonts w:ascii="Times New Roman" w:hAnsi="Times New Roman"/>
          <w:sz w:val="24"/>
          <w:szCs w:val="24"/>
        </w:rPr>
      </w:pPr>
    </w:p>
    <w:p w:rsidR="004D08FC" w:rsidRPr="00924581" w:rsidRDefault="004D08FC" w:rsidP="003A4953">
      <w:pPr>
        <w:rPr>
          <w:rFonts w:ascii="Times New Roman" w:hAnsi="Times New Roman"/>
          <w:sz w:val="24"/>
          <w:szCs w:val="24"/>
        </w:rPr>
      </w:pPr>
      <w:r w:rsidRPr="00924581">
        <w:rPr>
          <w:rFonts w:ascii="Times New Roman" w:hAnsi="Times New Roman"/>
          <w:sz w:val="24"/>
          <w:szCs w:val="24"/>
        </w:rPr>
        <w:t>Letztere Methode ist in der Regel komfortabler, schränkt aber die systematische Durchsuchba</w:t>
      </w:r>
      <w:r w:rsidRPr="00924581">
        <w:rPr>
          <w:rFonts w:ascii="Times New Roman" w:hAnsi="Times New Roman"/>
          <w:sz w:val="24"/>
          <w:szCs w:val="24"/>
        </w:rPr>
        <w:t>r</w:t>
      </w:r>
      <w:r w:rsidRPr="00924581">
        <w:rPr>
          <w:rFonts w:ascii="Times New Roman" w:hAnsi="Times New Roman"/>
          <w:sz w:val="24"/>
          <w:szCs w:val="24"/>
        </w:rPr>
        <w:t>keit der Transkription ein.</w:t>
      </w:r>
    </w:p>
    <w:p w:rsidR="00253F8B" w:rsidRPr="00924581" w:rsidRDefault="00253F8B">
      <w:pPr>
        <w:ind w:left="705"/>
        <w:rPr>
          <w:rFonts w:ascii="Times New Roman" w:hAnsi="Times New Roman"/>
          <w:sz w:val="24"/>
          <w:szCs w:val="24"/>
        </w:rPr>
      </w:pPr>
    </w:p>
    <w:p w:rsidR="00253F8B" w:rsidRPr="00924581" w:rsidRDefault="00253F8B">
      <w:pPr>
        <w:ind w:left="705"/>
        <w:rPr>
          <w:rFonts w:ascii="Times New Roman" w:hAnsi="Times New Roman"/>
          <w:sz w:val="24"/>
          <w:szCs w:val="24"/>
        </w:rPr>
        <w:sectPr w:rsidR="00253F8B" w:rsidRPr="00924581" w:rsidSect="00160B8D">
          <w:headerReference w:type="default" r:id="rId272"/>
          <w:pgSz w:w="11906" w:h="16838" w:code="9"/>
          <w:pgMar w:top="1361" w:right="1134" w:bottom="907" w:left="1418" w:header="624" w:footer="624" w:gutter="0"/>
          <w:cols w:space="720"/>
        </w:sectPr>
      </w:pPr>
    </w:p>
    <w:p w:rsidR="00253F8B" w:rsidRPr="00355B2A" w:rsidRDefault="00253F8B" w:rsidP="00253F8B">
      <w:pPr>
        <w:pStyle w:val="berschrift2"/>
      </w:pPr>
      <w:bookmarkStart w:id="667" w:name="_Toc55213918"/>
      <w:bookmarkStart w:id="668" w:name="_Toc69129910"/>
      <w:bookmarkStart w:id="669" w:name="_Toc69130051"/>
      <w:bookmarkStart w:id="670" w:name="_Toc398708245"/>
      <w:r w:rsidRPr="00355B2A">
        <w:lastRenderedPageBreak/>
        <w:t>Help-Menü</w:t>
      </w:r>
      <w:bookmarkEnd w:id="667"/>
      <w:bookmarkEnd w:id="668"/>
      <w:bookmarkEnd w:id="669"/>
      <w:bookmarkEnd w:id="670"/>
    </w:p>
    <w:p w:rsidR="00253F8B" w:rsidRPr="00355B2A" w:rsidRDefault="00253F8B" w:rsidP="00253F8B">
      <w:pPr>
        <w:pStyle w:val="Standard-BlockCharCharChar"/>
      </w:pPr>
      <w:bookmarkStart w:id="671" w:name="_Toc55213919"/>
      <w:bookmarkStart w:id="672" w:name="_Toc69129911"/>
      <w:bookmarkStart w:id="673" w:name="_Toc69130052"/>
    </w:p>
    <w:tbl>
      <w:tblPr>
        <w:tblW w:w="0" w:type="auto"/>
        <w:tblLayout w:type="fixed"/>
        <w:tblCellMar>
          <w:left w:w="70" w:type="dxa"/>
          <w:right w:w="70" w:type="dxa"/>
        </w:tblCellMar>
        <w:tblLook w:val="0000" w:firstRow="0" w:lastRow="0" w:firstColumn="0" w:lastColumn="0" w:noHBand="0" w:noVBand="0"/>
      </w:tblPr>
      <w:tblGrid>
        <w:gridCol w:w="4606"/>
        <w:gridCol w:w="4888"/>
      </w:tblGrid>
      <w:tr w:rsidR="00253F8B" w:rsidRPr="00355B2A">
        <w:tc>
          <w:tcPr>
            <w:tcW w:w="4606" w:type="dxa"/>
          </w:tcPr>
          <w:p w:rsidR="00253F8B" w:rsidRPr="00355B2A" w:rsidRDefault="00F17B16" w:rsidP="00B90DBA">
            <w:pPr>
              <w:tabs>
                <w:tab w:val="clear" w:pos="482"/>
                <w:tab w:val="left" w:pos="385"/>
              </w:tabs>
              <w:rPr>
                <w:rFonts w:ascii="Times New Roman" w:hAnsi="Times New Roman"/>
              </w:rPr>
            </w:pPr>
            <w:r w:rsidRPr="00355B2A">
              <w:rPr>
                <w:rFonts w:ascii="Times New Roman" w:hAnsi="Times New Roman"/>
                <w:b/>
                <w:bCs/>
                <w:noProof/>
              </w:rPr>
              <w:drawing>
                <wp:inline distT="0" distB="0" distL="0" distR="0" wp14:anchorId="3E3B4FF2" wp14:editId="0476CB36">
                  <wp:extent cx="1438275" cy="752475"/>
                  <wp:effectExtent l="0" t="0" r="9525" b="9525"/>
                  <wp:docPr id="264" name="Bild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438275" cy="752475"/>
                          </a:xfrm>
                          <a:prstGeom prst="rect">
                            <a:avLst/>
                          </a:prstGeom>
                          <a:noFill/>
                          <a:ln>
                            <a:noFill/>
                          </a:ln>
                        </pic:spPr>
                      </pic:pic>
                    </a:graphicData>
                  </a:graphic>
                </wp:inline>
              </w:drawing>
            </w:r>
          </w:p>
        </w:tc>
        <w:tc>
          <w:tcPr>
            <w:tcW w:w="4888" w:type="dxa"/>
          </w:tcPr>
          <w:p w:rsidR="00253F8B" w:rsidRPr="00355B2A" w:rsidRDefault="00253F8B" w:rsidP="00B90DBA">
            <w:pPr>
              <w:tabs>
                <w:tab w:val="clear" w:pos="482"/>
                <w:tab w:val="left" w:pos="385"/>
              </w:tabs>
              <w:ind w:left="397"/>
              <w:rPr>
                <w:rFonts w:ascii="Times New Roman" w:hAnsi="Times New Roman"/>
              </w:rPr>
            </w:pPr>
          </w:p>
        </w:tc>
      </w:tr>
    </w:tbl>
    <w:p w:rsidR="00253F8B" w:rsidRPr="00355B2A" w:rsidRDefault="00253F8B" w:rsidP="00253F8B">
      <w:pPr>
        <w:rPr>
          <w:rFonts w:ascii="Times New Roman" w:hAnsi="Times New Roman"/>
        </w:rPr>
      </w:pPr>
    </w:p>
    <w:p w:rsidR="00253F8B" w:rsidRPr="008619EC" w:rsidRDefault="00253F8B" w:rsidP="008619EC">
      <w:pPr>
        <w:pStyle w:val="berschrift3"/>
      </w:pPr>
      <w:bookmarkStart w:id="674" w:name="_Help_&gt;_EXMARaLDA_on_the_web"/>
      <w:bookmarkStart w:id="675" w:name="_Ref108439157"/>
      <w:bookmarkStart w:id="676" w:name="_Toc398708246"/>
      <w:bookmarkEnd w:id="674"/>
      <w:r w:rsidRPr="008619EC">
        <w:t>Help &gt; EXMARaLDA on the web</w:t>
      </w:r>
      <w:bookmarkEnd w:id="675"/>
      <w:bookmarkEnd w:id="676"/>
    </w:p>
    <w:p w:rsidR="00253F8B" w:rsidRPr="00924581" w:rsidRDefault="00253F8B" w:rsidP="00253F8B">
      <w:pPr>
        <w:pStyle w:val="Standard-BlockCharCharChar"/>
        <w:rPr>
          <w:szCs w:val="24"/>
        </w:rPr>
      </w:pPr>
      <w:r w:rsidRPr="00924581">
        <w:rPr>
          <w:szCs w:val="24"/>
        </w:rPr>
        <w:t xml:space="preserve">Auf der EXMARaLDA-Homepage finden Sie unter dem </w:t>
      </w:r>
      <w:r w:rsidRPr="00320A95">
        <w:rPr>
          <w:szCs w:val="24"/>
        </w:rPr>
        <w:t xml:space="preserve">Menüpunkt </w:t>
      </w:r>
      <w:r w:rsidR="00320A95" w:rsidRPr="00320A95">
        <w:rPr>
          <w:szCs w:val="24"/>
        </w:rPr>
        <w:t>„</w:t>
      </w:r>
      <w:r w:rsidRPr="00320A95">
        <w:rPr>
          <w:szCs w:val="24"/>
        </w:rPr>
        <w:t>Hilfe</w:t>
      </w:r>
      <w:r w:rsidR="00320A95" w:rsidRPr="00320A95">
        <w:rPr>
          <w:szCs w:val="24"/>
        </w:rPr>
        <w:t>“</w:t>
      </w:r>
      <w:r w:rsidRPr="00320A95">
        <w:rPr>
          <w:szCs w:val="24"/>
        </w:rPr>
        <w:t xml:space="preserve"> ein</w:t>
      </w:r>
      <w:r w:rsidRPr="00924581">
        <w:rPr>
          <w:szCs w:val="24"/>
        </w:rPr>
        <w:t xml:space="preserve"> umfangreiches Hilfsangebot, insbesondere eine umfassende Beispielsammlung für die praktische Arbeit mit dem Partitur-Editor. </w:t>
      </w:r>
    </w:p>
    <w:p w:rsidR="00253F8B" w:rsidRPr="00924581" w:rsidRDefault="00253F8B" w:rsidP="00253F8B">
      <w:pPr>
        <w:pStyle w:val="Standard-BlockCharCharChar"/>
        <w:rPr>
          <w:szCs w:val="24"/>
        </w:rPr>
      </w:pPr>
    </w:p>
    <w:p w:rsidR="00253F8B" w:rsidRPr="00355B2A" w:rsidRDefault="00F17B16" w:rsidP="00253F8B">
      <w:pPr>
        <w:pStyle w:val="BildChar"/>
      </w:pPr>
      <w:r w:rsidRPr="00924581">
        <w:rPr>
          <w:noProof/>
          <w:sz w:val="24"/>
          <w:szCs w:val="24"/>
        </w:rPr>
        <w:drawing>
          <wp:inline distT="0" distB="0" distL="0" distR="0" wp14:anchorId="13A7C2EC" wp14:editId="25ED93D4">
            <wp:extent cx="6038850" cy="4514850"/>
            <wp:effectExtent l="0" t="0" r="0" b="0"/>
            <wp:docPr id="265" name="Bild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038850" cy="4514850"/>
                    </a:xfrm>
                    <a:prstGeom prst="rect">
                      <a:avLst/>
                    </a:prstGeom>
                    <a:noFill/>
                    <a:ln>
                      <a:noFill/>
                    </a:ln>
                  </pic:spPr>
                </pic:pic>
              </a:graphicData>
            </a:graphic>
          </wp:inline>
        </w:drawing>
      </w:r>
    </w:p>
    <w:p w:rsidR="00253F8B" w:rsidRPr="00355B2A" w:rsidRDefault="00253F8B" w:rsidP="00253F8B">
      <w:pPr>
        <w:pStyle w:val="Standard-BlockCharCharChar"/>
      </w:pPr>
    </w:p>
    <w:p w:rsidR="00253F8B" w:rsidRPr="008619EC" w:rsidRDefault="00253F8B" w:rsidP="008619EC">
      <w:pPr>
        <w:pStyle w:val="berschrift3"/>
      </w:pPr>
      <w:bookmarkStart w:id="677" w:name="_Help_&gt;_About…"/>
      <w:bookmarkStart w:id="678" w:name="_Ref108439166"/>
      <w:bookmarkStart w:id="679" w:name="_Toc398708247"/>
      <w:bookmarkEnd w:id="677"/>
      <w:r w:rsidRPr="008619EC">
        <w:t>Help &gt; About</w:t>
      </w:r>
      <w:bookmarkEnd w:id="671"/>
      <w:bookmarkEnd w:id="672"/>
      <w:bookmarkEnd w:id="673"/>
      <w:r w:rsidRPr="008619EC">
        <w:t>…</w:t>
      </w:r>
      <w:bookmarkEnd w:id="678"/>
      <w:bookmarkEnd w:id="679"/>
    </w:p>
    <w:p w:rsidR="00253F8B" w:rsidRPr="00924581" w:rsidRDefault="00253F8B" w:rsidP="00253F8B">
      <w:pPr>
        <w:pStyle w:val="Standard-BlockCharCharChar"/>
        <w:rPr>
          <w:szCs w:val="24"/>
        </w:rPr>
      </w:pPr>
      <w:r w:rsidRPr="00924581">
        <w:rPr>
          <w:szCs w:val="24"/>
        </w:rPr>
        <w:t>Zeigt einen Info-Dialog an, dem Sie entnehmen können, mit welcher Version des EXMARaLDA Partitur-Editors Sie momentan arbeiten. Außerdem werden die Version der verwendeten Java-Laufzeitumgebung (</w:t>
      </w:r>
      <w:r w:rsidR="00F70807">
        <w:rPr>
          <w:szCs w:val="24"/>
        </w:rPr>
        <w:t>„</w:t>
      </w:r>
      <w:r w:rsidRPr="00924581">
        <w:rPr>
          <w:szCs w:val="24"/>
        </w:rPr>
        <w:t>Java version</w:t>
      </w:r>
      <w:r w:rsidR="00F70807">
        <w:rPr>
          <w:szCs w:val="24"/>
        </w:rPr>
        <w:t>“</w:t>
      </w:r>
      <w:r w:rsidRPr="00924581">
        <w:rPr>
          <w:szCs w:val="24"/>
        </w:rPr>
        <w:t>) sowie des verwendeten Betriebssystems (</w:t>
      </w:r>
      <w:r w:rsidR="00F70807">
        <w:rPr>
          <w:szCs w:val="24"/>
        </w:rPr>
        <w:t>„</w:t>
      </w:r>
      <w:r w:rsidRPr="00924581">
        <w:rPr>
          <w:szCs w:val="24"/>
        </w:rPr>
        <w:t>OS version</w:t>
      </w:r>
      <w:r w:rsidR="00F70807">
        <w:rPr>
          <w:szCs w:val="24"/>
        </w:rPr>
        <w:t>“</w:t>
      </w:r>
      <w:r w:rsidRPr="00924581">
        <w:rPr>
          <w:szCs w:val="24"/>
        </w:rPr>
        <w:t>) ang</w:t>
      </w:r>
      <w:r w:rsidRPr="00924581">
        <w:rPr>
          <w:szCs w:val="24"/>
        </w:rPr>
        <w:t>e</w:t>
      </w:r>
      <w:r w:rsidRPr="00924581">
        <w:rPr>
          <w:szCs w:val="24"/>
        </w:rPr>
        <w:t>geben:</w:t>
      </w:r>
    </w:p>
    <w:p w:rsidR="00253F8B" w:rsidRPr="00924581" w:rsidRDefault="00253F8B" w:rsidP="00253F8B">
      <w:pPr>
        <w:pStyle w:val="Standard-BlockCharCharChar"/>
        <w:rPr>
          <w:szCs w:val="24"/>
        </w:rPr>
      </w:pPr>
    </w:p>
    <w:p w:rsidR="00253F8B" w:rsidRPr="00355B2A" w:rsidRDefault="00F17B16" w:rsidP="00253F8B">
      <w:pPr>
        <w:pStyle w:val="BildChar"/>
      </w:pPr>
      <w:r w:rsidRPr="00924581">
        <w:rPr>
          <w:noProof/>
          <w:sz w:val="24"/>
          <w:szCs w:val="24"/>
        </w:rPr>
        <w:lastRenderedPageBreak/>
        <w:drawing>
          <wp:inline distT="0" distB="0" distL="0" distR="0" wp14:anchorId="264CF96B" wp14:editId="720949B2">
            <wp:extent cx="5305425" cy="4162425"/>
            <wp:effectExtent l="0" t="0" r="9525" b="9525"/>
            <wp:docPr id="266" name="Bild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05425" cy="4162425"/>
                    </a:xfrm>
                    <a:prstGeom prst="rect">
                      <a:avLst/>
                    </a:prstGeom>
                    <a:noFill/>
                    <a:ln>
                      <a:noFill/>
                    </a:ln>
                  </pic:spPr>
                </pic:pic>
              </a:graphicData>
            </a:graphic>
          </wp:inline>
        </w:drawing>
      </w:r>
    </w:p>
    <w:p w:rsidR="00253F8B" w:rsidRPr="00355B2A" w:rsidRDefault="00253F8B" w:rsidP="00253F8B">
      <w:pPr>
        <w:pStyle w:val="Standard-BlockCharCharChar"/>
      </w:pPr>
    </w:p>
    <w:p w:rsidR="00253F8B" w:rsidRPr="00924581" w:rsidRDefault="00253F8B" w:rsidP="00253F8B">
      <w:pPr>
        <w:rPr>
          <w:rFonts w:ascii="Times New Roman" w:hAnsi="Times New Roman"/>
          <w:sz w:val="24"/>
          <w:szCs w:val="24"/>
        </w:rPr>
      </w:pPr>
      <w:r w:rsidRPr="00924581">
        <w:rPr>
          <w:rFonts w:ascii="Times New Roman" w:hAnsi="Times New Roman"/>
          <w:sz w:val="24"/>
          <w:szCs w:val="24"/>
        </w:rPr>
        <w:t xml:space="preserve">Über den Knopf </w:t>
      </w:r>
      <w:r w:rsidR="00F70807">
        <w:rPr>
          <w:rFonts w:ascii="Times New Roman" w:hAnsi="Times New Roman"/>
          <w:sz w:val="24"/>
          <w:szCs w:val="24"/>
        </w:rPr>
        <w:t>„</w:t>
      </w:r>
      <w:r w:rsidRPr="00924581">
        <w:rPr>
          <w:rFonts w:ascii="Times New Roman" w:hAnsi="Times New Roman"/>
          <w:sz w:val="24"/>
          <w:szCs w:val="24"/>
        </w:rPr>
        <w:t>Copy debug info…</w:t>
      </w:r>
      <w:r w:rsidR="00F70807">
        <w:rPr>
          <w:rFonts w:ascii="Times New Roman" w:hAnsi="Times New Roman"/>
          <w:sz w:val="24"/>
          <w:szCs w:val="24"/>
        </w:rPr>
        <w:t>“</w:t>
      </w:r>
      <w:r w:rsidRPr="00924581">
        <w:rPr>
          <w:rFonts w:ascii="Times New Roman" w:hAnsi="Times New Roman"/>
          <w:sz w:val="24"/>
          <w:szCs w:val="24"/>
        </w:rPr>
        <w:t xml:space="preserve"> können Sie den Inhalt der Log-Datei (die Fehlermeldungen etc. enthält) in die Zwischenablage kopieren.  Dies ist vor allem dann nützlich, wenn Sie auf einen Fehler im Programm gestoßen sind und dem Entwickler eventuell vorhandene Fehlermeldungen schicken möchten.</w:t>
      </w:r>
    </w:p>
    <w:p w:rsidR="00253F8B" w:rsidRPr="00355B2A" w:rsidRDefault="00253F8B" w:rsidP="00253F8B">
      <w:pPr>
        <w:rPr>
          <w:rFonts w:ascii="Times New Roman" w:hAnsi="Times New Roman"/>
        </w:rPr>
      </w:pPr>
    </w:p>
    <w:p w:rsidR="00253F8B" w:rsidRPr="008619EC" w:rsidRDefault="00253F8B" w:rsidP="008619EC">
      <w:pPr>
        <w:pStyle w:val="berschrift3"/>
      </w:pPr>
      <w:bookmarkStart w:id="680" w:name="_Toc398708248"/>
      <w:r w:rsidRPr="008619EC">
        <w:t>Help &gt; Check for update…</w:t>
      </w:r>
      <w:bookmarkEnd w:id="680"/>
    </w:p>
    <w:p w:rsidR="00253F8B" w:rsidRPr="00924581" w:rsidRDefault="00253F8B" w:rsidP="00253F8B">
      <w:pPr>
        <w:pStyle w:val="Standard-BlockCharCharChar"/>
        <w:rPr>
          <w:szCs w:val="24"/>
        </w:rPr>
      </w:pPr>
      <w:r w:rsidRPr="00924581">
        <w:rPr>
          <w:szCs w:val="24"/>
        </w:rPr>
        <w:t>Zeigt eine Website an, die Ihnen Infotmationen darüber gibt, ob die momentan verwendete Vers</w:t>
      </w:r>
      <w:r w:rsidRPr="00924581">
        <w:rPr>
          <w:szCs w:val="24"/>
        </w:rPr>
        <w:t>i</w:t>
      </w:r>
      <w:r w:rsidRPr="00924581">
        <w:rPr>
          <w:szCs w:val="24"/>
        </w:rPr>
        <w:t>on des Partitur-Editors die aktuellste ist.</w:t>
      </w:r>
    </w:p>
    <w:p w:rsidR="00253F8B" w:rsidRPr="00355B2A" w:rsidRDefault="00253F8B" w:rsidP="00253F8B">
      <w:pPr>
        <w:pStyle w:val="Standard-BlockCharCharChar"/>
      </w:pPr>
    </w:p>
    <w:p w:rsidR="005A07BD" w:rsidRPr="00355B2A" w:rsidRDefault="00F17B16" w:rsidP="00160B8D">
      <w:pPr>
        <w:pStyle w:val="Standard-BlockCharCharChar"/>
        <w:sectPr w:rsidR="005A07BD" w:rsidRPr="00355B2A" w:rsidSect="00160B8D">
          <w:headerReference w:type="default" r:id="rId276"/>
          <w:pgSz w:w="11906" w:h="16838" w:code="9"/>
          <w:pgMar w:top="1361" w:right="991" w:bottom="907" w:left="1418" w:header="624" w:footer="624" w:gutter="0"/>
          <w:cols w:space="720"/>
        </w:sectPr>
      </w:pPr>
      <w:r w:rsidRPr="00355B2A">
        <w:rPr>
          <w:noProof/>
        </w:rPr>
        <w:drawing>
          <wp:inline distT="0" distB="0" distL="0" distR="0" wp14:anchorId="695D2AF9" wp14:editId="36466F4B">
            <wp:extent cx="4657725" cy="1590675"/>
            <wp:effectExtent l="0" t="0" r="9525" b="9525"/>
            <wp:docPr id="267" name="Bild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57725" cy="1590675"/>
                    </a:xfrm>
                    <a:prstGeom prst="rect">
                      <a:avLst/>
                    </a:prstGeom>
                    <a:noFill/>
                    <a:ln>
                      <a:noFill/>
                    </a:ln>
                  </pic:spPr>
                </pic:pic>
              </a:graphicData>
            </a:graphic>
          </wp:inline>
        </w:drawing>
      </w:r>
      <w:bookmarkStart w:id="681" w:name="_Segmentation-Menü"/>
      <w:bookmarkEnd w:id="681"/>
    </w:p>
    <w:p w:rsidR="00C51155" w:rsidRPr="00355B2A" w:rsidRDefault="00C51155" w:rsidP="00C51155">
      <w:pPr>
        <w:pStyle w:val="berschrift1"/>
      </w:pPr>
      <w:bookmarkStart w:id="682" w:name="_Help-Menü"/>
      <w:bookmarkStart w:id="683" w:name="_Toc69129927"/>
      <w:bookmarkStart w:id="684" w:name="_Toc69130068"/>
      <w:bookmarkStart w:id="685" w:name="_Toc398708249"/>
      <w:bookmarkEnd w:id="682"/>
      <w:r w:rsidRPr="00355B2A">
        <w:lastRenderedPageBreak/>
        <w:t xml:space="preserve">Anhang A: </w:t>
      </w:r>
      <w:bookmarkEnd w:id="683"/>
      <w:bookmarkEnd w:id="684"/>
      <w:r w:rsidRPr="00355B2A">
        <w:t>SIMPLE EXMARaLDA-Konventionen</w:t>
      </w:r>
      <w:bookmarkEnd w:id="685"/>
    </w:p>
    <w:p w:rsidR="00C51155" w:rsidRPr="00924581" w:rsidRDefault="00C51155" w:rsidP="00C51155">
      <w:pPr>
        <w:pStyle w:val="Nummerierung1"/>
        <w:numPr>
          <w:ilvl w:val="0"/>
          <w:numId w:val="8"/>
        </w:numPr>
        <w:rPr>
          <w:szCs w:val="24"/>
        </w:rPr>
      </w:pPr>
      <w:r w:rsidRPr="00924581">
        <w:rPr>
          <w:szCs w:val="24"/>
        </w:rPr>
        <w:t>Jede Zeile beginnt mit der Sigle des Sprechers der Äußerung, gefolgt von einem Doppe</w:t>
      </w:r>
      <w:r w:rsidRPr="00924581">
        <w:rPr>
          <w:szCs w:val="24"/>
        </w:rPr>
        <w:t>l</w:t>
      </w:r>
      <w:r w:rsidRPr="00924581">
        <w:rPr>
          <w:szCs w:val="24"/>
        </w:rPr>
        <w:t>punkt. Zwei Sprecher dürfen sich nicht dieselbe Sigle teilen, und die Groß- und Klei</w:t>
      </w:r>
      <w:r w:rsidRPr="00924581">
        <w:rPr>
          <w:szCs w:val="24"/>
        </w:rPr>
        <w:t>n</w:t>
      </w:r>
      <w:r w:rsidRPr="00924581">
        <w:rPr>
          <w:szCs w:val="24"/>
        </w:rPr>
        <w:t xml:space="preserve">schreibung in den Sprechersiglen ist relevant (d. h., dass beispielsweise </w:t>
      </w:r>
      <w:r w:rsidR="00F70807">
        <w:rPr>
          <w:szCs w:val="24"/>
        </w:rPr>
        <w:t>„</w:t>
      </w:r>
      <w:r w:rsidRPr="00924581">
        <w:rPr>
          <w:szCs w:val="24"/>
        </w:rPr>
        <w:t>Tom</w:t>
      </w:r>
      <w:r w:rsidR="00F70807">
        <w:rPr>
          <w:szCs w:val="24"/>
        </w:rPr>
        <w:t>“</w:t>
      </w:r>
      <w:r w:rsidRPr="00924581">
        <w:rPr>
          <w:szCs w:val="24"/>
        </w:rPr>
        <w:t xml:space="preserve"> und </w:t>
      </w:r>
      <w:r w:rsidR="00F70807">
        <w:rPr>
          <w:szCs w:val="24"/>
        </w:rPr>
        <w:t>„</w:t>
      </w:r>
      <w:r w:rsidRPr="00924581">
        <w:rPr>
          <w:szCs w:val="24"/>
        </w:rPr>
        <w:t>TOM</w:t>
      </w:r>
      <w:r w:rsidR="00F70807">
        <w:rPr>
          <w:szCs w:val="24"/>
        </w:rPr>
        <w:t>“</w:t>
      </w:r>
      <w:r w:rsidRPr="00924581">
        <w:rPr>
          <w:szCs w:val="24"/>
        </w:rPr>
        <w:t xml:space="preserve"> als zwei verschiedene Sprechersiglen behandelt werden):</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SimpleEXMARaLDA"/>
        <w:rPr>
          <w:rFonts w:ascii="Times New Roman" w:hAnsi="Times New Roman"/>
          <w:sz w:val="24"/>
          <w:szCs w:val="24"/>
        </w:rPr>
      </w:pPr>
      <w:r w:rsidRPr="00924581">
        <w:rPr>
          <w:rFonts w:ascii="Times New Roman" w:hAnsi="Times New Roman"/>
          <w:sz w:val="24"/>
          <w:szCs w:val="24"/>
        </w:rPr>
        <w:tab/>
        <w:t>TOM: .....</w:t>
      </w:r>
    </w:p>
    <w:p w:rsidR="00C51155" w:rsidRPr="00924581" w:rsidRDefault="00C51155" w:rsidP="00C51155">
      <w:pPr>
        <w:pStyle w:val="SimpleEXMARaLDA"/>
        <w:rPr>
          <w:rFonts w:ascii="Times New Roman" w:hAnsi="Times New Roman"/>
          <w:sz w:val="24"/>
          <w:szCs w:val="24"/>
        </w:rPr>
      </w:pPr>
      <w:r w:rsidRPr="00924581">
        <w:rPr>
          <w:rFonts w:ascii="Times New Roman" w:hAnsi="Times New Roman"/>
          <w:sz w:val="24"/>
          <w:szCs w:val="24"/>
        </w:rPr>
        <w:tab/>
        <w:t>TIM: .....</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Nummerierung1"/>
        <w:rPr>
          <w:szCs w:val="24"/>
        </w:rPr>
      </w:pPr>
      <w:r w:rsidRPr="00924581">
        <w:rPr>
          <w:szCs w:val="24"/>
        </w:rPr>
        <w:t>Pro Zeile wird eine Äußerung transkribiert. Jede Zeile wird mit einem Zeilenendezeichen (carriage return) beendet. Leerzeilen zur übersichtlicheren Strukturierung sind zulässig.</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rPr>
        <w:tab/>
      </w:r>
      <w:r w:rsidRPr="00924581">
        <w:rPr>
          <w:rFonts w:ascii="Times New Roman" w:hAnsi="Times New Roman"/>
          <w:sz w:val="24"/>
          <w:szCs w:val="24"/>
          <w:lang w:val="en-GB"/>
        </w:rPr>
        <w:t>TOM: Hallo, Tim!</w:t>
      </w: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lang w:val="en-GB"/>
        </w:rPr>
        <w:tab/>
        <w:t>TIM: Hallo, Tom.</w:t>
      </w:r>
    </w:p>
    <w:p w:rsidR="00C51155" w:rsidRPr="00924581" w:rsidRDefault="00C51155" w:rsidP="00C51155">
      <w:pPr>
        <w:pStyle w:val="SimpleEXMARaLDA"/>
        <w:rPr>
          <w:rFonts w:ascii="Times New Roman" w:hAnsi="Times New Roman"/>
          <w:sz w:val="24"/>
          <w:szCs w:val="24"/>
          <w:lang w:val="en-GB"/>
        </w:rPr>
      </w:pPr>
    </w:p>
    <w:p w:rsidR="00C51155" w:rsidRPr="00924581" w:rsidRDefault="00C51155" w:rsidP="00C51155">
      <w:pPr>
        <w:pStyle w:val="Nummerierung1"/>
        <w:rPr>
          <w:szCs w:val="24"/>
        </w:rPr>
      </w:pPr>
      <w:r w:rsidRPr="00924581">
        <w:rPr>
          <w:szCs w:val="24"/>
        </w:rPr>
        <w:t>Eine etwaige Transkription von non-verbalen Handlungen, die die Äußerung begleiten (d. h. parallel zu ihr stattfinden), kann der Äußerung in eckigen Klammern vorangestellt werden.</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SimpleEXMARaLDA"/>
        <w:rPr>
          <w:rFonts w:ascii="Times New Roman" w:hAnsi="Times New Roman"/>
          <w:sz w:val="24"/>
          <w:szCs w:val="24"/>
        </w:rPr>
      </w:pPr>
      <w:r w:rsidRPr="00924581">
        <w:rPr>
          <w:rFonts w:ascii="Times New Roman" w:hAnsi="Times New Roman"/>
          <w:sz w:val="24"/>
          <w:szCs w:val="24"/>
        </w:rPr>
        <w:tab/>
        <w:t>TOM: [winkt] Hallo, Tim!</w:t>
      </w:r>
    </w:p>
    <w:p w:rsidR="00C51155" w:rsidRPr="00924581" w:rsidRDefault="00C51155" w:rsidP="00C51155">
      <w:pPr>
        <w:pStyle w:val="SimpleEXMARaLDA"/>
        <w:rPr>
          <w:rFonts w:ascii="Times New Roman" w:hAnsi="Times New Roman"/>
          <w:sz w:val="24"/>
          <w:szCs w:val="24"/>
        </w:rPr>
      </w:pPr>
      <w:r w:rsidRPr="00924581">
        <w:rPr>
          <w:rFonts w:ascii="Times New Roman" w:hAnsi="Times New Roman"/>
          <w:sz w:val="24"/>
          <w:szCs w:val="24"/>
        </w:rPr>
        <w:tab/>
        <w:t>TIM: [winkt] Hallo, Tom.</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Nummerierung1"/>
        <w:rPr>
          <w:szCs w:val="24"/>
        </w:rPr>
      </w:pPr>
      <w:r w:rsidRPr="00924581">
        <w:rPr>
          <w:szCs w:val="24"/>
        </w:rPr>
        <w:t>Eine etwaige Annotation der Äußerung (z. B. eine Übersetzung) kann der Äußerung in g</w:t>
      </w:r>
      <w:r w:rsidRPr="00924581">
        <w:rPr>
          <w:szCs w:val="24"/>
        </w:rPr>
        <w:t>e</w:t>
      </w:r>
      <w:r w:rsidRPr="00924581">
        <w:rPr>
          <w:szCs w:val="24"/>
        </w:rPr>
        <w:t>schweiften Klammern nachgestellt werden. Dies geschieht in der gleichen Zeile, in der auch die dazugehörige Äußerung steht.</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rPr>
        <w:tab/>
      </w:r>
      <w:r w:rsidRPr="00924581">
        <w:rPr>
          <w:rFonts w:ascii="Times New Roman" w:hAnsi="Times New Roman"/>
          <w:sz w:val="24"/>
          <w:szCs w:val="24"/>
          <w:lang w:val="en-GB"/>
        </w:rPr>
        <w:t>TOM: [winkt] Hallo, Tim! {Salut, Tim!}</w:t>
      </w: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lang w:val="en-GB"/>
        </w:rPr>
        <w:tab/>
        <w:t>TIM: [winkt] Hallo, Tom. {Salut, Tom!}</w:t>
      </w:r>
    </w:p>
    <w:p w:rsidR="00C51155" w:rsidRPr="00924581" w:rsidRDefault="00C51155" w:rsidP="00C51155">
      <w:pPr>
        <w:pStyle w:val="SimpleEXMARaLDA"/>
        <w:rPr>
          <w:rFonts w:ascii="Times New Roman" w:hAnsi="Times New Roman"/>
          <w:sz w:val="24"/>
          <w:szCs w:val="24"/>
          <w:lang w:val="en-GB"/>
        </w:rPr>
      </w:pPr>
    </w:p>
    <w:p w:rsidR="00C51155" w:rsidRPr="00924581" w:rsidRDefault="00C51155" w:rsidP="00C51155">
      <w:pPr>
        <w:pStyle w:val="Nummerierung1"/>
        <w:rPr>
          <w:szCs w:val="24"/>
        </w:rPr>
      </w:pPr>
      <w:r w:rsidRPr="00924581">
        <w:rPr>
          <w:szCs w:val="24"/>
        </w:rPr>
        <w:t>Sich überlappende Äußerungsteile verschiedener Sprecher werden mit spitzen Klammern eingefasst. Der schließenden spitzen Klammer folgt eine beliebige Zeichenkette, die die Überlappung indiziert, und eine weitere schließende spitze Klammer. Die Indizierung sollte aus Gründen der Lesbarkeit durch Zahlen erfolgen, diese müssen jedoch nicht aufsteigend geordnet sein (notwendig ist nur, dass sie eindeutig sind). Für eine bessere Lesbarkeit, kö</w:t>
      </w:r>
      <w:r w:rsidRPr="00924581">
        <w:rPr>
          <w:szCs w:val="24"/>
        </w:rPr>
        <w:t>n</w:t>
      </w:r>
      <w:r w:rsidRPr="00924581">
        <w:rPr>
          <w:szCs w:val="24"/>
        </w:rPr>
        <w:t>nen die sich überlappenden Äußerungsteile mittels Leerzeichen oder Tabulatoren eingerückt werden.</w:t>
      </w:r>
    </w:p>
    <w:p w:rsidR="00C51155" w:rsidRPr="00924581" w:rsidRDefault="00C51155" w:rsidP="00C51155">
      <w:pPr>
        <w:pStyle w:val="SimpleEXMARaLDA"/>
        <w:rPr>
          <w:rFonts w:ascii="Times New Roman" w:hAnsi="Times New Roman"/>
          <w:sz w:val="24"/>
          <w:szCs w:val="24"/>
        </w:rPr>
      </w:pP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rPr>
        <w:tab/>
      </w:r>
      <w:r w:rsidRPr="00924581">
        <w:rPr>
          <w:rFonts w:ascii="Times New Roman" w:hAnsi="Times New Roman"/>
          <w:sz w:val="24"/>
          <w:szCs w:val="24"/>
          <w:lang w:val="en-GB"/>
        </w:rPr>
        <w:t>TOM: [winkt] Hallo, &lt;Tim!&gt;1&gt; {Salut, Tim!}</w:t>
      </w:r>
    </w:p>
    <w:p w:rsidR="00C51155" w:rsidRPr="00924581" w:rsidRDefault="00C51155" w:rsidP="00C51155">
      <w:pPr>
        <w:pStyle w:val="SimpleEXMARaLDA"/>
        <w:rPr>
          <w:rFonts w:ascii="Times New Roman" w:hAnsi="Times New Roman"/>
          <w:sz w:val="24"/>
          <w:szCs w:val="24"/>
          <w:lang w:val="en-GB"/>
        </w:rPr>
      </w:pPr>
      <w:r w:rsidRPr="00924581">
        <w:rPr>
          <w:rFonts w:ascii="Times New Roman" w:hAnsi="Times New Roman"/>
          <w:sz w:val="24"/>
          <w:szCs w:val="24"/>
          <w:lang w:val="en-GB"/>
        </w:rPr>
        <w:tab/>
        <w:t>TIM: [winkt]        &lt;Hallo&gt;1&gt;, Tom. {Salut, Tom!}</w:t>
      </w:r>
    </w:p>
    <w:p w:rsidR="00C51155" w:rsidRPr="00924581" w:rsidRDefault="00C51155" w:rsidP="00C51155">
      <w:pPr>
        <w:pStyle w:val="SimpleEXMARaLDA"/>
        <w:rPr>
          <w:rFonts w:ascii="Times New Roman" w:hAnsi="Times New Roman"/>
          <w:sz w:val="24"/>
          <w:szCs w:val="24"/>
          <w:lang w:val="en-GB"/>
        </w:rPr>
      </w:pPr>
    </w:p>
    <w:p w:rsidR="00C51155" w:rsidRPr="003E14B6" w:rsidRDefault="00C51155" w:rsidP="00C51155">
      <w:pPr>
        <w:pStyle w:val="Nummerierung1"/>
        <w:widowControl/>
        <w:tabs>
          <w:tab w:val="clear" w:pos="482"/>
        </w:tabs>
        <w:ind w:left="0" w:firstLine="0"/>
        <w:jc w:val="left"/>
        <w:rPr>
          <w:szCs w:val="24"/>
        </w:rPr>
      </w:pPr>
      <w:r w:rsidRPr="003E14B6">
        <w:rPr>
          <w:rStyle w:val="Nummerierung1Char"/>
          <w:rFonts w:ascii="Times New Roman" w:hAnsi="Times New Roman"/>
          <w:szCs w:val="24"/>
        </w:rPr>
        <w:t>Eckige, geschweifte und spitze Klammern dürfen nur in der oben definierten Art und Weise verwendet werden und sollten sonst in der Transkription nicht vorkommen</w:t>
      </w:r>
      <w:r w:rsidR="003E14B6" w:rsidRPr="003E14B6">
        <w:rPr>
          <w:rStyle w:val="Nummerierung1Char"/>
          <w:rFonts w:ascii="Times New Roman" w:hAnsi="Times New Roman"/>
          <w:szCs w:val="24"/>
        </w:rPr>
        <w:t>.</w:t>
      </w:r>
    </w:p>
    <w:p w:rsidR="00F966D5" w:rsidRPr="005772D1" w:rsidRDefault="00F966D5">
      <w:pPr>
        <w:rPr>
          <w:rFonts w:ascii="Times New Roman" w:hAnsi="Times New Roman"/>
          <w:sz w:val="24"/>
          <w:szCs w:val="24"/>
        </w:rPr>
        <w:sectPr w:rsidR="00F966D5" w:rsidRPr="005772D1" w:rsidSect="005B21E1">
          <w:headerReference w:type="default" r:id="rId278"/>
          <w:pgSz w:w="11906" w:h="16838" w:code="9"/>
          <w:pgMar w:top="1361" w:right="1134" w:bottom="907" w:left="1418" w:header="624" w:footer="624" w:gutter="0"/>
          <w:cols w:space="720"/>
        </w:sectPr>
      </w:pPr>
    </w:p>
    <w:p w:rsidR="00F966D5" w:rsidRPr="00355B2A" w:rsidRDefault="00F966D5" w:rsidP="00DF5654">
      <w:pPr>
        <w:pStyle w:val="berschrift1"/>
      </w:pPr>
      <w:bookmarkStart w:id="686" w:name="_Toc55213932"/>
      <w:bookmarkStart w:id="687" w:name="_Toc69129924"/>
      <w:bookmarkStart w:id="688" w:name="_Toc69130065"/>
      <w:bookmarkStart w:id="689" w:name="_Toc398708250"/>
      <w:r w:rsidRPr="00355B2A">
        <w:lastRenderedPageBreak/>
        <w:t>Anhang B: Segmentierungs-Algorithmen</w:t>
      </w:r>
      <w:bookmarkEnd w:id="686"/>
      <w:bookmarkEnd w:id="687"/>
      <w:bookmarkEnd w:id="688"/>
      <w:bookmarkEnd w:id="689"/>
    </w:p>
    <w:p w:rsidR="003D679B" w:rsidRPr="00355B2A" w:rsidRDefault="003D679B" w:rsidP="003D679B">
      <w:pPr>
        <w:pStyle w:val="berschrift2"/>
        <w:numPr>
          <w:ilvl w:val="0"/>
          <w:numId w:val="0"/>
        </w:numPr>
      </w:pPr>
      <w:bookmarkStart w:id="690" w:name="_Toc398708251"/>
      <w:r w:rsidRPr="00355B2A">
        <w:t>Allgemeines zum Segmentieren</w:t>
      </w:r>
      <w:bookmarkEnd w:id="690"/>
    </w:p>
    <w:p w:rsidR="003D679B" w:rsidRPr="005772D1" w:rsidRDefault="003D679B" w:rsidP="003D679B">
      <w:pPr>
        <w:pStyle w:val="Standard-BlockCharCharChar"/>
        <w:rPr>
          <w:szCs w:val="24"/>
        </w:rPr>
      </w:pPr>
      <w:r w:rsidRPr="005772D1">
        <w:rPr>
          <w:szCs w:val="24"/>
        </w:rPr>
        <w:t>Das Segmentieren ist ein Arbeitsschritt, der in der Regel nach der Fertigstellung der Transkript</w:t>
      </w:r>
      <w:r w:rsidRPr="005772D1">
        <w:rPr>
          <w:szCs w:val="24"/>
        </w:rPr>
        <w:t>i</w:t>
      </w:r>
      <w:r w:rsidRPr="005772D1">
        <w:rPr>
          <w:szCs w:val="24"/>
        </w:rPr>
        <w:t>on auf dieselbe angewendet wird. Das Segmentieren kann vielfältigen Zwecken dienen, die sich – allgemein gesprochen – unter den folgenden beiden Schlagworten zusammenfassen lassen:</w:t>
      </w:r>
    </w:p>
    <w:p w:rsidR="003D679B" w:rsidRPr="005772D1" w:rsidRDefault="003D679B" w:rsidP="003D679B">
      <w:pPr>
        <w:pStyle w:val="Aufzhlungszeichen1"/>
        <w:tabs>
          <w:tab w:val="num" w:pos="482"/>
        </w:tabs>
        <w:rPr>
          <w:szCs w:val="24"/>
        </w:rPr>
      </w:pPr>
      <w:r w:rsidRPr="005772D1">
        <w:rPr>
          <w:szCs w:val="24"/>
        </w:rPr>
        <w:t xml:space="preserve">Die automatische Generierung zusätzlicher </w:t>
      </w:r>
      <w:r w:rsidRPr="005772D1">
        <w:rPr>
          <w:szCs w:val="24"/>
          <w:u w:val="single"/>
        </w:rPr>
        <w:t>Darstellungsformen</w:t>
      </w:r>
      <w:r w:rsidRPr="005772D1">
        <w:rPr>
          <w:szCs w:val="24"/>
        </w:rPr>
        <w:t xml:space="preserve"> für eine Transkription, beispielsweise die Ausgabe einer Transkription als Äußerungsliste (vgl. z. B. </w:t>
      </w:r>
      <w:r w:rsidRPr="00320A95">
        <w:rPr>
          <w:rStyle w:val="Menufunction"/>
        </w:rPr>
        <w:t>Transcription &gt; Transformation</w:t>
      </w:r>
      <w:r w:rsidRPr="005772D1">
        <w:rPr>
          <w:szCs w:val="24"/>
        </w:rPr>
        <w:t xml:space="preserve"> oder </w:t>
      </w:r>
      <w:r w:rsidRPr="00320A95">
        <w:rPr>
          <w:rStyle w:val="Menufunction"/>
        </w:rPr>
        <w:t>File &gt; Output &gt; GAT transcript</w:t>
      </w:r>
      <w:r w:rsidRPr="005772D1">
        <w:rPr>
          <w:szCs w:val="24"/>
        </w:rPr>
        <w:t>).</w:t>
      </w:r>
    </w:p>
    <w:p w:rsidR="003D679B" w:rsidRPr="005772D1" w:rsidRDefault="003D679B" w:rsidP="003D679B">
      <w:pPr>
        <w:pStyle w:val="Aufzhlungszeichen1"/>
        <w:tabs>
          <w:tab w:val="num" w:pos="482"/>
        </w:tabs>
        <w:rPr>
          <w:spacing w:val="-4"/>
          <w:szCs w:val="24"/>
        </w:rPr>
      </w:pPr>
      <w:r w:rsidRPr="005772D1">
        <w:rPr>
          <w:spacing w:val="-4"/>
          <w:szCs w:val="24"/>
        </w:rPr>
        <w:t xml:space="preserve">Das Unterteilen der Transkription in relevante (sprachliche) </w:t>
      </w:r>
      <w:r w:rsidRPr="005772D1">
        <w:rPr>
          <w:spacing w:val="-4"/>
          <w:szCs w:val="24"/>
          <w:u w:val="single"/>
        </w:rPr>
        <w:t>Analyseeinheiten</w:t>
      </w:r>
      <w:r w:rsidRPr="005772D1">
        <w:rPr>
          <w:spacing w:val="-4"/>
          <w:szCs w:val="24"/>
        </w:rPr>
        <w:t>, die bei e</w:t>
      </w:r>
      <w:r w:rsidRPr="005772D1">
        <w:rPr>
          <w:spacing w:val="-4"/>
          <w:szCs w:val="24"/>
        </w:rPr>
        <w:t>i</w:t>
      </w:r>
      <w:r w:rsidRPr="005772D1">
        <w:rPr>
          <w:spacing w:val="-4"/>
          <w:szCs w:val="24"/>
        </w:rPr>
        <w:t xml:space="preserve">ner computergestützten Auswertung einer Transkription oder eines Transkriptionskorpus zur Anwendung kommen. Beispielsweise setzt das Analyseinstrument </w:t>
      </w:r>
      <w:r w:rsidR="00F70807">
        <w:rPr>
          <w:spacing w:val="-4"/>
          <w:szCs w:val="24"/>
        </w:rPr>
        <w:t>„</w:t>
      </w:r>
      <w:r w:rsidRPr="005772D1">
        <w:rPr>
          <w:spacing w:val="-4"/>
          <w:szCs w:val="24"/>
        </w:rPr>
        <w:t>Alphabetische Wortliste</w:t>
      </w:r>
      <w:r w:rsidR="00F70807">
        <w:rPr>
          <w:spacing w:val="-4"/>
          <w:szCs w:val="24"/>
        </w:rPr>
        <w:t>“</w:t>
      </w:r>
      <w:r w:rsidRPr="005772D1">
        <w:rPr>
          <w:spacing w:val="-4"/>
          <w:szCs w:val="24"/>
        </w:rPr>
        <w:t xml:space="preserve"> (vgl. z. B. </w:t>
      </w:r>
      <w:r w:rsidRPr="00320A95">
        <w:rPr>
          <w:rStyle w:val="Menufunction"/>
        </w:rPr>
        <w:t>Transcription &gt; Word list</w:t>
      </w:r>
      <w:r w:rsidRPr="005772D1">
        <w:rPr>
          <w:spacing w:val="-4"/>
          <w:szCs w:val="24"/>
        </w:rPr>
        <w:t>) eine Segmentierung der Transkript</w:t>
      </w:r>
      <w:r w:rsidRPr="005772D1">
        <w:rPr>
          <w:spacing w:val="-4"/>
          <w:szCs w:val="24"/>
        </w:rPr>
        <w:t>i</w:t>
      </w:r>
      <w:r w:rsidRPr="005772D1">
        <w:rPr>
          <w:spacing w:val="-4"/>
          <w:szCs w:val="24"/>
        </w:rPr>
        <w:t xml:space="preserve">on in Wörter voraus, und auch das einfache Zählen von Einheiten (vgl. z. B. </w:t>
      </w:r>
      <w:r w:rsidRPr="00320A95">
        <w:rPr>
          <w:rStyle w:val="Menufunction"/>
        </w:rPr>
        <w:t>Transcription &gt; Count segments</w:t>
      </w:r>
      <w:r w:rsidRPr="005772D1">
        <w:rPr>
          <w:spacing w:val="-4"/>
          <w:szCs w:val="24"/>
        </w:rPr>
        <w:t>) erfordert, dass die zu zählenden Einheiten vorher segmentiert wu</w:t>
      </w:r>
      <w:r w:rsidRPr="005772D1">
        <w:rPr>
          <w:spacing w:val="-4"/>
          <w:szCs w:val="24"/>
        </w:rPr>
        <w:t>r</w:t>
      </w:r>
      <w:r w:rsidRPr="005772D1">
        <w:rPr>
          <w:spacing w:val="-4"/>
          <w:szCs w:val="24"/>
        </w:rPr>
        <w:t>den.</w:t>
      </w:r>
    </w:p>
    <w:p w:rsidR="003D679B" w:rsidRPr="005772D1" w:rsidRDefault="003D679B" w:rsidP="003D679B">
      <w:pPr>
        <w:pStyle w:val="Standard-BlockCharCharChar"/>
        <w:rPr>
          <w:szCs w:val="24"/>
        </w:rPr>
      </w:pPr>
    </w:p>
    <w:p w:rsidR="003D679B" w:rsidRPr="005772D1" w:rsidRDefault="003D679B" w:rsidP="003D679B">
      <w:pPr>
        <w:pStyle w:val="Standard-BlockCharCharChar"/>
        <w:rPr>
          <w:szCs w:val="24"/>
        </w:rPr>
      </w:pPr>
      <w:r w:rsidRPr="005772D1">
        <w:rPr>
          <w:szCs w:val="24"/>
        </w:rPr>
        <w:t>Diese Einführung erläutert die allgemeine Funktionsweise des Segmentierens. Für eine detaillie</w:t>
      </w:r>
      <w:r w:rsidRPr="005772D1">
        <w:rPr>
          <w:szCs w:val="24"/>
        </w:rPr>
        <w:t>r</w:t>
      </w:r>
      <w:r w:rsidRPr="005772D1">
        <w:rPr>
          <w:szCs w:val="24"/>
        </w:rPr>
        <w:t>te Beschreibung einzelner Menüpunkte sei auf die betreffenden Stellen in der Funktions-Referenz verwiesen.</w:t>
      </w:r>
    </w:p>
    <w:p w:rsidR="003D679B" w:rsidRPr="00355B2A" w:rsidRDefault="003D679B" w:rsidP="003D679B">
      <w:pPr>
        <w:pStyle w:val="Standard-BlockCharCharChar"/>
      </w:pPr>
    </w:p>
    <w:p w:rsidR="003D679B" w:rsidRPr="008619EC" w:rsidRDefault="003D679B" w:rsidP="00F76252">
      <w:pPr>
        <w:pStyle w:val="berschrift2"/>
        <w:numPr>
          <w:ilvl w:val="0"/>
          <w:numId w:val="0"/>
        </w:numPr>
      </w:pPr>
      <w:bookmarkStart w:id="691" w:name="_Toc69129899"/>
      <w:bookmarkStart w:id="692" w:name="_Toc69130040"/>
      <w:bookmarkStart w:id="693" w:name="_Toc227559819"/>
      <w:bookmarkStart w:id="694" w:name="_Toc398708252"/>
      <w:r w:rsidRPr="008619EC">
        <w:t>Was wird segmentiert?</w:t>
      </w:r>
      <w:bookmarkEnd w:id="691"/>
      <w:bookmarkEnd w:id="692"/>
      <w:bookmarkEnd w:id="693"/>
      <w:bookmarkEnd w:id="694"/>
    </w:p>
    <w:p w:rsidR="003D679B" w:rsidRPr="005772D1" w:rsidRDefault="003D679B" w:rsidP="003D679B">
      <w:pPr>
        <w:pStyle w:val="Standard-BlockCharCharChar"/>
        <w:rPr>
          <w:szCs w:val="24"/>
        </w:rPr>
      </w:pPr>
      <w:r w:rsidRPr="005772D1">
        <w:rPr>
          <w:szCs w:val="24"/>
        </w:rPr>
        <w:t xml:space="preserve">Zunächst ist festzuhalten, dass zu segmentierendes Material sich in aller Regel </w:t>
      </w:r>
      <w:r w:rsidRPr="005772D1">
        <w:rPr>
          <w:szCs w:val="24"/>
          <w:u w:val="single"/>
        </w:rPr>
        <w:t>nur in Spuren des Typs T(ranscription)</w:t>
      </w:r>
      <w:r w:rsidRPr="005772D1">
        <w:rPr>
          <w:szCs w:val="24"/>
        </w:rPr>
        <w:t xml:space="preserve"> befindet, also dort, wo normalerweise das verbale Handeln eines Sprechers nach orthographischer oder literarischer Umschrift beschrieben wird. Spuren des Typs D(escription), also z. B. Spuren in denen non-verbale Handlungen, Gestik oder Mimik festgeha</w:t>
      </w:r>
      <w:r w:rsidRPr="005772D1">
        <w:rPr>
          <w:szCs w:val="24"/>
        </w:rPr>
        <w:t>l</w:t>
      </w:r>
      <w:r w:rsidRPr="005772D1">
        <w:rPr>
          <w:szCs w:val="24"/>
        </w:rPr>
        <w:t>ten wird, werden in der Regel ebenso wenig segmentiert wie Spuren des Typs A(nnotation), in denen sich annotierende Elemente wie Übersetzungen, Kommentare etc. befinden. So sind in dem folgenden Transkriptionsausschnitt nur die erste und dritte Spur Gegenstand der Segmenti</w:t>
      </w:r>
      <w:r w:rsidRPr="005772D1">
        <w:rPr>
          <w:szCs w:val="24"/>
        </w:rPr>
        <w:t>e</w:t>
      </w:r>
      <w:r w:rsidRPr="005772D1">
        <w:rPr>
          <w:szCs w:val="24"/>
        </w:rPr>
        <w:t xml:space="preserve">rung, während die zweite und vierte Spur (die als Übersetzungen jeweils den Typ </w:t>
      </w:r>
      <w:r w:rsidR="00F70807">
        <w:rPr>
          <w:szCs w:val="24"/>
        </w:rPr>
        <w:t>„</w:t>
      </w:r>
      <w:r w:rsidRPr="005772D1">
        <w:rPr>
          <w:szCs w:val="24"/>
        </w:rPr>
        <w:t>A</w:t>
      </w:r>
      <w:r w:rsidR="00F70807">
        <w:rPr>
          <w:szCs w:val="24"/>
        </w:rPr>
        <w:t>“</w:t>
      </w:r>
      <w:r w:rsidRPr="005772D1">
        <w:rPr>
          <w:szCs w:val="24"/>
        </w:rPr>
        <w:t xml:space="preserve"> haben) nicht berücksichtigt werden:</w:t>
      </w:r>
    </w:p>
    <w:p w:rsidR="003D679B" w:rsidRPr="005772D1" w:rsidRDefault="003D679B" w:rsidP="003D679B">
      <w:pPr>
        <w:pStyle w:val="Standard-BlockCharCharChar"/>
        <w:rPr>
          <w:szCs w:val="24"/>
        </w:rPr>
      </w:pPr>
    </w:p>
    <w:p w:rsidR="003D679B" w:rsidRPr="005772D1" w:rsidRDefault="00F17B16" w:rsidP="003D679B">
      <w:pPr>
        <w:rPr>
          <w:rFonts w:ascii="Times New Roman" w:hAnsi="Times New Roman"/>
          <w:sz w:val="24"/>
          <w:szCs w:val="24"/>
        </w:rPr>
      </w:pPr>
      <w:r w:rsidRPr="005772D1">
        <w:rPr>
          <w:rFonts w:ascii="Times New Roman" w:hAnsi="Times New Roman"/>
          <w:noProof/>
          <w:sz w:val="24"/>
          <w:szCs w:val="24"/>
        </w:rPr>
        <w:drawing>
          <wp:inline distT="0" distB="0" distL="0" distR="0" wp14:anchorId="47286C1C" wp14:editId="74C83C2B">
            <wp:extent cx="5943600" cy="885825"/>
            <wp:effectExtent l="0" t="0" r="0" b="9525"/>
            <wp:docPr id="268" name="Bild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885825"/>
                    </a:xfrm>
                    <a:prstGeom prst="rect">
                      <a:avLst/>
                    </a:prstGeom>
                    <a:noFill/>
                    <a:ln>
                      <a:noFill/>
                    </a:ln>
                  </pic:spPr>
                </pic:pic>
              </a:graphicData>
            </a:graphic>
          </wp:inline>
        </w:drawing>
      </w:r>
    </w:p>
    <w:p w:rsidR="003D679B" w:rsidRPr="005772D1" w:rsidRDefault="003D679B" w:rsidP="003D679B">
      <w:pPr>
        <w:rPr>
          <w:rFonts w:ascii="Times New Roman" w:hAnsi="Times New Roman"/>
          <w:sz w:val="24"/>
          <w:szCs w:val="24"/>
        </w:rPr>
      </w:pPr>
    </w:p>
    <w:p w:rsidR="003D679B" w:rsidRPr="005772D1" w:rsidRDefault="003D679B" w:rsidP="003D679B">
      <w:pPr>
        <w:rPr>
          <w:rFonts w:ascii="Times New Roman" w:hAnsi="Times New Roman"/>
          <w:sz w:val="24"/>
          <w:szCs w:val="24"/>
        </w:rPr>
      </w:pPr>
      <w:r w:rsidRPr="005772D1">
        <w:rPr>
          <w:rFonts w:ascii="Times New Roman" w:hAnsi="Times New Roman"/>
          <w:sz w:val="24"/>
          <w:szCs w:val="24"/>
        </w:rPr>
        <w:t xml:space="preserve">Innerhalb einer Spur des Typs </w:t>
      </w:r>
      <w:r w:rsidR="00F70807">
        <w:rPr>
          <w:rFonts w:ascii="Times New Roman" w:hAnsi="Times New Roman"/>
          <w:sz w:val="24"/>
          <w:szCs w:val="24"/>
        </w:rPr>
        <w:t>„</w:t>
      </w:r>
      <w:r w:rsidRPr="005772D1">
        <w:rPr>
          <w:rFonts w:ascii="Times New Roman" w:hAnsi="Times New Roman"/>
          <w:sz w:val="24"/>
          <w:szCs w:val="24"/>
        </w:rPr>
        <w:t>T</w:t>
      </w:r>
      <w:r w:rsidR="00F70807">
        <w:rPr>
          <w:rFonts w:ascii="Times New Roman" w:hAnsi="Times New Roman"/>
          <w:sz w:val="24"/>
          <w:szCs w:val="24"/>
        </w:rPr>
        <w:t>“</w:t>
      </w:r>
      <w:r w:rsidRPr="005772D1">
        <w:rPr>
          <w:rFonts w:ascii="Times New Roman" w:hAnsi="Times New Roman"/>
          <w:sz w:val="24"/>
          <w:szCs w:val="24"/>
        </w:rPr>
        <w:t xml:space="preserve"> erfolgt die Segmentierung Schritt für Schritt, anhand der Ei</w:t>
      </w:r>
      <w:r w:rsidRPr="005772D1">
        <w:rPr>
          <w:rFonts w:ascii="Times New Roman" w:hAnsi="Times New Roman"/>
          <w:sz w:val="24"/>
          <w:szCs w:val="24"/>
        </w:rPr>
        <w:t>n</w:t>
      </w:r>
      <w:r w:rsidRPr="005772D1">
        <w:rPr>
          <w:rFonts w:ascii="Times New Roman" w:hAnsi="Times New Roman"/>
          <w:sz w:val="24"/>
          <w:szCs w:val="24"/>
        </w:rPr>
        <w:t xml:space="preserve">heit der </w:t>
      </w:r>
      <w:r w:rsidRPr="005772D1">
        <w:rPr>
          <w:rFonts w:ascii="Times New Roman" w:hAnsi="Times New Roman"/>
          <w:sz w:val="24"/>
          <w:szCs w:val="24"/>
          <w:u w:val="single"/>
        </w:rPr>
        <w:t>Segmentkette</w:t>
      </w:r>
      <w:r w:rsidRPr="005772D1">
        <w:rPr>
          <w:rFonts w:ascii="Times New Roman" w:hAnsi="Times New Roman"/>
          <w:sz w:val="24"/>
          <w:szCs w:val="24"/>
        </w:rPr>
        <w:t xml:space="preserve"> (</w:t>
      </w:r>
      <w:r w:rsidR="00F70807">
        <w:rPr>
          <w:rFonts w:ascii="Times New Roman" w:hAnsi="Times New Roman"/>
          <w:sz w:val="24"/>
          <w:szCs w:val="24"/>
        </w:rPr>
        <w:t>„</w:t>
      </w:r>
      <w:r w:rsidRPr="005772D1">
        <w:rPr>
          <w:rFonts w:ascii="Times New Roman" w:hAnsi="Times New Roman"/>
          <w:sz w:val="24"/>
          <w:szCs w:val="24"/>
        </w:rPr>
        <w:t>segment chain</w:t>
      </w:r>
      <w:r w:rsidR="00F70807">
        <w:rPr>
          <w:rFonts w:ascii="Times New Roman" w:hAnsi="Times New Roman"/>
          <w:sz w:val="24"/>
          <w:szCs w:val="24"/>
        </w:rPr>
        <w:t>“</w:t>
      </w:r>
      <w:r w:rsidRPr="005772D1">
        <w:rPr>
          <w:rFonts w:ascii="Times New Roman" w:hAnsi="Times New Roman"/>
          <w:sz w:val="24"/>
          <w:szCs w:val="24"/>
        </w:rPr>
        <w:t>). Eine solche Segmentkette ist definiert als eine zeitlich ununterbrochene Folge von Ereignissen. Im Editor lassen sich solche Segmentketten gut erke</w:t>
      </w:r>
      <w:r w:rsidRPr="005772D1">
        <w:rPr>
          <w:rFonts w:ascii="Times New Roman" w:hAnsi="Times New Roman"/>
          <w:sz w:val="24"/>
          <w:szCs w:val="24"/>
        </w:rPr>
        <w:t>n</w:t>
      </w:r>
      <w:r w:rsidRPr="005772D1">
        <w:rPr>
          <w:rFonts w:ascii="Times New Roman" w:hAnsi="Times New Roman"/>
          <w:sz w:val="24"/>
          <w:szCs w:val="24"/>
        </w:rPr>
        <w:t>nen: Sie sind die (standardmäßig) weiß unterlegten Abschnitte zwischen zwei (standardmäßig) grau unterlegten Abschnitten. So enthält das obige Beispiel genau vier Segmentketten:</w:t>
      </w:r>
    </w:p>
    <w:p w:rsidR="003D679B" w:rsidRPr="005772D1" w:rsidRDefault="003D679B" w:rsidP="003D679B">
      <w:pPr>
        <w:pStyle w:val="Standard-BlockCharCharChar"/>
        <w:rPr>
          <w:szCs w:val="24"/>
        </w:rPr>
      </w:pP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Oh, da kommt einer. Kommt noch einer. ((hustet)) Wa/?</w:t>
      </w:r>
    </w:p>
    <w:p w:rsidR="003D679B" w:rsidRPr="005772D1" w:rsidRDefault="003D679B" w:rsidP="003D679B">
      <w:pPr>
        <w:pStyle w:val="SimpleEXMARaLDA"/>
        <w:tabs>
          <w:tab w:val="left" w:pos="1134"/>
        </w:tabs>
        <w:ind w:left="482"/>
        <w:rPr>
          <w:rFonts w:ascii="Times New Roman" w:hAnsi="Times New Roman"/>
          <w:sz w:val="24"/>
          <w:szCs w:val="24"/>
          <w:lang w:val="pl-PL"/>
        </w:rPr>
      </w:pPr>
      <w:r w:rsidRPr="005772D1">
        <w:rPr>
          <w:rFonts w:ascii="Times New Roman" w:hAnsi="Times New Roman"/>
          <w:b/>
          <w:sz w:val="24"/>
          <w:szCs w:val="24"/>
          <w:lang w:val="pl-PL"/>
        </w:rPr>
        <w:t>ERW:</w:t>
      </w:r>
      <w:r w:rsidRPr="005772D1">
        <w:rPr>
          <w:rFonts w:ascii="Times New Roman" w:hAnsi="Times New Roman"/>
          <w:sz w:val="24"/>
          <w:szCs w:val="24"/>
          <w:lang w:val="pl-PL"/>
        </w:rPr>
        <w:tab/>
        <w:t>((hustet)).</w:t>
      </w:r>
    </w:p>
    <w:p w:rsidR="003D679B" w:rsidRPr="005772D1" w:rsidRDefault="003D679B" w:rsidP="003D679B">
      <w:pPr>
        <w:pStyle w:val="SimpleEXMARaLDA"/>
        <w:tabs>
          <w:tab w:val="left" w:pos="1134"/>
        </w:tabs>
        <w:ind w:left="482"/>
        <w:rPr>
          <w:rFonts w:ascii="Times New Roman" w:hAnsi="Times New Roman"/>
          <w:sz w:val="24"/>
          <w:szCs w:val="24"/>
          <w:lang w:val="pl-PL"/>
        </w:rPr>
      </w:pPr>
      <w:r w:rsidRPr="005772D1">
        <w:rPr>
          <w:rFonts w:ascii="Times New Roman" w:hAnsi="Times New Roman"/>
          <w:b/>
          <w:sz w:val="24"/>
          <w:szCs w:val="24"/>
          <w:lang w:val="pl-PL"/>
        </w:rPr>
        <w:t>ERW:</w:t>
      </w:r>
      <w:r w:rsidRPr="005772D1">
        <w:rPr>
          <w:rFonts w:ascii="Times New Roman" w:hAnsi="Times New Roman"/>
          <w:sz w:val="24"/>
          <w:szCs w:val="24"/>
          <w:lang w:val="pl-PL"/>
        </w:rPr>
        <w:tab/>
        <w:t>Och nee, dat jiwet ja nich.</w:t>
      </w: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Oh, dat kann ja nich wahr sein.</w:t>
      </w:r>
    </w:p>
    <w:p w:rsidR="003D679B" w:rsidRPr="00355B2A" w:rsidRDefault="003D679B" w:rsidP="003D679B">
      <w:pPr>
        <w:pStyle w:val="Standard-BlockCharCharChar"/>
      </w:pPr>
    </w:p>
    <w:p w:rsidR="003D679B" w:rsidRPr="008619EC" w:rsidRDefault="003D679B" w:rsidP="00F76252">
      <w:pPr>
        <w:pStyle w:val="berschrift2"/>
        <w:numPr>
          <w:ilvl w:val="0"/>
          <w:numId w:val="0"/>
        </w:numPr>
      </w:pPr>
      <w:bookmarkStart w:id="695" w:name="_Toc69129900"/>
      <w:bookmarkStart w:id="696" w:name="_Toc69130041"/>
      <w:bookmarkStart w:id="697" w:name="_Toc227559820"/>
      <w:bookmarkStart w:id="698" w:name="_Toc398708253"/>
      <w:r w:rsidRPr="008619EC">
        <w:t>Wie wird segmentiert?</w:t>
      </w:r>
      <w:bookmarkEnd w:id="695"/>
      <w:bookmarkEnd w:id="696"/>
      <w:bookmarkEnd w:id="697"/>
      <w:bookmarkEnd w:id="698"/>
    </w:p>
    <w:p w:rsidR="003D679B" w:rsidRPr="005772D1" w:rsidRDefault="003D679B" w:rsidP="003D679B">
      <w:pPr>
        <w:pStyle w:val="Standard-BlockCharCharChar"/>
        <w:rPr>
          <w:szCs w:val="24"/>
        </w:rPr>
      </w:pPr>
      <w:r w:rsidRPr="005772D1">
        <w:rPr>
          <w:szCs w:val="24"/>
        </w:rPr>
        <w:lastRenderedPageBreak/>
        <w:t>Die eigentliche Segmentierung erfolgt, indem auf die Segmentketten der zu segmentierenden Spuren eine sog. Endliche Maschine (</w:t>
      </w:r>
      <w:r w:rsidR="00F70807">
        <w:rPr>
          <w:szCs w:val="24"/>
        </w:rPr>
        <w:t>„</w:t>
      </w:r>
      <w:r w:rsidRPr="005772D1">
        <w:rPr>
          <w:szCs w:val="24"/>
        </w:rPr>
        <w:t>Finite State Machine</w:t>
      </w:r>
      <w:r w:rsidR="00F70807">
        <w:rPr>
          <w:szCs w:val="24"/>
        </w:rPr>
        <w:t>“</w:t>
      </w:r>
      <w:r w:rsidRPr="005772D1">
        <w:rPr>
          <w:szCs w:val="24"/>
        </w:rPr>
        <w:t>) angewandt wird. Diese ist ein ei</w:t>
      </w:r>
      <w:r w:rsidRPr="005772D1">
        <w:rPr>
          <w:szCs w:val="24"/>
        </w:rPr>
        <w:t>n</w:t>
      </w:r>
      <w:r w:rsidRPr="005772D1">
        <w:rPr>
          <w:szCs w:val="24"/>
        </w:rPr>
        <w:t xml:space="preserve">facher Algorithmus, der Äußerungsendzeichen, Worttrenner etc. </w:t>
      </w:r>
      <w:r w:rsidR="00F70807">
        <w:rPr>
          <w:szCs w:val="24"/>
        </w:rPr>
        <w:t>„</w:t>
      </w:r>
      <w:r w:rsidRPr="005772D1">
        <w:rPr>
          <w:szCs w:val="24"/>
        </w:rPr>
        <w:t>erkennt</w:t>
      </w:r>
      <w:r w:rsidR="00F70807">
        <w:rPr>
          <w:szCs w:val="24"/>
        </w:rPr>
        <w:t>“</w:t>
      </w:r>
      <w:r w:rsidRPr="005772D1">
        <w:rPr>
          <w:szCs w:val="24"/>
        </w:rPr>
        <w:t xml:space="preserve"> und anhand dieser Informationen Segmentketten in kleinere Einheiten zerlegt. Da sich die Benennung und Bede</w:t>
      </w:r>
      <w:r w:rsidRPr="005772D1">
        <w:rPr>
          <w:szCs w:val="24"/>
        </w:rPr>
        <w:t>u</w:t>
      </w:r>
      <w:r w:rsidRPr="005772D1">
        <w:rPr>
          <w:szCs w:val="24"/>
        </w:rPr>
        <w:t>tung solcher Einheiten von Transkriptionssystem zu Transkriptionssystem unterscheidet (z. B. Äußerung in HIAT vs. Phrasierungseinheit in GAT) und jedes Transkriptionssystem andere Endzeichen für seine Einheiten verwendet (z. B. die fünf Äußerungsendzeichen in HIAT vs. fünf Zeichen für eine abschließende Tonhöhenbewegung in GAT), enthält der Partitur-Editor ve</w:t>
      </w:r>
      <w:r w:rsidRPr="005772D1">
        <w:rPr>
          <w:szCs w:val="24"/>
        </w:rPr>
        <w:t>r</w:t>
      </w:r>
      <w:r w:rsidRPr="005772D1">
        <w:rPr>
          <w:szCs w:val="24"/>
        </w:rPr>
        <w:t xml:space="preserve">schiedene Endliche Maschinen für verschiedene Transkriptionssysteme – welche der Partitur-Editor anwendet, stellen sie über </w:t>
      </w:r>
      <w:r w:rsidRPr="00320A95">
        <w:rPr>
          <w:rStyle w:val="Menufunction"/>
        </w:rPr>
        <w:t>Edit &gt; Preferences...</w:t>
      </w:r>
      <w:r w:rsidRPr="005772D1">
        <w:rPr>
          <w:szCs w:val="24"/>
        </w:rPr>
        <w:t xml:space="preserve"> ein.</w:t>
      </w:r>
    </w:p>
    <w:p w:rsidR="003D679B" w:rsidRPr="005772D1" w:rsidRDefault="003D679B" w:rsidP="003D679B">
      <w:pPr>
        <w:pStyle w:val="Standard-BlockCharCharChar"/>
        <w:rPr>
          <w:szCs w:val="24"/>
        </w:rPr>
      </w:pPr>
    </w:p>
    <w:p w:rsidR="003D679B" w:rsidRPr="005772D1" w:rsidRDefault="003D679B" w:rsidP="003D679B">
      <w:pPr>
        <w:pStyle w:val="Standard-BlockCharCharChar"/>
        <w:rPr>
          <w:szCs w:val="24"/>
        </w:rPr>
      </w:pPr>
      <w:r w:rsidRPr="005772D1">
        <w:rPr>
          <w:szCs w:val="24"/>
        </w:rPr>
        <w:t xml:space="preserve">Die Endliche Maschine nutzt also die Regelmäßigkeiten der einzelnen Transkriptionssysteme, um Segmentketten in kleinere Einheiten zu zerlegen. So kann z. B. in dem gegebenen Beispiel über die HIAT-Segmentierung anhand der verwendeten Punkte und Fragezeichen (die gemäß HIAT eine Äußerung abschließen) eine Unterteilung der Segmentketten in </w:t>
      </w:r>
      <w:r w:rsidRPr="005772D1">
        <w:rPr>
          <w:szCs w:val="24"/>
          <w:u w:val="single"/>
        </w:rPr>
        <w:t>Äußerungen</w:t>
      </w:r>
      <w:r w:rsidRPr="005772D1">
        <w:rPr>
          <w:szCs w:val="24"/>
        </w:rPr>
        <w:t xml:space="preserve"> erfolgen:</w:t>
      </w:r>
    </w:p>
    <w:p w:rsidR="003D679B" w:rsidRPr="005772D1" w:rsidRDefault="003D679B" w:rsidP="003D679B">
      <w:pPr>
        <w:pStyle w:val="Standard-BlockCharCharChar"/>
        <w:rPr>
          <w:szCs w:val="24"/>
        </w:rPr>
      </w:pP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Oh, da kommt einer</w:t>
      </w:r>
      <w:r w:rsidRPr="005772D1">
        <w:rPr>
          <w:rFonts w:ascii="Times New Roman" w:hAnsi="Times New Roman"/>
          <w:b/>
          <w:sz w:val="24"/>
          <w:szCs w:val="24"/>
          <w:bdr w:val="single" w:sz="4" w:space="0" w:color="auto"/>
        </w:rPr>
        <w:t>.</w:t>
      </w:r>
      <w:r w:rsidRPr="005772D1">
        <w:rPr>
          <w:rFonts w:ascii="Times New Roman" w:hAnsi="Times New Roman"/>
          <w:sz w:val="24"/>
          <w:szCs w:val="24"/>
        </w:rPr>
        <w:t xml:space="preserve"> </w:t>
      </w: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ERW:</w:t>
      </w:r>
      <w:r w:rsidRPr="005772D1">
        <w:rPr>
          <w:rFonts w:ascii="Times New Roman" w:hAnsi="Times New Roman"/>
          <w:sz w:val="24"/>
          <w:szCs w:val="24"/>
        </w:rPr>
        <w:tab/>
        <w:t>((hustet))</w:t>
      </w:r>
      <w:r w:rsidRPr="005772D1">
        <w:rPr>
          <w:rFonts w:ascii="Times New Roman" w:hAnsi="Times New Roman"/>
          <w:b/>
          <w:sz w:val="24"/>
          <w:szCs w:val="24"/>
          <w:bdr w:val="single" w:sz="4" w:space="0" w:color="auto"/>
        </w:rPr>
        <w:t>.</w:t>
      </w: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Kommt noch einer</w:t>
      </w:r>
      <w:r w:rsidRPr="005772D1">
        <w:rPr>
          <w:rFonts w:ascii="Times New Roman" w:hAnsi="Times New Roman"/>
          <w:b/>
          <w:sz w:val="24"/>
          <w:szCs w:val="24"/>
          <w:bdr w:val="single" w:sz="4" w:space="0" w:color="auto"/>
        </w:rPr>
        <w:t>.</w:t>
      </w:r>
      <w:r w:rsidRPr="005772D1">
        <w:rPr>
          <w:rFonts w:ascii="Times New Roman" w:hAnsi="Times New Roman"/>
          <w:sz w:val="24"/>
          <w:szCs w:val="24"/>
        </w:rPr>
        <w:t xml:space="preserve"> </w:t>
      </w:r>
    </w:p>
    <w:p w:rsidR="003D679B" w:rsidRPr="005772D1" w:rsidRDefault="003D679B" w:rsidP="003D679B">
      <w:pPr>
        <w:pStyle w:val="SimpleEXMARaLDA"/>
        <w:tabs>
          <w:tab w:val="left" w:pos="1134"/>
        </w:tabs>
        <w:ind w:left="482"/>
        <w:rPr>
          <w:rFonts w:ascii="Times New Roman" w:hAnsi="Times New Roman"/>
          <w:sz w:val="24"/>
          <w:szCs w:val="24"/>
          <w:lang w:val="nl-NL"/>
        </w:rPr>
      </w:pPr>
      <w:r w:rsidRPr="005772D1">
        <w:rPr>
          <w:rFonts w:ascii="Times New Roman" w:hAnsi="Times New Roman"/>
          <w:b/>
          <w:sz w:val="24"/>
          <w:szCs w:val="24"/>
          <w:lang w:val="nl-NL"/>
        </w:rPr>
        <w:t>KLA:</w:t>
      </w:r>
      <w:r w:rsidRPr="005772D1">
        <w:rPr>
          <w:rFonts w:ascii="Times New Roman" w:hAnsi="Times New Roman"/>
          <w:sz w:val="24"/>
          <w:szCs w:val="24"/>
          <w:lang w:val="nl-NL"/>
        </w:rPr>
        <w:tab/>
        <w:t>((hustet)) Wa/</w:t>
      </w:r>
      <w:r w:rsidRPr="005772D1">
        <w:rPr>
          <w:rFonts w:ascii="Times New Roman" w:hAnsi="Times New Roman"/>
          <w:b/>
          <w:sz w:val="24"/>
          <w:szCs w:val="24"/>
          <w:bdr w:val="single" w:sz="4" w:space="0" w:color="auto"/>
          <w:lang w:val="nl-NL"/>
        </w:rPr>
        <w:t>?</w:t>
      </w:r>
    </w:p>
    <w:p w:rsidR="003D679B" w:rsidRPr="005772D1" w:rsidRDefault="003D679B" w:rsidP="003D679B">
      <w:pPr>
        <w:pStyle w:val="SimpleEXMARaLDA"/>
        <w:tabs>
          <w:tab w:val="left" w:pos="1134"/>
        </w:tabs>
        <w:ind w:left="482"/>
        <w:rPr>
          <w:rFonts w:ascii="Times New Roman" w:hAnsi="Times New Roman"/>
          <w:sz w:val="24"/>
          <w:szCs w:val="24"/>
          <w:lang w:val="nl-NL"/>
        </w:rPr>
      </w:pPr>
      <w:r w:rsidRPr="005772D1">
        <w:rPr>
          <w:rFonts w:ascii="Times New Roman" w:hAnsi="Times New Roman"/>
          <w:b/>
          <w:sz w:val="24"/>
          <w:szCs w:val="24"/>
          <w:lang w:val="nl-NL"/>
        </w:rPr>
        <w:t>ERW:</w:t>
      </w:r>
      <w:r w:rsidRPr="005772D1">
        <w:rPr>
          <w:rFonts w:ascii="Times New Roman" w:hAnsi="Times New Roman"/>
          <w:sz w:val="24"/>
          <w:szCs w:val="24"/>
          <w:lang w:val="nl-NL"/>
        </w:rPr>
        <w:tab/>
        <w:t>Och nee, dat jiwet ja nich</w:t>
      </w:r>
      <w:r w:rsidRPr="005772D1">
        <w:rPr>
          <w:rFonts w:ascii="Times New Roman" w:hAnsi="Times New Roman"/>
          <w:b/>
          <w:sz w:val="24"/>
          <w:szCs w:val="24"/>
          <w:bdr w:val="single" w:sz="4" w:space="0" w:color="auto"/>
          <w:lang w:val="nl-NL"/>
        </w:rPr>
        <w:t>.</w:t>
      </w:r>
    </w:p>
    <w:p w:rsidR="003D679B" w:rsidRPr="005772D1" w:rsidRDefault="003D679B" w:rsidP="003D679B">
      <w:pPr>
        <w:pStyle w:val="SimpleEXMARaLDA"/>
        <w:tabs>
          <w:tab w:val="left" w:pos="1134"/>
        </w:tabs>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r>
      <w:r w:rsidRPr="005772D1">
        <w:rPr>
          <w:rFonts w:ascii="Times New Roman" w:hAnsi="Times New Roman"/>
          <w:sz w:val="24"/>
          <w:szCs w:val="24"/>
        </w:rPr>
        <w:tab/>
        <w:t>Oh, dat kann ja nich wahr sein</w:t>
      </w:r>
      <w:r w:rsidRPr="005772D1">
        <w:rPr>
          <w:rFonts w:ascii="Times New Roman" w:hAnsi="Times New Roman"/>
          <w:b/>
          <w:sz w:val="24"/>
          <w:szCs w:val="24"/>
          <w:bdr w:val="single" w:sz="4" w:space="0" w:color="auto"/>
        </w:rPr>
        <w:t>.</w:t>
      </w:r>
    </w:p>
    <w:p w:rsidR="003D679B" w:rsidRPr="005772D1" w:rsidRDefault="003D679B" w:rsidP="003D679B">
      <w:pPr>
        <w:pStyle w:val="Standard-BlockCharCharChar"/>
        <w:rPr>
          <w:szCs w:val="24"/>
        </w:rPr>
      </w:pPr>
    </w:p>
    <w:p w:rsidR="003D679B" w:rsidRPr="005772D1" w:rsidRDefault="003D679B" w:rsidP="003D679B">
      <w:pPr>
        <w:rPr>
          <w:rFonts w:ascii="Times New Roman" w:hAnsi="Times New Roman"/>
          <w:sz w:val="24"/>
          <w:szCs w:val="24"/>
        </w:rPr>
      </w:pPr>
      <w:r w:rsidRPr="005772D1">
        <w:rPr>
          <w:rFonts w:ascii="Times New Roman" w:hAnsi="Times New Roman"/>
          <w:sz w:val="24"/>
          <w:szCs w:val="24"/>
        </w:rPr>
        <w:t>In gleicher Weise wird anhand der doppelten runden Klammern erkannt, dass die eingeschloss</w:t>
      </w:r>
      <w:r w:rsidRPr="005772D1">
        <w:rPr>
          <w:rFonts w:ascii="Times New Roman" w:hAnsi="Times New Roman"/>
          <w:sz w:val="24"/>
          <w:szCs w:val="24"/>
        </w:rPr>
        <w:t>e</w:t>
      </w:r>
      <w:r w:rsidRPr="005772D1">
        <w:rPr>
          <w:rFonts w:ascii="Times New Roman" w:hAnsi="Times New Roman"/>
          <w:sz w:val="24"/>
          <w:szCs w:val="24"/>
        </w:rPr>
        <w:t xml:space="preserve">nen Zeichenketten </w:t>
      </w:r>
      <w:r w:rsidRPr="005772D1">
        <w:rPr>
          <w:rFonts w:ascii="Times New Roman" w:hAnsi="Times New Roman"/>
          <w:sz w:val="24"/>
          <w:szCs w:val="24"/>
          <w:u w:val="single"/>
        </w:rPr>
        <w:t>nicht-phonologisches Material</w:t>
      </w:r>
      <w:r w:rsidRPr="005772D1">
        <w:rPr>
          <w:rFonts w:ascii="Times New Roman" w:hAnsi="Times New Roman"/>
          <w:sz w:val="24"/>
          <w:szCs w:val="24"/>
        </w:rPr>
        <w:t xml:space="preserve"> beschreiben:</w:t>
      </w:r>
    </w:p>
    <w:p w:rsidR="003D679B" w:rsidRPr="005772D1" w:rsidRDefault="003D679B" w:rsidP="003D679B">
      <w:pPr>
        <w:pStyle w:val="Standard-BlockCharCharChar"/>
        <w:rPr>
          <w:szCs w:val="24"/>
        </w:rPr>
      </w:pPr>
    </w:p>
    <w:p w:rsidR="003D679B" w:rsidRPr="005772D1" w:rsidRDefault="003D679B" w:rsidP="003D679B">
      <w:pPr>
        <w:pStyle w:val="SimpleEXMARaLDA"/>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w:t>
      </w:r>
    </w:p>
    <w:p w:rsidR="003D679B" w:rsidRPr="005772D1" w:rsidRDefault="003D679B" w:rsidP="003D679B">
      <w:pPr>
        <w:pStyle w:val="SimpleEXMARaLDA"/>
        <w:ind w:left="482"/>
        <w:rPr>
          <w:rFonts w:ascii="Times New Roman" w:hAnsi="Times New Roman"/>
          <w:sz w:val="24"/>
          <w:szCs w:val="24"/>
        </w:rPr>
      </w:pPr>
      <w:r w:rsidRPr="005772D1">
        <w:rPr>
          <w:rFonts w:ascii="Times New Roman" w:hAnsi="Times New Roman"/>
          <w:b/>
          <w:sz w:val="24"/>
          <w:szCs w:val="24"/>
        </w:rPr>
        <w:t>ERW:</w:t>
      </w:r>
      <w:r w:rsidRPr="005772D1">
        <w:rPr>
          <w:rFonts w:ascii="Times New Roman" w:hAnsi="Times New Roman"/>
          <w:sz w:val="24"/>
          <w:szCs w:val="24"/>
        </w:rPr>
        <w:tab/>
      </w:r>
      <w:r w:rsidRPr="005772D1">
        <w:rPr>
          <w:rFonts w:ascii="Times New Roman" w:hAnsi="Times New Roman"/>
          <w:b/>
          <w:sz w:val="24"/>
          <w:szCs w:val="24"/>
          <w:bdr w:val="single" w:sz="4" w:space="0" w:color="auto"/>
        </w:rPr>
        <w:t>((</w:t>
      </w:r>
      <w:r w:rsidRPr="005772D1">
        <w:rPr>
          <w:rFonts w:ascii="Times New Roman" w:hAnsi="Times New Roman"/>
          <w:sz w:val="24"/>
          <w:szCs w:val="24"/>
        </w:rPr>
        <w:t>hustet</w:t>
      </w:r>
      <w:r w:rsidRPr="005772D1">
        <w:rPr>
          <w:rFonts w:ascii="Times New Roman" w:hAnsi="Times New Roman"/>
          <w:b/>
          <w:sz w:val="24"/>
          <w:szCs w:val="24"/>
          <w:bdr w:val="single" w:sz="4" w:space="0" w:color="auto"/>
        </w:rPr>
        <w:t>))</w:t>
      </w:r>
      <w:r w:rsidRPr="005772D1">
        <w:rPr>
          <w:rFonts w:ascii="Times New Roman" w:hAnsi="Times New Roman"/>
          <w:sz w:val="24"/>
          <w:szCs w:val="24"/>
        </w:rPr>
        <w:t>.</w:t>
      </w:r>
    </w:p>
    <w:p w:rsidR="003D679B" w:rsidRPr="005772D1" w:rsidRDefault="003D679B" w:rsidP="003D679B">
      <w:pPr>
        <w:pStyle w:val="SimpleEXMARaLDA"/>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t>...</w:t>
      </w:r>
    </w:p>
    <w:p w:rsidR="003D679B" w:rsidRPr="005772D1" w:rsidRDefault="003D679B" w:rsidP="003D679B">
      <w:pPr>
        <w:pStyle w:val="SimpleEXMARaLDA"/>
        <w:ind w:left="482"/>
        <w:rPr>
          <w:rFonts w:ascii="Times New Roman" w:hAnsi="Times New Roman"/>
          <w:sz w:val="24"/>
          <w:szCs w:val="24"/>
        </w:rPr>
      </w:pPr>
      <w:r w:rsidRPr="005772D1">
        <w:rPr>
          <w:rFonts w:ascii="Times New Roman" w:hAnsi="Times New Roman"/>
          <w:b/>
          <w:sz w:val="24"/>
          <w:szCs w:val="24"/>
        </w:rPr>
        <w:t>KLA:</w:t>
      </w:r>
      <w:r w:rsidRPr="005772D1">
        <w:rPr>
          <w:rFonts w:ascii="Times New Roman" w:hAnsi="Times New Roman"/>
          <w:sz w:val="24"/>
          <w:szCs w:val="24"/>
        </w:rPr>
        <w:tab/>
      </w:r>
      <w:r w:rsidRPr="005772D1">
        <w:rPr>
          <w:rFonts w:ascii="Times New Roman" w:hAnsi="Times New Roman"/>
          <w:b/>
          <w:sz w:val="24"/>
          <w:szCs w:val="24"/>
          <w:bdr w:val="single" w:sz="4" w:space="0" w:color="auto"/>
        </w:rPr>
        <w:t>((</w:t>
      </w:r>
      <w:r w:rsidRPr="005772D1">
        <w:rPr>
          <w:rFonts w:ascii="Times New Roman" w:hAnsi="Times New Roman"/>
          <w:sz w:val="24"/>
          <w:szCs w:val="24"/>
        </w:rPr>
        <w:t>hustet</w:t>
      </w:r>
      <w:r w:rsidRPr="005772D1">
        <w:rPr>
          <w:rFonts w:ascii="Times New Roman" w:hAnsi="Times New Roman"/>
          <w:b/>
          <w:sz w:val="24"/>
          <w:szCs w:val="24"/>
          <w:bdr w:val="single" w:sz="4" w:space="0" w:color="auto"/>
        </w:rPr>
        <w:t>))</w:t>
      </w:r>
      <w:r w:rsidRPr="005772D1">
        <w:rPr>
          <w:rFonts w:ascii="Times New Roman" w:hAnsi="Times New Roman"/>
          <w:sz w:val="24"/>
          <w:szCs w:val="24"/>
        </w:rPr>
        <w:t xml:space="preserve"> Wa/?</w:t>
      </w:r>
    </w:p>
    <w:p w:rsidR="003D679B" w:rsidRPr="00355B2A" w:rsidRDefault="003D679B" w:rsidP="003D679B">
      <w:pPr>
        <w:pStyle w:val="Standard-BlockCharCharChar"/>
      </w:pPr>
    </w:p>
    <w:p w:rsidR="003D679B" w:rsidRPr="008619EC" w:rsidRDefault="003D679B" w:rsidP="00F76252">
      <w:pPr>
        <w:pStyle w:val="berschrift2"/>
        <w:numPr>
          <w:ilvl w:val="0"/>
          <w:numId w:val="0"/>
        </w:numPr>
      </w:pPr>
      <w:bookmarkStart w:id="699" w:name="_Toc69129901"/>
      <w:bookmarkStart w:id="700" w:name="_Toc69130042"/>
      <w:bookmarkStart w:id="701" w:name="_Toc227559821"/>
      <w:bookmarkStart w:id="702" w:name="_Toc398708254"/>
      <w:r w:rsidRPr="008619EC">
        <w:t>Fehlerursachen beim Segmentieren</w:t>
      </w:r>
      <w:bookmarkEnd w:id="699"/>
      <w:bookmarkEnd w:id="700"/>
      <w:bookmarkEnd w:id="701"/>
      <w:bookmarkEnd w:id="702"/>
    </w:p>
    <w:p w:rsidR="003D679B" w:rsidRPr="005772D1" w:rsidRDefault="003D679B" w:rsidP="003D679B">
      <w:pPr>
        <w:pStyle w:val="Standard-BlockCharCharChar"/>
        <w:rPr>
          <w:szCs w:val="24"/>
        </w:rPr>
      </w:pPr>
      <w:r w:rsidRPr="005772D1">
        <w:rPr>
          <w:szCs w:val="24"/>
        </w:rPr>
        <w:t>Weil der Segmentierungsalgorithmus auf den Regelmäßigkeiten der Transkriptionssysteme b</w:t>
      </w:r>
      <w:r w:rsidRPr="005772D1">
        <w:rPr>
          <w:szCs w:val="24"/>
        </w:rPr>
        <w:t>e</w:t>
      </w:r>
      <w:r w:rsidRPr="005772D1">
        <w:rPr>
          <w:szCs w:val="24"/>
        </w:rPr>
        <w:t>ruht, kann es zu Problemen beim Segmentieren kommen, wenn beim Transkribieren gegen diese Regelmäßigkeiten verstoßen wird – d. h. gewisse Transkriptionszeichen nicht gemäß der Ko</w:t>
      </w:r>
      <w:r w:rsidRPr="005772D1">
        <w:rPr>
          <w:szCs w:val="24"/>
        </w:rPr>
        <w:t>n</w:t>
      </w:r>
      <w:r w:rsidRPr="005772D1">
        <w:rPr>
          <w:szCs w:val="24"/>
        </w:rPr>
        <w:t>vention eingesetzt werden.</w:t>
      </w:r>
    </w:p>
    <w:p w:rsidR="003D679B" w:rsidRPr="005772D1" w:rsidRDefault="003D679B" w:rsidP="003D679B">
      <w:pPr>
        <w:pStyle w:val="Standard-BlockCharCharChar"/>
        <w:rPr>
          <w:szCs w:val="24"/>
        </w:rPr>
      </w:pPr>
      <w:r w:rsidRPr="005772D1">
        <w:rPr>
          <w:szCs w:val="24"/>
        </w:rPr>
        <w:t xml:space="preserve">So ist im folgenden Beispiel die nicht-phonologische Einheit </w:t>
      </w:r>
      <w:r w:rsidR="00F70807">
        <w:rPr>
          <w:szCs w:val="24"/>
        </w:rPr>
        <w:t>„</w:t>
      </w:r>
      <w:r w:rsidRPr="005772D1">
        <w:rPr>
          <w:szCs w:val="24"/>
        </w:rPr>
        <w:t>hustet</w:t>
      </w:r>
      <w:r w:rsidR="00F70807">
        <w:rPr>
          <w:szCs w:val="24"/>
        </w:rPr>
        <w:t>“</w:t>
      </w:r>
      <w:r w:rsidRPr="005772D1">
        <w:rPr>
          <w:szCs w:val="24"/>
        </w:rPr>
        <w:t>, deren Beginn in HIAT durch ein Paar öffnender runder Klammer signalisiert wird, nicht konventionsgemäß, d. h. nicht durch ein korrespondierendes Paar schließender Klammern, beendet worden:</w:t>
      </w:r>
    </w:p>
    <w:p w:rsidR="003D679B" w:rsidRPr="005772D1" w:rsidRDefault="003D679B" w:rsidP="003D679B">
      <w:pPr>
        <w:pStyle w:val="Standard-BlockCharCharChar"/>
        <w:rPr>
          <w:szCs w:val="24"/>
        </w:rPr>
      </w:pPr>
    </w:p>
    <w:p w:rsidR="003D679B" w:rsidRPr="005772D1" w:rsidRDefault="00F17B16" w:rsidP="003D679B">
      <w:pPr>
        <w:pStyle w:val="BildChar"/>
        <w:rPr>
          <w:sz w:val="24"/>
          <w:szCs w:val="24"/>
        </w:rPr>
      </w:pPr>
      <w:r w:rsidRPr="005772D1">
        <w:rPr>
          <w:noProof/>
          <w:sz w:val="24"/>
          <w:szCs w:val="24"/>
        </w:rPr>
        <w:drawing>
          <wp:inline distT="0" distB="0" distL="0" distR="0" wp14:anchorId="40B94132" wp14:editId="1E06F382">
            <wp:extent cx="4143375" cy="800100"/>
            <wp:effectExtent l="0" t="0" r="9525" b="0"/>
            <wp:docPr id="269" name="Bild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80">
                      <a:extLst>
                        <a:ext uri="{28A0092B-C50C-407E-A947-70E740481C1C}">
                          <a14:useLocalDpi xmlns:a14="http://schemas.microsoft.com/office/drawing/2010/main" val="0"/>
                        </a:ext>
                      </a:extLst>
                    </a:blip>
                    <a:srcRect r="1604"/>
                    <a:stretch>
                      <a:fillRect/>
                    </a:stretch>
                  </pic:blipFill>
                  <pic:spPr bwMode="auto">
                    <a:xfrm>
                      <a:off x="0" y="0"/>
                      <a:ext cx="4143375" cy="800100"/>
                    </a:xfrm>
                    <a:prstGeom prst="rect">
                      <a:avLst/>
                    </a:prstGeom>
                    <a:noFill/>
                    <a:ln>
                      <a:noFill/>
                    </a:ln>
                  </pic:spPr>
                </pic:pic>
              </a:graphicData>
            </a:graphic>
          </wp:inline>
        </w:drawing>
      </w:r>
    </w:p>
    <w:p w:rsidR="003D679B" w:rsidRPr="005772D1" w:rsidRDefault="003D679B" w:rsidP="003D679B">
      <w:pPr>
        <w:pStyle w:val="Standard-BlockCharCharChar"/>
        <w:rPr>
          <w:szCs w:val="24"/>
        </w:rPr>
      </w:pPr>
    </w:p>
    <w:p w:rsidR="003D679B" w:rsidRPr="005772D1" w:rsidRDefault="003D679B" w:rsidP="003D679B">
      <w:pPr>
        <w:pStyle w:val="Standard-BlockCharCharChar"/>
        <w:rPr>
          <w:szCs w:val="24"/>
        </w:rPr>
      </w:pPr>
      <w:r w:rsidRPr="005772D1">
        <w:rPr>
          <w:szCs w:val="24"/>
        </w:rPr>
        <w:t>Bei Menüpunkten, die eine Segmentierung voraussetzen (z.B. Transcription &gt; Count segments...) erscheint daher folgende Fehlermeldung:</w:t>
      </w:r>
    </w:p>
    <w:p w:rsidR="003D679B" w:rsidRPr="005772D1" w:rsidRDefault="003D679B" w:rsidP="003D679B">
      <w:pPr>
        <w:pStyle w:val="Standard-BlockCharCharChar"/>
        <w:rPr>
          <w:szCs w:val="24"/>
        </w:rPr>
      </w:pPr>
    </w:p>
    <w:p w:rsidR="003D679B" w:rsidRPr="005772D1" w:rsidRDefault="00F17B16" w:rsidP="003D679B">
      <w:pPr>
        <w:pStyle w:val="BildChar"/>
        <w:rPr>
          <w:sz w:val="24"/>
          <w:szCs w:val="24"/>
        </w:rPr>
      </w:pPr>
      <w:r w:rsidRPr="005772D1">
        <w:rPr>
          <w:noProof/>
          <w:sz w:val="24"/>
          <w:szCs w:val="24"/>
        </w:rPr>
        <w:lastRenderedPageBreak/>
        <w:drawing>
          <wp:inline distT="0" distB="0" distL="0" distR="0" wp14:anchorId="0BB87BA0" wp14:editId="3F6B61D9">
            <wp:extent cx="2552700" cy="1285875"/>
            <wp:effectExtent l="0" t="0" r="0" b="9525"/>
            <wp:docPr id="270" name="Bild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52700" cy="1285875"/>
                    </a:xfrm>
                    <a:prstGeom prst="rect">
                      <a:avLst/>
                    </a:prstGeom>
                    <a:noFill/>
                    <a:ln>
                      <a:noFill/>
                    </a:ln>
                  </pic:spPr>
                </pic:pic>
              </a:graphicData>
            </a:graphic>
          </wp:inline>
        </w:drawing>
      </w:r>
    </w:p>
    <w:p w:rsidR="003D679B" w:rsidRPr="005772D1" w:rsidRDefault="003D679B" w:rsidP="003D679B">
      <w:pPr>
        <w:rPr>
          <w:rFonts w:ascii="Times New Roman" w:hAnsi="Times New Roman"/>
          <w:sz w:val="24"/>
          <w:szCs w:val="24"/>
        </w:rPr>
      </w:pPr>
    </w:p>
    <w:p w:rsidR="003D679B" w:rsidRPr="005772D1" w:rsidRDefault="003D679B" w:rsidP="003E14B6">
      <w:pPr>
        <w:pStyle w:val="Standard-BlockCharCharChar"/>
        <w:spacing w:after="240"/>
        <w:rPr>
          <w:szCs w:val="24"/>
        </w:rPr>
      </w:pPr>
      <w:r w:rsidRPr="005772D1">
        <w:rPr>
          <w:szCs w:val="24"/>
        </w:rPr>
        <w:t xml:space="preserve">Diese enthält eine Angabe zur Ursache des Fehlers –  </w:t>
      </w:r>
      <w:r w:rsidR="00F70807">
        <w:rPr>
          <w:szCs w:val="24"/>
        </w:rPr>
        <w:t>„</w:t>
      </w:r>
      <w:r w:rsidRPr="005772D1">
        <w:rPr>
          <w:szCs w:val="24"/>
        </w:rPr>
        <w:t>Only close parenthesis allowed</w:t>
      </w:r>
      <w:r w:rsidR="00F70807">
        <w:rPr>
          <w:szCs w:val="24"/>
        </w:rPr>
        <w:t>“</w:t>
      </w:r>
      <w:r w:rsidRPr="005772D1">
        <w:rPr>
          <w:szCs w:val="24"/>
        </w:rPr>
        <w:t>, bede</w:t>
      </w:r>
      <w:r w:rsidRPr="005772D1">
        <w:rPr>
          <w:szCs w:val="24"/>
        </w:rPr>
        <w:t>u</w:t>
      </w:r>
      <w:r w:rsidRPr="005772D1">
        <w:rPr>
          <w:szCs w:val="24"/>
        </w:rPr>
        <w:t xml:space="preserve">tet, dass an der betreffenden Stelle nur eine schließende (Doppel-)Klammer stehen darf – und bietet Ihnen an, alle Segmentierungsfehler in einem eigenen Dialog (siehe </w:t>
      </w:r>
      <w:r w:rsidRPr="00320A95">
        <w:rPr>
          <w:rStyle w:val="Menufunction"/>
        </w:rPr>
        <w:t>Transcription &gt; Segmentation Errors...</w:t>
      </w:r>
      <w:r w:rsidRPr="005772D1">
        <w:rPr>
          <w:szCs w:val="24"/>
        </w:rPr>
        <w:t>) zu bearbeiten.</w:t>
      </w:r>
    </w:p>
    <w:p w:rsidR="00F966D5" w:rsidRPr="003E14B6" w:rsidRDefault="00F966D5" w:rsidP="003E14B6">
      <w:pPr>
        <w:pStyle w:val="berschrift2"/>
        <w:numPr>
          <w:ilvl w:val="0"/>
          <w:numId w:val="0"/>
        </w:numPr>
        <w:rPr>
          <w:lang w:val="en-US"/>
        </w:rPr>
      </w:pPr>
      <w:bookmarkStart w:id="703" w:name="_Toc55213933"/>
      <w:bookmarkStart w:id="704" w:name="_Toc69129925"/>
      <w:bookmarkStart w:id="705" w:name="_Toc69130066"/>
      <w:bookmarkStart w:id="706" w:name="_Toc398708255"/>
      <w:r w:rsidRPr="003E14B6">
        <w:rPr>
          <w:lang w:val="en-US"/>
        </w:rPr>
        <w:t>Segmentierung: </w:t>
      </w:r>
      <w:r w:rsidR="003E14B6" w:rsidRPr="003E14B6">
        <w:rPr>
          <w:lang w:val="en-US"/>
        </w:rPr>
        <w:t>„</w:t>
      </w:r>
      <w:r w:rsidRPr="003E14B6">
        <w:rPr>
          <w:lang w:val="en-US"/>
        </w:rPr>
        <w:t>HIAT: Utterance and Words</w:t>
      </w:r>
      <w:r w:rsidR="00F70807" w:rsidRPr="003E14B6">
        <w:rPr>
          <w:lang w:val="en-US"/>
        </w:rPr>
        <w:t>“</w:t>
      </w:r>
      <w:bookmarkEnd w:id="703"/>
      <w:bookmarkEnd w:id="704"/>
      <w:bookmarkEnd w:id="705"/>
      <w:bookmarkEnd w:id="706"/>
    </w:p>
    <w:p w:rsidR="00F966D5" w:rsidRPr="005772D1" w:rsidRDefault="00F966D5">
      <w:pPr>
        <w:pStyle w:val="Standard-BlockCharCharChar"/>
        <w:rPr>
          <w:szCs w:val="24"/>
        </w:rPr>
      </w:pPr>
      <w:r w:rsidRPr="005772D1">
        <w:rPr>
          <w:szCs w:val="24"/>
        </w:rPr>
        <w:t>Alle Zeichen, die nicht in der folgenden Tabelle aufgeführt sind, werden im EXMARaLDA Pa</w:t>
      </w:r>
      <w:r w:rsidRPr="005772D1">
        <w:rPr>
          <w:szCs w:val="24"/>
        </w:rPr>
        <w:t>r</w:t>
      </w:r>
      <w:r w:rsidRPr="005772D1">
        <w:rPr>
          <w:szCs w:val="24"/>
        </w:rPr>
        <w:t>titur-Editor als Bestandteile von Wörtern behandelt (sofern sie nicht Teil eines nicht-phonologischen Datums sind).</w:t>
      </w:r>
    </w:p>
    <w:p w:rsidR="00F966D5" w:rsidRPr="00355B2A" w:rsidRDefault="00F966D5">
      <w:pPr>
        <w:rPr>
          <w:rFonts w:ascii="Times New Roman" w:hAnsi="Times New Roman"/>
        </w:rPr>
      </w:pPr>
    </w:p>
    <w:tbl>
      <w:tblPr>
        <w:tblStyle w:val="Tabellenraster"/>
        <w:tblW w:w="0" w:type="auto"/>
        <w:tblInd w:w="108" w:type="dxa"/>
        <w:tblLook w:val="0000" w:firstRow="0" w:lastRow="0" w:firstColumn="0" w:lastColumn="0" w:noHBand="0" w:noVBand="0"/>
      </w:tblPr>
      <w:tblGrid>
        <w:gridCol w:w="2749"/>
        <w:gridCol w:w="2613"/>
        <w:gridCol w:w="4100"/>
      </w:tblGrid>
      <w:tr w:rsidR="00F966D5" w:rsidRPr="00355B2A">
        <w:trPr>
          <w:trHeight w:hRule="exact" w:val="397"/>
        </w:trPr>
        <w:tc>
          <w:tcPr>
            <w:tcW w:w="2540"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Name</w:t>
            </w:r>
          </w:p>
        </w:tc>
        <w:tc>
          <w:tcPr>
            <w:tcW w:w="2659"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Standard-Werte</w:t>
            </w:r>
          </w:p>
        </w:tc>
        <w:tc>
          <w:tcPr>
            <w:tcW w:w="4157"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Erläuterung</w:t>
            </w: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07" w:author="Karolina Kaminska" w:date="2014-09-23T15:00:00Z">
                  <w:rPr>
                    <w:rFonts w:ascii="Times New Roman" w:hAnsi="Times New Roman"/>
                    <w:bCs/>
                  </w:rPr>
                </w:rPrChange>
              </w:rPr>
            </w:pPr>
            <w:bookmarkStart w:id="708" w:name="UtteranceEndSymbols"/>
            <w:r w:rsidRPr="00E900EB">
              <w:rPr>
                <w:rFonts w:ascii="Times New Roman" w:hAnsi="Times New Roman"/>
                <w:bCs/>
                <w:sz w:val="24"/>
                <w:szCs w:val="24"/>
                <w:rPrChange w:id="709" w:author="Karolina Kaminska" w:date="2014-09-23T15:00:00Z">
                  <w:rPr>
                    <w:rFonts w:ascii="Times New Roman" w:hAnsi="Times New Roman"/>
                    <w:bCs/>
                  </w:rPr>
                </w:rPrChange>
              </w:rPr>
              <w:t>UtteranceEndSymbols</w:t>
            </w:r>
            <w:bookmarkEnd w:id="708"/>
          </w:p>
        </w:tc>
        <w:tc>
          <w:tcPr>
            <w:tcW w:w="2659" w:type="dxa"/>
          </w:tcPr>
          <w:p w:rsidR="00F966D5" w:rsidRPr="00E900EB" w:rsidRDefault="00F966D5" w:rsidP="00F966D5">
            <w:pPr>
              <w:widowControl/>
              <w:tabs>
                <w:tab w:val="clear" w:pos="482"/>
              </w:tabs>
              <w:jc w:val="left"/>
              <w:rPr>
                <w:rFonts w:ascii="Times New Roman" w:hAnsi="Times New Roman"/>
                <w:b/>
                <w:sz w:val="24"/>
                <w:szCs w:val="24"/>
                <w:rPrChange w:id="710" w:author="Karolina Kaminska" w:date="2014-09-23T15:00:00Z">
                  <w:rPr>
                    <w:rFonts w:ascii="Times New Roman" w:hAnsi="Times New Roman"/>
                    <w:b/>
                  </w:rPr>
                </w:rPrChange>
              </w:rPr>
            </w:pPr>
            <w:r w:rsidRPr="00E900EB">
              <w:rPr>
                <w:rFonts w:ascii="Times New Roman" w:hAnsi="Times New Roman"/>
                <w:b/>
                <w:bCs/>
                <w:sz w:val="24"/>
                <w:szCs w:val="24"/>
                <w:rPrChange w:id="711" w:author="Karolina Kaminska" w:date="2014-09-23T15:00:00Z">
                  <w:rPr>
                    <w:rFonts w:ascii="Times New Roman" w:hAnsi="Times New Roman"/>
                    <w:b/>
                    <w:bCs/>
                  </w:rPr>
                </w:rPrChange>
              </w:rPr>
              <w:t>.</w:t>
            </w:r>
            <w:r w:rsidRPr="00E900EB">
              <w:rPr>
                <w:rFonts w:ascii="Times New Roman" w:hAnsi="Times New Roman"/>
                <w:b/>
                <w:color w:val="C0C0C0"/>
                <w:sz w:val="24"/>
                <w:szCs w:val="24"/>
                <w:rPrChange w:id="712"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13" w:author="Karolina Kaminska" w:date="2014-09-23T15:00:00Z">
                  <w:rPr>
                    <w:rFonts w:ascii="Times New Roman" w:hAnsi="Times New Roman"/>
                    <w:b/>
                    <w:bCs/>
                  </w:rPr>
                </w:rPrChange>
              </w:rPr>
              <w:t>!</w:t>
            </w:r>
            <w:r w:rsidRPr="00E900EB">
              <w:rPr>
                <w:rFonts w:ascii="Times New Roman" w:hAnsi="Times New Roman"/>
                <w:b/>
                <w:color w:val="C0C0C0"/>
                <w:sz w:val="24"/>
                <w:szCs w:val="24"/>
                <w:rPrChange w:id="714"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15" w:author="Karolina Kaminska" w:date="2014-09-23T15:00:00Z">
                  <w:rPr>
                    <w:rFonts w:ascii="Times New Roman" w:hAnsi="Times New Roman"/>
                    <w:b/>
                    <w:bCs/>
                  </w:rPr>
                </w:rPrChange>
              </w:rPr>
              <w:t>?</w:t>
            </w:r>
            <w:r w:rsidRPr="00E900EB">
              <w:rPr>
                <w:rFonts w:ascii="Times New Roman" w:hAnsi="Times New Roman"/>
                <w:b/>
                <w:color w:val="C0C0C0"/>
                <w:sz w:val="24"/>
                <w:szCs w:val="24"/>
                <w:rPrChange w:id="716"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17" w:author="Karolina Kaminska" w:date="2014-09-23T15:00:00Z">
                  <w:rPr>
                    <w:rFonts w:ascii="Times New Roman" w:hAnsi="Times New Roman"/>
                    <w:b/>
                    <w:bCs/>
                  </w:rPr>
                </w:rPrChange>
              </w:rPr>
              <w:t>…</w:t>
            </w:r>
            <w:r w:rsidRPr="00E900EB">
              <w:rPr>
                <w:rFonts w:ascii="Times New Roman" w:hAnsi="Times New Roman"/>
                <w:b/>
                <w:color w:val="C0C0C0"/>
                <w:sz w:val="24"/>
                <w:szCs w:val="24"/>
                <w:rPrChange w:id="718"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19" w:author="Karolina Kaminska" w:date="2014-09-23T15:00:00Z">
                  <w:rPr>
                    <w:rFonts w:ascii="Times New Roman" w:hAnsi="Times New Roman"/>
                    <w:b/>
                    <w:bCs/>
                  </w:rPr>
                </w:rPrChange>
              </w:rPr>
              <w:t>˙</w:t>
            </w:r>
            <w:r w:rsidRPr="00E900EB">
              <w:rPr>
                <w:rFonts w:ascii="Times New Roman" w:hAnsi="Times New Roman"/>
                <w:b/>
                <w:color w:val="C0C0C0"/>
                <w:sz w:val="24"/>
                <w:szCs w:val="24"/>
                <w:rPrChange w:id="720" w:author="Karolina Kaminska" w:date="2014-09-23T15:00:00Z">
                  <w:rPr>
                    <w:rFonts w:ascii="Times New Roman" w:hAnsi="Times New Roman"/>
                    <w:b/>
                    <w:color w:val="C0C0C0"/>
                  </w:rPr>
                </w:rPrChange>
              </w:rPr>
              <w:t xml:space="preserve"> | </w:t>
            </w:r>
          </w:p>
        </w:tc>
        <w:tc>
          <w:tcPr>
            <w:tcW w:w="4157" w:type="dxa"/>
          </w:tcPr>
          <w:p w:rsidR="00F966D5" w:rsidRPr="00B90DBA" w:rsidRDefault="00F966D5" w:rsidP="00B90DBA">
            <w:pPr>
              <w:widowControl/>
              <w:tabs>
                <w:tab w:val="clear" w:pos="482"/>
              </w:tabs>
              <w:jc w:val="left"/>
              <w:rPr>
                <w:rFonts w:ascii="Times New Roman" w:hAnsi="Times New Roman"/>
                <w:rPrChange w:id="721" w:author="Karolina Kaminska" w:date="2014-09-23T14:57:00Z">
                  <w:rPr/>
                </w:rPrChange>
              </w:rPr>
              <w:pPrChange w:id="722" w:author="Karolina Kaminska" w:date="2014-09-23T14:57:00Z">
                <w:pPr>
                  <w:pStyle w:val="Standard-BlockCharCharChar"/>
                  <w:tabs>
                    <w:tab w:val="clear" w:pos="482"/>
                    <w:tab w:val="left" w:pos="390"/>
                  </w:tabs>
                  <w:jc w:val="left"/>
                </w:pPr>
              </w:pPrChange>
            </w:pPr>
            <w:r w:rsidRPr="00B90DBA">
              <w:rPr>
                <w:rFonts w:ascii="Times New Roman" w:hAnsi="Times New Roman"/>
                <w:rPrChange w:id="723" w:author="Karolina Kaminska" w:date="2014-09-23T14:57:00Z">
                  <w:rPr/>
                </w:rPrChange>
              </w:rPr>
              <w:t>Markieren das Ende einer Äußerung (optional gefolgt von einem Leerze</w:t>
            </w:r>
            <w:r w:rsidRPr="00B90DBA">
              <w:rPr>
                <w:rFonts w:ascii="Times New Roman" w:hAnsi="Times New Roman"/>
                <w:rPrChange w:id="724" w:author="Karolina Kaminska" w:date="2014-09-23T14:57:00Z">
                  <w:rPr/>
                </w:rPrChange>
              </w:rPr>
              <w:t>i</w:t>
            </w:r>
            <w:r w:rsidRPr="00B90DBA">
              <w:rPr>
                <w:rFonts w:ascii="Times New Roman" w:hAnsi="Times New Roman"/>
                <w:rPrChange w:id="725" w:author="Karolina Kaminska" w:date="2014-09-23T14:57:00Z">
                  <w:rPr/>
                </w:rPrChange>
              </w:rPr>
              <w:t>chen).</w:t>
            </w:r>
          </w:p>
          <w:p w:rsidR="00F966D5" w:rsidRPr="00355B2A" w:rsidRDefault="00F966D5" w:rsidP="00B90DBA">
            <w:pPr>
              <w:pStyle w:val="Standard-BlockCharCharChar"/>
              <w:tabs>
                <w:tab w:val="clear" w:pos="482"/>
                <w:tab w:val="left" w:pos="390"/>
              </w:tabs>
              <w:jc w:val="left"/>
            </w:pP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26" w:author="Karolina Kaminska" w:date="2014-09-23T15:00:00Z">
                  <w:rPr>
                    <w:rFonts w:ascii="Times New Roman" w:hAnsi="Times New Roman"/>
                    <w:bCs/>
                  </w:rPr>
                </w:rPrChange>
              </w:rPr>
            </w:pPr>
            <w:bookmarkStart w:id="727" w:name="SpaceSymbols"/>
            <w:r w:rsidRPr="00E900EB">
              <w:rPr>
                <w:rFonts w:ascii="Times New Roman" w:hAnsi="Times New Roman"/>
                <w:bCs/>
                <w:sz w:val="24"/>
                <w:szCs w:val="24"/>
                <w:rPrChange w:id="728" w:author="Karolina Kaminska" w:date="2014-09-23T15:00:00Z">
                  <w:rPr>
                    <w:rFonts w:ascii="Times New Roman" w:hAnsi="Times New Roman"/>
                    <w:bCs/>
                  </w:rPr>
                </w:rPrChange>
              </w:rPr>
              <w:t>SpaceSymbol</w:t>
            </w:r>
            <w:bookmarkEnd w:id="727"/>
            <w:r w:rsidRPr="00E900EB">
              <w:rPr>
                <w:rFonts w:ascii="Times New Roman" w:hAnsi="Times New Roman"/>
                <w:bCs/>
                <w:sz w:val="24"/>
                <w:szCs w:val="24"/>
                <w:rPrChange w:id="729" w:author="Karolina Kaminska" w:date="2014-09-23T15:00:00Z">
                  <w:rPr>
                    <w:rFonts w:ascii="Times New Roman" w:hAnsi="Times New Roman"/>
                    <w:bCs/>
                  </w:rPr>
                </w:rPrChange>
              </w:rPr>
              <w:t>s</w:t>
            </w:r>
          </w:p>
        </w:tc>
        <w:tc>
          <w:tcPr>
            <w:tcW w:w="2659" w:type="dxa"/>
          </w:tcPr>
          <w:p w:rsidR="00F966D5" w:rsidRPr="00E900EB" w:rsidRDefault="00F966D5" w:rsidP="00F966D5">
            <w:pPr>
              <w:widowControl/>
              <w:tabs>
                <w:tab w:val="clear" w:pos="482"/>
              </w:tabs>
              <w:jc w:val="left"/>
              <w:rPr>
                <w:rFonts w:ascii="Times New Roman" w:hAnsi="Times New Roman"/>
                <w:b/>
                <w:sz w:val="24"/>
                <w:szCs w:val="24"/>
                <w:rPrChange w:id="730" w:author="Karolina Kaminska" w:date="2014-09-23T15:00:00Z">
                  <w:rPr>
                    <w:rFonts w:ascii="Times New Roman" w:hAnsi="Times New Roman"/>
                    <w:b/>
                  </w:rPr>
                </w:rPrChange>
              </w:rPr>
            </w:pPr>
            <w:r w:rsidRPr="00E900EB">
              <w:rPr>
                <w:rFonts w:ascii="Times New Roman" w:hAnsi="Times New Roman"/>
                <w:b/>
                <w:color w:val="C0C0C0"/>
                <w:sz w:val="24"/>
                <w:szCs w:val="24"/>
                <w:rPrChange w:id="731" w:author="Karolina Kaminska" w:date="2014-09-23T15:00:00Z">
                  <w:rPr>
                    <w:rFonts w:ascii="Times New Roman" w:hAnsi="Times New Roman"/>
                    <w:b/>
                    <w:color w:val="C0C0C0"/>
                  </w:rPr>
                </w:rPrChange>
              </w:rPr>
              <w:t xml:space="preserve">| </w:t>
            </w:r>
          </w:p>
        </w:tc>
        <w:tc>
          <w:tcPr>
            <w:tcW w:w="4157" w:type="dxa"/>
          </w:tcPr>
          <w:p w:rsidR="00F966D5" w:rsidRPr="00355B2A" w:rsidRDefault="00F966D5" w:rsidP="00F966D5">
            <w:pPr>
              <w:widowControl/>
              <w:tabs>
                <w:tab w:val="clear" w:pos="482"/>
              </w:tabs>
              <w:jc w:val="left"/>
              <w:rPr>
                <w:rFonts w:ascii="Times New Roman" w:hAnsi="Times New Roman"/>
                <w:color w:val="C0C0C0"/>
              </w:rPr>
            </w:pPr>
            <w:r w:rsidRPr="00355B2A">
              <w:rPr>
                <w:rFonts w:ascii="Times New Roman" w:hAnsi="Times New Roman"/>
              </w:rPr>
              <w:t xml:space="preserve">Markiert das Ende eines Wortes oder folgt auf </w:t>
            </w:r>
            <w:r w:rsidR="00F70807">
              <w:rPr>
                <w:rFonts w:ascii="Times New Roman" w:hAnsi="Times New Roman"/>
              </w:rPr>
              <w:t>„</w:t>
            </w:r>
            <w:r w:rsidRPr="00355B2A">
              <w:rPr>
                <w:rFonts w:ascii="Times New Roman" w:hAnsi="Times New Roman"/>
              </w:rPr>
              <w:t>Äußerungsendzeichen</w:t>
            </w:r>
            <w:r w:rsidR="00F70807">
              <w:rPr>
                <w:rFonts w:ascii="Times New Roman" w:hAnsi="Times New Roman"/>
              </w:rPr>
              <w:t>“</w:t>
            </w:r>
            <w:r w:rsidRPr="00355B2A">
              <w:rPr>
                <w:rFonts w:ascii="Times New Roman" w:hAnsi="Times New Roman"/>
              </w:rPr>
              <w:t xml:space="preserve"> bzw. auf </w:t>
            </w:r>
            <w:r w:rsidR="00F70807">
              <w:rPr>
                <w:rFonts w:ascii="Times New Roman" w:hAnsi="Times New Roman"/>
              </w:rPr>
              <w:t>„</w:t>
            </w:r>
            <w:r w:rsidRPr="00355B2A">
              <w:rPr>
                <w:rFonts w:ascii="Times New Roman" w:hAnsi="Times New Roman"/>
              </w:rPr>
              <w:t>übrige Inte</w:t>
            </w:r>
            <w:r w:rsidRPr="00355B2A">
              <w:rPr>
                <w:rFonts w:ascii="Times New Roman" w:hAnsi="Times New Roman"/>
              </w:rPr>
              <w:t>r</w:t>
            </w:r>
            <w:r w:rsidRPr="00355B2A">
              <w:rPr>
                <w:rFonts w:ascii="Times New Roman" w:hAnsi="Times New Roman"/>
              </w:rPr>
              <w:t>punktion</w:t>
            </w:r>
            <w:r w:rsidR="00F70807">
              <w:rPr>
                <w:rFonts w:ascii="Times New Roman" w:hAnsi="Times New Roman"/>
              </w:rPr>
              <w:t>“</w:t>
            </w:r>
            <w:r w:rsidRPr="00355B2A">
              <w:rPr>
                <w:rFonts w:ascii="Times New Roman" w:hAnsi="Times New Roman"/>
              </w:rPr>
              <w:t>.</w:t>
            </w: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32" w:author="Karolina Kaminska" w:date="2014-09-23T15:00:00Z">
                  <w:rPr>
                    <w:rFonts w:ascii="Times New Roman" w:hAnsi="Times New Roman"/>
                    <w:bCs/>
                  </w:rPr>
                </w:rPrChange>
              </w:rPr>
            </w:pPr>
            <w:bookmarkStart w:id="733" w:name="Quote"/>
            <w:r w:rsidRPr="00E900EB">
              <w:rPr>
                <w:rFonts w:ascii="Times New Roman" w:hAnsi="Times New Roman"/>
                <w:bCs/>
                <w:sz w:val="24"/>
                <w:szCs w:val="24"/>
                <w:rPrChange w:id="734" w:author="Karolina Kaminska" w:date="2014-09-23T15:00:00Z">
                  <w:rPr>
                    <w:rFonts w:ascii="Times New Roman" w:hAnsi="Times New Roman"/>
                    <w:bCs/>
                  </w:rPr>
                </w:rPrChange>
              </w:rPr>
              <w:t>Quote</w:t>
            </w:r>
            <w:bookmarkEnd w:id="733"/>
          </w:p>
        </w:tc>
        <w:tc>
          <w:tcPr>
            <w:tcW w:w="2659" w:type="dxa"/>
          </w:tcPr>
          <w:p w:rsidR="00F966D5" w:rsidRPr="00E900EB" w:rsidRDefault="00F70807" w:rsidP="00F966D5">
            <w:pPr>
              <w:widowControl/>
              <w:tabs>
                <w:tab w:val="clear" w:pos="482"/>
              </w:tabs>
              <w:jc w:val="left"/>
              <w:rPr>
                <w:rFonts w:ascii="Times New Roman" w:hAnsi="Times New Roman"/>
                <w:b/>
                <w:sz w:val="24"/>
                <w:szCs w:val="24"/>
                <w:rPrChange w:id="735" w:author="Karolina Kaminska" w:date="2014-09-23T15:00:00Z">
                  <w:rPr>
                    <w:rFonts w:ascii="Times New Roman" w:hAnsi="Times New Roman"/>
                    <w:b/>
                  </w:rPr>
                </w:rPrChange>
              </w:rPr>
            </w:pPr>
            <w:r w:rsidRPr="00E900EB">
              <w:rPr>
                <w:rFonts w:ascii="Times New Roman" w:hAnsi="Times New Roman"/>
                <w:b/>
                <w:bCs/>
                <w:sz w:val="24"/>
                <w:szCs w:val="24"/>
                <w:rPrChange w:id="736" w:author="Karolina Kaminska" w:date="2014-09-23T15:00:00Z">
                  <w:rPr>
                    <w:rFonts w:ascii="Times New Roman" w:hAnsi="Times New Roman"/>
                    <w:b/>
                    <w:bCs/>
                  </w:rPr>
                </w:rPrChange>
              </w:rPr>
              <w:t>„</w:t>
            </w:r>
            <w:r w:rsidR="00F966D5" w:rsidRPr="00E900EB">
              <w:rPr>
                <w:rFonts w:ascii="Times New Roman" w:hAnsi="Times New Roman"/>
                <w:b/>
                <w:color w:val="C0C0C0"/>
                <w:sz w:val="24"/>
                <w:szCs w:val="24"/>
                <w:rPrChange w:id="737" w:author="Karolina Kaminska" w:date="2014-09-23T15:00:00Z">
                  <w:rPr>
                    <w:rFonts w:ascii="Times New Roman" w:hAnsi="Times New Roman"/>
                    <w:b/>
                    <w:color w:val="C0C0C0"/>
                  </w:rPr>
                </w:rPrChange>
              </w:rPr>
              <w:t xml:space="preserve"> | </w:t>
            </w:r>
          </w:p>
        </w:tc>
        <w:tc>
          <w:tcPr>
            <w:tcW w:w="4157" w:type="dxa"/>
          </w:tcPr>
          <w:p w:rsidR="00F966D5" w:rsidRPr="00B90DBA" w:rsidRDefault="00F966D5" w:rsidP="00B90DBA">
            <w:pPr>
              <w:widowControl/>
              <w:tabs>
                <w:tab w:val="clear" w:pos="482"/>
              </w:tabs>
              <w:jc w:val="left"/>
              <w:rPr>
                <w:rFonts w:ascii="Times New Roman" w:hAnsi="Times New Roman"/>
                <w:rPrChange w:id="738" w:author="Karolina Kaminska" w:date="2014-09-23T14:58:00Z">
                  <w:rPr/>
                </w:rPrChange>
              </w:rPr>
              <w:pPrChange w:id="739" w:author="Karolina Kaminska" w:date="2014-09-23T14:58:00Z">
                <w:pPr>
                  <w:pStyle w:val="Standard-BlockCharCharChar"/>
                  <w:tabs>
                    <w:tab w:val="clear" w:pos="482"/>
                    <w:tab w:val="left" w:pos="390"/>
                  </w:tabs>
                  <w:jc w:val="left"/>
                </w:pPr>
              </w:pPrChange>
            </w:pPr>
            <w:r w:rsidRPr="00B90DBA">
              <w:rPr>
                <w:rFonts w:ascii="Times New Roman" w:hAnsi="Times New Roman"/>
                <w:rPrChange w:id="740" w:author="Karolina Kaminska" w:date="2014-09-23T14:58:00Z">
                  <w:rPr/>
                </w:rPrChange>
              </w:rPr>
              <w:t>Markieren den Beginn und das Ende von Red</w:t>
            </w:r>
            <w:r w:rsidRPr="00B90DBA">
              <w:rPr>
                <w:rFonts w:ascii="Times New Roman" w:hAnsi="Times New Roman"/>
                <w:rPrChange w:id="741" w:author="Karolina Kaminska" w:date="2014-09-23T14:58:00Z">
                  <w:rPr/>
                </w:rPrChange>
              </w:rPr>
              <w:t>e</w:t>
            </w:r>
            <w:r w:rsidRPr="00B90DBA">
              <w:rPr>
                <w:rFonts w:ascii="Times New Roman" w:hAnsi="Times New Roman"/>
                <w:rPrChange w:id="742" w:author="Karolina Kaminska" w:date="2014-09-23T14:58:00Z">
                  <w:rPr/>
                </w:rPrChange>
              </w:rPr>
              <w:t>wiedergaben. Äußerungsendze</w:t>
            </w:r>
            <w:r w:rsidRPr="00B90DBA">
              <w:rPr>
                <w:rFonts w:ascii="Times New Roman" w:hAnsi="Times New Roman"/>
                <w:rPrChange w:id="743" w:author="Karolina Kaminska" w:date="2014-09-23T14:58:00Z">
                  <w:rPr/>
                </w:rPrChange>
              </w:rPr>
              <w:t>i</w:t>
            </w:r>
            <w:r w:rsidRPr="00B90DBA">
              <w:rPr>
                <w:rFonts w:ascii="Times New Roman" w:hAnsi="Times New Roman"/>
                <w:rPrChange w:id="744" w:author="Karolina Kaminska" w:date="2014-09-23T14:58:00Z">
                  <w:rPr/>
                </w:rPrChange>
              </w:rPr>
              <w:t>chen innerhalb von Redewiedergaben werden ignoriert.</w:t>
            </w: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45" w:author="Karolina Kaminska" w:date="2014-09-23T15:00:00Z">
                  <w:rPr>
                    <w:rFonts w:ascii="Times New Roman" w:hAnsi="Times New Roman"/>
                    <w:bCs/>
                  </w:rPr>
                </w:rPrChange>
              </w:rPr>
            </w:pPr>
            <w:bookmarkStart w:id="746" w:name="OpenParenthesis"/>
            <w:r w:rsidRPr="00E900EB">
              <w:rPr>
                <w:rFonts w:ascii="Times New Roman" w:hAnsi="Times New Roman"/>
                <w:bCs/>
                <w:sz w:val="24"/>
                <w:szCs w:val="24"/>
                <w:rPrChange w:id="747" w:author="Karolina Kaminska" w:date="2014-09-23T15:00:00Z">
                  <w:rPr>
                    <w:rFonts w:ascii="Times New Roman" w:hAnsi="Times New Roman"/>
                    <w:bCs/>
                  </w:rPr>
                </w:rPrChange>
              </w:rPr>
              <w:t>OpenParenthesis</w:t>
            </w:r>
            <w:bookmarkEnd w:id="746"/>
          </w:p>
        </w:tc>
        <w:tc>
          <w:tcPr>
            <w:tcW w:w="2659" w:type="dxa"/>
          </w:tcPr>
          <w:p w:rsidR="00F966D5" w:rsidRPr="00E900EB" w:rsidRDefault="00F966D5" w:rsidP="00F966D5">
            <w:pPr>
              <w:widowControl/>
              <w:tabs>
                <w:tab w:val="clear" w:pos="482"/>
              </w:tabs>
              <w:jc w:val="left"/>
              <w:rPr>
                <w:rFonts w:ascii="Times New Roman" w:hAnsi="Times New Roman"/>
                <w:b/>
                <w:sz w:val="24"/>
                <w:szCs w:val="24"/>
                <w:rPrChange w:id="748" w:author="Karolina Kaminska" w:date="2014-09-23T15:00:00Z">
                  <w:rPr>
                    <w:rFonts w:ascii="Times New Roman" w:hAnsi="Times New Roman"/>
                    <w:b/>
                  </w:rPr>
                </w:rPrChange>
              </w:rPr>
            </w:pPr>
            <w:r w:rsidRPr="00E900EB">
              <w:rPr>
                <w:rFonts w:ascii="Times New Roman" w:hAnsi="Times New Roman"/>
                <w:b/>
                <w:bCs/>
                <w:sz w:val="24"/>
                <w:szCs w:val="24"/>
                <w:rPrChange w:id="749" w:author="Karolina Kaminska" w:date="2014-09-23T15:00:00Z">
                  <w:rPr>
                    <w:rFonts w:ascii="Times New Roman" w:hAnsi="Times New Roman"/>
                    <w:b/>
                    <w:bCs/>
                  </w:rPr>
                </w:rPrChange>
              </w:rPr>
              <w:t>(</w:t>
            </w:r>
            <w:r w:rsidRPr="00E900EB">
              <w:rPr>
                <w:rFonts w:ascii="Times New Roman" w:hAnsi="Times New Roman"/>
                <w:b/>
                <w:color w:val="C0C0C0"/>
                <w:sz w:val="24"/>
                <w:szCs w:val="24"/>
                <w:rPrChange w:id="750" w:author="Karolina Kaminska" w:date="2014-09-23T15:00:00Z">
                  <w:rPr>
                    <w:rFonts w:ascii="Times New Roman" w:hAnsi="Times New Roman"/>
                    <w:b/>
                    <w:color w:val="C0C0C0"/>
                  </w:rPr>
                </w:rPrChange>
              </w:rPr>
              <w:t xml:space="preserve"> | </w:t>
            </w:r>
          </w:p>
        </w:tc>
        <w:tc>
          <w:tcPr>
            <w:tcW w:w="4157" w:type="dxa"/>
          </w:tcPr>
          <w:p w:rsidR="00F966D5" w:rsidRPr="00B90DBA" w:rsidRDefault="00F966D5" w:rsidP="00B90DBA">
            <w:pPr>
              <w:widowControl/>
              <w:tabs>
                <w:tab w:val="clear" w:pos="482"/>
              </w:tabs>
              <w:jc w:val="left"/>
              <w:rPr>
                <w:rFonts w:ascii="Times New Roman" w:hAnsi="Times New Roman"/>
                <w:rPrChange w:id="751" w:author="Karolina Kaminska" w:date="2014-09-23T14:58:00Z">
                  <w:rPr/>
                </w:rPrChange>
              </w:rPr>
              <w:pPrChange w:id="752" w:author="Karolina Kaminska" w:date="2014-09-23T14:58:00Z">
                <w:pPr>
                  <w:pStyle w:val="Standard-BlockCharCharChar"/>
                  <w:tabs>
                    <w:tab w:val="clear" w:pos="482"/>
                    <w:tab w:val="left" w:pos="390"/>
                  </w:tabs>
                  <w:jc w:val="left"/>
                </w:pPr>
              </w:pPrChange>
            </w:pPr>
            <w:r w:rsidRPr="00B90DBA">
              <w:rPr>
                <w:rFonts w:ascii="Times New Roman" w:hAnsi="Times New Roman"/>
                <w:rPrChange w:id="753" w:author="Karolina Kaminska" w:date="2014-09-23T14:58:00Z">
                  <w:rPr/>
                </w:rPrChange>
              </w:rPr>
              <w:t>Doppeltes Auftreten markiert den B</w:t>
            </w:r>
            <w:r w:rsidRPr="00B90DBA">
              <w:rPr>
                <w:rFonts w:ascii="Times New Roman" w:hAnsi="Times New Roman"/>
                <w:rPrChange w:id="754" w:author="Karolina Kaminska" w:date="2014-09-23T14:58:00Z">
                  <w:rPr/>
                </w:rPrChange>
              </w:rPr>
              <w:t>e</w:t>
            </w:r>
            <w:r w:rsidRPr="00B90DBA">
              <w:rPr>
                <w:rFonts w:ascii="Times New Roman" w:hAnsi="Times New Roman"/>
                <w:rPrChange w:id="755" w:author="Karolina Kaminska" w:date="2014-09-23T14:58:00Z">
                  <w:rPr/>
                </w:rPrChange>
              </w:rPr>
              <w:t xml:space="preserve">ginn eines nicht-phonologischen Segments. Einfaches Auftreten wird wie </w:t>
            </w:r>
            <w:r w:rsidR="00F70807" w:rsidRPr="00B90DBA">
              <w:rPr>
                <w:rFonts w:ascii="Times New Roman" w:hAnsi="Times New Roman"/>
                <w:rPrChange w:id="756" w:author="Karolina Kaminska" w:date="2014-09-23T14:58:00Z">
                  <w:rPr/>
                </w:rPrChange>
              </w:rPr>
              <w:t>„</w:t>
            </w:r>
            <w:r w:rsidRPr="00B90DBA">
              <w:rPr>
                <w:rFonts w:ascii="Times New Roman" w:hAnsi="Times New Roman"/>
                <w:rPrChange w:id="757" w:author="Karolina Kaminska" w:date="2014-09-23T14:58:00Z">
                  <w:rPr/>
                </w:rPrChange>
              </w:rPr>
              <w:t>übrige Interpunktion</w:t>
            </w:r>
            <w:r w:rsidR="00F70807" w:rsidRPr="00B90DBA">
              <w:rPr>
                <w:rFonts w:ascii="Times New Roman" w:hAnsi="Times New Roman"/>
                <w:rPrChange w:id="758" w:author="Karolina Kaminska" w:date="2014-09-23T14:58:00Z">
                  <w:rPr/>
                </w:rPrChange>
              </w:rPr>
              <w:t>“</w:t>
            </w:r>
            <w:r w:rsidRPr="00B90DBA">
              <w:rPr>
                <w:rFonts w:ascii="Times New Roman" w:hAnsi="Times New Roman"/>
                <w:rPrChange w:id="759" w:author="Karolina Kaminska" w:date="2014-09-23T14:58:00Z">
                  <w:rPr/>
                </w:rPrChange>
              </w:rPr>
              <w:t xml:space="preserve"> b</w:t>
            </w:r>
            <w:r w:rsidRPr="00B90DBA">
              <w:rPr>
                <w:rFonts w:ascii="Times New Roman" w:hAnsi="Times New Roman"/>
                <w:rPrChange w:id="760" w:author="Karolina Kaminska" w:date="2014-09-23T14:58:00Z">
                  <w:rPr/>
                </w:rPrChange>
              </w:rPr>
              <w:t>e</w:t>
            </w:r>
            <w:r w:rsidRPr="00B90DBA">
              <w:rPr>
                <w:rFonts w:ascii="Times New Roman" w:hAnsi="Times New Roman"/>
                <w:rPrChange w:id="761" w:author="Karolina Kaminska" w:date="2014-09-23T14:58:00Z">
                  <w:rPr/>
                </w:rPrChange>
              </w:rPr>
              <w:t>handelt.</w:t>
            </w: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62" w:author="Karolina Kaminska" w:date="2014-09-23T15:00:00Z">
                  <w:rPr>
                    <w:rFonts w:ascii="Times New Roman" w:hAnsi="Times New Roman"/>
                    <w:bCs/>
                  </w:rPr>
                </w:rPrChange>
              </w:rPr>
            </w:pPr>
            <w:bookmarkStart w:id="763" w:name="CloseParenthesis"/>
            <w:r w:rsidRPr="00E900EB">
              <w:rPr>
                <w:rFonts w:ascii="Times New Roman" w:hAnsi="Times New Roman"/>
                <w:bCs/>
                <w:sz w:val="24"/>
                <w:szCs w:val="24"/>
                <w:rPrChange w:id="764" w:author="Karolina Kaminska" w:date="2014-09-23T15:00:00Z">
                  <w:rPr>
                    <w:rFonts w:ascii="Times New Roman" w:hAnsi="Times New Roman"/>
                    <w:bCs/>
                  </w:rPr>
                </w:rPrChange>
              </w:rPr>
              <w:t>CloseParenthesis</w:t>
            </w:r>
            <w:bookmarkEnd w:id="763"/>
          </w:p>
        </w:tc>
        <w:tc>
          <w:tcPr>
            <w:tcW w:w="2659" w:type="dxa"/>
          </w:tcPr>
          <w:p w:rsidR="00F966D5" w:rsidRPr="00E900EB" w:rsidRDefault="00F966D5" w:rsidP="00F966D5">
            <w:pPr>
              <w:widowControl/>
              <w:tabs>
                <w:tab w:val="clear" w:pos="482"/>
              </w:tabs>
              <w:jc w:val="left"/>
              <w:rPr>
                <w:rFonts w:ascii="Times New Roman" w:hAnsi="Times New Roman"/>
                <w:b/>
                <w:sz w:val="24"/>
                <w:szCs w:val="24"/>
                <w:rPrChange w:id="765" w:author="Karolina Kaminska" w:date="2014-09-23T15:00:00Z">
                  <w:rPr>
                    <w:rFonts w:ascii="Times New Roman" w:hAnsi="Times New Roman"/>
                    <w:b/>
                  </w:rPr>
                </w:rPrChange>
              </w:rPr>
            </w:pPr>
            <w:r w:rsidRPr="00E900EB">
              <w:rPr>
                <w:rFonts w:ascii="Times New Roman" w:hAnsi="Times New Roman"/>
                <w:b/>
                <w:bCs/>
                <w:sz w:val="24"/>
                <w:szCs w:val="24"/>
                <w:rPrChange w:id="766" w:author="Karolina Kaminska" w:date="2014-09-23T15:00:00Z">
                  <w:rPr>
                    <w:rFonts w:ascii="Times New Roman" w:hAnsi="Times New Roman"/>
                    <w:b/>
                    <w:bCs/>
                  </w:rPr>
                </w:rPrChange>
              </w:rPr>
              <w:t>)</w:t>
            </w:r>
            <w:r w:rsidRPr="00E900EB">
              <w:rPr>
                <w:rFonts w:ascii="Times New Roman" w:hAnsi="Times New Roman"/>
                <w:b/>
                <w:color w:val="C0C0C0"/>
                <w:sz w:val="24"/>
                <w:szCs w:val="24"/>
                <w:rPrChange w:id="767" w:author="Karolina Kaminska" w:date="2014-09-23T15:00:00Z">
                  <w:rPr>
                    <w:rFonts w:ascii="Times New Roman" w:hAnsi="Times New Roman"/>
                    <w:b/>
                    <w:color w:val="C0C0C0"/>
                  </w:rPr>
                </w:rPrChange>
              </w:rPr>
              <w:t xml:space="preserve"> | </w:t>
            </w:r>
          </w:p>
        </w:tc>
        <w:tc>
          <w:tcPr>
            <w:tcW w:w="4157" w:type="dxa"/>
          </w:tcPr>
          <w:p w:rsidR="00F966D5" w:rsidRPr="00B90DBA" w:rsidRDefault="00F966D5" w:rsidP="00B90DBA">
            <w:pPr>
              <w:widowControl/>
              <w:tabs>
                <w:tab w:val="clear" w:pos="482"/>
              </w:tabs>
              <w:jc w:val="left"/>
              <w:rPr>
                <w:rFonts w:ascii="Times New Roman" w:hAnsi="Times New Roman"/>
                <w:rPrChange w:id="768" w:author="Karolina Kaminska" w:date="2014-09-23T14:58:00Z">
                  <w:rPr/>
                </w:rPrChange>
              </w:rPr>
              <w:pPrChange w:id="769" w:author="Karolina Kaminska" w:date="2014-09-23T14:58:00Z">
                <w:pPr>
                  <w:pStyle w:val="Standard-BlockCharCharChar"/>
                  <w:jc w:val="left"/>
                </w:pPr>
              </w:pPrChange>
            </w:pPr>
            <w:r w:rsidRPr="00B90DBA">
              <w:rPr>
                <w:rFonts w:ascii="Times New Roman" w:hAnsi="Times New Roman"/>
                <w:rPrChange w:id="770" w:author="Karolina Kaminska" w:date="2014-09-23T14:58:00Z">
                  <w:rPr/>
                </w:rPrChange>
              </w:rPr>
              <w:t xml:space="preserve">Doppeltes Auftreten markiert das Ende eines nicht-phonologischen Segments. Einfaches Auftreten wird wie </w:t>
            </w:r>
            <w:r w:rsidR="00F70807" w:rsidRPr="00B90DBA">
              <w:rPr>
                <w:rFonts w:ascii="Times New Roman" w:hAnsi="Times New Roman"/>
                <w:rPrChange w:id="771" w:author="Karolina Kaminska" w:date="2014-09-23T14:58:00Z">
                  <w:rPr/>
                </w:rPrChange>
              </w:rPr>
              <w:t>„</w:t>
            </w:r>
            <w:r w:rsidRPr="00B90DBA">
              <w:rPr>
                <w:rFonts w:ascii="Times New Roman" w:hAnsi="Times New Roman"/>
                <w:rPrChange w:id="772" w:author="Karolina Kaminska" w:date="2014-09-23T14:58:00Z">
                  <w:rPr/>
                </w:rPrChange>
              </w:rPr>
              <w:t>übrige Interpunk</w:t>
            </w:r>
            <w:r w:rsidRPr="00B90DBA">
              <w:rPr>
                <w:rFonts w:ascii="Times New Roman" w:hAnsi="Times New Roman"/>
                <w:rPrChange w:id="773" w:author="Karolina Kaminska" w:date="2014-09-23T14:58:00Z">
                  <w:rPr/>
                </w:rPrChange>
              </w:rPr>
              <w:softHyphen/>
              <w:t>tion</w:t>
            </w:r>
            <w:r w:rsidR="00F70807" w:rsidRPr="00B90DBA">
              <w:rPr>
                <w:rFonts w:ascii="Times New Roman" w:hAnsi="Times New Roman"/>
                <w:rPrChange w:id="774" w:author="Karolina Kaminska" w:date="2014-09-23T14:58:00Z">
                  <w:rPr/>
                </w:rPrChange>
              </w:rPr>
              <w:t>“</w:t>
            </w:r>
            <w:r w:rsidRPr="00B90DBA">
              <w:rPr>
                <w:rFonts w:ascii="Times New Roman" w:hAnsi="Times New Roman"/>
                <w:rPrChange w:id="775" w:author="Karolina Kaminska" w:date="2014-09-23T14:58:00Z">
                  <w:rPr/>
                </w:rPrChange>
              </w:rPr>
              <w:t xml:space="preserve"> b</w:t>
            </w:r>
            <w:r w:rsidRPr="00B90DBA">
              <w:rPr>
                <w:rFonts w:ascii="Times New Roman" w:hAnsi="Times New Roman"/>
                <w:rPrChange w:id="776" w:author="Karolina Kaminska" w:date="2014-09-23T14:58:00Z">
                  <w:rPr/>
                </w:rPrChange>
              </w:rPr>
              <w:t>e</w:t>
            </w:r>
            <w:r w:rsidRPr="00B90DBA">
              <w:rPr>
                <w:rFonts w:ascii="Times New Roman" w:hAnsi="Times New Roman"/>
                <w:rPrChange w:id="777" w:author="Karolina Kaminska" w:date="2014-09-23T14:58:00Z">
                  <w:rPr/>
                </w:rPrChange>
              </w:rPr>
              <w:t>handelt.</w:t>
            </w: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778" w:author="Karolina Kaminska" w:date="2014-09-23T15:00:00Z">
                  <w:rPr>
                    <w:rFonts w:ascii="Times New Roman" w:hAnsi="Times New Roman"/>
                    <w:bCs/>
                  </w:rPr>
                </w:rPrChange>
              </w:rPr>
            </w:pPr>
            <w:bookmarkStart w:id="779" w:name="MiscellaneousPunctuation"/>
            <w:r w:rsidRPr="00E900EB">
              <w:rPr>
                <w:rFonts w:ascii="Times New Roman" w:hAnsi="Times New Roman"/>
                <w:bCs/>
                <w:sz w:val="24"/>
                <w:szCs w:val="24"/>
                <w:rPrChange w:id="780" w:author="Karolina Kaminska" w:date="2014-09-23T15:00:00Z">
                  <w:rPr>
                    <w:rFonts w:ascii="Times New Roman" w:hAnsi="Times New Roman"/>
                    <w:bCs/>
                  </w:rPr>
                </w:rPrChange>
              </w:rPr>
              <w:t>MiscellaneousPunctuation</w:t>
            </w:r>
            <w:bookmarkEnd w:id="779"/>
          </w:p>
        </w:tc>
        <w:tc>
          <w:tcPr>
            <w:tcW w:w="2659" w:type="dxa"/>
          </w:tcPr>
          <w:p w:rsidR="00F966D5" w:rsidRPr="00E900EB" w:rsidRDefault="00F966D5" w:rsidP="00F966D5">
            <w:pPr>
              <w:widowControl/>
              <w:tabs>
                <w:tab w:val="clear" w:pos="482"/>
              </w:tabs>
              <w:jc w:val="left"/>
              <w:rPr>
                <w:rFonts w:ascii="Times New Roman" w:hAnsi="Times New Roman"/>
                <w:b/>
                <w:sz w:val="24"/>
                <w:szCs w:val="24"/>
                <w:rPrChange w:id="781" w:author="Karolina Kaminska" w:date="2014-09-23T15:00:00Z">
                  <w:rPr>
                    <w:rFonts w:ascii="Times New Roman" w:hAnsi="Times New Roman"/>
                    <w:b/>
                  </w:rPr>
                </w:rPrChange>
              </w:rPr>
            </w:pPr>
            <w:r w:rsidRPr="00E900EB">
              <w:rPr>
                <w:rFonts w:ascii="Times New Roman" w:hAnsi="Times New Roman"/>
                <w:b/>
                <w:bCs/>
                <w:sz w:val="24"/>
                <w:szCs w:val="24"/>
                <w:rPrChange w:id="782" w:author="Karolina Kaminska" w:date="2014-09-23T15:00:00Z">
                  <w:rPr>
                    <w:rFonts w:ascii="Times New Roman" w:hAnsi="Times New Roman"/>
                    <w:b/>
                    <w:bCs/>
                  </w:rPr>
                </w:rPrChange>
              </w:rPr>
              <w:t>'</w:t>
            </w:r>
            <w:r w:rsidRPr="00E900EB">
              <w:rPr>
                <w:rFonts w:ascii="Times New Roman" w:hAnsi="Times New Roman"/>
                <w:b/>
                <w:color w:val="C0C0C0"/>
                <w:sz w:val="24"/>
                <w:szCs w:val="24"/>
                <w:rPrChange w:id="783"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84" w:author="Karolina Kaminska" w:date="2014-09-23T15:00:00Z">
                  <w:rPr>
                    <w:rFonts w:ascii="Times New Roman" w:hAnsi="Times New Roman"/>
                    <w:b/>
                    <w:bCs/>
                  </w:rPr>
                </w:rPrChange>
              </w:rPr>
              <w:t>:</w:t>
            </w:r>
            <w:r w:rsidRPr="00E900EB">
              <w:rPr>
                <w:rFonts w:ascii="Times New Roman" w:hAnsi="Times New Roman"/>
                <w:b/>
                <w:color w:val="C0C0C0"/>
                <w:sz w:val="24"/>
                <w:szCs w:val="24"/>
                <w:rPrChange w:id="785"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86" w:author="Karolina Kaminska" w:date="2014-09-23T15:00:00Z">
                  <w:rPr>
                    <w:rFonts w:ascii="Times New Roman" w:hAnsi="Times New Roman"/>
                    <w:b/>
                    <w:bCs/>
                  </w:rPr>
                </w:rPrChange>
              </w:rPr>
              <w:t>;</w:t>
            </w:r>
            <w:r w:rsidRPr="00E900EB">
              <w:rPr>
                <w:rFonts w:ascii="Times New Roman" w:hAnsi="Times New Roman"/>
                <w:b/>
                <w:color w:val="C0C0C0"/>
                <w:sz w:val="24"/>
                <w:szCs w:val="24"/>
                <w:rPrChange w:id="787"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88" w:author="Karolina Kaminska" w:date="2014-09-23T15:00:00Z">
                  <w:rPr>
                    <w:rFonts w:ascii="Times New Roman" w:hAnsi="Times New Roman"/>
                    <w:b/>
                    <w:bCs/>
                  </w:rPr>
                </w:rPrChange>
              </w:rPr>
              <w:t>,</w:t>
            </w:r>
            <w:r w:rsidRPr="00E900EB">
              <w:rPr>
                <w:rFonts w:ascii="Times New Roman" w:hAnsi="Times New Roman"/>
                <w:b/>
                <w:color w:val="C0C0C0"/>
                <w:sz w:val="24"/>
                <w:szCs w:val="24"/>
                <w:rPrChange w:id="789"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90" w:author="Karolina Kaminska" w:date="2014-09-23T15:00:00Z">
                  <w:rPr>
                    <w:rFonts w:ascii="Times New Roman" w:hAnsi="Times New Roman"/>
                    <w:b/>
                    <w:bCs/>
                  </w:rPr>
                </w:rPrChange>
              </w:rPr>
              <w:t>-</w:t>
            </w:r>
            <w:r w:rsidRPr="00E900EB">
              <w:rPr>
                <w:rFonts w:ascii="Times New Roman" w:hAnsi="Times New Roman"/>
                <w:b/>
                <w:color w:val="C0C0C0"/>
                <w:sz w:val="24"/>
                <w:szCs w:val="24"/>
                <w:rPrChange w:id="791"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92" w:author="Karolina Kaminska" w:date="2014-09-23T15:00:00Z">
                  <w:rPr>
                    <w:rFonts w:ascii="Times New Roman" w:hAnsi="Times New Roman"/>
                    <w:b/>
                    <w:bCs/>
                  </w:rPr>
                </w:rPrChange>
              </w:rPr>
              <w:t>_</w:t>
            </w:r>
            <w:r w:rsidRPr="00E900EB">
              <w:rPr>
                <w:rFonts w:ascii="Times New Roman" w:hAnsi="Times New Roman"/>
                <w:b/>
                <w:color w:val="C0C0C0"/>
                <w:sz w:val="24"/>
                <w:szCs w:val="24"/>
                <w:rPrChange w:id="793" w:author="Karolina Kaminska" w:date="2014-09-23T15:00:00Z">
                  <w:rPr>
                    <w:rFonts w:ascii="Times New Roman" w:hAnsi="Times New Roman"/>
                    <w:b/>
                    <w:color w:val="C0C0C0"/>
                  </w:rPr>
                </w:rPrChange>
              </w:rPr>
              <w:t xml:space="preserve"> | </w:t>
            </w:r>
            <w:r w:rsidRPr="00E900EB">
              <w:rPr>
                <w:rFonts w:ascii="MS Gothic" w:eastAsia="MS Mincho" w:hAnsi="MS Gothic" w:cs="MS Gothic"/>
                <w:b/>
                <w:bCs/>
                <w:sz w:val="24"/>
                <w:szCs w:val="24"/>
                <w:rPrChange w:id="794" w:author="Karolina Kaminska" w:date="2014-09-23T15:00:00Z">
                  <w:rPr>
                    <w:rFonts w:ascii="MS Gothic" w:eastAsia="MS Mincho" w:hAnsi="MS Gothic" w:cs="MS Gothic"/>
                    <w:b/>
                    <w:bCs/>
                  </w:rPr>
                </w:rPrChange>
              </w:rPr>
              <w:t>‿</w:t>
            </w:r>
            <w:r w:rsidRPr="00E900EB">
              <w:rPr>
                <w:rFonts w:ascii="Times New Roman" w:hAnsi="Times New Roman"/>
                <w:b/>
                <w:color w:val="C0C0C0"/>
                <w:sz w:val="24"/>
                <w:szCs w:val="24"/>
                <w:rPrChange w:id="795"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96" w:author="Karolina Kaminska" w:date="2014-09-23T15:00:00Z">
                  <w:rPr>
                    <w:rFonts w:ascii="Times New Roman" w:hAnsi="Times New Roman"/>
                    <w:b/>
                    <w:bCs/>
                  </w:rPr>
                </w:rPrChange>
              </w:rPr>
              <w:t>—</w:t>
            </w:r>
            <w:r w:rsidRPr="00E900EB">
              <w:rPr>
                <w:rFonts w:ascii="Times New Roman" w:hAnsi="Times New Roman"/>
                <w:b/>
                <w:color w:val="C0C0C0"/>
                <w:sz w:val="24"/>
                <w:szCs w:val="24"/>
                <w:rPrChange w:id="797"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798" w:author="Karolina Kaminska" w:date="2014-09-23T15:00:00Z">
                  <w:rPr>
                    <w:rFonts w:ascii="Times New Roman" w:hAnsi="Times New Roman"/>
                    <w:b/>
                    <w:bCs/>
                  </w:rPr>
                </w:rPrChange>
              </w:rPr>
              <w:t>/</w:t>
            </w:r>
            <w:r w:rsidRPr="00E900EB">
              <w:rPr>
                <w:rFonts w:ascii="Times New Roman" w:hAnsi="Times New Roman"/>
                <w:b/>
                <w:color w:val="C0C0C0"/>
                <w:sz w:val="24"/>
                <w:szCs w:val="24"/>
                <w:rPrChange w:id="799" w:author="Karolina Kaminska" w:date="2014-09-23T15:00:00Z">
                  <w:rPr>
                    <w:rFonts w:ascii="Times New Roman" w:hAnsi="Times New Roman"/>
                    <w:b/>
                    <w:color w:val="C0C0C0"/>
                  </w:rPr>
                </w:rPrChange>
              </w:rPr>
              <w:t xml:space="preserve"> | </w:t>
            </w:r>
          </w:p>
        </w:tc>
        <w:tc>
          <w:tcPr>
            <w:tcW w:w="4157" w:type="dxa"/>
          </w:tcPr>
          <w:p w:rsidR="00F966D5" w:rsidRPr="00B90DBA" w:rsidRDefault="00F966D5" w:rsidP="00F966D5">
            <w:pPr>
              <w:widowControl/>
              <w:tabs>
                <w:tab w:val="clear" w:pos="482"/>
              </w:tabs>
              <w:jc w:val="left"/>
              <w:rPr>
                <w:rFonts w:ascii="Times New Roman" w:hAnsi="Times New Roman"/>
              </w:rPr>
            </w:pPr>
            <w:r w:rsidRPr="00355B2A">
              <w:rPr>
                <w:rFonts w:ascii="Times New Roman" w:hAnsi="Times New Roman"/>
              </w:rPr>
              <w:t>Markieren intrasegmentale Phänomene und werden als Interpunktion segmentiert.</w:t>
            </w:r>
          </w:p>
        </w:tc>
      </w:tr>
      <w:tr w:rsidR="00F966D5" w:rsidRPr="00355B2A">
        <w:trPr>
          <w:trHeight w:val="737"/>
        </w:trPr>
        <w:tc>
          <w:tcPr>
            <w:tcW w:w="2540" w:type="dxa"/>
          </w:tcPr>
          <w:p w:rsidR="00F966D5" w:rsidRPr="00E900EB" w:rsidRDefault="00F966D5" w:rsidP="00F966D5">
            <w:pPr>
              <w:widowControl/>
              <w:tabs>
                <w:tab w:val="clear" w:pos="482"/>
              </w:tabs>
              <w:jc w:val="left"/>
              <w:rPr>
                <w:rFonts w:ascii="Times New Roman" w:hAnsi="Times New Roman"/>
                <w:bCs/>
                <w:sz w:val="24"/>
                <w:szCs w:val="24"/>
                <w:rPrChange w:id="800" w:author="Karolina Kaminska" w:date="2014-09-23T15:00:00Z">
                  <w:rPr>
                    <w:rFonts w:ascii="Times New Roman" w:hAnsi="Times New Roman"/>
                    <w:bCs/>
                  </w:rPr>
                </w:rPrChange>
              </w:rPr>
            </w:pPr>
            <w:bookmarkStart w:id="801" w:name="PauseSymbols"/>
            <w:r w:rsidRPr="00E900EB">
              <w:rPr>
                <w:rFonts w:ascii="Times New Roman" w:hAnsi="Times New Roman"/>
                <w:bCs/>
                <w:sz w:val="24"/>
                <w:szCs w:val="24"/>
                <w:rPrChange w:id="802" w:author="Karolina Kaminska" w:date="2014-09-23T15:00:00Z">
                  <w:rPr>
                    <w:rFonts w:ascii="Times New Roman" w:hAnsi="Times New Roman"/>
                    <w:bCs/>
                  </w:rPr>
                </w:rPrChange>
              </w:rPr>
              <w:t>PauseSymbols</w:t>
            </w:r>
            <w:bookmarkEnd w:id="801"/>
          </w:p>
        </w:tc>
        <w:tc>
          <w:tcPr>
            <w:tcW w:w="2659" w:type="dxa"/>
          </w:tcPr>
          <w:p w:rsidR="00F966D5" w:rsidRPr="00E900EB" w:rsidRDefault="00F966D5" w:rsidP="00F966D5">
            <w:pPr>
              <w:widowControl/>
              <w:tabs>
                <w:tab w:val="clear" w:pos="482"/>
              </w:tabs>
              <w:jc w:val="left"/>
              <w:rPr>
                <w:rFonts w:ascii="Times New Roman" w:hAnsi="Times New Roman"/>
                <w:b/>
                <w:sz w:val="24"/>
                <w:szCs w:val="24"/>
                <w:rPrChange w:id="803" w:author="Karolina Kaminska" w:date="2014-09-23T15:00:00Z">
                  <w:rPr>
                    <w:rFonts w:ascii="Times New Roman" w:hAnsi="Times New Roman"/>
                    <w:b/>
                  </w:rPr>
                </w:rPrChange>
              </w:rPr>
            </w:pPr>
            <w:r w:rsidRPr="00E900EB">
              <w:rPr>
                <w:rFonts w:ascii="Times New Roman" w:hAnsi="Times New Roman"/>
                <w:b/>
                <w:bCs/>
                <w:sz w:val="24"/>
                <w:szCs w:val="24"/>
                <w:rPrChange w:id="804" w:author="Karolina Kaminska" w:date="2014-09-23T15:00:00Z">
                  <w:rPr>
                    <w:rFonts w:ascii="Times New Roman" w:hAnsi="Times New Roman"/>
                    <w:b/>
                    <w:bCs/>
                  </w:rPr>
                </w:rPrChange>
              </w:rPr>
              <w:t>•</w:t>
            </w:r>
            <w:r w:rsidRPr="00E900EB">
              <w:rPr>
                <w:rFonts w:ascii="Times New Roman" w:hAnsi="Times New Roman"/>
                <w:b/>
                <w:color w:val="C0C0C0"/>
                <w:sz w:val="24"/>
                <w:szCs w:val="24"/>
                <w:rPrChange w:id="805" w:author="Karolina Kaminska" w:date="2014-09-23T15:00:00Z">
                  <w:rPr>
                    <w:rFonts w:ascii="Times New Roman" w:hAnsi="Times New Roman"/>
                    <w:b/>
                    <w:color w:val="C0C0C0"/>
                  </w:rPr>
                </w:rPrChange>
              </w:rPr>
              <w:t xml:space="preserve"> | </w:t>
            </w:r>
            <w:r w:rsidRPr="00E900EB">
              <w:rPr>
                <w:rFonts w:ascii="Times New Roman" w:hAnsi="Times New Roman"/>
                <w:b/>
                <w:bCs/>
                <w:sz w:val="24"/>
                <w:szCs w:val="24"/>
                <w:rPrChange w:id="806" w:author="Karolina Kaminska" w:date="2014-09-23T15:00:00Z">
                  <w:rPr>
                    <w:rFonts w:ascii="Times New Roman" w:hAnsi="Times New Roman"/>
                    <w:b/>
                    <w:bCs/>
                  </w:rPr>
                </w:rPrChange>
              </w:rPr>
              <w:t>·</w:t>
            </w:r>
            <w:r w:rsidRPr="00E900EB">
              <w:rPr>
                <w:rFonts w:ascii="Times New Roman" w:hAnsi="Times New Roman"/>
                <w:b/>
                <w:color w:val="C0C0C0"/>
                <w:sz w:val="24"/>
                <w:szCs w:val="24"/>
                <w:rPrChange w:id="807" w:author="Karolina Kaminska" w:date="2014-09-23T15:00:00Z">
                  <w:rPr>
                    <w:rFonts w:ascii="Times New Roman" w:hAnsi="Times New Roman"/>
                    <w:b/>
                    <w:color w:val="C0C0C0"/>
                  </w:rPr>
                </w:rPrChange>
              </w:rPr>
              <w:t xml:space="preserve"> | </w:t>
            </w:r>
          </w:p>
        </w:tc>
        <w:tc>
          <w:tcPr>
            <w:tcW w:w="4157" w:type="dxa"/>
          </w:tcPr>
          <w:p w:rsidR="00F966D5" w:rsidRPr="00B90DBA" w:rsidRDefault="00F966D5" w:rsidP="00B90DBA">
            <w:pPr>
              <w:widowControl/>
              <w:tabs>
                <w:tab w:val="clear" w:pos="482"/>
              </w:tabs>
              <w:jc w:val="left"/>
              <w:rPr>
                <w:rFonts w:ascii="Times New Roman" w:hAnsi="Times New Roman"/>
              </w:rPr>
            </w:pPr>
            <w:r w:rsidRPr="00B90DBA">
              <w:rPr>
                <w:rFonts w:ascii="Times New Roman" w:hAnsi="Times New Roman"/>
              </w:rPr>
              <w:t>Markiert Pausen und wird als nicht-phonologisches Datum segmentiert.</w:t>
            </w:r>
          </w:p>
        </w:tc>
      </w:tr>
    </w:tbl>
    <w:p w:rsidR="00F966D5" w:rsidRPr="00355B2A" w:rsidRDefault="00F966D5">
      <w:pPr>
        <w:rPr>
          <w:rFonts w:ascii="Times New Roman" w:hAnsi="Times New Roman"/>
        </w:rPr>
      </w:pPr>
    </w:p>
    <w:p w:rsidR="00F966D5" w:rsidRPr="005772D1" w:rsidRDefault="00F966D5">
      <w:pPr>
        <w:pStyle w:val="Standard-BlockCharCharChar"/>
        <w:rPr>
          <w:szCs w:val="24"/>
        </w:rPr>
      </w:pPr>
      <w:r w:rsidRPr="005772D1">
        <w:rPr>
          <w:szCs w:val="24"/>
        </w:rPr>
        <w:t>Beispiel:</w:t>
      </w:r>
    </w:p>
    <w:p w:rsidR="00F966D5" w:rsidRPr="005772D1" w:rsidRDefault="00F966D5">
      <w:pPr>
        <w:pStyle w:val="Standard-BlockCharCharChar"/>
        <w:rPr>
          <w:szCs w:val="24"/>
        </w:rPr>
      </w:pPr>
    </w:p>
    <w:p w:rsidR="00F966D5" w:rsidRPr="005772D1" w:rsidRDefault="00F966D5">
      <w:pPr>
        <w:pStyle w:val="Standard-BlockCharCharChar"/>
        <w:rPr>
          <w:szCs w:val="24"/>
        </w:rPr>
      </w:pPr>
      <w:r w:rsidRPr="005772D1">
        <w:rPr>
          <w:szCs w:val="24"/>
        </w:rPr>
        <w:t>Die zweite Segmentkette von Sprecher A wird mit der Segmenti</w:t>
      </w:r>
      <w:r w:rsidRPr="005772D1">
        <w:rPr>
          <w:szCs w:val="24"/>
        </w:rPr>
        <w:t>e</w:t>
      </w:r>
      <w:r w:rsidRPr="005772D1">
        <w:rPr>
          <w:szCs w:val="24"/>
        </w:rPr>
        <w:t>rung: </w:t>
      </w:r>
      <w:r w:rsidR="00320A95">
        <w:rPr>
          <w:szCs w:val="24"/>
        </w:rPr>
        <w:t>„</w:t>
      </w:r>
      <w:r w:rsidRPr="005772D1">
        <w:rPr>
          <w:szCs w:val="24"/>
        </w:rPr>
        <w:t>HIAT: Utterance and Words</w:t>
      </w:r>
      <w:proofErr w:type="gramStart"/>
      <w:r w:rsidR="00320A95">
        <w:rPr>
          <w:szCs w:val="24"/>
        </w:rPr>
        <w:t>“</w:t>
      </w:r>
      <w:r w:rsidRPr="005772D1">
        <w:rPr>
          <w:szCs w:val="24"/>
        </w:rPr>
        <w:t xml:space="preserve"> ...</w:t>
      </w:r>
      <w:proofErr w:type="gramEnd"/>
    </w:p>
    <w:p w:rsidR="00F966D5" w:rsidRPr="00355B2A" w:rsidRDefault="00F966D5">
      <w:pPr>
        <w:pStyle w:val="Standard-BlockCharCharChar"/>
      </w:pPr>
    </w:p>
    <w:p w:rsidR="00F966D5" w:rsidRPr="00355B2A" w:rsidRDefault="00F17B16">
      <w:pPr>
        <w:rPr>
          <w:rFonts w:ascii="Times New Roman" w:hAnsi="Times New Roman"/>
        </w:rPr>
      </w:pPr>
      <w:r w:rsidRPr="00355B2A">
        <w:rPr>
          <w:rFonts w:ascii="Times New Roman" w:hAnsi="Times New Roman"/>
          <w:noProof/>
        </w:rPr>
        <w:drawing>
          <wp:inline distT="0" distB="0" distL="0" distR="0" wp14:anchorId="15958891" wp14:editId="24A4E823">
            <wp:extent cx="5943600" cy="733425"/>
            <wp:effectExtent l="0" t="0" r="0" b="9525"/>
            <wp:docPr id="884" name="Bild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a:effectLst/>
                  </pic:spPr>
                </pic:pic>
              </a:graphicData>
            </a:graphic>
          </wp:inline>
        </w:drawing>
      </w:r>
    </w:p>
    <w:p w:rsidR="00F966D5" w:rsidRPr="00355B2A" w:rsidRDefault="00F966D5">
      <w:pPr>
        <w:pStyle w:val="Standard-BlockCharCharChar"/>
      </w:pPr>
    </w:p>
    <w:p w:rsidR="00F966D5" w:rsidRPr="005772D1" w:rsidRDefault="00F966D5">
      <w:pPr>
        <w:pStyle w:val="Standard-BlockCharCharChar"/>
        <w:rPr>
          <w:szCs w:val="24"/>
        </w:rPr>
      </w:pPr>
      <w:r w:rsidRPr="005772D1">
        <w:rPr>
          <w:szCs w:val="24"/>
        </w:rPr>
        <w:t xml:space="preserve">... folgendermaßen in Äußerungen, Wörter (W), Interpunktion (IP) und nicht-phonologische </w:t>
      </w:r>
      <w:r w:rsidRPr="005772D1">
        <w:rPr>
          <w:szCs w:val="24"/>
        </w:rPr>
        <w:lastRenderedPageBreak/>
        <w:t>Segmente (Non-pho) segmentiert:</w:t>
      </w:r>
    </w:p>
    <w:p w:rsidR="00F966D5" w:rsidRPr="00355B2A" w:rsidRDefault="00F966D5">
      <w:pPr>
        <w:pStyle w:val="Standard-BlockCharCharChar"/>
      </w:pPr>
    </w:p>
    <w:tbl>
      <w:tblPr>
        <w:tblStyle w:val="Tabellenraster"/>
        <w:tblW w:w="9356" w:type="dxa"/>
        <w:tblInd w:w="108" w:type="dxa"/>
        <w:tblLook w:val="00A0" w:firstRow="1" w:lastRow="0" w:firstColumn="1" w:lastColumn="0" w:noHBand="0" w:noVBand="0"/>
      </w:tblPr>
      <w:tblGrid>
        <w:gridCol w:w="758"/>
        <w:gridCol w:w="456"/>
        <w:gridCol w:w="723"/>
        <w:gridCol w:w="456"/>
        <w:gridCol w:w="667"/>
        <w:gridCol w:w="457"/>
        <w:gridCol w:w="646"/>
        <w:gridCol w:w="456"/>
        <w:gridCol w:w="656"/>
        <w:gridCol w:w="457"/>
        <w:gridCol w:w="723"/>
        <w:gridCol w:w="456"/>
        <w:gridCol w:w="799"/>
        <w:gridCol w:w="456"/>
        <w:gridCol w:w="662"/>
        <w:gridCol w:w="528"/>
      </w:tblGrid>
      <w:tr w:rsidR="00F966D5" w:rsidRPr="00355B2A">
        <w:tc>
          <w:tcPr>
            <w:tcW w:w="9356" w:type="dxa"/>
            <w:gridSpan w:val="16"/>
            <w:shd w:val="clear" w:color="auto" w:fill="D9D9D9"/>
          </w:tcPr>
          <w:p w:rsidR="00F966D5" w:rsidRPr="00355B2A" w:rsidRDefault="00F966D5" w:rsidP="00B90DBA">
            <w:pPr>
              <w:pStyle w:val="Zwischenberschrift"/>
              <w:tabs>
                <w:tab w:val="clear" w:pos="482"/>
                <w:tab w:val="left" w:pos="385"/>
              </w:tabs>
              <w:spacing w:before="96" w:after="96"/>
              <w:jc w:val="center"/>
            </w:pPr>
            <w:r w:rsidRPr="00355B2A">
              <w:t>Segmentkette</w:t>
            </w:r>
          </w:p>
        </w:tc>
      </w:tr>
      <w:tr w:rsidR="00F966D5" w:rsidRPr="00355B2A">
        <w:tc>
          <w:tcPr>
            <w:tcW w:w="5745" w:type="dxa"/>
            <w:gridSpan w:val="10"/>
            <w:tcBorders>
              <w:bottom w:val="single" w:sz="4" w:space="0" w:color="auto"/>
            </w:tcBorders>
            <w:shd w:val="clear" w:color="auto" w:fill="B3B3B3"/>
          </w:tcPr>
          <w:p w:rsidR="00F966D5" w:rsidRPr="00355B2A" w:rsidRDefault="00F966D5" w:rsidP="00B90DBA">
            <w:pPr>
              <w:pStyle w:val="Zwischenberschrift"/>
              <w:tabs>
                <w:tab w:val="clear" w:pos="482"/>
                <w:tab w:val="left" w:pos="385"/>
              </w:tabs>
              <w:spacing w:before="96" w:after="96"/>
              <w:jc w:val="center"/>
            </w:pPr>
            <w:r w:rsidRPr="00355B2A">
              <w:t>Äußerung</w:t>
            </w:r>
          </w:p>
        </w:tc>
        <w:tc>
          <w:tcPr>
            <w:tcW w:w="3611" w:type="dxa"/>
            <w:gridSpan w:val="6"/>
            <w:tcBorders>
              <w:bottom w:val="single" w:sz="4" w:space="0" w:color="auto"/>
            </w:tcBorders>
            <w:shd w:val="clear" w:color="auto" w:fill="B3B3B3"/>
          </w:tcPr>
          <w:p w:rsidR="00F966D5" w:rsidRPr="00355B2A" w:rsidRDefault="00F966D5" w:rsidP="00B90DBA">
            <w:pPr>
              <w:pStyle w:val="Zwischenberschrift"/>
              <w:tabs>
                <w:tab w:val="clear" w:pos="482"/>
                <w:tab w:val="left" w:pos="385"/>
              </w:tabs>
              <w:spacing w:before="96" w:after="96"/>
              <w:jc w:val="center"/>
            </w:pPr>
            <w:r w:rsidRPr="00355B2A">
              <w:t>Äußerung</w:t>
            </w:r>
          </w:p>
        </w:tc>
      </w:tr>
      <w:tr w:rsidR="00F966D5" w:rsidRPr="00355B2A">
        <w:tc>
          <w:tcPr>
            <w:tcW w:w="777"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455"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72" w:type="dxa"/>
            <w:tcBorders>
              <w:bottom w:val="single" w:sz="4" w:space="0" w:color="auto"/>
            </w:tcBorders>
            <w:shd w:val="clear" w:color="auto" w:fill="FFCCCC"/>
          </w:tcPr>
          <w:p w:rsidR="00F966D5" w:rsidRPr="00355B2A" w:rsidRDefault="00F966D5" w:rsidP="00B90DBA">
            <w:pPr>
              <w:pStyle w:val="Standard-BlockCharCharChar"/>
              <w:tabs>
                <w:tab w:val="clear" w:pos="482"/>
                <w:tab w:val="left" w:pos="385"/>
              </w:tabs>
              <w:jc w:val="center"/>
              <w:rPr>
                <w:b/>
              </w:rPr>
            </w:pPr>
            <w:r w:rsidRPr="00355B2A">
              <w:rPr>
                <w:b/>
              </w:rPr>
              <w:t>Non-Pho</w:t>
            </w:r>
          </w:p>
        </w:tc>
        <w:tc>
          <w:tcPr>
            <w:tcW w:w="455"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72"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457"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72"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456"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72"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457"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89"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456"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800" w:type="dxa"/>
            <w:tcBorders>
              <w:bottom w:val="single" w:sz="4" w:space="0" w:color="auto"/>
            </w:tcBorders>
            <w:shd w:val="clear" w:color="auto" w:fill="FFCCCC"/>
          </w:tcPr>
          <w:p w:rsidR="00F966D5" w:rsidRPr="00355B2A" w:rsidRDefault="00F966D5" w:rsidP="00B90DBA">
            <w:pPr>
              <w:pStyle w:val="Standard-BlockCharCharChar"/>
              <w:tabs>
                <w:tab w:val="clear" w:pos="482"/>
                <w:tab w:val="left" w:pos="385"/>
              </w:tabs>
              <w:jc w:val="center"/>
              <w:rPr>
                <w:b/>
              </w:rPr>
            </w:pPr>
            <w:r w:rsidRPr="00355B2A">
              <w:rPr>
                <w:b/>
              </w:rPr>
              <w:t>Non-Pho</w:t>
            </w:r>
          </w:p>
        </w:tc>
        <w:tc>
          <w:tcPr>
            <w:tcW w:w="456"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c>
          <w:tcPr>
            <w:tcW w:w="672" w:type="dxa"/>
            <w:tcBorders>
              <w:bottom w:val="single" w:sz="4" w:space="0" w:color="auto"/>
            </w:tcBorders>
            <w:shd w:val="clear" w:color="auto" w:fill="FFFFCC"/>
          </w:tcPr>
          <w:p w:rsidR="00F966D5" w:rsidRPr="00355B2A" w:rsidRDefault="00F966D5" w:rsidP="00B90DBA">
            <w:pPr>
              <w:pStyle w:val="Standard-BlockCharCharChar"/>
              <w:tabs>
                <w:tab w:val="clear" w:pos="482"/>
                <w:tab w:val="left" w:pos="385"/>
              </w:tabs>
              <w:jc w:val="center"/>
              <w:rPr>
                <w:b/>
              </w:rPr>
            </w:pPr>
            <w:r w:rsidRPr="00355B2A">
              <w:rPr>
                <w:b/>
              </w:rPr>
              <w:t>W</w:t>
            </w:r>
          </w:p>
        </w:tc>
        <w:tc>
          <w:tcPr>
            <w:tcW w:w="538" w:type="dxa"/>
            <w:tcBorders>
              <w:bottom w:val="single" w:sz="4" w:space="0" w:color="auto"/>
            </w:tcBorders>
            <w:shd w:val="clear" w:color="auto" w:fill="CCFFCC"/>
          </w:tcPr>
          <w:p w:rsidR="00F966D5" w:rsidRPr="00355B2A" w:rsidRDefault="00F966D5" w:rsidP="00B90DBA">
            <w:pPr>
              <w:pStyle w:val="Standard-BlockCharCharChar"/>
              <w:tabs>
                <w:tab w:val="clear" w:pos="482"/>
                <w:tab w:val="left" w:pos="385"/>
              </w:tabs>
              <w:jc w:val="center"/>
              <w:rPr>
                <w:b/>
              </w:rPr>
            </w:pPr>
            <w:r w:rsidRPr="00355B2A">
              <w:rPr>
                <w:b/>
              </w:rPr>
              <w:t>IP</w:t>
            </w:r>
          </w:p>
        </w:tc>
      </w:tr>
      <w:tr w:rsidR="00F966D5" w:rsidRPr="00355B2A">
        <w:tc>
          <w:tcPr>
            <w:tcW w:w="777"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Wie</w:t>
            </w:r>
          </w:p>
        </w:tc>
        <w:tc>
          <w:tcPr>
            <w:tcW w:w="455"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t>
            </w:r>
          </w:p>
        </w:tc>
        <w:tc>
          <w:tcPr>
            <w:tcW w:w="455"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geht</w:t>
            </w:r>
          </w:p>
        </w:tc>
        <w:tc>
          <w:tcPr>
            <w:tcW w:w="457"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es</w:t>
            </w:r>
          </w:p>
        </w:tc>
        <w:tc>
          <w:tcPr>
            <w:tcW w:w="456"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Dir</w:t>
            </w:r>
          </w:p>
        </w:tc>
        <w:tc>
          <w:tcPr>
            <w:tcW w:w="457"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t>
            </w:r>
          </w:p>
        </w:tc>
        <w:tc>
          <w:tcPr>
            <w:tcW w:w="689"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Alles</w:t>
            </w:r>
          </w:p>
        </w:tc>
        <w:tc>
          <w:tcPr>
            <w:tcW w:w="456"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t>
            </w:r>
          </w:p>
        </w:tc>
        <w:tc>
          <w:tcPr>
            <w:tcW w:w="800"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hustet</w:t>
            </w:r>
          </w:p>
        </w:tc>
        <w:tc>
          <w:tcPr>
            <w:tcW w:w="456"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t>
            </w:r>
          </w:p>
        </w:tc>
        <w:tc>
          <w:tcPr>
            <w:tcW w:w="672"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klar</w:t>
            </w:r>
          </w:p>
        </w:tc>
        <w:tc>
          <w:tcPr>
            <w:tcW w:w="538" w:type="dxa"/>
            <w:tcBorders>
              <w:top w:val="single" w:sz="4" w:space="0" w:color="auto"/>
              <w:left w:val="single" w:sz="4" w:space="0" w:color="auto"/>
              <w:bottom w:val="single" w:sz="4" w:space="0" w:color="auto"/>
              <w:right w:val="single" w:sz="4" w:space="0" w:color="auto"/>
            </w:tcBorders>
          </w:tcPr>
          <w:p w:rsidR="00F966D5" w:rsidRPr="00355B2A" w:rsidRDefault="00F966D5" w:rsidP="00B90DBA">
            <w:pPr>
              <w:pStyle w:val="Standard-BlockCharCharChar"/>
              <w:tabs>
                <w:tab w:val="clear" w:pos="482"/>
                <w:tab w:val="left" w:pos="385"/>
              </w:tabs>
              <w:jc w:val="center"/>
            </w:pPr>
            <w:r w:rsidRPr="00355B2A">
              <w:t>?</w:t>
            </w:r>
          </w:p>
        </w:tc>
      </w:tr>
    </w:tbl>
    <w:p w:rsidR="00F966D5" w:rsidRPr="00355B2A" w:rsidRDefault="00F966D5" w:rsidP="00F966D5">
      <w:pPr>
        <w:pStyle w:val="Standard-BlockCharCharChar"/>
      </w:pPr>
    </w:p>
    <w:p w:rsidR="00F966D5" w:rsidRPr="00355B2A" w:rsidRDefault="00F966D5">
      <w:pPr>
        <w:pStyle w:val="Standard-BlockCharCharChar"/>
      </w:pPr>
    </w:p>
    <w:p w:rsidR="00F966D5" w:rsidRPr="00355B2A" w:rsidRDefault="00F966D5">
      <w:pPr>
        <w:pStyle w:val="Standard-BlockCharCharChar"/>
      </w:pPr>
      <w:r w:rsidRPr="00355B2A">
        <w:br w:type="page"/>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3119"/>
        <w:gridCol w:w="3402"/>
      </w:tblGrid>
      <w:tr w:rsidR="00F966D5" w:rsidRPr="00355B2A">
        <w:trPr>
          <w:tblHeader/>
        </w:trPr>
        <w:tc>
          <w:tcPr>
            <w:tcW w:w="9356" w:type="dxa"/>
            <w:gridSpan w:val="3"/>
            <w:shd w:val="clear" w:color="auto" w:fill="D9D9D9"/>
          </w:tcPr>
          <w:p w:rsidR="00F966D5" w:rsidRPr="00355B2A" w:rsidRDefault="00F966D5" w:rsidP="00B90DBA">
            <w:pPr>
              <w:pStyle w:val="Zwischenberschrift"/>
              <w:tabs>
                <w:tab w:val="clear" w:pos="482"/>
                <w:tab w:val="left" w:pos="385"/>
              </w:tabs>
              <w:spacing w:before="96" w:after="96"/>
              <w:jc w:val="center"/>
            </w:pPr>
            <w:r w:rsidRPr="00355B2A">
              <w:lastRenderedPageBreak/>
              <w:t>Mögliche Fehler</w:t>
            </w:r>
          </w:p>
        </w:tc>
      </w:tr>
      <w:tr w:rsidR="00F966D5" w:rsidRPr="00355B2A">
        <w:trPr>
          <w:tblHeader/>
        </w:trPr>
        <w:tc>
          <w:tcPr>
            <w:tcW w:w="2835" w:type="dxa"/>
          </w:tcPr>
          <w:p w:rsidR="00F966D5" w:rsidRPr="00355B2A" w:rsidRDefault="00F966D5" w:rsidP="00B90DBA">
            <w:pPr>
              <w:pStyle w:val="Zwischenberschrift"/>
              <w:tabs>
                <w:tab w:val="clear" w:pos="482"/>
                <w:tab w:val="left" w:pos="385"/>
              </w:tabs>
              <w:spacing w:before="96" w:after="96"/>
            </w:pPr>
            <w:r w:rsidRPr="00355B2A">
              <w:t>Ursache</w:t>
            </w:r>
          </w:p>
        </w:tc>
        <w:tc>
          <w:tcPr>
            <w:tcW w:w="3119" w:type="dxa"/>
          </w:tcPr>
          <w:p w:rsidR="00F966D5" w:rsidRPr="00355B2A" w:rsidRDefault="00F966D5" w:rsidP="00B90DBA">
            <w:pPr>
              <w:pStyle w:val="Zwischenberschrift"/>
              <w:tabs>
                <w:tab w:val="clear" w:pos="482"/>
                <w:tab w:val="left" w:pos="385"/>
              </w:tabs>
              <w:spacing w:before="96" w:after="96"/>
            </w:pPr>
            <w:r w:rsidRPr="00355B2A">
              <w:t>Beispiel</w:t>
            </w:r>
          </w:p>
        </w:tc>
        <w:tc>
          <w:tcPr>
            <w:tcW w:w="3402" w:type="dxa"/>
          </w:tcPr>
          <w:p w:rsidR="00F966D5" w:rsidRPr="00355B2A" w:rsidRDefault="00F966D5" w:rsidP="00B90DBA">
            <w:pPr>
              <w:pStyle w:val="Zwischenberschrift"/>
              <w:tabs>
                <w:tab w:val="clear" w:pos="482"/>
                <w:tab w:val="left" w:pos="385"/>
                <w:tab w:val="left" w:pos="1913"/>
              </w:tabs>
              <w:spacing w:before="96" w:after="96"/>
            </w:pPr>
            <w:r w:rsidRPr="00355B2A">
              <w:t>Fehlermeldung</w:t>
            </w:r>
          </w:p>
        </w:tc>
      </w:tr>
      <w:tr w:rsidR="00F966D5" w:rsidRPr="003E08E8">
        <w:tc>
          <w:tcPr>
            <w:tcW w:w="2835" w:type="dxa"/>
          </w:tcPr>
          <w:p w:rsidR="00F966D5" w:rsidRPr="00E900EB" w:rsidRDefault="00F966D5" w:rsidP="00B90DBA">
            <w:pPr>
              <w:pStyle w:val="Standard-BlockCharCharChar"/>
              <w:tabs>
                <w:tab w:val="clear" w:pos="482"/>
                <w:tab w:val="left" w:pos="385"/>
              </w:tabs>
              <w:rPr>
                <w:szCs w:val="24"/>
              </w:rPr>
            </w:pPr>
            <w:r w:rsidRPr="00E900EB">
              <w:rPr>
                <w:szCs w:val="24"/>
              </w:rPr>
              <w:t>Sprecherbeitrag beginnt mit schließender Kla</w:t>
            </w:r>
            <w:r w:rsidRPr="00E900EB">
              <w:rPr>
                <w:szCs w:val="24"/>
              </w:rPr>
              <w:t>m</w:t>
            </w:r>
            <w:r w:rsidRPr="00E900EB">
              <w:rPr>
                <w:szCs w:val="24"/>
              </w:rPr>
              <w:t>mer.</w:t>
            </w:r>
          </w:p>
        </w:tc>
        <w:tc>
          <w:tcPr>
            <w:tcW w:w="3119" w:type="dxa"/>
          </w:tcPr>
          <w:p w:rsidR="00F966D5" w:rsidRPr="00E900EB" w:rsidRDefault="00F966D5" w:rsidP="00B90DBA">
            <w:pPr>
              <w:pStyle w:val="Standard-BlockCharCharChar"/>
              <w:tabs>
                <w:tab w:val="clear" w:pos="482"/>
                <w:tab w:val="left" w:pos="385"/>
              </w:tabs>
              <w:rPr>
                <w:szCs w:val="24"/>
              </w:rPr>
            </w:pPr>
            <w:r w:rsidRPr="00E900EB">
              <w:rPr>
                <w:b/>
                <w:szCs w:val="24"/>
              </w:rPr>
              <w:t>)</w:t>
            </w:r>
            <w:r w:rsidRPr="00E900EB">
              <w:rPr>
                <w:szCs w:val="24"/>
              </w:rPr>
              <w:t xml:space="preserve"> Ich mache eine Äußerung</w:t>
            </w:r>
          </w:p>
        </w:tc>
        <w:tc>
          <w:tcPr>
            <w:tcW w:w="3402" w:type="dxa"/>
          </w:tcPr>
          <w:p w:rsidR="00F966D5" w:rsidRPr="00E900EB" w:rsidRDefault="00F966D5" w:rsidP="00B90DBA">
            <w:pPr>
              <w:pStyle w:val="SimpleEXMARaLDA"/>
              <w:tabs>
                <w:tab w:val="clear" w:pos="482"/>
                <w:tab w:val="left" w:pos="385"/>
              </w:tabs>
              <w:rPr>
                <w:rFonts w:ascii="Times New Roman" w:hAnsi="Times New Roman"/>
                <w:lang w:val="en-GB"/>
              </w:rPr>
            </w:pPr>
            <w:r w:rsidRPr="00E900EB">
              <w:rPr>
                <w:rFonts w:ascii="Times New Roman" w:hAnsi="Times New Roman"/>
                <w:lang w:val="en-GB"/>
              </w:rPr>
              <w:t>Error: No parentheses closing, No utterance end symbol, No end of input allowed</w:t>
            </w:r>
          </w:p>
        </w:tc>
      </w:tr>
      <w:tr w:rsidR="00F966D5" w:rsidRPr="003E08E8">
        <w:tc>
          <w:tcPr>
            <w:tcW w:w="2835" w:type="dxa"/>
          </w:tcPr>
          <w:p w:rsidR="00F966D5" w:rsidRPr="00E900EB" w:rsidRDefault="00F966D5">
            <w:pPr>
              <w:pStyle w:val="Standard-BlockCharCharChar"/>
              <w:tabs>
                <w:tab w:val="clear" w:pos="482"/>
                <w:tab w:val="left" w:pos="385"/>
              </w:tabs>
              <w:rPr>
                <w:szCs w:val="24"/>
              </w:rPr>
              <w:pPrChange w:id="808" w:author="Karolina Kaminska" w:date="2014-08-26T11:43:00Z">
                <w:pPr>
                  <w:pStyle w:val="Standard-BlockCharCharChar"/>
                </w:pPr>
              </w:pPrChange>
            </w:pPr>
            <w:r w:rsidRPr="00E900EB">
              <w:rPr>
                <w:szCs w:val="24"/>
              </w:rPr>
              <w:t>Sprecherbeitrag beginnt mit Äußerungsendzeichen.</w:t>
            </w:r>
          </w:p>
        </w:tc>
        <w:tc>
          <w:tcPr>
            <w:tcW w:w="3119" w:type="dxa"/>
          </w:tcPr>
          <w:p w:rsidR="00F966D5" w:rsidRPr="00E900EB" w:rsidRDefault="00F966D5">
            <w:pPr>
              <w:pStyle w:val="Standard-BlockCharCharChar"/>
              <w:tabs>
                <w:tab w:val="clear" w:pos="482"/>
                <w:tab w:val="left" w:pos="385"/>
              </w:tabs>
              <w:rPr>
                <w:szCs w:val="24"/>
              </w:rPr>
              <w:pPrChange w:id="809" w:author="Karolina Kaminska" w:date="2014-08-26T11:43:00Z">
                <w:pPr>
                  <w:pStyle w:val="Standard-BlockCharCharChar"/>
                </w:pPr>
              </w:pPrChange>
            </w:pPr>
            <w:r w:rsidRPr="00E900EB">
              <w:rPr>
                <w:b/>
                <w:szCs w:val="24"/>
              </w:rPr>
              <w:t>!</w:t>
            </w:r>
            <w:r w:rsidRPr="00E900EB">
              <w:rPr>
                <w:szCs w:val="24"/>
              </w:rPr>
              <w:t xml:space="preserve"> Ich mache eine Äußerung</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10" w:author="Karolina Kaminska" w:date="2014-08-26T11:43:00Z">
                <w:pPr>
                  <w:pStyle w:val="SimpleEXMARaLDA"/>
                </w:pPr>
              </w:pPrChange>
            </w:pPr>
            <w:r w:rsidRPr="00E900EB">
              <w:rPr>
                <w:rFonts w:ascii="Times New Roman" w:hAnsi="Times New Roman"/>
                <w:lang w:val="en-GB"/>
              </w:rPr>
              <w:t>Error: No parentheses closing, No utterance end symbol, No end of input allowed</w:t>
            </w:r>
          </w:p>
        </w:tc>
      </w:tr>
      <w:tr w:rsidR="00F966D5" w:rsidRPr="003E08E8">
        <w:tc>
          <w:tcPr>
            <w:tcW w:w="2835" w:type="dxa"/>
          </w:tcPr>
          <w:p w:rsidR="00F966D5" w:rsidRPr="00E900EB" w:rsidRDefault="00F966D5">
            <w:pPr>
              <w:pStyle w:val="Standard-BlockCharCharChar"/>
              <w:tabs>
                <w:tab w:val="clear" w:pos="482"/>
                <w:tab w:val="left" w:pos="385"/>
              </w:tabs>
              <w:rPr>
                <w:szCs w:val="24"/>
              </w:rPr>
              <w:pPrChange w:id="811" w:author="Karolina Kaminska" w:date="2014-08-26T11:43:00Z">
                <w:pPr>
                  <w:pStyle w:val="Standard-BlockCharCharChar"/>
                </w:pPr>
              </w:pPrChange>
            </w:pPr>
            <w:r w:rsidRPr="00E900EB">
              <w:rPr>
                <w:szCs w:val="24"/>
              </w:rPr>
              <w:t>Schließende Klammer folgt auf Äußerungsen</w:t>
            </w:r>
            <w:r w:rsidRPr="00E900EB">
              <w:rPr>
                <w:szCs w:val="24"/>
              </w:rPr>
              <w:t>d</w:t>
            </w:r>
            <w:r w:rsidRPr="00E900EB">
              <w:rPr>
                <w:szCs w:val="24"/>
              </w:rPr>
              <w:t>zeichen.</w:t>
            </w:r>
          </w:p>
        </w:tc>
        <w:tc>
          <w:tcPr>
            <w:tcW w:w="3119" w:type="dxa"/>
          </w:tcPr>
          <w:p w:rsidR="00F966D5" w:rsidRPr="00E900EB" w:rsidRDefault="00F966D5">
            <w:pPr>
              <w:pStyle w:val="Standard-BlockCharCharChar"/>
              <w:tabs>
                <w:tab w:val="clear" w:pos="482"/>
                <w:tab w:val="left" w:pos="385"/>
              </w:tabs>
              <w:rPr>
                <w:szCs w:val="24"/>
              </w:rPr>
              <w:pPrChange w:id="812" w:author="Karolina Kaminska" w:date="2014-08-26T11:43:00Z">
                <w:pPr>
                  <w:pStyle w:val="Standard-BlockCharCharChar"/>
                </w:pPr>
              </w:pPrChange>
            </w:pPr>
            <w:r w:rsidRPr="00E900EB">
              <w:rPr>
                <w:szCs w:val="24"/>
              </w:rPr>
              <w:t>Ich mache eine (Äußerung.</w:t>
            </w:r>
            <w:r w:rsidRPr="00E900EB">
              <w:rPr>
                <w:b/>
                <w:szCs w:val="24"/>
              </w:rPr>
              <w:t>)</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13" w:author="Karolina Kaminska" w:date="2014-08-26T11:43:00Z">
                <w:pPr>
                  <w:pStyle w:val="SimpleEXMARaLDA"/>
                </w:pPr>
              </w:pPrChange>
            </w:pPr>
            <w:r w:rsidRPr="00E900EB">
              <w:rPr>
                <w:rFonts w:ascii="Times New Roman" w:hAnsi="Times New Roman"/>
                <w:lang w:val="en-GB"/>
              </w:rPr>
              <w:t>Error: No closed parenthesis, no further utterance end symbol allowed</w:t>
            </w:r>
          </w:p>
        </w:tc>
      </w:tr>
      <w:tr w:rsidR="00F966D5" w:rsidRPr="003E08E8">
        <w:tc>
          <w:tcPr>
            <w:tcW w:w="2835" w:type="dxa"/>
          </w:tcPr>
          <w:p w:rsidR="00F966D5" w:rsidRPr="00E900EB" w:rsidRDefault="00F966D5">
            <w:pPr>
              <w:pStyle w:val="Standard-BlockCharCharChar"/>
              <w:tabs>
                <w:tab w:val="clear" w:pos="482"/>
                <w:tab w:val="left" w:pos="385"/>
              </w:tabs>
              <w:rPr>
                <w:szCs w:val="24"/>
              </w:rPr>
              <w:pPrChange w:id="814" w:author="Karolina Kaminska" w:date="2014-08-26T11:43:00Z">
                <w:pPr>
                  <w:pStyle w:val="Standard-BlockCharCharChar"/>
                </w:pPr>
              </w:pPrChange>
            </w:pPr>
            <w:r w:rsidRPr="00E900EB">
              <w:rPr>
                <w:szCs w:val="24"/>
              </w:rPr>
              <w:t>Äußerungsendzeichen folgt auf Äußerungsen</w:t>
            </w:r>
            <w:r w:rsidRPr="00E900EB">
              <w:rPr>
                <w:szCs w:val="24"/>
              </w:rPr>
              <w:t>d</w:t>
            </w:r>
            <w:r w:rsidRPr="00E900EB">
              <w:rPr>
                <w:szCs w:val="24"/>
              </w:rPr>
              <w:t>zeichen.</w:t>
            </w:r>
          </w:p>
        </w:tc>
        <w:tc>
          <w:tcPr>
            <w:tcW w:w="3119" w:type="dxa"/>
          </w:tcPr>
          <w:p w:rsidR="00F966D5" w:rsidRPr="00E900EB" w:rsidRDefault="00F966D5">
            <w:pPr>
              <w:pStyle w:val="Standard-BlockCharCharChar"/>
              <w:tabs>
                <w:tab w:val="clear" w:pos="482"/>
                <w:tab w:val="left" w:pos="385"/>
              </w:tabs>
              <w:rPr>
                <w:szCs w:val="24"/>
              </w:rPr>
              <w:pPrChange w:id="815" w:author="Karolina Kaminska" w:date="2014-08-26T11:43:00Z">
                <w:pPr>
                  <w:pStyle w:val="Standard-BlockCharCharChar"/>
                </w:pPr>
              </w:pPrChange>
            </w:pPr>
            <w:r w:rsidRPr="00E900EB">
              <w:rPr>
                <w:szCs w:val="24"/>
              </w:rPr>
              <w:t xml:space="preserve">Ich mache eine </w:t>
            </w:r>
            <w:proofErr w:type="gramStart"/>
            <w:r w:rsidRPr="00E900EB">
              <w:rPr>
                <w:szCs w:val="24"/>
              </w:rPr>
              <w:t>Äußerung.</w:t>
            </w:r>
            <w:r w:rsidRPr="00E900EB">
              <w:rPr>
                <w:b/>
                <w:szCs w:val="24"/>
              </w:rPr>
              <w:t>!</w:t>
            </w:r>
            <w:proofErr w:type="gramEnd"/>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16" w:author="Karolina Kaminska" w:date="2014-08-26T11:43:00Z">
                <w:pPr>
                  <w:pStyle w:val="SimpleEXMARaLDA"/>
                </w:pPr>
              </w:pPrChange>
            </w:pPr>
            <w:r w:rsidRPr="00E900EB">
              <w:rPr>
                <w:rFonts w:ascii="Times New Roman" w:hAnsi="Times New Roman"/>
                <w:lang w:val="en-GB"/>
              </w:rPr>
              <w:t>Error: No closed parenthesis, no further utterance end symbol allowed</w:t>
            </w:r>
          </w:p>
        </w:tc>
      </w:tr>
      <w:tr w:rsidR="00F966D5" w:rsidRPr="003E08E8">
        <w:tc>
          <w:tcPr>
            <w:tcW w:w="2835" w:type="dxa"/>
          </w:tcPr>
          <w:p w:rsidR="00F966D5" w:rsidRPr="00E900EB" w:rsidRDefault="00F966D5">
            <w:pPr>
              <w:pStyle w:val="Standard-BlockCharCharChar"/>
              <w:tabs>
                <w:tab w:val="clear" w:pos="482"/>
                <w:tab w:val="left" w:pos="385"/>
              </w:tabs>
              <w:rPr>
                <w:szCs w:val="24"/>
              </w:rPr>
              <w:pPrChange w:id="817" w:author="Karolina Kaminska" w:date="2014-08-26T11:43:00Z">
                <w:pPr>
                  <w:pStyle w:val="Standard-BlockCharCharChar"/>
                </w:pPr>
              </w:pPrChange>
            </w:pPr>
            <w:r w:rsidRPr="00E900EB">
              <w:rPr>
                <w:szCs w:val="24"/>
              </w:rPr>
              <w:t>Schließende Klammer folgt auf Äußerungsen</w:t>
            </w:r>
            <w:r w:rsidRPr="00E900EB">
              <w:rPr>
                <w:szCs w:val="24"/>
              </w:rPr>
              <w:t>d</w:t>
            </w:r>
            <w:r w:rsidRPr="00E900EB">
              <w:rPr>
                <w:szCs w:val="24"/>
              </w:rPr>
              <w:t>zeichen und Leerzeichen.</w:t>
            </w:r>
          </w:p>
        </w:tc>
        <w:tc>
          <w:tcPr>
            <w:tcW w:w="3119" w:type="dxa"/>
          </w:tcPr>
          <w:p w:rsidR="00F966D5" w:rsidRPr="00E900EB" w:rsidRDefault="00F966D5">
            <w:pPr>
              <w:pStyle w:val="Standard-BlockCharCharChar"/>
              <w:tabs>
                <w:tab w:val="clear" w:pos="482"/>
                <w:tab w:val="left" w:pos="385"/>
              </w:tabs>
              <w:rPr>
                <w:szCs w:val="24"/>
              </w:rPr>
              <w:pPrChange w:id="818" w:author="Karolina Kaminska" w:date="2014-08-26T11:43:00Z">
                <w:pPr>
                  <w:pStyle w:val="Standard-BlockCharCharChar"/>
                </w:pPr>
              </w:pPrChange>
            </w:pPr>
            <w:r w:rsidRPr="00E900EB">
              <w:rPr>
                <w:szCs w:val="24"/>
              </w:rPr>
              <w:t>Ich mache eine (Äußerung</w:t>
            </w:r>
            <w:proofErr w:type="gramStart"/>
            <w:r w:rsidRPr="00E900EB">
              <w:rPr>
                <w:szCs w:val="24"/>
              </w:rPr>
              <w:t xml:space="preserve">. </w:t>
            </w:r>
            <w:r w:rsidRPr="00E900EB">
              <w:rPr>
                <w:b/>
                <w:szCs w:val="24"/>
              </w:rPr>
              <w:t>)</w:t>
            </w:r>
            <w:proofErr w:type="gramEnd"/>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19" w:author="Karolina Kaminska" w:date="2014-08-26T11:43:00Z">
                <w:pPr>
                  <w:pStyle w:val="SimpleEXMARaLDA"/>
                </w:pPr>
              </w:pPrChange>
            </w:pPr>
            <w:r w:rsidRPr="00E900EB">
              <w:rPr>
                <w:rFonts w:ascii="Times New Roman" w:hAnsi="Times New Roman"/>
                <w:lang w:val="en-GB"/>
              </w:rPr>
              <w:t>Error: No close parenthesis, no utte</w:t>
            </w:r>
            <w:r w:rsidRPr="00E900EB">
              <w:rPr>
                <w:rFonts w:ascii="Times New Roman" w:hAnsi="Times New Roman"/>
                <w:lang w:val="en-GB"/>
              </w:rPr>
              <w:t>r</w:t>
            </w:r>
            <w:r w:rsidRPr="00E900EB">
              <w:rPr>
                <w:rFonts w:ascii="Times New Roman" w:hAnsi="Times New Roman"/>
                <w:lang w:val="en-GB"/>
              </w:rPr>
              <w:t>ance end symbol allowed</w:t>
            </w:r>
          </w:p>
        </w:tc>
      </w:tr>
      <w:tr w:rsidR="00F966D5" w:rsidRPr="003E08E8">
        <w:tc>
          <w:tcPr>
            <w:tcW w:w="2835" w:type="dxa"/>
          </w:tcPr>
          <w:p w:rsidR="00F966D5" w:rsidRPr="00E900EB" w:rsidRDefault="00F966D5">
            <w:pPr>
              <w:pStyle w:val="Standard-BlockCharCharChar"/>
              <w:tabs>
                <w:tab w:val="clear" w:pos="482"/>
                <w:tab w:val="left" w:pos="385"/>
              </w:tabs>
              <w:rPr>
                <w:szCs w:val="24"/>
              </w:rPr>
              <w:pPrChange w:id="820" w:author="Karolina Kaminska" w:date="2014-08-26T11:43:00Z">
                <w:pPr>
                  <w:pStyle w:val="Standard-BlockCharCharChar"/>
                </w:pPr>
              </w:pPrChange>
            </w:pPr>
            <w:r w:rsidRPr="00E900EB">
              <w:rPr>
                <w:szCs w:val="24"/>
              </w:rPr>
              <w:t>Äußerungsendzeichen folgt auf Äußerungsen</w:t>
            </w:r>
            <w:r w:rsidRPr="00E900EB">
              <w:rPr>
                <w:szCs w:val="24"/>
              </w:rPr>
              <w:t>d</w:t>
            </w:r>
            <w:r w:rsidRPr="00E900EB">
              <w:rPr>
                <w:szCs w:val="24"/>
              </w:rPr>
              <w:t>zeichen und Leerzeichen.</w:t>
            </w:r>
          </w:p>
        </w:tc>
        <w:tc>
          <w:tcPr>
            <w:tcW w:w="3119" w:type="dxa"/>
          </w:tcPr>
          <w:p w:rsidR="00F966D5" w:rsidRPr="00E900EB" w:rsidRDefault="00F966D5">
            <w:pPr>
              <w:pStyle w:val="Standard-BlockCharCharChar"/>
              <w:tabs>
                <w:tab w:val="clear" w:pos="482"/>
                <w:tab w:val="left" w:pos="385"/>
              </w:tabs>
              <w:rPr>
                <w:szCs w:val="24"/>
              </w:rPr>
              <w:pPrChange w:id="821" w:author="Karolina Kaminska" w:date="2014-08-26T11:43:00Z">
                <w:pPr>
                  <w:pStyle w:val="Standard-BlockCharCharChar"/>
                </w:pPr>
              </w:pPrChange>
            </w:pPr>
            <w:r w:rsidRPr="00E900EB">
              <w:rPr>
                <w:szCs w:val="24"/>
              </w:rPr>
              <w:t xml:space="preserve">Ich mache eine Äußerung. </w:t>
            </w:r>
            <w:r w:rsidRPr="00E900EB">
              <w:rPr>
                <w:b/>
                <w:szCs w:val="24"/>
              </w:rPr>
              <w:t>!</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22" w:author="Karolina Kaminska" w:date="2014-08-26T11:43:00Z">
                <w:pPr>
                  <w:pStyle w:val="SimpleEXMARaLDA"/>
                </w:pPr>
              </w:pPrChange>
            </w:pPr>
            <w:r w:rsidRPr="00E900EB">
              <w:rPr>
                <w:rFonts w:ascii="Times New Roman" w:hAnsi="Times New Roman"/>
                <w:lang w:val="en-GB"/>
              </w:rPr>
              <w:t>Error: No close parenthesis, no utte</w:t>
            </w:r>
            <w:r w:rsidRPr="00E900EB">
              <w:rPr>
                <w:rFonts w:ascii="Times New Roman" w:hAnsi="Times New Roman"/>
                <w:lang w:val="en-GB"/>
              </w:rPr>
              <w:t>r</w:t>
            </w:r>
            <w:r w:rsidRPr="00E900EB">
              <w:rPr>
                <w:rFonts w:ascii="Times New Roman" w:hAnsi="Times New Roman"/>
                <w:lang w:val="en-GB"/>
              </w:rPr>
              <w:t>ance end symbol allowed</w:t>
            </w:r>
          </w:p>
        </w:tc>
      </w:tr>
      <w:tr w:rsidR="00F966D5" w:rsidRPr="003E08E8">
        <w:tc>
          <w:tcPr>
            <w:tcW w:w="2835" w:type="dxa"/>
          </w:tcPr>
          <w:p w:rsidR="00F966D5" w:rsidRPr="00E900EB" w:rsidRDefault="00F966D5">
            <w:pPr>
              <w:pStyle w:val="Standard-BlockCharCharChar"/>
              <w:tabs>
                <w:tab w:val="clear" w:pos="482"/>
                <w:tab w:val="left" w:pos="385"/>
              </w:tabs>
              <w:rPr>
                <w:szCs w:val="24"/>
              </w:rPr>
              <w:pPrChange w:id="823" w:author="Karolina Kaminska" w:date="2014-08-26T11:43:00Z">
                <w:pPr>
                  <w:pStyle w:val="Standard-BlockCharCharChar"/>
                </w:pPr>
              </w:pPrChange>
            </w:pPr>
            <w:r w:rsidRPr="00E900EB">
              <w:rPr>
                <w:szCs w:val="24"/>
              </w:rPr>
              <w:t>Pausensymbol innerhalb von doppelten runden Klammern.</w:t>
            </w:r>
          </w:p>
        </w:tc>
        <w:tc>
          <w:tcPr>
            <w:tcW w:w="3119" w:type="dxa"/>
          </w:tcPr>
          <w:p w:rsidR="00F966D5" w:rsidRPr="00E900EB" w:rsidRDefault="00F966D5">
            <w:pPr>
              <w:pStyle w:val="Standard-BlockCharCharChar"/>
              <w:tabs>
                <w:tab w:val="clear" w:pos="482"/>
                <w:tab w:val="left" w:pos="385"/>
              </w:tabs>
              <w:rPr>
                <w:szCs w:val="24"/>
              </w:rPr>
              <w:pPrChange w:id="824" w:author="Karolina Kaminska" w:date="2014-08-26T11:43:00Z">
                <w:pPr>
                  <w:pStyle w:val="Standard-BlockCharCharChar"/>
                </w:pPr>
              </w:pPrChange>
            </w:pPr>
            <w:r w:rsidRPr="00E900EB">
              <w:rPr>
                <w:szCs w:val="24"/>
              </w:rPr>
              <w:t xml:space="preserve">Ich ((geht • zur Tür)) hau ab. </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25" w:author="Karolina Kaminska" w:date="2014-08-26T11:43:00Z">
                <w:pPr>
                  <w:pStyle w:val="SimpleEXMARaLDA"/>
                </w:pPr>
              </w:pPrChange>
            </w:pPr>
            <w:r w:rsidRPr="00E900EB">
              <w:rPr>
                <w:rFonts w:ascii="Times New Roman" w:hAnsi="Times New Roman"/>
                <w:lang w:val="en-GB"/>
              </w:rPr>
              <w:t>Error: No end of input, no open pare</w:t>
            </w:r>
            <w:r w:rsidRPr="00E900EB">
              <w:rPr>
                <w:rFonts w:ascii="Times New Roman" w:hAnsi="Times New Roman"/>
                <w:lang w:val="en-GB"/>
              </w:rPr>
              <w:t>n</w:t>
            </w:r>
            <w:r w:rsidRPr="00E900EB">
              <w:rPr>
                <w:rFonts w:ascii="Times New Roman" w:hAnsi="Times New Roman"/>
                <w:lang w:val="en-GB"/>
              </w:rPr>
              <w:t>thesis, no pause symbol allowed</w:t>
            </w:r>
          </w:p>
        </w:tc>
      </w:tr>
      <w:tr w:rsidR="00F966D5" w:rsidRPr="003E08E8">
        <w:tc>
          <w:tcPr>
            <w:tcW w:w="2835" w:type="dxa"/>
          </w:tcPr>
          <w:p w:rsidR="00F966D5" w:rsidRPr="00E900EB" w:rsidRDefault="00F966D5">
            <w:pPr>
              <w:pStyle w:val="Standard-BlockCharCharChar"/>
              <w:tabs>
                <w:tab w:val="clear" w:pos="482"/>
                <w:tab w:val="left" w:pos="385"/>
              </w:tabs>
              <w:rPr>
                <w:szCs w:val="24"/>
              </w:rPr>
              <w:pPrChange w:id="826" w:author="Karolina Kaminska" w:date="2014-08-26T11:43:00Z">
                <w:pPr>
                  <w:pStyle w:val="Standard-BlockCharCharChar"/>
                </w:pPr>
              </w:pPrChange>
            </w:pPr>
            <w:r w:rsidRPr="00E900EB">
              <w:rPr>
                <w:szCs w:val="24"/>
              </w:rPr>
              <w:t>Dritte öffnende runde Klammer.</w:t>
            </w:r>
          </w:p>
        </w:tc>
        <w:tc>
          <w:tcPr>
            <w:tcW w:w="3119" w:type="dxa"/>
          </w:tcPr>
          <w:p w:rsidR="00F966D5" w:rsidRPr="00E900EB" w:rsidRDefault="00F966D5">
            <w:pPr>
              <w:pStyle w:val="Standard-BlockCharCharChar"/>
              <w:tabs>
                <w:tab w:val="clear" w:pos="482"/>
                <w:tab w:val="left" w:pos="385"/>
              </w:tabs>
              <w:rPr>
                <w:szCs w:val="24"/>
              </w:rPr>
              <w:pPrChange w:id="827" w:author="Karolina Kaminska" w:date="2014-08-26T11:43:00Z">
                <w:pPr>
                  <w:pStyle w:val="Standard-BlockCharCharChar"/>
                </w:pPr>
              </w:pPrChange>
            </w:pPr>
            <w:r w:rsidRPr="00E900EB">
              <w:rPr>
                <w:szCs w:val="24"/>
              </w:rPr>
              <w:t xml:space="preserve">Ich ((geht </w:t>
            </w:r>
            <w:r w:rsidRPr="00E900EB">
              <w:rPr>
                <w:b/>
                <w:szCs w:val="24"/>
              </w:rPr>
              <w:t>(</w:t>
            </w:r>
            <w:r w:rsidRPr="00E900EB">
              <w:rPr>
                <w:szCs w:val="24"/>
              </w:rPr>
              <w:t xml:space="preserve">oder rennt) zur Tür)) hau ab. </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28" w:author="Karolina Kaminska" w:date="2014-08-26T11:43:00Z">
                <w:pPr>
                  <w:pStyle w:val="SimpleEXMARaLDA"/>
                </w:pPr>
              </w:pPrChange>
            </w:pPr>
            <w:r w:rsidRPr="00E900EB">
              <w:rPr>
                <w:rFonts w:ascii="Times New Roman" w:hAnsi="Times New Roman"/>
                <w:lang w:val="en-GB"/>
              </w:rPr>
              <w:t>Error: No end of input, no open pare</w:t>
            </w:r>
            <w:r w:rsidRPr="00E900EB">
              <w:rPr>
                <w:rFonts w:ascii="Times New Roman" w:hAnsi="Times New Roman"/>
                <w:lang w:val="en-GB"/>
              </w:rPr>
              <w:t>n</w:t>
            </w:r>
            <w:r w:rsidRPr="00E900EB">
              <w:rPr>
                <w:rFonts w:ascii="Times New Roman" w:hAnsi="Times New Roman"/>
                <w:lang w:val="en-GB"/>
              </w:rPr>
              <w:t>thesis, no pause symbol allowed</w:t>
            </w:r>
          </w:p>
        </w:tc>
      </w:tr>
      <w:tr w:rsidR="00F966D5" w:rsidRPr="003E08E8">
        <w:tc>
          <w:tcPr>
            <w:tcW w:w="2835" w:type="dxa"/>
          </w:tcPr>
          <w:p w:rsidR="00F966D5" w:rsidRPr="00E900EB" w:rsidRDefault="00F966D5">
            <w:pPr>
              <w:pStyle w:val="Standard-BlockCharCharChar"/>
              <w:tabs>
                <w:tab w:val="clear" w:pos="482"/>
                <w:tab w:val="left" w:pos="385"/>
              </w:tabs>
              <w:rPr>
                <w:szCs w:val="24"/>
              </w:rPr>
              <w:pPrChange w:id="829" w:author="Karolina Kaminska" w:date="2014-08-26T11:43:00Z">
                <w:pPr>
                  <w:pStyle w:val="Standard-BlockCharCharChar"/>
                </w:pPr>
              </w:pPrChange>
            </w:pPr>
            <w:r w:rsidRPr="00E900EB">
              <w:rPr>
                <w:szCs w:val="24"/>
              </w:rPr>
              <w:t>Sprecherbeitrag endet, ohne dass doppelte runde Klammern geschlossen wurden.</w:t>
            </w:r>
          </w:p>
        </w:tc>
        <w:tc>
          <w:tcPr>
            <w:tcW w:w="3119" w:type="dxa"/>
          </w:tcPr>
          <w:p w:rsidR="00F966D5" w:rsidRPr="00E900EB" w:rsidRDefault="00F966D5">
            <w:pPr>
              <w:pStyle w:val="Standard-BlockCharCharChar"/>
              <w:tabs>
                <w:tab w:val="clear" w:pos="482"/>
                <w:tab w:val="left" w:pos="385"/>
              </w:tabs>
              <w:rPr>
                <w:szCs w:val="24"/>
              </w:rPr>
              <w:pPrChange w:id="830" w:author="Karolina Kaminska" w:date="2014-08-26T11:43:00Z">
                <w:pPr>
                  <w:pStyle w:val="Standard-BlockCharCharChar"/>
                </w:pPr>
              </w:pPrChange>
            </w:pPr>
            <w:r w:rsidRPr="00E900EB">
              <w:rPr>
                <w:szCs w:val="24"/>
              </w:rPr>
              <w:t>Ich hab Husten ((hustet.</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31" w:author="Karolina Kaminska" w:date="2014-08-26T11:43:00Z">
                <w:pPr>
                  <w:pStyle w:val="SimpleEXMARaLDA"/>
                </w:pPr>
              </w:pPrChange>
            </w:pPr>
            <w:r w:rsidRPr="00E900EB">
              <w:rPr>
                <w:rFonts w:ascii="Times New Roman" w:hAnsi="Times New Roman"/>
                <w:lang w:val="en-GB"/>
              </w:rPr>
              <w:t>Error: No end of input, no open pare</w:t>
            </w:r>
            <w:r w:rsidRPr="00E900EB">
              <w:rPr>
                <w:rFonts w:ascii="Times New Roman" w:hAnsi="Times New Roman"/>
                <w:lang w:val="en-GB"/>
              </w:rPr>
              <w:t>n</w:t>
            </w:r>
            <w:r w:rsidRPr="00E900EB">
              <w:rPr>
                <w:rFonts w:ascii="Times New Roman" w:hAnsi="Times New Roman"/>
                <w:lang w:val="en-GB"/>
              </w:rPr>
              <w:t>thesis, no pause symbol allowed</w:t>
            </w:r>
          </w:p>
        </w:tc>
      </w:tr>
      <w:tr w:rsidR="00F966D5" w:rsidRPr="003E08E8">
        <w:tc>
          <w:tcPr>
            <w:tcW w:w="2835" w:type="dxa"/>
          </w:tcPr>
          <w:p w:rsidR="00F966D5" w:rsidRPr="00E900EB" w:rsidRDefault="00F966D5" w:rsidP="00320A95">
            <w:pPr>
              <w:pStyle w:val="Standard-BlockCharCharChar"/>
              <w:rPr>
                <w:szCs w:val="24"/>
              </w:rPr>
            </w:pPr>
            <w:r w:rsidRPr="00E900EB">
              <w:rPr>
                <w:szCs w:val="24"/>
              </w:rPr>
              <w:t>Nach doppelter geöffneter Klammer folgt auf eine schließende Klammer e</w:t>
            </w:r>
            <w:r w:rsidRPr="00E900EB">
              <w:rPr>
                <w:szCs w:val="24"/>
              </w:rPr>
              <w:t>t</w:t>
            </w:r>
            <w:r w:rsidRPr="00E900EB">
              <w:rPr>
                <w:szCs w:val="24"/>
              </w:rPr>
              <w:t>was anderes als eine weit</w:t>
            </w:r>
            <w:r w:rsidRPr="00E900EB">
              <w:rPr>
                <w:szCs w:val="24"/>
              </w:rPr>
              <w:t>e</w:t>
            </w:r>
            <w:r w:rsidRPr="00E900EB">
              <w:rPr>
                <w:szCs w:val="24"/>
              </w:rPr>
              <w:t>re schließende Klammer.</w:t>
            </w:r>
          </w:p>
        </w:tc>
        <w:tc>
          <w:tcPr>
            <w:tcW w:w="3119" w:type="dxa"/>
          </w:tcPr>
          <w:p w:rsidR="00F966D5" w:rsidRPr="00E900EB" w:rsidRDefault="00F966D5" w:rsidP="00320A95">
            <w:pPr>
              <w:pStyle w:val="Standard-BlockCharCharChar"/>
              <w:rPr>
                <w:szCs w:val="24"/>
              </w:rPr>
            </w:pPr>
            <w:r w:rsidRPr="00E900EB">
              <w:rPr>
                <w:szCs w:val="24"/>
              </w:rPr>
              <w:t>Ich ((hustet)</w:t>
            </w:r>
            <w:r w:rsidRPr="00E900EB">
              <w:rPr>
                <w:b/>
                <w:szCs w:val="24"/>
              </w:rPr>
              <w:t>m</w:t>
            </w:r>
            <w:r w:rsidRPr="00E900EB">
              <w:rPr>
                <w:szCs w:val="24"/>
              </w:rPr>
              <w:t>ache eine Ä</w:t>
            </w:r>
            <w:r w:rsidRPr="00E900EB">
              <w:rPr>
                <w:szCs w:val="24"/>
              </w:rPr>
              <w:t>u</w:t>
            </w:r>
            <w:r w:rsidRPr="00E900EB">
              <w:rPr>
                <w:szCs w:val="24"/>
              </w:rPr>
              <w:t xml:space="preserve">ßerung. </w:t>
            </w:r>
          </w:p>
        </w:tc>
        <w:tc>
          <w:tcPr>
            <w:tcW w:w="3402" w:type="dxa"/>
          </w:tcPr>
          <w:p w:rsidR="00F966D5" w:rsidRPr="00E900EB" w:rsidRDefault="00F966D5" w:rsidP="00320A95">
            <w:pPr>
              <w:pStyle w:val="SimpleEXMARaLDA"/>
              <w:rPr>
                <w:rFonts w:ascii="Times New Roman" w:hAnsi="Times New Roman"/>
                <w:lang w:val="en-GB"/>
              </w:rPr>
            </w:pPr>
            <w:r w:rsidRPr="00E900EB">
              <w:rPr>
                <w:rFonts w:ascii="Times New Roman" w:hAnsi="Times New Roman"/>
                <w:lang w:val="en-GB"/>
              </w:rPr>
              <w:t>Error: Only close parenthesis allowed</w:t>
            </w:r>
          </w:p>
        </w:tc>
      </w:tr>
      <w:tr w:rsidR="00F966D5" w:rsidRPr="003E08E8">
        <w:tc>
          <w:tcPr>
            <w:tcW w:w="2835" w:type="dxa"/>
          </w:tcPr>
          <w:p w:rsidR="00F966D5" w:rsidRPr="00E900EB" w:rsidRDefault="00F966D5">
            <w:pPr>
              <w:pStyle w:val="Standard-BlockCharCharChar"/>
              <w:tabs>
                <w:tab w:val="clear" w:pos="482"/>
                <w:tab w:val="left" w:pos="385"/>
              </w:tabs>
              <w:rPr>
                <w:szCs w:val="24"/>
              </w:rPr>
              <w:pPrChange w:id="832" w:author="Karolina Kaminska" w:date="2014-08-26T11:43:00Z">
                <w:pPr>
                  <w:pStyle w:val="Standard-BlockCharCharChar"/>
                </w:pPr>
              </w:pPrChange>
            </w:pPr>
            <w:r w:rsidRPr="00E900EB">
              <w:rPr>
                <w:szCs w:val="24"/>
              </w:rPr>
              <w:t>Innerhalb eines Wortes beginnt eine Redewiede</w:t>
            </w:r>
            <w:r w:rsidRPr="00E900EB">
              <w:rPr>
                <w:szCs w:val="24"/>
              </w:rPr>
              <w:t>r</w:t>
            </w:r>
            <w:r w:rsidRPr="00E900EB">
              <w:rPr>
                <w:szCs w:val="24"/>
              </w:rPr>
              <w:t>gabe.</w:t>
            </w:r>
          </w:p>
        </w:tc>
        <w:tc>
          <w:tcPr>
            <w:tcW w:w="3119" w:type="dxa"/>
          </w:tcPr>
          <w:p w:rsidR="00F966D5" w:rsidRPr="00E900EB" w:rsidRDefault="00F966D5">
            <w:pPr>
              <w:pStyle w:val="Standard-BlockCharCharChar"/>
              <w:tabs>
                <w:tab w:val="clear" w:pos="482"/>
                <w:tab w:val="left" w:pos="385"/>
              </w:tabs>
              <w:rPr>
                <w:szCs w:val="24"/>
              </w:rPr>
              <w:pPrChange w:id="833" w:author="Karolina Kaminska" w:date="2014-08-26T11:43:00Z">
                <w:pPr>
                  <w:pStyle w:val="Standard-BlockCharCharChar"/>
                </w:pPr>
              </w:pPrChange>
            </w:pPr>
            <w:r w:rsidRPr="00E900EB">
              <w:rPr>
                <w:szCs w:val="24"/>
              </w:rPr>
              <w:t>Ich mach</w:t>
            </w:r>
            <w:r w:rsidR="00F70807" w:rsidRPr="00E900EB">
              <w:rPr>
                <w:b/>
                <w:szCs w:val="24"/>
              </w:rPr>
              <w:t>“</w:t>
            </w:r>
            <w:r w:rsidRPr="00E900EB">
              <w:rPr>
                <w:szCs w:val="24"/>
              </w:rPr>
              <w:t>e eine Äußerung.</w:t>
            </w:r>
            <w:r w:rsidR="00F70807" w:rsidRPr="00E900EB">
              <w:rPr>
                <w:szCs w:val="24"/>
              </w:rPr>
              <w:t>“</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34" w:author="Karolina Kaminska" w:date="2014-08-26T11:43:00Z">
                <w:pPr>
                  <w:pStyle w:val="SimpleEXMARaLDA"/>
                </w:pPr>
              </w:pPrChange>
            </w:pPr>
            <w:r w:rsidRPr="00E900EB">
              <w:rPr>
                <w:rFonts w:ascii="Times New Roman" w:hAnsi="Times New Roman"/>
                <w:lang w:val="en-GB"/>
              </w:rPr>
              <w:t>Error: No opening quote allowed</w:t>
            </w:r>
          </w:p>
        </w:tc>
      </w:tr>
      <w:tr w:rsidR="00F966D5" w:rsidRPr="003E08E8">
        <w:tc>
          <w:tcPr>
            <w:tcW w:w="2835" w:type="dxa"/>
          </w:tcPr>
          <w:p w:rsidR="00F966D5" w:rsidRPr="00E900EB" w:rsidRDefault="00F966D5">
            <w:pPr>
              <w:pStyle w:val="Standard-BlockCharCharChar"/>
              <w:tabs>
                <w:tab w:val="clear" w:pos="482"/>
                <w:tab w:val="left" w:pos="385"/>
              </w:tabs>
              <w:rPr>
                <w:szCs w:val="24"/>
              </w:rPr>
              <w:pPrChange w:id="835" w:author="Karolina Kaminska" w:date="2014-08-26T11:43:00Z">
                <w:pPr>
                  <w:pStyle w:val="Standard-BlockCharCharChar"/>
                </w:pPr>
              </w:pPrChange>
            </w:pPr>
            <w:r w:rsidRPr="00E900EB">
              <w:rPr>
                <w:szCs w:val="24"/>
              </w:rPr>
              <w:t>Sprecherbeitrag endet, ohne dass eine begonnene Redewi</w:t>
            </w:r>
            <w:r w:rsidRPr="00E900EB">
              <w:rPr>
                <w:szCs w:val="24"/>
                <w:rPrChange w:id="836" w:author="Karolina Kaminska" w:date="2014-09-23T15:00:00Z">
                  <w:rPr/>
                </w:rPrChange>
              </w:rPr>
              <w:t>e</w:t>
            </w:r>
            <w:r w:rsidRPr="00E900EB">
              <w:rPr>
                <w:szCs w:val="24"/>
              </w:rPr>
              <w:t>dergabe durch ein zweites Anführungsze</w:t>
            </w:r>
            <w:r w:rsidRPr="00E900EB">
              <w:rPr>
                <w:szCs w:val="24"/>
              </w:rPr>
              <w:t>i</w:t>
            </w:r>
            <w:r w:rsidRPr="00E900EB">
              <w:rPr>
                <w:szCs w:val="24"/>
              </w:rPr>
              <w:t>chen abgeschlossen wurde.</w:t>
            </w:r>
          </w:p>
        </w:tc>
        <w:tc>
          <w:tcPr>
            <w:tcW w:w="3119" w:type="dxa"/>
          </w:tcPr>
          <w:p w:rsidR="00F966D5" w:rsidRPr="00E900EB" w:rsidRDefault="00F966D5">
            <w:pPr>
              <w:pStyle w:val="Standard-BlockCharCharChar"/>
              <w:tabs>
                <w:tab w:val="clear" w:pos="482"/>
                <w:tab w:val="left" w:pos="385"/>
              </w:tabs>
              <w:rPr>
                <w:szCs w:val="24"/>
              </w:rPr>
              <w:pPrChange w:id="837" w:author="Karolina Kaminska" w:date="2014-08-26T11:43:00Z">
                <w:pPr>
                  <w:pStyle w:val="Standard-BlockCharCharChar"/>
                </w:pPr>
              </w:pPrChange>
            </w:pPr>
            <w:r w:rsidRPr="00E900EB">
              <w:rPr>
                <w:szCs w:val="24"/>
              </w:rPr>
              <w:t xml:space="preserve">Und er sagt: </w:t>
            </w:r>
            <w:r w:rsidR="00F70807" w:rsidRPr="00E900EB">
              <w:rPr>
                <w:szCs w:val="24"/>
              </w:rPr>
              <w:t>„</w:t>
            </w:r>
            <w:r w:rsidRPr="00E900EB">
              <w:rPr>
                <w:szCs w:val="24"/>
              </w:rPr>
              <w:t>Ich mache eine Äuß</w:t>
            </w:r>
            <w:r w:rsidRPr="00E900EB">
              <w:rPr>
                <w:szCs w:val="24"/>
                <w:rPrChange w:id="838" w:author="Karolina Kaminska" w:date="2014-09-23T15:00:00Z">
                  <w:rPr/>
                </w:rPrChange>
              </w:rPr>
              <w:t>e</w:t>
            </w:r>
            <w:r w:rsidRPr="00E900EB">
              <w:rPr>
                <w:szCs w:val="24"/>
              </w:rPr>
              <w:t>rung</w:t>
            </w:r>
          </w:p>
        </w:tc>
        <w:tc>
          <w:tcPr>
            <w:tcW w:w="3402" w:type="dxa"/>
          </w:tcPr>
          <w:p w:rsidR="00F966D5" w:rsidRPr="00E900EB" w:rsidRDefault="00F966D5">
            <w:pPr>
              <w:pStyle w:val="SimpleEXMARaLDA"/>
              <w:tabs>
                <w:tab w:val="clear" w:pos="482"/>
                <w:tab w:val="left" w:pos="385"/>
              </w:tabs>
              <w:rPr>
                <w:rFonts w:ascii="Times New Roman" w:hAnsi="Times New Roman"/>
                <w:lang w:val="en-GB"/>
              </w:rPr>
              <w:pPrChange w:id="839" w:author="Karolina Kaminska" w:date="2014-08-26T11:43:00Z">
                <w:pPr>
                  <w:pStyle w:val="SimpleEXMARaLDA"/>
                </w:pPr>
              </w:pPrChange>
            </w:pPr>
            <w:r w:rsidRPr="00E900EB">
              <w:rPr>
                <w:rFonts w:ascii="Times New Roman" w:hAnsi="Times New Roman"/>
                <w:lang w:val="en-GB"/>
              </w:rPr>
              <w:t>Error: No end of input allowed</w:t>
            </w:r>
          </w:p>
        </w:tc>
      </w:tr>
    </w:tbl>
    <w:p w:rsidR="00F966D5" w:rsidRPr="00355B2A" w:rsidRDefault="00F966D5">
      <w:pPr>
        <w:rPr>
          <w:rFonts w:ascii="Times New Roman" w:hAnsi="Times New Roman"/>
          <w:lang w:val="en-GB"/>
        </w:rPr>
      </w:pPr>
    </w:p>
    <w:p w:rsidR="00F966D5" w:rsidRPr="00355B2A" w:rsidRDefault="00F966D5" w:rsidP="003E14B6">
      <w:pPr>
        <w:pStyle w:val="berschrift2"/>
        <w:numPr>
          <w:ilvl w:val="0"/>
          <w:numId w:val="0"/>
        </w:numPr>
      </w:pPr>
      <w:r w:rsidRPr="00F70807">
        <w:br w:type="page"/>
      </w:r>
      <w:bookmarkStart w:id="840" w:name="_Toc55213934"/>
      <w:bookmarkStart w:id="841" w:name="_Toc69129926"/>
      <w:bookmarkStart w:id="842" w:name="_Toc69130067"/>
      <w:bookmarkStart w:id="843" w:name="_Toc398708256"/>
      <w:r w:rsidRPr="00355B2A">
        <w:lastRenderedPageBreak/>
        <w:t>Segmentierung: </w:t>
      </w:r>
      <w:r w:rsidR="003E14B6">
        <w:t>„</w:t>
      </w:r>
      <w:r w:rsidRPr="00355B2A">
        <w:t>DIDA: Words</w:t>
      </w:r>
      <w:r w:rsidR="00F70807">
        <w:t>“</w:t>
      </w:r>
      <w:bookmarkEnd w:id="840"/>
      <w:bookmarkEnd w:id="841"/>
      <w:bookmarkEnd w:id="842"/>
      <w:bookmarkEnd w:id="843"/>
    </w:p>
    <w:p w:rsidR="00F966D5" w:rsidRPr="000A39B5" w:rsidRDefault="00F966D5" w:rsidP="003E14B6">
      <w:pPr>
        <w:pStyle w:val="Standard-BlockCharCharChar"/>
      </w:pPr>
      <w:r w:rsidRPr="000A39B5">
        <w:t>Alle Zeichen, die nicht in der folgenden Tabelle aufgeführt sind, werden im EXMARaLDA Pa</w:t>
      </w:r>
      <w:r w:rsidRPr="000A39B5">
        <w:t>r</w:t>
      </w:r>
      <w:r w:rsidRPr="000A39B5">
        <w:t>titur-Editor als Bestandteile von Wörtern behandelt (sofern sie nicht Teil eines nicht-phonologischen Datums sind).</w:t>
      </w:r>
    </w:p>
    <w:p w:rsidR="00F966D5" w:rsidRPr="00355B2A" w:rsidRDefault="00F966D5" w:rsidP="00F966D5">
      <w:pPr>
        <w:pStyle w:val="Standard-BlockCharCharChar"/>
      </w:pPr>
    </w:p>
    <w:tbl>
      <w:tblPr>
        <w:tblStyle w:val="Tabellenraster"/>
        <w:tblW w:w="0" w:type="auto"/>
        <w:tblInd w:w="108" w:type="dxa"/>
        <w:tblLayout w:type="fixed"/>
        <w:tblLook w:val="0000" w:firstRow="0" w:lastRow="0" w:firstColumn="0" w:lastColumn="0" w:noHBand="0" w:noVBand="0"/>
      </w:tblPr>
      <w:tblGrid>
        <w:gridCol w:w="2977"/>
        <w:gridCol w:w="2410"/>
        <w:gridCol w:w="3969"/>
      </w:tblGrid>
      <w:tr w:rsidR="00F966D5" w:rsidRPr="00355B2A">
        <w:trPr>
          <w:trHeight w:hRule="exact" w:val="397"/>
        </w:trPr>
        <w:tc>
          <w:tcPr>
            <w:tcW w:w="2977"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Name</w:t>
            </w:r>
          </w:p>
        </w:tc>
        <w:tc>
          <w:tcPr>
            <w:tcW w:w="2410"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Standard-Werte</w:t>
            </w:r>
          </w:p>
        </w:tc>
        <w:tc>
          <w:tcPr>
            <w:tcW w:w="3969"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Erläuterung</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844" w:author="Karolina Kaminska" w:date="2014-09-23T15:00:00Z">
                  <w:rPr>
                    <w:rFonts w:ascii="Times New Roman" w:hAnsi="Times New Roman"/>
                    <w:bCs/>
                  </w:rPr>
                </w:rPrChange>
              </w:rPr>
            </w:pPr>
            <w:bookmarkStart w:id="845" w:name="CAPITALS"/>
            <w:r w:rsidRPr="00E900EB">
              <w:rPr>
                <w:rFonts w:ascii="Times New Roman" w:hAnsi="Times New Roman"/>
                <w:bCs/>
                <w:sz w:val="24"/>
                <w:szCs w:val="24"/>
                <w:rPrChange w:id="846" w:author="Karolina Kaminska" w:date="2014-09-23T15:00:00Z">
                  <w:rPr>
                    <w:rFonts w:ascii="Times New Roman" w:hAnsi="Times New Roman"/>
                    <w:bCs/>
                  </w:rPr>
                </w:rPrChange>
              </w:rPr>
              <w:t>CAPITALS</w:t>
            </w:r>
            <w:bookmarkEnd w:id="845"/>
          </w:p>
        </w:tc>
        <w:tc>
          <w:tcPr>
            <w:tcW w:w="2410" w:type="dxa"/>
          </w:tcPr>
          <w:p w:rsidR="00F966D5" w:rsidRPr="00E900EB" w:rsidRDefault="00F966D5" w:rsidP="00F966D5">
            <w:pPr>
              <w:widowControl/>
              <w:tabs>
                <w:tab w:val="clear" w:pos="482"/>
              </w:tabs>
              <w:jc w:val="left"/>
              <w:rPr>
                <w:rFonts w:ascii="Times New Roman" w:hAnsi="Times New Roman"/>
                <w:sz w:val="24"/>
                <w:szCs w:val="24"/>
                <w:rPrChange w:id="847" w:author="Karolina Kaminska" w:date="2014-09-23T15:00:00Z">
                  <w:rPr>
                    <w:rFonts w:ascii="Times New Roman" w:hAnsi="Times New Roman"/>
                  </w:rPr>
                </w:rPrChange>
              </w:rPr>
            </w:pPr>
            <w:r w:rsidRPr="00E900EB">
              <w:rPr>
                <w:rFonts w:ascii="Times New Roman" w:hAnsi="Times New Roman"/>
                <w:b/>
                <w:bCs/>
                <w:sz w:val="24"/>
                <w:szCs w:val="24"/>
                <w:rPrChange w:id="848" w:author="Karolina Kaminska" w:date="2014-09-23T15:00:00Z">
                  <w:rPr>
                    <w:rFonts w:ascii="Times New Roman" w:hAnsi="Times New Roman"/>
                    <w:b/>
                    <w:bCs/>
                  </w:rPr>
                </w:rPrChange>
              </w:rPr>
              <w:t>A</w:t>
            </w:r>
            <w:r w:rsidRPr="00E900EB">
              <w:rPr>
                <w:rFonts w:ascii="Times New Roman" w:hAnsi="Times New Roman"/>
                <w:color w:val="C0C0C0"/>
                <w:sz w:val="24"/>
                <w:szCs w:val="24"/>
                <w:rPrChange w:id="849"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50" w:author="Karolina Kaminska" w:date="2014-09-23T15:00:00Z">
                  <w:rPr>
                    <w:rFonts w:ascii="Times New Roman" w:hAnsi="Times New Roman"/>
                    <w:b/>
                    <w:bCs/>
                  </w:rPr>
                </w:rPrChange>
              </w:rPr>
              <w:t>B</w:t>
            </w:r>
            <w:r w:rsidRPr="00E900EB">
              <w:rPr>
                <w:rFonts w:ascii="Times New Roman" w:hAnsi="Times New Roman"/>
                <w:color w:val="C0C0C0"/>
                <w:sz w:val="24"/>
                <w:szCs w:val="24"/>
                <w:rPrChange w:id="851"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52" w:author="Karolina Kaminska" w:date="2014-09-23T15:00:00Z">
                  <w:rPr>
                    <w:rFonts w:ascii="Times New Roman" w:hAnsi="Times New Roman"/>
                    <w:b/>
                    <w:bCs/>
                  </w:rPr>
                </w:rPrChange>
              </w:rPr>
              <w:t>C</w:t>
            </w:r>
            <w:r w:rsidRPr="00E900EB">
              <w:rPr>
                <w:rFonts w:ascii="Times New Roman" w:hAnsi="Times New Roman"/>
                <w:color w:val="C0C0C0"/>
                <w:sz w:val="24"/>
                <w:szCs w:val="24"/>
                <w:rPrChange w:id="853"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54" w:author="Karolina Kaminska" w:date="2014-09-23T15:00:00Z">
                  <w:rPr>
                    <w:rFonts w:ascii="Times New Roman" w:hAnsi="Times New Roman"/>
                    <w:b/>
                    <w:bCs/>
                  </w:rPr>
                </w:rPrChange>
              </w:rPr>
              <w:t>D</w:t>
            </w:r>
            <w:r w:rsidRPr="00E900EB">
              <w:rPr>
                <w:rFonts w:ascii="Times New Roman" w:hAnsi="Times New Roman"/>
                <w:color w:val="C0C0C0"/>
                <w:sz w:val="24"/>
                <w:szCs w:val="24"/>
                <w:rPrChange w:id="855"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56" w:author="Karolina Kaminska" w:date="2014-09-23T15:00:00Z">
                  <w:rPr>
                    <w:rFonts w:ascii="Times New Roman" w:hAnsi="Times New Roman"/>
                    <w:b/>
                    <w:bCs/>
                  </w:rPr>
                </w:rPrChange>
              </w:rPr>
              <w:t>E</w:t>
            </w:r>
            <w:r w:rsidRPr="00E900EB">
              <w:rPr>
                <w:rFonts w:ascii="Times New Roman" w:hAnsi="Times New Roman"/>
                <w:color w:val="C0C0C0"/>
                <w:sz w:val="24"/>
                <w:szCs w:val="24"/>
                <w:rPrChange w:id="857"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58" w:author="Karolina Kaminska" w:date="2014-09-23T15:00:00Z">
                  <w:rPr>
                    <w:rFonts w:ascii="Times New Roman" w:hAnsi="Times New Roman"/>
                    <w:b/>
                    <w:bCs/>
                  </w:rPr>
                </w:rPrChange>
              </w:rPr>
              <w:t>F</w:t>
            </w:r>
            <w:r w:rsidRPr="00E900EB">
              <w:rPr>
                <w:rFonts w:ascii="Times New Roman" w:hAnsi="Times New Roman"/>
                <w:color w:val="C0C0C0"/>
                <w:sz w:val="24"/>
                <w:szCs w:val="24"/>
                <w:rPrChange w:id="859"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60" w:author="Karolina Kaminska" w:date="2014-09-23T15:00:00Z">
                  <w:rPr>
                    <w:rFonts w:ascii="Times New Roman" w:hAnsi="Times New Roman"/>
                    <w:b/>
                    <w:bCs/>
                  </w:rPr>
                </w:rPrChange>
              </w:rPr>
              <w:t>G</w:t>
            </w:r>
            <w:r w:rsidRPr="00E900EB">
              <w:rPr>
                <w:rFonts w:ascii="Times New Roman" w:hAnsi="Times New Roman"/>
                <w:color w:val="C0C0C0"/>
                <w:sz w:val="24"/>
                <w:szCs w:val="24"/>
                <w:rPrChange w:id="861"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62" w:author="Karolina Kaminska" w:date="2014-09-23T15:00:00Z">
                  <w:rPr>
                    <w:rFonts w:ascii="Times New Roman" w:hAnsi="Times New Roman"/>
                    <w:b/>
                    <w:bCs/>
                  </w:rPr>
                </w:rPrChange>
              </w:rPr>
              <w:t>H</w:t>
            </w:r>
            <w:r w:rsidRPr="00E900EB">
              <w:rPr>
                <w:rFonts w:ascii="Times New Roman" w:hAnsi="Times New Roman"/>
                <w:color w:val="C0C0C0"/>
                <w:sz w:val="24"/>
                <w:szCs w:val="24"/>
                <w:rPrChange w:id="863"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64" w:author="Karolina Kaminska" w:date="2014-09-23T15:00:00Z">
                  <w:rPr>
                    <w:rFonts w:ascii="Times New Roman" w:hAnsi="Times New Roman"/>
                    <w:b/>
                    <w:bCs/>
                  </w:rPr>
                </w:rPrChange>
              </w:rPr>
              <w:t>I</w:t>
            </w:r>
            <w:r w:rsidRPr="00E900EB">
              <w:rPr>
                <w:rFonts w:ascii="Times New Roman" w:hAnsi="Times New Roman"/>
                <w:color w:val="C0C0C0"/>
                <w:sz w:val="24"/>
                <w:szCs w:val="24"/>
                <w:rPrChange w:id="865"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66" w:author="Karolina Kaminska" w:date="2014-09-23T15:00:00Z">
                  <w:rPr>
                    <w:rFonts w:ascii="Times New Roman" w:hAnsi="Times New Roman"/>
                    <w:b/>
                    <w:bCs/>
                  </w:rPr>
                </w:rPrChange>
              </w:rPr>
              <w:t>J</w:t>
            </w:r>
            <w:r w:rsidRPr="00E900EB">
              <w:rPr>
                <w:rFonts w:ascii="Times New Roman" w:hAnsi="Times New Roman"/>
                <w:color w:val="C0C0C0"/>
                <w:sz w:val="24"/>
                <w:szCs w:val="24"/>
                <w:rPrChange w:id="867"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68" w:author="Karolina Kaminska" w:date="2014-09-23T15:00:00Z">
                  <w:rPr>
                    <w:rFonts w:ascii="Times New Roman" w:hAnsi="Times New Roman"/>
                    <w:b/>
                    <w:bCs/>
                  </w:rPr>
                </w:rPrChange>
              </w:rPr>
              <w:t>K</w:t>
            </w:r>
            <w:r w:rsidRPr="00E900EB">
              <w:rPr>
                <w:rFonts w:ascii="Times New Roman" w:hAnsi="Times New Roman"/>
                <w:color w:val="C0C0C0"/>
                <w:sz w:val="24"/>
                <w:szCs w:val="24"/>
                <w:rPrChange w:id="869"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70" w:author="Karolina Kaminska" w:date="2014-09-23T15:00:00Z">
                  <w:rPr>
                    <w:rFonts w:ascii="Times New Roman" w:hAnsi="Times New Roman"/>
                    <w:b/>
                    <w:bCs/>
                  </w:rPr>
                </w:rPrChange>
              </w:rPr>
              <w:t>L</w:t>
            </w:r>
            <w:r w:rsidRPr="00E900EB">
              <w:rPr>
                <w:rFonts w:ascii="Times New Roman" w:hAnsi="Times New Roman"/>
                <w:color w:val="C0C0C0"/>
                <w:sz w:val="24"/>
                <w:szCs w:val="24"/>
                <w:rPrChange w:id="871"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72" w:author="Karolina Kaminska" w:date="2014-09-23T15:00:00Z">
                  <w:rPr>
                    <w:rFonts w:ascii="Times New Roman" w:hAnsi="Times New Roman"/>
                    <w:b/>
                    <w:bCs/>
                  </w:rPr>
                </w:rPrChange>
              </w:rPr>
              <w:t>M</w:t>
            </w:r>
            <w:r w:rsidRPr="00E900EB">
              <w:rPr>
                <w:rFonts w:ascii="Times New Roman" w:hAnsi="Times New Roman"/>
                <w:color w:val="C0C0C0"/>
                <w:sz w:val="24"/>
                <w:szCs w:val="24"/>
                <w:rPrChange w:id="873"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74" w:author="Karolina Kaminska" w:date="2014-09-23T15:00:00Z">
                  <w:rPr>
                    <w:rFonts w:ascii="Times New Roman" w:hAnsi="Times New Roman"/>
                    <w:b/>
                    <w:bCs/>
                  </w:rPr>
                </w:rPrChange>
              </w:rPr>
              <w:t>N</w:t>
            </w:r>
            <w:r w:rsidRPr="00E900EB">
              <w:rPr>
                <w:rFonts w:ascii="Times New Roman" w:hAnsi="Times New Roman"/>
                <w:color w:val="C0C0C0"/>
                <w:sz w:val="24"/>
                <w:szCs w:val="24"/>
                <w:rPrChange w:id="875"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76" w:author="Karolina Kaminska" w:date="2014-09-23T15:00:00Z">
                  <w:rPr>
                    <w:rFonts w:ascii="Times New Roman" w:hAnsi="Times New Roman"/>
                    <w:b/>
                    <w:bCs/>
                  </w:rPr>
                </w:rPrChange>
              </w:rPr>
              <w:t>O</w:t>
            </w:r>
            <w:r w:rsidRPr="00E900EB">
              <w:rPr>
                <w:rFonts w:ascii="Times New Roman" w:hAnsi="Times New Roman"/>
                <w:color w:val="C0C0C0"/>
                <w:sz w:val="24"/>
                <w:szCs w:val="24"/>
                <w:rPrChange w:id="877"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78" w:author="Karolina Kaminska" w:date="2014-09-23T15:00:00Z">
                  <w:rPr>
                    <w:rFonts w:ascii="Times New Roman" w:hAnsi="Times New Roman"/>
                    <w:b/>
                    <w:bCs/>
                  </w:rPr>
                </w:rPrChange>
              </w:rPr>
              <w:t>P</w:t>
            </w:r>
            <w:r w:rsidRPr="00E900EB">
              <w:rPr>
                <w:rFonts w:ascii="Times New Roman" w:hAnsi="Times New Roman"/>
                <w:color w:val="C0C0C0"/>
                <w:sz w:val="24"/>
                <w:szCs w:val="24"/>
                <w:rPrChange w:id="879"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80" w:author="Karolina Kaminska" w:date="2014-09-23T15:00:00Z">
                  <w:rPr>
                    <w:rFonts w:ascii="Times New Roman" w:hAnsi="Times New Roman"/>
                    <w:b/>
                    <w:bCs/>
                  </w:rPr>
                </w:rPrChange>
              </w:rPr>
              <w:t>Q</w:t>
            </w:r>
            <w:r w:rsidRPr="00E900EB">
              <w:rPr>
                <w:rFonts w:ascii="Times New Roman" w:hAnsi="Times New Roman"/>
                <w:color w:val="C0C0C0"/>
                <w:sz w:val="24"/>
                <w:szCs w:val="24"/>
                <w:rPrChange w:id="881"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82" w:author="Karolina Kaminska" w:date="2014-09-23T15:00:00Z">
                  <w:rPr>
                    <w:rFonts w:ascii="Times New Roman" w:hAnsi="Times New Roman"/>
                    <w:b/>
                    <w:bCs/>
                  </w:rPr>
                </w:rPrChange>
              </w:rPr>
              <w:t>R</w:t>
            </w:r>
            <w:r w:rsidRPr="00E900EB">
              <w:rPr>
                <w:rFonts w:ascii="Times New Roman" w:hAnsi="Times New Roman"/>
                <w:color w:val="C0C0C0"/>
                <w:sz w:val="24"/>
                <w:szCs w:val="24"/>
                <w:rPrChange w:id="883"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84" w:author="Karolina Kaminska" w:date="2014-09-23T15:00:00Z">
                  <w:rPr>
                    <w:rFonts w:ascii="Times New Roman" w:hAnsi="Times New Roman"/>
                    <w:b/>
                    <w:bCs/>
                  </w:rPr>
                </w:rPrChange>
              </w:rPr>
              <w:t>S</w:t>
            </w:r>
            <w:r w:rsidRPr="00E900EB">
              <w:rPr>
                <w:rFonts w:ascii="Times New Roman" w:hAnsi="Times New Roman"/>
                <w:color w:val="C0C0C0"/>
                <w:sz w:val="24"/>
                <w:szCs w:val="24"/>
                <w:rPrChange w:id="885"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86" w:author="Karolina Kaminska" w:date="2014-09-23T15:00:00Z">
                  <w:rPr>
                    <w:rFonts w:ascii="Times New Roman" w:hAnsi="Times New Roman"/>
                    <w:b/>
                    <w:bCs/>
                  </w:rPr>
                </w:rPrChange>
              </w:rPr>
              <w:t>T</w:t>
            </w:r>
            <w:r w:rsidRPr="00E900EB">
              <w:rPr>
                <w:rFonts w:ascii="Times New Roman" w:hAnsi="Times New Roman"/>
                <w:color w:val="C0C0C0"/>
                <w:sz w:val="24"/>
                <w:szCs w:val="24"/>
                <w:rPrChange w:id="887"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88" w:author="Karolina Kaminska" w:date="2014-09-23T15:00:00Z">
                  <w:rPr>
                    <w:rFonts w:ascii="Times New Roman" w:hAnsi="Times New Roman"/>
                    <w:b/>
                    <w:bCs/>
                  </w:rPr>
                </w:rPrChange>
              </w:rPr>
              <w:t>U</w:t>
            </w:r>
            <w:r w:rsidRPr="00E900EB">
              <w:rPr>
                <w:rFonts w:ascii="Times New Roman" w:hAnsi="Times New Roman"/>
                <w:color w:val="C0C0C0"/>
                <w:sz w:val="24"/>
                <w:szCs w:val="24"/>
                <w:rPrChange w:id="889"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90" w:author="Karolina Kaminska" w:date="2014-09-23T15:00:00Z">
                  <w:rPr>
                    <w:rFonts w:ascii="Times New Roman" w:hAnsi="Times New Roman"/>
                    <w:b/>
                    <w:bCs/>
                  </w:rPr>
                </w:rPrChange>
              </w:rPr>
              <w:t>V</w:t>
            </w:r>
            <w:r w:rsidRPr="00E900EB">
              <w:rPr>
                <w:rFonts w:ascii="Times New Roman" w:hAnsi="Times New Roman"/>
                <w:color w:val="C0C0C0"/>
                <w:sz w:val="24"/>
                <w:szCs w:val="24"/>
                <w:rPrChange w:id="891"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92" w:author="Karolina Kaminska" w:date="2014-09-23T15:00:00Z">
                  <w:rPr>
                    <w:rFonts w:ascii="Times New Roman" w:hAnsi="Times New Roman"/>
                    <w:b/>
                    <w:bCs/>
                  </w:rPr>
                </w:rPrChange>
              </w:rPr>
              <w:t>W</w:t>
            </w:r>
            <w:r w:rsidRPr="00E900EB">
              <w:rPr>
                <w:rFonts w:ascii="Times New Roman" w:hAnsi="Times New Roman"/>
                <w:color w:val="C0C0C0"/>
                <w:sz w:val="24"/>
                <w:szCs w:val="24"/>
                <w:rPrChange w:id="893"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94" w:author="Karolina Kaminska" w:date="2014-09-23T15:00:00Z">
                  <w:rPr>
                    <w:rFonts w:ascii="Times New Roman" w:hAnsi="Times New Roman"/>
                    <w:b/>
                    <w:bCs/>
                  </w:rPr>
                </w:rPrChange>
              </w:rPr>
              <w:t>X</w:t>
            </w:r>
            <w:r w:rsidRPr="00E900EB">
              <w:rPr>
                <w:rFonts w:ascii="Times New Roman" w:hAnsi="Times New Roman"/>
                <w:color w:val="C0C0C0"/>
                <w:sz w:val="24"/>
                <w:szCs w:val="24"/>
                <w:rPrChange w:id="895"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96" w:author="Karolina Kaminska" w:date="2014-09-23T15:00:00Z">
                  <w:rPr>
                    <w:rFonts w:ascii="Times New Roman" w:hAnsi="Times New Roman"/>
                    <w:b/>
                    <w:bCs/>
                  </w:rPr>
                </w:rPrChange>
              </w:rPr>
              <w:t>Y</w:t>
            </w:r>
            <w:r w:rsidRPr="00E900EB">
              <w:rPr>
                <w:rFonts w:ascii="Times New Roman" w:hAnsi="Times New Roman"/>
                <w:color w:val="C0C0C0"/>
                <w:sz w:val="24"/>
                <w:szCs w:val="24"/>
                <w:rPrChange w:id="897"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898" w:author="Karolina Kaminska" w:date="2014-09-23T15:00:00Z">
                  <w:rPr>
                    <w:rFonts w:ascii="Times New Roman" w:hAnsi="Times New Roman"/>
                    <w:b/>
                    <w:bCs/>
                  </w:rPr>
                </w:rPrChange>
              </w:rPr>
              <w:t>Z</w:t>
            </w:r>
            <w:r w:rsidRPr="00E900EB">
              <w:rPr>
                <w:rFonts w:ascii="Times New Roman" w:hAnsi="Times New Roman"/>
                <w:color w:val="C0C0C0"/>
                <w:sz w:val="24"/>
                <w:szCs w:val="24"/>
                <w:rPrChange w:id="899"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00" w:author="Karolina Kaminska" w:date="2014-09-23T15:00:00Z">
                  <w:rPr>
                    <w:rFonts w:ascii="Times New Roman" w:hAnsi="Times New Roman"/>
                    <w:b/>
                    <w:bCs/>
                  </w:rPr>
                </w:rPrChange>
              </w:rPr>
              <w:t>Ä</w:t>
            </w:r>
            <w:r w:rsidRPr="00E900EB">
              <w:rPr>
                <w:rFonts w:ascii="Times New Roman" w:hAnsi="Times New Roman"/>
                <w:color w:val="C0C0C0"/>
                <w:sz w:val="24"/>
                <w:szCs w:val="24"/>
                <w:rPrChange w:id="901"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02" w:author="Karolina Kaminska" w:date="2014-09-23T15:00:00Z">
                  <w:rPr>
                    <w:rFonts w:ascii="Times New Roman" w:hAnsi="Times New Roman"/>
                    <w:b/>
                    <w:bCs/>
                  </w:rPr>
                </w:rPrChange>
              </w:rPr>
              <w:t>Ö</w:t>
            </w:r>
            <w:r w:rsidRPr="00E900EB">
              <w:rPr>
                <w:rFonts w:ascii="Times New Roman" w:hAnsi="Times New Roman"/>
                <w:color w:val="C0C0C0"/>
                <w:sz w:val="24"/>
                <w:szCs w:val="24"/>
                <w:rPrChange w:id="903"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04" w:author="Karolina Kaminska" w:date="2014-09-23T15:00:00Z">
                  <w:rPr>
                    <w:rFonts w:ascii="Times New Roman" w:hAnsi="Times New Roman"/>
                    <w:b/>
                    <w:bCs/>
                  </w:rPr>
                </w:rPrChange>
              </w:rPr>
              <w:t>Ü</w:t>
            </w:r>
            <w:r w:rsidRPr="00E900EB">
              <w:rPr>
                <w:rFonts w:ascii="Times New Roman" w:hAnsi="Times New Roman"/>
                <w:color w:val="C0C0C0"/>
                <w:sz w:val="24"/>
                <w:szCs w:val="24"/>
                <w:rPrChange w:id="905"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Nur zur Beschreibung nicht-morphemisierter Äußerungen, nicht als Bestandteil von Wö</w:t>
            </w:r>
            <w:r w:rsidRPr="00E900EB">
              <w:rPr>
                <w:rFonts w:ascii="Times New Roman" w:hAnsi="Times New Roman"/>
                <w:bCs/>
              </w:rPr>
              <w:t>r</w:t>
            </w:r>
            <w:r w:rsidRPr="00E900EB">
              <w:rPr>
                <w:rFonts w:ascii="Times New Roman" w:hAnsi="Times New Roman"/>
                <w:bCs/>
              </w:rPr>
              <w:t>tern.</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06" w:author="Karolina Kaminska" w:date="2014-09-23T15:00:00Z">
                  <w:rPr>
                    <w:rFonts w:ascii="Times New Roman" w:hAnsi="Times New Roman"/>
                    <w:bCs/>
                  </w:rPr>
                </w:rPrChange>
              </w:rPr>
            </w:pPr>
            <w:bookmarkStart w:id="907" w:name="PLUS"/>
            <w:r w:rsidRPr="00E900EB">
              <w:rPr>
                <w:rFonts w:ascii="Times New Roman" w:hAnsi="Times New Roman"/>
                <w:bCs/>
                <w:sz w:val="24"/>
                <w:szCs w:val="24"/>
                <w:rPrChange w:id="908" w:author="Karolina Kaminska" w:date="2014-09-23T15:00:00Z">
                  <w:rPr>
                    <w:rFonts w:ascii="Times New Roman" w:hAnsi="Times New Roman"/>
                    <w:bCs/>
                  </w:rPr>
                </w:rPrChange>
              </w:rPr>
              <w:t>PLUS</w:t>
            </w:r>
            <w:bookmarkEnd w:id="907"/>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09" w:author="Karolina Kaminska" w:date="2014-09-23T15:00:00Z">
                  <w:rPr>
                    <w:rFonts w:ascii="Times New Roman" w:hAnsi="Times New Roman"/>
                  </w:rPr>
                </w:rPrChange>
              </w:rPr>
            </w:pPr>
            <w:r w:rsidRPr="00E900EB">
              <w:rPr>
                <w:rFonts w:ascii="Times New Roman" w:hAnsi="Times New Roman"/>
                <w:b/>
                <w:bCs/>
                <w:sz w:val="24"/>
                <w:szCs w:val="24"/>
                <w:rPrChange w:id="910" w:author="Karolina Kaminska" w:date="2014-09-23T15:00:00Z">
                  <w:rPr>
                    <w:rFonts w:ascii="Times New Roman" w:hAnsi="Times New Roman"/>
                    <w:b/>
                    <w:bCs/>
                  </w:rPr>
                </w:rPrChange>
              </w:rPr>
              <w:t>+</w:t>
            </w:r>
            <w:r w:rsidRPr="00E900EB">
              <w:rPr>
                <w:rFonts w:ascii="Times New Roman" w:hAnsi="Times New Roman"/>
                <w:color w:val="C0C0C0"/>
                <w:sz w:val="24"/>
                <w:szCs w:val="24"/>
                <w:rPrChange w:id="911"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einen schnellen Anschluss am B</w:t>
            </w:r>
            <w:r w:rsidRPr="00E900EB">
              <w:rPr>
                <w:rFonts w:ascii="Times New Roman" w:hAnsi="Times New Roman"/>
                <w:bCs/>
              </w:rPr>
              <w:t>e</w:t>
            </w:r>
            <w:r w:rsidRPr="00E900EB">
              <w:rPr>
                <w:rFonts w:ascii="Times New Roman" w:hAnsi="Times New Roman"/>
                <w:bCs/>
              </w:rPr>
              <w:t>ginn einer Segmentkette.</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12" w:author="Karolina Kaminska" w:date="2014-09-23T15:00:00Z">
                  <w:rPr>
                    <w:rFonts w:ascii="Times New Roman" w:hAnsi="Times New Roman"/>
                    <w:bCs/>
                  </w:rPr>
                </w:rPrChange>
              </w:rPr>
            </w:pPr>
            <w:bookmarkStart w:id="913" w:name="NUMBERS_AND_COMMA"/>
            <w:r w:rsidRPr="00E900EB">
              <w:rPr>
                <w:rFonts w:ascii="Times New Roman" w:hAnsi="Times New Roman"/>
                <w:bCs/>
                <w:sz w:val="24"/>
                <w:szCs w:val="24"/>
                <w:rPrChange w:id="914" w:author="Karolina Kaminska" w:date="2014-09-23T15:00:00Z">
                  <w:rPr>
                    <w:rFonts w:ascii="Times New Roman" w:hAnsi="Times New Roman"/>
                    <w:bCs/>
                  </w:rPr>
                </w:rPrChange>
              </w:rPr>
              <w:t>NUMBERS_AND_COMMA</w:t>
            </w:r>
            <w:bookmarkEnd w:id="913"/>
          </w:p>
        </w:tc>
        <w:tc>
          <w:tcPr>
            <w:tcW w:w="2410" w:type="dxa"/>
          </w:tcPr>
          <w:p w:rsidR="00F966D5" w:rsidRPr="00E900EB" w:rsidRDefault="00F966D5" w:rsidP="00F966D5">
            <w:pPr>
              <w:widowControl/>
              <w:tabs>
                <w:tab w:val="clear" w:pos="482"/>
              </w:tabs>
              <w:jc w:val="left"/>
              <w:rPr>
                <w:rFonts w:ascii="Times New Roman" w:hAnsi="Times New Roman"/>
                <w:color w:val="C0C0C0"/>
                <w:sz w:val="24"/>
                <w:szCs w:val="24"/>
                <w:rPrChange w:id="915" w:author="Karolina Kaminska" w:date="2014-09-23T15:00:00Z">
                  <w:rPr>
                    <w:rFonts w:ascii="Times New Roman" w:hAnsi="Times New Roman"/>
                    <w:color w:val="C0C0C0"/>
                  </w:rPr>
                </w:rPrChange>
              </w:rPr>
            </w:pPr>
            <w:r w:rsidRPr="00E900EB">
              <w:rPr>
                <w:rFonts w:ascii="Times New Roman" w:hAnsi="Times New Roman"/>
                <w:b/>
                <w:bCs/>
                <w:sz w:val="24"/>
                <w:szCs w:val="24"/>
                <w:rPrChange w:id="916" w:author="Karolina Kaminska" w:date="2014-09-23T15:00:00Z">
                  <w:rPr>
                    <w:rFonts w:ascii="Times New Roman" w:hAnsi="Times New Roman"/>
                    <w:b/>
                    <w:bCs/>
                  </w:rPr>
                </w:rPrChange>
              </w:rPr>
              <w:t>0</w:t>
            </w:r>
            <w:r w:rsidRPr="00E900EB">
              <w:rPr>
                <w:rFonts w:ascii="Times New Roman" w:hAnsi="Times New Roman"/>
                <w:color w:val="C0C0C0"/>
                <w:sz w:val="24"/>
                <w:szCs w:val="24"/>
                <w:rPrChange w:id="917"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18" w:author="Karolina Kaminska" w:date="2014-09-23T15:00:00Z">
                  <w:rPr>
                    <w:rFonts w:ascii="Times New Roman" w:hAnsi="Times New Roman"/>
                    <w:b/>
                    <w:bCs/>
                  </w:rPr>
                </w:rPrChange>
              </w:rPr>
              <w:t>1</w:t>
            </w:r>
            <w:r w:rsidRPr="00E900EB">
              <w:rPr>
                <w:rFonts w:ascii="Times New Roman" w:hAnsi="Times New Roman"/>
                <w:color w:val="C0C0C0"/>
                <w:sz w:val="24"/>
                <w:szCs w:val="24"/>
                <w:rPrChange w:id="919"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20" w:author="Karolina Kaminska" w:date="2014-09-23T15:00:00Z">
                  <w:rPr>
                    <w:rFonts w:ascii="Times New Roman" w:hAnsi="Times New Roman"/>
                    <w:b/>
                    <w:bCs/>
                  </w:rPr>
                </w:rPrChange>
              </w:rPr>
              <w:t>2</w:t>
            </w:r>
            <w:r w:rsidRPr="00E900EB">
              <w:rPr>
                <w:rFonts w:ascii="Times New Roman" w:hAnsi="Times New Roman"/>
                <w:color w:val="C0C0C0"/>
                <w:sz w:val="24"/>
                <w:szCs w:val="24"/>
                <w:rPrChange w:id="921"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22" w:author="Karolina Kaminska" w:date="2014-09-23T15:00:00Z">
                  <w:rPr>
                    <w:rFonts w:ascii="Times New Roman" w:hAnsi="Times New Roman"/>
                    <w:b/>
                    <w:bCs/>
                  </w:rPr>
                </w:rPrChange>
              </w:rPr>
              <w:t>3</w:t>
            </w:r>
            <w:r w:rsidRPr="00E900EB">
              <w:rPr>
                <w:rFonts w:ascii="Times New Roman" w:hAnsi="Times New Roman"/>
                <w:color w:val="C0C0C0"/>
                <w:sz w:val="24"/>
                <w:szCs w:val="24"/>
                <w:rPrChange w:id="923"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24" w:author="Karolina Kaminska" w:date="2014-09-23T15:00:00Z">
                  <w:rPr>
                    <w:rFonts w:ascii="Times New Roman" w:hAnsi="Times New Roman"/>
                    <w:b/>
                    <w:bCs/>
                  </w:rPr>
                </w:rPrChange>
              </w:rPr>
              <w:t>4</w:t>
            </w:r>
            <w:r w:rsidRPr="00E900EB">
              <w:rPr>
                <w:rFonts w:ascii="Times New Roman" w:hAnsi="Times New Roman"/>
                <w:color w:val="C0C0C0"/>
                <w:sz w:val="24"/>
                <w:szCs w:val="24"/>
                <w:rPrChange w:id="925" w:author="Karolina Kaminska" w:date="2014-09-23T15:00:00Z">
                  <w:rPr>
                    <w:rFonts w:ascii="Times New Roman" w:hAnsi="Times New Roman"/>
                    <w:color w:val="C0C0C0"/>
                  </w:rPr>
                </w:rPrChange>
              </w:rPr>
              <w:t xml:space="preserve"> | </w:t>
            </w:r>
          </w:p>
          <w:p w:rsidR="00F966D5" w:rsidRPr="00E900EB" w:rsidRDefault="00F966D5" w:rsidP="00F966D5">
            <w:pPr>
              <w:widowControl/>
              <w:tabs>
                <w:tab w:val="clear" w:pos="482"/>
              </w:tabs>
              <w:jc w:val="left"/>
              <w:rPr>
                <w:rFonts w:ascii="Times New Roman" w:hAnsi="Times New Roman"/>
                <w:color w:val="C0C0C0"/>
                <w:sz w:val="24"/>
                <w:szCs w:val="24"/>
                <w:rPrChange w:id="926" w:author="Karolina Kaminska" w:date="2014-09-23T15:00:00Z">
                  <w:rPr>
                    <w:rFonts w:ascii="Times New Roman" w:hAnsi="Times New Roman"/>
                    <w:color w:val="C0C0C0"/>
                  </w:rPr>
                </w:rPrChange>
              </w:rPr>
            </w:pPr>
            <w:r w:rsidRPr="00E900EB">
              <w:rPr>
                <w:rFonts w:ascii="Times New Roman" w:hAnsi="Times New Roman"/>
                <w:b/>
                <w:bCs/>
                <w:sz w:val="24"/>
                <w:szCs w:val="24"/>
                <w:rPrChange w:id="927" w:author="Karolina Kaminska" w:date="2014-09-23T15:00:00Z">
                  <w:rPr>
                    <w:rFonts w:ascii="Times New Roman" w:hAnsi="Times New Roman"/>
                    <w:b/>
                    <w:bCs/>
                  </w:rPr>
                </w:rPrChange>
              </w:rPr>
              <w:t>5</w:t>
            </w:r>
            <w:r w:rsidRPr="00E900EB">
              <w:rPr>
                <w:rFonts w:ascii="Times New Roman" w:hAnsi="Times New Roman"/>
                <w:color w:val="C0C0C0"/>
                <w:sz w:val="24"/>
                <w:szCs w:val="24"/>
                <w:rPrChange w:id="928"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29" w:author="Karolina Kaminska" w:date="2014-09-23T15:00:00Z">
                  <w:rPr>
                    <w:rFonts w:ascii="Times New Roman" w:hAnsi="Times New Roman"/>
                    <w:b/>
                    <w:bCs/>
                  </w:rPr>
                </w:rPrChange>
              </w:rPr>
              <w:t>6</w:t>
            </w:r>
            <w:r w:rsidRPr="00E900EB">
              <w:rPr>
                <w:rFonts w:ascii="Times New Roman" w:hAnsi="Times New Roman"/>
                <w:color w:val="C0C0C0"/>
                <w:sz w:val="24"/>
                <w:szCs w:val="24"/>
                <w:rPrChange w:id="930"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31" w:author="Karolina Kaminska" w:date="2014-09-23T15:00:00Z">
                  <w:rPr>
                    <w:rFonts w:ascii="Times New Roman" w:hAnsi="Times New Roman"/>
                    <w:b/>
                    <w:bCs/>
                  </w:rPr>
                </w:rPrChange>
              </w:rPr>
              <w:t>7</w:t>
            </w:r>
            <w:r w:rsidRPr="00E900EB">
              <w:rPr>
                <w:rFonts w:ascii="Times New Roman" w:hAnsi="Times New Roman"/>
                <w:color w:val="C0C0C0"/>
                <w:sz w:val="24"/>
                <w:szCs w:val="24"/>
                <w:rPrChange w:id="932"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33" w:author="Karolina Kaminska" w:date="2014-09-23T15:00:00Z">
                  <w:rPr>
                    <w:rFonts w:ascii="Times New Roman" w:hAnsi="Times New Roman"/>
                    <w:b/>
                    <w:bCs/>
                  </w:rPr>
                </w:rPrChange>
              </w:rPr>
              <w:t>8</w:t>
            </w:r>
            <w:r w:rsidRPr="00E900EB">
              <w:rPr>
                <w:rFonts w:ascii="Times New Roman" w:hAnsi="Times New Roman"/>
                <w:color w:val="C0C0C0"/>
                <w:sz w:val="24"/>
                <w:szCs w:val="24"/>
                <w:rPrChange w:id="934"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35" w:author="Karolina Kaminska" w:date="2014-09-23T15:00:00Z">
                  <w:rPr>
                    <w:rFonts w:ascii="Times New Roman" w:hAnsi="Times New Roman"/>
                    <w:b/>
                    <w:bCs/>
                  </w:rPr>
                </w:rPrChange>
              </w:rPr>
              <w:t>9</w:t>
            </w:r>
            <w:r w:rsidRPr="00E900EB">
              <w:rPr>
                <w:rFonts w:ascii="Times New Roman" w:hAnsi="Times New Roman"/>
                <w:color w:val="C0C0C0"/>
                <w:sz w:val="24"/>
                <w:szCs w:val="24"/>
                <w:rPrChange w:id="936"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37" w:author="Karolina Kaminska" w:date="2014-09-23T15:00:00Z">
                  <w:rPr>
                    <w:rFonts w:ascii="Times New Roman" w:hAnsi="Times New Roman"/>
                    <w:b/>
                    <w:bCs/>
                  </w:rPr>
                </w:rPrChange>
              </w:rPr>
              <w:t>,</w:t>
            </w:r>
            <w:r w:rsidRPr="00E900EB">
              <w:rPr>
                <w:rFonts w:ascii="Times New Roman" w:hAnsi="Times New Roman"/>
                <w:color w:val="C0C0C0"/>
                <w:sz w:val="24"/>
                <w:szCs w:val="24"/>
                <w:rPrChange w:id="938"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Nur als Bestandteile von Zeitangaben (als Teil einer Pause oder einer unverständlichen Pa</w:t>
            </w:r>
            <w:r w:rsidRPr="00E900EB">
              <w:rPr>
                <w:rFonts w:ascii="Times New Roman" w:hAnsi="Times New Roman"/>
                <w:bCs/>
              </w:rPr>
              <w:t>s</w:t>
            </w:r>
            <w:r w:rsidRPr="00E900EB">
              <w:rPr>
                <w:rFonts w:ascii="Times New Roman" w:hAnsi="Times New Roman"/>
                <w:bCs/>
              </w:rPr>
              <w:t>sage).</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39" w:author="Karolina Kaminska" w:date="2014-09-23T15:00:00Z">
                  <w:rPr>
                    <w:rFonts w:ascii="Times New Roman" w:hAnsi="Times New Roman"/>
                    <w:bCs/>
                  </w:rPr>
                </w:rPrChange>
              </w:rPr>
            </w:pPr>
            <w:bookmarkStart w:id="940" w:name="PAUSE"/>
            <w:r w:rsidRPr="00E900EB">
              <w:rPr>
                <w:rFonts w:ascii="Times New Roman" w:hAnsi="Times New Roman"/>
                <w:bCs/>
                <w:sz w:val="24"/>
                <w:szCs w:val="24"/>
                <w:rPrChange w:id="941" w:author="Karolina Kaminska" w:date="2014-09-23T15:00:00Z">
                  <w:rPr>
                    <w:rFonts w:ascii="Times New Roman" w:hAnsi="Times New Roman"/>
                    <w:bCs/>
                  </w:rPr>
                </w:rPrChange>
              </w:rPr>
              <w:t>PAUSE</w:t>
            </w:r>
            <w:bookmarkEnd w:id="940"/>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42" w:author="Karolina Kaminska" w:date="2014-09-23T15:00:00Z">
                  <w:rPr>
                    <w:rFonts w:ascii="Times New Roman" w:hAnsi="Times New Roman"/>
                  </w:rPr>
                </w:rPrChange>
              </w:rPr>
            </w:pPr>
            <w:r w:rsidRPr="00E900EB">
              <w:rPr>
                <w:rFonts w:ascii="Times New Roman" w:hAnsi="Times New Roman"/>
                <w:b/>
                <w:bCs/>
                <w:sz w:val="24"/>
                <w:szCs w:val="24"/>
                <w:rPrChange w:id="943" w:author="Karolina Kaminska" w:date="2014-09-23T15:00:00Z">
                  <w:rPr>
                    <w:rFonts w:ascii="Times New Roman" w:hAnsi="Times New Roman"/>
                    <w:b/>
                    <w:bCs/>
                  </w:rPr>
                </w:rPrChange>
              </w:rPr>
              <w:t>*</w:t>
            </w:r>
            <w:r w:rsidRPr="00E900EB">
              <w:rPr>
                <w:rFonts w:ascii="Times New Roman" w:hAnsi="Times New Roman"/>
                <w:color w:val="C0C0C0"/>
                <w:sz w:val="24"/>
                <w:szCs w:val="24"/>
                <w:rPrChange w:id="944"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Beginn und Ende von Pa</w:t>
            </w:r>
            <w:r w:rsidRPr="00E900EB">
              <w:rPr>
                <w:rFonts w:ascii="Times New Roman" w:hAnsi="Times New Roman"/>
                <w:bCs/>
                <w:rPrChange w:id="945" w:author="Karolina Kaminska" w:date="2014-09-23T15:00:00Z">
                  <w:rPr>
                    <w:rFonts w:ascii="Times New Roman" w:hAnsi="Times New Roman"/>
                    <w:bCs/>
                  </w:rPr>
                </w:rPrChange>
              </w:rPr>
              <w:t>u</w:t>
            </w:r>
            <w:r w:rsidRPr="00E900EB">
              <w:rPr>
                <w:rFonts w:ascii="Times New Roman" w:hAnsi="Times New Roman"/>
                <w:bCs/>
              </w:rPr>
              <w:t>sen.</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46" w:author="Karolina Kaminska" w:date="2014-09-23T15:00:00Z">
                  <w:rPr>
                    <w:rFonts w:ascii="Times New Roman" w:hAnsi="Times New Roman"/>
                    <w:bCs/>
                  </w:rPr>
                </w:rPrChange>
              </w:rPr>
            </w:pPr>
            <w:bookmarkStart w:id="947" w:name="WORD_SEPARATORS"/>
            <w:r w:rsidRPr="00E900EB">
              <w:rPr>
                <w:rFonts w:ascii="Times New Roman" w:hAnsi="Times New Roman"/>
                <w:bCs/>
                <w:sz w:val="24"/>
                <w:szCs w:val="24"/>
                <w:rPrChange w:id="948" w:author="Karolina Kaminska" w:date="2014-09-23T15:00:00Z">
                  <w:rPr>
                    <w:rFonts w:ascii="Times New Roman" w:hAnsi="Times New Roman"/>
                    <w:bCs/>
                  </w:rPr>
                </w:rPrChange>
              </w:rPr>
              <w:t>WORD_SEPARATORS</w:t>
            </w:r>
            <w:bookmarkEnd w:id="947"/>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49" w:author="Karolina Kaminska" w:date="2014-09-23T15:00:00Z">
                  <w:rPr>
                    <w:rFonts w:ascii="Times New Roman" w:hAnsi="Times New Roman"/>
                  </w:rPr>
                </w:rPrChange>
              </w:rPr>
            </w:pPr>
            <w:r w:rsidRPr="00E900EB">
              <w:rPr>
                <w:rFonts w:ascii="Times New Roman" w:hAnsi="Times New Roman"/>
                <w:b/>
                <w:bCs/>
                <w:sz w:val="24"/>
                <w:szCs w:val="24"/>
                <w:rPrChange w:id="950" w:author="Karolina Kaminska" w:date="2014-09-23T15:00:00Z">
                  <w:rPr>
                    <w:rFonts w:ascii="Times New Roman" w:hAnsi="Times New Roman"/>
                    <w:b/>
                    <w:bCs/>
                  </w:rPr>
                </w:rPrChange>
              </w:rPr>
              <w:t>→</w:t>
            </w:r>
            <w:r w:rsidRPr="00E900EB">
              <w:rPr>
                <w:rFonts w:ascii="Times New Roman" w:hAnsi="Times New Roman"/>
                <w:color w:val="C0C0C0"/>
                <w:sz w:val="24"/>
                <w:szCs w:val="24"/>
                <w:rPrChange w:id="951" w:author="Karolina Kaminska" w:date="2014-09-23T15:00:00Z">
                  <w:rPr>
                    <w:rFonts w:ascii="Times New Roman" w:hAnsi="Times New Roman"/>
                    <w:color w:val="C0C0C0"/>
                  </w:rPr>
                </w:rPrChange>
              </w:rPr>
              <w:t xml:space="preserve"> | </w:t>
            </w:r>
            <w:r w:rsidRPr="00E900EB">
              <w:rPr>
                <w:rFonts w:ascii="Cambria Math" w:eastAsia="MS Mincho" w:hAnsi="Cambria Math" w:cs="Cambria Math"/>
                <w:b/>
                <w:bCs/>
                <w:sz w:val="24"/>
                <w:szCs w:val="24"/>
                <w:rPrChange w:id="952" w:author="Karolina Kaminska" w:date="2014-09-23T15:00:00Z">
                  <w:rPr>
                    <w:rFonts w:ascii="Cambria Math" w:eastAsia="MS Mincho" w:hAnsi="Cambria Math" w:cs="Cambria Math"/>
                    <w:b/>
                    <w:bCs/>
                  </w:rPr>
                </w:rPrChange>
              </w:rPr>
              <w:t>↟</w:t>
            </w:r>
            <w:r w:rsidRPr="00E900EB">
              <w:rPr>
                <w:rFonts w:ascii="Times New Roman" w:hAnsi="Times New Roman"/>
                <w:color w:val="C0C0C0"/>
                <w:sz w:val="24"/>
                <w:szCs w:val="24"/>
                <w:rPrChange w:id="953" w:author="Karolina Kaminska" w:date="2014-09-23T15:00:00Z">
                  <w:rPr>
                    <w:rFonts w:ascii="Times New Roman" w:hAnsi="Times New Roman"/>
                    <w:color w:val="C0C0C0"/>
                  </w:rPr>
                </w:rPrChange>
              </w:rPr>
              <w:t xml:space="preserve">| </w:t>
            </w:r>
            <w:r w:rsidRPr="00E900EB">
              <w:rPr>
                <w:rFonts w:ascii="Times New Roman" w:hAnsi="Times New Roman"/>
                <w:b/>
                <w:bCs/>
                <w:sz w:val="24"/>
                <w:szCs w:val="24"/>
                <w:rPrChange w:id="954" w:author="Karolina Kaminska" w:date="2014-09-23T15:00:00Z">
                  <w:rPr>
                    <w:rFonts w:ascii="Times New Roman" w:hAnsi="Times New Roman"/>
                    <w:b/>
                    <w:bCs/>
                  </w:rPr>
                </w:rPrChange>
              </w:rPr>
              <w:t>↑</w:t>
            </w:r>
            <w:r w:rsidRPr="00E900EB">
              <w:rPr>
                <w:rFonts w:ascii="Times New Roman" w:hAnsi="Times New Roman"/>
                <w:color w:val="C0C0C0"/>
                <w:sz w:val="24"/>
                <w:szCs w:val="24"/>
                <w:rPrChange w:id="955"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56" w:author="Karolina Kaminska" w:date="2014-09-23T15:00:00Z">
                  <w:rPr>
                    <w:rFonts w:ascii="Times New Roman" w:hAnsi="Times New Roman"/>
                    <w:b/>
                    <w:bCs/>
                  </w:rPr>
                </w:rPrChange>
              </w:rPr>
              <w:t>↓</w:t>
            </w:r>
            <w:r w:rsidRPr="00E900EB">
              <w:rPr>
                <w:rFonts w:ascii="Times New Roman" w:hAnsi="Times New Roman"/>
                <w:color w:val="C0C0C0"/>
                <w:sz w:val="24"/>
                <w:szCs w:val="24"/>
                <w:rPrChange w:id="957"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58" w:author="Karolina Kaminska" w:date="2014-09-23T15:00:00Z">
                  <w:rPr>
                    <w:rFonts w:ascii="Times New Roman" w:hAnsi="Times New Roman"/>
                    <w:b/>
                    <w:bCs/>
                  </w:rPr>
                </w:rPrChange>
              </w:rPr>
              <w:t>&lt;</w:t>
            </w:r>
            <w:r w:rsidRPr="00E900EB">
              <w:rPr>
                <w:rFonts w:ascii="Times New Roman" w:hAnsi="Times New Roman"/>
                <w:color w:val="C0C0C0"/>
                <w:sz w:val="24"/>
                <w:szCs w:val="24"/>
                <w:rPrChange w:id="959"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60" w:author="Karolina Kaminska" w:date="2014-09-23T15:00:00Z">
                  <w:rPr>
                    <w:rFonts w:ascii="Times New Roman" w:hAnsi="Times New Roman"/>
                    <w:b/>
                    <w:bCs/>
                  </w:rPr>
                </w:rPrChange>
              </w:rPr>
              <w:t>&gt;</w:t>
            </w:r>
            <w:r w:rsidRPr="00E900EB">
              <w:rPr>
                <w:rFonts w:ascii="Times New Roman" w:hAnsi="Times New Roman"/>
                <w:color w:val="C0C0C0"/>
                <w:sz w:val="24"/>
                <w:szCs w:val="24"/>
                <w:rPrChange w:id="961"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62" w:author="Karolina Kaminska" w:date="2014-09-23T15:00:00Z">
                  <w:rPr>
                    <w:rFonts w:ascii="Times New Roman" w:hAnsi="Times New Roman"/>
                    <w:b/>
                    <w:bCs/>
                  </w:rPr>
                </w:rPrChange>
              </w:rPr>
              <w:t>-</w:t>
            </w:r>
            <w:r w:rsidRPr="00E900EB">
              <w:rPr>
                <w:rFonts w:ascii="Times New Roman" w:hAnsi="Times New Roman"/>
                <w:color w:val="C0C0C0"/>
                <w:sz w:val="24"/>
                <w:szCs w:val="24"/>
                <w:rPrChange w:id="963" w:author="Karolina Kaminska" w:date="2014-09-23T15:00:00Z">
                  <w:rPr>
                    <w:rFonts w:ascii="Times New Roman" w:hAnsi="Times New Roman"/>
                    <w:color w:val="C0C0C0"/>
                  </w:rPr>
                </w:rPrChange>
              </w:rPr>
              <w:t xml:space="preserve"> | </w:t>
            </w:r>
            <w:r w:rsidRPr="00E900EB">
              <w:rPr>
                <w:rFonts w:ascii="Times New Roman" w:hAnsi="Times New Roman"/>
                <w:b/>
                <w:bCs/>
                <w:sz w:val="24"/>
                <w:szCs w:val="24"/>
                <w:rPrChange w:id="964" w:author="Karolina Kaminska" w:date="2014-09-23T15:00:00Z">
                  <w:rPr>
                    <w:rFonts w:ascii="Times New Roman" w:hAnsi="Times New Roman"/>
                    <w:b/>
                    <w:bCs/>
                  </w:rPr>
                </w:rPrChange>
              </w:rPr>
              <w:t>/</w:t>
            </w:r>
            <w:r w:rsidRPr="00E900EB">
              <w:rPr>
                <w:rFonts w:ascii="Times New Roman" w:hAnsi="Times New Roman"/>
                <w:color w:val="C0C0C0"/>
                <w:sz w:val="24"/>
                <w:szCs w:val="24"/>
                <w:rPrChange w:id="965"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Zeichen für suprasegmentale Phän</w:t>
            </w:r>
            <w:r w:rsidRPr="00E900EB">
              <w:rPr>
                <w:rFonts w:ascii="Times New Roman" w:hAnsi="Times New Roman"/>
                <w:bCs/>
                <w:rPrChange w:id="966" w:author="Karolina Kaminska" w:date="2014-09-23T15:00:00Z">
                  <w:rPr>
                    <w:rFonts w:ascii="Times New Roman" w:hAnsi="Times New Roman"/>
                    <w:bCs/>
                  </w:rPr>
                </w:rPrChange>
              </w:rPr>
              <w:t>o</w:t>
            </w:r>
            <w:r w:rsidRPr="00E900EB">
              <w:rPr>
                <w:rFonts w:ascii="Times New Roman" w:hAnsi="Times New Roman"/>
                <w:bCs/>
              </w:rPr>
              <w:t>mene, sind nicht Bestandteile von Wörtern.</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67" w:author="Karolina Kaminska" w:date="2014-09-23T15:00:00Z">
                  <w:rPr>
                    <w:rFonts w:ascii="Times New Roman" w:hAnsi="Times New Roman"/>
                    <w:bCs/>
                  </w:rPr>
                </w:rPrChange>
              </w:rPr>
            </w:pPr>
            <w:bookmarkStart w:id="968" w:name="EQUALS_SIGN"/>
            <w:r w:rsidRPr="00E900EB">
              <w:rPr>
                <w:rFonts w:ascii="Times New Roman" w:hAnsi="Times New Roman"/>
                <w:bCs/>
                <w:sz w:val="24"/>
                <w:szCs w:val="24"/>
                <w:rPrChange w:id="969" w:author="Karolina Kaminska" w:date="2014-09-23T15:00:00Z">
                  <w:rPr>
                    <w:rFonts w:ascii="Times New Roman" w:hAnsi="Times New Roman"/>
                    <w:bCs/>
                  </w:rPr>
                </w:rPrChange>
              </w:rPr>
              <w:t>EQUALS_SIGN</w:t>
            </w:r>
            <w:bookmarkEnd w:id="968"/>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70" w:author="Karolina Kaminska" w:date="2014-09-23T15:00:00Z">
                  <w:rPr>
                    <w:rFonts w:ascii="Times New Roman" w:hAnsi="Times New Roman"/>
                  </w:rPr>
                </w:rPrChange>
              </w:rPr>
            </w:pPr>
            <w:r w:rsidRPr="00E900EB">
              <w:rPr>
                <w:rFonts w:ascii="Times New Roman" w:hAnsi="Times New Roman"/>
                <w:b/>
                <w:bCs/>
                <w:sz w:val="24"/>
                <w:szCs w:val="24"/>
                <w:rPrChange w:id="971" w:author="Karolina Kaminska" w:date="2014-09-23T15:00:00Z">
                  <w:rPr>
                    <w:rFonts w:ascii="Times New Roman" w:hAnsi="Times New Roman"/>
                    <w:b/>
                    <w:bCs/>
                  </w:rPr>
                </w:rPrChange>
              </w:rPr>
              <w:t>=</w:t>
            </w:r>
            <w:r w:rsidRPr="00E900EB">
              <w:rPr>
                <w:rFonts w:ascii="Times New Roman" w:hAnsi="Times New Roman"/>
                <w:color w:val="C0C0C0"/>
                <w:sz w:val="24"/>
                <w:szCs w:val="24"/>
                <w:rPrChange w:id="972"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eine Verschleifung oder steht inne</w:t>
            </w:r>
            <w:r w:rsidRPr="00E900EB">
              <w:rPr>
                <w:rFonts w:ascii="Times New Roman" w:hAnsi="Times New Roman"/>
                <w:bCs/>
              </w:rPr>
              <w:t>r</w:t>
            </w:r>
            <w:r w:rsidRPr="00E900EB">
              <w:rPr>
                <w:rFonts w:ascii="Times New Roman" w:hAnsi="Times New Roman"/>
                <w:bCs/>
              </w:rPr>
              <w:t>halb einer nicht-morphemisierten Äußerung.</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73" w:author="Karolina Kaminska" w:date="2014-09-23T15:00:00Z">
                  <w:rPr>
                    <w:rFonts w:ascii="Times New Roman" w:hAnsi="Times New Roman"/>
                    <w:bCs/>
                  </w:rPr>
                </w:rPrChange>
              </w:rPr>
            </w:pPr>
            <w:bookmarkStart w:id="974" w:name="SPACE"/>
            <w:r w:rsidRPr="00E900EB">
              <w:rPr>
                <w:rFonts w:ascii="Times New Roman" w:hAnsi="Times New Roman"/>
                <w:bCs/>
                <w:sz w:val="24"/>
                <w:szCs w:val="24"/>
                <w:rPrChange w:id="975" w:author="Karolina Kaminska" w:date="2014-09-23T15:00:00Z">
                  <w:rPr>
                    <w:rFonts w:ascii="Times New Roman" w:hAnsi="Times New Roman"/>
                    <w:bCs/>
                  </w:rPr>
                </w:rPrChange>
              </w:rPr>
              <w:t>SPACE</w:t>
            </w:r>
            <w:bookmarkEnd w:id="974"/>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76" w:author="Karolina Kaminska" w:date="2014-09-23T15:00:00Z">
                  <w:rPr>
                    <w:rFonts w:ascii="Times New Roman" w:hAnsi="Times New Roman"/>
                  </w:rPr>
                </w:rPrChange>
              </w:rPr>
            </w:pPr>
            <w:r w:rsidRPr="00E900EB">
              <w:rPr>
                <w:rFonts w:ascii="Times New Roman" w:hAnsi="Times New Roman"/>
                <w:color w:val="C0C0C0"/>
                <w:sz w:val="24"/>
                <w:szCs w:val="24"/>
                <w:rPrChange w:id="977" w:author="Karolina Kaminska" w:date="2014-09-23T15:00:00Z">
                  <w:rPr>
                    <w:rFonts w:ascii="Times New Roman" w:hAnsi="Times New Roman"/>
                    <w:color w:val="C0C0C0"/>
                  </w:rPr>
                </w:rPrChange>
              </w:rPr>
              <w:t xml:space="preserve">| </w:t>
            </w:r>
          </w:p>
        </w:tc>
        <w:tc>
          <w:tcPr>
            <w:tcW w:w="3969" w:type="dxa"/>
          </w:tcPr>
          <w:p w:rsidR="00F966D5" w:rsidRPr="00E900EB" w:rsidRDefault="00F966D5" w:rsidP="00F966D5">
            <w:pPr>
              <w:widowControl/>
              <w:tabs>
                <w:tab w:val="clear" w:pos="482"/>
              </w:tabs>
              <w:jc w:val="left"/>
              <w:rPr>
                <w:rFonts w:ascii="Times New Roman" w:hAnsi="Times New Roman"/>
              </w:rPr>
            </w:pPr>
            <w:r w:rsidRPr="00E900EB">
              <w:rPr>
                <w:rFonts w:ascii="Times New Roman" w:hAnsi="Times New Roman"/>
              </w:rPr>
              <w:t>Leerzeichen, kann an verschiedenen Stellen auftreten, markiert oft den A</w:t>
            </w:r>
            <w:r w:rsidRPr="00E900EB">
              <w:rPr>
                <w:rFonts w:ascii="Times New Roman" w:hAnsi="Times New Roman"/>
                <w:rPrChange w:id="978" w:author="Karolina Kaminska" w:date="2014-09-23T15:00:00Z">
                  <w:rPr>
                    <w:rFonts w:ascii="Times New Roman" w:hAnsi="Times New Roman"/>
                  </w:rPr>
                </w:rPrChange>
              </w:rPr>
              <w:t>n</w:t>
            </w:r>
            <w:r w:rsidRPr="00E900EB">
              <w:rPr>
                <w:rFonts w:ascii="Times New Roman" w:hAnsi="Times New Roman"/>
              </w:rPr>
              <w:t>fang oder das Ende eines Segmentes.</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79" w:author="Karolina Kaminska" w:date="2014-09-23T15:00:00Z">
                  <w:rPr>
                    <w:rFonts w:ascii="Times New Roman" w:hAnsi="Times New Roman"/>
                    <w:bCs/>
                  </w:rPr>
                </w:rPrChange>
              </w:rPr>
            </w:pPr>
            <w:bookmarkStart w:id="980" w:name="OPEN_PARENTHESIS"/>
            <w:r w:rsidRPr="00E900EB">
              <w:rPr>
                <w:rFonts w:ascii="Times New Roman" w:hAnsi="Times New Roman"/>
                <w:bCs/>
                <w:sz w:val="24"/>
                <w:szCs w:val="24"/>
                <w:rPrChange w:id="981" w:author="Karolina Kaminska" w:date="2014-09-23T15:00:00Z">
                  <w:rPr>
                    <w:rFonts w:ascii="Times New Roman" w:hAnsi="Times New Roman"/>
                    <w:bCs/>
                  </w:rPr>
                </w:rPrChange>
              </w:rPr>
              <w:t>OPEN_PARENTHESIS</w:t>
            </w:r>
            <w:bookmarkEnd w:id="980"/>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82" w:author="Karolina Kaminska" w:date="2014-09-23T15:00:00Z">
                  <w:rPr>
                    <w:rFonts w:ascii="Times New Roman" w:hAnsi="Times New Roman"/>
                  </w:rPr>
                </w:rPrChange>
              </w:rPr>
            </w:pPr>
            <w:r w:rsidRPr="00E900EB">
              <w:rPr>
                <w:rFonts w:ascii="Times New Roman" w:hAnsi="Times New Roman"/>
                <w:b/>
                <w:bCs/>
                <w:sz w:val="24"/>
                <w:szCs w:val="24"/>
                <w:rPrChange w:id="983" w:author="Karolina Kaminska" w:date="2014-09-23T15:00:00Z">
                  <w:rPr>
                    <w:rFonts w:ascii="Times New Roman" w:hAnsi="Times New Roman"/>
                    <w:b/>
                    <w:bCs/>
                  </w:rPr>
                </w:rPrChange>
              </w:rPr>
              <w:t>(</w:t>
            </w:r>
            <w:r w:rsidRPr="00E900EB">
              <w:rPr>
                <w:rFonts w:ascii="Times New Roman" w:hAnsi="Times New Roman"/>
                <w:color w:val="C0C0C0"/>
                <w:sz w:val="24"/>
                <w:szCs w:val="24"/>
                <w:rPrChange w:id="984"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spacing w:val="-2"/>
              </w:rPr>
            </w:pPr>
            <w:r w:rsidRPr="00E900EB">
              <w:rPr>
                <w:rFonts w:ascii="Times New Roman" w:hAnsi="Times New Roman"/>
                <w:bCs/>
                <w:spacing w:val="-2"/>
              </w:rPr>
              <w:t>Markiert den Beginn einer unverstän</w:t>
            </w:r>
            <w:r w:rsidRPr="00E900EB">
              <w:rPr>
                <w:rFonts w:ascii="Times New Roman" w:hAnsi="Times New Roman"/>
                <w:bCs/>
                <w:spacing w:val="-2"/>
                <w:rPrChange w:id="985" w:author="Karolina Kaminska" w:date="2014-09-23T15:00:00Z">
                  <w:rPr>
                    <w:rFonts w:ascii="Times New Roman" w:hAnsi="Times New Roman"/>
                    <w:bCs/>
                    <w:spacing w:val="-2"/>
                  </w:rPr>
                </w:rPrChange>
              </w:rPr>
              <w:t>d</w:t>
            </w:r>
            <w:r w:rsidRPr="00E900EB">
              <w:rPr>
                <w:rFonts w:ascii="Times New Roman" w:hAnsi="Times New Roman"/>
                <w:bCs/>
                <w:spacing w:val="-2"/>
              </w:rPr>
              <w:t>lichen oder schwer verständlichen Pa</w:t>
            </w:r>
            <w:r w:rsidRPr="00E900EB">
              <w:rPr>
                <w:rFonts w:ascii="Times New Roman" w:hAnsi="Times New Roman"/>
                <w:bCs/>
                <w:spacing w:val="-2"/>
                <w:rPrChange w:id="986" w:author="Karolina Kaminska" w:date="2014-09-23T15:00:00Z">
                  <w:rPr>
                    <w:rFonts w:ascii="Times New Roman" w:hAnsi="Times New Roman"/>
                    <w:bCs/>
                    <w:spacing w:val="-2"/>
                  </w:rPr>
                </w:rPrChange>
              </w:rPr>
              <w:t>s</w:t>
            </w:r>
            <w:r w:rsidRPr="00E900EB">
              <w:rPr>
                <w:rFonts w:ascii="Times New Roman" w:hAnsi="Times New Roman"/>
                <w:bCs/>
                <w:spacing w:val="-2"/>
              </w:rPr>
              <w:t>sage.</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87" w:author="Karolina Kaminska" w:date="2014-09-23T15:00:00Z">
                  <w:rPr>
                    <w:rFonts w:ascii="Times New Roman" w:hAnsi="Times New Roman"/>
                    <w:bCs/>
                  </w:rPr>
                </w:rPrChange>
              </w:rPr>
            </w:pPr>
            <w:bookmarkStart w:id="988" w:name="CLOSE_PARENTHESIS"/>
            <w:r w:rsidRPr="00E900EB">
              <w:rPr>
                <w:rFonts w:ascii="Times New Roman" w:hAnsi="Times New Roman"/>
                <w:bCs/>
                <w:sz w:val="24"/>
                <w:szCs w:val="24"/>
                <w:rPrChange w:id="989" w:author="Karolina Kaminska" w:date="2014-09-23T15:00:00Z">
                  <w:rPr>
                    <w:rFonts w:ascii="Times New Roman" w:hAnsi="Times New Roman"/>
                    <w:bCs/>
                  </w:rPr>
                </w:rPrChange>
              </w:rPr>
              <w:t>CLOSE_PARENTHESIS</w:t>
            </w:r>
            <w:bookmarkEnd w:id="988"/>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90" w:author="Karolina Kaminska" w:date="2014-09-23T15:00:00Z">
                  <w:rPr>
                    <w:rFonts w:ascii="Times New Roman" w:hAnsi="Times New Roman"/>
                  </w:rPr>
                </w:rPrChange>
              </w:rPr>
            </w:pPr>
            <w:r w:rsidRPr="00E900EB">
              <w:rPr>
                <w:rFonts w:ascii="Times New Roman" w:hAnsi="Times New Roman"/>
                <w:b/>
                <w:bCs/>
                <w:sz w:val="24"/>
                <w:szCs w:val="24"/>
                <w:rPrChange w:id="991" w:author="Karolina Kaminska" w:date="2014-09-23T15:00:00Z">
                  <w:rPr>
                    <w:rFonts w:ascii="Times New Roman" w:hAnsi="Times New Roman"/>
                    <w:b/>
                    <w:bCs/>
                  </w:rPr>
                </w:rPrChange>
              </w:rPr>
              <w:t>)</w:t>
            </w:r>
            <w:r w:rsidRPr="00E900EB">
              <w:rPr>
                <w:rFonts w:ascii="Times New Roman" w:hAnsi="Times New Roman"/>
                <w:color w:val="C0C0C0"/>
                <w:sz w:val="24"/>
                <w:szCs w:val="24"/>
                <w:rPrChange w:id="992"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das Ende einer unverständl</w:t>
            </w:r>
            <w:r w:rsidRPr="00E900EB">
              <w:rPr>
                <w:rFonts w:ascii="Times New Roman" w:hAnsi="Times New Roman"/>
                <w:bCs/>
                <w:rPrChange w:id="993" w:author="Karolina Kaminska" w:date="2014-09-23T15:00:00Z">
                  <w:rPr>
                    <w:rFonts w:ascii="Times New Roman" w:hAnsi="Times New Roman"/>
                    <w:bCs/>
                  </w:rPr>
                </w:rPrChange>
              </w:rPr>
              <w:t>i</w:t>
            </w:r>
            <w:r w:rsidRPr="00E900EB">
              <w:rPr>
                <w:rFonts w:ascii="Times New Roman" w:hAnsi="Times New Roman"/>
                <w:bCs/>
              </w:rPr>
              <w:t>chen oder schwer verständlichen Pa</w:t>
            </w:r>
            <w:r w:rsidRPr="00E900EB">
              <w:rPr>
                <w:rFonts w:ascii="Times New Roman" w:hAnsi="Times New Roman"/>
                <w:bCs/>
                <w:rPrChange w:id="994" w:author="Karolina Kaminska" w:date="2014-09-23T15:00:00Z">
                  <w:rPr>
                    <w:rFonts w:ascii="Times New Roman" w:hAnsi="Times New Roman"/>
                    <w:bCs/>
                  </w:rPr>
                </w:rPrChange>
              </w:rPr>
              <w:t>s</w:t>
            </w:r>
            <w:r w:rsidRPr="00E900EB">
              <w:rPr>
                <w:rFonts w:ascii="Times New Roman" w:hAnsi="Times New Roman"/>
                <w:bCs/>
              </w:rPr>
              <w:t>sage.</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995" w:author="Karolina Kaminska" w:date="2014-09-23T15:00:00Z">
                  <w:rPr>
                    <w:rFonts w:ascii="Times New Roman" w:hAnsi="Times New Roman"/>
                    <w:bCs/>
                  </w:rPr>
                </w:rPrChange>
              </w:rPr>
            </w:pPr>
            <w:bookmarkStart w:id="996" w:name="OPEN_SQUARE_BRACKET"/>
            <w:r w:rsidRPr="00E900EB">
              <w:rPr>
                <w:rFonts w:ascii="Times New Roman" w:hAnsi="Times New Roman"/>
                <w:bCs/>
                <w:sz w:val="24"/>
                <w:szCs w:val="24"/>
                <w:rPrChange w:id="997" w:author="Karolina Kaminska" w:date="2014-09-23T15:00:00Z">
                  <w:rPr>
                    <w:rFonts w:ascii="Times New Roman" w:hAnsi="Times New Roman"/>
                    <w:bCs/>
                  </w:rPr>
                </w:rPrChange>
              </w:rPr>
              <w:t>OPEN_SQUARE_BRACKET</w:t>
            </w:r>
            <w:bookmarkEnd w:id="996"/>
          </w:p>
        </w:tc>
        <w:tc>
          <w:tcPr>
            <w:tcW w:w="2410" w:type="dxa"/>
          </w:tcPr>
          <w:p w:rsidR="00F966D5" w:rsidRPr="00E900EB" w:rsidRDefault="00F966D5" w:rsidP="00F966D5">
            <w:pPr>
              <w:widowControl/>
              <w:tabs>
                <w:tab w:val="clear" w:pos="482"/>
              </w:tabs>
              <w:jc w:val="left"/>
              <w:rPr>
                <w:rFonts w:ascii="Times New Roman" w:hAnsi="Times New Roman"/>
                <w:sz w:val="24"/>
                <w:szCs w:val="24"/>
                <w:rPrChange w:id="998" w:author="Karolina Kaminska" w:date="2014-09-23T15:00:00Z">
                  <w:rPr>
                    <w:rFonts w:ascii="Times New Roman" w:hAnsi="Times New Roman"/>
                  </w:rPr>
                </w:rPrChange>
              </w:rPr>
            </w:pPr>
            <w:r w:rsidRPr="00E900EB">
              <w:rPr>
                <w:rFonts w:ascii="Times New Roman" w:hAnsi="Times New Roman"/>
                <w:b/>
                <w:bCs/>
                <w:sz w:val="24"/>
                <w:szCs w:val="24"/>
                <w:rPrChange w:id="999" w:author="Karolina Kaminska" w:date="2014-09-23T15:00:00Z">
                  <w:rPr>
                    <w:rFonts w:ascii="Times New Roman" w:hAnsi="Times New Roman"/>
                    <w:b/>
                    <w:bCs/>
                  </w:rPr>
                </w:rPrChange>
              </w:rPr>
              <w:t>[</w:t>
            </w:r>
            <w:r w:rsidRPr="00E900EB">
              <w:rPr>
                <w:rFonts w:ascii="Times New Roman" w:hAnsi="Times New Roman"/>
                <w:color w:val="C0C0C0"/>
                <w:sz w:val="24"/>
                <w:szCs w:val="24"/>
                <w:rPrChange w:id="1000"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den Beginn einer Ausla</w:t>
            </w:r>
            <w:r w:rsidRPr="00E900EB">
              <w:rPr>
                <w:rFonts w:ascii="Times New Roman" w:hAnsi="Times New Roman"/>
                <w:bCs/>
                <w:rPrChange w:id="1001" w:author="Karolina Kaminska" w:date="2014-09-23T15:00:00Z">
                  <w:rPr>
                    <w:rFonts w:ascii="Times New Roman" w:hAnsi="Times New Roman"/>
                    <w:bCs/>
                  </w:rPr>
                </w:rPrChange>
              </w:rPr>
              <w:t>s</w:t>
            </w:r>
            <w:r w:rsidRPr="00E900EB">
              <w:rPr>
                <w:rFonts w:ascii="Times New Roman" w:hAnsi="Times New Roman"/>
                <w:bCs/>
              </w:rPr>
              <w:t>sung.</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1002" w:author="Karolina Kaminska" w:date="2014-09-23T15:00:00Z">
                  <w:rPr>
                    <w:rFonts w:ascii="Times New Roman" w:hAnsi="Times New Roman"/>
                    <w:bCs/>
                  </w:rPr>
                </w:rPrChange>
              </w:rPr>
            </w:pPr>
            <w:bookmarkStart w:id="1003" w:name="CLOSE_SQUARE_BRACKET"/>
            <w:r w:rsidRPr="00E900EB">
              <w:rPr>
                <w:rFonts w:ascii="Times New Roman" w:hAnsi="Times New Roman"/>
                <w:bCs/>
                <w:sz w:val="24"/>
                <w:szCs w:val="24"/>
                <w:rPrChange w:id="1004" w:author="Karolina Kaminska" w:date="2014-09-23T15:00:00Z">
                  <w:rPr>
                    <w:rFonts w:ascii="Times New Roman" w:hAnsi="Times New Roman"/>
                    <w:bCs/>
                  </w:rPr>
                </w:rPrChange>
              </w:rPr>
              <w:t>CLOSE_SQUARE_BRACKET</w:t>
            </w:r>
            <w:bookmarkEnd w:id="1003"/>
          </w:p>
        </w:tc>
        <w:tc>
          <w:tcPr>
            <w:tcW w:w="2410" w:type="dxa"/>
          </w:tcPr>
          <w:p w:rsidR="00F966D5" w:rsidRPr="00E900EB" w:rsidRDefault="00F966D5" w:rsidP="00F966D5">
            <w:pPr>
              <w:widowControl/>
              <w:tabs>
                <w:tab w:val="clear" w:pos="482"/>
              </w:tabs>
              <w:jc w:val="left"/>
              <w:rPr>
                <w:rFonts w:ascii="Times New Roman" w:hAnsi="Times New Roman"/>
                <w:sz w:val="24"/>
                <w:szCs w:val="24"/>
                <w:rPrChange w:id="1005" w:author="Karolina Kaminska" w:date="2014-09-23T15:00:00Z">
                  <w:rPr>
                    <w:rFonts w:ascii="Times New Roman" w:hAnsi="Times New Roman"/>
                  </w:rPr>
                </w:rPrChange>
              </w:rPr>
            </w:pPr>
            <w:r w:rsidRPr="00E900EB">
              <w:rPr>
                <w:rFonts w:ascii="Times New Roman" w:hAnsi="Times New Roman"/>
                <w:b/>
                <w:bCs/>
                <w:sz w:val="24"/>
                <w:szCs w:val="24"/>
                <w:rPrChange w:id="1006" w:author="Karolina Kaminska" w:date="2014-09-23T15:00:00Z">
                  <w:rPr>
                    <w:rFonts w:ascii="Times New Roman" w:hAnsi="Times New Roman"/>
                    <w:b/>
                    <w:bCs/>
                  </w:rPr>
                </w:rPrChange>
              </w:rPr>
              <w:t>]</w:t>
            </w:r>
            <w:r w:rsidRPr="00E900EB">
              <w:rPr>
                <w:rFonts w:ascii="Times New Roman" w:hAnsi="Times New Roman"/>
                <w:color w:val="C0C0C0"/>
                <w:sz w:val="24"/>
                <w:szCs w:val="24"/>
                <w:rPrChange w:id="1007"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Markiert das Ende einer Auslassung.</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1008" w:author="Karolina Kaminska" w:date="2014-09-23T15:00:00Z">
                  <w:rPr>
                    <w:rFonts w:ascii="Times New Roman" w:hAnsi="Times New Roman"/>
                    <w:bCs/>
                  </w:rPr>
                </w:rPrChange>
              </w:rPr>
            </w:pPr>
            <w:bookmarkStart w:id="1009" w:name="AMPERSAND"/>
            <w:r w:rsidRPr="00E900EB">
              <w:rPr>
                <w:rFonts w:ascii="Times New Roman" w:hAnsi="Times New Roman"/>
                <w:bCs/>
                <w:sz w:val="24"/>
                <w:szCs w:val="24"/>
                <w:rPrChange w:id="1010" w:author="Karolina Kaminska" w:date="2014-09-23T15:00:00Z">
                  <w:rPr>
                    <w:rFonts w:ascii="Times New Roman" w:hAnsi="Times New Roman"/>
                    <w:bCs/>
                  </w:rPr>
                </w:rPrChange>
              </w:rPr>
              <w:t>AMPERSAND</w:t>
            </w:r>
            <w:bookmarkEnd w:id="1009"/>
          </w:p>
        </w:tc>
        <w:tc>
          <w:tcPr>
            <w:tcW w:w="2410" w:type="dxa"/>
          </w:tcPr>
          <w:p w:rsidR="00F966D5" w:rsidRPr="00E900EB" w:rsidRDefault="00F966D5" w:rsidP="00F966D5">
            <w:pPr>
              <w:widowControl/>
              <w:tabs>
                <w:tab w:val="clear" w:pos="482"/>
              </w:tabs>
              <w:jc w:val="left"/>
              <w:rPr>
                <w:rFonts w:ascii="Times New Roman" w:hAnsi="Times New Roman"/>
                <w:sz w:val="24"/>
                <w:szCs w:val="24"/>
                <w:rPrChange w:id="1011" w:author="Karolina Kaminska" w:date="2014-09-23T15:00:00Z">
                  <w:rPr>
                    <w:rFonts w:ascii="Times New Roman" w:hAnsi="Times New Roman"/>
                  </w:rPr>
                </w:rPrChange>
              </w:rPr>
            </w:pPr>
            <w:r w:rsidRPr="00E900EB">
              <w:rPr>
                <w:rFonts w:ascii="Times New Roman" w:hAnsi="Times New Roman"/>
                <w:b/>
                <w:bCs/>
                <w:sz w:val="24"/>
                <w:szCs w:val="24"/>
                <w:rPrChange w:id="1012" w:author="Karolina Kaminska" w:date="2014-09-23T15:00:00Z">
                  <w:rPr>
                    <w:rFonts w:ascii="Times New Roman" w:hAnsi="Times New Roman"/>
                    <w:b/>
                    <w:bCs/>
                  </w:rPr>
                </w:rPrChange>
              </w:rPr>
              <w:t>&amp;</w:t>
            </w:r>
            <w:r w:rsidRPr="00E900EB">
              <w:rPr>
                <w:rFonts w:ascii="Times New Roman" w:hAnsi="Times New Roman"/>
                <w:color w:val="C0C0C0"/>
                <w:sz w:val="24"/>
                <w:szCs w:val="24"/>
                <w:rPrChange w:id="1013"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Doppeltes Auftreten markiert einen Referen</w:t>
            </w:r>
            <w:r w:rsidRPr="00E900EB">
              <w:rPr>
                <w:rFonts w:ascii="Times New Roman" w:hAnsi="Times New Roman"/>
                <w:bCs/>
              </w:rPr>
              <w:t>z</w:t>
            </w:r>
            <w:r w:rsidRPr="00E900EB">
              <w:rPr>
                <w:rFonts w:ascii="Times New Roman" w:hAnsi="Times New Roman"/>
                <w:bCs/>
              </w:rPr>
              <w:t>bereich in einer Sprecherze</w:t>
            </w:r>
            <w:r w:rsidRPr="00E900EB">
              <w:rPr>
                <w:rFonts w:ascii="Times New Roman" w:hAnsi="Times New Roman"/>
                <w:bCs/>
                <w:rPrChange w:id="1014" w:author="Karolina Kaminska" w:date="2014-09-23T15:00:00Z">
                  <w:rPr>
                    <w:rFonts w:ascii="Times New Roman" w:hAnsi="Times New Roman"/>
                    <w:bCs/>
                  </w:rPr>
                </w:rPrChange>
              </w:rPr>
              <w:t>i</w:t>
            </w:r>
            <w:r w:rsidRPr="00E900EB">
              <w:rPr>
                <w:rFonts w:ascii="Times New Roman" w:hAnsi="Times New Roman"/>
                <w:bCs/>
              </w:rPr>
              <w:t>le.</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1015" w:author="Karolina Kaminska" w:date="2014-09-23T15:00:00Z">
                  <w:rPr>
                    <w:rFonts w:ascii="Times New Roman" w:hAnsi="Times New Roman"/>
                    <w:bCs/>
                  </w:rPr>
                </w:rPrChange>
              </w:rPr>
            </w:pPr>
            <w:bookmarkStart w:id="1016" w:name="PERIOD_OR_ELLIPSIS"/>
            <w:r w:rsidRPr="00E900EB">
              <w:rPr>
                <w:rFonts w:ascii="Times New Roman" w:hAnsi="Times New Roman"/>
                <w:bCs/>
                <w:sz w:val="24"/>
                <w:szCs w:val="24"/>
                <w:rPrChange w:id="1017" w:author="Karolina Kaminska" w:date="2014-09-23T15:00:00Z">
                  <w:rPr>
                    <w:rFonts w:ascii="Times New Roman" w:hAnsi="Times New Roman"/>
                    <w:bCs/>
                  </w:rPr>
                </w:rPrChange>
              </w:rPr>
              <w:t>PERIOD_OR_ELLIPSIS</w:t>
            </w:r>
            <w:bookmarkEnd w:id="1016"/>
          </w:p>
        </w:tc>
        <w:tc>
          <w:tcPr>
            <w:tcW w:w="2410" w:type="dxa"/>
          </w:tcPr>
          <w:p w:rsidR="00F966D5" w:rsidRPr="00E900EB" w:rsidRDefault="00F966D5" w:rsidP="00F966D5">
            <w:pPr>
              <w:widowControl/>
              <w:tabs>
                <w:tab w:val="clear" w:pos="482"/>
              </w:tabs>
              <w:jc w:val="left"/>
              <w:rPr>
                <w:rFonts w:ascii="Times New Roman" w:hAnsi="Times New Roman"/>
                <w:sz w:val="24"/>
                <w:szCs w:val="24"/>
                <w:rPrChange w:id="1018" w:author="Karolina Kaminska" w:date="2014-09-23T15:00:00Z">
                  <w:rPr>
                    <w:rFonts w:ascii="Times New Roman" w:hAnsi="Times New Roman"/>
                  </w:rPr>
                </w:rPrChange>
              </w:rPr>
            </w:pPr>
            <w:r w:rsidRPr="00E900EB">
              <w:rPr>
                <w:rFonts w:ascii="Times New Roman" w:hAnsi="Times New Roman"/>
                <w:b/>
                <w:bCs/>
                <w:sz w:val="24"/>
                <w:szCs w:val="24"/>
                <w:rPrChange w:id="1019" w:author="Karolina Kaminska" w:date="2014-09-23T15:00:00Z">
                  <w:rPr>
                    <w:rFonts w:ascii="Times New Roman" w:hAnsi="Times New Roman"/>
                    <w:b/>
                    <w:bCs/>
                  </w:rPr>
                </w:rPrChange>
              </w:rPr>
              <w:t>.</w:t>
            </w:r>
            <w:r w:rsidRPr="00E900EB">
              <w:rPr>
                <w:rFonts w:ascii="Times New Roman" w:hAnsi="Times New Roman"/>
                <w:color w:val="C0C0C0"/>
                <w:sz w:val="24"/>
                <w:szCs w:val="24"/>
                <w:rPrChange w:id="1020" w:author="Karolina Kaminska" w:date="2014-09-23T15:00:00Z">
                  <w:rPr>
                    <w:rFonts w:ascii="Times New Roman" w:hAnsi="Times New Roman"/>
                    <w:color w:val="C0C0C0"/>
                  </w:rPr>
                </w:rPrChange>
              </w:rPr>
              <w:t xml:space="preserve"> | | </w:t>
            </w:r>
            <w:r w:rsidRPr="00E900EB">
              <w:rPr>
                <w:rFonts w:ascii="Times New Roman" w:hAnsi="Times New Roman"/>
                <w:b/>
                <w:bCs/>
                <w:sz w:val="24"/>
                <w:szCs w:val="24"/>
                <w:rPrChange w:id="1021" w:author="Karolina Kaminska" w:date="2014-09-23T15:00:00Z">
                  <w:rPr>
                    <w:rFonts w:ascii="Times New Roman" w:hAnsi="Times New Roman"/>
                    <w:b/>
                    <w:bCs/>
                  </w:rPr>
                </w:rPrChange>
              </w:rPr>
              <w:t>…</w:t>
            </w:r>
            <w:r w:rsidRPr="00E900EB">
              <w:rPr>
                <w:rFonts w:ascii="Times New Roman" w:hAnsi="Times New Roman"/>
                <w:color w:val="C0C0C0"/>
                <w:sz w:val="24"/>
                <w:szCs w:val="24"/>
                <w:rPrChange w:id="1022"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Nur innerhalb unverständlicher Pass</w:t>
            </w:r>
            <w:r w:rsidRPr="00E900EB">
              <w:rPr>
                <w:rFonts w:ascii="Times New Roman" w:hAnsi="Times New Roman"/>
                <w:bCs/>
                <w:rPrChange w:id="1023" w:author="Karolina Kaminska" w:date="2014-09-23T15:00:00Z">
                  <w:rPr>
                    <w:rFonts w:ascii="Times New Roman" w:hAnsi="Times New Roman"/>
                    <w:bCs/>
                  </w:rPr>
                </w:rPrChange>
              </w:rPr>
              <w:t>a</w:t>
            </w:r>
            <w:r w:rsidRPr="00E900EB">
              <w:rPr>
                <w:rFonts w:ascii="Times New Roman" w:hAnsi="Times New Roman"/>
                <w:bCs/>
              </w:rPr>
              <w:t>gen.</w:t>
            </w:r>
          </w:p>
        </w:tc>
      </w:tr>
      <w:tr w:rsidR="00F966D5" w:rsidRPr="00355B2A">
        <w:trPr>
          <w:trHeight w:val="794"/>
        </w:trPr>
        <w:tc>
          <w:tcPr>
            <w:tcW w:w="2977" w:type="dxa"/>
          </w:tcPr>
          <w:p w:rsidR="00F966D5" w:rsidRPr="00E900EB" w:rsidRDefault="00F966D5" w:rsidP="00F966D5">
            <w:pPr>
              <w:widowControl/>
              <w:tabs>
                <w:tab w:val="clear" w:pos="482"/>
              </w:tabs>
              <w:jc w:val="left"/>
              <w:rPr>
                <w:rFonts w:ascii="Times New Roman" w:hAnsi="Times New Roman"/>
                <w:bCs/>
                <w:sz w:val="24"/>
                <w:szCs w:val="24"/>
                <w:rPrChange w:id="1024" w:author="Karolina Kaminska" w:date="2014-09-23T15:00:00Z">
                  <w:rPr>
                    <w:rFonts w:ascii="Times New Roman" w:hAnsi="Times New Roman"/>
                    <w:bCs/>
                  </w:rPr>
                </w:rPrChange>
              </w:rPr>
            </w:pPr>
            <w:bookmarkStart w:id="1025" w:name="COLON"/>
            <w:r w:rsidRPr="00E900EB">
              <w:rPr>
                <w:rFonts w:ascii="Times New Roman" w:hAnsi="Times New Roman"/>
                <w:bCs/>
                <w:sz w:val="24"/>
                <w:szCs w:val="24"/>
                <w:rPrChange w:id="1026" w:author="Karolina Kaminska" w:date="2014-09-23T15:00:00Z">
                  <w:rPr>
                    <w:rFonts w:ascii="Times New Roman" w:hAnsi="Times New Roman"/>
                    <w:bCs/>
                  </w:rPr>
                </w:rPrChange>
              </w:rPr>
              <w:t>COLON</w:t>
            </w:r>
            <w:bookmarkEnd w:id="1025"/>
          </w:p>
        </w:tc>
        <w:tc>
          <w:tcPr>
            <w:tcW w:w="2410" w:type="dxa"/>
          </w:tcPr>
          <w:p w:rsidR="00F966D5" w:rsidRPr="00E900EB" w:rsidRDefault="00F966D5" w:rsidP="00F966D5">
            <w:pPr>
              <w:widowControl/>
              <w:tabs>
                <w:tab w:val="clear" w:pos="482"/>
              </w:tabs>
              <w:jc w:val="left"/>
              <w:rPr>
                <w:rFonts w:ascii="Times New Roman" w:hAnsi="Times New Roman"/>
                <w:sz w:val="24"/>
                <w:szCs w:val="24"/>
                <w:rPrChange w:id="1027" w:author="Karolina Kaminska" w:date="2014-09-23T15:00:00Z">
                  <w:rPr>
                    <w:rFonts w:ascii="Times New Roman" w:hAnsi="Times New Roman"/>
                  </w:rPr>
                </w:rPrChange>
              </w:rPr>
            </w:pPr>
            <w:r w:rsidRPr="00E900EB">
              <w:rPr>
                <w:rFonts w:ascii="Times New Roman" w:hAnsi="Times New Roman"/>
                <w:b/>
                <w:bCs/>
                <w:sz w:val="24"/>
                <w:szCs w:val="24"/>
                <w:rPrChange w:id="1028" w:author="Karolina Kaminska" w:date="2014-09-23T15:00:00Z">
                  <w:rPr>
                    <w:rFonts w:ascii="Times New Roman" w:hAnsi="Times New Roman"/>
                    <w:b/>
                    <w:bCs/>
                  </w:rPr>
                </w:rPrChange>
              </w:rPr>
              <w:t>:</w:t>
            </w:r>
            <w:r w:rsidRPr="00E900EB">
              <w:rPr>
                <w:rFonts w:ascii="Times New Roman" w:hAnsi="Times New Roman"/>
                <w:color w:val="C0C0C0"/>
                <w:sz w:val="24"/>
                <w:szCs w:val="24"/>
                <w:rPrChange w:id="1029" w:author="Karolina Kaminska" w:date="2014-09-23T15:00:00Z">
                  <w:rPr>
                    <w:rFonts w:ascii="Times New Roman" w:hAnsi="Times New Roman"/>
                    <w:color w:val="C0C0C0"/>
                  </w:rPr>
                </w:rPrChange>
              </w:rPr>
              <w:t xml:space="preserve"> | </w:t>
            </w:r>
          </w:p>
        </w:tc>
        <w:tc>
          <w:tcPr>
            <w:tcW w:w="3969" w:type="dxa"/>
          </w:tcPr>
          <w:p w:rsidR="00F966D5" w:rsidRPr="00E900EB" w:rsidRDefault="00F966D5" w:rsidP="00F966D5">
            <w:pPr>
              <w:widowControl/>
              <w:tabs>
                <w:tab w:val="clear" w:pos="482"/>
              </w:tabs>
              <w:jc w:val="left"/>
              <w:rPr>
                <w:rFonts w:ascii="Times New Roman" w:hAnsi="Times New Roman"/>
                <w:bCs/>
              </w:rPr>
            </w:pPr>
            <w:r w:rsidRPr="00E900EB">
              <w:rPr>
                <w:rFonts w:ascii="Times New Roman" w:hAnsi="Times New Roman"/>
                <w:bCs/>
              </w:rPr>
              <w:t>Entweder innerhalb eines Wortes (als De</w:t>
            </w:r>
            <w:r w:rsidRPr="00E900EB">
              <w:rPr>
                <w:rFonts w:ascii="Times New Roman" w:hAnsi="Times New Roman"/>
                <w:bCs/>
              </w:rPr>
              <w:t>h</w:t>
            </w:r>
            <w:r w:rsidRPr="00E900EB">
              <w:rPr>
                <w:rFonts w:ascii="Times New Roman" w:hAnsi="Times New Roman"/>
                <w:bCs/>
              </w:rPr>
              <w:t>nungszeichen) oder innerhalb einer Zeitang</w:t>
            </w:r>
            <w:r w:rsidRPr="00E900EB">
              <w:rPr>
                <w:rFonts w:ascii="Times New Roman" w:hAnsi="Times New Roman"/>
                <w:bCs/>
              </w:rPr>
              <w:t>a</w:t>
            </w:r>
            <w:r w:rsidRPr="00E900EB">
              <w:rPr>
                <w:rFonts w:ascii="Times New Roman" w:hAnsi="Times New Roman"/>
                <w:bCs/>
              </w:rPr>
              <w:t>be.</w:t>
            </w:r>
          </w:p>
        </w:tc>
      </w:tr>
    </w:tbl>
    <w:p w:rsidR="00F966D5" w:rsidRPr="00355B2A" w:rsidRDefault="00F966D5">
      <w:pPr>
        <w:pStyle w:val="Standard-BlockCharCharChar"/>
      </w:pPr>
    </w:p>
    <w:p w:rsidR="00F966D5" w:rsidRPr="000A39B5" w:rsidRDefault="00F966D5">
      <w:pPr>
        <w:pStyle w:val="Standard-BlockCharCharChar"/>
        <w:rPr>
          <w:bCs/>
          <w:szCs w:val="24"/>
        </w:rPr>
      </w:pPr>
      <w:r w:rsidRPr="00355B2A">
        <w:rPr>
          <w:bCs/>
        </w:rPr>
        <w:br w:type="page"/>
      </w:r>
      <w:r w:rsidRPr="000A39B5">
        <w:rPr>
          <w:bCs/>
          <w:szCs w:val="24"/>
        </w:rPr>
        <w:lastRenderedPageBreak/>
        <w:t>Beispiel:</w:t>
      </w:r>
    </w:p>
    <w:p w:rsidR="00F966D5" w:rsidRPr="000A39B5" w:rsidRDefault="00F966D5">
      <w:pPr>
        <w:pStyle w:val="Standard-BlockCharCharChar"/>
        <w:rPr>
          <w:szCs w:val="24"/>
        </w:rPr>
      </w:pPr>
    </w:p>
    <w:p w:rsidR="00F966D5" w:rsidRPr="000A39B5" w:rsidRDefault="00F966D5">
      <w:pPr>
        <w:pStyle w:val="Standard-BlockCharCharChar"/>
        <w:rPr>
          <w:szCs w:val="24"/>
        </w:rPr>
      </w:pPr>
      <w:r w:rsidRPr="000A39B5">
        <w:rPr>
          <w:szCs w:val="24"/>
        </w:rPr>
        <w:t>Die folgende Segmentkette von Sprecher X wird mit der Segmentierung: </w:t>
      </w:r>
      <w:r w:rsidR="00F70807">
        <w:rPr>
          <w:szCs w:val="24"/>
        </w:rPr>
        <w:t>“</w:t>
      </w:r>
      <w:r w:rsidRPr="000A39B5">
        <w:rPr>
          <w:szCs w:val="24"/>
        </w:rPr>
        <w:t>DIDA: Words</w:t>
      </w:r>
      <w:r w:rsidR="00F70807">
        <w:rPr>
          <w:szCs w:val="24"/>
        </w:rPr>
        <w:t>“</w:t>
      </w:r>
      <w:r w:rsidRPr="000A39B5">
        <w:rPr>
          <w:szCs w:val="24"/>
        </w:rPr>
        <w:t xml:space="preserve"> ...</w:t>
      </w:r>
    </w:p>
    <w:p w:rsidR="00F966D5" w:rsidRPr="000A39B5" w:rsidRDefault="00F966D5">
      <w:pPr>
        <w:pStyle w:val="Standard-BlockCharCharChar"/>
        <w:rPr>
          <w:szCs w:val="24"/>
        </w:rPr>
      </w:pPr>
    </w:p>
    <w:p w:rsidR="00F966D5" w:rsidRPr="000A39B5" w:rsidRDefault="00F17B16">
      <w:pPr>
        <w:rPr>
          <w:rFonts w:ascii="Times New Roman" w:hAnsi="Times New Roman"/>
          <w:sz w:val="24"/>
          <w:szCs w:val="24"/>
        </w:rPr>
      </w:pPr>
      <w:r w:rsidRPr="000A39B5">
        <w:rPr>
          <w:rFonts w:ascii="Times New Roman" w:hAnsi="Times New Roman"/>
          <w:noProof/>
          <w:sz w:val="24"/>
          <w:szCs w:val="24"/>
        </w:rPr>
        <w:drawing>
          <wp:inline distT="0" distB="0" distL="0" distR="0" wp14:anchorId="656A48CD" wp14:editId="3977C241">
            <wp:extent cx="2619375" cy="495300"/>
            <wp:effectExtent l="0" t="0" r="9525" b="0"/>
            <wp:docPr id="272" name="Bild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inline>
        </w:drawing>
      </w:r>
    </w:p>
    <w:p w:rsidR="00F966D5" w:rsidRPr="000A39B5" w:rsidRDefault="00F966D5">
      <w:pPr>
        <w:rPr>
          <w:rFonts w:ascii="Times New Roman" w:hAnsi="Times New Roman"/>
          <w:sz w:val="24"/>
          <w:szCs w:val="24"/>
        </w:rPr>
      </w:pPr>
    </w:p>
    <w:p w:rsidR="00F966D5" w:rsidRPr="000A39B5" w:rsidRDefault="00F966D5">
      <w:pPr>
        <w:rPr>
          <w:rFonts w:ascii="Times New Roman" w:hAnsi="Times New Roman"/>
          <w:sz w:val="24"/>
          <w:szCs w:val="24"/>
        </w:rPr>
      </w:pPr>
      <w:r w:rsidRPr="000A39B5">
        <w:rPr>
          <w:rFonts w:ascii="Times New Roman" w:hAnsi="Times New Roman"/>
          <w:sz w:val="24"/>
          <w:szCs w:val="24"/>
        </w:rPr>
        <w:t>... folgendermaßen in Wörter (W), Interpunktionszeichen (IP), nicht-morphemisierte Äußerungen (NMÄ) und Pausen (PAUSE) segmentiert:</w:t>
      </w:r>
    </w:p>
    <w:p w:rsidR="00F966D5" w:rsidRPr="00355B2A" w:rsidRDefault="00F966D5">
      <w:pPr>
        <w:rPr>
          <w:rFonts w:ascii="Times New Roman" w:hAnsi="Times New Roma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6"/>
        <w:gridCol w:w="549"/>
        <w:gridCol w:w="1016"/>
        <w:gridCol w:w="550"/>
        <w:gridCol w:w="550"/>
        <w:gridCol w:w="665"/>
        <w:gridCol w:w="550"/>
        <w:gridCol w:w="550"/>
        <w:gridCol w:w="661"/>
        <w:gridCol w:w="550"/>
        <w:gridCol w:w="1003"/>
        <w:gridCol w:w="550"/>
        <w:gridCol w:w="695"/>
        <w:gridCol w:w="550"/>
      </w:tblGrid>
      <w:tr w:rsidR="00F966D5" w:rsidRPr="00355B2A">
        <w:tc>
          <w:tcPr>
            <w:tcW w:w="8918" w:type="dxa"/>
            <w:gridSpan w:val="14"/>
            <w:shd w:val="clear" w:color="auto" w:fill="C0C0C0"/>
          </w:tcPr>
          <w:p w:rsidR="00F966D5" w:rsidRPr="00355B2A" w:rsidRDefault="00F966D5">
            <w:pPr>
              <w:pStyle w:val="Zwischenberschrift"/>
              <w:tabs>
                <w:tab w:val="clear" w:pos="482"/>
                <w:tab w:val="left" w:pos="400"/>
              </w:tabs>
              <w:spacing w:before="99" w:after="99"/>
              <w:jc w:val="center"/>
              <w:pPrChange w:id="1030" w:author="Karolina Kaminska" w:date="2014-08-26T11:43:00Z">
                <w:pPr>
                  <w:pStyle w:val="Zwischenberschrift"/>
                  <w:jc w:val="center"/>
                </w:pPr>
              </w:pPrChange>
            </w:pPr>
            <w:r w:rsidRPr="00355B2A">
              <w:t>Segmentkette</w:t>
            </w:r>
          </w:p>
        </w:tc>
      </w:tr>
      <w:tr w:rsidR="00F966D5" w:rsidRPr="00355B2A">
        <w:tc>
          <w:tcPr>
            <w:tcW w:w="576" w:type="dxa"/>
            <w:shd w:val="clear" w:color="auto" w:fill="FFFF99"/>
          </w:tcPr>
          <w:p w:rsidR="00F966D5" w:rsidRPr="00355B2A" w:rsidRDefault="00F966D5">
            <w:pPr>
              <w:pStyle w:val="Standard-BlockCharCharChar"/>
              <w:tabs>
                <w:tab w:val="clear" w:pos="482"/>
                <w:tab w:val="left" w:pos="400"/>
              </w:tabs>
              <w:jc w:val="center"/>
              <w:rPr>
                <w:b/>
                <w:lang w:val="en-GB"/>
              </w:rPr>
              <w:pPrChange w:id="1031" w:author="Karolina Kaminska" w:date="2014-08-26T11:43:00Z">
                <w:pPr>
                  <w:pStyle w:val="Standard-BlockCharCharChar"/>
                  <w:jc w:val="center"/>
                </w:pPr>
              </w:pPrChange>
            </w:pPr>
            <w:r w:rsidRPr="00355B2A">
              <w:rPr>
                <w:b/>
                <w:lang w:val="en-GB"/>
              </w:rPr>
              <w:t>W</w:t>
            </w:r>
          </w:p>
          <w:p w:rsidR="00F966D5" w:rsidRPr="00355B2A" w:rsidRDefault="00F966D5">
            <w:pPr>
              <w:tabs>
                <w:tab w:val="clear" w:pos="482"/>
                <w:tab w:val="left" w:pos="400"/>
              </w:tabs>
              <w:rPr>
                <w:rFonts w:ascii="Times New Roman" w:hAnsi="Times New Roman"/>
                <w:lang w:val="en-GB"/>
              </w:rPr>
              <w:pPrChange w:id="1032" w:author="Karolina Kaminska" w:date="2014-08-26T11:43:00Z">
                <w:pPr/>
              </w:pPrChange>
            </w:pPr>
          </w:p>
        </w:tc>
        <w:tc>
          <w:tcPr>
            <w:tcW w:w="549" w:type="dxa"/>
            <w:shd w:val="clear" w:color="auto" w:fill="CCFFCC"/>
          </w:tcPr>
          <w:p w:rsidR="00F966D5" w:rsidRPr="00355B2A" w:rsidRDefault="00F966D5">
            <w:pPr>
              <w:pStyle w:val="Standard-BlockCharCharChar"/>
              <w:tabs>
                <w:tab w:val="clear" w:pos="482"/>
                <w:tab w:val="left" w:pos="400"/>
              </w:tabs>
              <w:jc w:val="center"/>
              <w:rPr>
                <w:b/>
                <w:lang w:val="en-GB"/>
              </w:rPr>
              <w:pPrChange w:id="1033" w:author="Karolina Kaminska" w:date="2014-08-26T11:43:00Z">
                <w:pPr>
                  <w:pStyle w:val="Standard-BlockCharCharChar"/>
                  <w:jc w:val="center"/>
                </w:pPr>
              </w:pPrChange>
            </w:pPr>
            <w:r w:rsidRPr="00355B2A">
              <w:rPr>
                <w:b/>
                <w:lang w:val="en-GB"/>
              </w:rPr>
              <w:t>IP</w:t>
            </w:r>
          </w:p>
        </w:tc>
        <w:tc>
          <w:tcPr>
            <w:tcW w:w="1016" w:type="dxa"/>
            <w:shd w:val="clear" w:color="auto" w:fill="FFCC00"/>
          </w:tcPr>
          <w:p w:rsidR="00F966D5" w:rsidRPr="00355B2A" w:rsidRDefault="00F966D5">
            <w:pPr>
              <w:pStyle w:val="Standard-BlockCharCharChar"/>
              <w:tabs>
                <w:tab w:val="clear" w:pos="482"/>
                <w:tab w:val="left" w:pos="400"/>
              </w:tabs>
              <w:jc w:val="center"/>
              <w:rPr>
                <w:b/>
                <w:lang w:val="en-GB"/>
              </w:rPr>
              <w:pPrChange w:id="1034" w:author="Karolina Kaminska" w:date="2014-08-26T11:43:00Z">
                <w:pPr>
                  <w:pStyle w:val="Standard-BlockCharCharChar"/>
                  <w:jc w:val="center"/>
                </w:pPr>
              </w:pPrChange>
            </w:pPr>
            <w:r w:rsidRPr="00355B2A">
              <w:rPr>
                <w:b/>
                <w:lang w:val="it-IT"/>
              </w:rPr>
              <w:t>NMÄ</w:t>
            </w:r>
          </w:p>
        </w:tc>
        <w:tc>
          <w:tcPr>
            <w:tcW w:w="550" w:type="dxa"/>
            <w:shd w:val="clear" w:color="auto" w:fill="CCFFCC"/>
          </w:tcPr>
          <w:p w:rsidR="00F966D5" w:rsidRPr="00355B2A" w:rsidRDefault="00F966D5">
            <w:pPr>
              <w:pStyle w:val="Standard-BlockCharCharChar"/>
              <w:tabs>
                <w:tab w:val="clear" w:pos="482"/>
                <w:tab w:val="left" w:pos="400"/>
              </w:tabs>
              <w:jc w:val="center"/>
              <w:rPr>
                <w:b/>
                <w:lang w:val="it-IT"/>
              </w:rPr>
              <w:pPrChange w:id="1035" w:author="Karolina Kaminska" w:date="2014-08-26T11:43:00Z">
                <w:pPr>
                  <w:pStyle w:val="Standard-BlockCharCharChar"/>
                  <w:jc w:val="center"/>
                </w:pPr>
              </w:pPrChange>
            </w:pPr>
            <w:r w:rsidRPr="00355B2A">
              <w:rPr>
                <w:b/>
                <w:lang w:val="it-IT"/>
              </w:rPr>
              <w:t>IP</w:t>
            </w:r>
          </w:p>
        </w:tc>
        <w:tc>
          <w:tcPr>
            <w:tcW w:w="550" w:type="dxa"/>
            <w:shd w:val="clear" w:color="auto" w:fill="CCFFCC"/>
          </w:tcPr>
          <w:p w:rsidR="00F966D5" w:rsidRPr="00355B2A" w:rsidRDefault="00F966D5">
            <w:pPr>
              <w:pStyle w:val="Standard-BlockCharCharChar"/>
              <w:tabs>
                <w:tab w:val="clear" w:pos="482"/>
                <w:tab w:val="left" w:pos="400"/>
              </w:tabs>
              <w:jc w:val="center"/>
              <w:rPr>
                <w:b/>
                <w:lang w:val="it-IT"/>
              </w:rPr>
              <w:pPrChange w:id="1036" w:author="Karolina Kaminska" w:date="2014-08-26T11:43:00Z">
                <w:pPr>
                  <w:pStyle w:val="Standard-BlockCharCharChar"/>
                  <w:jc w:val="center"/>
                </w:pPr>
              </w:pPrChange>
            </w:pPr>
            <w:r w:rsidRPr="00355B2A">
              <w:rPr>
                <w:b/>
                <w:lang w:val="it-IT"/>
              </w:rPr>
              <w:t>IP</w:t>
            </w:r>
          </w:p>
        </w:tc>
        <w:tc>
          <w:tcPr>
            <w:tcW w:w="665" w:type="dxa"/>
            <w:shd w:val="clear" w:color="auto" w:fill="FFFF99"/>
          </w:tcPr>
          <w:p w:rsidR="00F966D5" w:rsidRPr="00355B2A" w:rsidRDefault="00F966D5">
            <w:pPr>
              <w:pStyle w:val="Standard-BlockCharCharChar"/>
              <w:tabs>
                <w:tab w:val="clear" w:pos="482"/>
                <w:tab w:val="left" w:pos="400"/>
              </w:tabs>
              <w:jc w:val="center"/>
              <w:rPr>
                <w:b/>
                <w:lang w:val="it-IT"/>
              </w:rPr>
              <w:pPrChange w:id="1037" w:author="Karolina Kaminska" w:date="2014-08-26T11:43:00Z">
                <w:pPr>
                  <w:pStyle w:val="Standard-BlockCharCharChar"/>
                  <w:jc w:val="center"/>
                </w:pPr>
              </w:pPrChange>
            </w:pPr>
            <w:r w:rsidRPr="00355B2A">
              <w:rPr>
                <w:b/>
                <w:lang w:val="it-IT"/>
              </w:rPr>
              <w:t>W</w:t>
            </w:r>
          </w:p>
        </w:tc>
        <w:tc>
          <w:tcPr>
            <w:tcW w:w="550" w:type="dxa"/>
            <w:shd w:val="clear" w:color="auto" w:fill="CCFFCC"/>
          </w:tcPr>
          <w:p w:rsidR="00F966D5" w:rsidRPr="00355B2A" w:rsidRDefault="00F966D5">
            <w:pPr>
              <w:pStyle w:val="Standard-BlockCharCharChar"/>
              <w:tabs>
                <w:tab w:val="clear" w:pos="482"/>
                <w:tab w:val="left" w:pos="400"/>
              </w:tabs>
              <w:jc w:val="center"/>
              <w:rPr>
                <w:b/>
                <w:lang w:val="en-GB"/>
              </w:rPr>
              <w:pPrChange w:id="1038" w:author="Karolina Kaminska" w:date="2014-08-26T11:43:00Z">
                <w:pPr>
                  <w:pStyle w:val="Standard-BlockCharCharChar"/>
                  <w:jc w:val="center"/>
                </w:pPr>
              </w:pPrChange>
            </w:pPr>
            <w:r w:rsidRPr="00355B2A">
              <w:rPr>
                <w:b/>
                <w:lang w:val="en-GB"/>
              </w:rPr>
              <w:t>IP</w:t>
            </w:r>
          </w:p>
        </w:tc>
        <w:tc>
          <w:tcPr>
            <w:tcW w:w="550" w:type="dxa"/>
            <w:shd w:val="clear" w:color="auto" w:fill="CCFFCC"/>
          </w:tcPr>
          <w:p w:rsidR="00F966D5" w:rsidRPr="00355B2A" w:rsidRDefault="00F966D5">
            <w:pPr>
              <w:pStyle w:val="Standard-BlockCharCharChar"/>
              <w:tabs>
                <w:tab w:val="clear" w:pos="482"/>
                <w:tab w:val="left" w:pos="400"/>
              </w:tabs>
              <w:jc w:val="center"/>
              <w:rPr>
                <w:b/>
                <w:lang w:val="en-GB"/>
              </w:rPr>
              <w:pPrChange w:id="1039" w:author="Karolina Kaminska" w:date="2014-08-26T11:43:00Z">
                <w:pPr>
                  <w:pStyle w:val="Standard-BlockCharCharChar"/>
                  <w:jc w:val="center"/>
                </w:pPr>
              </w:pPrChange>
            </w:pPr>
            <w:r w:rsidRPr="00355B2A">
              <w:rPr>
                <w:b/>
                <w:lang w:val="en-GB"/>
              </w:rPr>
              <w:t>IP</w:t>
            </w:r>
          </w:p>
        </w:tc>
        <w:tc>
          <w:tcPr>
            <w:tcW w:w="661" w:type="dxa"/>
            <w:shd w:val="clear" w:color="auto" w:fill="FFFF99"/>
          </w:tcPr>
          <w:p w:rsidR="00F966D5" w:rsidRPr="00355B2A" w:rsidRDefault="00F966D5">
            <w:pPr>
              <w:pStyle w:val="Standard-BlockCharCharChar"/>
              <w:tabs>
                <w:tab w:val="clear" w:pos="482"/>
                <w:tab w:val="left" w:pos="400"/>
              </w:tabs>
              <w:jc w:val="center"/>
              <w:rPr>
                <w:b/>
                <w:lang w:val="en-GB"/>
              </w:rPr>
              <w:pPrChange w:id="1040" w:author="Karolina Kaminska" w:date="2014-08-26T11:43:00Z">
                <w:pPr>
                  <w:pStyle w:val="Standard-BlockCharCharChar"/>
                  <w:jc w:val="center"/>
                </w:pPr>
              </w:pPrChange>
            </w:pPr>
            <w:r w:rsidRPr="00355B2A">
              <w:rPr>
                <w:b/>
                <w:lang w:val="en-GB"/>
              </w:rPr>
              <w:t>W</w:t>
            </w:r>
          </w:p>
        </w:tc>
        <w:tc>
          <w:tcPr>
            <w:tcW w:w="550" w:type="dxa"/>
            <w:shd w:val="clear" w:color="auto" w:fill="CCFFCC"/>
          </w:tcPr>
          <w:p w:rsidR="00F966D5" w:rsidRPr="00355B2A" w:rsidRDefault="00F966D5">
            <w:pPr>
              <w:pStyle w:val="Standard-BlockCharCharChar"/>
              <w:tabs>
                <w:tab w:val="clear" w:pos="482"/>
                <w:tab w:val="left" w:pos="400"/>
              </w:tabs>
              <w:jc w:val="center"/>
              <w:rPr>
                <w:b/>
                <w:lang w:val="en-GB"/>
              </w:rPr>
              <w:pPrChange w:id="1041" w:author="Karolina Kaminska" w:date="2014-08-26T11:43:00Z">
                <w:pPr>
                  <w:pStyle w:val="Standard-BlockCharCharChar"/>
                  <w:jc w:val="center"/>
                </w:pPr>
              </w:pPrChange>
            </w:pPr>
            <w:r w:rsidRPr="00355B2A">
              <w:rPr>
                <w:b/>
                <w:lang w:val="en-GB"/>
              </w:rPr>
              <w:t>IP</w:t>
            </w:r>
          </w:p>
        </w:tc>
        <w:tc>
          <w:tcPr>
            <w:tcW w:w="906" w:type="dxa"/>
            <w:shd w:val="clear" w:color="auto" w:fill="FFCC00"/>
          </w:tcPr>
          <w:p w:rsidR="00F966D5" w:rsidRPr="00355B2A" w:rsidRDefault="00F966D5">
            <w:pPr>
              <w:pStyle w:val="Standard-BlockCharCharChar"/>
              <w:tabs>
                <w:tab w:val="clear" w:pos="482"/>
                <w:tab w:val="left" w:pos="400"/>
              </w:tabs>
              <w:jc w:val="center"/>
              <w:rPr>
                <w:b/>
                <w:lang w:val="en-GB"/>
              </w:rPr>
              <w:pPrChange w:id="1042" w:author="Karolina Kaminska" w:date="2014-08-26T11:43:00Z">
                <w:pPr>
                  <w:pStyle w:val="Standard-BlockCharCharChar"/>
                  <w:jc w:val="center"/>
                </w:pPr>
              </w:pPrChange>
            </w:pPr>
            <w:r w:rsidRPr="00355B2A">
              <w:rPr>
                <w:b/>
                <w:lang w:val="en-GB"/>
              </w:rPr>
              <w:t>PAUSE</w:t>
            </w:r>
          </w:p>
        </w:tc>
        <w:tc>
          <w:tcPr>
            <w:tcW w:w="550" w:type="dxa"/>
            <w:shd w:val="clear" w:color="auto" w:fill="CCFFCC"/>
          </w:tcPr>
          <w:p w:rsidR="00F966D5" w:rsidRPr="00355B2A" w:rsidRDefault="00F966D5">
            <w:pPr>
              <w:pStyle w:val="Standard-BlockCharCharChar"/>
              <w:tabs>
                <w:tab w:val="clear" w:pos="482"/>
                <w:tab w:val="left" w:pos="400"/>
              </w:tabs>
              <w:jc w:val="center"/>
              <w:rPr>
                <w:b/>
                <w:lang w:val="en-GB"/>
              </w:rPr>
              <w:pPrChange w:id="1043" w:author="Karolina Kaminska" w:date="2014-08-26T11:43:00Z">
                <w:pPr>
                  <w:pStyle w:val="Standard-BlockCharCharChar"/>
                  <w:jc w:val="center"/>
                </w:pPr>
              </w:pPrChange>
            </w:pPr>
            <w:r w:rsidRPr="00355B2A">
              <w:rPr>
                <w:b/>
                <w:lang w:val="en-GB"/>
              </w:rPr>
              <w:t>IP</w:t>
            </w:r>
          </w:p>
        </w:tc>
        <w:tc>
          <w:tcPr>
            <w:tcW w:w="695" w:type="dxa"/>
            <w:shd w:val="clear" w:color="auto" w:fill="FFFF99"/>
          </w:tcPr>
          <w:p w:rsidR="00F966D5" w:rsidRPr="00355B2A" w:rsidRDefault="00F966D5">
            <w:pPr>
              <w:pStyle w:val="Standard-BlockCharCharChar"/>
              <w:tabs>
                <w:tab w:val="clear" w:pos="482"/>
                <w:tab w:val="left" w:pos="400"/>
              </w:tabs>
              <w:jc w:val="center"/>
              <w:rPr>
                <w:b/>
              </w:rPr>
              <w:pPrChange w:id="1044" w:author="Karolina Kaminska" w:date="2014-08-26T11:43:00Z">
                <w:pPr>
                  <w:pStyle w:val="Standard-BlockCharCharChar"/>
                  <w:jc w:val="center"/>
                </w:pPr>
              </w:pPrChange>
            </w:pPr>
            <w:r w:rsidRPr="00355B2A">
              <w:rPr>
                <w:b/>
              </w:rPr>
              <w:t>W</w:t>
            </w:r>
          </w:p>
        </w:tc>
        <w:tc>
          <w:tcPr>
            <w:tcW w:w="550" w:type="dxa"/>
            <w:shd w:val="clear" w:color="auto" w:fill="CCFFCC"/>
          </w:tcPr>
          <w:p w:rsidR="00F966D5" w:rsidRPr="00355B2A" w:rsidRDefault="00F966D5">
            <w:pPr>
              <w:pStyle w:val="Standard-BlockCharCharChar"/>
              <w:tabs>
                <w:tab w:val="clear" w:pos="482"/>
                <w:tab w:val="left" w:pos="400"/>
              </w:tabs>
              <w:jc w:val="center"/>
              <w:rPr>
                <w:b/>
              </w:rPr>
              <w:pPrChange w:id="1045" w:author="Karolina Kaminska" w:date="2014-08-26T11:43:00Z">
                <w:pPr>
                  <w:pStyle w:val="Standard-BlockCharCharChar"/>
                  <w:jc w:val="center"/>
                </w:pPr>
              </w:pPrChange>
            </w:pPr>
            <w:r w:rsidRPr="00355B2A">
              <w:rPr>
                <w:b/>
              </w:rPr>
              <w:t>IP</w:t>
            </w:r>
          </w:p>
        </w:tc>
      </w:tr>
      <w:tr w:rsidR="00F966D5" w:rsidRPr="00355B2A">
        <w:tc>
          <w:tcPr>
            <w:tcW w:w="576" w:type="dxa"/>
          </w:tcPr>
          <w:p w:rsidR="00F966D5" w:rsidRPr="00355B2A" w:rsidRDefault="00F966D5">
            <w:pPr>
              <w:tabs>
                <w:tab w:val="clear" w:pos="482"/>
                <w:tab w:val="left" w:pos="400"/>
              </w:tabs>
              <w:jc w:val="center"/>
              <w:rPr>
                <w:rFonts w:ascii="Times New Roman" w:hAnsi="Times New Roman"/>
              </w:rPr>
              <w:pPrChange w:id="1046" w:author="Karolina Kaminska" w:date="2014-08-26T11:43:00Z">
                <w:pPr>
                  <w:jc w:val="center"/>
                </w:pPr>
              </w:pPrChange>
            </w:pPr>
            <w:r w:rsidRPr="00355B2A">
              <w:rPr>
                <w:rFonts w:ascii="Times New Roman" w:hAnsi="Times New Roman"/>
              </w:rPr>
              <w:t>ja:</w:t>
            </w:r>
            <w:r w:rsidR="00F70807">
              <w:rPr>
                <w:rFonts w:ascii="Times New Roman" w:hAnsi="Times New Roman"/>
              </w:rPr>
              <w:t>“</w:t>
            </w:r>
          </w:p>
        </w:tc>
        <w:tc>
          <w:tcPr>
            <w:tcW w:w="549" w:type="dxa"/>
          </w:tcPr>
          <w:p w:rsidR="00F966D5" w:rsidRPr="00355B2A" w:rsidRDefault="00F966D5">
            <w:pPr>
              <w:tabs>
                <w:tab w:val="clear" w:pos="482"/>
                <w:tab w:val="left" w:pos="400"/>
              </w:tabs>
              <w:jc w:val="center"/>
              <w:rPr>
                <w:rFonts w:ascii="Times New Roman" w:hAnsi="Times New Roman"/>
              </w:rPr>
              <w:pPrChange w:id="1047" w:author="Karolina Kaminska" w:date="2014-08-26T11:43:00Z">
                <w:pPr>
                  <w:jc w:val="center"/>
                </w:pPr>
              </w:pPrChange>
            </w:pPr>
          </w:p>
        </w:tc>
        <w:tc>
          <w:tcPr>
            <w:tcW w:w="1016" w:type="dxa"/>
          </w:tcPr>
          <w:p w:rsidR="00F966D5" w:rsidRPr="00355B2A" w:rsidRDefault="00F966D5">
            <w:pPr>
              <w:tabs>
                <w:tab w:val="clear" w:pos="482"/>
                <w:tab w:val="left" w:pos="400"/>
              </w:tabs>
              <w:jc w:val="center"/>
              <w:rPr>
                <w:rFonts w:ascii="Times New Roman" w:hAnsi="Times New Roman"/>
              </w:rPr>
              <w:pPrChange w:id="1048" w:author="Karolina Kaminska" w:date="2014-08-26T11:43:00Z">
                <w:pPr>
                  <w:jc w:val="center"/>
                </w:pPr>
              </w:pPrChange>
            </w:pPr>
            <w:r w:rsidRPr="00355B2A">
              <w:rPr>
                <w:rFonts w:ascii="Times New Roman" w:hAnsi="Times New Roman"/>
              </w:rPr>
              <w:t>HUSTET</w:t>
            </w:r>
          </w:p>
        </w:tc>
        <w:tc>
          <w:tcPr>
            <w:tcW w:w="550" w:type="dxa"/>
          </w:tcPr>
          <w:p w:rsidR="00F966D5" w:rsidRPr="00355B2A" w:rsidRDefault="00F966D5">
            <w:pPr>
              <w:tabs>
                <w:tab w:val="clear" w:pos="482"/>
                <w:tab w:val="left" w:pos="400"/>
              </w:tabs>
              <w:jc w:val="center"/>
              <w:rPr>
                <w:rFonts w:ascii="Times New Roman" w:hAnsi="Times New Roman"/>
              </w:rPr>
              <w:pPrChange w:id="1049" w:author="Karolina Kaminska" w:date="2014-08-26T11:43:00Z">
                <w:pPr>
                  <w:jc w:val="center"/>
                </w:pPr>
              </w:pPrChange>
            </w:pPr>
          </w:p>
        </w:tc>
        <w:tc>
          <w:tcPr>
            <w:tcW w:w="550" w:type="dxa"/>
          </w:tcPr>
          <w:p w:rsidR="00F966D5" w:rsidRPr="00355B2A" w:rsidRDefault="00F966D5">
            <w:pPr>
              <w:tabs>
                <w:tab w:val="clear" w:pos="482"/>
                <w:tab w:val="left" w:pos="400"/>
              </w:tabs>
              <w:jc w:val="center"/>
              <w:rPr>
                <w:rFonts w:ascii="Times New Roman" w:hAnsi="Times New Roman"/>
              </w:rPr>
              <w:pPrChange w:id="1050" w:author="Karolina Kaminska" w:date="2014-08-26T11:43:00Z">
                <w:pPr>
                  <w:jc w:val="center"/>
                </w:pPr>
              </w:pPrChange>
            </w:pPr>
            <w:r w:rsidRPr="00355B2A">
              <w:rPr>
                <w:rFonts w:ascii="Times New Roman" w:hAnsi="Times New Roman"/>
              </w:rPr>
              <w:t>(</w:t>
            </w:r>
          </w:p>
        </w:tc>
        <w:tc>
          <w:tcPr>
            <w:tcW w:w="665" w:type="dxa"/>
          </w:tcPr>
          <w:p w:rsidR="00F966D5" w:rsidRPr="00355B2A" w:rsidRDefault="00F966D5">
            <w:pPr>
              <w:tabs>
                <w:tab w:val="clear" w:pos="482"/>
                <w:tab w:val="left" w:pos="400"/>
              </w:tabs>
              <w:jc w:val="center"/>
              <w:rPr>
                <w:rFonts w:ascii="Times New Roman" w:hAnsi="Times New Roman"/>
              </w:rPr>
              <w:pPrChange w:id="1051" w:author="Karolina Kaminska" w:date="2014-08-26T11:43:00Z">
                <w:pPr>
                  <w:jc w:val="center"/>
                </w:pPr>
              </w:pPrChange>
            </w:pPr>
            <w:r w:rsidRPr="00355B2A">
              <w:rPr>
                <w:rFonts w:ascii="Times New Roman" w:hAnsi="Times New Roman"/>
              </w:rPr>
              <w:t>was</w:t>
            </w:r>
          </w:p>
        </w:tc>
        <w:tc>
          <w:tcPr>
            <w:tcW w:w="550" w:type="dxa"/>
          </w:tcPr>
          <w:p w:rsidR="00F966D5" w:rsidRPr="00355B2A" w:rsidRDefault="00F966D5">
            <w:pPr>
              <w:tabs>
                <w:tab w:val="clear" w:pos="482"/>
                <w:tab w:val="left" w:pos="400"/>
              </w:tabs>
              <w:jc w:val="center"/>
              <w:rPr>
                <w:rFonts w:ascii="Times New Roman" w:hAnsi="Times New Roman"/>
              </w:rPr>
              <w:pPrChange w:id="1052" w:author="Karolina Kaminska" w:date="2014-08-26T11:43:00Z">
                <w:pPr>
                  <w:jc w:val="center"/>
                </w:pPr>
              </w:pPrChange>
            </w:pPr>
            <w:r w:rsidRPr="00355B2A">
              <w:rPr>
                <w:rFonts w:ascii="Times New Roman" w:hAnsi="Times New Roman"/>
              </w:rPr>
              <w:t>)</w:t>
            </w:r>
          </w:p>
        </w:tc>
        <w:tc>
          <w:tcPr>
            <w:tcW w:w="550" w:type="dxa"/>
          </w:tcPr>
          <w:p w:rsidR="00F966D5" w:rsidRPr="00355B2A" w:rsidRDefault="00F966D5">
            <w:pPr>
              <w:tabs>
                <w:tab w:val="clear" w:pos="482"/>
                <w:tab w:val="left" w:pos="400"/>
              </w:tabs>
              <w:jc w:val="center"/>
              <w:rPr>
                <w:rFonts w:ascii="Times New Roman" w:hAnsi="Times New Roman"/>
              </w:rPr>
              <w:pPrChange w:id="1053" w:author="Karolina Kaminska" w:date="2014-08-26T11:43:00Z">
                <w:pPr>
                  <w:jc w:val="center"/>
                </w:pPr>
              </w:pPrChange>
            </w:pPr>
          </w:p>
        </w:tc>
        <w:tc>
          <w:tcPr>
            <w:tcW w:w="661" w:type="dxa"/>
          </w:tcPr>
          <w:p w:rsidR="00F966D5" w:rsidRPr="00355B2A" w:rsidRDefault="00F966D5">
            <w:pPr>
              <w:tabs>
                <w:tab w:val="clear" w:pos="482"/>
                <w:tab w:val="left" w:pos="400"/>
              </w:tabs>
              <w:jc w:val="center"/>
              <w:rPr>
                <w:rFonts w:ascii="Times New Roman" w:hAnsi="Times New Roman"/>
              </w:rPr>
              <w:pPrChange w:id="1054" w:author="Karolina Kaminska" w:date="2014-08-26T11:43:00Z">
                <w:pPr>
                  <w:jc w:val="center"/>
                </w:pPr>
              </w:pPrChange>
            </w:pPr>
            <w:r w:rsidRPr="00355B2A">
              <w:rPr>
                <w:rFonts w:ascii="Times New Roman" w:hAnsi="Times New Roman"/>
              </w:rPr>
              <w:t>denn</w:t>
            </w:r>
          </w:p>
        </w:tc>
        <w:tc>
          <w:tcPr>
            <w:tcW w:w="550" w:type="dxa"/>
          </w:tcPr>
          <w:p w:rsidR="00F966D5" w:rsidRPr="00355B2A" w:rsidRDefault="00F966D5">
            <w:pPr>
              <w:tabs>
                <w:tab w:val="clear" w:pos="482"/>
                <w:tab w:val="left" w:pos="400"/>
              </w:tabs>
              <w:jc w:val="center"/>
              <w:rPr>
                <w:rFonts w:ascii="Times New Roman" w:hAnsi="Times New Roman"/>
              </w:rPr>
              <w:pPrChange w:id="1055" w:author="Karolina Kaminska" w:date="2014-08-26T11:43:00Z">
                <w:pPr>
                  <w:jc w:val="center"/>
                </w:pPr>
              </w:pPrChange>
            </w:pPr>
          </w:p>
        </w:tc>
        <w:tc>
          <w:tcPr>
            <w:tcW w:w="906" w:type="dxa"/>
          </w:tcPr>
          <w:p w:rsidR="00F966D5" w:rsidRPr="00355B2A" w:rsidRDefault="00F966D5">
            <w:pPr>
              <w:tabs>
                <w:tab w:val="clear" w:pos="482"/>
                <w:tab w:val="left" w:pos="400"/>
              </w:tabs>
              <w:jc w:val="center"/>
              <w:rPr>
                <w:rFonts w:ascii="Times New Roman" w:hAnsi="Times New Roman"/>
              </w:rPr>
              <w:pPrChange w:id="1056" w:author="Karolina Kaminska" w:date="2014-08-26T11:43:00Z">
                <w:pPr>
                  <w:jc w:val="center"/>
                </w:pPr>
              </w:pPrChange>
            </w:pPr>
            <w:r w:rsidRPr="00355B2A">
              <w:rPr>
                <w:rFonts w:ascii="Times New Roman" w:hAnsi="Times New Roman"/>
                <w:bCs/>
              </w:rPr>
              <w:t>*1,5*</w:t>
            </w:r>
          </w:p>
        </w:tc>
        <w:tc>
          <w:tcPr>
            <w:tcW w:w="550" w:type="dxa"/>
          </w:tcPr>
          <w:p w:rsidR="00F966D5" w:rsidRPr="00355B2A" w:rsidRDefault="00F966D5">
            <w:pPr>
              <w:tabs>
                <w:tab w:val="clear" w:pos="482"/>
                <w:tab w:val="left" w:pos="400"/>
              </w:tabs>
              <w:jc w:val="center"/>
              <w:rPr>
                <w:rFonts w:ascii="Times New Roman" w:hAnsi="Times New Roman"/>
              </w:rPr>
              <w:pPrChange w:id="1057" w:author="Karolina Kaminska" w:date="2014-08-26T11:43:00Z">
                <w:pPr>
                  <w:jc w:val="center"/>
                </w:pPr>
              </w:pPrChange>
            </w:pPr>
          </w:p>
        </w:tc>
        <w:tc>
          <w:tcPr>
            <w:tcW w:w="695" w:type="dxa"/>
          </w:tcPr>
          <w:p w:rsidR="00F966D5" w:rsidRPr="00355B2A" w:rsidRDefault="00F966D5">
            <w:pPr>
              <w:tabs>
                <w:tab w:val="clear" w:pos="482"/>
                <w:tab w:val="left" w:pos="400"/>
              </w:tabs>
              <w:jc w:val="center"/>
              <w:rPr>
                <w:rFonts w:ascii="Times New Roman" w:hAnsi="Times New Roman"/>
              </w:rPr>
              <w:pPrChange w:id="1058" w:author="Karolina Kaminska" w:date="2014-08-26T11:43:00Z">
                <w:pPr>
                  <w:jc w:val="center"/>
                </w:pPr>
              </w:pPrChange>
            </w:pPr>
            <w:r w:rsidRPr="00355B2A">
              <w:rPr>
                <w:rFonts w:ascii="Times New Roman" w:hAnsi="Times New Roman"/>
              </w:rPr>
              <w:t>sonst</w:t>
            </w:r>
          </w:p>
        </w:tc>
        <w:tc>
          <w:tcPr>
            <w:tcW w:w="550" w:type="dxa"/>
          </w:tcPr>
          <w:p w:rsidR="00F966D5" w:rsidRPr="00355B2A" w:rsidRDefault="00F966D5">
            <w:pPr>
              <w:tabs>
                <w:tab w:val="clear" w:pos="482"/>
                <w:tab w:val="left" w:pos="400"/>
              </w:tabs>
              <w:jc w:val="center"/>
              <w:rPr>
                <w:rFonts w:ascii="Times New Roman" w:hAnsi="Times New Roman"/>
              </w:rPr>
              <w:pPrChange w:id="1059" w:author="Karolina Kaminska" w:date="2014-08-26T11:43:00Z">
                <w:pPr>
                  <w:jc w:val="center"/>
                </w:pPr>
              </w:pPrChange>
            </w:pPr>
            <w:r w:rsidRPr="00355B2A">
              <w:rPr>
                <w:rFonts w:ascii="Times New Roman" w:hAnsi="Times New Roman"/>
              </w:rPr>
              <w:t>↑</w:t>
            </w:r>
          </w:p>
        </w:tc>
      </w:tr>
    </w:tbl>
    <w:p w:rsidR="00F966D5" w:rsidRPr="00355B2A" w:rsidRDefault="00F966D5">
      <w:pPr>
        <w:rPr>
          <w:rFonts w:ascii="Times New Roman" w:hAnsi="Times New Roman"/>
        </w:rPr>
      </w:pPr>
    </w:p>
    <w:p w:rsidR="00F966D5" w:rsidRPr="00355B2A" w:rsidRDefault="00F966D5" w:rsidP="00F966D5">
      <w:pPr>
        <w:pStyle w:val="Standard-BlockCharCharChar"/>
      </w:pPr>
    </w:p>
    <w:tbl>
      <w:tblPr>
        <w:tblW w:w="936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70"/>
        <w:gridCol w:w="3157"/>
        <w:gridCol w:w="3334"/>
      </w:tblGrid>
      <w:tr w:rsidR="00F966D5" w:rsidRPr="00355B2A">
        <w:tc>
          <w:tcPr>
            <w:tcW w:w="9361" w:type="dxa"/>
            <w:gridSpan w:val="3"/>
            <w:shd w:val="clear" w:color="auto" w:fill="D9D9D9"/>
          </w:tcPr>
          <w:p w:rsidR="00F966D5" w:rsidRPr="00355B2A" w:rsidRDefault="00F966D5">
            <w:pPr>
              <w:pStyle w:val="Zwischenberschrift"/>
              <w:tabs>
                <w:tab w:val="clear" w:pos="482"/>
                <w:tab w:val="left" w:pos="385"/>
              </w:tabs>
              <w:spacing w:before="96" w:after="96"/>
              <w:jc w:val="center"/>
              <w:pPrChange w:id="1060" w:author="Karolina Kaminska" w:date="2014-08-26T11:43:00Z">
                <w:pPr>
                  <w:pStyle w:val="Zwischenberschrift"/>
                  <w:jc w:val="center"/>
                </w:pPr>
              </w:pPrChange>
            </w:pPr>
            <w:r w:rsidRPr="00355B2A">
              <w:br w:type="page"/>
              <w:t>Mögliche Fehler</w:t>
            </w:r>
          </w:p>
        </w:tc>
      </w:tr>
      <w:tr w:rsidR="00F966D5" w:rsidRPr="00355B2A">
        <w:tc>
          <w:tcPr>
            <w:tcW w:w="2870" w:type="dxa"/>
          </w:tcPr>
          <w:p w:rsidR="00F966D5" w:rsidRPr="00355B2A" w:rsidRDefault="00F966D5">
            <w:pPr>
              <w:pStyle w:val="Zwischenberschrift"/>
              <w:tabs>
                <w:tab w:val="clear" w:pos="482"/>
                <w:tab w:val="left" w:pos="385"/>
              </w:tabs>
              <w:spacing w:before="96" w:after="96"/>
              <w:pPrChange w:id="1061" w:author="Karolina Kaminska" w:date="2014-08-26T11:43:00Z">
                <w:pPr>
                  <w:pStyle w:val="Zwischenberschrift"/>
                </w:pPr>
              </w:pPrChange>
            </w:pPr>
            <w:r w:rsidRPr="00355B2A">
              <w:t>Ursache</w:t>
            </w:r>
          </w:p>
        </w:tc>
        <w:tc>
          <w:tcPr>
            <w:tcW w:w="3157" w:type="dxa"/>
          </w:tcPr>
          <w:p w:rsidR="00F966D5" w:rsidRPr="00355B2A" w:rsidRDefault="00F966D5">
            <w:pPr>
              <w:pStyle w:val="Zwischenberschrift"/>
              <w:tabs>
                <w:tab w:val="clear" w:pos="482"/>
                <w:tab w:val="left" w:pos="385"/>
              </w:tabs>
              <w:spacing w:before="96" w:after="96"/>
              <w:pPrChange w:id="1062" w:author="Karolina Kaminska" w:date="2014-08-26T11:43:00Z">
                <w:pPr>
                  <w:pStyle w:val="Zwischenberschrift"/>
                </w:pPr>
              </w:pPrChange>
            </w:pPr>
            <w:r w:rsidRPr="00355B2A">
              <w:t>Beispiel</w:t>
            </w:r>
          </w:p>
        </w:tc>
        <w:tc>
          <w:tcPr>
            <w:tcW w:w="3334" w:type="dxa"/>
          </w:tcPr>
          <w:p w:rsidR="00F966D5" w:rsidRPr="00355B2A" w:rsidRDefault="00F966D5">
            <w:pPr>
              <w:pStyle w:val="Zwischenberschrift"/>
              <w:tabs>
                <w:tab w:val="clear" w:pos="482"/>
                <w:tab w:val="left" w:pos="385"/>
                <w:tab w:val="left" w:pos="1913"/>
              </w:tabs>
              <w:spacing w:before="96" w:after="96"/>
              <w:pPrChange w:id="1063" w:author="Karolina Kaminska" w:date="2014-08-26T11:43:00Z">
                <w:pPr>
                  <w:pStyle w:val="Zwischenberschrift"/>
                  <w:tabs>
                    <w:tab w:val="left" w:pos="2392"/>
                  </w:tabs>
                </w:pPr>
              </w:pPrChange>
            </w:pPr>
            <w:r w:rsidRPr="00355B2A">
              <w:t>Fehlermeldung</w:t>
            </w:r>
          </w:p>
        </w:tc>
      </w:tr>
      <w:tr w:rsidR="00F966D5" w:rsidRPr="00355B2A">
        <w:tc>
          <w:tcPr>
            <w:tcW w:w="2870" w:type="dxa"/>
          </w:tcPr>
          <w:p w:rsidR="00F966D5" w:rsidRPr="00355B2A" w:rsidRDefault="00F966D5">
            <w:pPr>
              <w:pStyle w:val="Standard-BlockCharCharChar"/>
              <w:tabs>
                <w:tab w:val="clear" w:pos="482"/>
                <w:tab w:val="left" w:pos="385"/>
              </w:tabs>
              <w:pPrChange w:id="1064" w:author="Karolina Kaminska" w:date="2014-08-26T11:43:00Z">
                <w:pPr>
                  <w:pStyle w:val="Standard-BlockCharCharChar"/>
                </w:pPr>
              </w:pPrChange>
            </w:pPr>
            <w:r w:rsidRPr="00355B2A">
              <w:t>Großbuchstaben innerhalb von Wörtern</w:t>
            </w:r>
          </w:p>
        </w:tc>
        <w:tc>
          <w:tcPr>
            <w:tcW w:w="3157" w:type="dxa"/>
          </w:tcPr>
          <w:p w:rsidR="00F966D5" w:rsidRPr="00355B2A" w:rsidRDefault="00F966D5">
            <w:pPr>
              <w:pStyle w:val="Standard-BlockCharCharChar"/>
              <w:tabs>
                <w:tab w:val="clear" w:pos="482"/>
                <w:tab w:val="left" w:pos="385"/>
              </w:tabs>
              <w:pPrChange w:id="1065" w:author="Karolina Kaminska" w:date="2014-08-26T11:43:00Z">
                <w:pPr>
                  <w:pStyle w:val="Standard-BlockCharCharChar"/>
                </w:pPr>
              </w:pPrChange>
            </w:pPr>
            <w:r w:rsidRPr="00355B2A">
              <w:t>j</w:t>
            </w:r>
            <w:r w:rsidRPr="00355B2A">
              <w:rPr>
                <w:b/>
              </w:rPr>
              <w:t>A</w:t>
            </w:r>
          </w:p>
        </w:tc>
        <w:tc>
          <w:tcPr>
            <w:tcW w:w="3334" w:type="dxa"/>
          </w:tcPr>
          <w:p w:rsidR="00F966D5" w:rsidRPr="00355B2A" w:rsidRDefault="00F966D5">
            <w:pPr>
              <w:pStyle w:val="SimpleEXMARaLDA"/>
              <w:tabs>
                <w:tab w:val="clear" w:pos="482"/>
                <w:tab w:val="left" w:pos="385"/>
              </w:tabs>
              <w:rPr>
                <w:rFonts w:ascii="Times New Roman" w:hAnsi="Times New Roman"/>
              </w:rPr>
              <w:pPrChange w:id="1066" w:author="Karolina Kaminska" w:date="2014-08-26T11:43:00Z">
                <w:pPr>
                  <w:pStyle w:val="SimpleEXMARaLDA"/>
                </w:pPr>
              </w:pPrChange>
            </w:pPr>
            <w:r w:rsidRPr="00355B2A">
              <w:rPr>
                <w:rFonts w:ascii="Times New Roman" w:hAnsi="Times New Roman"/>
              </w:rPr>
              <w:t>Error: Nicht erlaubt: Großbuchstabe, offene Klammer, geschlossene Kla</w:t>
            </w:r>
            <w:r w:rsidRPr="00355B2A">
              <w:rPr>
                <w:rFonts w:ascii="Times New Roman" w:hAnsi="Times New Roman"/>
              </w:rPr>
              <w:t>m</w:t>
            </w:r>
            <w:r w:rsidRPr="00355B2A">
              <w:rPr>
                <w:rFonts w:ascii="Times New Roman" w:hAnsi="Times New Roman"/>
              </w:rPr>
              <w:t>mer, Punkt oder Ellipse, Zahl oder Komma</w:t>
            </w:r>
          </w:p>
        </w:tc>
      </w:tr>
      <w:tr w:rsidR="00F966D5" w:rsidRPr="00355B2A">
        <w:tc>
          <w:tcPr>
            <w:tcW w:w="2870" w:type="dxa"/>
          </w:tcPr>
          <w:p w:rsidR="00F966D5" w:rsidRPr="00355B2A" w:rsidRDefault="00F966D5">
            <w:pPr>
              <w:pStyle w:val="Standard-BlockCharCharChar"/>
              <w:tabs>
                <w:tab w:val="clear" w:pos="482"/>
                <w:tab w:val="left" w:pos="385"/>
              </w:tabs>
              <w:pPrChange w:id="1067" w:author="Karolina Kaminska" w:date="2014-08-26T11:43:00Z">
                <w:pPr>
                  <w:pStyle w:val="Standard-BlockCharCharChar"/>
                </w:pPr>
              </w:pPrChange>
            </w:pPr>
            <w:r w:rsidRPr="00355B2A">
              <w:t>Kleinbuchstaben innerhalb nicht-morphemisierter Ä</w:t>
            </w:r>
            <w:r w:rsidRPr="00355B2A">
              <w:t>u</w:t>
            </w:r>
            <w:r w:rsidRPr="00355B2A">
              <w:t>ßerungen</w:t>
            </w:r>
          </w:p>
        </w:tc>
        <w:tc>
          <w:tcPr>
            <w:tcW w:w="3157" w:type="dxa"/>
          </w:tcPr>
          <w:p w:rsidR="00F966D5" w:rsidRPr="00355B2A" w:rsidRDefault="00F966D5">
            <w:pPr>
              <w:pStyle w:val="Standard-BlockCharCharChar"/>
              <w:tabs>
                <w:tab w:val="clear" w:pos="482"/>
                <w:tab w:val="left" w:pos="385"/>
              </w:tabs>
              <w:pPrChange w:id="1068" w:author="Karolina Kaminska" w:date="2014-08-26T11:43:00Z">
                <w:pPr>
                  <w:pStyle w:val="Standard-BlockCharCharChar"/>
                </w:pPr>
              </w:pPrChange>
            </w:pPr>
            <w:r w:rsidRPr="00355B2A">
              <w:t>Ich mache</w:t>
            </w:r>
            <w:r w:rsidRPr="00355B2A">
              <w:rPr>
                <w:b/>
              </w:rPr>
              <w:t>]</w:t>
            </w:r>
            <w:r w:rsidRPr="00355B2A">
              <w:t xml:space="preserve"> eine Äußerung.</w:t>
            </w:r>
          </w:p>
        </w:tc>
        <w:tc>
          <w:tcPr>
            <w:tcW w:w="3334" w:type="dxa"/>
          </w:tcPr>
          <w:p w:rsidR="00F966D5" w:rsidRPr="00355B2A" w:rsidRDefault="00F966D5">
            <w:pPr>
              <w:pStyle w:val="SimpleEXMARaLDA"/>
              <w:tabs>
                <w:tab w:val="clear" w:pos="482"/>
                <w:tab w:val="left" w:pos="385"/>
              </w:tabs>
              <w:rPr>
                <w:rFonts w:ascii="Times New Roman" w:hAnsi="Times New Roman"/>
              </w:rPr>
              <w:pPrChange w:id="1069" w:author="Karolina Kaminska" w:date="2014-08-26T11:43:00Z">
                <w:pPr>
                  <w:pStyle w:val="SimpleEXMARaLDA"/>
                </w:pPr>
              </w:pPrChange>
            </w:pPr>
            <w:r w:rsidRPr="00355B2A">
              <w:rPr>
                <w:rFonts w:ascii="Times New Roman" w:hAnsi="Times New Roman"/>
              </w:rPr>
              <w:t>Error: Nicht erlaubt: offene Klammer, geschlossene Klammer, Zahl oder Komma, Doppelpunkt, Punkt oder Ellipse, Pausenzeichen, Prosodieze</w:t>
            </w:r>
            <w:r w:rsidRPr="00355B2A">
              <w:rPr>
                <w:rFonts w:ascii="Times New Roman" w:hAnsi="Times New Roman"/>
              </w:rPr>
              <w:t>i</w:t>
            </w:r>
            <w:r w:rsidRPr="00355B2A">
              <w:rPr>
                <w:rFonts w:ascii="Times New Roman" w:hAnsi="Times New Roman"/>
              </w:rPr>
              <w:t>chen, Wortbestandteil</w:t>
            </w:r>
          </w:p>
        </w:tc>
      </w:tr>
      <w:tr w:rsidR="00F966D5" w:rsidRPr="00355B2A">
        <w:tc>
          <w:tcPr>
            <w:tcW w:w="2870" w:type="dxa"/>
          </w:tcPr>
          <w:p w:rsidR="00F966D5" w:rsidRPr="00355B2A" w:rsidRDefault="00F966D5">
            <w:pPr>
              <w:pStyle w:val="Standard-BlockCharCharChar"/>
              <w:tabs>
                <w:tab w:val="clear" w:pos="482"/>
                <w:tab w:val="left" w:pos="385"/>
              </w:tabs>
              <w:pPrChange w:id="1070" w:author="Karolina Kaminska" w:date="2014-08-26T11:43:00Z">
                <w:pPr>
                  <w:pStyle w:val="Standard-BlockCharCharChar"/>
                </w:pPr>
              </w:pPrChange>
            </w:pPr>
            <w:r w:rsidRPr="00355B2A">
              <w:t>...</w:t>
            </w:r>
          </w:p>
        </w:tc>
        <w:tc>
          <w:tcPr>
            <w:tcW w:w="3157" w:type="dxa"/>
          </w:tcPr>
          <w:p w:rsidR="00F966D5" w:rsidRPr="00355B2A" w:rsidRDefault="00F966D5">
            <w:pPr>
              <w:pStyle w:val="Standard-BlockCharCharChar"/>
              <w:tabs>
                <w:tab w:val="clear" w:pos="482"/>
                <w:tab w:val="left" w:pos="385"/>
              </w:tabs>
              <w:pPrChange w:id="1071" w:author="Karolina Kaminska" w:date="2014-08-26T11:43:00Z">
                <w:pPr>
                  <w:pStyle w:val="Standard-BlockCharCharChar"/>
                </w:pPr>
              </w:pPrChange>
            </w:pPr>
            <w:r w:rsidRPr="00355B2A">
              <w:t>...</w:t>
            </w:r>
          </w:p>
        </w:tc>
        <w:tc>
          <w:tcPr>
            <w:tcW w:w="3334" w:type="dxa"/>
          </w:tcPr>
          <w:p w:rsidR="00F966D5" w:rsidRPr="00355B2A" w:rsidRDefault="00F966D5">
            <w:pPr>
              <w:pStyle w:val="SimpleEXMARaLDA"/>
              <w:tabs>
                <w:tab w:val="clear" w:pos="482"/>
                <w:tab w:val="left" w:pos="385"/>
              </w:tabs>
              <w:rPr>
                <w:rFonts w:ascii="Times New Roman" w:hAnsi="Times New Roman"/>
                <w:lang w:val="en-GB"/>
              </w:rPr>
              <w:pPrChange w:id="1072" w:author="Karolina Kaminska" w:date="2014-08-26T11:43:00Z">
                <w:pPr>
                  <w:pStyle w:val="SimpleEXMARaLDA"/>
                </w:pPr>
              </w:pPrChange>
            </w:pPr>
            <w:r w:rsidRPr="00355B2A">
              <w:rPr>
                <w:rFonts w:ascii="Times New Roman" w:hAnsi="Times New Roman"/>
                <w:lang w:val="en-GB"/>
              </w:rPr>
              <w:t>…</w:t>
            </w:r>
          </w:p>
        </w:tc>
      </w:tr>
    </w:tbl>
    <w:p w:rsidR="00F966D5" w:rsidRPr="00355B2A" w:rsidRDefault="00F966D5">
      <w:pPr>
        <w:rPr>
          <w:rFonts w:ascii="Times New Roman" w:hAnsi="Times New Roman"/>
          <w:lang w:val="en-GB"/>
        </w:rPr>
      </w:pPr>
    </w:p>
    <w:p w:rsidR="00F966D5" w:rsidRPr="00355B2A" w:rsidRDefault="00F966D5" w:rsidP="003E14B6">
      <w:pPr>
        <w:pStyle w:val="berschrift2"/>
        <w:numPr>
          <w:ilvl w:val="0"/>
          <w:numId w:val="0"/>
        </w:numPr>
      </w:pPr>
      <w:r w:rsidRPr="00355B2A">
        <w:rPr>
          <w:lang w:val="en-GB"/>
        </w:rPr>
        <w:br w:type="page"/>
      </w:r>
      <w:bookmarkStart w:id="1073" w:name="_Toc398708257"/>
      <w:r w:rsidRPr="00355B2A">
        <w:lastRenderedPageBreak/>
        <w:t>Segmentierung: </w:t>
      </w:r>
      <w:r w:rsidR="003E14B6">
        <w:t>„</w:t>
      </w:r>
      <w:r w:rsidRPr="00355B2A">
        <w:t>GAT: Intonation Units</w:t>
      </w:r>
      <w:r w:rsidR="00F70807">
        <w:t>“</w:t>
      </w:r>
      <w:bookmarkEnd w:id="1073"/>
    </w:p>
    <w:p w:rsidR="00F966D5" w:rsidRPr="00355B2A" w:rsidRDefault="00F966D5">
      <w:pPr>
        <w:pStyle w:val="Standard-BlockCharCharChar"/>
      </w:pPr>
    </w:p>
    <w:tbl>
      <w:tblPr>
        <w:tblStyle w:val="Tabellenraster"/>
        <w:tblW w:w="0" w:type="auto"/>
        <w:tblInd w:w="108" w:type="dxa"/>
        <w:tblLook w:val="0000" w:firstRow="0" w:lastRow="0" w:firstColumn="0" w:lastColumn="0" w:noHBand="0" w:noVBand="0"/>
      </w:tblPr>
      <w:tblGrid>
        <w:gridCol w:w="2417"/>
        <w:gridCol w:w="2096"/>
        <w:gridCol w:w="4843"/>
      </w:tblGrid>
      <w:tr w:rsidR="00F966D5" w:rsidRPr="00355B2A">
        <w:trPr>
          <w:trHeight w:hRule="exact" w:val="397"/>
        </w:trPr>
        <w:tc>
          <w:tcPr>
            <w:tcW w:w="2417"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Name</w:t>
            </w:r>
          </w:p>
        </w:tc>
        <w:tc>
          <w:tcPr>
            <w:tcW w:w="2096"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Standard-Werte</w:t>
            </w:r>
          </w:p>
        </w:tc>
        <w:tc>
          <w:tcPr>
            <w:tcW w:w="4843" w:type="dxa"/>
            <w:shd w:val="clear" w:color="auto" w:fill="D9D9D9"/>
          </w:tcPr>
          <w:p w:rsidR="00F966D5" w:rsidRPr="00355B2A" w:rsidRDefault="00F966D5">
            <w:pPr>
              <w:pStyle w:val="Standard-BlockCharCharChar"/>
              <w:tabs>
                <w:tab w:val="clear" w:pos="482"/>
                <w:tab w:val="left" w:pos="390"/>
              </w:tabs>
              <w:rPr>
                <w:b/>
              </w:rPr>
              <w:pPrChange w:id="1074" w:author="Karolina Kaminska" w:date="2014-08-26T11:43:00Z">
                <w:pPr>
                  <w:pStyle w:val="Standard-BlockCharCharChar"/>
                </w:pPr>
              </w:pPrChange>
            </w:pPr>
            <w:r w:rsidRPr="00355B2A">
              <w:rPr>
                <w:b/>
              </w:rPr>
              <w:t>Erläuterung</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bookmarkStart w:id="1075" w:name="IU_END_SYMBOLS"/>
            <w:r w:rsidRPr="00355B2A">
              <w:rPr>
                <w:rFonts w:ascii="Times New Roman" w:hAnsi="Times New Roman"/>
                <w:bCs/>
              </w:rPr>
              <w:t>IU_END_SYMBOLS</w:t>
            </w:r>
            <w:bookmarkEnd w:id="1075"/>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Markiert abschließend die Tonhöhenbewegung einer Phrasierungseinheit</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OPEN_PARENTHESIS</w:t>
            </w:r>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Markiert Beginn einer Pause oder einer schwer verstän</w:t>
            </w:r>
            <w:r w:rsidRPr="00355B2A">
              <w:rPr>
                <w:rFonts w:ascii="Times New Roman" w:hAnsi="Times New Roman"/>
                <w:bCs/>
              </w:rPr>
              <w:t>d</w:t>
            </w:r>
            <w:r w:rsidRPr="00355B2A">
              <w:rPr>
                <w:rFonts w:ascii="Times New Roman" w:hAnsi="Times New Roman"/>
                <w:bCs/>
              </w:rPr>
              <w:t>lichen Passage. Punkte zwischen runden Klammern we</w:t>
            </w:r>
            <w:r w:rsidRPr="00355B2A">
              <w:rPr>
                <w:rFonts w:ascii="Times New Roman" w:hAnsi="Times New Roman"/>
                <w:bCs/>
              </w:rPr>
              <w:t>r</w:t>
            </w:r>
            <w:r w:rsidRPr="00355B2A">
              <w:rPr>
                <w:rFonts w:ascii="Times New Roman" w:hAnsi="Times New Roman"/>
                <w:bCs/>
              </w:rPr>
              <w:t>den nicht als Endzeichen einer Phrasierungseinheit b</w:t>
            </w:r>
            <w:r w:rsidRPr="00355B2A">
              <w:rPr>
                <w:rFonts w:ascii="Times New Roman" w:hAnsi="Times New Roman"/>
                <w:bCs/>
              </w:rPr>
              <w:t>e</w:t>
            </w:r>
            <w:r w:rsidRPr="00355B2A">
              <w:rPr>
                <w:rFonts w:ascii="Times New Roman" w:hAnsi="Times New Roman"/>
                <w:bCs/>
              </w:rPr>
              <w:t xml:space="preserve">handelt. </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CLOSE_PARENTHESIS</w:t>
            </w:r>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Cs/>
              </w:rPr>
              <w:t>Markiert Ende einer Pause oder einer schwer verständl</w:t>
            </w:r>
            <w:r w:rsidRPr="00355B2A">
              <w:rPr>
                <w:rFonts w:ascii="Times New Roman" w:hAnsi="Times New Roman"/>
                <w:bCs/>
              </w:rPr>
              <w:t>i</w:t>
            </w:r>
            <w:r w:rsidRPr="00355B2A">
              <w:rPr>
                <w:rFonts w:ascii="Times New Roman" w:hAnsi="Times New Roman"/>
                <w:bCs/>
              </w:rPr>
              <w:t>chen Passage. Punkte zwischen runden Klammern we</w:t>
            </w:r>
            <w:r w:rsidRPr="00355B2A">
              <w:rPr>
                <w:rFonts w:ascii="Times New Roman" w:hAnsi="Times New Roman"/>
                <w:bCs/>
              </w:rPr>
              <w:t>r</w:t>
            </w:r>
            <w:r w:rsidRPr="00355B2A">
              <w:rPr>
                <w:rFonts w:ascii="Times New Roman" w:hAnsi="Times New Roman"/>
                <w:bCs/>
              </w:rPr>
              <w:t>den nicht als Endzeichen einer Phrasierungseinheit b</w:t>
            </w:r>
            <w:r w:rsidRPr="00355B2A">
              <w:rPr>
                <w:rFonts w:ascii="Times New Roman" w:hAnsi="Times New Roman"/>
                <w:bCs/>
              </w:rPr>
              <w:t>e</w:t>
            </w:r>
            <w:r w:rsidRPr="00355B2A">
              <w:rPr>
                <w:rFonts w:ascii="Times New Roman" w:hAnsi="Times New Roman"/>
                <w:bCs/>
              </w:rPr>
              <w:t>handelt.</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bookmarkStart w:id="1076" w:name="CLOSE_ANGLE"/>
            <w:r w:rsidRPr="00355B2A">
              <w:rPr>
                <w:rFonts w:ascii="Times New Roman" w:hAnsi="Times New Roman"/>
                <w:bCs/>
              </w:rPr>
              <w:t>CLOSE_ANGLE</w:t>
            </w:r>
            <w:bookmarkEnd w:id="1076"/>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&gt;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 xml:space="preserve">Markiert Ende einer Kommentarannotation </w:t>
            </w:r>
          </w:p>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Cs/>
              </w:rPr>
              <w:t>(z.B.: &lt;lachend&lt; was?&gt;) und kann hinter dem abschli</w:t>
            </w:r>
            <w:r w:rsidRPr="00355B2A">
              <w:rPr>
                <w:rFonts w:ascii="Times New Roman" w:hAnsi="Times New Roman"/>
                <w:bCs/>
              </w:rPr>
              <w:t>e</w:t>
            </w:r>
            <w:r w:rsidRPr="00355B2A">
              <w:rPr>
                <w:rFonts w:ascii="Times New Roman" w:hAnsi="Times New Roman"/>
                <w:bCs/>
              </w:rPr>
              <w:t>ßenden Zeichen einer Phrasierungseinheit auftreten.</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SPACE</w:t>
            </w:r>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color w:val="C0C0C0"/>
              </w:rPr>
              <w:t xml:space="preserve">| </w:t>
            </w:r>
          </w:p>
        </w:tc>
        <w:tc>
          <w:tcPr>
            <w:tcW w:w="4843"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rPr>
              <w:t xml:space="preserve">Kann </w:t>
            </w:r>
            <w:r w:rsidRPr="00355B2A">
              <w:rPr>
                <w:rFonts w:ascii="Times New Roman" w:hAnsi="Times New Roman"/>
                <w:bCs/>
              </w:rPr>
              <w:t>hinter dem abschließenden Zeichen einer Phrasi</w:t>
            </w:r>
            <w:r w:rsidRPr="00355B2A">
              <w:rPr>
                <w:rFonts w:ascii="Times New Roman" w:hAnsi="Times New Roman"/>
                <w:bCs/>
              </w:rPr>
              <w:t>e</w:t>
            </w:r>
            <w:r w:rsidRPr="00355B2A">
              <w:rPr>
                <w:rFonts w:ascii="Times New Roman" w:hAnsi="Times New Roman"/>
                <w:bCs/>
              </w:rPr>
              <w:t>rungseinheit auftreten.</w:t>
            </w:r>
          </w:p>
        </w:tc>
      </w:tr>
      <w:tr w:rsidR="00F966D5" w:rsidRPr="00355B2A">
        <w:trPr>
          <w:trHeight w:val="794"/>
        </w:trPr>
        <w:tc>
          <w:tcPr>
            <w:tcW w:w="2417" w:type="dxa"/>
          </w:tcPr>
          <w:p w:rsidR="00F966D5" w:rsidRPr="00355B2A" w:rsidRDefault="00F966D5" w:rsidP="00F966D5">
            <w:pPr>
              <w:widowControl/>
              <w:tabs>
                <w:tab w:val="clear" w:pos="482"/>
              </w:tabs>
              <w:jc w:val="left"/>
              <w:rPr>
                <w:rFonts w:ascii="Times New Roman" w:hAnsi="Times New Roman"/>
                <w:bCs/>
              </w:rPr>
            </w:pPr>
            <w:bookmarkStart w:id="1077" w:name="EQUALS"/>
            <w:r w:rsidRPr="00355B2A">
              <w:rPr>
                <w:rFonts w:ascii="Times New Roman" w:hAnsi="Times New Roman"/>
                <w:bCs/>
              </w:rPr>
              <w:t>EQUALS</w:t>
            </w:r>
            <w:bookmarkEnd w:id="1077"/>
          </w:p>
        </w:tc>
        <w:tc>
          <w:tcPr>
            <w:tcW w:w="2096"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Markiert eine Verschleifung zweier Phrasierungseinhe</w:t>
            </w:r>
            <w:r w:rsidRPr="00355B2A">
              <w:rPr>
                <w:rFonts w:ascii="Times New Roman" w:hAnsi="Times New Roman"/>
                <w:bCs/>
              </w:rPr>
              <w:t>i</w:t>
            </w:r>
            <w:r w:rsidRPr="00355B2A">
              <w:rPr>
                <w:rFonts w:ascii="Times New Roman" w:hAnsi="Times New Roman"/>
                <w:bCs/>
              </w:rPr>
              <w:t>ten. Bei doppeltem Auftreten wird das erste Zeichen der ersten, das zweite Zeichen der zweiten Phrasierungsei</w:t>
            </w:r>
            <w:r w:rsidRPr="00355B2A">
              <w:rPr>
                <w:rFonts w:ascii="Times New Roman" w:hAnsi="Times New Roman"/>
                <w:bCs/>
              </w:rPr>
              <w:t>n</w:t>
            </w:r>
            <w:r w:rsidRPr="00355B2A">
              <w:rPr>
                <w:rFonts w:ascii="Times New Roman" w:hAnsi="Times New Roman"/>
                <w:bCs/>
              </w:rPr>
              <w:t>heit zugeordnet. Bei einfachem Auftreten entscheidet die Verwendung eines Leerzeichens darüber, welcher Phr</w:t>
            </w:r>
            <w:r w:rsidRPr="00355B2A">
              <w:rPr>
                <w:rFonts w:ascii="Times New Roman" w:hAnsi="Times New Roman"/>
                <w:bCs/>
              </w:rPr>
              <w:t>a</w:t>
            </w:r>
            <w:r w:rsidRPr="00355B2A">
              <w:rPr>
                <w:rFonts w:ascii="Times New Roman" w:hAnsi="Times New Roman"/>
                <w:bCs/>
              </w:rPr>
              <w:t>sierungseinheit das Zeichen zugeordnet wird.</w:t>
            </w:r>
          </w:p>
        </w:tc>
      </w:tr>
    </w:tbl>
    <w:p w:rsidR="00F966D5" w:rsidRPr="00355B2A" w:rsidRDefault="00F966D5">
      <w:pPr>
        <w:pStyle w:val="Standard-BlockCharCharChar"/>
      </w:pPr>
    </w:p>
    <w:p w:rsidR="00F966D5" w:rsidRPr="00872681" w:rsidRDefault="00F966D5">
      <w:pPr>
        <w:pStyle w:val="Standard-BlockCharCharChar"/>
        <w:rPr>
          <w:szCs w:val="24"/>
        </w:rPr>
      </w:pPr>
      <w:r w:rsidRPr="00872681">
        <w:rPr>
          <w:szCs w:val="24"/>
        </w:rPr>
        <w:t>Beispiel:</w:t>
      </w:r>
    </w:p>
    <w:p w:rsidR="00F966D5" w:rsidRPr="00872681" w:rsidRDefault="00F966D5">
      <w:pPr>
        <w:pStyle w:val="Standard-BlockCharCharChar"/>
        <w:rPr>
          <w:szCs w:val="24"/>
        </w:rPr>
      </w:pPr>
    </w:p>
    <w:p w:rsidR="00F966D5" w:rsidRPr="00872681" w:rsidRDefault="00F966D5" w:rsidP="00F966D5">
      <w:pPr>
        <w:pStyle w:val="Standard-BlockCharCharChar"/>
        <w:rPr>
          <w:szCs w:val="24"/>
        </w:rPr>
      </w:pPr>
      <w:r w:rsidRPr="00872681">
        <w:rPr>
          <w:szCs w:val="24"/>
        </w:rPr>
        <w:t>Die folgende Segmentkette von Sprecher S1 wird mit der Segmentierung: </w:t>
      </w:r>
      <w:r w:rsidR="00320A95">
        <w:rPr>
          <w:szCs w:val="24"/>
        </w:rPr>
        <w:t>„</w:t>
      </w:r>
      <w:r w:rsidRPr="00872681">
        <w:rPr>
          <w:szCs w:val="24"/>
        </w:rPr>
        <w:t>GAT: Intonation Units</w:t>
      </w:r>
      <w:proofErr w:type="gramStart"/>
      <w:r w:rsidR="00F70807">
        <w:rPr>
          <w:szCs w:val="24"/>
        </w:rPr>
        <w:t>“</w:t>
      </w:r>
      <w:r w:rsidRPr="00872681">
        <w:rPr>
          <w:szCs w:val="24"/>
        </w:rPr>
        <w:t xml:space="preserve"> ...</w:t>
      </w:r>
      <w:proofErr w:type="gramEnd"/>
    </w:p>
    <w:p w:rsidR="00F966D5" w:rsidRPr="00872681" w:rsidRDefault="00F966D5" w:rsidP="00F966D5">
      <w:pPr>
        <w:pStyle w:val="Standard-BlockCharCharChar"/>
        <w:rPr>
          <w:szCs w:val="24"/>
        </w:rPr>
      </w:pPr>
    </w:p>
    <w:p w:rsidR="00F966D5" w:rsidRPr="00872681" w:rsidRDefault="00F17B16" w:rsidP="00F966D5">
      <w:pPr>
        <w:pStyle w:val="BildChar"/>
        <w:rPr>
          <w:sz w:val="24"/>
          <w:szCs w:val="24"/>
        </w:rPr>
      </w:pPr>
      <w:r w:rsidRPr="00872681">
        <w:rPr>
          <w:noProof/>
          <w:sz w:val="24"/>
          <w:szCs w:val="24"/>
        </w:rPr>
        <w:drawing>
          <wp:inline distT="0" distB="0" distL="0" distR="0" wp14:anchorId="42641307" wp14:editId="143ABE1A">
            <wp:extent cx="5943600" cy="619125"/>
            <wp:effectExtent l="0" t="0" r="0" b="9525"/>
            <wp:docPr id="273" name="Bild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folgendermaßen in Phrasierungseinheiten (PE) segmentiert:</w:t>
      </w:r>
    </w:p>
    <w:p w:rsidR="00F966D5" w:rsidRPr="00355B2A" w:rsidRDefault="00F966D5" w:rsidP="00F966D5">
      <w:pPr>
        <w:rPr>
          <w:rFonts w:ascii="Times New Roman" w:hAnsi="Times New Roman"/>
        </w:rPr>
      </w:pPr>
    </w:p>
    <w:tbl>
      <w:tblPr>
        <w:tblStyle w:val="Tabellenraster"/>
        <w:tblW w:w="0" w:type="auto"/>
        <w:tblInd w:w="108" w:type="dxa"/>
        <w:tblLook w:val="00A0" w:firstRow="1" w:lastRow="0" w:firstColumn="1" w:lastColumn="0" w:noHBand="0" w:noVBand="0"/>
      </w:tblPr>
      <w:tblGrid>
        <w:gridCol w:w="567"/>
        <w:gridCol w:w="2268"/>
        <w:gridCol w:w="3544"/>
        <w:gridCol w:w="3007"/>
      </w:tblGrid>
      <w:tr w:rsidR="00F966D5" w:rsidRPr="00355B2A">
        <w:tc>
          <w:tcPr>
            <w:tcW w:w="9386" w:type="dxa"/>
            <w:gridSpan w:val="4"/>
            <w:tcBorders>
              <w:bottom w:val="single" w:sz="4" w:space="0" w:color="auto"/>
            </w:tcBorders>
            <w:shd w:val="clear" w:color="auto" w:fill="C0C0C0"/>
          </w:tcPr>
          <w:p w:rsidR="00F966D5" w:rsidRPr="00355B2A" w:rsidRDefault="00F966D5">
            <w:pPr>
              <w:tabs>
                <w:tab w:val="clear" w:pos="482"/>
                <w:tab w:val="left" w:pos="390"/>
              </w:tabs>
              <w:jc w:val="center"/>
              <w:rPr>
                <w:rFonts w:ascii="Times New Roman" w:hAnsi="Times New Roman"/>
                <w:b/>
              </w:rPr>
              <w:pPrChange w:id="1078" w:author="Karolina Kaminska" w:date="2014-08-26T11:43:00Z">
                <w:pPr>
                  <w:jc w:val="center"/>
                </w:pPr>
              </w:pPrChange>
            </w:pPr>
            <w:r w:rsidRPr="00355B2A">
              <w:rPr>
                <w:rFonts w:ascii="Times New Roman" w:hAnsi="Times New Roman"/>
                <w:b/>
              </w:rPr>
              <w:t>Segmentkette</w:t>
            </w:r>
          </w:p>
        </w:tc>
      </w:tr>
      <w:tr w:rsidR="00F966D5" w:rsidRPr="00355B2A">
        <w:tc>
          <w:tcPr>
            <w:tcW w:w="567" w:type="dxa"/>
            <w:shd w:val="clear" w:color="auto" w:fill="FFFF99"/>
          </w:tcPr>
          <w:p w:rsidR="00F966D5" w:rsidRPr="00355B2A" w:rsidRDefault="00F966D5">
            <w:pPr>
              <w:tabs>
                <w:tab w:val="clear" w:pos="482"/>
                <w:tab w:val="left" w:pos="390"/>
              </w:tabs>
              <w:jc w:val="center"/>
              <w:rPr>
                <w:rFonts w:ascii="Times New Roman" w:hAnsi="Times New Roman"/>
                <w:b/>
              </w:rPr>
              <w:pPrChange w:id="1079" w:author="Karolina Kaminska" w:date="2014-08-26T11:43:00Z">
                <w:pPr>
                  <w:jc w:val="center"/>
                </w:pPr>
              </w:pPrChange>
            </w:pPr>
            <w:r w:rsidRPr="00355B2A">
              <w:rPr>
                <w:rFonts w:ascii="Times New Roman" w:hAnsi="Times New Roman"/>
                <w:b/>
              </w:rPr>
              <w:t>PE</w:t>
            </w:r>
          </w:p>
        </w:tc>
        <w:tc>
          <w:tcPr>
            <w:tcW w:w="2268" w:type="dxa"/>
            <w:shd w:val="clear" w:color="auto" w:fill="FFFF99"/>
          </w:tcPr>
          <w:p w:rsidR="00F966D5" w:rsidRPr="00355B2A" w:rsidRDefault="00F966D5">
            <w:pPr>
              <w:tabs>
                <w:tab w:val="clear" w:pos="482"/>
                <w:tab w:val="left" w:pos="390"/>
              </w:tabs>
              <w:jc w:val="center"/>
              <w:rPr>
                <w:rFonts w:ascii="Times New Roman" w:hAnsi="Times New Roman"/>
                <w:b/>
              </w:rPr>
              <w:pPrChange w:id="1080" w:author="Karolina Kaminska" w:date="2014-08-26T11:43:00Z">
                <w:pPr>
                  <w:jc w:val="center"/>
                </w:pPr>
              </w:pPrChange>
            </w:pPr>
            <w:r w:rsidRPr="00355B2A">
              <w:rPr>
                <w:rFonts w:ascii="Times New Roman" w:hAnsi="Times New Roman"/>
                <w:b/>
              </w:rPr>
              <w:t>PE</w:t>
            </w:r>
          </w:p>
        </w:tc>
        <w:tc>
          <w:tcPr>
            <w:tcW w:w="3544" w:type="dxa"/>
            <w:shd w:val="clear" w:color="auto" w:fill="FFFF99"/>
          </w:tcPr>
          <w:p w:rsidR="00F966D5" w:rsidRPr="00355B2A" w:rsidRDefault="00F966D5">
            <w:pPr>
              <w:tabs>
                <w:tab w:val="clear" w:pos="482"/>
                <w:tab w:val="left" w:pos="390"/>
              </w:tabs>
              <w:jc w:val="center"/>
              <w:rPr>
                <w:rFonts w:ascii="Times New Roman" w:hAnsi="Times New Roman"/>
                <w:b/>
              </w:rPr>
              <w:pPrChange w:id="1081" w:author="Karolina Kaminska" w:date="2014-08-26T11:43:00Z">
                <w:pPr>
                  <w:jc w:val="center"/>
                </w:pPr>
              </w:pPrChange>
            </w:pPr>
            <w:r w:rsidRPr="00355B2A">
              <w:rPr>
                <w:rFonts w:ascii="Times New Roman" w:hAnsi="Times New Roman"/>
                <w:b/>
              </w:rPr>
              <w:t>PE</w:t>
            </w:r>
          </w:p>
        </w:tc>
        <w:tc>
          <w:tcPr>
            <w:tcW w:w="3007" w:type="dxa"/>
            <w:shd w:val="clear" w:color="auto" w:fill="FFFF99"/>
          </w:tcPr>
          <w:p w:rsidR="00F966D5" w:rsidRPr="00355B2A" w:rsidRDefault="00F966D5">
            <w:pPr>
              <w:tabs>
                <w:tab w:val="clear" w:pos="482"/>
                <w:tab w:val="left" w:pos="390"/>
              </w:tabs>
              <w:jc w:val="center"/>
              <w:rPr>
                <w:rFonts w:ascii="Times New Roman" w:hAnsi="Times New Roman"/>
                <w:b/>
              </w:rPr>
              <w:pPrChange w:id="1082" w:author="Karolina Kaminska" w:date="2014-08-26T11:43:00Z">
                <w:pPr>
                  <w:jc w:val="center"/>
                </w:pPr>
              </w:pPrChange>
            </w:pPr>
            <w:r w:rsidRPr="00355B2A">
              <w:rPr>
                <w:rFonts w:ascii="Times New Roman" w:hAnsi="Times New Roman"/>
                <w:b/>
              </w:rPr>
              <w:t>PE</w:t>
            </w:r>
          </w:p>
        </w:tc>
      </w:tr>
      <w:tr w:rsidR="00F966D5" w:rsidRPr="00355B2A">
        <w:tc>
          <w:tcPr>
            <w:tcW w:w="567" w:type="dxa"/>
          </w:tcPr>
          <w:p w:rsidR="00F966D5" w:rsidRPr="00355B2A" w:rsidRDefault="00F966D5">
            <w:pPr>
              <w:tabs>
                <w:tab w:val="clear" w:pos="482"/>
                <w:tab w:val="left" w:pos="390"/>
              </w:tabs>
              <w:rPr>
                <w:rFonts w:ascii="Times New Roman" w:hAnsi="Times New Roman"/>
                <w:sz w:val="16"/>
                <w:szCs w:val="16"/>
              </w:rPr>
              <w:pPrChange w:id="1083" w:author="Karolina Kaminska" w:date="2014-08-26T11:43:00Z">
                <w:pPr/>
              </w:pPrChange>
            </w:pPr>
            <w:r w:rsidRPr="00355B2A">
              <w:rPr>
                <w:rFonts w:ascii="Times New Roman" w:hAnsi="Times New Roman"/>
                <w:sz w:val="16"/>
                <w:szCs w:val="16"/>
              </w:rPr>
              <w:t>ja:;</w:t>
            </w:r>
          </w:p>
        </w:tc>
        <w:tc>
          <w:tcPr>
            <w:tcW w:w="2268" w:type="dxa"/>
          </w:tcPr>
          <w:p w:rsidR="00F966D5" w:rsidRPr="00355B2A" w:rsidRDefault="00F966D5">
            <w:pPr>
              <w:tabs>
                <w:tab w:val="clear" w:pos="482"/>
                <w:tab w:val="left" w:pos="390"/>
              </w:tabs>
              <w:rPr>
                <w:rFonts w:ascii="Times New Roman" w:hAnsi="Times New Roman"/>
                <w:sz w:val="16"/>
                <w:szCs w:val="16"/>
              </w:rPr>
              <w:pPrChange w:id="1084" w:author="Karolina Kaminska" w:date="2014-08-26T11:43:00Z">
                <w:pPr/>
              </w:pPrChange>
            </w:pPr>
            <w:r w:rsidRPr="00355B2A">
              <w:rPr>
                <w:rFonts w:ascii="Times New Roman" w:hAnsi="Times New Roman"/>
                <w:sz w:val="16"/>
                <w:szCs w:val="16"/>
              </w:rPr>
              <w:t>(.) die VIERziger generation so;=</w:t>
            </w:r>
          </w:p>
        </w:tc>
        <w:tc>
          <w:tcPr>
            <w:tcW w:w="3544" w:type="dxa"/>
          </w:tcPr>
          <w:p w:rsidR="00F966D5" w:rsidRPr="00355B2A" w:rsidRDefault="00F966D5">
            <w:pPr>
              <w:tabs>
                <w:tab w:val="clear" w:pos="482"/>
                <w:tab w:val="left" w:pos="390"/>
              </w:tabs>
              <w:rPr>
                <w:rFonts w:ascii="Times New Roman" w:hAnsi="Times New Roman"/>
                <w:sz w:val="16"/>
                <w:szCs w:val="16"/>
              </w:rPr>
              <w:pPrChange w:id="1085" w:author="Karolina Kaminska" w:date="2014-08-26T11:43:00Z">
                <w:pPr/>
              </w:pPrChange>
            </w:pPr>
            <w:r w:rsidRPr="00355B2A">
              <w:rPr>
                <w:rFonts w:ascii="Times New Roman" w:hAnsi="Times New Roman"/>
                <w:sz w:val="16"/>
                <w:szCs w:val="16"/>
              </w:rPr>
              <w:t xml:space="preserve">=das=s: </w:t>
            </w:r>
            <w:proofErr w:type="gramStart"/>
            <w:r w:rsidRPr="00355B2A">
              <w:rPr>
                <w:rFonts w:ascii="Times New Roman" w:hAnsi="Times New Roman"/>
                <w:sz w:val="16"/>
                <w:szCs w:val="16"/>
              </w:rPr>
              <w:t>!WA:HN</w:t>
            </w:r>
            <w:proofErr w:type="gramEnd"/>
            <w:r w:rsidRPr="00355B2A">
              <w:rPr>
                <w:rFonts w:ascii="Times New Roman" w:hAnsi="Times New Roman"/>
                <w:sz w:val="16"/>
                <w:szCs w:val="16"/>
              </w:rPr>
              <w:t>!sinnig viele die sich da ham SCHEIden lassen.=</w:t>
            </w:r>
          </w:p>
        </w:tc>
        <w:tc>
          <w:tcPr>
            <w:tcW w:w="3007" w:type="dxa"/>
          </w:tcPr>
          <w:p w:rsidR="00F966D5" w:rsidRPr="00355B2A" w:rsidRDefault="00F966D5">
            <w:pPr>
              <w:tabs>
                <w:tab w:val="clear" w:pos="482"/>
                <w:tab w:val="left" w:pos="390"/>
              </w:tabs>
              <w:rPr>
                <w:rFonts w:ascii="Times New Roman" w:hAnsi="Times New Roman"/>
                <w:sz w:val="16"/>
                <w:szCs w:val="16"/>
              </w:rPr>
              <w:pPrChange w:id="1086" w:author="Karolina Kaminska" w:date="2014-08-26T11:43:00Z">
                <w:pPr/>
              </w:pPrChange>
            </w:pPr>
            <w:r w:rsidRPr="00355B2A">
              <w:rPr>
                <w:rFonts w:ascii="Times New Roman" w:hAnsi="Times New Roman"/>
                <w:sz w:val="16"/>
                <w:szCs w:val="16"/>
              </w:rPr>
              <w:t>=oder scheiden lassen ÜBERhaupt.</w:t>
            </w:r>
          </w:p>
        </w:tc>
      </w:tr>
    </w:tbl>
    <w:p w:rsidR="00F966D5" w:rsidRPr="00355B2A" w:rsidRDefault="00F966D5" w:rsidP="00F966D5">
      <w:pPr>
        <w:rPr>
          <w:rFonts w:ascii="Times New Roman" w:hAnsi="Times New Roman"/>
        </w:rPr>
      </w:pPr>
    </w:p>
    <w:p w:rsidR="00F966D5" w:rsidRPr="00355B2A" w:rsidRDefault="00F966D5" w:rsidP="003E14B6">
      <w:pPr>
        <w:pStyle w:val="berschrift2"/>
        <w:numPr>
          <w:ilvl w:val="0"/>
          <w:numId w:val="0"/>
        </w:numPr>
      </w:pPr>
      <w:r w:rsidRPr="00355B2A">
        <w:br w:type="page"/>
      </w:r>
      <w:bookmarkStart w:id="1087" w:name="_Toc398708258"/>
      <w:r w:rsidRPr="00355B2A">
        <w:lastRenderedPageBreak/>
        <w:t>Segmentierung: </w:t>
      </w:r>
      <w:r w:rsidR="00F76252">
        <w:t>„</w:t>
      </w:r>
      <w:r w:rsidRPr="00355B2A">
        <w:t>CHAT: Utterance</w:t>
      </w:r>
      <w:r w:rsidR="00F70807">
        <w:t>“</w:t>
      </w:r>
      <w:bookmarkEnd w:id="1087"/>
    </w:p>
    <w:p w:rsidR="00F966D5" w:rsidRPr="00355B2A" w:rsidRDefault="00F966D5" w:rsidP="00F966D5">
      <w:pPr>
        <w:rPr>
          <w:rFonts w:ascii="Times New Roman" w:hAnsi="Times New Roman"/>
        </w:rPr>
      </w:pPr>
    </w:p>
    <w:tbl>
      <w:tblPr>
        <w:tblStyle w:val="Tabellenraster"/>
        <w:tblW w:w="0" w:type="auto"/>
        <w:tblInd w:w="108" w:type="dxa"/>
        <w:tblLook w:val="0000" w:firstRow="0" w:lastRow="0" w:firstColumn="0" w:lastColumn="0" w:noHBand="0" w:noVBand="0"/>
      </w:tblPr>
      <w:tblGrid>
        <w:gridCol w:w="2977"/>
        <w:gridCol w:w="2410"/>
      </w:tblGrid>
      <w:tr w:rsidR="00F966D5" w:rsidRPr="00355B2A">
        <w:trPr>
          <w:trHeight w:hRule="exact" w:val="397"/>
        </w:trPr>
        <w:tc>
          <w:tcPr>
            <w:tcW w:w="2977"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Name</w:t>
            </w:r>
          </w:p>
        </w:tc>
        <w:tc>
          <w:tcPr>
            <w:tcW w:w="2410" w:type="dxa"/>
            <w:shd w:val="clear" w:color="auto" w:fill="D9D9D9"/>
          </w:tcPr>
          <w:p w:rsidR="00F966D5" w:rsidRPr="00355B2A" w:rsidRDefault="00F966D5" w:rsidP="00F966D5">
            <w:pPr>
              <w:widowControl/>
              <w:tabs>
                <w:tab w:val="clear" w:pos="482"/>
              </w:tabs>
              <w:jc w:val="left"/>
              <w:rPr>
                <w:rFonts w:ascii="Times New Roman" w:hAnsi="Times New Roman"/>
                <w:b/>
                <w:bCs/>
              </w:rPr>
            </w:pPr>
            <w:r w:rsidRPr="00355B2A">
              <w:rPr>
                <w:rFonts w:ascii="Times New Roman" w:hAnsi="Times New Roman"/>
                <w:b/>
                <w:bCs/>
              </w:rPr>
              <w:t>Standard-Werte</w:t>
            </w:r>
          </w:p>
        </w:tc>
      </w:tr>
      <w:tr w:rsidR="00F966D5" w:rsidRPr="00355B2A">
        <w:trPr>
          <w:trHeight w:hRule="exact" w:val="397"/>
        </w:trPr>
        <w:tc>
          <w:tcPr>
            <w:tcW w:w="2977" w:type="dxa"/>
          </w:tcPr>
          <w:p w:rsidR="00F966D5" w:rsidRPr="00355B2A" w:rsidRDefault="00F966D5" w:rsidP="00F966D5">
            <w:pPr>
              <w:widowControl/>
              <w:tabs>
                <w:tab w:val="clear" w:pos="482"/>
              </w:tabs>
              <w:jc w:val="left"/>
              <w:rPr>
                <w:rFonts w:ascii="Times New Roman" w:hAnsi="Times New Roman"/>
                <w:bCs/>
              </w:rPr>
            </w:pPr>
            <w:bookmarkStart w:id="1088" w:name="PERIOD"/>
            <w:r w:rsidRPr="00355B2A">
              <w:rPr>
                <w:rFonts w:ascii="Times New Roman" w:hAnsi="Times New Roman"/>
                <w:bCs/>
              </w:rPr>
              <w:t>PERIOD</w:t>
            </w:r>
            <w:bookmarkEnd w:id="1088"/>
          </w:p>
        </w:tc>
        <w:tc>
          <w:tcPr>
            <w:tcW w:w="2410"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trPr>
          <w:trHeight w:hRule="exact" w:val="397"/>
        </w:trPr>
        <w:tc>
          <w:tcPr>
            <w:tcW w:w="2977" w:type="dxa"/>
          </w:tcPr>
          <w:p w:rsidR="00F966D5" w:rsidRPr="00355B2A" w:rsidRDefault="00F966D5" w:rsidP="00F966D5">
            <w:pPr>
              <w:widowControl/>
              <w:tabs>
                <w:tab w:val="clear" w:pos="482"/>
              </w:tabs>
              <w:jc w:val="left"/>
              <w:rPr>
                <w:rFonts w:ascii="Times New Roman" w:hAnsi="Times New Roman"/>
                <w:bCs/>
              </w:rPr>
            </w:pPr>
            <w:bookmarkStart w:id="1089" w:name="QUESTION_MARK"/>
            <w:r w:rsidRPr="00355B2A">
              <w:rPr>
                <w:rFonts w:ascii="Times New Roman" w:hAnsi="Times New Roman"/>
                <w:bCs/>
              </w:rPr>
              <w:t>QUESTION_MARK</w:t>
            </w:r>
            <w:bookmarkEnd w:id="1089"/>
          </w:p>
        </w:tc>
        <w:tc>
          <w:tcPr>
            <w:tcW w:w="2410"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trPr>
          <w:trHeight w:hRule="exact" w:val="397"/>
        </w:trPr>
        <w:tc>
          <w:tcPr>
            <w:tcW w:w="2977" w:type="dxa"/>
          </w:tcPr>
          <w:p w:rsidR="00F966D5" w:rsidRPr="00355B2A" w:rsidRDefault="00F966D5" w:rsidP="00F966D5">
            <w:pPr>
              <w:widowControl/>
              <w:tabs>
                <w:tab w:val="clear" w:pos="482"/>
              </w:tabs>
              <w:jc w:val="left"/>
              <w:rPr>
                <w:rFonts w:ascii="Times New Roman" w:hAnsi="Times New Roman"/>
                <w:bCs/>
              </w:rPr>
            </w:pPr>
            <w:bookmarkStart w:id="1090" w:name="EXCLAMATION_MARK"/>
            <w:r w:rsidRPr="00355B2A">
              <w:rPr>
                <w:rFonts w:ascii="Times New Roman" w:hAnsi="Times New Roman"/>
                <w:bCs/>
              </w:rPr>
              <w:t>EXCLAMATION_MARK</w:t>
            </w:r>
            <w:bookmarkEnd w:id="1090"/>
          </w:p>
        </w:tc>
        <w:tc>
          <w:tcPr>
            <w:tcW w:w="2410" w:type="dxa"/>
          </w:tcPr>
          <w:p w:rsidR="00F966D5" w:rsidRPr="00355B2A" w:rsidRDefault="00F966D5" w:rsidP="00F966D5">
            <w:pPr>
              <w:widowControl/>
              <w:tabs>
                <w:tab w:val="clear" w:pos="482"/>
              </w:tabs>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trPr>
          <w:trHeight w:hRule="exact" w:val="397"/>
        </w:trPr>
        <w:tc>
          <w:tcPr>
            <w:tcW w:w="2977" w:type="dxa"/>
          </w:tcPr>
          <w:p w:rsidR="00F966D5" w:rsidRPr="00355B2A" w:rsidRDefault="00F966D5" w:rsidP="00F966D5">
            <w:pPr>
              <w:widowControl/>
              <w:tabs>
                <w:tab w:val="clear" w:pos="482"/>
              </w:tabs>
              <w:jc w:val="left"/>
              <w:rPr>
                <w:rFonts w:ascii="Times New Roman" w:hAnsi="Times New Roman"/>
                <w:bCs/>
              </w:rPr>
            </w:pPr>
            <w:r w:rsidRPr="00355B2A">
              <w:rPr>
                <w:rFonts w:ascii="Times New Roman" w:hAnsi="Times New Roman"/>
                <w:bCs/>
              </w:rPr>
              <w:t>SPACE</w:t>
            </w:r>
          </w:p>
        </w:tc>
        <w:tc>
          <w:tcPr>
            <w:tcW w:w="2410" w:type="dxa"/>
          </w:tcPr>
          <w:p w:rsidR="00F966D5" w:rsidRPr="00355B2A" w:rsidRDefault="00F966D5" w:rsidP="00F966D5">
            <w:pPr>
              <w:widowControl/>
              <w:tabs>
                <w:tab w:val="clear" w:pos="482"/>
              </w:tabs>
              <w:jc w:val="left"/>
              <w:rPr>
                <w:rFonts w:ascii="Times New Roman" w:hAnsi="Times New Roman"/>
              </w:rPr>
            </w:pPr>
          </w:p>
        </w:tc>
      </w:tr>
    </w:tbl>
    <w:p w:rsidR="00F966D5" w:rsidRPr="00355B2A" w:rsidRDefault="00F966D5" w:rsidP="00F966D5">
      <w:pPr>
        <w:rPr>
          <w:rFonts w:ascii="Times New Roman" w:hAnsi="Times New Roman"/>
        </w:rPr>
      </w:pP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xml:space="preserve">Erläuterung: Alle Äußerungsendzeichen in CHAT (also sowohl die </w:t>
      </w:r>
      <w:r w:rsidR="00F70807">
        <w:rPr>
          <w:rFonts w:ascii="Times New Roman" w:hAnsi="Times New Roman"/>
          <w:sz w:val="24"/>
          <w:szCs w:val="24"/>
        </w:rPr>
        <w:t>„</w:t>
      </w:r>
      <w:r w:rsidRPr="00872681">
        <w:rPr>
          <w:rFonts w:ascii="Times New Roman" w:hAnsi="Times New Roman"/>
          <w:sz w:val="24"/>
          <w:szCs w:val="24"/>
        </w:rPr>
        <w:t>Basic Utterance termin</w:t>
      </w:r>
      <w:r w:rsidRPr="00872681">
        <w:rPr>
          <w:rFonts w:ascii="Times New Roman" w:hAnsi="Times New Roman"/>
          <w:sz w:val="24"/>
          <w:szCs w:val="24"/>
        </w:rPr>
        <w:t>a</w:t>
      </w:r>
      <w:r w:rsidRPr="00872681">
        <w:rPr>
          <w:rFonts w:ascii="Times New Roman" w:hAnsi="Times New Roman"/>
          <w:sz w:val="24"/>
          <w:szCs w:val="24"/>
        </w:rPr>
        <w:t>tors</w:t>
      </w:r>
      <w:r w:rsidR="00F70807">
        <w:rPr>
          <w:rFonts w:ascii="Times New Roman" w:hAnsi="Times New Roman"/>
          <w:sz w:val="24"/>
          <w:szCs w:val="24"/>
        </w:rPr>
        <w:t>“</w:t>
      </w:r>
      <w:r w:rsidRPr="00872681">
        <w:rPr>
          <w:rFonts w:ascii="Times New Roman" w:hAnsi="Times New Roman"/>
          <w:sz w:val="24"/>
          <w:szCs w:val="24"/>
        </w:rPr>
        <w:t xml:space="preserve"> als auch die </w:t>
      </w:r>
      <w:r w:rsidR="00F70807">
        <w:rPr>
          <w:rFonts w:ascii="Times New Roman" w:hAnsi="Times New Roman"/>
          <w:sz w:val="24"/>
          <w:szCs w:val="24"/>
        </w:rPr>
        <w:t>„</w:t>
      </w:r>
      <w:r w:rsidRPr="00872681">
        <w:rPr>
          <w:rFonts w:ascii="Times New Roman" w:hAnsi="Times New Roman"/>
          <w:sz w:val="24"/>
          <w:szCs w:val="24"/>
        </w:rPr>
        <w:t>Special Utterance Terminators</w:t>
      </w:r>
      <w:r w:rsidR="00F70807">
        <w:rPr>
          <w:rFonts w:ascii="Times New Roman" w:hAnsi="Times New Roman"/>
          <w:sz w:val="24"/>
          <w:szCs w:val="24"/>
        </w:rPr>
        <w:t>“</w:t>
      </w:r>
      <w:r w:rsidRPr="00872681">
        <w:rPr>
          <w:rFonts w:ascii="Times New Roman" w:hAnsi="Times New Roman"/>
          <w:sz w:val="24"/>
          <w:szCs w:val="24"/>
        </w:rPr>
        <w:t>, vgl. MacWhiney 2000: 60 und 66 ff) setzen sich aus Zeichenketten zusammen, die mit einem Punkt, einem Fragezeichen oder einem Ausr</w:t>
      </w:r>
      <w:r w:rsidRPr="00872681">
        <w:rPr>
          <w:rFonts w:ascii="Times New Roman" w:hAnsi="Times New Roman"/>
          <w:sz w:val="24"/>
          <w:szCs w:val="24"/>
        </w:rPr>
        <w:t>u</w:t>
      </w:r>
      <w:r w:rsidRPr="00872681">
        <w:rPr>
          <w:rFonts w:ascii="Times New Roman" w:hAnsi="Times New Roman"/>
          <w:sz w:val="24"/>
          <w:szCs w:val="24"/>
        </w:rPr>
        <w:t>fezeichen enden. Der Segmentierungs-Algorithmus erlaubt zusätzlich ein (optionales) Leerze</w:t>
      </w:r>
      <w:r w:rsidRPr="00872681">
        <w:rPr>
          <w:rFonts w:ascii="Times New Roman" w:hAnsi="Times New Roman"/>
          <w:sz w:val="24"/>
          <w:szCs w:val="24"/>
        </w:rPr>
        <w:t>i</w:t>
      </w:r>
      <w:r w:rsidRPr="00872681">
        <w:rPr>
          <w:rFonts w:ascii="Times New Roman" w:hAnsi="Times New Roman"/>
          <w:sz w:val="24"/>
          <w:szCs w:val="24"/>
        </w:rPr>
        <w:t>chen hinter diesen Äußerungsendzeichen.</w:t>
      </w:r>
    </w:p>
    <w:p w:rsidR="00F966D5" w:rsidRPr="00872681" w:rsidRDefault="00F966D5" w:rsidP="00F966D5">
      <w:pPr>
        <w:rPr>
          <w:rFonts w:ascii="Times New Roman" w:hAnsi="Times New Roman"/>
          <w:sz w:val="24"/>
          <w:szCs w:val="24"/>
        </w:rPr>
      </w:pPr>
    </w:p>
    <w:p w:rsidR="00F966D5" w:rsidRPr="00872681" w:rsidRDefault="00F966D5" w:rsidP="00F966D5">
      <w:pPr>
        <w:pStyle w:val="Standard-BlockCharCharChar"/>
        <w:rPr>
          <w:szCs w:val="24"/>
        </w:rPr>
      </w:pPr>
      <w:r w:rsidRPr="00872681">
        <w:rPr>
          <w:szCs w:val="24"/>
        </w:rPr>
        <w:t>Beispiel:</w:t>
      </w:r>
    </w:p>
    <w:p w:rsidR="00F966D5" w:rsidRPr="00872681" w:rsidRDefault="00F966D5" w:rsidP="00F966D5">
      <w:pPr>
        <w:pStyle w:val="Standard-BlockCharCharChar"/>
        <w:rPr>
          <w:szCs w:val="24"/>
        </w:rPr>
      </w:pPr>
    </w:p>
    <w:p w:rsidR="00F966D5" w:rsidRPr="00872681" w:rsidRDefault="00F966D5" w:rsidP="00F966D5">
      <w:pPr>
        <w:pStyle w:val="Standard-BlockCharCharChar"/>
        <w:rPr>
          <w:szCs w:val="24"/>
        </w:rPr>
      </w:pPr>
      <w:r w:rsidRPr="00872681">
        <w:rPr>
          <w:szCs w:val="24"/>
        </w:rPr>
        <w:t>Die folgende Segmentkette von Sprecher CHI wird mit der Segmentierung: </w:t>
      </w:r>
      <w:r w:rsidR="00320A95">
        <w:rPr>
          <w:szCs w:val="24"/>
        </w:rPr>
        <w:t>„</w:t>
      </w:r>
      <w:r w:rsidRPr="00872681">
        <w:rPr>
          <w:szCs w:val="24"/>
        </w:rPr>
        <w:t>CHAT: Utterance</w:t>
      </w:r>
      <w:proofErr w:type="gramStart"/>
      <w:r w:rsidR="00F70807">
        <w:rPr>
          <w:szCs w:val="24"/>
        </w:rPr>
        <w:t>“</w:t>
      </w:r>
      <w:r w:rsidRPr="00872681">
        <w:rPr>
          <w:szCs w:val="24"/>
        </w:rPr>
        <w:t xml:space="preserve"> ...</w:t>
      </w:r>
      <w:proofErr w:type="gramEnd"/>
    </w:p>
    <w:p w:rsidR="00F966D5" w:rsidRPr="00872681" w:rsidRDefault="00F966D5" w:rsidP="00F966D5">
      <w:pPr>
        <w:pStyle w:val="Standard-BlockCharCharChar"/>
        <w:rPr>
          <w:szCs w:val="24"/>
        </w:rPr>
      </w:pPr>
    </w:p>
    <w:p w:rsidR="00F966D5" w:rsidRPr="00872681" w:rsidRDefault="00F17B16" w:rsidP="00F966D5">
      <w:pPr>
        <w:rPr>
          <w:rFonts w:ascii="Times New Roman" w:hAnsi="Times New Roman"/>
          <w:sz w:val="24"/>
          <w:szCs w:val="24"/>
        </w:rPr>
      </w:pPr>
      <w:r w:rsidRPr="00872681">
        <w:rPr>
          <w:rFonts w:ascii="Times New Roman" w:hAnsi="Times New Roman"/>
          <w:noProof/>
          <w:sz w:val="24"/>
          <w:szCs w:val="24"/>
        </w:rPr>
        <w:drawing>
          <wp:inline distT="0" distB="0" distL="0" distR="0" wp14:anchorId="2C9B94A8" wp14:editId="67A2C71F">
            <wp:extent cx="3838575" cy="533400"/>
            <wp:effectExtent l="0" t="0" r="9525" b="0"/>
            <wp:docPr id="274" name="Bild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838575" cy="533400"/>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folgendermaßen in Äußerungen (U) segmentiert:</w:t>
      </w:r>
    </w:p>
    <w:p w:rsidR="00F966D5" w:rsidRPr="00872681" w:rsidRDefault="00F966D5" w:rsidP="00F966D5">
      <w:pPr>
        <w:rPr>
          <w:rFonts w:ascii="Times New Roman" w:hAnsi="Times New Roman"/>
          <w:sz w:val="24"/>
          <w:szCs w:val="24"/>
        </w:rPr>
      </w:pPr>
    </w:p>
    <w:tbl>
      <w:tblPr>
        <w:tblStyle w:val="Tabellenraster"/>
        <w:tblW w:w="0" w:type="auto"/>
        <w:tblInd w:w="108" w:type="dxa"/>
        <w:tblLook w:val="00A0" w:firstRow="1" w:lastRow="0" w:firstColumn="1" w:lastColumn="0" w:noHBand="0" w:noVBand="0"/>
      </w:tblPr>
      <w:tblGrid>
        <w:gridCol w:w="821"/>
        <w:gridCol w:w="1687"/>
        <w:gridCol w:w="1843"/>
        <w:gridCol w:w="850"/>
      </w:tblGrid>
      <w:tr w:rsidR="00F966D5" w:rsidRPr="00355B2A">
        <w:tc>
          <w:tcPr>
            <w:tcW w:w="5103" w:type="dxa"/>
            <w:gridSpan w:val="4"/>
            <w:tcBorders>
              <w:bottom w:val="single" w:sz="4" w:space="0" w:color="auto"/>
            </w:tcBorders>
            <w:shd w:val="clear" w:color="auto" w:fill="C0C0C0"/>
          </w:tcPr>
          <w:p w:rsidR="00F966D5" w:rsidRPr="00355B2A" w:rsidRDefault="00F966D5" w:rsidP="00F966D5">
            <w:pPr>
              <w:jc w:val="center"/>
              <w:rPr>
                <w:rFonts w:ascii="Times New Roman" w:hAnsi="Times New Roman"/>
                <w:b/>
              </w:rPr>
            </w:pPr>
            <w:r w:rsidRPr="00355B2A">
              <w:rPr>
                <w:rFonts w:ascii="Times New Roman" w:hAnsi="Times New Roman"/>
                <w:b/>
              </w:rPr>
              <w:t>Segmentkette</w:t>
            </w:r>
          </w:p>
        </w:tc>
      </w:tr>
      <w:tr w:rsidR="00F966D5" w:rsidRPr="00355B2A">
        <w:tc>
          <w:tcPr>
            <w:tcW w:w="723" w:type="dxa"/>
            <w:shd w:val="clear" w:color="auto" w:fill="FFFF99"/>
          </w:tcPr>
          <w:p w:rsidR="00F966D5" w:rsidRPr="00355B2A" w:rsidRDefault="00F966D5" w:rsidP="00F966D5">
            <w:pPr>
              <w:jc w:val="center"/>
              <w:rPr>
                <w:rFonts w:ascii="Times New Roman" w:hAnsi="Times New Roman"/>
                <w:b/>
              </w:rPr>
            </w:pPr>
            <w:r w:rsidRPr="00355B2A">
              <w:rPr>
                <w:rFonts w:ascii="Times New Roman" w:hAnsi="Times New Roman"/>
                <w:b/>
              </w:rPr>
              <w:t>U</w:t>
            </w:r>
          </w:p>
        </w:tc>
        <w:tc>
          <w:tcPr>
            <w:tcW w:w="1687" w:type="dxa"/>
            <w:shd w:val="clear" w:color="auto" w:fill="FFFF99"/>
          </w:tcPr>
          <w:p w:rsidR="00F966D5" w:rsidRPr="00355B2A" w:rsidRDefault="00F966D5" w:rsidP="00F966D5">
            <w:pPr>
              <w:jc w:val="center"/>
              <w:rPr>
                <w:rFonts w:ascii="Times New Roman" w:hAnsi="Times New Roman"/>
                <w:b/>
              </w:rPr>
            </w:pPr>
            <w:r w:rsidRPr="00355B2A">
              <w:rPr>
                <w:rFonts w:ascii="Times New Roman" w:hAnsi="Times New Roman"/>
                <w:b/>
              </w:rPr>
              <w:t>U</w:t>
            </w:r>
          </w:p>
        </w:tc>
        <w:tc>
          <w:tcPr>
            <w:tcW w:w="1843" w:type="dxa"/>
            <w:shd w:val="clear" w:color="auto" w:fill="FFFF99"/>
          </w:tcPr>
          <w:p w:rsidR="00F966D5" w:rsidRPr="00355B2A" w:rsidRDefault="00F966D5" w:rsidP="00F966D5">
            <w:pPr>
              <w:jc w:val="center"/>
              <w:rPr>
                <w:rFonts w:ascii="Times New Roman" w:hAnsi="Times New Roman"/>
                <w:b/>
              </w:rPr>
            </w:pPr>
            <w:r w:rsidRPr="00355B2A">
              <w:rPr>
                <w:rFonts w:ascii="Times New Roman" w:hAnsi="Times New Roman"/>
                <w:b/>
              </w:rPr>
              <w:t>U</w:t>
            </w:r>
          </w:p>
        </w:tc>
        <w:tc>
          <w:tcPr>
            <w:tcW w:w="850" w:type="dxa"/>
            <w:shd w:val="clear" w:color="auto" w:fill="FFFF99"/>
          </w:tcPr>
          <w:p w:rsidR="00F966D5" w:rsidRPr="00355B2A" w:rsidRDefault="00F966D5" w:rsidP="00F966D5">
            <w:pPr>
              <w:jc w:val="center"/>
              <w:rPr>
                <w:rFonts w:ascii="Times New Roman" w:hAnsi="Times New Roman"/>
                <w:b/>
              </w:rPr>
            </w:pPr>
            <w:r w:rsidRPr="00355B2A">
              <w:rPr>
                <w:rFonts w:ascii="Times New Roman" w:hAnsi="Times New Roman"/>
                <w:b/>
              </w:rPr>
              <w:t>U</w:t>
            </w:r>
          </w:p>
        </w:tc>
      </w:tr>
      <w:tr w:rsidR="00F966D5" w:rsidRPr="00355B2A">
        <w:tc>
          <w:tcPr>
            <w:tcW w:w="723" w:type="dxa"/>
          </w:tcPr>
          <w:p w:rsidR="00F966D5" w:rsidRPr="00355B2A" w:rsidRDefault="00F966D5" w:rsidP="00F966D5">
            <w:pPr>
              <w:rPr>
                <w:rFonts w:ascii="Times New Roman" w:hAnsi="Times New Roman"/>
                <w:sz w:val="16"/>
                <w:szCs w:val="16"/>
              </w:rPr>
            </w:pPr>
            <w:r w:rsidRPr="00355B2A">
              <w:rPr>
                <w:rFonts w:ascii="Times New Roman" w:hAnsi="Times New Roman"/>
                <w:sz w:val="16"/>
                <w:szCs w:val="16"/>
              </w:rPr>
              <w:t>Mummy!</w:t>
            </w:r>
          </w:p>
        </w:tc>
        <w:tc>
          <w:tcPr>
            <w:tcW w:w="1687" w:type="dxa"/>
          </w:tcPr>
          <w:p w:rsidR="00F966D5" w:rsidRPr="00355B2A" w:rsidRDefault="00F966D5" w:rsidP="00F966D5">
            <w:pPr>
              <w:rPr>
                <w:rFonts w:ascii="Times New Roman" w:hAnsi="Times New Roman"/>
                <w:sz w:val="16"/>
                <w:szCs w:val="16"/>
              </w:rPr>
            </w:pPr>
            <w:r w:rsidRPr="00355B2A">
              <w:rPr>
                <w:rFonts w:ascii="Times New Roman" w:hAnsi="Times New Roman"/>
                <w:sz w:val="16"/>
                <w:szCs w:val="16"/>
              </w:rPr>
              <w:t>I want something+...</w:t>
            </w:r>
          </w:p>
        </w:tc>
        <w:tc>
          <w:tcPr>
            <w:tcW w:w="1843" w:type="dxa"/>
          </w:tcPr>
          <w:p w:rsidR="00F966D5" w:rsidRPr="00355B2A" w:rsidRDefault="00F966D5" w:rsidP="00F966D5">
            <w:pPr>
              <w:rPr>
                <w:rFonts w:ascii="Times New Roman" w:hAnsi="Times New Roman"/>
                <w:sz w:val="16"/>
                <w:szCs w:val="16"/>
              </w:rPr>
            </w:pPr>
            <w:r w:rsidRPr="00355B2A">
              <w:rPr>
                <w:rFonts w:ascii="Times New Roman" w:hAnsi="Times New Roman"/>
                <w:sz w:val="16"/>
                <w:szCs w:val="16"/>
              </w:rPr>
              <w:t>Something to drink.</w:t>
            </w:r>
          </w:p>
        </w:tc>
        <w:tc>
          <w:tcPr>
            <w:tcW w:w="850" w:type="dxa"/>
          </w:tcPr>
          <w:p w:rsidR="00F966D5" w:rsidRPr="00355B2A" w:rsidRDefault="00F966D5" w:rsidP="00F966D5">
            <w:pPr>
              <w:rPr>
                <w:rFonts w:ascii="Times New Roman" w:hAnsi="Times New Roman"/>
                <w:sz w:val="16"/>
                <w:szCs w:val="16"/>
              </w:rPr>
            </w:pPr>
            <w:r w:rsidRPr="00355B2A">
              <w:rPr>
                <w:rFonts w:ascii="Times New Roman" w:hAnsi="Times New Roman"/>
                <w:sz w:val="16"/>
                <w:szCs w:val="16"/>
              </w:rPr>
              <w:t>Can I?</w:t>
            </w:r>
          </w:p>
        </w:tc>
      </w:tr>
    </w:tbl>
    <w:p w:rsidR="00F966D5" w:rsidRPr="00355B2A" w:rsidRDefault="00F966D5" w:rsidP="00F966D5">
      <w:pPr>
        <w:rPr>
          <w:rFonts w:ascii="Times New Roman" w:hAnsi="Times New Roman"/>
        </w:rPr>
      </w:pPr>
    </w:p>
    <w:p w:rsidR="00C114CF" w:rsidRPr="00355B2A" w:rsidRDefault="00C114CF" w:rsidP="00F76252">
      <w:pPr>
        <w:pStyle w:val="berschrift2"/>
        <w:numPr>
          <w:ilvl w:val="0"/>
          <w:numId w:val="0"/>
        </w:numPr>
        <w:rPr>
          <w:lang w:val="en-GB"/>
        </w:rPr>
      </w:pPr>
      <w:r w:rsidRPr="00355B2A">
        <w:rPr>
          <w:lang w:val="en-GB"/>
        </w:rPr>
        <w:br w:type="page"/>
      </w:r>
      <w:bookmarkStart w:id="1091" w:name="_Toc398708259"/>
      <w:r w:rsidRPr="00355B2A">
        <w:rPr>
          <w:lang w:val="en-GB"/>
        </w:rPr>
        <w:lastRenderedPageBreak/>
        <w:t>Segmentieru</w:t>
      </w:r>
      <w:bookmarkStart w:id="1092" w:name="_GoBack"/>
      <w:bookmarkEnd w:id="1092"/>
      <w:r w:rsidRPr="00355B2A">
        <w:rPr>
          <w:lang w:val="en-GB"/>
        </w:rPr>
        <w:t>ng: IPA: Words and Syllables</w:t>
      </w:r>
      <w:r w:rsidR="00F70807">
        <w:rPr>
          <w:lang w:val="en-GB"/>
        </w:rPr>
        <w:t>“</w:t>
      </w:r>
      <w:bookmarkEnd w:id="1091"/>
    </w:p>
    <w:p w:rsidR="00C114CF" w:rsidRPr="00872681" w:rsidRDefault="00C114CF" w:rsidP="00C114CF">
      <w:pPr>
        <w:rPr>
          <w:rFonts w:ascii="Times New Roman" w:hAnsi="Times New Roman"/>
          <w:sz w:val="24"/>
          <w:szCs w:val="24"/>
        </w:rPr>
      </w:pPr>
      <w:r w:rsidRPr="00872681">
        <w:rPr>
          <w:rFonts w:ascii="Times New Roman" w:hAnsi="Times New Roman"/>
          <w:sz w:val="24"/>
          <w:szCs w:val="24"/>
        </w:rPr>
        <w:t>Der IPA-Segmentierungsalgorithmus segmentiert eine Transkription, die nach IPA-Konventionen angefertigt wurde, in Wörter und Silben. Die Details dieser Konventionen wurden in</w:t>
      </w:r>
    </w:p>
    <w:p w:rsidR="00C114CF" w:rsidRPr="00872681" w:rsidRDefault="00C114CF" w:rsidP="00C114CF">
      <w:pPr>
        <w:rPr>
          <w:rFonts w:ascii="Times New Roman" w:hAnsi="Times New Roman"/>
          <w:sz w:val="24"/>
          <w:szCs w:val="24"/>
        </w:rPr>
      </w:pPr>
    </w:p>
    <w:p w:rsidR="00C114CF" w:rsidRPr="00872681" w:rsidRDefault="00C476EC" w:rsidP="00C476EC">
      <w:pPr>
        <w:rPr>
          <w:rFonts w:ascii="Times New Roman" w:hAnsi="Times New Roman"/>
          <w:sz w:val="24"/>
          <w:szCs w:val="24"/>
        </w:rPr>
      </w:pPr>
      <w:r w:rsidRPr="00872681">
        <w:rPr>
          <w:rFonts w:ascii="Times New Roman" w:hAnsi="Times New Roman"/>
          <w:sz w:val="24"/>
          <w:szCs w:val="24"/>
        </w:rPr>
        <w:t xml:space="preserve">Thoma, Dieter &amp; Tracy, Rosemarie (2005): </w:t>
      </w:r>
      <w:r w:rsidRPr="00F74901">
        <w:rPr>
          <w:rFonts w:ascii="Times New Roman" w:hAnsi="Times New Roman"/>
          <w:i/>
          <w:sz w:val="24"/>
          <w:szCs w:val="24"/>
        </w:rPr>
        <w:t>L1 and Early L2: What's the difference?</w:t>
      </w:r>
      <w:r w:rsidRPr="00872681">
        <w:rPr>
          <w:rFonts w:ascii="Times New Roman" w:hAnsi="Times New Roman"/>
          <w:sz w:val="24"/>
          <w:szCs w:val="24"/>
        </w:rPr>
        <w:t xml:space="preserve"> Vortrag, DGfS-Jahrestagung in Köln.</w:t>
      </w:r>
    </w:p>
    <w:p w:rsidR="00C476EC" w:rsidRPr="00872681" w:rsidRDefault="00C476EC" w:rsidP="00C476EC">
      <w:pPr>
        <w:rPr>
          <w:rFonts w:ascii="Times New Roman" w:hAnsi="Times New Roman"/>
          <w:sz w:val="24"/>
          <w:szCs w:val="24"/>
        </w:rPr>
      </w:pPr>
    </w:p>
    <w:p w:rsidR="00C476EC" w:rsidRPr="00872681" w:rsidRDefault="00C476EC" w:rsidP="00C476EC">
      <w:pPr>
        <w:rPr>
          <w:rFonts w:ascii="Times New Roman" w:hAnsi="Times New Roman"/>
          <w:sz w:val="24"/>
          <w:szCs w:val="24"/>
        </w:rPr>
      </w:pPr>
      <w:r w:rsidRPr="00872681">
        <w:rPr>
          <w:rFonts w:ascii="Times New Roman" w:hAnsi="Times New Roman"/>
          <w:sz w:val="24"/>
          <w:szCs w:val="24"/>
        </w:rPr>
        <w:t>vorgestellt. Eine schriftlich publizierte Version dieser Konventionen existiert z.Z. noch nicht. Die Konventionen sind aber, was die für die Segmentierung relevanten Zeichen anbelangt, den</w:t>
      </w:r>
      <w:r w:rsidRPr="00872681">
        <w:rPr>
          <w:rFonts w:ascii="Times New Roman" w:hAnsi="Times New Roman"/>
          <w:sz w:val="24"/>
          <w:szCs w:val="24"/>
        </w:rPr>
        <w:t>k</w:t>
      </w:r>
      <w:r w:rsidRPr="00872681">
        <w:rPr>
          <w:rFonts w:ascii="Times New Roman" w:hAnsi="Times New Roman"/>
          <w:sz w:val="24"/>
          <w:szCs w:val="24"/>
        </w:rPr>
        <w:t>bar einfach: Wörter werden mit einem Leerzeichen abgeschlossen, verschiedene Silben eines Wortes durch Punkte voneinander getrennt. Die Kennzeichnung von Silbengrenzen ist dabei optional, d.h. die Wort-Segmentierung funktioniert unabhängig von einer etwaigen weiteren U</w:t>
      </w:r>
      <w:r w:rsidRPr="00872681">
        <w:rPr>
          <w:rFonts w:ascii="Times New Roman" w:hAnsi="Times New Roman"/>
          <w:sz w:val="24"/>
          <w:szCs w:val="24"/>
        </w:rPr>
        <w:t>n</w:t>
      </w:r>
      <w:r w:rsidRPr="00872681">
        <w:rPr>
          <w:rFonts w:ascii="Times New Roman" w:hAnsi="Times New Roman"/>
          <w:sz w:val="24"/>
          <w:szCs w:val="24"/>
        </w:rPr>
        <w:t>terteilung der Wörter in Silben.</w:t>
      </w:r>
    </w:p>
    <w:p w:rsidR="00C476EC" w:rsidRPr="00872681" w:rsidRDefault="00C476EC" w:rsidP="00C476EC">
      <w:pPr>
        <w:rPr>
          <w:rFonts w:ascii="Times New Roman" w:hAnsi="Times New Roman"/>
          <w:sz w:val="24"/>
          <w:szCs w:val="24"/>
        </w:rPr>
      </w:pPr>
    </w:p>
    <w:p w:rsidR="00C476EC" w:rsidRPr="00872681" w:rsidRDefault="00C476EC" w:rsidP="00C476EC">
      <w:pPr>
        <w:rPr>
          <w:rFonts w:ascii="Times New Roman" w:hAnsi="Times New Roman"/>
          <w:sz w:val="24"/>
          <w:szCs w:val="24"/>
        </w:rPr>
      </w:pPr>
      <w:r w:rsidRPr="00872681">
        <w:rPr>
          <w:rFonts w:ascii="Times New Roman" w:hAnsi="Times New Roman"/>
          <w:sz w:val="24"/>
          <w:szCs w:val="24"/>
        </w:rPr>
        <w:t xml:space="preserve">Im Unterschied zu den übrigen Segmentierungsalgorithmen werden bei der IPA-Segmentierung nicht </w:t>
      </w:r>
      <w:r w:rsidR="00F74901">
        <w:rPr>
          <w:rFonts w:ascii="Times New Roman" w:hAnsi="Times New Roman"/>
          <w:sz w:val="24"/>
          <w:szCs w:val="24"/>
        </w:rPr>
        <w:t>generell alles Spuren des Typs „T“</w:t>
      </w:r>
      <w:r w:rsidRPr="00872681">
        <w:rPr>
          <w:rFonts w:ascii="Times New Roman" w:hAnsi="Times New Roman"/>
          <w:sz w:val="24"/>
          <w:szCs w:val="24"/>
        </w:rPr>
        <w:t xml:space="preserve"> segmentiert, sondern nur solche, denen darüber hinaus</w:t>
      </w:r>
      <w:r w:rsidR="00F74901">
        <w:rPr>
          <w:rFonts w:ascii="Times New Roman" w:hAnsi="Times New Roman"/>
          <w:sz w:val="24"/>
          <w:szCs w:val="24"/>
        </w:rPr>
        <w:t xml:space="preserve"> die Kategorie „</w:t>
      </w:r>
      <w:r w:rsidRPr="00872681">
        <w:rPr>
          <w:rFonts w:ascii="Times New Roman" w:hAnsi="Times New Roman"/>
          <w:sz w:val="24"/>
          <w:szCs w:val="24"/>
        </w:rPr>
        <w:t>v-pho</w:t>
      </w:r>
      <w:r w:rsidR="00F74901">
        <w:rPr>
          <w:rFonts w:ascii="Times New Roman" w:hAnsi="Times New Roman"/>
          <w:sz w:val="24"/>
          <w:szCs w:val="24"/>
        </w:rPr>
        <w:t>“</w:t>
      </w:r>
      <w:r w:rsidRPr="00872681">
        <w:rPr>
          <w:rFonts w:ascii="Times New Roman" w:hAnsi="Times New Roman"/>
          <w:sz w:val="24"/>
          <w:szCs w:val="24"/>
        </w:rPr>
        <w:t xml:space="preserve"> (Kleinschreibung beachten!) zugewiesen wurde.</w:t>
      </w:r>
    </w:p>
    <w:p w:rsidR="00C114CF" w:rsidRPr="00872681" w:rsidRDefault="00C114CF" w:rsidP="00C114CF">
      <w:pPr>
        <w:rPr>
          <w:rFonts w:ascii="Times New Roman" w:hAnsi="Times New Roman"/>
          <w:sz w:val="24"/>
          <w:szCs w:val="24"/>
        </w:rPr>
      </w:pPr>
    </w:p>
    <w:tbl>
      <w:tblPr>
        <w:tblStyle w:val="Tabellenraster"/>
        <w:tblW w:w="0" w:type="auto"/>
        <w:tblInd w:w="108" w:type="dxa"/>
        <w:tblLook w:val="0000" w:firstRow="0" w:lastRow="0" w:firstColumn="0" w:lastColumn="0" w:noHBand="0" w:noVBand="0"/>
      </w:tblPr>
      <w:tblGrid>
        <w:gridCol w:w="2977"/>
        <w:gridCol w:w="2410"/>
      </w:tblGrid>
      <w:tr w:rsidR="00C114CF" w:rsidRPr="00872681">
        <w:trPr>
          <w:trHeight w:hRule="exact" w:val="397"/>
        </w:trPr>
        <w:tc>
          <w:tcPr>
            <w:tcW w:w="2977" w:type="dxa"/>
            <w:shd w:val="clear" w:color="auto" w:fill="D9D9D9"/>
          </w:tcPr>
          <w:p w:rsidR="00C114CF" w:rsidRPr="00872681" w:rsidRDefault="00C114CF" w:rsidP="00EC28FD">
            <w:pPr>
              <w:widowControl/>
              <w:tabs>
                <w:tab w:val="clear" w:pos="482"/>
              </w:tabs>
              <w:jc w:val="left"/>
              <w:rPr>
                <w:rFonts w:ascii="Times New Roman" w:hAnsi="Times New Roman"/>
                <w:b/>
                <w:bCs/>
                <w:sz w:val="24"/>
                <w:szCs w:val="24"/>
              </w:rPr>
            </w:pPr>
            <w:r w:rsidRPr="00872681">
              <w:rPr>
                <w:rFonts w:ascii="Times New Roman" w:hAnsi="Times New Roman"/>
                <w:b/>
                <w:bCs/>
                <w:sz w:val="24"/>
                <w:szCs w:val="24"/>
              </w:rPr>
              <w:t>Name</w:t>
            </w:r>
          </w:p>
        </w:tc>
        <w:tc>
          <w:tcPr>
            <w:tcW w:w="2410" w:type="dxa"/>
            <w:shd w:val="clear" w:color="auto" w:fill="D9D9D9"/>
          </w:tcPr>
          <w:p w:rsidR="00C114CF" w:rsidRPr="00872681" w:rsidRDefault="00C114CF" w:rsidP="00EC28FD">
            <w:pPr>
              <w:widowControl/>
              <w:tabs>
                <w:tab w:val="clear" w:pos="482"/>
              </w:tabs>
              <w:jc w:val="left"/>
              <w:rPr>
                <w:rFonts w:ascii="Times New Roman" w:hAnsi="Times New Roman"/>
                <w:b/>
                <w:bCs/>
                <w:sz w:val="24"/>
                <w:szCs w:val="24"/>
              </w:rPr>
            </w:pPr>
            <w:r w:rsidRPr="00872681">
              <w:rPr>
                <w:rFonts w:ascii="Times New Roman" w:hAnsi="Times New Roman"/>
                <w:b/>
                <w:bCs/>
                <w:sz w:val="24"/>
                <w:szCs w:val="24"/>
              </w:rPr>
              <w:t>Standard-Werte</w:t>
            </w:r>
          </w:p>
        </w:tc>
      </w:tr>
      <w:tr w:rsidR="00C114CF" w:rsidRPr="00872681">
        <w:trPr>
          <w:trHeight w:hRule="exact" w:val="397"/>
        </w:trPr>
        <w:tc>
          <w:tcPr>
            <w:tcW w:w="2977" w:type="dxa"/>
          </w:tcPr>
          <w:p w:rsidR="00C114CF" w:rsidRPr="00872681" w:rsidRDefault="00C114CF" w:rsidP="00EC28FD">
            <w:pPr>
              <w:widowControl/>
              <w:tabs>
                <w:tab w:val="clear" w:pos="482"/>
              </w:tabs>
              <w:jc w:val="left"/>
              <w:rPr>
                <w:rFonts w:ascii="Times New Roman" w:hAnsi="Times New Roman"/>
                <w:bCs/>
                <w:sz w:val="24"/>
                <w:szCs w:val="24"/>
              </w:rPr>
            </w:pPr>
            <w:r w:rsidRPr="00872681">
              <w:rPr>
                <w:rFonts w:ascii="Times New Roman" w:hAnsi="Times New Roman"/>
                <w:bCs/>
                <w:sz w:val="24"/>
                <w:szCs w:val="24"/>
              </w:rPr>
              <w:t>WordBoundaries</w:t>
            </w:r>
          </w:p>
        </w:tc>
        <w:tc>
          <w:tcPr>
            <w:tcW w:w="2410" w:type="dxa"/>
          </w:tcPr>
          <w:p w:rsidR="00C114CF" w:rsidRPr="00872681" w:rsidRDefault="00C114CF" w:rsidP="00EC28FD">
            <w:pPr>
              <w:widowControl/>
              <w:tabs>
                <w:tab w:val="clear" w:pos="482"/>
              </w:tabs>
              <w:jc w:val="left"/>
              <w:rPr>
                <w:rFonts w:ascii="Times New Roman" w:hAnsi="Times New Roman"/>
                <w:sz w:val="24"/>
                <w:szCs w:val="24"/>
              </w:rPr>
            </w:pPr>
            <w:r w:rsidRPr="00872681">
              <w:rPr>
                <w:rFonts w:ascii="Times New Roman" w:hAnsi="Times New Roman"/>
                <w:b/>
                <w:bCs/>
                <w:sz w:val="24"/>
                <w:szCs w:val="24"/>
              </w:rPr>
              <w:t>&lt;SPACE&gt;</w:t>
            </w:r>
          </w:p>
        </w:tc>
      </w:tr>
      <w:tr w:rsidR="00C114CF" w:rsidRPr="00872681">
        <w:trPr>
          <w:trHeight w:hRule="exact" w:val="397"/>
        </w:trPr>
        <w:tc>
          <w:tcPr>
            <w:tcW w:w="2977" w:type="dxa"/>
          </w:tcPr>
          <w:p w:rsidR="00C114CF" w:rsidRPr="00872681" w:rsidRDefault="00C114CF" w:rsidP="00EC28FD">
            <w:pPr>
              <w:widowControl/>
              <w:tabs>
                <w:tab w:val="clear" w:pos="482"/>
              </w:tabs>
              <w:jc w:val="left"/>
              <w:rPr>
                <w:rFonts w:ascii="Times New Roman" w:hAnsi="Times New Roman"/>
                <w:bCs/>
                <w:sz w:val="24"/>
                <w:szCs w:val="24"/>
              </w:rPr>
            </w:pPr>
            <w:r w:rsidRPr="00872681">
              <w:rPr>
                <w:rFonts w:ascii="Times New Roman" w:hAnsi="Times New Roman"/>
                <w:bCs/>
                <w:sz w:val="24"/>
                <w:szCs w:val="24"/>
              </w:rPr>
              <w:t>SyllableBoundaries</w:t>
            </w:r>
          </w:p>
        </w:tc>
        <w:tc>
          <w:tcPr>
            <w:tcW w:w="2410" w:type="dxa"/>
          </w:tcPr>
          <w:p w:rsidR="00C114CF" w:rsidRPr="00872681" w:rsidRDefault="00C114CF" w:rsidP="00EC28FD">
            <w:pPr>
              <w:widowControl/>
              <w:tabs>
                <w:tab w:val="clear" w:pos="482"/>
              </w:tabs>
              <w:jc w:val="left"/>
              <w:rPr>
                <w:rFonts w:ascii="Times New Roman" w:hAnsi="Times New Roman"/>
                <w:sz w:val="24"/>
                <w:szCs w:val="24"/>
              </w:rPr>
            </w:pPr>
            <w:r w:rsidRPr="00872681">
              <w:rPr>
                <w:rFonts w:ascii="Times New Roman" w:hAnsi="Times New Roman"/>
                <w:b/>
                <w:bCs/>
                <w:sz w:val="24"/>
                <w:szCs w:val="24"/>
              </w:rPr>
              <w:t>.</w:t>
            </w:r>
          </w:p>
        </w:tc>
      </w:tr>
    </w:tbl>
    <w:p w:rsidR="00C114CF" w:rsidRPr="00872681" w:rsidRDefault="00C114CF" w:rsidP="00C114CF">
      <w:pPr>
        <w:rPr>
          <w:rFonts w:ascii="Times New Roman" w:hAnsi="Times New Roman"/>
          <w:sz w:val="24"/>
          <w:szCs w:val="24"/>
        </w:rPr>
      </w:pPr>
    </w:p>
    <w:p w:rsidR="00C114CF" w:rsidRPr="00872681" w:rsidRDefault="00C114CF" w:rsidP="00C114CF">
      <w:pPr>
        <w:rPr>
          <w:rFonts w:ascii="Times New Roman" w:hAnsi="Times New Roman"/>
          <w:sz w:val="24"/>
          <w:szCs w:val="24"/>
        </w:rPr>
      </w:pPr>
      <w:r w:rsidRPr="00872681">
        <w:rPr>
          <w:rFonts w:ascii="Times New Roman" w:hAnsi="Times New Roman"/>
          <w:sz w:val="24"/>
          <w:szCs w:val="24"/>
        </w:rPr>
        <w:t xml:space="preserve">Erläuterung: </w:t>
      </w:r>
      <w:r w:rsidR="00C476EC" w:rsidRPr="00872681">
        <w:rPr>
          <w:rFonts w:ascii="Times New Roman" w:hAnsi="Times New Roman"/>
          <w:sz w:val="24"/>
          <w:szCs w:val="24"/>
        </w:rPr>
        <w:t>Wörter werden durch Leerzeichen, Silben (optional) durch Punkte voneinander g</w:t>
      </w:r>
      <w:r w:rsidR="00C476EC" w:rsidRPr="00872681">
        <w:rPr>
          <w:rFonts w:ascii="Times New Roman" w:hAnsi="Times New Roman"/>
          <w:sz w:val="24"/>
          <w:szCs w:val="24"/>
        </w:rPr>
        <w:t>e</w:t>
      </w:r>
      <w:r w:rsidR="00C476EC" w:rsidRPr="00872681">
        <w:rPr>
          <w:rFonts w:ascii="Times New Roman" w:hAnsi="Times New Roman"/>
          <w:sz w:val="24"/>
          <w:szCs w:val="24"/>
        </w:rPr>
        <w:t>trennt. Darüber hinaus erfolgt keine Überprüfung des konventionsgemäßen Gebrauchs von Tra</w:t>
      </w:r>
      <w:r w:rsidR="00C476EC" w:rsidRPr="00872681">
        <w:rPr>
          <w:rFonts w:ascii="Times New Roman" w:hAnsi="Times New Roman"/>
          <w:sz w:val="24"/>
          <w:szCs w:val="24"/>
        </w:rPr>
        <w:t>n</w:t>
      </w:r>
      <w:r w:rsidR="00C476EC" w:rsidRPr="00872681">
        <w:rPr>
          <w:rFonts w:ascii="Times New Roman" w:hAnsi="Times New Roman"/>
          <w:sz w:val="24"/>
          <w:szCs w:val="24"/>
        </w:rPr>
        <w:t>skriptionszeichen, insbesondere wird nicht überprüft, ob die verwendeten Zeichen Teil des IPA-Inventars sind – alle Zeichen außer Leerzeichen und Punkt werden als Bestandteile von Wörtern bzw. Silben interpretiert.</w:t>
      </w:r>
    </w:p>
    <w:p w:rsidR="00C114CF" w:rsidRPr="00872681" w:rsidRDefault="00C114CF" w:rsidP="00C114CF">
      <w:pPr>
        <w:rPr>
          <w:rFonts w:ascii="Times New Roman" w:hAnsi="Times New Roman"/>
          <w:sz w:val="24"/>
          <w:szCs w:val="24"/>
        </w:rPr>
      </w:pPr>
    </w:p>
    <w:p w:rsidR="00C114CF" w:rsidRPr="00872681" w:rsidRDefault="00C114CF" w:rsidP="00C114CF">
      <w:pPr>
        <w:pStyle w:val="Standard-BlockCharCharChar"/>
        <w:rPr>
          <w:szCs w:val="24"/>
        </w:rPr>
      </w:pPr>
      <w:r w:rsidRPr="00872681">
        <w:rPr>
          <w:szCs w:val="24"/>
        </w:rPr>
        <w:t>Beispiel:</w:t>
      </w:r>
    </w:p>
    <w:p w:rsidR="00C114CF" w:rsidRPr="00872681" w:rsidRDefault="00C114CF" w:rsidP="00C114CF">
      <w:pPr>
        <w:pStyle w:val="Standard-BlockCharCharChar"/>
        <w:rPr>
          <w:szCs w:val="24"/>
        </w:rPr>
      </w:pPr>
    </w:p>
    <w:p w:rsidR="00C114CF" w:rsidRPr="00872681" w:rsidRDefault="00C114CF" w:rsidP="00C114CF">
      <w:pPr>
        <w:pStyle w:val="Standard-BlockCharCharChar"/>
        <w:rPr>
          <w:szCs w:val="24"/>
        </w:rPr>
      </w:pPr>
      <w:r w:rsidRPr="00872681">
        <w:rPr>
          <w:szCs w:val="24"/>
        </w:rPr>
        <w:t xml:space="preserve">Die folgende Segmentkette von Sprecher </w:t>
      </w:r>
      <w:r w:rsidR="00C476EC" w:rsidRPr="00872681">
        <w:rPr>
          <w:szCs w:val="24"/>
        </w:rPr>
        <w:t>X</w:t>
      </w:r>
      <w:r w:rsidRPr="00872681">
        <w:rPr>
          <w:szCs w:val="24"/>
        </w:rPr>
        <w:t xml:space="preserve"> wird mit der Segmentierung: </w:t>
      </w:r>
      <w:r w:rsidR="00F74901">
        <w:rPr>
          <w:szCs w:val="24"/>
        </w:rPr>
        <w:t>„</w:t>
      </w:r>
      <w:r w:rsidR="00C476EC" w:rsidRPr="00872681">
        <w:rPr>
          <w:szCs w:val="24"/>
        </w:rPr>
        <w:t>IPA</w:t>
      </w:r>
      <w:r w:rsidRPr="00872681">
        <w:rPr>
          <w:szCs w:val="24"/>
        </w:rPr>
        <w:t>: </w:t>
      </w:r>
      <w:r w:rsidR="00C476EC" w:rsidRPr="00872681">
        <w:rPr>
          <w:szCs w:val="24"/>
        </w:rPr>
        <w:t>Words and sy</w:t>
      </w:r>
      <w:r w:rsidR="00C476EC" w:rsidRPr="00872681">
        <w:rPr>
          <w:szCs w:val="24"/>
        </w:rPr>
        <w:t>l</w:t>
      </w:r>
      <w:r w:rsidR="00C476EC" w:rsidRPr="00872681">
        <w:rPr>
          <w:szCs w:val="24"/>
        </w:rPr>
        <w:t>lables</w:t>
      </w:r>
      <w:proofErr w:type="gramStart"/>
      <w:r w:rsidR="00F70807">
        <w:rPr>
          <w:szCs w:val="24"/>
        </w:rPr>
        <w:t>“</w:t>
      </w:r>
      <w:r w:rsidRPr="00872681">
        <w:rPr>
          <w:szCs w:val="24"/>
        </w:rPr>
        <w:t xml:space="preserve"> ...</w:t>
      </w:r>
      <w:proofErr w:type="gramEnd"/>
    </w:p>
    <w:p w:rsidR="00C114CF" w:rsidRPr="00872681" w:rsidRDefault="00C114CF" w:rsidP="00C114CF">
      <w:pPr>
        <w:pStyle w:val="Standard-BlockCharCharChar"/>
        <w:rPr>
          <w:szCs w:val="24"/>
        </w:rPr>
      </w:pPr>
    </w:p>
    <w:p w:rsidR="00C114CF" w:rsidRPr="00872681" w:rsidRDefault="00F17B16" w:rsidP="00C114CF">
      <w:pPr>
        <w:rPr>
          <w:rFonts w:ascii="Times New Roman" w:hAnsi="Times New Roman"/>
          <w:sz w:val="24"/>
          <w:szCs w:val="24"/>
        </w:rPr>
      </w:pPr>
      <w:r w:rsidRPr="00872681">
        <w:rPr>
          <w:rFonts w:ascii="Times New Roman" w:hAnsi="Times New Roman"/>
          <w:noProof/>
          <w:sz w:val="24"/>
          <w:szCs w:val="24"/>
        </w:rPr>
        <w:drawing>
          <wp:inline distT="0" distB="0" distL="0" distR="0" wp14:anchorId="6ABDE526" wp14:editId="120CCA6F">
            <wp:extent cx="4162425" cy="581025"/>
            <wp:effectExtent l="0" t="0" r="9525" b="9525"/>
            <wp:docPr id="275" name="Bild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162425" cy="581025"/>
                    </a:xfrm>
                    <a:prstGeom prst="rect">
                      <a:avLst/>
                    </a:prstGeom>
                    <a:noFill/>
                    <a:ln>
                      <a:noFill/>
                    </a:ln>
                  </pic:spPr>
                </pic:pic>
              </a:graphicData>
            </a:graphic>
          </wp:inline>
        </w:drawing>
      </w:r>
    </w:p>
    <w:p w:rsidR="00C114CF" w:rsidRPr="00872681" w:rsidRDefault="00C114CF" w:rsidP="00C114CF">
      <w:pPr>
        <w:rPr>
          <w:rFonts w:ascii="Times New Roman" w:hAnsi="Times New Roman"/>
          <w:sz w:val="24"/>
          <w:szCs w:val="24"/>
        </w:rPr>
      </w:pPr>
    </w:p>
    <w:p w:rsidR="00C114CF" w:rsidRPr="00872681" w:rsidRDefault="00C114CF" w:rsidP="00C114CF">
      <w:pPr>
        <w:rPr>
          <w:rFonts w:ascii="Times New Roman" w:hAnsi="Times New Roman"/>
          <w:sz w:val="24"/>
          <w:szCs w:val="24"/>
        </w:rPr>
      </w:pPr>
      <w:r w:rsidRPr="00872681">
        <w:rPr>
          <w:rFonts w:ascii="Times New Roman" w:hAnsi="Times New Roman"/>
          <w:sz w:val="24"/>
          <w:szCs w:val="24"/>
        </w:rPr>
        <w:t xml:space="preserve">... folgendermaßen in </w:t>
      </w:r>
      <w:r w:rsidR="000731BA" w:rsidRPr="00872681">
        <w:rPr>
          <w:rFonts w:ascii="Times New Roman" w:hAnsi="Times New Roman"/>
          <w:sz w:val="24"/>
          <w:szCs w:val="24"/>
        </w:rPr>
        <w:t>Wörter</w:t>
      </w:r>
      <w:r w:rsidRPr="00872681">
        <w:rPr>
          <w:rFonts w:ascii="Times New Roman" w:hAnsi="Times New Roman"/>
          <w:sz w:val="24"/>
          <w:szCs w:val="24"/>
        </w:rPr>
        <w:t xml:space="preserve"> (</w:t>
      </w:r>
      <w:r w:rsidR="000731BA" w:rsidRPr="00872681">
        <w:rPr>
          <w:rFonts w:ascii="Times New Roman" w:hAnsi="Times New Roman"/>
          <w:sz w:val="24"/>
          <w:szCs w:val="24"/>
        </w:rPr>
        <w:t xml:space="preserve">w), Silben (sl), Wortgrenzen (wb) und Silbengrenzen (sb) </w:t>
      </w:r>
      <w:r w:rsidRPr="00872681">
        <w:rPr>
          <w:rFonts w:ascii="Times New Roman" w:hAnsi="Times New Roman"/>
          <w:sz w:val="24"/>
          <w:szCs w:val="24"/>
        </w:rPr>
        <w:t>segme</w:t>
      </w:r>
      <w:r w:rsidRPr="00872681">
        <w:rPr>
          <w:rFonts w:ascii="Times New Roman" w:hAnsi="Times New Roman"/>
          <w:sz w:val="24"/>
          <w:szCs w:val="24"/>
        </w:rPr>
        <w:t>n</w:t>
      </w:r>
      <w:r w:rsidRPr="00872681">
        <w:rPr>
          <w:rFonts w:ascii="Times New Roman" w:hAnsi="Times New Roman"/>
          <w:sz w:val="24"/>
          <w:szCs w:val="24"/>
        </w:rPr>
        <w:t>tiert:</w:t>
      </w:r>
    </w:p>
    <w:p w:rsidR="00C114CF" w:rsidRPr="00355B2A" w:rsidRDefault="00C114CF" w:rsidP="00C114CF">
      <w:pPr>
        <w:rPr>
          <w:rFonts w:ascii="Times New Roman" w:hAnsi="Times New Roman"/>
        </w:rPr>
      </w:pPr>
    </w:p>
    <w:tbl>
      <w:tblPr>
        <w:tblStyle w:val="Tabellenraster"/>
        <w:tblW w:w="9356" w:type="dxa"/>
        <w:tblInd w:w="108" w:type="dxa"/>
        <w:tblLook w:val="00A0" w:firstRow="1" w:lastRow="0" w:firstColumn="1" w:lastColumn="0" w:noHBand="0" w:noVBand="0"/>
      </w:tblPr>
      <w:tblGrid>
        <w:gridCol w:w="530"/>
        <w:gridCol w:w="388"/>
        <w:gridCol w:w="459"/>
        <w:gridCol w:w="427"/>
        <w:gridCol w:w="532"/>
        <w:gridCol w:w="427"/>
        <w:gridCol w:w="420"/>
        <w:gridCol w:w="427"/>
        <w:gridCol w:w="339"/>
        <w:gridCol w:w="388"/>
        <w:gridCol w:w="455"/>
        <w:gridCol w:w="427"/>
        <w:gridCol w:w="358"/>
        <w:gridCol w:w="427"/>
        <w:gridCol w:w="379"/>
        <w:gridCol w:w="427"/>
        <w:gridCol w:w="612"/>
        <w:gridCol w:w="427"/>
        <w:gridCol w:w="479"/>
        <w:gridCol w:w="427"/>
        <w:gridCol w:w="601"/>
      </w:tblGrid>
      <w:tr w:rsidR="00C114CF" w:rsidRPr="00355B2A">
        <w:tc>
          <w:tcPr>
            <w:tcW w:w="9356" w:type="dxa"/>
            <w:gridSpan w:val="21"/>
            <w:tcBorders>
              <w:bottom w:val="single" w:sz="4" w:space="0" w:color="auto"/>
            </w:tcBorders>
            <w:shd w:val="clear" w:color="auto" w:fill="C0C0C0"/>
          </w:tcPr>
          <w:p w:rsidR="00C114CF" w:rsidRPr="00355B2A" w:rsidRDefault="00C114CF">
            <w:pPr>
              <w:tabs>
                <w:tab w:val="clear" w:pos="482"/>
                <w:tab w:val="left" w:pos="385"/>
              </w:tabs>
              <w:jc w:val="center"/>
              <w:rPr>
                <w:rFonts w:ascii="Times New Roman" w:hAnsi="Times New Roman"/>
                <w:b/>
              </w:rPr>
              <w:pPrChange w:id="1093" w:author="Karolina Kaminska" w:date="2014-08-26T11:43:00Z">
                <w:pPr>
                  <w:jc w:val="center"/>
                </w:pPr>
              </w:pPrChange>
            </w:pPr>
            <w:r w:rsidRPr="00355B2A">
              <w:rPr>
                <w:rFonts w:ascii="Times New Roman" w:hAnsi="Times New Roman"/>
                <w:b/>
              </w:rPr>
              <w:t>Segmentkette</w:t>
            </w:r>
          </w:p>
        </w:tc>
      </w:tr>
      <w:tr w:rsidR="000731BA" w:rsidRPr="00355B2A">
        <w:tc>
          <w:tcPr>
            <w:tcW w:w="9356" w:type="dxa"/>
            <w:gridSpan w:val="21"/>
            <w:shd w:val="clear" w:color="auto" w:fill="auto"/>
          </w:tcPr>
          <w:p w:rsidR="000731BA" w:rsidRPr="00355B2A" w:rsidRDefault="000731BA">
            <w:pPr>
              <w:tabs>
                <w:tab w:val="clear" w:pos="482"/>
                <w:tab w:val="left" w:pos="385"/>
              </w:tabs>
              <w:jc w:val="center"/>
              <w:rPr>
                <w:rFonts w:ascii="Times New Roman" w:hAnsi="Times New Roman"/>
                <w:b/>
                <w:sz w:val="14"/>
                <w:szCs w:val="14"/>
              </w:rPr>
              <w:pPrChange w:id="1094" w:author="Karolina Kaminska" w:date="2014-08-26T11:43:00Z">
                <w:pPr>
                  <w:jc w:val="center"/>
                </w:pPr>
              </w:pPrChange>
            </w:pPr>
            <w:r w:rsidRPr="00355B2A">
              <w:rPr>
                <w:rFonts w:ascii="Times New Roman" w:hAnsi="Times New Roman"/>
                <w:b/>
                <w:sz w:val="14"/>
                <w:szCs w:val="14"/>
              </w:rPr>
              <w:t>hɜns.xen klain giŋ a.lain ɪn di: wai.tə wɜlt hi.nain</w:t>
            </w:r>
          </w:p>
        </w:tc>
      </w:tr>
      <w:tr w:rsidR="000731BA" w:rsidRPr="00355B2A">
        <w:tc>
          <w:tcPr>
            <w:tcW w:w="1428" w:type="dxa"/>
            <w:gridSpan w:val="3"/>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95" w:author="Karolina Kaminska" w:date="2014-08-26T11:43:00Z">
                <w:pPr>
                  <w:jc w:val="center"/>
                </w:pPr>
              </w:pPrChange>
            </w:pPr>
            <w:r w:rsidRPr="00355B2A">
              <w:rPr>
                <w:rFonts w:ascii="Times New Roman" w:hAnsi="Times New Roman"/>
                <w:b/>
                <w:sz w:val="14"/>
                <w:szCs w:val="14"/>
              </w:rPr>
              <w:t>w</w:t>
            </w:r>
          </w:p>
        </w:tc>
        <w:tc>
          <w:tcPr>
            <w:tcW w:w="439" w:type="dxa"/>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96" w:author="Karolina Kaminska" w:date="2014-08-26T11:43:00Z">
                <w:pPr>
                  <w:jc w:val="center"/>
                </w:pPr>
              </w:pPrChange>
            </w:pPr>
            <w:r w:rsidRPr="00355B2A">
              <w:rPr>
                <w:rFonts w:ascii="Times New Roman" w:hAnsi="Times New Roman"/>
                <w:b/>
                <w:sz w:val="14"/>
                <w:szCs w:val="14"/>
              </w:rPr>
              <w:t>wb</w:t>
            </w:r>
          </w:p>
        </w:tc>
        <w:tc>
          <w:tcPr>
            <w:tcW w:w="546"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97" w:author="Karolina Kaminska" w:date="2014-08-26T11:43:00Z">
                <w:pPr>
                  <w:jc w:val="center"/>
                </w:pPr>
              </w:pPrChange>
            </w:pPr>
            <w:r w:rsidRPr="00355B2A">
              <w:rPr>
                <w:rFonts w:ascii="Times New Roman" w:hAnsi="Times New Roman"/>
                <w:b/>
                <w:sz w:val="14"/>
                <w:szCs w:val="14"/>
              </w:rPr>
              <w:t>w</w:t>
            </w:r>
          </w:p>
        </w:tc>
        <w:tc>
          <w:tcPr>
            <w:tcW w:w="439" w:type="dxa"/>
            <w:tcBorders>
              <w:bottom w:val="single" w:sz="4" w:space="0" w:color="auto"/>
            </w:tcBorders>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098" w:author="Karolina Kaminska" w:date="2014-08-26T11:43:00Z">
                <w:pPr>
                  <w:jc w:val="center"/>
                </w:pPr>
              </w:pPrChange>
            </w:pPr>
            <w:r w:rsidRPr="00355B2A">
              <w:rPr>
                <w:rFonts w:ascii="Times New Roman" w:hAnsi="Times New Roman"/>
                <w:b/>
                <w:sz w:val="14"/>
                <w:szCs w:val="14"/>
              </w:rPr>
              <w:t>wb</w:t>
            </w:r>
          </w:p>
        </w:tc>
        <w:tc>
          <w:tcPr>
            <w:tcW w:w="430"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099" w:author="Karolina Kaminska" w:date="2014-08-26T11:43:00Z">
                <w:pPr>
                  <w:jc w:val="center"/>
                </w:pPr>
              </w:pPrChange>
            </w:pPr>
            <w:r w:rsidRPr="00355B2A">
              <w:rPr>
                <w:rFonts w:ascii="Times New Roman" w:hAnsi="Times New Roman"/>
                <w:b/>
                <w:sz w:val="14"/>
                <w:szCs w:val="14"/>
              </w:rPr>
              <w:t>w</w:t>
            </w:r>
          </w:p>
        </w:tc>
        <w:tc>
          <w:tcPr>
            <w:tcW w:w="439" w:type="dxa"/>
            <w:tcBorders>
              <w:bottom w:val="single" w:sz="4" w:space="0" w:color="auto"/>
            </w:tcBorders>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100" w:author="Karolina Kaminska" w:date="2014-08-26T11:43:00Z">
                <w:pPr>
                  <w:jc w:val="center"/>
                </w:pPr>
              </w:pPrChange>
            </w:pPr>
            <w:r w:rsidRPr="00355B2A">
              <w:rPr>
                <w:rFonts w:ascii="Times New Roman" w:hAnsi="Times New Roman"/>
                <w:b/>
                <w:sz w:val="14"/>
                <w:szCs w:val="14"/>
              </w:rPr>
              <w:t>wb</w:t>
            </w:r>
          </w:p>
        </w:tc>
        <w:tc>
          <w:tcPr>
            <w:tcW w:w="1219" w:type="dxa"/>
            <w:gridSpan w:val="3"/>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101" w:author="Karolina Kaminska" w:date="2014-08-26T11:43:00Z">
                <w:pPr>
                  <w:jc w:val="center"/>
                </w:pPr>
              </w:pPrChange>
            </w:pPr>
            <w:r w:rsidRPr="00355B2A">
              <w:rPr>
                <w:rFonts w:ascii="Times New Roman" w:hAnsi="Times New Roman"/>
                <w:b/>
                <w:sz w:val="14"/>
                <w:szCs w:val="14"/>
              </w:rPr>
              <w:t>w</w:t>
            </w:r>
          </w:p>
        </w:tc>
        <w:tc>
          <w:tcPr>
            <w:tcW w:w="439" w:type="dxa"/>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102" w:author="Karolina Kaminska" w:date="2014-08-26T11:43:00Z">
                <w:pPr>
                  <w:jc w:val="center"/>
                </w:pPr>
              </w:pPrChange>
            </w:pPr>
            <w:r w:rsidRPr="00355B2A">
              <w:rPr>
                <w:rFonts w:ascii="Times New Roman" w:hAnsi="Times New Roman"/>
                <w:b/>
                <w:sz w:val="14"/>
                <w:szCs w:val="14"/>
              </w:rPr>
              <w:t>wb</w:t>
            </w:r>
          </w:p>
        </w:tc>
        <w:tc>
          <w:tcPr>
            <w:tcW w:w="371"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103" w:author="Karolina Kaminska" w:date="2014-08-26T11:43:00Z">
                <w:pPr>
                  <w:jc w:val="center"/>
                </w:pPr>
              </w:pPrChange>
            </w:pPr>
            <w:r w:rsidRPr="00355B2A">
              <w:rPr>
                <w:rFonts w:ascii="Times New Roman" w:hAnsi="Times New Roman"/>
                <w:b/>
                <w:sz w:val="14"/>
                <w:szCs w:val="14"/>
              </w:rPr>
              <w:t>w</w:t>
            </w:r>
          </w:p>
        </w:tc>
        <w:tc>
          <w:tcPr>
            <w:tcW w:w="439" w:type="dxa"/>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104" w:author="Karolina Kaminska" w:date="2014-08-26T11:43:00Z">
                <w:pPr>
                  <w:jc w:val="center"/>
                </w:pPr>
              </w:pPrChange>
            </w:pPr>
            <w:r w:rsidRPr="00355B2A">
              <w:rPr>
                <w:rFonts w:ascii="Times New Roman" w:hAnsi="Times New Roman"/>
                <w:b/>
                <w:sz w:val="14"/>
                <w:szCs w:val="14"/>
              </w:rPr>
              <w:t>wb</w:t>
            </w:r>
          </w:p>
        </w:tc>
        <w:tc>
          <w:tcPr>
            <w:tcW w:w="385"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105" w:author="Karolina Kaminska" w:date="2014-08-26T11:43:00Z">
                <w:pPr>
                  <w:jc w:val="center"/>
                </w:pPr>
              </w:pPrChange>
            </w:pPr>
            <w:r w:rsidRPr="00355B2A">
              <w:rPr>
                <w:rFonts w:ascii="Times New Roman" w:hAnsi="Times New Roman"/>
                <w:b/>
                <w:sz w:val="14"/>
                <w:szCs w:val="14"/>
              </w:rPr>
              <w:t>w</w:t>
            </w:r>
          </w:p>
        </w:tc>
        <w:tc>
          <w:tcPr>
            <w:tcW w:w="439" w:type="dxa"/>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106" w:author="Karolina Kaminska" w:date="2014-08-26T11:43:00Z">
                <w:pPr>
                  <w:jc w:val="center"/>
                </w:pPr>
              </w:pPrChange>
            </w:pPr>
            <w:r w:rsidRPr="00355B2A">
              <w:rPr>
                <w:rFonts w:ascii="Times New Roman" w:hAnsi="Times New Roman"/>
                <w:b/>
                <w:sz w:val="14"/>
                <w:szCs w:val="14"/>
              </w:rPr>
              <w:t>wb</w:t>
            </w:r>
          </w:p>
        </w:tc>
        <w:tc>
          <w:tcPr>
            <w:tcW w:w="634"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107" w:author="Karolina Kaminska" w:date="2014-08-26T11:43:00Z">
                <w:pPr>
                  <w:jc w:val="center"/>
                </w:pPr>
              </w:pPrChange>
            </w:pPr>
            <w:r w:rsidRPr="00355B2A">
              <w:rPr>
                <w:rFonts w:ascii="Times New Roman" w:hAnsi="Times New Roman"/>
                <w:b/>
                <w:sz w:val="14"/>
                <w:szCs w:val="14"/>
              </w:rPr>
              <w:t>w</w:t>
            </w:r>
          </w:p>
        </w:tc>
        <w:tc>
          <w:tcPr>
            <w:tcW w:w="439" w:type="dxa"/>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108" w:author="Karolina Kaminska" w:date="2014-08-26T11:43:00Z">
                <w:pPr>
                  <w:jc w:val="center"/>
                </w:pPr>
              </w:pPrChange>
            </w:pPr>
            <w:r w:rsidRPr="00355B2A">
              <w:rPr>
                <w:rFonts w:ascii="Times New Roman" w:hAnsi="Times New Roman"/>
                <w:b/>
                <w:sz w:val="14"/>
                <w:szCs w:val="14"/>
              </w:rPr>
              <w:t>wb</w:t>
            </w:r>
          </w:p>
        </w:tc>
        <w:tc>
          <w:tcPr>
            <w:tcW w:w="488"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109" w:author="Karolina Kaminska" w:date="2014-08-26T11:43:00Z">
                <w:pPr>
                  <w:jc w:val="center"/>
                </w:pPr>
              </w:pPrChange>
            </w:pPr>
            <w:r w:rsidRPr="00355B2A">
              <w:rPr>
                <w:rFonts w:ascii="Times New Roman" w:hAnsi="Times New Roman"/>
                <w:b/>
                <w:sz w:val="14"/>
                <w:szCs w:val="14"/>
              </w:rPr>
              <w:t>w</w:t>
            </w:r>
          </w:p>
        </w:tc>
        <w:tc>
          <w:tcPr>
            <w:tcW w:w="439" w:type="dxa"/>
            <w:shd w:val="clear" w:color="auto" w:fill="00FF00"/>
          </w:tcPr>
          <w:p w:rsidR="000731BA" w:rsidRPr="00355B2A" w:rsidRDefault="000731BA">
            <w:pPr>
              <w:tabs>
                <w:tab w:val="clear" w:pos="482"/>
                <w:tab w:val="left" w:pos="385"/>
              </w:tabs>
              <w:jc w:val="center"/>
              <w:rPr>
                <w:rFonts w:ascii="Times New Roman" w:hAnsi="Times New Roman"/>
                <w:b/>
                <w:sz w:val="14"/>
                <w:szCs w:val="14"/>
              </w:rPr>
              <w:pPrChange w:id="1110" w:author="Karolina Kaminska" w:date="2014-08-26T11:43:00Z">
                <w:pPr>
                  <w:jc w:val="center"/>
                </w:pPr>
              </w:pPrChange>
            </w:pPr>
            <w:r w:rsidRPr="00355B2A">
              <w:rPr>
                <w:rFonts w:ascii="Times New Roman" w:hAnsi="Times New Roman"/>
                <w:b/>
                <w:sz w:val="14"/>
                <w:szCs w:val="14"/>
              </w:rPr>
              <w:t>wb</w:t>
            </w:r>
          </w:p>
        </w:tc>
        <w:tc>
          <w:tcPr>
            <w:tcW w:w="343" w:type="dxa"/>
            <w:shd w:val="clear" w:color="auto" w:fill="FFFF99"/>
          </w:tcPr>
          <w:p w:rsidR="000731BA" w:rsidRPr="00355B2A" w:rsidRDefault="000731BA">
            <w:pPr>
              <w:tabs>
                <w:tab w:val="clear" w:pos="482"/>
                <w:tab w:val="left" w:pos="385"/>
              </w:tabs>
              <w:jc w:val="center"/>
              <w:rPr>
                <w:rFonts w:ascii="Times New Roman" w:hAnsi="Times New Roman"/>
                <w:b/>
                <w:sz w:val="14"/>
                <w:szCs w:val="14"/>
              </w:rPr>
              <w:pPrChange w:id="1111" w:author="Karolina Kaminska" w:date="2014-08-26T11:43:00Z">
                <w:pPr>
                  <w:jc w:val="center"/>
                </w:pPr>
              </w:pPrChange>
            </w:pPr>
            <w:r w:rsidRPr="00355B2A">
              <w:rPr>
                <w:rFonts w:ascii="Times New Roman" w:hAnsi="Times New Roman"/>
                <w:b/>
                <w:sz w:val="14"/>
                <w:szCs w:val="14"/>
              </w:rPr>
              <w:t>w</w:t>
            </w:r>
          </w:p>
        </w:tc>
      </w:tr>
      <w:tr w:rsidR="000731BA" w:rsidRPr="00355B2A">
        <w:tblPrEx>
          <w:tblLook w:val="01E0" w:firstRow="1" w:lastRow="1" w:firstColumn="1" w:lastColumn="1" w:noHBand="0" w:noVBand="0"/>
        </w:tblPrEx>
        <w:tc>
          <w:tcPr>
            <w:tcW w:w="1428" w:type="dxa"/>
            <w:gridSpan w:val="3"/>
          </w:tcPr>
          <w:p w:rsidR="000731BA" w:rsidRPr="00355B2A" w:rsidRDefault="000731BA">
            <w:pPr>
              <w:tabs>
                <w:tab w:val="clear" w:pos="482"/>
                <w:tab w:val="left" w:pos="385"/>
              </w:tabs>
              <w:jc w:val="center"/>
              <w:rPr>
                <w:rFonts w:ascii="Times New Roman" w:hAnsi="Times New Roman"/>
                <w:sz w:val="14"/>
                <w:szCs w:val="14"/>
              </w:rPr>
              <w:pPrChange w:id="1112" w:author="Karolina Kaminska" w:date="2014-08-26T11:43:00Z">
                <w:pPr>
                  <w:jc w:val="center"/>
                </w:pPr>
              </w:pPrChange>
            </w:pPr>
            <w:r w:rsidRPr="00355B2A">
              <w:rPr>
                <w:rFonts w:ascii="Times New Roman" w:hAnsi="Times New Roman"/>
                <w:sz w:val="14"/>
                <w:szCs w:val="14"/>
              </w:rPr>
              <w:t>hɜns.xen</w:t>
            </w:r>
          </w:p>
        </w:tc>
        <w:tc>
          <w:tcPr>
            <w:tcW w:w="439" w:type="dxa"/>
            <w:tcBorders>
              <w:bottom w:val="single" w:sz="4" w:space="0" w:color="auto"/>
            </w:tcBorders>
          </w:tcPr>
          <w:p w:rsidR="000731BA" w:rsidRPr="00355B2A" w:rsidRDefault="000731BA">
            <w:pPr>
              <w:tabs>
                <w:tab w:val="clear" w:pos="482"/>
                <w:tab w:val="left" w:pos="385"/>
              </w:tabs>
              <w:jc w:val="center"/>
              <w:rPr>
                <w:rFonts w:ascii="Times New Roman" w:hAnsi="Times New Roman"/>
                <w:sz w:val="14"/>
                <w:szCs w:val="14"/>
              </w:rPr>
              <w:pPrChange w:id="1113" w:author="Karolina Kaminska" w:date="2014-08-26T11:43:00Z">
                <w:pPr>
                  <w:jc w:val="center"/>
                </w:pPr>
              </w:pPrChange>
            </w:pPr>
          </w:p>
        </w:tc>
        <w:tc>
          <w:tcPr>
            <w:tcW w:w="546" w:type="dxa"/>
            <w:tcBorders>
              <w:bottom w:val="single" w:sz="4" w:space="0" w:color="auto"/>
            </w:tcBorders>
          </w:tcPr>
          <w:p w:rsidR="000731BA" w:rsidRPr="00355B2A" w:rsidRDefault="000731BA">
            <w:pPr>
              <w:tabs>
                <w:tab w:val="clear" w:pos="482"/>
                <w:tab w:val="left" w:pos="385"/>
              </w:tabs>
              <w:jc w:val="center"/>
              <w:rPr>
                <w:rFonts w:ascii="Times New Roman" w:hAnsi="Times New Roman"/>
                <w:sz w:val="14"/>
                <w:szCs w:val="14"/>
              </w:rPr>
              <w:pPrChange w:id="1114" w:author="Karolina Kaminska" w:date="2014-08-26T11:43:00Z">
                <w:pPr>
                  <w:jc w:val="center"/>
                </w:pPr>
              </w:pPrChange>
            </w:pPr>
            <w:r w:rsidRPr="00355B2A">
              <w:rPr>
                <w:rFonts w:ascii="Times New Roman" w:hAnsi="Times New Roman"/>
                <w:sz w:val="14"/>
                <w:szCs w:val="14"/>
              </w:rPr>
              <w:t>klain</w:t>
            </w:r>
          </w:p>
        </w:tc>
        <w:tc>
          <w:tcPr>
            <w:tcW w:w="439" w:type="dxa"/>
            <w:tcBorders>
              <w:bottom w:val="single" w:sz="4" w:space="0" w:color="auto"/>
            </w:tcBorders>
          </w:tcPr>
          <w:p w:rsidR="000731BA" w:rsidRPr="00355B2A" w:rsidRDefault="000731BA">
            <w:pPr>
              <w:tabs>
                <w:tab w:val="clear" w:pos="482"/>
                <w:tab w:val="left" w:pos="385"/>
              </w:tabs>
              <w:jc w:val="center"/>
              <w:rPr>
                <w:rFonts w:ascii="Times New Roman" w:hAnsi="Times New Roman"/>
                <w:sz w:val="14"/>
                <w:szCs w:val="14"/>
              </w:rPr>
              <w:pPrChange w:id="1115" w:author="Karolina Kaminska" w:date="2014-08-26T11:43:00Z">
                <w:pPr>
                  <w:jc w:val="center"/>
                </w:pPr>
              </w:pPrChange>
            </w:pPr>
          </w:p>
        </w:tc>
        <w:tc>
          <w:tcPr>
            <w:tcW w:w="430" w:type="dxa"/>
            <w:tcBorders>
              <w:bottom w:val="single" w:sz="4" w:space="0" w:color="auto"/>
            </w:tcBorders>
          </w:tcPr>
          <w:p w:rsidR="000731BA" w:rsidRPr="00355B2A" w:rsidRDefault="000731BA">
            <w:pPr>
              <w:tabs>
                <w:tab w:val="clear" w:pos="482"/>
                <w:tab w:val="left" w:pos="385"/>
              </w:tabs>
              <w:jc w:val="center"/>
              <w:rPr>
                <w:rFonts w:ascii="Times New Roman" w:hAnsi="Times New Roman"/>
                <w:sz w:val="14"/>
                <w:szCs w:val="14"/>
              </w:rPr>
              <w:pPrChange w:id="1116" w:author="Karolina Kaminska" w:date="2014-08-26T11:43:00Z">
                <w:pPr>
                  <w:jc w:val="center"/>
                </w:pPr>
              </w:pPrChange>
            </w:pPr>
            <w:r w:rsidRPr="00355B2A">
              <w:rPr>
                <w:rFonts w:ascii="Times New Roman" w:hAnsi="Times New Roman"/>
                <w:sz w:val="14"/>
                <w:szCs w:val="14"/>
              </w:rPr>
              <w:t>giŋ</w:t>
            </w:r>
          </w:p>
        </w:tc>
        <w:tc>
          <w:tcPr>
            <w:tcW w:w="439" w:type="dxa"/>
            <w:tcBorders>
              <w:bottom w:val="single" w:sz="4" w:space="0" w:color="auto"/>
            </w:tcBorders>
          </w:tcPr>
          <w:p w:rsidR="000731BA" w:rsidRPr="00355B2A" w:rsidRDefault="000731BA">
            <w:pPr>
              <w:tabs>
                <w:tab w:val="clear" w:pos="482"/>
                <w:tab w:val="left" w:pos="385"/>
              </w:tabs>
              <w:jc w:val="center"/>
              <w:rPr>
                <w:rFonts w:ascii="Times New Roman" w:hAnsi="Times New Roman"/>
                <w:sz w:val="14"/>
                <w:szCs w:val="14"/>
              </w:rPr>
              <w:pPrChange w:id="1117" w:author="Karolina Kaminska" w:date="2014-08-26T11:43:00Z">
                <w:pPr>
                  <w:jc w:val="center"/>
                </w:pPr>
              </w:pPrChange>
            </w:pPr>
          </w:p>
        </w:tc>
        <w:tc>
          <w:tcPr>
            <w:tcW w:w="1219" w:type="dxa"/>
            <w:gridSpan w:val="3"/>
          </w:tcPr>
          <w:p w:rsidR="000731BA" w:rsidRPr="00355B2A" w:rsidRDefault="000731BA">
            <w:pPr>
              <w:tabs>
                <w:tab w:val="clear" w:pos="482"/>
                <w:tab w:val="left" w:pos="385"/>
              </w:tabs>
              <w:jc w:val="center"/>
              <w:rPr>
                <w:rFonts w:ascii="Times New Roman" w:hAnsi="Times New Roman"/>
                <w:sz w:val="14"/>
                <w:szCs w:val="14"/>
              </w:rPr>
              <w:pPrChange w:id="1118" w:author="Karolina Kaminska" w:date="2014-08-26T11:43:00Z">
                <w:pPr>
                  <w:jc w:val="center"/>
                </w:pPr>
              </w:pPrChange>
            </w:pPr>
            <w:r w:rsidRPr="00355B2A">
              <w:rPr>
                <w:rFonts w:ascii="Times New Roman" w:hAnsi="Times New Roman"/>
                <w:sz w:val="14"/>
                <w:szCs w:val="14"/>
              </w:rPr>
              <w:t>a.lain</w:t>
            </w:r>
          </w:p>
        </w:tc>
        <w:tc>
          <w:tcPr>
            <w:tcW w:w="439" w:type="dxa"/>
          </w:tcPr>
          <w:p w:rsidR="000731BA" w:rsidRPr="00355B2A" w:rsidRDefault="000731BA">
            <w:pPr>
              <w:tabs>
                <w:tab w:val="clear" w:pos="482"/>
                <w:tab w:val="left" w:pos="385"/>
              </w:tabs>
              <w:jc w:val="center"/>
              <w:rPr>
                <w:rFonts w:ascii="Times New Roman" w:hAnsi="Times New Roman"/>
                <w:sz w:val="14"/>
                <w:szCs w:val="14"/>
              </w:rPr>
              <w:pPrChange w:id="1119" w:author="Karolina Kaminska" w:date="2014-08-26T11:43:00Z">
                <w:pPr>
                  <w:jc w:val="center"/>
                </w:pPr>
              </w:pPrChange>
            </w:pPr>
          </w:p>
        </w:tc>
        <w:tc>
          <w:tcPr>
            <w:tcW w:w="371" w:type="dxa"/>
          </w:tcPr>
          <w:p w:rsidR="000731BA" w:rsidRPr="00355B2A" w:rsidRDefault="000731BA">
            <w:pPr>
              <w:tabs>
                <w:tab w:val="clear" w:pos="482"/>
                <w:tab w:val="left" w:pos="385"/>
              </w:tabs>
              <w:jc w:val="center"/>
              <w:rPr>
                <w:rFonts w:ascii="Times New Roman" w:hAnsi="Times New Roman"/>
                <w:sz w:val="14"/>
                <w:szCs w:val="14"/>
              </w:rPr>
              <w:pPrChange w:id="1120" w:author="Karolina Kaminska" w:date="2014-08-26T11:43:00Z">
                <w:pPr>
                  <w:jc w:val="center"/>
                </w:pPr>
              </w:pPrChange>
            </w:pPr>
            <w:r w:rsidRPr="00355B2A">
              <w:rPr>
                <w:rFonts w:ascii="Times New Roman" w:hAnsi="Times New Roman"/>
                <w:sz w:val="14"/>
                <w:szCs w:val="14"/>
              </w:rPr>
              <w:t>ɪn</w:t>
            </w:r>
          </w:p>
        </w:tc>
        <w:tc>
          <w:tcPr>
            <w:tcW w:w="439" w:type="dxa"/>
          </w:tcPr>
          <w:p w:rsidR="000731BA" w:rsidRPr="00355B2A" w:rsidRDefault="000731BA">
            <w:pPr>
              <w:tabs>
                <w:tab w:val="clear" w:pos="482"/>
                <w:tab w:val="left" w:pos="385"/>
              </w:tabs>
              <w:jc w:val="center"/>
              <w:rPr>
                <w:rFonts w:ascii="Times New Roman" w:hAnsi="Times New Roman"/>
                <w:sz w:val="14"/>
                <w:szCs w:val="14"/>
              </w:rPr>
              <w:pPrChange w:id="1121" w:author="Karolina Kaminska" w:date="2014-08-26T11:43:00Z">
                <w:pPr>
                  <w:jc w:val="center"/>
                </w:pPr>
              </w:pPrChange>
            </w:pPr>
          </w:p>
        </w:tc>
        <w:tc>
          <w:tcPr>
            <w:tcW w:w="385" w:type="dxa"/>
          </w:tcPr>
          <w:p w:rsidR="000731BA" w:rsidRPr="00355B2A" w:rsidRDefault="000731BA">
            <w:pPr>
              <w:tabs>
                <w:tab w:val="clear" w:pos="482"/>
                <w:tab w:val="left" w:pos="385"/>
              </w:tabs>
              <w:jc w:val="center"/>
              <w:rPr>
                <w:rFonts w:ascii="Times New Roman" w:hAnsi="Times New Roman"/>
                <w:sz w:val="14"/>
                <w:szCs w:val="14"/>
              </w:rPr>
              <w:pPrChange w:id="1122" w:author="Karolina Kaminska" w:date="2014-08-26T11:43:00Z">
                <w:pPr>
                  <w:jc w:val="center"/>
                </w:pPr>
              </w:pPrChange>
            </w:pPr>
            <w:r w:rsidRPr="00355B2A">
              <w:rPr>
                <w:rFonts w:ascii="Times New Roman" w:hAnsi="Times New Roman"/>
                <w:sz w:val="14"/>
                <w:szCs w:val="14"/>
              </w:rPr>
              <w:t>di:</w:t>
            </w:r>
          </w:p>
        </w:tc>
        <w:tc>
          <w:tcPr>
            <w:tcW w:w="439" w:type="dxa"/>
          </w:tcPr>
          <w:p w:rsidR="000731BA" w:rsidRPr="00355B2A" w:rsidRDefault="000731BA">
            <w:pPr>
              <w:tabs>
                <w:tab w:val="clear" w:pos="482"/>
                <w:tab w:val="left" w:pos="385"/>
              </w:tabs>
              <w:jc w:val="center"/>
              <w:rPr>
                <w:rFonts w:ascii="Times New Roman" w:hAnsi="Times New Roman"/>
                <w:sz w:val="14"/>
                <w:szCs w:val="14"/>
              </w:rPr>
              <w:pPrChange w:id="1123" w:author="Karolina Kaminska" w:date="2014-08-26T11:43:00Z">
                <w:pPr>
                  <w:jc w:val="center"/>
                </w:pPr>
              </w:pPrChange>
            </w:pPr>
          </w:p>
        </w:tc>
        <w:tc>
          <w:tcPr>
            <w:tcW w:w="634" w:type="dxa"/>
          </w:tcPr>
          <w:p w:rsidR="000731BA" w:rsidRPr="00355B2A" w:rsidRDefault="000731BA">
            <w:pPr>
              <w:tabs>
                <w:tab w:val="clear" w:pos="482"/>
                <w:tab w:val="left" w:pos="385"/>
              </w:tabs>
              <w:jc w:val="center"/>
              <w:rPr>
                <w:rFonts w:ascii="Times New Roman" w:hAnsi="Times New Roman"/>
                <w:sz w:val="14"/>
                <w:szCs w:val="14"/>
              </w:rPr>
              <w:pPrChange w:id="1124" w:author="Karolina Kaminska" w:date="2014-08-26T11:43:00Z">
                <w:pPr>
                  <w:jc w:val="center"/>
                </w:pPr>
              </w:pPrChange>
            </w:pPr>
            <w:r w:rsidRPr="00355B2A">
              <w:rPr>
                <w:rFonts w:ascii="Times New Roman" w:hAnsi="Times New Roman"/>
                <w:sz w:val="14"/>
                <w:szCs w:val="14"/>
              </w:rPr>
              <w:t>wai.tə</w:t>
            </w:r>
          </w:p>
        </w:tc>
        <w:tc>
          <w:tcPr>
            <w:tcW w:w="439" w:type="dxa"/>
          </w:tcPr>
          <w:p w:rsidR="000731BA" w:rsidRPr="00355B2A" w:rsidRDefault="000731BA">
            <w:pPr>
              <w:tabs>
                <w:tab w:val="clear" w:pos="482"/>
                <w:tab w:val="left" w:pos="385"/>
              </w:tabs>
              <w:jc w:val="center"/>
              <w:rPr>
                <w:rFonts w:ascii="Times New Roman" w:hAnsi="Times New Roman"/>
                <w:sz w:val="14"/>
                <w:szCs w:val="14"/>
              </w:rPr>
              <w:pPrChange w:id="1125" w:author="Karolina Kaminska" w:date="2014-08-26T11:43:00Z">
                <w:pPr>
                  <w:jc w:val="center"/>
                </w:pPr>
              </w:pPrChange>
            </w:pPr>
          </w:p>
        </w:tc>
        <w:tc>
          <w:tcPr>
            <w:tcW w:w="488" w:type="dxa"/>
          </w:tcPr>
          <w:p w:rsidR="000731BA" w:rsidRPr="00355B2A" w:rsidRDefault="000731BA">
            <w:pPr>
              <w:tabs>
                <w:tab w:val="clear" w:pos="482"/>
                <w:tab w:val="left" w:pos="385"/>
              </w:tabs>
              <w:jc w:val="center"/>
              <w:rPr>
                <w:rFonts w:ascii="Times New Roman" w:hAnsi="Times New Roman"/>
                <w:sz w:val="14"/>
                <w:szCs w:val="14"/>
              </w:rPr>
              <w:pPrChange w:id="1126" w:author="Karolina Kaminska" w:date="2014-08-26T11:43:00Z">
                <w:pPr>
                  <w:jc w:val="center"/>
                </w:pPr>
              </w:pPrChange>
            </w:pPr>
            <w:r w:rsidRPr="00355B2A">
              <w:rPr>
                <w:rFonts w:ascii="Times New Roman" w:hAnsi="Times New Roman"/>
                <w:sz w:val="14"/>
                <w:szCs w:val="14"/>
              </w:rPr>
              <w:t>wɜlt</w:t>
            </w:r>
          </w:p>
        </w:tc>
        <w:tc>
          <w:tcPr>
            <w:tcW w:w="439" w:type="dxa"/>
          </w:tcPr>
          <w:p w:rsidR="000731BA" w:rsidRPr="00355B2A" w:rsidRDefault="000731BA">
            <w:pPr>
              <w:tabs>
                <w:tab w:val="clear" w:pos="482"/>
                <w:tab w:val="left" w:pos="385"/>
              </w:tabs>
              <w:jc w:val="center"/>
              <w:rPr>
                <w:rFonts w:ascii="Times New Roman" w:hAnsi="Times New Roman"/>
                <w:sz w:val="14"/>
                <w:szCs w:val="14"/>
              </w:rPr>
              <w:pPrChange w:id="1127" w:author="Karolina Kaminska" w:date="2014-08-26T11:43:00Z">
                <w:pPr>
                  <w:jc w:val="center"/>
                </w:pPr>
              </w:pPrChange>
            </w:pPr>
          </w:p>
        </w:tc>
        <w:tc>
          <w:tcPr>
            <w:tcW w:w="343" w:type="dxa"/>
          </w:tcPr>
          <w:p w:rsidR="000731BA" w:rsidRPr="00355B2A" w:rsidRDefault="000731BA">
            <w:pPr>
              <w:tabs>
                <w:tab w:val="clear" w:pos="482"/>
                <w:tab w:val="left" w:pos="385"/>
              </w:tabs>
              <w:jc w:val="center"/>
              <w:rPr>
                <w:rFonts w:ascii="Times New Roman" w:hAnsi="Times New Roman"/>
                <w:sz w:val="14"/>
                <w:szCs w:val="14"/>
              </w:rPr>
              <w:pPrChange w:id="1128" w:author="Karolina Kaminska" w:date="2014-08-26T11:43:00Z">
                <w:pPr>
                  <w:jc w:val="center"/>
                </w:pPr>
              </w:pPrChange>
            </w:pPr>
            <w:r w:rsidRPr="00355B2A">
              <w:rPr>
                <w:rFonts w:ascii="Times New Roman" w:hAnsi="Times New Roman"/>
                <w:sz w:val="14"/>
                <w:szCs w:val="14"/>
              </w:rPr>
              <w:t>hi.nain</w:t>
            </w:r>
          </w:p>
        </w:tc>
      </w:tr>
      <w:tr w:rsidR="000731BA" w:rsidRPr="00355B2A">
        <w:tblPrEx>
          <w:tblLook w:val="01E0" w:firstRow="1" w:lastRow="1" w:firstColumn="1" w:lastColumn="1" w:noHBand="0" w:noVBand="0"/>
        </w:tblPrEx>
        <w:tc>
          <w:tcPr>
            <w:tcW w:w="551" w:type="dxa"/>
            <w:shd w:val="clear" w:color="auto" w:fill="00FFFF"/>
          </w:tcPr>
          <w:p w:rsidR="000731BA" w:rsidRPr="00355B2A" w:rsidRDefault="000731BA">
            <w:pPr>
              <w:tabs>
                <w:tab w:val="clear" w:pos="482"/>
                <w:tab w:val="left" w:pos="385"/>
              </w:tabs>
              <w:jc w:val="center"/>
              <w:rPr>
                <w:rFonts w:ascii="Times New Roman" w:hAnsi="Times New Roman"/>
                <w:b/>
                <w:sz w:val="14"/>
                <w:szCs w:val="14"/>
              </w:rPr>
              <w:pPrChange w:id="1129" w:author="Karolina Kaminska" w:date="2014-08-26T11:43:00Z">
                <w:pPr>
                  <w:jc w:val="center"/>
                </w:pPr>
              </w:pPrChange>
            </w:pPr>
            <w:r w:rsidRPr="00355B2A">
              <w:rPr>
                <w:rFonts w:ascii="Times New Roman" w:hAnsi="Times New Roman"/>
                <w:b/>
                <w:sz w:val="14"/>
                <w:szCs w:val="14"/>
              </w:rPr>
              <w:t xml:space="preserve">sl </w:t>
            </w:r>
          </w:p>
        </w:tc>
        <w:tc>
          <w:tcPr>
            <w:tcW w:w="403" w:type="dxa"/>
            <w:shd w:val="clear" w:color="auto" w:fill="99CC00"/>
          </w:tcPr>
          <w:p w:rsidR="000731BA" w:rsidRPr="00355B2A" w:rsidRDefault="000731BA">
            <w:pPr>
              <w:tabs>
                <w:tab w:val="clear" w:pos="482"/>
                <w:tab w:val="left" w:pos="385"/>
              </w:tabs>
              <w:jc w:val="center"/>
              <w:rPr>
                <w:rFonts w:ascii="Times New Roman" w:hAnsi="Times New Roman"/>
                <w:b/>
                <w:sz w:val="14"/>
                <w:szCs w:val="14"/>
              </w:rPr>
              <w:pPrChange w:id="1130" w:author="Karolina Kaminska" w:date="2014-08-26T11:43:00Z">
                <w:pPr>
                  <w:jc w:val="center"/>
                </w:pPr>
              </w:pPrChange>
            </w:pPr>
            <w:r w:rsidRPr="00355B2A">
              <w:rPr>
                <w:rFonts w:ascii="Times New Roman" w:hAnsi="Times New Roman"/>
                <w:b/>
                <w:sz w:val="14"/>
                <w:szCs w:val="14"/>
              </w:rPr>
              <w:t>sb</w:t>
            </w:r>
          </w:p>
        </w:tc>
        <w:tc>
          <w:tcPr>
            <w:tcW w:w="474" w:type="dxa"/>
            <w:tcBorders>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31" w:author="Karolina Kaminska" w:date="2014-08-26T11:43:00Z">
                <w:pPr>
                  <w:jc w:val="center"/>
                </w:pPr>
              </w:pPrChange>
            </w:pPr>
            <w:r w:rsidRPr="00355B2A">
              <w:rPr>
                <w:rFonts w:ascii="Times New Roman" w:hAnsi="Times New Roman"/>
                <w:b/>
                <w:sz w:val="14"/>
                <w:szCs w:val="14"/>
              </w:rPr>
              <w:t>sl</w:t>
            </w:r>
          </w:p>
        </w:tc>
        <w:tc>
          <w:tcPr>
            <w:tcW w:w="439" w:type="dxa"/>
            <w:tcBorders>
              <w:top w:val="single" w:sz="4" w:space="0" w:color="auto"/>
              <w:left w:val="single" w:sz="4" w:space="0" w:color="auto"/>
              <w:bottom w:val="nil"/>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32" w:author="Karolina Kaminska" w:date="2014-08-26T11:43:00Z">
                <w:pPr>
                  <w:jc w:val="center"/>
                </w:pPr>
              </w:pPrChange>
            </w:pPr>
          </w:p>
        </w:tc>
        <w:tc>
          <w:tcPr>
            <w:tcW w:w="546" w:type="dxa"/>
            <w:tcBorders>
              <w:left w:val="single" w:sz="4" w:space="0" w:color="auto"/>
              <w:bottom w:val="single" w:sz="4" w:space="0" w:color="auto"/>
              <w:right w:val="single" w:sz="4" w:space="0" w:color="auto"/>
            </w:tcBorders>
            <w:shd w:val="clear" w:color="auto" w:fill="00FFFF"/>
          </w:tcPr>
          <w:p w:rsidR="000731BA" w:rsidRPr="00355B2A" w:rsidRDefault="000731BA">
            <w:pPr>
              <w:tabs>
                <w:tab w:val="clear" w:pos="482"/>
                <w:tab w:val="left" w:pos="385"/>
              </w:tabs>
              <w:jc w:val="center"/>
              <w:rPr>
                <w:rFonts w:ascii="Times New Roman" w:hAnsi="Times New Roman"/>
                <w:b/>
                <w:sz w:val="14"/>
                <w:szCs w:val="14"/>
              </w:rPr>
              <w:pPrChange w:id="1133" w:author="Karolina Kaminska" w:date="2014-08-26T11:43:00Z">
                <w:pPr>
                  <w:jc w:val="center"/>
                </w:pPr>
              </w:pPrChange>
            </w:pPr>
            <w:r w:rsidRPr="00355B2A">
              <w:rPr>
                <w:rFonts w:ascii="Times New Roman" w:hAnsi="Times New Roman"/>
                <w:b/>
                <w:sz w:val="14"/>
                <w:szCs w:val="14"/>
              </w:rPr>
              <w:t>sl</w:t>
            </w:r>
          </w:p>
        </w:tc>
        <w:tc>
          <w:tcPr>
            <w:tcW w:w="439" w:type="dxa"/>
            <w:tcBorders>
              <w:top w:val="single" w:sz="4" w:space="0" w:color="auto"/>
              <w:left w:val="single" w:sz="4" w:space="0" w:color="auto"/>
              <w:bottom w:val="nil"/>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34" w:author="Karolina Kaminska" w:date="2014-08-26T11:43:00Z">
                <w:pPr>
                  <w:jc w:val="center"/>
                </w:pPr>
              </w:pPrChange>
            </w:pPr>
          </w:p>
        </w:tc>
        <w:tc>
          <w:tcPr>
            <w:tcW w:w="430" w:type="dxa"/>
            <w:tcBorders>
              <w:left w:val="single" w:sz="4" w:space="0" w:color="auto"/>
              <w:bottom w:val="single" w:sz="4" w:space="0" w:color="auto"/>
              <w:right w:val="single" w:sz="4" w:space="0" w:color="auto"/>
            </w:tcBorders>
            <w:shd w:val="clear" w:color="auto" w:fill="00FFFF"/>
          </w:tcPr>
          <w:p w:rsidR="000731BA" w:rsidRPr="00355B2A" w:rsidRDefault="000731BA">
            <w:pPr>
              <w:tabs>
                <w:tab w:val="clear" w:pos="482"/>
                <w:tab w:val="left" w:pos="385"/>
              </w:tabs>
              <w:jc w:val="center"/>
              <w:rPr>
                <w:rFonts w:ascii="Times New Roman" w:hAnsi="Times New Roman"/>
                <w:b/>
                <w:sz w:val="14"/>
                <w:szCs w:val="14"/>
              </w:rPr>
              <w:pPrChange w:id="1135" w:author="Karolina Kaminska" w:date="2014-08-26T11:43:00Z">
                <w:pPr>
                  <w:jc w:val="center"/>
                </w:pPr>
              </w:pPrChange>
            </w:pPr>
            <w:r w:rsidRPr="00355B2A">
              <w:rPr>
                <w:rFonts w:ascii="Times New Roman" w:hAnsi="Times New Roman"/>
                <w:b/>
                <w:sz w:val="14"/>
                <w:szCs w:val="14"/>
              </w:rPr>
              <w:t>sl</w:t>
            </w:r>
          </w:p>
        </w:tc>
        <w:tc>
          <w:tcPr>
            <w:tcW w:w="439" w:type="dxa"/>
            <w:tcBorders>
              <w:top w:val="single" w:sz="4" w:space="0" w:color="auto"/>
              <w:left w:val="single" w:sz="4" w:space="0" w:color="auto"/>
              <w:bottom w:val="nil"/>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36" w:author="Karolina Kaminska" w:date="2014-08-26T11:43:00Z">
                <w:pPr>
                  <w:jc w:val="center"/>
                </w:pPr>
              </w:pPrChange>
            </w:pPr>
          </w:p>
        </w:tc>
        <w:tc>
          <w:tcPr>
            <w:tcW w:w="350" w:type="dxa"/>
            <w:tcBorders>
              <w:left w:val="single" w:sz="4" w:space="0" w:color="auto"/>
              <w:bottom w:val="single" w:sz="4" w:space="0" w:color="auto"/>
            </w:tcBorders>
            <w:shd w:val="clear" w:color="auto" w:fill="00FFFF"/>
          </w:tcPr>
          <w:p w:rsidR="000731BA" w:rsidRPr="00355B2A" w:rsidRDefault="000731BA">
            <w:pPr>
              <w:tabs>
                <w:tab w:val="clear" w:pos="482"/>
                <w:tab w:val="left" w:pos="385"/>
              </w:tabs>
              <w:jc w:val="center"/>
              <w:rPr>
                <w:rFonts w:ascii="Times New Roman" w:hAnsi="Times New Roman"/>
                <w:b/>
                <w:sz w:val="14"/>
                <w:szCs w:val="14"/>
              </w:rPr>
              <w:pPrChange w:id="1137" w:author="Karolina Kaminska" w:date="2014-08-26T11:43:00Z">
                <w:pPr>
                  <w:jc w:val="center"/>
                </w:pPr>
              </w:pPrChange>
            </w:pPr>
            <w:r w:rsidRPr="00355B2A">
              <w:rPr>
                <w:rFonts w:ascii="Times New Roman" w:hAnsi="Times New Roman"/>
                <w:b/>
                <w:sz w:val="14"/>
                <w:szCs w:val="14"/>
              </w:rPr>
              <w:t>sl</w:t>
            </w:r>
          </w:p>
        </w:tc>
        <w:tc>
          <w:tcPr>
            <w:tcW w:w="403" w:type="dxa"/>
            <w:shd w:val="clear" w:color="auto" w:fill="99CC00"/>
          </w:tcPr>
          <w:p w:rsidR="000731BA" w:rsidRPr="00355B2A" w:rsidRDefault="000731BA">
            <w:pPr>
              <w:tabs>
                <w:tab w:val="clear" w:pos="482"/>
                <w:tab w:val="left" w:pos="385"/>
              </w:tabs>
              <w:jc w:val="center"/>
              <w:rPr>
                <w:rFonts w:ascii="Times New Roman" w:hAnsi="Times New Roman"/>
                <w:b/>
                <w:sz w:val="14"/>
                <w:szCs w:val="14"/>
              </w:rPr>
              <w:pPrChange w:id="1138" w:author="Karolina Kaminska" w:date="2014-08-26T11:43:00Z">
                <w:pPr>
                  <w:jc w:val="center"/>
                </w:pPr>
              </w:pPrChange>
            </w:pPr>
            <w:r w:rsidRPr="00355B2A">
              <w:rPr>
                <w:rFonts w:ascii="Times New Roman" w:hAnsi="Times New Roman"/>
                <w:b/>
                <w:sz w:val="14"/>
                <w:szCs w:val="14"/>
              </w:rPr>
              <w:t>sb</w:t>
            </w:r>
          </w:p>
        </w:tc>
        <w:tc>
          <w:tcPr>
            <w:tcW w:w="466" w:type="dxa"/>
            <w:shd w:val="clear" w:color="auto" w:fill="00FFFF"/>
          </w:tcPr>
          <w:p w:rsidR="000731BA" w:rsidRPr="00355B2A" w:rsidRDefault="000731BA">
            <w:pPr>
              <w:tabs>
                <w:tab w:val="clear" w:pos="482"/>
                <w:tab w:val="left" w:pos="385"/>
              </w:tabs>
              <w:jc w:val="center"/>
              <w:rPr>
                <w:rFonts w:ascii="Times New Roman" w:hAnsi="Times New Roman"/>
                <w:b/>
                <w:sz w:val="14"/>
                <w:szCs w:val="14"/>
              </w:rPr>
              <w:pPrChange w:id="1139" w:author="Karolina Kaminska" w:date="2014-08-26T11:43:00Z">
                <w:pPr>
                  <w:jc w:val="center"/>
                </w:pPr>
              </w:pPrChange>
            </w:pPr>
            <w:r w:rsidRPr="00355B2A">
              <w:rPr>
                <w:rFonts w:ascii="Times New Roman" w:hAnsi="Times New Roman"/>
                <w:b/>
                <w:sz w:val="14"/>
                <w:szCs w:val="14"/>
              </w:rPr>
              <w:t>sl</w:t>
            </w:r>
          </w:p>
        </w:tc>
        <w:tc>
          <w:tcPr>
            <w:tcW w:w="4416" w:type="dxa"/>
            <w:gridSpan w:val="10"/>
            <w:vMerge w:val="restart"/>
          </w:tcPr>
          <w:p w:rsidR="000731BA" w:rsidRPr="00355B2A" w:rsidRDefault="000731BA">
            <w:pPr>
              <w:tabs>
                <w:tab w:val="clear" w:pos="482"/>
                <w:tab w:val="left" w:pos="385"/>
              </w:tabs>
              <w:jc w:val="center"/>
              <w:rPr>
                <w:rFonts w:ascii="Times New Roman" w:hAnsi="Times New Roman"/>
                <w:b/>
                <w:sz w:val="14"/>
                <w:szCs w:val="14"/>
              </w:rPr>
              <w:pPrChange w:id="1140" w:author="Karolina Kaminska" w:date="2014-08-26T11:43:00Z">
                <w:pPr>
                  <w:jc w:val="center"/>
                </w:pPr>
              </w:pPrChange>
            </w:pPr>
          </w:p>
          <w:p w:rsidR="000731BA" w:rsidRPr="00355B2A" w:rsidRDefault="000731BA">
            <w:pPr>
              <w:tabs>
                <w:tab w:val="clear" w:pos="482"/>
                <w:tab w:val="left" w:pos="385"/>
              </w:tabs>
              <w:jc w:val="center"/>
              <w:rPr>
                <w:rFonts w:ascii="Times New Roman" w:hAnsi="Times New Roman"/>
                <w:b/>
                <w:sz w:val="14"/>
                <w:szCs w:val="14"/>
              </w:rPr>
              <w:pPrChange w:id="1141" w:author="Karolina Kaminska" w:date="2014-08-26T11:43:00Z">
                <w:pPr>
                  <w:jc w:val="center"/>
                </w:pPr>
              </w:pPrChange>
            </w:pPr>
            <w:r w:rsidRPr="00355B2A">
              <w:rPr>
                <w:rFonts w:ascii="Times New Roman" w:hAnsi="Times New Roman"/>
                <w:b/>
                <w:sz w:val="14"/>
                <w:szCs w:val="14"/>
              </w:rPr>
              <w:t>...</w:t>
            </w:r>
          </w:p>
        </w:tc>
      </w:tr>
      <w:tr w:rsidR="000731BA" w:rsidRPr="00355B2A">
        <w:tblPrEx>
          <w:tblLook w:val="01E0" w:firstRow="1" w:lastRow="1" w:firstColumn="1" w:lastColumn="1" w:noHBand="0" w:noVBand="0"/>
        </w:tblPrEx>
        <w:tc>
          <w:tcPr>
            <w:tcW w:w="551" w:type="dxa"/>
          </w:tcPr>
          <w:p w:rsidR="000731BA" w:rsidRPr="00355B2A" w:rsidRDefault="000731BA">
            <w:pPr>
              <w:tabs>
                <w:tab w:val="clear" w:pos="482"/>
                <w:tab w:val="left" w:pos="385"/>
              </w:tabs>
              <w:jc w:val="center"/>
              <w:rPr>
                <w:rFonts w:ascii="Times New Roman" w:hAnsi="Times New Roman"/>
                <w:b/>
                <w:sz w:val="14"/>
                <w:szCs w:val="14"/>
              </w:rPr>
              <w:pPrChange w:id="1142" w:author="Karolina Kaminska" w:date="2014-08-26T11:43:00Z">
                <w:pPr>
                  <w:jc w:val="center"/>
                </w:pPr>
              </w:pPrChange>
            </w:pPr>
            <w:r w:rsidRPr="00355B2A">
              <w:rPr>
                <w:rFonts w:ascii="Times New Roman" w:hAnsi="Times New Roman"/>
                <w:sz w:val="14"/>
                <w:szCs w:val="14"/>
              </w:rPr>
              <w:t>hɜns</w:t>
            </w:r>
          </w:p>
        </w:tc>
        <w:tc>
          <w:tcPr>
            <w:tcW w:w="403" w:type="dxa"/>
          </w:tcPr>
          <w:p w:rsidR="000731BA" w:rsidRPr="00355B2A" w:rsidRDefault="000731BA">
            <w:pPr>
              <w:tabs>
                <w:tab w:val="clear" w:pos="482"/>
                <w:tab w:val="left" w:pos="385"/>
              </w:tabs>
              <w:jc w:val="center"/>
              <w:rPr>
                <w:rFonts w:ascii="Times New Roman" w:hAnsi="Times New Roman"/>
                <w:b/>
                <w:sz w:val="14"/>
                <w:szCs w:val="14"/>
              </w:rPr>
              <w:pPrChange w:id="1143" w:author="Karolina Kaminska" w:date="2014-08-26T11:43:00Z">
                <w:pPr>
                  <w:jc w:val="center"/>
                </w:pPr>
              </w:pPrChange>
            </w:pPr>
            <w:r w:rsidRPr="00355B2A">
              <w:rPr>
                <w:rFonts w:ascii="Times New Roman" w:hAnsi="Times New Roman"/>
                <w:sz w:val="14"/>
                <w:szCs w:val="14"/>
              </w:rPr>
              <w:t>.</w:t>
            </w:r>
          </w:p>
        </w:tc>
        <w:tc>
          <w:tcPr>
            <w:tcW w:w="474" w:type="dxa"/>
            <w:tcBorders>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44" w:author="Karolina Kaminska" w:date="2014-08-26T11:43:00Z">
                <w:pPr>
                  <w:jc w:val="center"/>
                </w:pPr>
              </w:pPrChange>
            </w:pPr>
            <w:r w:rsidRPr="00355B2A">
              <w:rPr>
                <w:rFonts w:ascii="Times New Roman" w:hAnsi="Times New Roman"/>
                <w:sz w:val="14"/>
                <w:szCs w:val="14"/>
              </w:rPr>
              <w:t>xen</w:t>
            </w:r>
          </w:p>
        </w:tc>
        <w:tc>
          <w:tcPr>
            <w:tcW w:w="439" w:type="dxa"/>
            <w:tcBorders>
              <w:top w:val="nil"/>
              <w:left w:val="single" w:sz="4" w:space="0" w:color="auto"/>
              <w:bottom w:val="nil"/>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45" w:author="Karolina Kaminska" w:date="2014-08-26T11:43:00Z">
                <w:pPr>
                  <w:jc w:val="center"/>
                </w:pPr>
              </w:pPrChange>
            </w:pPr>
          </w:p>
        </w:tc>
        <w:tc>
          <w:tcPr>
            <w:tcW w:w="546" w:type="dxa"/>
            <w:tcBorders>
              <w:left w:val="single" w:sz="4" w:space="0" w:color="auto"/>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46" w:author="Karolina Kaminska" w:date="2014-08-26T11:43:00Z">
                <w:pPr>
                  <w:jc w:val="center"/>
                </w:pPr>
              </w:pPrChange>
            </w:pPr>
            <w:r w:rsidRPr="00355B2A">
              <w:rPr>
                <w:rFonts w:ascii="Times New Roman" w:hAnsi="Times New Roman"/>
                <w:sz w:val="14"/>
                <w:szCs w:val="14"/>
              </w:rPr>
              <w:t>klain</w:t>
            </w:r>
          </w:p>
        </w:tc>
        <w:tc>
          <w:tcPr>
            <w:tcW w:w="439" w:type="dxa"/>
            <w:tcBorders>
              <w:top w:val="nil"/>
              <w:left w:val="single" w:sz="4" w:space="0" w:color="auto"/>
              <w:bottom w:val="nil"/>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47" w:author="Karolina Kaminska" w:date="2014-08-26T11:43:00Z">
                <w:pPr>
                  <w:jc w:val="center"/>
                </w:pPr>
              </w:pPrChange>
            </w:pPr>
          </w:p>
        </w:tc>
        <w:tc>
          <w:tcPr>
            <w:tcW w:w="430" w:type="dxa"/>
            <w:tcBorders>
              <w:left w:val="single" w:sz="4" w:space="0" w:color="auto"/>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48" w:author="Karolina Kaminska" w:date="2014-08-26T11:43:00Z">
                <w:pPr>
                  <w:jc w:val="center"/>
                </w:pPr>
              </w:pPrChange>
            </w:pPr>
            <w:r w:rsidRPr="00355B2A">
              <w:rPr>
                <w:rFonts w:ascii="Times New Roman" w:hAnsi="Times New Roman"/>
                <w:sz w:val="14"/>
                <w:szCs w:val="14"/>
              </w:rPr>
              <w:t>giŋ</w:t>
            </w:r>
          </w:p>
        </w:tc>
        <w:tc>
          <w:tcPr>
            <w:tcW w:w="439" w:type="dxa"/>
            <w:tcBorders>
              <w:top w:val="nil"/>
              <w:left w:val="single" w:sz="4" w:space="0" w:color="auto"/>
              <w:bottom w:val="nil"/>
              <w:righ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49" w:author="Karolina Kaminska" w:date="2014-08-26T11:43:00Z">
                <w:pPr>
                  <w:jc w:val="center"/>
                </w:pPr>
              </w:pPrChange>
            </w:pPr>
          </w:p>
        </w:tc>
        <w:tc>
          <w:tcPr>
            <w:tcW w:w="350" w:type="dxa"/>
            <w:tcBorders>
              <w:left w:val="single" w:sz="4" w:space="0" w:color="auto"/>
            </w:tcBorders>
          </w:tcPr>
          <w:p w:rsidR="000731BA" w:rsidRPr="00355B2A" w:rsidRDefault="000731BA">
            <w:pPr>
              <w:tabs>
                <w:tab w:val="clear" w:pos="482"/>
                <w:tab w:val="left" w:pos="385"/>
              </w:tabs>
              <w:jc w:val="center"/>
              <w:rPr>
                <w:rFonts w:ascii="Times New Roman" w:hAnsi="Times New Roman"/>
                <w:b/>
                <w:sz w:val="14"/>
                <w:szCs w:val="14"/>
              </w:rPr>
              <w:pPrChange w:id="1150" w:author="Karolina Kaminska" w:date="2014-08-26T11:43:00Z">
                <w:pPr>
                  <w:jc w:val="center"/>
                </w:pPr>
              </w:pPrChange>
            </w:pPr>
            <w:r w:rsidRPr="00355B2A">
              <w:rPr>
                <w:rFonts w:ascii="Times New Roman" w:hAnsi="Times New Roman"/>
                <w:sz w:val="14"/>
                <w:szCs w:val="14"/>
              </w:rPr>
              <w:t>a</w:t>
            </w:r>
          </w:p>
        </w:tc>
        <w:tc>
          <w:tcPr>
            <w:tcW w:w="403" w:type="dxa"/>
          </w:tcPr>
          <w:p w:rsidR="000731BA" w:rsidRPr="00355B2A" w:rsidRDefault="000731BA">
            <w:pPr>
              <w:tabs>
                <w:tab w:val="clear" w:pos="482"/>
                <w:tab w:val="left" w:pos="385"/>
              </w:tabs>
              <w:jc w:val="center"/>
              <w:rPr>
                <w:rFonts w:ascii="Times New Roman" w:hAnsi="Times New Roman"/>
                <w:b/>
                <w:sz w:val="14"/>
                <w:szCs w:val="14"/>
              </w:rPr>
              <w:pPrChange w:id="1151" w:author="Karolina Kaminska" w:date="2014-08-26T11:43:00Z">
                <w:pPr>
                  <w:jc w:val="center"/>
                </w:pPr>
              </w:pPrChange>
            </w:pPr>
            <w:r w:rsidRPr="00355B2A">
              <w:rPr>
                <w:rFonts w:ascii="Times New Roman" w:hAnsi="Times New Roman"/>
                <w:b/>
                <w:sz w:val="14"/>
                <w:szCs w:val="14"/>
              </w:rPr>
              <w:t>.</w:t>
            </w:r>
          </w:p>
        </w:tc>
        <w:tc>
          <w:tcPr>
            <w:tcW w:w="466" w:type="dxa"/>
          </w:tcPr>
          <w:p w:rsidR="000731BA" w:rsidRPr="00355B2A" w:rsidRDefault="000731BA">
            <w:pPr>
              <w:tabs>
                <w:tab w:val="clear" w:pos="482"/>
                <w:tab w:val="left" w:pos="385"/>
              </w:tabs>
              <w:jc w:val="center"/>
              <w:rPr>
                <w:rFonts w:ascii="Times New Roman" w:hAnsi="Times New Roman"/>
                <w:b/>
                <w:sz w:val="14"/>
                <w:szCs w:val="14"/>
              </w:rPr>
              <w:pPrChange w:id="1152" w:author="Karolina Kaminska" w:date="2014-08-26T11:43:00Z">
                <w:pPr>
                  <w:jc w:val="center"/>
                </w:pPr>
              </w:pPrChange>
            </w:pPr>
            <w:r w:rsidRPr="00355B2A">
              <w:rPr>
                <w:rFonts w:ascii="Times New Roman" w:hAnsi="Times New Roman"/>
                <w:sz w:val="14"/>
                <w:szCs w:val="14"/>
              </w:rPr>
              <w:t>lain</w:t>
            </w:r>
          </w:p>
        </w:tc>
        <w:tc>
          <w:tcPr>
            <w:tcW w:w="4416" w:type="dxa"/>
            <w:gridSpan w:val="10"/>
            <w:vMerge/>
          </w:tcPr>
          <w:p w:rsidR="000731BA" w:rsidRPr="00355B2A" w:rsidRDefault="000731BA">
            <w:pPr>
              <w:tabs>
                <w:tab w:val="clear" w:pos="482"/>
                <w:tab w:val="left" w:pos="385"/>
              </w:tabs>
              <w:jc w:val="center"/>
              <w:rPr>
                <w:rFonts w:ascii="Times New Roman" w:hAnsi="Times New Roman"/>
                <w:b/>
                <w:sz w:val="14"/>
                <w:szCs w:val="14"/>
              </w:rPr>
              <w:pPrChange w:id="1153" w:author="Karolina Kaminska" w:date="2014-08-26T11:43:00Z">
                <w:pPr>
                  <w:jc w:val="center"/>
                </w:pPr>
              </w:pPrChange>
            </w:pPr>
          </w:p>
        </w:tc>
      </w:tr>
    </w:tbl>
    <w:p w:rsidR="00F966D5" w:rsidRPr="00355B2A" w:rsidRDefault="00F966D5" w:rsidP="00F966D5">
      <w:pPr>
        <w:rPr>
          <w:rFonts w:ascii="Times New Roman" w:hAnsi="Times New Roman"/>
        </w:rPr>
      </w:pPr>
    </w:p>
    <w:p w:rsidR="00EC28FD" w:rsidRPr="00355B2A" w:rsidRDefault="00EC28FD" w:rsidP="00F966D5">
      <w:pPr>
        <w:rPr>
          <w:rFonts w:ascii="Times New Roman" w:hAnsi="Times New Roman"/>
        </w:rPr>
      </w:pPr>
    </w:p>
    <w:p w:rsidR="00EC28FD" w:rsidRPr="00355B2A" w:rsidRDefault="00EC28FD" w:rsidP="00F966D5">
      <w:pPr>
        <w:rPr>
          <w:rFonts w:ascii="Times New Roman" w:hAnsi="Times New Roman"/>
        </w:rPr>
      </w:pPr>
    </w:p>
    <w:tbl>
      <w:tblPr>
        <w:tblW w:w="936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70"/>
        <w:gridCol w:w="3157"/>
        <w:gridCol w:w="3334"/>
      </w:tblGrid>
      <w:tr w:rsidR="00EC28FD" w:rsidRPr="00355B2A">
        <w:tc>
          <w:tcPr>
            <w:tcW w:w="9361" w:type="dxa"/>
            <w:gridSpan w:val="3"/>
            <w:shd w:val="clear" w:color="auto" w:fill="D9D9D9"/>
          </w:tcPr>
          <w:p w:rsidR="00EC28FD" w:rsidRPr="00355B2A" w:rsidRDefault="00EC28FD">
            <w:pPr>
              <w:pStyle w:val="Zwischenberschrift"/>
              <w:tabs>
                <w:tab w:val="clear" w:pos="482"/>
                <w:tab w:val="left" w:pos="385"/>
              </w:tabs>
              <w:spacing w:before="96" w:after="96"/>
              <w:jc w:val="center"/>
              <w:pPrChange w:id="1154" w:author="Karolina Kaminska" w:date="2014-08-26T11:43:00Z">
                <w:pPr>
                  <w:pStyle w:val="Zwischenberschrift"/>
                  <w:jc w:val="center"/>
                </w:pPr>
              </w:pPrChange>
            </w:pPr>
            <w:r w:rsidRPr="00355B2A">
              <w:br w:type="page"/>
              <w:t>Mögliche Fehler</w:t>
            </w:r>
          </w:p>
        </w:tc>
      </w:tr>
      <w:tr w:rsidR="00EC28FD" w:rsidRPr="00355B2A">
        <w:tc>
          <w:tcPr>
            <w:tcW w:w="2870" w:type="dxa"/>
          </w:tcPr>
          <w:p w:rsidR="00EC28FD" w:rsidRPr="00355B2A" w:rsidRDefault="00EC28FD">
            <w:pPr>
              <w:pStyle w:val="Zwischenberschrift"/>
              <w:tabs>
                <w:tab w:val="clear" w:pos="482"/>
                <w:tab w:val="left" w:pos="385"/>
              </w:tabs>
              <w:spacing w:before="96" w:after="96"/>
              <w:pPrChange w:id="1155" w:author="Karolina Kaminska" w:date="2014-08-26T11:43:00Z">
                <w:pPr>
                  <w:pStyle w:val="Zwischenberschrift"/>
                </w:pPr>
              </w:pPrChange>
            </w:pPr>
            <w:r w:rsidRPr="00355B2A">
              <w:lastRenderedPageBreak/>
              <w:t>Ursache</w:t>
            </w:r>
          </w:p>
        </w:tc>
        <w:tc>
          <w:tcPr>
            <w:tcW w:w="3157" w:type="dxa"/>
          </w:tcPr>
          <w:p w:rsidR="00EC28FD" w:rsidRPr="00355B2A" w:rsidRDefault="00EC28FD">
            <w:pPr>
              <w:pStyle w:val="Zwischenberschrift"/>
              <w:tabs>
                <w:tab w:val="clear" w:pos="482"/>
                <w:tab w:val="left" w:pos="385"/>
              </w:tabs>
              <w:spacing w:before="96" w:after="96"/>
              <w:pPrChange w:id="1156" w:author="Karolina Kaminska" w:date="2014-08-26T11:43:00Z">
                <w:pPr>
                  <w:pStyle w:val="Zwischenberschrift"/>
                </w:pPr>
              </w:pPrChange>
            </w:pPr>
            <w:r w:rsidRPr="00355B2A">
              <w:t>Beispiel</w:t>
            </w:r>
          </w:p>
        </w:tc>
        <w:tc>
          <w:tcPr>
            <w:tcW w:w="3334" w:type="dxa"/>
          </w:tcPr>
          <w:p w:rsidR="00EC28FD" w:rsidRPr="00355B2A" w:rsidRDefault="00EC28FD">
            <w:pPr>
              <w:pStyle w:val="Zwischenberschrift"/>
              <w:tabs>
                <w:tab w:val="clear" w:pos="482"/>
                <w:tab w:val="left" w:pos="385"/>
                <w:tab w:val="left" w:pos="1913"/>
              </w:tabs>
              <w:spacing w:before="96" w:after="96"/>
              <w:pPrChange w:id="1157" w:author="Karolina Kaminska" w:date="2014-08-26T11:43:00Z">
                <w:pPr>
                  <w:pStyle w:val="Zwischenberschrift"/>
                  <w:tabs>
                    <w:tab w:val="left" w:pos="2392"/>
                  </w:tabs>
                </w:pPr>
              </w:pPrChange>
            </w:pPr>
            <w:r w:rsidRPr="00355B2A">
              <w:t>Fehlermeldung</w:t>
            </w:r>
          </w:p>
        </w:tc>
      </w:tr>
      <w:tr w:rsidR="00EC28FD" w:rsidRPr="003E08E8">
        <w:tc>
          <w:tcPr>
            <w:tcW w:w="2870" w:type="dxa"/>
          </w:tcPr>
          <w:p w:rsidR="00EC28FD" w:rsidRPr="00355B2A" w:rsidRDefault="00EC28FD">
            <w:pPr>
              <w:pStyle w:val="Standard-BlockCharCharChar"/>
              <w:tabs>
                <w:tab w:val="clear" w:pos="482"/>
                <w:tab w:val="left" w:pos="385"/>
              </w:tabs>
              <w:pPrChange w:id="1158" w:author="Karolina Kaminska" w:date="2014-08-26T11:43:00Z">
                <w:pPr>
                  <w:pStyle w:val="Standard-BlockCharCharChar"/>
                </w:pPr>
              </w:pPrChange>
            </w:pPr>
            <w:r w:rsidRPr="00355B2A">
              <w:t>Zwei Silben- oder Wor</w:t>
            </w:r>
            <w:r w:rsidRPr="00355B2A">
              <w:t>t</w:t>
            </w:r>
            <w:r w:rsidRPr="00355B2A">
              <w:t xml:space="preserve">grenzen folgen aufeinander </w:t>
            </w:r>
          </w:p>
        </w:tc>
        <w:tc>
          <w:tcPr>
            <w:tcW w:w="3157" w:type="dxa"/>
          </w:tcPr>
          <w:p w:rsidR="00EC28FD" w:rsidRPr="00355B2A" w:rsidRDefault="00EC28FD">
            <w:pPr>
              <w:tabs>
                <w:tab w:val="clear" w:pos="482"/>
                <w:tab w:val="left" w:pos="385"/>
              </w:tabs>
              <w:jc w:val="center"/>
              <w:rPr>
                <w:rFonts w:ascii="Times New Roman" w:hAnsi="Times New Roman"/>
                <w:sz w:val="28"/>
                <w:szCs w:val="28"/>
              </w:rPr>
              <w:pPrChange w:id="1159" w:author="Karolina Kaminska" w:date="2014-08-26T11:43:00Z">
                <w:pPr>
                  <w:jc w:val="center"/>
                </w:pPr>
              </w:pPrChange>
            </w:pPr>
            <w:r w:rsidRPr="00355B2A">
              <w:rPr>
                <w:rFonts w:ascii="Times New Roman" w:hAnsi="Times New Roman"/>
                <w:sz w:val="28"/>
                <w:szCs w:val="28"/>
              </w:rPr>
              <w:t>hɜns</w:t>
            </w:r>
            <w:proofErr w:type="gramStart"/>
            <w:r w:rsidRPr="00355B2A">
              <w:rPr>
                <w:rFonts w:ascii="Times New Roman" w:hAnsi="Times New Roman"/>
                <w:b/>
                <w:sz w:val="28"/>
                <w:szCs w:val="28"/>
              </w:rPr>
              <w:t>..</w:t>
            </w:r>
            <w:proofErr w:type="gramEnd"/>
            <w:r w:rsidRPr="00355B2A">
              <w:rPr>
                <w:rFonts w:ascii="Times New Roman" w:hAnsi="Times New Roman"/>
                <w:sz w:val="28"/>
                <w:szCs w:val="28"/>
              </w:rPr>
              <w:t>xen</w:t>
            </w:r>
          </w:p>
          <w:p w:rsidR="00EC28FD" w:rsidRPr="00355B2A" w:rsidRDefault="00EC28FD">
            <w:pPr>
              <w:tabs>
                <w:tab w:val="clear" w:pos="482"/>
                <w:tab w:val="left" w:pos="385"/>
              </w:tabs>
              <w:jc w:val="center"/>
              <w:rPr>
                <w:rFonts w:ascii="Times New Roman" w:hAnsi="Times New Roman"/>
                <w:sz w:val="28"/>
                <w:szCs w:val="28"/>
              </w:rPr>
              <w:pPrChange w:id="1160" w:author="Karolina Kaminska" w:date="2014-08-26T11:43:00Z">
                <w:pPr>
                  <w:jc w:val="center"/>
                </w:pPr>
              </w:pPrChange>
            </w:pPr>
            <w:r w:rsidRPr="00355B2A">
              <w:rPr>
                <w:rFonts w:ascii="Times New Roman" w:hAnsi="Times New Roman"/>
                <w:sz w:val="28"/>
                <w:szCs w:val="28"/>
              </w:rPr>
              <w:t>hɜns</w:t>
            </w:r>
            <w:r w:rsidRPr="00355B2A">
              <w:rPr>
                <w:rFonts w:ascii="Times New Roman" w:hAnsi="Times New Roman"/>
                <w:b/>
                <w:sz w:val="28"/>
                <w:szCs w:val="28"/>
              </w:rPr>
              <w:t xml:space="preserve"> .</w:t>
            </w:r>
            <w:r w:rsidRPr="00355B2A">
              <w:rPr>
                <w:rFonts w:ascii="Times New Roman" w:hAnsi="Times New Roman"/>
                <w:sz w:val="28"/>
                <w:szCs w:val="28"/>
              </w:rPr>
              <w:t>xen</w:t>
            </w:r>
          </w:p>
        </w:tc>
        <w:tc>
          <w:tcPr>
            <w:tcW w:w="3334" w:type="dxa"/>
          </w:tcPr>
          <w:p w:rsidR="00EC28FD" w:rsidRPr="00355B2A" w:rsidRDefault="00EC28FD">
            <w:pPr>
              <w:pStyle w:val="SimpleEXMARaLDA"/>
              <w:tabs>
                <w:tab w:val="clear" w:pos="482"/>
                <w:tab w:val="left" w:pos="385"/>
              </w:tabs>
              <w:rPr>
                <w:rFonts w:ascii="Times New Roman" w:hAnsi="Times New Roman"/>
                <w:lang w:val="en-GB"/>
              </w:rPr>
              <w:pPrChange w:id="1161" w:author="Karolina Kaminska" w:date="2014-08-26T11:43:00Z">
                <w:pPr>
                  <w:pStyle w:val="SimpleEXMARaLDA"/>
                </w:pPr>
              </w:pPrChange>
            </w:pPr>
            <w:r w:rsidRPr="00355B2A">
              <w:rPr>
                <w:rFonts w:ascii="Times New Roman" w:hAnsi="Times New Roman"/>
                <w:lang w:val="en-GB"/>
              </w:rPr>
              <w:t>Error: No syllable or word boundary, no end of input allowed</w:t>
            </w:r>
          </w:p>
        </w:tc>
      </w:tr>
      <w:tr w:rsidR="00EC28FD" w:rsidRPr="003E08E8">
        <w:tc>
          <w:tcPr>
            <w:tcW w:w="2870" w:type="dxa"/>
          </w:tcPr>
          <w:p w:rsidR="00EC28FD" w:rsidRPr="00355B2A" w:rsidRDefault="00EC28FD">
            <w:pPr>
              <w:pStyle w:val="Standard-BlockCharCharChar"/>
              <w:tabs>
                <w:tab w:val="clear" w:pos="482"/>
                <w:tab w:val="left" w:pos="385"/>
              </w:tabs>
              <w:pPrChange w:id="1162" w:author="Karolina Kaminska" w:date="2014-08-26T11:43:00Z">
                <w:pPr>
                  <w:pStyle w:val="Standard-BlockCharCharChar"/>
                </w:pPr>
              </w:pPrChange>
            </w:pPr>
            <w:r w:rsidRPr="00355B2A">
              <w:t>Eine Segmentkette beginnt mit einer Wort- oder Si</w:t>
            </w:r>
            <w:r w:rsidRPr="00355B2A">
              <w:t>l</w:t>
            </w:r>
            <w:r w:rsidRPr="00355B2A">
              <w:t>bengrenze</w:t>
            </w:r>
          </w:p>
        </w:tc>
        <w:tc>
          <w:tcPr>
            <w:tcW w:w="3157" w:type="dxa"/>
          </w:tcPr>
          <w:p w:rsidR="00EC28FD" w:rsidRPr="00355B2A" w:rsidRDefault="00EC28FD">
            <w:pPr>
              <w:tabs>
                <w:tab w:val="clear" w:pos="482"/>
                <w:tab w:val="left" w:pos="385"/>
              </w:tabs>
              <w:jc w:val="center"/>
              <w:rPr>
                <w:rFonts w:ascii="Times New Roman" w:hAnsi="Times New Roman"/>
                <w:sz w:val="28"/>
                <w:szCs w:val="28"/>
              </w:rPr>
              <w:pPrChange w:id="1163" w:author="Karolina Kaminska" w:date="2014-08-26T11:43:00Z">
                <w:pPr>
                  <w:jc w:val="center"/>
                </w:pPr>
              </w:pPrChange>
            </w:pPr>
            <w:r w:rsidRPr="00355B2A">
              <w:rPr>
                <w:rFonts w:ascii="Times New Roman" w:hAnsi="Times New Roman"/>
                <w:b/>
                <w:sz w:val="28"/>
                <w:szCs w:val="28"/>
              </w:rPr>
              <w:t>.</w:t>
            </w:r>
            <w:r w:rsidRPr="00355B2A">
              <w:rPr>
                <w:rFonts w:ascii="Times New Roman" w:hAnsi="Times New Roman"/>
                <w:sz w:val="28"/>
                <w:szCs w:val="28"/>
              </w:rPr>
              <w:t>hɜns.xen</w:t>
            </w:r>
          </w:p>
          <w:p w:rsidR="00EC28FD" w:rsidRPr="00355B2A" w:rsidRDefault="00EC28FD">
            <w:pPr>
              <w:tabs>
                <w:tab w:val="clear" w:pos="482"/>
                <w:tab w:val="left" w:pos="385"/>
              </w:tabs>
              <w:jc w:val="center"/>
              <w:rPr>
                <w:rFonts w:ascii="Times New Roman" w:hAnsi="Times New Roman"/>
                <w:sz w:val="28"/>
                <w:szCs w:val="28"/>
              </w:rPr>
              <w:pPrChange w:id="1164" w:author="Karolina Kaminska" w:date="2014-08-26T11:43:00Z">
                <w:pPr>
                  <w:jc w:val="center"/>
                </w:pPr>
              </w:pPrChange>
            </w:pPr>
          </w:p>
        </w:tc>
        <w:tc>
          <w:tcPr>
            <w:tcW w:w="3334" w:type="dxa"/>
          </w:tcPr>
          <w:p w:rsidR="00EC28FD" w:rsidRPr="00355B2A" w:rsidRDefault="00EC28FD">
            <w:pPr>
              <w:pStyle w:val="SimpleEXMARaLDA"/>
              <w:tabs>
                <w:tab w:val="clear" w:pos="482"/>
                <w:tab w:val="left" w:pos="385"/>
              </w:tabs>
              <w:rPr>
                <w:rFonts w:ascii="Times New Roman" w:hAnsi="Times New Roman"/>
                <w:lang w:val="en-GB"/>
              </w:rPr>
              <w:pPrChange w:id="1165" w:author="Karolina Kaminska" w:date="2014-08-26T11:43:00Z">
                <w:pPr>
                  <w:pStyle w:val="SimpleEXMARaLDA"/>
                </w:pPr>
              </w:pPrChange>
            </w:pPr>
            <w:r w:rsidRPr="00355B2A">
              <w:rPr>
                <w:rFonts w:ascii="Times New Roman" w:hAnsi="Times New Roman"/>
                <w:lang w:val="en-GB"/>
              </w:rPr>
              <w:t>Error: No syllable or word boundary, no end of input allowed</w:t>
            </w:r>
          </w:p>
        </w:tc>
      </w:tr>
    </w:tbl>
    <w:p w:rsidR="00EC28FD" w:rsidRPr="00355B2A" w:rsidRDefault="00EC28FD" w:rsidP="00F966D5">
      <w:pPr>
        <w:rPr>
          <w:rFonts w:ascii="Times New Roman" w:hAnsi="Times New Roman"/>
          <w:lang w:val="en-GB"/>
        </w:rPr>
        <w:sectPr w:rsidR="00EC28FD" w:rsidRPr="00355B2A" w:rsidSect="005B21E1">
          <w:headerReference w:type="even" r:id="rId287"/>
          <w:headerReference w:type="default" r:id="rId288"/>
          <w:pgSz w:w="11906" w:h="16838" w:code="9"/>
          <w:pgMar w:top="1361" w:right="1134" w:bottom="907" w:left="1418" w:header="624" w:footer="624" w:gutter="0"/>
          <w:cols w:space="720"/>
        </w:sectPr>
      </w:pPr>
    </w:p>
    <w:p w:rsidR="00F966D5" w:rsidRPr="00355B2A" w:rsidRDefault="00F966D5" w:rsidP="00DF5654">
      <w:pPr>
        <w:pStyle w:val="berschrift1"/>
      </w:pPr>
      <w:bookmarkStart w:id="1166" w:name="_Toc398708260"/>
      <w:bookmarkStart w:id="1167" w:name="_Toc69129928"/>
      <w:bookmarkStart w:id="1168" w:name="_Toc69130069"/>
      <w:r w:rsidRPr="00355B2A">
        <w:lastRenderedPageBreak/>
        <w:t>Anhang </w:t>
      </w:r>
      <w:r w:rsidR="0014185E" w:rsidRPr="00355B2A">
        <w:t>C</w:t>
      </w:r>
      <w:r w:rsidRPr="00355B2A">
        <w:t>: EXMARALDA und stylesheets</w:t>
      </w:r>
      <w:bookmarkEnd w:id="1166"/>
    </w:p>
    <w:p w:rsidR="00F966D5" w:rsidRPr="00355B2A" w:rsidRDefault="00F966D5" w:rsidP="00F966D5">
      <w:pPr>
        <w:rPr>
          <w:rFonts w:ascii="Times New Roman" w:hAnsi="Times New Roman"/>
        </w:rPr>
      </w:pPr>
    </w:p>
    <w:p w:rsidR="00F966D5" w:rsidRPr="008619EC" w:rsidRDefault="00F966D5" w:rsidP="00F76252">
      <w:pPr>
        <w:pStyle w:val="berschrift2"/>
        <w:numPr>
          <w:ilvl w:val="0"/>
          <w:numId w:val="0"/>
        </w:numPr>
      </w:pPr>
      <w:bookmarkStart w:id="1169" w:name="_Toc398708261"/>
      <w:r w:rsidRPr="008619EC">
        <w:t>Was ist ein Stylesheet?</w:t>
      </w:r>
      <w:bookmarkEnd w:id="1169"/>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Ein Stylesheet ist ein XML-Dokument, das Anweisungen enthält, die von einer dafür ausgele</w:t>
      </w:r>
      <w:r w:rsidRPr="00872681">
        <w:rPr>
          <w:rFonts w:ascii="Times New Roman" w:hAnsi="Times New Roman"/>
          <w:sz w:val="24"/>
          <w:szCs w:val="24"/>
        </w:rPr>
        <w:t>g</w:t>
      </w:r>
      <w:r w:rsidRPr="00872681">
        <w:rPr>
          <w:rFonts w:ascii="Times New Roman" w:hAnsi="Times New Roman"/>
          <w:sz w:val="24"/>
          <w:szCs w:val="24"/>
        </w:rPr>
        <w:t xml:space="preserve">ten Software (einem Stylesheet-Prozessor) </w:t>
      </w:r>
      <w:r w:rsidR="00F70807">
        <w:rPr>
          <w:rFonts w:ascii="Times New Roman" w:hAnsi="Times New Roman"/>
          <w:sz w:val="24"/>
          <w:szCs w:val="24"/>
        </w:rPr>
        <w:t>„</w:t>
      </w:r>
      <w:r w:rsidRPr="00872681">
        <w:rPr>
          <w:rFonts w:ascii="Times New Roman" w:hAnsi="Times New Roman"/>
          <w:sz w:val="24"/>
          <w:szCs w:val="24"/>
        </w:rPr>
        <w:t>verstanden</w:t>
      </w:r>
      <w:r w:rsidR="00F70807">
        <w:rPr>
          <w:rFonts w:ascii="Times New Roman" w:hAnsi="Times New Roman"/>
          <w:sz w:val="24"/>
          <w:szCs w:val="24"/>
        </w:rPr>
        <w:t>“</w:t>
      </w:r>
      <w:r w:rsidRPr="00872681">
        <w:rPr>
          <w:rFonts w:ascii="Times New Roman" w:hAnsi="Times New Roman"/>
          <w:sz w:val="24"/>
          <w:szCs w:val="24"/>
        </w:rPr>
        <w:t xml:space="preserve"> und umgesetzt werden können. In aller Regel wird ein Stylesheet dazu benutzt, um aus einem gegebenen XML-Dokument ein anderes XML- oder ein HTML-Dokument zu erzeugen. Weil EXMARaLDA-Daten immer XML-Daten sind, ist die Stylesheet-Technologie gut geeignet, um mit vergleichsweise wenig Programmie</w:t>
      </w:r>
      <w:r w:rsidRPr="00872681">
        <w:rPr>
          <w:rFonts w:ascii="Times New Roman" w:hAnsi="Times New Roman"/>
          <w:sz w:val="24"/>
          <w:szCs w:val="24"/>
        </w:rPr>
        <w:t>r</w:t>
      </w:r>
      <w:r w:rsidRPr="00872681">
        <w:rPr>
          <w:rFonts w:ascii="Times New Roman" w:hAnsi="Times New Roman"/>
          <w:sz w:val="24"/>
          <w:szCs w:val="24"/>
        </w:rPr>
        <w:t>aufwand ein hohes Maß an Flexibilität in der Datenverarbeitung zu erreichen. Es ist nicht no</w:t>
      </w:r>
      <w:r w:rsidRPr="00872681">
        <w:rPr>
          <w:rFonts w:ascii="Times New Roman" w:hAnsi="Times New Roman"/>
          <w:sz w:val="24"/>
          <w:szCs w:val="24"/>
        </w:rPr>
        <w:t>t</w:t>
      </w:r>
      <w:r w:rsidRPr="00872681">
        <w:rPr>
          <w:rFonts w:ascii="Times New Roman" w:hAnsi="Times New Roman"/>
          <w:sz w:val="24"/>
          <w:szCs w:val="24"/>
        </w:rPr>
        <w:t>wendig, die Details dieser Technologie zu verstehen, um Stylesheets bei der Arbeit mit dem Pa</w:t>
      </w:r>
      <w:r w:rsidRPr="00872681">
        <w:rPr>
          <w:rFonts w:ascii="Times New Roman" w:hAnsi="Times New Roman"/>
          <w:sz w:val="24"/>
          <w:szCs w:val="24"/>
        </w:rPr>
        <w:t>r</w:t>
      </w:r>
      <w:r w:rsidRPr="00872681">
        <w:rPr>
          <w:rFonts w:ascii="Times New Roman" w:hAnsi="Times New Roman"/>
          <w:sz w:val="24"/>
          <w:szCs w:val="24"/>
        </w:rPr>
        <w:t>titur-Editor effektiv nutzen zu können. Auf eine detaillierte Ausführung soll daher in diesem Handbuch verzichtet werden. Interessierte seien stattdessen auf eine der zahlreichen Einführu</w:t>
      </w:r>
      <w:r w:rsidRPr="00872681">
        <w:rPr>
          <w:rFonts w:ascii="Times New Roman" w:hAnsi="Times New Roman"/>
          <w:sz w:val="24"/>
          <w:szCs w:val="24"/>
        </w:rPr>
        <w:t>n</w:t>
      </w:r>
      <w:r w:rsidRPr="00872681">
        <w:rPr>
          <w:rFonts w:ascii="Times New Roman" w:hAnsi="Times New Roman"/>
          <w:sz w:val="24"/>
          <w:szCs w:val="24"/>
        </w:rPr>
        <w:t xml:space="preserve">gen in diesen Gegenstand verwiesen: </w:t>
      </w:r>
    </w:p>
    <w:p w:rsidR="00F966D5" w:rsidRPr="00872681" w:rsidRDefault="00F966D5" w:rsidP="00F966D5">
      <w:pPr>
        <w:rPr>
          <w:rFonts w:ascii="Times New Roman" w:hAnsi="Times New Roman"/>
          <w:sz w:val="24"/>
          <w:szCs w:val="24"/>
        </w:rPr>
      </w:pPr>
    </w:p>
    <w:p w:rsidR="00F966D5" w:rsidRPr="00872681" w:rsidRDefault="00F966D5" w:rsidP="00F305B3">
      <w:pPr>
        <w:pStyle w:val="Literaturliste"/>
        <w:rPr>
          <w:szCs w:val="24"/>
          <w:lang w:val="en-GB"/>
        </w:rPr>
      </w:pPr>
      <w:r w:rsidRPr="00872681">
        <w:rPr>
          <w:szCs w:val="24"/>
          <w:lang w:val="en-GB"/>
        </w:rPr>
        <w:t xml:space="preserve">Michael Fitzgerald (2003): </w:t>
      </w:r>
      <w:r w:rsidRPr="00F74901">
        <w:rPr>
          <w:i/>
          <w:szCs w:val="24"/>
          <w:lang w:val="en-GB"/>
        </w:rPr>
        <w:t>Learning XSLT</w:t>
      </w:r>
      <w:r w:rsidRPr="00872681">
        <w:rPr>
          <w:szCs w:val="24"/>
          <w:lang w:val="en-GB"/>
        </w:rPr>
        <w:t>. O’Reilly.</w:t>
      </w:r>
    </w:p>
    <w:p w:rsidR="00F966D5" w:rsidRPr="00872681" w:rsidRDefault="00F966D5" w:rsidP="00F966D5">
      <w:pPr>
        <w:rPr>
          <w:rFonts w:ascii="Times New Roman" w:hAnsi="Times New Roman"/>
          <w:sz w:val="24"/>
          <w:szCs w:val="24"/>
          <w:lang w:val="en-GB"/>
        </w:rPr>
      </w:pPr>
    </w:p>
    <w:p w:rsidR="00F966D5" w:rsidRPr="00F76252" w:rsidRDefault="00F966D5" w:rsidP="00F76252">
      <w:pPr>
        <w:pStyle w:val="berschrift2"/>
        <w:numPr>
          <w:ilvl w:val="0"/>
          <w:numId w:val="0"/>
        </w:numPr>
      </w:pPr>
      <w:bookmarkStart w:id="1170" w:name="_Toc398708262"/>
      <w:r w:rsidRPr="00F76252">
        <w:t>Wozu dienen Stylesheets?</w:t>
      </w:r>
      <w:bookmarkEnd w:id="1170"/>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Innerhalb von EXMARaLDA dienen Stylesheets dazu, solche immer wiederkehrenden Aufg</w:t>
      </w:r>
      <w:r w:rsidRPr="00872681">
        <w:rPr>
          <w:rFonts w:ascii="Times New Roman" w:hAnsi="Times New Roman"/>
          <w:sz w:val="24"/>
          <w:szCs w:val="24"/>
        </w:rPr>
        <w:t>a</w:t>
      </w:r>
      <w:r w:rsidRPr="00872681">
        <w:rPr>
          <w:rFonts w:ascii="Times New Roman" w:hAnsi="Times New Roman"/>
          <w:sz w:val="24"/>
          <w:szCs w:val="24"/>
        </w:rPr>
        <w:t>ben beim Transkribieren zu übernehmen, die einerseits regelmäßig genug sind, um automatisiert zu werden, deren genauer Ablauf aber andererseits von Parametern abhängt, die sich von Benu</w:t>
      </w:r>
      <w:r w:rsidRPr="00872681">
        <w:rPr>
          <w:rFonts w:ascii="Times New Roman" w:hAnsi="Times New Roman"/>
          <w:sz w:val="24"/>
          <w:szCs w:val="24"/>
        </w:rPr>
        <w:t>t</w:t>
      </w:r>
      <w:r w:rsidRPr="00872681">
        <w:rPr>
          <w:rFonts w:ascii="Times New Roman" w:hAnsi="Times New Roman"/>
          <w:sz w:val="24"/>
          <w:szCs w:val="24"/>
        </w:rPr>
        <w:t>zer zu Benutzer stark unterscheiden können. Da es kaum möglich ist, alle denkbaren Parameter einer solchen Aufgabe vorherzusehen und (z. B. in Form eines Dialogs) direkt in den Partitur-Editor zu integrieren, enthält der Partitur-Editor einige Funktionen, die sich mittels Stylesheets benutzerdefiniert parametrisieren lassen.</w:t>
      </w:r>
    </w:p>
    <w:p w:rsidR="00F966D5" w:rsidRPr="00872681" w:rsidRDefault="00872681" w:rsidP="00872681">
      <w:pPr>
        <w:tabs>
          <w:tab w:val="clear" w:pos="482"/>
          <w:tab w:val="left" w:pos="1035"/>
        </w:tabs>
        <w:rPr>
          <w:rFonts w:ascii="Times New Roman" w:hAnsi="Times New Roman"/>
          <w:sz w:val="24"/>
          <w:szCs w:val="24"/>
        </w:rPr>
      </w:pPr>
      <w:r w:rsidRPr="00872681">
        <w:rPr>
          <w:rFonts w:ascii="Times New Roman" w:hAnsi="Times New Roman"/>
          <w:sz w:val="24"/>
          <w:szCs w:val="24"/>
        </w:rPr>
        <w:tab/>
      </w: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Beispiele für solche Aufgaben sind:</w:t>
      </w:r>
    </w:p>
    <w:p w:rsidR="00F966D5" w:rsidRPr="00872681" w:rsidRDefault="00F966D5" w:rsidP="00F966D5">
      <w:pPr>
        <w:rPr>
          <w:rFonts w:ascii="Times New Roman" w:hAnsi="Times New Roman"/>
          <w:sz w:val="24"/>
          <w:szCs w:val="24"/>
        </w:rPr>
      </w:pPr>
    </w:p>
    <w:p w:rsidR="00F966D5" w:rsidRPr="00872681" w:rsidRDefault="00F966D5" w:rsidP="00F966D5">
      <w:pPr>
        <w:pStyle w:val="Nummerierung1"/>
        <w:numPr>
          <w:ilvl w:val="0"/>
          <w:numId w:val="19"/>
        </w:numPr>
        <w:rPr>
          <w:szCs w:val="24"/>
        </w:rPr>
      </w:pPr>
      <w:r w:rsidRPr="00872681">
        <w:rPr>
          <w:szCs w:val="24"/>
        </w:rPr>
        <w:t>Beim Anlegen einer neuen Transkription soll für jeden Sprecher automatisch eine bestim</w:t>
      </w:r>
      <w:r w:rsidRPr="00872681">
        <w:rPr>
          <w:szCs w:val="24"/>
        </w:rPr>
        <w:t>m</w:t>
      </w:r>
      <w:r w:rsidRPr="00872681">
        <w:rPr>
          <w:szCs w:val="24"/>
        </w:rPr>
        <w:t>te Menge von Spuren angelegt werden. Die Parameter dieser Aufgabe können beispielswe</w:t>
      </w:r>
      <w:r w:rsidRPr="00872681">
        <w:rPr>
          <w:szCs w:val="24"/>
        </w:rPr>
        <w:t>i</w:t>
      </w:r>
      <w:r w:rsidRPr="00872681">
        <w:rPr>
          <w:szCs w:val="24"/>
        </w:rPr>
        <w:t>se von der verwendeten Transkriptionskonvention abhängen – z. B. soll für eine Transkri</w:t>
      </w:r>
      <w:r w:rsidRPr="00872681">
        <w:rPr>
          <w:szCs w:val="24"/>
        </w:rPr>
        <w:t>p</w:t>
      </w:r>
      <w:r w:rsidRPr="00872681">
        <w:rPr>
          <w:szCs w:val="24"/>
        </w:rPr>
        <w:t>tion nach den HIAT-Konventionen für jeden Sprecher eine verbale Spur, eine Spur für b</w:t>
      </w:r>
      <w:r w:rsidRPr="00872681">
        <w:rPr>
          <w:szCs w:val="24"/>
        </w:rPr>
        <w:t>e</w:t>
      </w:r>
      <w:r w:rsidRPr="00872681">
        <w:rPr>
          <w:szCs w:val="24"/>
        </w:rPr>
        <w:t>sondere Betonung und eine Spur für den externen Kommentar angelegt werden, während für eine DIDA-Transkription lediglich eine verbale Spur und eine Kommentarspur pro Sprecher sowie eine globale Kommentarspur erforderlich sind. Durch die Verwendung e</w:t>
      </w:r>
      <w:r w:rsidRPr="00872681">
        <w:rPr>
          <w:szCs w:val="24"/>
        </w:rPr>
        <w:t>i</w:t>
      </w:r>
      <w:r w:rsidRPr="00872681">
        <w:rPr>
          <w:szCs w:val="24"/>
        </w:rPr>
        <w:t xml:space="preserve">nes geeigneten Stylesheets zusammen mit der Funktion </w:t>
      </w:r>
      <w:r w:rsidRPr="0092300D">
        <w:rPr>
          <w:rStyle w:val="Menufunction"/>
        </w:rPr>
        <w:t xml:space="preserve">File </w:t>
      </w:r>
      <w:r w:rsidR="00F417B2" w:rsidRPr="0092300D">
        <w:rPr>
          <w:rStyle w:val="Menufunction"/>
        </w:rPr>
        <w:t>&gt;</w:t>
      </w:r>
      <w:r w:rsidRPr="0092300D">
        <w:rPr>
          <w:rStyle w:val="Menufunction"/>
        </w:rPr>
        <w:t> New from speakertable</w:t>
      </w:r>
      <w:r w:rsidRPr="00872681">
        <w:rPr>
          <w:szCs w:val="24"/>
        </w:rPr>
        <w:t xml:space="preserve"> kann diese Aufgabe automatisiert werden:</w:t>
      </w:r>
    </w:p>
    <w:p w:rsidR="00F966D5" w:rsidRPr="00872681" w:rsidRDefault="00F966D5" w:rsidP="00F966D5">
      <w:pPr>
        <w:rPr>
          <w:rFonts w:ascii="Times New Roman" w:hAnsi="Times New Roman"/>
          <w:sz w:val="24"/>
          <w:szCs w:val="24"/>
        </w:rPr>
      </w:pPr>
    </w:p>
    <w:p w:rsidR="00F966D5" w:rsidRPr="00355B2A" w:rsidRDefault="00F17B16" w:rsidP="00F966D5">
      <w:pPr>
        <w:pStyle w:val="BildChar"/>
      </w:pPr>
      <w:r w:rsidRPr="00355B2A">
        <w:rPr>
          <w:noProof/>
        </w:rPr>
        <w:drawing>
          <wp:inline distT="0" distB="0" distL="0" distR="0" wp14:anchorId="0FBEBFD2" wp14:editId="23D1974F">
            <wp:extent cx="4743450" cy="2133600"/>
            <wp:effectExtent l="0" t="0" r="0" b="0"/>
            <wp:docPr id="276" name="Bild 276" descr="Styleshe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tylesheet1"/>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743450" cy="2133600"/>
                    </a:xfrm>
                    <a:prstGeom prst="rect">
                      <a:avLst/>
                    </a:prstGeom>
                    <a:noFill/>
                    <a:ln>
                      <a:noFill/>
                    </a:ln>
                  </pic:spPr>
                </pic:pic>
              </a:graphicData>
            </a:graphic>
          </wp:inline>
        </w:drawing>
      </w:r>
    </w:p>
    <w:p w:rsidR="00F966D5" w:rsidRPr="00355B2A" w:rsidRDefault="00F966D5" w:rsidP="00F966D5">
      <w:pPr>
        <w:rPr>
          <w:rFonts w:ascii="Times New Roman" w:hAnsi="Times New Roman"/>
        </w:rPr>
      </w:pPr>
    </w:p>
    <w:p w:rsidR="00F966D5" w:rsidRPr="00872681" w:rsidRDefault="00F966D5" w:rsidP="00F966D5">
      <w:pPr>
        <w:pStyle w:val="Nummerierung1"/>
        <w:rPr>
          <w:szCs w:val="24"/>
        </w:rPr>
      </w:pPr>
      <w:r w:rsidRPr="00872681">
        <w:rPr>
          <w:szCs w:val="24"/>
        </w:rPr>
        <w:lastRenderedPageBreak/>
        <w:t>Eine vorhandene Transkription soll in Abhängigkeit von den Spurtypen automatisch form</w:t>
      </w:r>
      <w:r w:rsidRPr="00872681">
        <w:rPr>
          <w:szCs w:val="24"/>
        </w:rPr>
        <w:t>a</w:t>
      </w:r>
      <w:r w:rsidRPr="00872681">
        <w:rPr>
          <w:szCs w:val="24"/>
        </w:rPr>
        <w:t xml:space="preserve">tiert werden, z. B. sollen alle Spuren der Kategorie </w:t>
      </w:r>
      <w:r w:rsidR="00F70807">
        <w:rPr>
          <w:szCs w:val="24"/>
        </w:rPr>
        <w:t>„</w:t>
      </w:r>
      <w:r w:rsidRPr="00872681">
        <w:rPr>
          <w:szCs w:val="24"/>
        </w:rPr>
        <w:t>v</w:t>
      </w:r>
      <w:r w:rsidR="00F70807">
        <w:rPr>
          <w:szCs w:val="24"/>
        </w:rPr>
        <w:t>“</w:t>
      </w:r>
      <w:r w:rsidRPr="00872681">
        <w:rPr>
          <w:szCs w:val="24"/>
        </w:rPr>
        <w:t xml:space="preserve"> mit </w:t>
      </w:r>
      <w:r w:rsidR="00F70807">
        <w:rPr>
          <w:szCs w:val="24"/>
        </w:rPr>
        <w:t>„</w:t>
      </w:r>
      <w:r w:rsidRPr="00872681">
        <w:rPr>
          <w:szCs w:val="24"/>
        </w:rPr>
        <w:t>Arial, 12pt, fett</w:t>
      </w:r>
      <w:r w:rsidR="00F70807">
        <w:rPr>
          <w:szCs w:val="24"/>
        </w:rPr>
        <w:t>“</w:t>
      </w:r>
      <w:r w:rsidRPr="00872681">
        <w:rPr>
          <w:szCs w:val="24"/>
        </w:rPr>
        <w:t xml:space="preserve"> und alle Sp</w:t>
      </w:r>
      <w:r w:rsidRPr="00872681">
        <w:rPr>
          <w:szCs w:val="24"/>
        </w:rPr>
        <w:t>u</w:t>
      </w:r>
      <w:r w:rsidRPr="00872681">
        <w:rPr>
          <w:szCs w:val="24"/>
        </w:rPr>
        <w:t xml:space="preserve">ren der Kategorie </w:t>
      </w:r>
      <w:r w:rsidR="00F70807">
        <w:rPr>
          <w:szCs w:val="24"/>
        </w:rPr>
        <w:t>„</w:t>
      </w:r>
      <w:r w:rsidRPr="00872681">
        <w:rPr>
          <w:szCs w:val="24"/>
        </w:rPr>
        <w:t>nv</w:t>
      </w:r>
      <w:r w:rsidR="00F70807">
        <w:rPr>
          <w:szCs w:val="24"/>
        </w:rPr>
        <w:t>“</w:t>
      </w:r>
      <w:r w:rsidRPr="00872681">
        <w:rPr>
          <w:szCs w:val="24"/>
        </w:rPr>
        <w:t xml:space="preserve"> mit </w:t>
      </w:r>
      <w:r w:rsidR="00F70807">
        <w:rPr>
          <w:szCs w:val="24"/>
        </w:rPr>
        <w:t>„</w:t>
      </w:r>
      <w:r w:rsidRPr="00872681">
        <w:rPr>
          <w:szCs w:val="24"/>
        </w:rPr>
        <w:t>Times, 10pt, kursiv</w:t>
      </w:r>
      <w:r w:rsidR="00F70807">
        <w:rPr>
          <w:szCs w:val="24"/>
        </w:rPr>
        <w:t>“</w:t>
      </w:r>
      <w:r w:rsidRPr="00872681">
        <w:rPr>
          <w:szCs w:val="24"/>
        </w:rPr>
        <w:t xml:space="preserve"> formatiert werden.</w:t>
      </w:r>
    </w:p>
    <w:p w:rsidR="00F966D5" w:rsidRPr="00872681" w:rsidRDefault="00F966D5" w:rsidP="00F966D5">
      <w:pPr>
        <w:pStyle w:val="Nummerierung1"/>
        <w:rPr>
          <w:szCs w:val="24"/>
        </w:rPr>
      </w:pPr>
      <w:r w:rsidRPr="00872681">
        <w:rPr>
          <w:szCs w:val="24"/>
        </w:rPr>
        <w:t>Eine HIAT-Äußerungsliste soll als HTML-Datei ausgegeben werden, die einzelnen Äuß</w:t>
      </w:r>
      <w:r w:rsidRPr="00872681">
        <w:rPr>
          <w:szCs w:val="24"/>
        </w:rPr>
        <w:t>e</w:t>
      </w:r>
      <w:r w:rsidRPr="00872681">
        <w:rPr>
          <w:szCs w:val="24"/>
        </w:rPr>
        <w:t>rungen sollen nummeriert werden und alle Annotationen und Deskriptionen aus der Darste</w:t>
      </w:r>
      <w:r w:rsidRPr="00872681">
        <w:rPr>
          <w:szCs w:val="24"/>
        </w:rPr>
        <w:t>l</w:t>
      </w:r>
      <w:r w:rsidRPr="00872681">
        <w:rPr>
          <w:szCs w:val="24"/>
        </w:rPr>
        <w:t>lung ausgeblendet werden.</w:t>
      </w:r>
    </w:p>
    <w:p w:rsidR="00F966D5" w:rsidRPr="00355B2A" w:rsidRDefault="00F966D5" w:rsidP="00F966D5">
      <w:pPr>
        <w:rPr>
          <w:rFonts w:ascii="Times New Roman" w:hAnsi="Times New Roman"/>
        </w:rPr>
      </w:pPr>
    </w:p>
    <w:p w:rsidR="00F966D5" w:rsidRPr="0092300D" w:rsidRDefault="00F966D5" w:rsidP="00F76252">
      <w:pPr>
        <w:pStyle w:val="berschrift2"/>
        <w:numPr>
          <w:ilvl w:val="0"/>
          <w:numId w:val="0"/>
        </w:numPr>
      </w:pPr>
      <w:bookmarkStart w:id="1171" w:name="_Toc398708263"/>
      <w:r w:rsidRPr="0092300D">
        <w:t>Woher kommen die Stylesheets?</w:t>
      </w:r>
      <w:bookmarkEnd w:id="1171"/>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Es gibt drei Möglichkeiten, Stylesheets für den Gebrauch mit dem Partitur-Editor zu erhalten:</w:t>
      </w:r>
    </w:p>
    <w:p w:rsidR="00F966D5" w:rsidRPr="00872681" w:rsidRDefault="00F966D5" w:rsidP="00F966D5">
      <w:pPr>
        <w:rPr>
          <w:rFonts w:ascii="Times New Roman" w:hAnsi="Times New Roman"/>
          <w:sz w:val="24"/>
          <w:szCs w:val="24"/>
        </w:rPr>
      </w:pPr>
    </w:p>
    <w:p w:rsidR="00F966D5" w:rsidRPr="00872681" w:rsidRDefault="00F966D5" w:rsidP="00F966D5">
      <w:pPr>
        <w:pStyle w:val="Nummerierung1"/>
        <w:numPr>
          <w:ilvl w:val="0"/>
          <w:numId w:val="17"/>
        </w:numPr>
        <w:rPr>
          <w:szCs w:val="24"/>
        </w:rPr>
      </w:pPr>
      <w:r w:rsidRPr="00872681">
        <w:rPr>
          <w:szCs w:val="24"/>
        </w:rPr>
        <w:t xml:space="preserve">Download eines gebrauchsfertigen Stylesheets von der EXMARaLDA-Website: </w:t>
      </w:r>
    </w:p>
    <w:p w:rsidR="00F966D5" w:rsidRPr="00872681" w:rsidRDefault="00F966D5" w:rsidP="00F966D5">
      <w:pPr>
        <w:pStyle w:val="Eingerckt"/>
        <w:rPr>
          <w:spacing w:val="-4"/>
          <w:szCs w:val="24"/>
        </w:rPr>
      </w:pPr>
      <w:r w:rsidRPr="00872681">
        <w:rPr>
          <w:spacing w:val="-4"/>
          <w:szCs w:val="24"/>
        </w:rPr>
        <w:t>Auf der EXMARaLDA-Website werden einige gebrauchsfertige Stylesheets zum Download angeboten. Die Mehrzahl davon ist auf die Arbeit mit den Transkriptionssystemen HIAT und DIDA ausgelegt.</w:t>
      </w:r>
    </w:p>
    <w:p w:rsidR="00F966D5" w:rsidRPr="00872681" w:rsidRDefault="00F966D5" w:rsidP="00F966D5">
      <w:pPr>
        <w:pStyle w:val="Nummerierung1"/>
        <w:rPr>
          <w:szCs w:val="24"/>
        </w:rPr>
      </w:pPr>
      <w:r w:rsidRPr="00872681">
        <w:rPr>
          <w:szCs w:val="24"/>
        </w:rPr>
        <w:t>Anpassen eines vorhandenen Stylesheets:</w:t>
      </w:r>
    </w:p>
    <w:p w:rsidR="00F966D5" w:rsidRPr="00872681" w:rsidRDefault="00F966D5" w:rsidP="00F966D5">
      <w:pPr>
        <w:pStyle w:val="Eingerckt"/>
        <w:rPr>
          <w:szCs w:val="24"/>
        </w:rPr>
      </w:pPr>
      <w:r w:rsidRPr="00872681">
        <w:rPr>
          <w:szCs w:val="24"/>
        </w:rPr>
        <w:t>Der eigentliche Zweck eines Stylesheets – die benutzerabhängige Parametrisierung einer automatisierbaren Aufgabe – kann nur dann vollständig erfüllt werden, wenn der Benutzer die betreffenden Stylesheets selbst erstellt. Für viele Benutzer wird das Erstellen eines St</w:t>
      </w:r>
      <w:r w:rsidRPr="00872681">
        <w:rPr>
          <w:szCs w:val="24"/>
        </w:rPr>
        <w:t>y</w:t>
      </w:r>
      <w:r w:rsidRPr="00872681">
        <w:rPr>
          <w:szCs w:val="24"/>
        </w:rPr>
        <w:t xml:space="preserve">lesheets </w:t>
      </w:r>
      <w:r w:rsidR="00F70807">
        <w:rPr>
          <w:szCs w:val="24"/>
        </w:rPr>
        <w:t>„</w:t>
      </w:r>
      <w:r w:rsidRPr="00872681">
        <w:rPr>
          <w:szCs w:val="24"/>
        </w:rPr>
        <w:t>von Grund auf</w:t>
      </w:r>
      <w:r w:rsidR="00F70807">
        <w:rPr>
          <w:szCs w:val="24"/>
        </w:rPr>
        <w:t>“</w:t>
      </w:r>
      <w:r w:rsidRPr="00872681">
        <w:rPr>
          <w:szCs w:val="24"/>
        </w:rPr>
        <w:t xml:space="preserve"> jedoch einen zu hohen Aufwand bedeuten. Oft genügt es aber, einfach ein vorhandenes Stylesheet (z. B. eines der auf der EXMARaLDA-Website angeb</w:t>
      </w:r>
      <w:r w:rsidRPr="00872681">
        <w:rPr>
          <w:szCs w:val="24"/>
        </w:rPr>
        <w:t>o</w:t>
      </w:r>
      <w:r w:rsidRPr="00872681">
        <w:rPr>
          <w:szCs w:val="24"/>
        </w:rPr>
        <w:t>tenen) den eigenen Bedürfnissen anzupassen. Dass dies wesentlich einfacher als das Erle</w:t>
      </w:r>
      <w:r w:rsidRPr="00872681">
        <w:rPr>
          <w:szCs w:val="24"/>
        </w:rPr>
        <w:t>r</w:t>
      </w:r>
      <w:r w:rsidRPr="00872681">
        <w:rPr>
          <w:szCs w:val="24"/>
        </w:rPr>
        <w:t>nen der gesamten Stylesheet-Sprache sein kann, zeigt das folgende Beispiel: Der linke Au</w:t>
      </w:r>
      <w:r w:rsidRPr="00872681">
        <w:rPr>
          <w:szCs w:val="24"/>
        </w:rPr>
        <w:t>s</w:t>
      </w:r>
      <w:r w:rsidRPr="00872681">
        <w:rPr>
          <w:szCs w:val="24"/>
        </w:rPr>
        <w:t xml:space="preserve">schnitt stammt aus einem Stylesheet von der EXMARaLDA-Website, das dem Generieren einer Format-Tabelle dient. In ihm ist festgelegt, dass Spuren mit der Kategorie </w:t>
      </w:r>
      <w:r w:rsidR="00F70807">
        <w:rPr>
          <w:szCs w:val="24"/>
        </w:rPr>
        <w:t>„</w:t>
      </w:r>
      <w:r w:rsidRPr="00872681">
        <w:rPr>
          <w:szCs w:val="24"/>
        </w:rPr>
        <w:t>v</w:t>
      </w:r>
      <w:r w:rsidR="00F70807">
        <w:rPr>
          <w:szCs w:val="24"/>
        </w:rPr>
        <w:t>“</w:t>
      </w:r>
      <w:r w:rsidRPr="00872681">
        <w:rPr>
          <w:szCs w:val="24"/>
        </w:rPr>
        <w:t xml:space="preserve"> in </w:t>
      </w:r>
      <w:r w:rsidR="00F70807">
        <w:rPr>
          <w:szCs w:val="24"/>
        </w:rPr>
        <w:t>„</w:t>
      </w:r>
      <w:r w:rsidRPr="00872681">
        <w:rPr>
          <w:szCs w:val="24"/>
        </w:rPr>
        <w:t>Ar</w:t>
      </w:r>
      <w:r w:rsidRPr="00872681">
        <w:rPr>
          <w:szCs w:val="24"/>
        </w:rPr>
        <w:t>i</w:t>
      </w:r>
      <w:r w:rsidRPr="00872681">
        <w:rPr>
          <w:szCs w:val="24"/>
        </w:rPr>
        <w:t>al, normal, 16pt, schwarz</w:t>
      </w:r>
      <w:r w:rsidR="00F70807">
        <w:rPr>
          <w:szCs w:val="24"/>
        </w:rPr>
        <w:t>“</w:t>
      </w:r>
      <w:r w:rsidRPr="00872681">
        <w:rPr>
          <w:szCs w:val="24"/>
        </w:rPr>
        <w:t xml:space="preserve"> formatiert werden sollen. Eine Modifizierung des Stylesheets (siehe rechter Ausschnitt) kann den größten Teil der Anweisungen unberührt lassen und l</w:t>
      </w:r>
      <w:r w:rsidRPr="00872681">
        <w:rPr>
          <w:szCs w:val="24"/>
        </w:rPr>
        <w:t>e</w:t>
      </w:r>
      <w:r w:rsidRPr="00872681">
        <w:rPr>
          <w:szCs w:val="24"/>
        </w:rPr>
        <w:t>diglich an den gelb hervorgehobenen Stellen Änderungen vornehmen:</w:t>
      </w:r>
    </w:p>
    <w:p w:rsidR="00F966D5" w:rsidRPr="00355B2A" w:rsidRDefault="00F966D5" w:rsidP="00F966D5">
      <w:pPr>
        <w:ind w:left="360"/>
        <w:rPr>
          <w:rFonts w:ascii="Times New Roman" w:hAnsi="Times New Roman"/>
        </w:rPr>
      </w:pPr>
    </w:p>
    <w:tbl>
      <w:tblPr>
        <w:tblStyle w:val="Tabellenraster"/>
        <w:tblW w:w="0" w:type="auto"/>
        <w:tblInd w:w="675" w:type="dxa"/>
        <w:tblLook w:val="00A0" w:firstRow="1" w:lastRow="0" w:firstColumn="1" w:lastColumn="0" w:noHBand="0" w:noVBand="0"/>
      </w:tblPr>
      <w:tblGrid>
        <w:gridCol w:w="4395"/>
        <w:gridCol w:w="4394"/>
      </w:tblGrid>
      <w:tr w:rsidR="00F966D5" w:rsidRPr="00355B2A">
        <w:tc>
          <w:tcPr>
            <w:tcW w:w="4395" w:type="dxa"/>
          </w:tcPr>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rPr>
              <w:pPrChange w:id="1172"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rPr>
              <w:pPrChange w:id="1173"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rPr>
              <w:t>&lt;!--</w:t>
            </w:r>
            <w:r w:rsidRPr="00355B2A">
              <w:rPr>
                <w:rFonts w:ascii="Times New Roman" w:eastAsia="Arial Unicode MS" w:hAnsi="Times New Roman"/>
                <w:color w:val="808080"/>
                <w:sz w:val="16"/>
                <w:szCs w:val="16"/>
                <w:highlight w:val="white"/>
              </w:rPr>
              <w:t xml:space="preserve"> Format für verbale Spuren </w:t>
            </w:r>
            <w:r w:rsidRPr="00355B2A">
              <w:rPr>
                <w:rFonts w:ascii="Times New Roman" w:eastAsia="Arial Unicode MS" w:hAnsi="Times New Roman"/>
                <w:color w:val="0000FF"/>
                <w:sz w:val="16"/>
                <w:szCs w:val="16"/>
                <w:highlight w:val="white"/>
              </w:rPr>
              <w:t>--&gt;</w:t>
            </w:r>
          </w:p>
          <w:p w:rsidR="00F966D5" w:rsidRPr="00F70807"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rPr>
              <w:pPrChange w:id="1174"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F70807">
              <w:rPr>
                <w:rFonts w:ascii="Times New Roman" w:eastAsia="Arial Unicode MS" w:hAnsi="Times New Roman"/>
                <w:color w:val="0000FF"/>
                <w:sz w:val="16"/>
                <w:szCs w:val="16"/>
                <w:highlight w:val="white"/>
              </w:rPr>
              <w:t>&lt;</w:t>
            </w:r>
            <w:r w:rsidRPr="00F70807">
              <w:rPr>
                <w:rFonts w:ascii="Times New Roman" w:eastAsia="Arial Unicode MS" w:hAnsi="Times New Roman"/>
                <w:color w:val="800000"/>
                <w:sz w:val="16"/>
                <w:szCs w:val="16"/>
                <w:highlight w:val="white"/>
              </w:rPr>
              <w:t>xsl:when</w:t>
            </w:r>
            <w:r w:rsidRPr="00F70807">
              <w:rPr>
                <w:rFonts w:ascii="Times New Roman" w:eastAsia="Arial Unicode MS" w:hAnsi="Times New Roman"/>
                <w:color w:val="FF0000"/>
                <w:sz w:val="16"/>
                <w:szCs w:val="16"/>
                <w:highlight w:val="white"/>
              </w:rPr>
              <w:t xml:space="preserve"> test</w:t>
            </w:r>
            <w:r w:rsidRPr="00F70807">
              <w:rPr>
                <w:rFonts w:ascii="Times New Roman" w:eastAsia="Arial Unicode MS" w:hAnsi="Times New Roman"/>
                <w:color w:val="0000FF"/>
                <w:sz w:val="16"/>
                <w:szCs w:val="16"/>
                <w:highlight w:val="white"/>
              </w:rPr>
              <w:t>=</w:t>
            </w:r>
            <w:r w:rsidR="00F70807" w:rsidRPr="00F70807">
              <w:rPr>
                <w:rFonts w:ascii="Times New Roman" w:eastAsia="Arial Unicode MS" w:hAnsi="Times New Roman"/>
                <w:color w:val="0000FF"/>
                <w:sz w:val="16"/>
                <w:szCs w:val="16"/>
                <w:highlight w:val="white"/>
              </w:rPr>
              <w:t>„</w:t>
            </w:r>
            <w:r w:rsidRPr="00F70807">
              <w:rPr>
                <w:rFonts w:ascii="Times New Roman" w:eastAsia="Arial Unicode MS" w:hAnsi="Times New Roman"/>
                <w:sz w:val="16"/>
                <w:szCs w:val="16"/>
                <w:highlight w:val="white"/>
              </w:rPr>
              <w:t>@category='v'</w:t>
            </w:r>
            <w:r w:rsidR="00F70807" w:rsidRPr="00F70807">
              <w:rPr>
                <w:rFonts w:ascii="Times New Roman" w:eastAsia="Arial Unicode MS" w:hAnsi="Times New Roman"/>
                <w:color w:val="0000FF"/>
                <w:sz w:val="16"/>
                <w:szCs w:val="16"/>
                <w:highlight w:val="white"/>
              </w:rPr>
              <w:t>„</w:t>
            </w:r>
            <w:r w:rsidRPr="00F70807">
              <w:rPr>
                <w:rFonts w:ascii="Times New Roman" w:eastAsia="Arial Unicode MS" w:hAnsi="Times New Roman"/>
                <w:color w:val="0000FF"/>
                <w:sz w:val="16"/>
                <w:szCs w:val="16"/>
                <w:highlight w:val="white"/>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75"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F70807">
              <w:rPr>
                <w:rFonts w:ascii="Times New Roman" w:eastAsia="Arial Unicode MS" w:hAnsi="Times New Roman"/>
                <w:sz w:val="16"/>
                <w:szCs w:val="16"/>
                <w:highlight w:val="white"/>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tier-format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76"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tierref</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77"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xsl:value-of</w:t>
            </w:r>
            <w:r w:rsidRPr="00355B2A">
              <w:rPr>
                <w:rFonts w:ascii="Times New Roman" w:eastAsia="Arial Unicode MS" w:hAnsi="Times New Roman"/>
                <w:color w:val="FF0000"/>
                <w:sz w:val="16"/>
                <w:szCs w:val="16"/>
                <w:highlight w:val="white"/>
                <w:lang w:val="en-GB"/>
              </w:rPr>
              <w:t xml:space="preserve"> select</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@id</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78"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79"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font-name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Arial&lt;</w:t>
            </w:r>
            <w:r w:rsidRPr="00355B2A">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80"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font-face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Plain</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81"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font-size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16</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82"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font-color</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black</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83"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84"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85"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xsl:when</w:t>
            </w:r>
            <w:r w:rsidRPr="00355B2A">
              <w:rPr>
                <w:rFonts w:ascii="Times New Roman" w:eastAsia="Arial Unicode MS" w:hAnsi="Times New Roman"/>
                <w:color w:val="FF0000"/>
                <w:sz w:val="16"/>
                <w:szCs w:val="16"/>
                <w:highlight w:val="white"/>
                <w:lang w:val="en-GB"/>
              </w:rPr>
              <w:t>&gt;</w:t>
            </w:r>
          </w:p>
          <w:p w:rsidR="00F966D5" w:rsidRPr="00355B2A" w:rsidRDefault="00F966D5">
            <w:pPr>
              <w:tabs>
                <w:tab w:val="clear" w:pos="482"/>
                <w:tab w:val="left" w:pos="385"/>
              </w:tabs>
              <w:rPr>
                <w:rFonts w:ascii="Times New Roman" w:hAnsi="Times New Roman"/>
                <w:lang w:val="en-GB"/>
              </w:rPr>
              <w:pPrChange w:id="1186" w:author="Karolina Kaminska" w:date="2014-08-26T11:43:00Z">
                <w:pPr/>
              </w:pPrChange>
            </w:pPr>
          </w:p>
        </w:tc>
        <w:tc>
          <w:tcPr>
            <w:tcW w:w="4394" w:type="dxa"/>
          </w:tcPr>
          <w:p w:rsidR="00F966D5" w:rsidRPr="00355B2A" w:rsidRDefault="00F966D5">
            <w:pPr>
              <w:tabs>
                <w:tab w:val="clear" w:pos="482"/>
                <w:tab w:val="left" w:pos="385"/>
              </w:tabs>
              <w:rPr>
                <w:rFonts w:ascii="Times New Roman" w:hAnsi="Times New Roman"/>
              </w:rPr>
              <w:pPrChange w:id="1187" w:author="Karolina Kaminska" w:date="2014-08-26T11:43:00Z">
                <w:pPr/>
              </w:pPrChange>
            </w:pP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rPr>
              <w:pPrChange w:id="1188"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rPr>
              <w:t>&lt;!--</w:t>
            </w:r>
            <w:r w:rsidRPr="00355B2A">
              <w:rPr>
                <w:rFonts w:ascii="Times New Roman" w:eastAsia="Arial Unicode MS" w:hAnsi="Times New Roman"/>
                <w:color w:val="808080"/>
                <w:sz w:val="16"/>
                <w:szCs w:val="16"/>
                <w:highlight w:val="white"/>
              </w:rPr>
              <w:t xml:space="preserve"> Format für verbale Spuren </w:t>
            </w:r>
            <w:r w:rsidRPr="00355B2A">
              <w:rPr>
                <w:rFonts w:ascii="Times New Roman" w:eastAsia="Arial Unicode MS" w:hAnsi="Times New Roman"/>
                <w:color w:val="0000FF"/>
                <w:sz w:val="16"/>
                <w:szCs w:val="16"/>
                <w:highlight w:val="white"/>
              </w:rPr>
              <w:t>--&gt;</w:t>
            </w:r>
          </w:p>
          <w:p w:rsidR="00F966D5" w:rsidRPr="00F70807"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rPr>
              <w:pPrChange w:id="1189"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F70807">
              <w:rPr>
                <w:rFonts w:ascii="Times New Roman" w:eastAsia="Arial Unicode MS" w:hAnsi="Times New Roman"/>
                <w:color w:val="0000FF"/>
                <w:sz w:val="16"/>
                <w:szCs w:val="16"/>
                <w:highlight w:val="white"/>
              </w:rPr>
              <w:t>&lt;</w:t>
            </w:r>
            <w:r w:rsidRPr="00F70807">
              <w:rPr>
                <w:rFonts w:ascii="Times New Roman" w:eastAsia="Arial Unicode MS" w:hAnsi="Times New Roman"/>
                <w:color w:val="800000"/>
                <w:sz w:val="16"/>
                <w:szCs w:val="16"/>
                <w:highlight w:val="white"/>
              </w:rPr>
              <w:t>xsl:when</w:t>
            </w:r>
            <w:r w:rsidRPr="00F70807">
              <w:rPr>
                <w:rFonts w:ascii="Times New Roman" w:eastAsia="Arial Unicode MS" w:hAnsi="Times New Roman"/>
                <w:color w:val="FF0000"/>
                <w:sz w:val="16"/>
                <w:szCs w:val="16"/>
                <w:highlight w:val="white"/>
              </w:rPr>
              <w:t xml:space="preserve"> test</w:t>
            </w:r>
            <w:r w:rsidRPr="00F70807">
              <w:rPr>
                <w:rFonts w:ascii="Times New Roman" w:eastAsia="Arial Unicode MS" w:hAnsi="Times New Roman"/>
                <w:color w:val="0000FF"/>
                <w:sz w:val="16"/>
                <w:szCs w:val="16"/>
                <w:highlight w:val="white"/>
              </w:rPr>
              <w:t>=</w:t>
            </w:r>
            <w:r w:rsidR="00F70807" w:rsidRPr="00F70807">
              <w:rPr>
                <w:rFonts w:ascii="Times New Roman" w:eastAsia="Arial Unicode MS" w:hAnsi="Times New Roman"/>
                <w:color w:val="0000FF"/>
                <w:sz w:val="16"/>
                <w:szCs w:val="16"/>
                <w:highlight w:val="white"/>
              </w:rPr>
              <w:t>„</w:t>
            </w:r>
            <w:r w:rsidRPr="00F70807">
              <w:rPr>
                <w:rFonts w:ascii="Times New Roman" w:eastAsia="Arial Unicode MS" w:hAnsi="Times New Roman"/>
                <w:sz w:val="16"/>
                <w:szCs w:val="16"/>
                <w:highlight w:val="white"/>
              </w:rPr>
              <w:t>@category='v'</w:t>
            </w:r>
            <w:r w:rsidR="00F70807" w:rsidRPr="00F70807">
              <w:rPr>
                <w:rFonts w:ascii="Times New Roman" w:eastAsia="Arial Unicode MS" w:hAnsi="Times New Roman"/>
                <w:color w:val="0000FF"/>
                <w:sz w:val="16"/>
                <w:szCs w:val="16"/>
                <w:highlight w:val="white"/>
              </w:rPr>
              <w:t>„</w:t>
            </w:r>
            <w:r w:rsidRPr="00F70807">
              <w:rPr>
                <w:rFonts w:ascii="Times New Roman" w:eastAsia="Arial Unicode MS" w:hAnsi="Times New Roman"/>
                <w:color w:val="0000FF"/>
                <w:sz w:val="16"/>
                <w:szCs w:val="16"/>
                <w:highlight w:val="white"/>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90"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F70807">
              <w:rPr>
                <w:rFonts w:ascii="Times New Roman" w:eastAsia="Arial Unicode MS" w:hAnsi="Times New Roman"/>
                <w:sz w:val="16"/>
                <w:szCs w:val="16"/>
                <w:highlight w:val="white"/>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tier-format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91"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tierref</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92"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xsl:value-of</w:t>
            </w:r>
            <w:r w:rsidRPr="00355B2A">
              <w:rPr>
                <w:rFonts w:ascii="Times New Roman" w:eastAsia="Arial Unicode MS" w:hAnsi="Times New Roman"/>
                <w:color w:val="FF0000"/>
                <w:sz w:val="16"/>
                <w:szCs w:val="16"/>
                <w:highlight w:val="white"/>
                <w:lang w:val="en-GB"/>
              </w:rPr>
              <w:t xml:space="preserve"> select</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@id</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93"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94"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font-name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Times</w:t>
            </w:r>
            <w:r w:rsidRPr="00355B2A">
              <w:rPr>
                <w:rFonts w:ascii="Times New Roman" w:eastAsia="Arial Unicode MS" w:hAnsi="Times New Roman"/>
                <w:sz w:val="16"/>
                <w:szCs w:val="16"/>
                <w:highlight w:val="white"/>
                <w:lang w:val="en-GB"/>
              </w:rPr>
              <w:t>&lt;</w:t>
            </w:r>
            <w:r w:rsidRPr="00355B2A">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95"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font-face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Italic</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96"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font-size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12</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97"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font-color</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blue</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color w:val="0000FF"/>
                <w:sz w:val="16"/>
                <w:szCs w:val="16"/>
                <w:highlight w:val="white"/>
                <w:lang w:val="en-GB"/>
              </w:rPr>
              <w:pPrChange w:id="1198"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199"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&gt;</w:t>
            </w:r>
          </w:p>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rPr>
                <w:rFonts w:ascii="Times New Roman" w:eastAsia="Arial Unicode MS" w:hAnsi="Times New Roman"/>
                <w:sz w:val="16"/>
                <w:szCs w:val="16"/>
                <w:highlight w:val="white"/>
                <w:lang w:val="en-GB"/>
              </w:rPr>
              <w:pPrChange w:id="1200"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pPrChange>
            </w:pP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xsl:when</w:t>
            </w:r>
            <w:r w:rsidRPr="00355B2A">
              <w:rPr>
                <w:rFonts w:ascii="Times New Roman" w:eastAsia="Arial Unicode MS" w:hAnsi="Times New Roman"/>
                <w:color w:val="FF0000"/>
                <w:sz w:val="16"/>
                <w:szCs w:val="16"/>
                <w:highlight w:val="white"/>
                <w:lang w:val="en-GB"/>
              </w:rPr>
              <w:t>&gt;</w:t>
            </w:r>
          </w:p>
          <w:p w:rsidR="00F966D5" w:rsidRPr="00355B2A" w:rsidRDefault="00F966D5">
            <w:pPr>
              <w:tabs>
                <w:tab w:val="clear" w:pos="482"/>
                <w:tab w:val="left" w:pos="385"/>
              </w:tabs>
              <w:rPr>
                <w:rFonts w:ascii="Times New Roman" w:hAnsi="Times New Roman"/>
                <w:lang w:val="en-GB"/>
              </w:rPr>
              <w:pPrChange w:id="1201" w:author="Karolina Kaminska" w:date="2014-08-26T11:43:00Z">
                <w:pPr/>
              </w:pPrChange>
            </w:pPr>
          </w:p>
        </w:tc>
      </w:tr>
      <w:tr w:rsidR="00F966D5" w:rsidRPr="00355B2A">
        <w:tc>
          <w:tcPr>
            <w:tcW w:w="4395" w:type="dxa"/>
          </w:tcPr>
          <w:p w:rsidR="00F966D5" w:rsidRPr="00355B2A" w:rsidRDefault="00F966D5">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jc w:val="center"/>
              <w:rPr>
                <w:rFonts w:ascii="Times New Roman" w:eastAsia="Arial Unicode MS" w:hAnsi="Times New Roman"/>
                <w:sz w:val="32"/>
                <w:szCs w:val="32"/>
                <w:highlight w:val="white"/>
              </w:rPr>
              <w:pPrChange w:id="1202" w:author="Karolina Kaminska" w:date="2014-08-26T11:43:00Z">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jc w:val="center"/>
                </w:pPr>
              </w:pPrChange>
            </w:pPr>
            <w:r w:rsidRPr="00355B2A">
              <w:rPr>
                <w:rFonts w:ascii="Times New Roman" w:eastAsia="Arial Unicode MS" w:hAnsi="Times New Roman"/>
                <w:sz w:val="32"/>
                <w:szCs w:val="32"/>
                <w:highlight w:val="white"/>
              </w:rPr>
              <w:t>Arial</w:t>
            </w:r>
          </w:p>
        </w:tc>
        <w:tc>
          <w:tcPr>
            <w:tcW w:w="4394" w:type="dxa"/>
          </w:tcPr>
          <w:p w:rsidR="00F966D5" w:rsidRPr="00355B2A" w:rsidRDefault="00F966D5">
            <w:pPr>
              <w:tabs>
                <w:tab w:val="clear" w:pos="482"/>
                <w:tab w:val="left" w:pos="385"/>
              </w:tabs>
              <w:jc w:val="center"/>
              <w:rPr>
                <w:rFonts w:ascii="Times New Roman" w:hAnsi="Times New Roman"/>
                <w:i/>
                <w:color w:val="0000FF"/>
                <w:sz w:val="28"/>
                <w:szCs w:val="28"/>
                <w:lang w:val="en-GB"/>
              </w:rPr>
              <w:pPrChange w:id="1203" w:author="Karolina Kaminska" w:date="2014-08-26T11:43:00Z">
                <w:pPr>
                  <w:jc w:val="center"/>
                </w:pPr>
              </w:pPrChange>
            </w:pPr>
            <w:r w:rsidRPr="00355B2A">
              <w:rPr>
                <w:rFonts w:ascii="Times New Roman" w:hAnsi="Times New Roman"/>
                <w:i/>
                <w:color w:val="0000FF"/>
                <w:sz w:val="28"/>
                <w:szCs w:val="28"/>
                <w:lang w:val="en-GB"/>
              </w:rPr>
              <w:t>Times</w:t>
            </w:r>
          </w:p>
        </w:tc>
      </w:tr>
    </w:tbl>
    <w:p w:rsidR="00F966D5" w:rsidRPr="00355B2A" w:rsidRDefault="00F966D5" w:rsidP="00F966D5">
      <w:pPr>
        <w:rPr>
          <w:rFonts w:ascii="Times New Roman" w:hAnsi="Times New Roman"/>
          <w:lang w:val="en-GB"/>
        </w:rPr>
      </w:pPr>
    </w:p>
    <w:p w:rsidR="00F966D5" w:rsidRPr="00872681" w:rsidRDefault="00F966D5" w:rsidP="00F966D5">
      <w:pPr>
        <w:pStyle w:val="Nummerierung1"/>
        <w:rPr>
          <w:szCs w:val="24"/>
        </w:rPr>
      </w:pPr>
      <w:r w:rsidRPr="00872681">
        <w:rPr>
          <w:szCs w:val="24"/>
        </w:rPr>
        <w:t>Erstellen eigener Stylesheets:</w:t>
      </w:r>
    </w:p>
    <w:p w:rsidR="00F966D5" w:rsidRPr="00872681" w:rsidRDefault="00F966D5" w:rsidP="00F966D5">
      <w:pPr>
        <w:pStyle w:val="Eingerckt"/>
        <w:rPr>
          <w:szCs w:val="24"/>
        </w:rPr>
      </w:pPr>
      <w:r w:rsidRPr="00872681">
        <w:rPr>
          <w:szCs w:val="24"/>
        </w:rPr>
        <w:t>Die umfassendste, aber auch die aufwändigste Methode zum Einsatz von Stylsheets besteht im Erstellen eigener Stylesheets. Dazu muss über den Programmcode des Partitur-Editors nichts bekannt sein, es genügt eine Kenntnis der Strukturen der EXMARaLDA-XML-Dateien.</w:t>
      </w:r>
    </w:p>
    <w:p w:rsidR="00F966D5" w:rsidRDefault="00F966D5" w:rsidP="00F966D5">
      <w:pPr>
        <w:rPr>
          <w:rFonts w:ascii="Times New Roman" w:hAnsi="Times New Roman"/>
        </w:rPr>
      </w:pPr>
    </w:p>
    <w:p w:rsidR="0092300D" w:rsidRDefault="0092300D" w:rsidP="00F966D5">
      <w:pPr>
        <w:rPr>
          <w:rFonts w:ascii="Times New Roman" w:hAnsi="Times New Roman"/>
        </w:rPr>
      </w:pPr>
    </w:p>
    <w:p w:rsidR="0092300D" w:rsidRPr="00355B2A" w:rsidRDefault="0092300D" w:rsidP="00F966D5">
      <w:pPr>
        <w:rPr>
          <w:rFonts w:ascii="Times New Roman" w:hAnsi="Times New Roman"/>
        </w:rPr>
      </w:pPr>
    </w:p>
    <w:p w:rsidR="00F966D5" w:rsidRPr="003A1D30" w:rsidRDefault="00F966D5" w:rsidP="00F76252">
      <w:pPr>
        <w:pStyle w:val="berschrift2"/>
        <w:numPr>
          <w:ilvl w:val="0"/>
          <w:numId w:val="0"/>
        </w:numPr>
      </w:pPr>
      <w:bookmarkStart w:id="1204" w:name="_Toc398708264"/>
      <w:r w:rsidRPr="003A1D30">
        <w:t>Stylesheets im Partitur-Editor nutzen</w:t>
      </w:r>
      <w:bookmarkEnd w:id="1204"/>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Um Stylesheets innerhalb des Partitur-Editors nutzen zu können, müssen die zu nutzenden Styl</w:t>
      </w:r>
      <w:r w:rsidRPr="00872681">
        <w:rPr>
          <w:rFonts w:ascii="Times New Roman" w:hAnsi="Times New Roman"/>
          <w:sz w:val="24"/>
          <w:szCs w:val="24"/>
        </w:rPr>
        <w:t>e</w:t>
      </w:r>
      <w:r w:rsidRPr="00872681">
        <w:rPr>
          <w:rFonts w:ascii="Times New Roman" w:hAnsi="Times New Roman"/>
          <w:sz w:val="24"/>
          <w:szCs w:val="24"/>
        </w:rPr>
        <w:lastRenderedPageBreak/>
        <w:t xml:space="preserve">sheets zunächst unter </w:t>
      </w:r>
      <w:r w:rsidRPr="00282BFA">
        <w:rPr>
          <w:rStyle w:val="Menufunction"/>
        </w:rPr>
        <w:t>Edit </w:t>
      </w:r>
      <w:r w:rsidR="00F417B2" w:rsidRPr="00282BFA">
        <w:rPr>
          <w:rStyle w:val="Menufunction"/>
        </w:rPr>
        <w:t>&gt;</w:t>
      </w:r>
      <w:r w:rsidRPr="00282BFA">
        <w:rPr>
          <w:rStyle w:val="Menufunction"/>
        </w:rPr>
        <w:t> Preferences </w:t>
      </w:r>
      <w:r w:rsidR="00F417B2" w:rsidRPr="00282BFA">
        <w:rPr>
          <w:rStyle w:val="Menufunction"/>
        </w:rPr>
        <w:t>&gt;</w:t>
      </w:r>
      <w:r w:rsidRPr="00282BFA">
        <w:rPr>
          <w:rStyle w:val="Menufunction"/>
        </w:rPr>
        <w:t> Stylesheets</w:t>
      </w:r>
      <w:r w:rsidRPr="00872681">
        <w:rPr>
          <w:rFonts w:ascii="Times New Roman" w:hAnsi="Times New Roman"/>
          <w:sz w:val="24"/>
          <w:szCs w:val="24"/>
        </w:rPr>
        <w:t xml:space="preserve"> festgelegt werden. Anschließend können die betreffenden Funktionen aufgerufen werden. Es gibt fünf Funktionen im Partitur-Editor, die sich mittels Style</w:t>
      </w:r>
      <w:r w:rsidR="008B5E51" w:rsidRPr="00872681">
        <w:rPr>
          <w:rFonts w:ascii="Times New Roman" w:hAnsi="Times New Roman"/>
          <w:sz w:val="24"/>
          <w:szCs w:val="24"/>
        </w:rPr>
        <w:t>-</w:t>
      </w:r>
      <w:r w:rsidRPr="00872681">
        <w:rPr>
          <w:rFonts w:ascii="Times New Roman" w:hAnsi="Times New Roman"/>
          <w:sz w:val="24"/>
          <w:szCs w:val="24"/>
        </w:rPr>
        <w:t>sheets parametrisieren lassen:</w:t>
      </w:r>
    </w:p>
    <w:p w:rsidR="00F966D5" w:rsidRPr="00872681" w:rsidRDefault="00F966D5" w:rsidP="00F966D5">
      <w:pPr>
        <w:rPr>
          <w:rFonts w:ascii="Times New Roman" w:hAnsi="Times New Roman"/>
          <w:sz w:val="24"/>
          <w:szCs w:val="24"/>
        </w:rPr>
      </w:pPr>
    </w:p>
    <w:p w:rsidR="00F966D5" w:rsidRPr="009D5612" w:rsidRDefault="00F966D5" w:rsidP="0022219F">
      <w:pPr>
        <w:pStyle w:val="Manual"/>
        <w:rPr>
          <w:rStyle w:val="Menufunction"/>
        </w:rPr>
      </w:pPr>
      <w:r w:rsidRPr="009D5612">
        <w:rPr>
          <w:rStyle w:val="Menufunction"/>
        </w:rPr>
        <w:t>File </w:t>
      </w:r>
      <w:r w:rsidR="00F417B2" w:rsidRPr="009D5612">
        <w:rPr>
          <w:rStyle w:val="Menufunction"/>
        </w:rPr>
        <w:t>&gt;</w:t>
      </w:r>
      <w:r w:rsidRPr="009D5612">
        <w:rPr>
          <w:rStyle w:val="Menufunction"/>
        </w:rPr>
        <w:t> New from speakertable</w:t>
      </w:r>
    </w:p>
    <w:p w:rsidR="00F966D5" w:rsidRPr="00872681" w:rsidRDefault="00F966D5" w:rsidP="00F966D5">
      <w:pPr>
        <w:pStyle w:val="Eingerckt"/>
        <w:rPr>
          <w:szCs w:val="24"/>
        </w:rPr>
      </w:pPr>
      <w:r w:rsidRPr="00872681">
        <w:rPr>
          <w:szCs w:val="24"/>
        </w:rPr>
        <w:t>Dies ist die oben illustrierte Möglichkeit, die Spuren einer neuen Transkription automatisch aus der Sprechertabelle generieren zu lassen.</w:t>
      </w:r>
    </w:p>
    <w:p w:rsidR="00F966D5" w:rsidRPr="00872681" w:rsidRDefault="00F966D5" w:rsidP="00F966D5">
      <w:pPr>
        <w:rPr>
          <w:rFonts w:ascii="Times New Roman" w:hAnsi="Times New Roman"/>
          <w:sz w:val="24"/>
          <w:szCs w:val="24"/>
        </w:rPr>
      </w:pPr>
    </w:p>
    <w:p w:rsidR="00F966D5" w:rsidRPr="00282BFA" w:rsidRDefault="00F966D5" w:rsidP="00F966D5">
      <w:pPr>
        <w:pStyle w:val="Nummerierung1"/>
        <w:numPr>
          <w:ilvl w:val="0"/>
          <w:numId w:val="18"/>
        </w:numPr>
        <w:rPr>
          <w:rStyle w:val="Menufunction"/>
        </w:rPr>
      </w:pPr>
      <w:r w:rsidRPr="00282BFA">
        <w:rPr>
          <w:rStyle w:val="Menufunction"/>
        </w:rPr>
        <w:t>File </w:t>
      </w:r>
      <w:r w:rsidR="00F417B2" w:rsidRPr="00282BFA">
        <w:rPr>
          <w:rStyle w:val="Menufunction"/>
        </w:rPr>
        <w:t>&gt;</w:t>
      </w:r>
      <w:r w:rsidRPr="00282BFA">
        <w:rPr>
          <w:rStyle w:val="Menufunction"/>
        </w:rPr>
        <w:t> Visualize </w:t>
      </w:r>
      <w:r w:rsidR="00F417B2" w:rsidRPr="00282BFA">
        <w:rPr>
          <w:rStyle w:val="Menufunction"/>
        </w:rPr>
        <w:t>&gt;</w:t>
      </w:r>
      <w:r w:rsidRPr="00282BFA">
        <w:rPr>
          <w:rStyle w:val="Menufunction"/>
        </w:rPr>
        <w:t> HTML partiture</w:t>
      </w:r>
    </w:p>
    <w:p w:rsidR="00F966D5" w:rsidRPr="00872681" w:rsidRDefault="00F966D5" w:rsidP="00F966D5">
      <w:pPr>
        <w:pStyle w:val="Eingerckt"/>
        <w:rPr>
          <w:szCs w:val="24"/>
        </w:rPr>
      </w:pPr>
      <w:r w:rsidRPr="00872681">
        <w:rPr>
          <w:szCs w:val="24"/>
        </w:rPr>
        <w:t>Hierbei kann ein Stylesheet verwendet werden, um Meta-Informationen und Sprechertabe</w:t>
      </w:r>
      <w:r w:rsidRPr="00872681">
        <w:rPr>
          <w:szCs w:val="24"/>
        </w:rPr>
        <w:t>l</w:t>
      </w:r>
      <w:r w:rsidRPr="00872681">
        <w:rPr>
          <w:szCs w:val="24"/>
        </w:rPr>
        <w:t>le (der sog. Transkriptionskopf) in einer benutzerdefinierten Form auszugeben. Beispiel</w:t>
      </w:r>
      <w:r w:rsidRPr="00872681">
        <w:rPr>
          <w:szCs w:val="24"/>
        </w:rPr>
        <w:t>s</w:t>
      </w:r>
      <w:r w:rsidRPr="00872681">
        <w:rPr>
          <w:szCs w:val="24"/>
        </w:rPr>
        <w:t>weise können verschiedene Stylesheets verwendet werden, um Ausgaben der Attributnamen in verschiedenen Sprachen vorzunehmen:</w:t>
      </w:r>
    </w:p>
    <w:p w:rsidR="00F966D5" w:rsidRPr="00872681" w:rsidRDefault="00F966D5" w:rsidP="00F966D5">
      <w:pPr>
        <w:pStyle w:val="Eingerckt"/>
        <w:rPr>
          <w:szCs w:val="24"/>
          <w:lang w:val="en-GB"/>
        </w:rPr>
      </w:pPr>
      <w:r w:rsidRPr="00872681">
        <w:rPr>
          <w:szCs w:val="24"/>
        </w:rPr>
        <w:br w:type="page"/>
      </w:r>
      <w:r w:rsidRPr="00872681">
        <w:rPr>
          <w:szCs w:val="24"/>
          <w:lang w:val="en-GB"/>
        </w:rPr>
        <w:lastRenderedPageBreak/>
        <w:t>Ohne Stylesheet:</w:t>
      </w:r>
    </w:p>
    <w:p w:rsidR="00F966D5" w:rsidRPr="00872681" w:rsidRDefault="00F966D5" w:rsidP="00F966D5">
      <w:pPr>
        <w:pStyle w:val="Eingerckt"/>
        <w:rPr>
          <w:szCs w:val="24"/>
          <w:lang w:val="en-GB"/>
        </w:rPr>
      </w:pPr>
    </w:p>
    <w:p w:rsidR="00F966D5" w:rsidRPr="00872681" w:rsidRDefault="00F17B16" w:rsidP="00F966D5">
      <w:pPr>
        <w:pStyle w:val="BildChar"/>
        <w:rPr>
          <w:sz w:val="24"/>
          <w:szCs w:val="24"/>
        </w:rPr>
      </w:pPr>
      <w:r w:rsidRPr="00872681">
        <w:rPr>
          <w:noProof/>
          <w:sz w:val="24"/>
          <w:szCs w:val="24"/>
        </w:rPr>
        <w:drawing>
          <wp:inline distT="0" distB="0" distL="0" distR="0" wp14:anchorId="3AA67822" wp14:editId="1F5B804D">
            <wp:extent cx="3228975" cy="2505075"/>
            <wp:effectExtent l="0" t="0" r="9525" b="9525"/>
            <wp:docPr id="277" name="Bild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90">
                      <a:lum bright="-6000"/>
                      <a:extLst>
                        <a:ext uri="{28A0092B-C50C-407E-A947-70E740481C1C}">
                          <a14:useLocalDpi xmlns:a14="http://schemas.microsoft.com/office/drawing/2010/main" val="0"/>
                        </a:ext>
                      </a:extLst>
                    </a:blip>
                    <a:srcRect/>
                    <a:stretch>
                      <a:fillRect/>
                    </a:stretch>
                  </pic:blipFill>
                  <pic:spPr bwMode="auto">
                    <a:xfrm>
                      <a:off x="0" y="0"/>
                      <a:ext cx="3228975" cy="2505075"/>
                    </a:xfrm>
                    <a:prstGeom prst="rect">
                      <a:avLst/>
                    </a:prstGeom>
                    <a:noFill/>
                    <a:ln>
                      <a:noFill/>
                    </a:ln>
                  </pic:spPr>
                </pic:pic>
              </a:graphicData>
            </a:graphic>
          </wp:inline>
        </w:drawing>
      </w:r>
    </w:p>
    <w:p w:rsidR="00F966D5" w:rsidRPr="00872681" w:rsidRDefault="00F966D5" w:rsidP="00F966D5">
      <w:pPr>
        <w:pStyle w:val="Eingerckt"/>
        <w:rPr>
          <w:szCs w:val="24"/>
          <w:lang w:val="en-GB"/>
        </w:rPr>
      </w:pPr>
    </w:p>
    <w:p w:rsidR="00F966D5" w:rsidRPr="00872681" w:rsidRDefault="00282BFA" w:rsidP="00F966D5">
      <w:pPr>
        <w:pStyle w:val="Eingerckt"/>
        <w:rPr>
          <w:szCs w:val="24"/>
          <w:lang w:val="en-GB"/>
        </w:rPr>
      </w:pPr>
      <w:r>
        <w:rPr>
          <w:szCs w:val="24"/>
          <w:lang w:val="en-GB"/>
        </w:rPr>
        <w:t xml:space="preserve">Mit </w:t>
      </w:r>
      <w:r w:rsidR="00F70807">
        <w:rPr>
          <w:szCs w:val="24"/>
        </w:rPr>
        <w:t>„</w:t>
      </w:r>
      <w:r w:rsidR="00F966D5" w:rsidRPr="00872681">
        <w:rPr>
          <w:szCs w:val="24"/>
          <w:lang w:val="en-GB"/>
        </w:rPr>
        <w:t>Head2HTML_de.xsl</w:t>
      </w:r>
      <w:r w:rsidR="00F70807">
        <w:rPr>
          <w:szCs w:val="24"/>
          <w:lang w:val="en-GB"/>
        </w:rPr>
        <w:t>“</w:t>
      </w:r>
      <w:r w:rsidR="00F966D5" w:rsidRPr="00872681">
        <w:rPr>
          <w:szCs w:val="24"/>
          <w:lang w:val="en-GB"/>
        </w:rPr>
        <w:t>:</w:t>
      </w:r>
    </w:p>
    <w:p w:rsidR="00F966D5" w:rsidRPr="00282BFA" w:rsidRDefault="00F966D5" w:rsidP="00F966D5">
      <w:pPr>
        <w:pStyle w:val="Eingerckt"/>
        <w:rPr>
          <w:szCs w:val="24"/>
        </w:rPr>
      </w:pPr>
    </w:p>
    <w:p w:rsidR="00F966D5" w:rsidRPr="00355B2A" w:rsidRDefault="00F17B16" w:rsidP="00F966D5">
      <w:pPr>
        <w:jc w:val="center"/>
        <w:rPr>
          <w:rFonts w:ascii="Times New Roman" w:hAnsi="Times New Roman"/>
        </w:rPr>
      </w:pPr>
      <w:r w:rsidRPr="00355B2A">
        <w:rPr>
          <w:rFonts w:ascii="Times New Roman" w:hAnsi="Times New Roman"/>
          <w:noProof/>
        </w:rPr>
        <w:drawing>
          <wp:inline distT="0" distB="0" distL="0" distR="0" wp14:anchorId="1455DC8C" wp14:editId="3CFAA0C8">
            <wp:extent cx="3276600" cy="2257425"/>
            <wp:effectExtent l="0" t="0" r="0" b="9525"/>
            <wp:docPr id="278" name="Bild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91">
                      <a:lum bright="-6000"/>
                      <a:extLst>
                        <a:ext uri="{28A0092B-C50C-407E-A947-70E740481C1C}">
                          <a14:useLocalDpi xmlns:a14="http://schemas.microsoft.com/office/drawing/2010/main" val="0"/>
                        </a:ext>
                      </a:extLst>
                    </a:blip>
                    <a:srcRect/>
                    <a:stretch>
                      <a:fillRect/>
                    </a:stretch>
                  </pic:blipFill>
                  <pic:spPr bwMode="auto">
                    <a:xfrm>
                      <a:off x="0" y="0"/>
                      <a:ext cx="3276600" cy="2257425"/>
                    </a:xfrm>
                    <a:prstGeom prst="rect">
                      <a:avLst/>
                    </a:prstGeom>
                    <a:noFill/>
                    <a:ln>
                      <a:noFill/>
                    </a:ln>
                  </pic:spPr>
                </pic:pic>
              </a:graphicData>
            </a:graphic>
          </wp:inline>
        </w:drawing>
      </w:r>
    </w:p>
    <w:p w:rsidR="00F966D5" w:rsidRPr="00355B2A" w:rsidRDefault="00F966D5" w:rsidP="00F966D5">
      <w:pPr>
        <w:jc w:val="center"/>
        <w:rPr>
          <w:rFonts w:ascii="Times New Roman" w:hAnsi="Times New Roman"/>
        </w:rPr>
      </w:pPr>
    </w:p>
    <w:p w:rsidR="00F966D5" w:rsidRPr="00355B2A" w:rsidRDefault="00F966D5" w:rsidP="00F966D5">
      <w:pPr>
        <w:rPr>
          <w:rFonts w:ascii="Times New Roman" w:hAnsi="Times New Roman"/>
        </w:rPr>
      </w:pPr>
    </w:p>
    <w:p w:rsidR="00F966D5" w:rsidRPr="00282BFA" w:rsidRDefault="00F966D5" w:rsidP="00F966D5">
      <w:pPr>
        <w:pStyle w:val="Nummerierung1"/>
        <w:numPr>
          <w:ilvl w:val="0"/>
          <w:numId w:val="18"/>
        </w:numPr>
        <w:rPr>
          <w:rStyle w:val="Menufunction"/>
        </w:rPr>
      </w:pPr>
      <w:r w:rsidRPr="00282BFA">
        <w:rPr>
          <w:rStyle w:val="Menufunction"/>
        </w:rPr>
        <w:t>File </w:t>
      </w:r>
      <w:r w:rsidR="00F417B2" w:rsidRPr="00282BFA">
        <w:rPr>
          <w:rStyle w:val="Menufunction"/>
        </w:rPr>
        <w:t>&gt;</w:t>
      </w:r>
      <w:r w:rsidRPr="00282BFA">
        <w:rPr>
          <w:rStyle w:val="Menufunction"/>
        </w:rPr>
        <w:t> Visualize </w:t>
      </w:r>
      <w:r w:rsidR="00F417B2" w:rsidRPr="00282BFA">
        <w:rPr>
          <w:rStyle w:val="Menufunction"/>
        </w:rPr>
        <w:t>&gt;</w:t>
      </w:r>
      <w:r w:rsidRPr="00282BFA">
        <w:rPr>
          <w:rStyle w:val="Menufunction"/>
        </w:rPr>
        <w:t> Free stylesheet visualization</w:t>
      </w:r>
    </w:p>
    <w:p w:rsidR="00F966D5" w:rsidRPr="00872681" w:rsidRDefault="00F966D5" w:rsidP="00F966D5">
      <w:pPr>
        <w:pStyle w:val="Eingerckt"/>
        <w:rPr>
          <w:szCs w:val="24"/>
        </w:rPr>
      </w:pPr>
      <w:r w:rsidRPr="00872681">
        <w:rPr>
          <w:szCs w:val="24"/>
        </w:rPr>
        <w:t>Hierbei wird ein Stylesheet auf die gesamte Basic-Transcription angewendet. So können beispielsweise Darstellungen der Transkription in Partitur- oder Spaltennotation oder als Liste von Ereignissen generiert werden:</w:t>
      </w:r>
    </w:p>
    <w:p w:rsidR="00F966D5" w:rsidRPr="00872681" w:rsidRDefault="00F966D5" w:rsidP="00F966D5">
      <w:pPr>
        <w:pStyle w:val="Eingerckt"/>
        <w:rPr>
          <w:szCs w:val="24"/>
        </w:rPr>
      </w:pPr>
    </w:p>
    <w:p w:rsidR="00F966D5" w:rsidRPr="00872681" w:rsidRDefault="00282BFA" w:rsidP="00282BFA">
      <w:pPr>
        <w:pStyle w:val="Eingerckt"/>
        <w:ind w:left="0"/>
        <w:rPr>
          <w:szCs w:val="24"/>
          <w:lang w:val="en-GB"/>
        </w:rPr>
      </w:pPr>
      <w:r w:rsidRPr="009D5612">
        <w:rPr>
          <w:szCs w:val="24"/>
        </w:rPr>
        <w:tab/>
      </w:r>
      <w:r>
        <w:rPr>
          <w:szCs w:val="24"/>
          <w:lang w:val="en-GB"/>
        </w:rPr>
        <w:t xml:space="preserve">Mit </w:t>
      </w:r>
      <w:r w:rsidR="00F70807">
        <w:rPr>
          <w:szCs w:val="24"/>
        </w:rPr>
        <w:t>„</w:t>
      </w:r>
      <w:r w:rsidR="00F966D5" w:rsidRPr="00872681">
        <w:rPr>
          <w:szCs w:val="24"/>
          <w:lang w:val="en-GB"/>
        </w:rPr>
        <w:t>BT2ColumnHTML.xsl</w:t>
      </w:r>
      <w:r w:rsidR="00F70807">
        <w:rPr>
          <w:szCs w:val="24"/>
          <w:lang w:val="en-GB"/>
        </w:rPr>
        <w:t>“</w:t>
      </w:r>
      <w:r w:rsidR="00F966D5" w:rsidRPr="00872681">
        <w:rPr>
          <w:szCs w:val="24"/>
          <w:lang w:val="en-GB"/>
        </w:rPr>
        <w:t>:</w:t>
      </w:r>
    </w:p>
    <w:p w:rsidR="00F966D5" w:rsidRPr="00872681" w:rsidRDefault="00F966D5" w:rsidP="00F966D5">
      <w:pPr>
        <w:pStyle w:val="Eingerckt"/>
        <w:rPr>
          <w:szCs w:val="24"/>
          <w:lang w:val="en-GB"/>
        </w:rPr>
      </w:pPr>
    </w:p>
    <w:p w:rsidR="00F966D5" w:rsidRPr="00355B2A" w:rsidRDefault="00F17B16" w:rsidP="00F966D5">
      <w:pPr>
        <w:pStyle w:val="BildChar"/>
        <w:rPr>
          <w:lang w:val="en-GB"/>
        </w:rPr>
      </w:pPr>
      <w:r w:rsidRPr="00355B2A">
        <w:rPr>
          <w:noProof/>
        </w:rPr>
        <w:drawing>
          <wp:inline distT="0" distB="0" distL="0" distR="0" wp14:anchorId="75F6DBCA" wp14:editId="1A5ACAFF">
            <wp:extent cx="4714875" cy="1781175"/>
            <wp:effectExtent l="0" t="0" r="9525" b="9525"/>
            <wp:docPr id="279" name="Bild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92">
                      <a:lum bright="-6000"/>
                      <a:extLst>
                        <a:ext uri="{28A0092B-C50C-407E-A947-70E740481C1C}">
                          <a14:useLocalDpi xmlns:a14="http://schemas.microsoft.com/office/drawing/2010/main" val="0"/>
                        </a:ext>
                      </a:extLst>
                    </a:blip>
                    <a:srcRect/>
                    <a:stretch>
                      <a:fillRect/>
                    </a:stretch>
                  </pic:blipFill>
                  <pic:spPr bwMode="auto">
                    <a:xfrm>
                      <a:off x="0" y="0"/>
                      <a:ext cx="4714875" cy="1781175"/>
                    </a:xfrm>
                    <a:prstGeom prst="rect">
                      <a:avLst/>
                    </a:prstGeom>
                    <a:noFill/>
                    <a:ln>
                      <a:noFill/>
                    </a:ln>
                  </pic:spPr>
                </pic:pic>
              </a:graphicData>
            </a:graphic>
          </wp:inline>
        </w:drawing>
      </w:r>
    </w:p>
    <w:p w:rsidR="00F966D5" w:rsidRPr="00355B2A" w:rsidRDefault="00F966D5" w:rsidP="00F966D5">
      <w:pPr>
        <w:rPr>
          <w:rFonts w:ascii="Times New Roman" w:hAnsi="Times New Roman"/>
          <w:lang w:val="en-GB"/>
        </w:rPr>
      </w:pPr>
    </w:p>
    <w:p w:rsidR="00F966D5" w:rsidRPr="00282BFA" w:rsidRDefault="00F966D5" w:rsidP="00F966D5">
      <w:pPr>
        <w:pStyle w:val="Eingerckt"/>
        <w:rPr>
          <w:szCs w:val="24"/>
        </w:rPr>
      </w:pPr>
      <w:r w:rsidRPr="00355B2A">
        <w:rPr>
          <w:lang w:val="en-GB"/>
        </w:rPr>
        <w:br w:type="page"/>
      </w:r>
      <w:r w:rsidR="00282BFA" w:rsidRPr="00282BFA">
        <w:rPr>
          <w:szCs w:val="24"/>
        </w:rPr>
        <w:lastRenderedPageBreak/>
        <w:t xml:space="preserve">Mit </w:t>
      </w:r>
      <w:r w:rsidR="00F70807">
        <w:rPr>
          <w:szCs w:val="24"/>
        </w:rPr>
        <w:t>„</w:t>
      </w:r>
      <w:r w:rsidRPr="00282BFA">
        <w:rPr>
          <w:szCs w:val="24"/>
        </w:rPr>
        <w:t>BT2PartiturHTML.xsl</w:t>
      </w:r>
      <w:r w:rsidR="00F70807">
        <w:rPr>
          <w:szCs w:val="24"/>
        </w:rPr>
        <w:t>“</w:t>
      </w:r>
      <w:r w:rsidRPr="00282BFA">
        <w:rPr>
          <w:szCs w:val="24"/>
        </w:rPr>
        <w:t>:</w:t>
      </w:r>
    </w:p>
    <w:p w:rsidR="00F966D5" w:rsidRPr="00282BFA" w:rsidRDefault="00F966D5" w:rsidP="00F966D5">
      <w:pPr>
        <w:pStyle w:val="Eingerckt"/>
      </w:pPr>
    </w:p>
    <w:p w:rsidR="00F966D5" w:rsidRPr="00282BFA" w:rsidRDefault="00F17B16" w:rsidP="00F966D5">
      <w:pPr>
        <w:pStyle w:val="BildChar"/>
      </w:pPr>
      <w:r w:rsidRPr="00282BFA">
        <w:rPr>
          <w:noProof/>
        </w:rPr>
        <w:drawing>
          <wp:inline distT="0" distB="0" distL="0" distR="0" wp14:anchorId="282A60CB" wp14:editId="7CD02282">
            <wp:extent cx="4857750" cy="1495425"/>
            <wp:effectExtent l="0" t="0" r="0" b="9525"/>
            <wp:docPr id="280" name="Bild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93">
                      <a:lum bright="-6000"/>
                      <a:extLst>
                        <a:ext uri="{28A0092B-C50C-407E-A947-70E740481C1C}">
                          <a14:useLocalDpi xmlns:a14="http://schemas.microsoft.com/office/drawing/2010/main" val="0"/>
                        </a:ext>
                      </a:extLst>
                    </a:blip>
                    <a:srcRect/>
                    <a:stretch>
                      <a:fillRect/>
                    </a:stretch>
                  </pic:blipFill>
                  <pic:spPr bwMode="auto">
                    <a:xfrm>
                      <a:off x="0" y="0"/>
                      <a:ext cx="4857750" cy="1495425"/>
                    </a:xfrm>
                    <a:prstGeom prst="rect">
                      <a:avLst/>
                    </a:prstGeom>
                    <a:noFill/>
                    <a:ln>
                      <a:noFill/>
                    </a:ln>
                  </pic:spPr>
                </pic:pic>
              </a:graphicData>
            </a:graphic>
          </wp:inline>
        </w:drawing>
      </w:r>
    </w:p>
    <w:p w:rsidR="00F966D5" w:rsidRPr="00282BFA" w:rsidRDefault="00F966D5" w:rsidP="00F966D5">
      <w:pPr>
        <w:pStyle w:val="Eingerckt"/>
      </w:pPr>
    </w:p>
    <w:p w:rsidR="00F966D5" w:rsidRPr="00282BFA" w:rsidRDefault="00282BFA" w:rsidP="00F966D5">
      <w:pPr>
        <w:pStyle w:val="Eingerckt"/>
        <w:rPr>
          <w:szCs w:val="24"/>
        </w:rPr>
      </w:pPr>
      <w:r w:rsidRPr="00282BFA">
        <w:rPr>
          <w:szCs w:val="24"/>
        </w:rPr>
        <w:t xml:space="preserve">Mit </w:t>
      </w:r>
      <w:r w:rsidR="00F70807">
        <w:rPr>
          <w:szCs w:val="24"/>
        </w:rPr>
        <w:t>„</w:t>
      </w:r>
      <w:r w:rsidRPr="00282BFA">
        <w:rPr>
          <w:szCs w:val="24"/>
        </w:rPr>
        <w:t>BT2EventListHTML.xsl”</w:t>
      </w:r>
      <w:r w:rsidR="00F966D5" w:rsidRPr="00282BFA">
        <w:rPr>
          <w:szCs w:val="24"/>
        </w:rPr>
        <w:t>:</w:t>
      </w:r>
    </w:p>
    <w:p w:rsidR="00F966D5" w:rsidRPr="00872681" w:rsidRDefault="00F966D5" w:rsidP="00F966D5">
      <w:pPr>
        <w:pStyle w:val="Eingerckt"/>
        <w:rPr>
          <w:szCs w:val="24"/>
          <w:lang w:val="en-GB"/>
        </w:rPr>
      </w:pPr>
    </w:p>
    <w:p w:rsidR="00F966D5" w:rsidRPr="00872681" w:rsidRDefault="00F17B16" w:rsidP="00F966D5">
      <w:pPr>
        <w:pStyle w:val="BildChar"/>
        <w:rPr>
          <w:sz w:val="24"/>
          <w:szCs w:val="24"/>
          <w:lang w:val="en-GB"/>
        </w:rPr>
      </w:pPr>
      <w:r w:rsidRPr="00872681">
        <w:rPr>
          <w:noProof/>
          <w:sz w:val="24"/>
          <w:szCs w:val="24"/>
        </w:rPr>
        <w:drawing>
          <wp:inline distT="0" distB="0" distL="0" distR="0" wp14:anchorId="57C8E277" wp14:editId="50A4D834">
            <wp:extent cx="2733675" cy="2476500"/>
            <wp:effectExtent l="19050" t="19050" r="28575" b="19050"/>
            <wp:docPr id="281" name="Bild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94">
                      <a:lum bright="-6000"/>
                      <a:extLst>
                        <a:ext uri="{28A0092B-C50C-407E-A947-70E740481C1C}">
                          <a14:useLocalDpi xmlns:a14="http://schemas.microsoft.com/office/drawing/2010/main" val="0"/>
                        </a:ext>
                      </a:extLst>
                    </a:blip>
                    <a:srcRect/>
                    <a:stretch>
                      <a:fillRect/>
                    </a:stretch>
                  </pic:blipFill>
                  <pic:spPr bwMode="auto">
                    <a:xfrm>
                      <a:off x="0" y="0"/>
                      <a:ext cx="2733675" cy="2476500"/>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F966D5">
      <w:pPr>
        <w:jc w:val="center"/>
        <w:rPr>
          <w:rFonts w:ascii="Times New Roman" w:hAnsi="Times New Roman"/>
          <w:sz w:val="24"/>
          <w:szCs w:val="24"/>
          <w:lang w:val="en-GB"/>
        </w:rPr>
      </w:pPr>
    </w:p>
    <w:p w:rsidR="00F966D5" w:rsidRPr="00282BFA" w:rsidRDefault="00F966D5" w:rsidP="00F966D5">
      <w:pPr>
        <w:pStyle w:val="Nummerierung1"/>
        <w:numPr>
          <w:ilvl w:val="0"/>
          <w:numId w:val="18"/>
        </w:numPr>
        <w:rPr>
          <w:rStyle w:val="Menufunction"/>
        </w:rPr>
      </w:pPr>
      <w:r w:rsidRPr="00282BFA">
        <w:rPr>
          <w:rStyle w:val="Menufunction"/>
        </w:rPr>
        <w:t>Format </w:t>
      </w:r>
      <w:r w:rsidR="00F417B2" w:rsidRPr="00282BFA">
        <w:rPr>
          <w:rStyle w:val="Menufunction"/>
        </w:rPr>
        <w:t>&gt;</w:t>
      </w:r>
      <w:r w:rsidR="008B5E51" w:rsidRPr="00282BFA">
        <w:rPr>
          <w:rStyle w:val="Menufunction"/>
        </w:rPr>
        <w:t xml:space="preserve"> </w:t>
      </w:r>
      <w:r w:rsidRPr="00282BFA">
        <w:rPr>
          <w:rStyle w:val="Menufunction"/>
        </w:rPr>
        <w:t>Apply Stylesheet</w:t>
      </w:r>
    </w:p>
    <w:p w:rsidR="00F966D5" w:rsidRPr="00355B2A" w:rsidRDefault="00F966D5" w:rsidP="00F966D5">
      <w:pPr>
        <w:pStyle w:val="Eingerckt"/>
      </w:pPr>
      <w:r w:rsidRPr="00872681">
        <w:rPr>
          <w:szCs w:val="24"/>
        </w:rPr>
        <w:t>Hierbei wird aus der Transkription mittels eines Stylesheets eine Formatierungstabelle e</w:t>
      </w:r>
      <w:r w:rsidRPr="00872681">
        <w:rPr>
          <w:szCs w:val="24"/>
        </w:rPr>
        <w:t>r</w:t>
      </w:r>
      <w:r w:rsidRPr="00872681">
        <w:rPr>
          <w:szCs w:val="24"/>
        </w:rPr>
        <w:t>zeugt und diese anschließend im Editor angewendet</w:t>
      </w:r>
      <w:r w:rsidRPr="00355B2A">
        <w:t>.</w:t>
      </w:r>
    </w:p>
    <w:p w:rsidR="00F966D5" w:rsidRPr="00355B2A" w:rsidRDefault="00F966D5" w:rsidP="00F966D5">
      <w:pPr>
        <w:pStyle w:val="Eingerckt"/>
      </w:pPr>
    </w:p>
    <w:p w:rsidR="00F966D5" w:rsidRPr="00F70807" w:rsidRDefault="00F966D5" w:rsidP="00F966D5">
      <w:pPr>
        <w:pStyle w:val="Nummerierung1"/>
        <w:numPr>
          <w:ilvl w:val="0"/>
          <w:numId w:val="18"/>
        </w:numPr>
        <w:rPr>
          <w:rStyle w:val="Menufunction"/>
          <w:lang w:val="en-US"/>
        </w:rPr>
      </w:pPr>
      <w:r w:rsidRPr="00F70807">
        <w:rPr>
          <w:i/>
          <w:lang w:val="en-US"/>
        </w:rPr>
        <w:br w:type="page"/>
      </w:r>
      <w:r w:rsidRPr="00F70807">
        <w:rPr>
          <w:rStyle w:val="Menufunction"/>
          <w:lang w:val="en-US"/>
        </w:rPr>
        <w:lastRenderedPageBreak/>
        <w:t>Segmentation </w:t>
      </w:r>
      <w:r w:rsidR="00F417B2" w:rsidRPr="00F70807">
        <w:rPr>
          <w:rStyle w:val="Menufunction"/>
          <w:lang w:val="en-US"/>
        </w:rPr>
        <w:t>&gt;</w:t>
      </w:r>
      <w:r w:rsidRPr="00F70807">
        <w:rPr>
          <w:rStyle w:val="Menufunction"/>
          <w:lang w:val="en-US"/>
        </w:rPr>
        <w:t> HIAT segmentation </w:t>
      </w:r>
      <w:r w:rsidR="00F417B2" w:rsidRPr="00F70807">
        <w:rPr>
          <w:rStyle w:val="Menufunction"/>
          <w:lang w:val="en-US"/>
        </w:rPr>
        <w:t>&gt;</w:t>
      </w:r>
      <w:r w:rsidRPr="00F70807">
        <w:rPr>
          <w:rStyle w:val="Menufunction"/>
          <w:lang w:val="en-US"/>
        </w:rPr>
        <w:t> Utterance list (HTML)</w:t>
      </w:r>
    </w:p>
    <w:p w:rsidR="00F966D5" w:rsidRPr="00872681" w:rsidRDefault="00F966D5" w:rsidP="00F966D5">
      <w:pPr>
        <w:pStyle w:val="Eingerckt"/>
        <w:rPr>
          <w:szCs w:val="24"/>
        </w:rPr>
      </w:pPr>
      <w:r w:rsidRPr="00872681">
        <w:rPr>
          <w:szCs w:val="24"/>
        </w:rPr>
        <w:t>Hierbei wird ein Stylesheet auf eine Äußerungsliste – d.</w:t>
      </w:r>
      <w:r w:rsidRPr="00872681">
        <w:rPr>
          <w:i/>
          <w:szCs w:val="24"/>
        </w:rPr>
        <w:t> </w:t>
      </w:r>
      <w:r w:rsidRPr="00872681">
        <w:rPr>
          <w:szCs w:val="24"/>
        </w:rPr>
        <w:t>h. eine List-Transcription, die g</w:t>
      </w:r>
      <w:r w:rsidRPr="00872681">
        <w:rPr>
          <w:szCs w:val="24"/>
        </w:rPr>
        <w:t>e</w:t>
      </w:r>
      <w:r w:rsidRPr="00872681">
        <w:rPr>
          <w:szCs w:val="24"/>
        </w:rPr>
        <w:t>mäß HIAT in Äußerungen segmentiert ist – angewendet:</w:t>
      </w:r>
    </w:p>
    <w:p w:rsidR="00F966D5" w:rsidRPr="00872681" w:rsidRDefault="00F966D5" w:rsidP="00F966D5">
      <w:pPr>
        <w:pStyle w:val="Eingerckt"/>
        <w:rPr>
          <w:szCs w:val="24"/>
        </w:rPr>
      </w:pPr>
    </w:p>
    <w:p w:rsidR="00F966D5" w:rsidRPr="00872681" w:rsidRDefault="00F966D5" w:rsidP="00F966D5">
      <w:pPr>
        <w:pStyle w:val="Eingerckt"/>
        <w:rPr>
          <w:szCs w:val="24"/>
        </w:rPr>
      </w:pPr>
      <w:r w:rsidRPr="00872681">
        <w:rPr>
          <w:szCs w:val="24"/>
        </w:rPr>
        <w:t>Ohne Stylesheet:</w:t>
      </w:r>
    </w:p>
    <w:p w:rsidR="00F966D5" w:rsidRPr="00872681" w:rsidRDefault="00F966D5" w:rsidP="00F966D5">
      <w:pPr>
        <w:pStyle w:val="Eingerckt"/>
        <w:rPr>
          <w:szCs w:val="24"/>
        </w:rPr>
      </w:pPr>
    </w:p>
    <w:p w:rsidR="00F966D5" w:rsidRPr="00872681" w:rsidRDefault="00F17B16" w:rsidP="00F966D5">
      <w:pPr>
        <w:pStyle w:val="BildChar"/>
        <w:rPr>
          <w:sz w:val="24"/>
          <w:szCs w:val="24"/>
        </w:rPr>
      </w:pPr>
      <w:r w:rsidRPr="00872681">
        <w:rPr>
          <w:noProof/>
          <w:sz w:val="24"/>
          <w:szCs w:val="24"/>
        </w:rPr>
        <w:drawing>
          <wp:inline distT="0" distB="0" distL="0" distR="0" wp14:anchorId="5F072F16" wp14:editId="31A643EC">
            <wp:extent cx="2695575" cy="2962275"/>
            <wp:effectExtent l="19050" t="19050" r="28575" b="28575"/>
            <wp:docPr id="282" name="Bild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95">
                      <a:lum bright="-6000"/>
                      <a:extLst>
                        <a:ext uri="{28A0092B-C50C-407E-A947-70E740481C1C}">
                          <a14:useLocalDpi xmlns:a14="http://schemas.microsoft.com/office/drawing/2010/main" val="0"/>
                        </a:ext>
                      </a:extLst>
                    </a:blip>
                    <a:srcRect/>
                    <a:stretch>
                      <a:fillRect/>
                    </a:stretch>
                  </pic:blipFill>
                  <pic:spPr bwMode="auto">
                    <a:xfrm>
                      <a:off x="0" y="0"/>
                      <a:ext cx="2695575" cy="296227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F966D5">
      <w:pPr>
        <w:pStyle w:val="Eingerckt"/>
        <w:rPr>
          <w:szCs w:val="24"/>
        </w:rPr>
      </w:pPr>
    </w:p>
    <w:p w:rsidR="00F966D5" w:rsidRPr="00872681" w:rsidRDefault="00282BFA" w:rsidP="00F966D5">
      <w:pPr>
        <w:pStyle w:val="Eingerckt"/>
        <w:rPr>
          <w:szCs w:val="24"/>
        </w:rPr>
      </w:pPr>
      <w:r>
        <w:rPr>
          <w:szCs w:val="24"/>
        </w:rPr>
        <w:t xml:space="preserve">Mit </w:t>
      </w:r>
      <w:r w:rsidR="00F70807">
        <w:rPr>
          <w:szCs w:val="24"/>
        </w:rPr>
        <w:t>„</w:t>
      </w:r>
      <w:r>
        <w:rPr>
          <w:szCs w:val="24"/>
        </w:rPr>
        <w:t>HIAT_PlainUtteranceList_Tbl.xsl</w:t>
      </w:r>
      <w:r w:rsidR="00F70807">
        <w:rPr>
          <w:szCs w:val="24"/>
        </w:rPr>
        <w:t>“</w:t>
      </w:r>
      <w:r w:rsidR="00F966D5" w:rsidRPr="00872681">
        <w:rPr>
          <w:szCs w:val="24"/>
        </w:rPr>
        <w:t>:</w:t>
      </w:r>
    </w:p>
    <w:p w:rsidR="00F966D5" w:rsidRPr="00872681" w:rsidRDefault="00F966D5" w:rsidP="00F966D5">
      <w:pPr>
        <w:pStyle w:val="Eingerckt"/>
        <w:rPr>
          <w:szCs w:val="24"/>
          <w:u w:val="single"/>
        </w:rPr>
      </w:pPr>
    </w:p>
    <w:p w:rsidR="00F966D5" w:rsidRPr="00872681" w:rsidRDefault="00F17B16" w:rsidP="00F966D5">
      <w:pPr>
        <w:pStyle w:val="BildChar"/>
        <w:rPr>
          <w:sz w:val="24"/>
          <w:szCs w:val="24"/>
        </w:rPr>
      </w:pPr>
      <w:r w:rsidRPr="00872681">
        <w:rPr>
          <w:noProof/>
          <w:sz w:val="24"/>
          <w:szCs w:val="24"/>
        </w:rPr>
        <w:drawing>
          <wp:inline distT="0" distB="0" distL="0" distR="0" wp14:anchorId="528881E9" wp14:editId="59ECA4EE">
            <wp:extent cx="2695575" cy="1514475"/>
            <wp:effectExtent l="19050" t="19050" r="28575" b="28575"/>
            <wp:docPr id="283" name="Bild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96">
                      <a:lum bright="-6000"/>
                      <a:extLst>
                        <a:ext uri="{28A0092B-C50C-407E-A947-70E740481C1C}">
                          <a14:useLocalDpi xmlns:a14="http://schemas.microsoft.com/office/drawing/2010/main" val="0"/>
                        </a:ext>
                      </a:extLst>
                    </a:blip>
                    <a:srcRect/>
                    <a:stretch>
                      <a:fillRect/>
                    </a:stretch>
                  </pic:blipFill>
                  <pic:spPr bwMode="auto">
                    <a:xfrm>
                      <a:off x="0" y="0"/>
                      <a:ext cx="2695575" cy="151447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991DF8">
      <w:pPr>
        <w:pStyle w:val="Eingerckt"/>
        <w:rPr>
          <w:szCs w:val="24"/>
        </w:rPr>
      </w:pPr>
    </w:p>
    <w:p w:rsidR="00F966D5" w:rsidRPr="00872681" w:rsidRDefault="00282BFA" w:rsidP="00991DF8">
      <w:pPr>
        <w:pStyle w:val="Eingerckt"/>
        <w:rPr>
          <w:szCs w:val="24"/>
        </w:rPr>
      </w:pPr>
      <w:r>
        <w:rPr>
          <w:szCs w:val="24"/>
        </w:rPr>
        <w:t xml:space="preserve">Mit </w:t>
      </w:r>
      <w:r w:rsidR="00F70807">
        <w:rPr>
          <w:szCs w:val="24"/>
        </w:rPr>
        <w:t>„</w:t>
      </w:r>
      <w:r>
        <w:rPr>
          <w:szCs w:val="24"/>
        </w:rPr>
        <w:t>HIAT_PlainUtteranceList_Txt.xsl</w:t>
      </w:r>
      <w:r w:rsidR="00F70807">
        <w:rPr>
          <w:szCs w:val="24"/>
        </w:rPr>
        <w:t>“</w:t>
      </w:r>
      <w:r w:rsidR="00F966D5" w:rsidRPr="00872681">
        <w:rPr>
          <w:szCs w:val="24"/>
        </w:rPr>
        <w:t>:</w:t>
      </w:r>
    </w:p>
    <w:p w:rsidR="00F966D5" w:rsidRPr="00872681" w:rsidRDefault="00F966D5" w:rsidP="00991DF8">
      <w:pPr>
        <w:pStyle w:val="Eingerckt"/>
        <w:rPr>
          <w:szCs w:val="24"/>
        </w:rPr>
      </w:pPr>
    </w:p>
    <w:p w:rsidR="00F966D5" w:rsidRPr="00872681" w:rsidRDefault="00F17B16" w:rsidP="00F966D5">
      <w:pPr>
        <w:jc w:val="center"/>
        <w:rPr>
          <w:rFonts w:ascii="Times New Roman" w:hAnsi="Times New Roman"/>
          <w:sz w:val="24"/>
          <w:szCs w:val="24"/>
        </w:rPr>
      </w:pPr>
      <w:r w:rsidRPr="00872681">
        <w:rPr>
          <w:rFonts w:ascii="Times New Roman" w:hAnsi="Times New Roman"/>
          <w:noProof/>
          <w:sz w:val="24"/>
          <w:szCs w:val="24"/>
        </w:rPr>
        <w:drawing>
          <wp:inline distT="0" distB="0" distL="0" distR="0" wp14:anchorId="66801DC5" wp14:editId="5C02EA34">
            <wp:extent cx="2695575" cy="923925"/>
            <wp:effectExtent l="19050" t="19050" r="28575" b="28575"/>
            <wp:docPr id="284" name="Bild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97">
                      <a:lum bright="-6000"/>
                      <a:extLst>
                        <a:ext uri="{28A0092B-C50C-407E-A947-70E740481C1C}">
                          <a14:useLocalDpi xmlns:a14="http://schemas.microsoft.com/office/drawing/2010/main" val="0"/>
                        </a:ext>
                      </a:extLst>
                    </a:blip>
                    <a:srcRect/>
                    <a:stretch>
                      <a:fillRect/>
                    </a:stretch>
                  </pic:blipFill>
                  <pic:spPr bwMode="auto">
                    <a:xfrm>
                      <a:off x="0" y="0"/>
                      <a:ext cx="2695575" cy="92392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991DF8">
      <w:pPr>
        <w:pStyle w:val="Eingerckt"/>
        <w:rPr>
          <w:szCs w:val="24"/>
        </w:rPr>
      </w:pPr>
    </w:p>
    <w:p w:rsidR="00F966D5" w:rsidRPr="00872681" w:rsidRDefault="00282BFA" w:rsidP="00991DF8">
      <w:pPr>
        <w:pStyle w:val="Eingerckt"/>
        <w:rPr>
          <w:szCs w:val="24"/>
          <w:lang w:val="en-GB"/>
        </w:rPr>
      </w:pPr>
      <w:r>
        <w:rPr>
          <w:szCs w:val="24"/>
        </w:rPr>
        <w:t xml:space="preserve">Mit </w:t>
      </w:r>
      <w:r w:rsidR="00F70807">
        <w:rPr>
          <w:szCs w:val="24"/>
        </w:rPr>
        <w:t>„</w:t>
      </w:r>
      <w:r w:rsidR="00F966D5" w:rsidRPr="00872681">
        <w:rPr>
          <w:szCs w:val="24"/>
        </w:rPr>
        <w:t>HIAT_ColoredUtt</w:t>
      </w:r>
      <w:r>
        <w:rPr>
          <w:szCs w:val="24"/>
          <w:lang w:val="en-GB"/>
        </w:rPr>
        <w:t>eranceList.xsl”</w:t>
      </w:r>
      <w:r w:rsidR="00F966D5" w:rsidRPr="00872681">
        <w:rPr>
          <w:szCs w:val="24"/>
          <w:lang w:val="en-GB"/>
        </w:rPr>
        <w:t>:</w:t>
      </w:r>
    </w:p>
    <w:p w:rsidR="00F966D5" w:rsidRPr="00872681" w:rsidRDefault="00F966D5" w:rsidP="00991DF8">
      <w:pPr>
        <w:pStyle w:val="Eingerckt"/>
        <w:rPr>
          <w:szCs w:val="24"/>
          <w:lang w:val="en-GB"/>
        </w:rPr>
      </w:pPr>
    </w:p>
    <w:p w:rsidR="00F966D5" w:rsidRPr="00872681" w:rsidRDefault="00F17B16" w:rsidP="00F966D5">
      <w:pPr>
        <w:jc w:val="center"/>
        <w:rPr>
          <w:rFonts w:ascii="Times New Roman" w:hAnsi="Times New Roman"/>
          <w:sz w:val="24"/>
          <w:szCs w:val="24"/>
          <w:lang w:val="en-GB"/>
        </w:rPr>
      </w:pPr>
      <w:r w:rsidRPr="00872681">
        <w:rPr>
          <w:rFonts w:ascii="Times New Roman" w:hAnsi="Times New Roman"/>
          <w:noProof/>
          <w:sz w:val="24"/>
          <w:szCs w:val="24"/>
        </w:rPr>
        <w:drawing>
          <wp:inline distT="0" distB="0" distL="0" distR="0" wp14:anchorId="76DFAC59" wp14:editId="7DE3BBE7">
            <wp:extent cx="2695575" cy="942975"/>
            <wp:effectExtent l="19050" t="19050" r="28575" b="28575"/>
            <wp:docPr id="285" name="Bild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98">
                      <a:lum bright="-6000" contrast="-2000"/>
                      <a:extLst>
                        <a:ext uri="{28A0092B-C50C-407E-A947-70E740481C1C}">
                          <a14:useLocalDpi xmlns:a14="http://schemas.microsoft.com/office/drawing/2010/main" val="0"/>
                        </a:ext>
                      </a:extLst>
                    </a:blip>
                    <a:srcRect/>
                    <a:stretch>
                      <a:fillRect/>
                    </a:stretch>
                  </pic:blipFill>
                  <pic:spPr bwMode="auto">
                    <a:xfrm>
                      <a:off x="0" y="0"/>
                      <a:ext cx="2695575" cy="94297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F966D5">
      <w:pPr>
        <w:pStyle w:val="berschrift1"/>
        <w:rPr>
          <w:sz w:val="24"/>
          <w:szCs w:val="24"/>
        </w:rPr>
        <w:sectPr w:rsidR="00F966D5" w:rsidRPr="00872681" w:rsidSect="005B21E1">
          <w:headerReference w:type="default" r:id="rId299"/>
          <w:pgSz w:w="11906" w:h="16838" w:code="9"/>
          <w:pgMar w:top="1361" w:right="1134" w:bottom="907" w:left="1418" w:header="624" w:footer="624" w:gutter="0"/>
          <w:cols w:space="720"/>
        </w:sectPr>
      </w:pPr>
    </w:p>
    <w:p w:rsidR="00F966D5" w:rsidRPr="00355B2A" w:rsidRDefault="00F966D5" w:rsidP="00DF5654">
      <w:pPr>
        <w:pStyle w:val="berschrift1"/>
      </w:pPr>
      <w:bookmarkStart w:id="1205" w:name="_Toc398708265"/>
      <w:r w:rsidRPr="00355B2A">
        <w:lastRenderedPageBreak/>
        <w:t>Anhang </w:t>
      </w:r>
      <w:r w:rsidR="00C51155" w:rsidRPr="00355B2A">
        <w:t>d</w:t>
      </w:r>
      <w:r w:rsidRPr="00355B2A">
        <w:t>: ÜBERSICHT ÜBER DIE TASTENkombinationen</w:t>
      </w:r>
      <w:bookmarkEnd w:id="1167"/>
      <w:bookmarkEnd w:id="1168"/>
      <w:bookmarkEnd w:id="1205"/>
    </w:p>
    <w:p w:rsidR="00F966D5" w:rsidRPr="00355B2A" w:rsidRDefault="00F966D5" w:rsidP="00F966D5">
      <w:pPr>
        <w:rPr>
          <w:rFonts w:ascii="Times New Roman" w:hAnsi="Times New Roman"/>
        </w:rPr>
      </w:pPr>
    </w:p>
    <w:p w:rsidR="005A2526" w:rsidRPr="00872681" w:rsidRDefault="005A2526" w:rsidP="005A2526">
      <w:pPr>
        <w:rPr>
          <w:rFonts w:ascii="Times New Roman" w:hAnsi="Times New Roman"/>
          <w:sz w:val="24"/>
          <w:szCs w:val="24"/>
          <w:lang w:val="en-GB"/>
        </w:rPr>
      </w:pPr>
      <w:r w:rsidRPr="00872681">
        <w:rPr>
          <w:rFonts w:ascii="Times New Roman" w:hAnsi="Times New Roman"/>
          <w:sz w:val="24"/>
          <w:szCs w:val="24"/>
          <w:lang w:val="en-GB"/>
        </w:rPr>
        <w:t xml:space="preserve">Note to Macintosh users: </w:t>
      </w:r>
      <w:r w:rsidRPr="00872681">
        <w:rPr>
          <w:rFonts w:ascii="Times New Roman" w:hAnsi="Times New Roman"/>
          <w:sz w:val="24"/>
          <w:szCs w:val="24"/>
          <w:lang w:val="en-GB"/>
        </w:rPr>
        <w:tab/>
      </w:r>
      <w:r w:rsidR="003A1D30">
        <w:rPr>
          <w:rFonts w:ascii="Times New Roman" w:hAnsi="Times New Roman"/>
          <w:sz w:val="24"/>
          <w:szCs w:val="24"/>
          <w:lang w:val="en-GB"/>
        </w:rPr>
        <w:tab/>
      </w:r>
      <w:r w:rsidRPr="00872681">
        <w:rPr>
          <w:rFonts w:ascii="Times New Roman" w:hAnsi="Times New Roman"/>
          <w:sz w:val="24"/>
          <w:szCs w:val="24"/>
          <w:lang w:val="en-GB"/>
        </w:rPr>
        <w:t xml:space="preserve">For most shortcuts, </w:t>
      </w:r>
      <w:r w:rsidRPr="00872681">
        <w:rPr>
          <w:rStyle w:val="Taste"/>
        </w:rPr>
        <w:t>ctrl</w:t>
      </w:r>
      <w:r w:rsidRPr="00872681">
        <w:rPr>
          <w:rFonts w:ascii="Times New Roman" w:hAnsi="Times New Roman"/>
          <w:sz w:val="24"/>
          <w:szCs w:val="24"/>
          <w:lang w:val="en-GB"/>
        </w:rPr>
        <w:t xml:space="preserve"> corresponds to </w:t>
      </w:r>
      <w:r w:rsidRPr="00872681">
        <w:rPr>
          <w:rFonts w:ascii="Cambria Math" w:eastAsia="Arial Unicode MS" w:hAnsi="Cambria Math" w:cs="Cambria Math"/>
          <w:b/>
          <w:sz w:val="24"/>
          <w:szCs w:val="24"/>
          <w:bdr w:val="single" w:sz="4" w:space="0" w:color="auto"/>
          <w:lang w:val="en-GB"/>
        </w:rPr>
        <w:t>⌘</w:t>
      </w:r>
      <w:r w:rsidRPr="00872681">
        <w:rPr>
          <w:rFonts w:ascii="Times New Roman" w:hAnsi="Times New Roman"/>
          <w:sz w:val="24"/>
          <w:szCs w:val="24"/>
          <w:lang w:val="en-GB"/>
        </w:rPr>
        <w:t>.</w:t>
      </w:r>
    </w:p>
    <w:p w:rsidR="005A2526" w:rsidRPr="00872681" w:rsidRDefault="005A2526" w:rsidP="005A2526">
      <w:pPr>
        <w:rPr>
          <w:rFonts w:ascii="Times New Roman" w:hAnsi="Times New Roman"/>
          <w:sz w:val="24"/>
          <w:szCs w:val="24"/>
        </w:rPr>
      </w:pPr>
      <w:r w:rsidRPr="00872681">
        <w:rPr>
          <w:rFonts w:ascii="Times New Roman" w:hAnsi="Times New Roman"/>
          <w:sz w:val="24"/>
          <w:szCs w:val="24"/>
        </w:rPr>
        <w:t xml:space="preserve">Hinweis für deutsche Benutzer: </w:t>
      </w:r>
      <w:r w:rsidR="003A1D30">
        <w:rPr>
          <w:rFonts w:ascii="Times New Roman" w:hAnsi="Times New Roman"/>
          <w:sz w:val="24"/>
          <w:szCs w:val="24"/>
        </w:rPr>
        <w:tab/>
      </w:r>
      <w:r w:rsidRPr="00872681">
        <w:rPr>
          <w:rFonts w:ascii="Times New Roman" w:hAnsi="Times New Roman"/>
          <w:sz w:val="24"/>
          <w:szCs w:val="24"/>
        </w:rPr>
        <w:t xml:space="preserve">Auf deutschen Tastaturen entspricht </w:t>
      </w:r>
      <w:r w:rsidRPr="00872681">
        <w:rPr>
          <w:rStyle w:val="Taste"/>
          <w:lang w:val="de-DE"/>
        </w:rPr>
        <w:t>ctrl</w:t>
      </w:r>
      <w:r w:rsidRPr="00872681">
        <w:rPr>
          <w:rFonts w:ascii="Times New Roman" w:hAnsi="Times New Roman"/>
          <w:sz w:val="24"/>
          <w:szCs w:val="24"/>
        </w:rPr>
        <w:t xml:space="preserve"> der Taste </w:t>
      </w:r>
      <w:r w:rsidRPr="00872681">
        <w:rPr>
          <w:rStyle w:val="Taste"/>
          <w:lang w:val="de-DE"/>
        </w:rPr>
        <w:t>strg</w:t>
      </w:r>
      <w:r w:rsidRPr="00872681">
        <w:rPr>
          <w:rFonts w:ascii="Times New Roman" w:hAnsi="Times New Roman"/>
          <w:sz w:val="24"/>
          <w:szCs w:val="24"/>
        </w:rPr>
        <w:t>.</w:t>
      </w:r>
    </w:p>
    <w:p w:rsidR="005A2526" w:rsidRPr="00355B2A" w:rsidRDefault="005A2526" w:rsidP="005A2526">
      <w:pPr>
        <w:rPr>
          <w:rFonts w:ascii="Times New Roman" w:hAnsi="Times New Roman"/>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168"/>
        <w:gridCol w:w="6044"/>
      </w:tblGrid>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tabs>
                <w:tab w:val="clear" w:pos="482"/>
                <w:tab w:val="left" w:pos="395"/>
              </w:tabs>
              <w:rPr>
                <w:rFonts w:ascii="Times New Roman" w:hAnsi="Times New Roman"/>
                <w:b/>
              </w:rPr>
              <w:pPrChange w:id="1206" w:author="Karolina Kaminska" w:date="2014-08-26T11:43:00Z">
                <w:pPr/>
              </w:pPrChange>
            </w:pPr>
            <w:r w:rsidRPr="00355B2A">
              <w:rPr>
                <w:rFonts w:ascii="Times New Roman" w:hAnsi="Times New Roman"/>
                <w:b/>
              </w:rPr>
              <w:t>1. Audio / Video Player</w:t>
            </w:r>
          </w:p>
        </w:tc>
      </w:tr>
      <w:tr w:rsidR="005A2526" w:rsidRPr="00355B2A">
        <w:trPr>
          <w:trHeight w:val="397"/>
        </w:trPr>
        <w:tc>
          <w:tcPr>
            <w:tcW w:w="3168" w:type="dxa"/>
            <w:tcBorders>
              <w:top w:val="single" w:sz="4" w:space="0" w:color="auto"/>
            </w:tcBorders>
          </w:tcPr>
          <w:p w:rsidR="005A2526" w:rsidRPr="00355B2A" w:rsidRDefault="005A2526">
            <w:pPr>
              <w:tabs>
                <w:tab w:val="clear" w:pos="482"/>
                <w:tab w:val="left" w:pos="395"/>
              </w:tabs>
              <w:rPr>
                <w:rFonts w:ascii="Times New Roman" w:hAnsi="Times New Roman"/>
                <w:lang w:val="en-GB"/>
              </w:rPr>
              <w:pPrChange w:id="1207"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space</w:t>
            </w:r>
          </w:p>
        </w:tc>
        <w:tc>
          <w:tcPr>
            <w:tcW w:w="6044" w:type="dxa"/>
            <w:tcBorders>
              <w:top w:val="single" w:sz="4" w:space="0" w:color="auto"/>
            </w:tcBorders>
          </w:tcPr>
          <w:p w:rsidR="005A2526" w:rsidRPr="00355B2A" w:rsidRDefault="005A2526">
            <w:pPr>
              <w:tabs>
                <w:tab w:val="clear" w:pos="482"/>
                <w:tab w:val="left" w:pos="395"/>
              </w:tabs>
              <w:rPr>
                <w:rFonts w:ascii="Times New Roman" w:hAnsi="Times New Roman"/>
                <w:lang w:val="en-GB"/>
              </w:rPr>
              <w:pPrChange w:id="1208" w:author="Karolina Kaminska" w:date="2014-08-26T11:43:00Z">
                <w:pPr/>
              </w:pPrChange>
            </w:pPr>
            <w:r w:rsidRPr="00355B2A">
              <w:rPr>
                <w:rFonts w:ascii="Times New Roman" w:hAnsi="Times New Roman"/>
                <w:lang w:val="en-GB"/>
              </w:rPr>
              <w:t>Play selection</w:t>
            </w:r>
          </w:p>
        </w:tc>
      </w:tr>
      <w:tr w:rsidR="005A2526" w:rsidRPr="003E08E8">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09"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space</w:t>
            </w:r>
          </w:p>
        </w:tc>
        <w:tc>
          <w:tcPr>
            <w:tcW w:w="6044" w:type="dxa"/>
          </w:tcPr>
          <w:p w:rsidR="005A2526" w:rsidRPr="00355B2A" w:rsidRDefault="005A2526">
            <w:pPr>
              <w:tabs>
                <w:tab w:val="clear" w:pos="482"/>
                <w:tab w:val="left" w:pos="395"/>
              </w:tabs>
              <w:rPr>
                <w:rFonts w:ascii="Times New Roman" w:hAnsi="Times New Roman"/>
                <w:lang w:val="en-GB"/>
              </w:rPr>
              <w:pPrChange w:id="1210" w:author="Karolina Kaminska" w:date="2014-08-26T11:43:00Z">
                <w:pPr/>
              </w:pPrChange>
            </w:pPr>
            <w:r w:rsidRPr="00355B2A">
              <w:rPr>
                <w:rFonts w:ascii="Times New Roman" w:hAnsi="Times New Roman"/>
                <w:lang w:val="en-GB"/>
              </w:rPr>
              <w:t>Play last second of selection</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11"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F4</w:t>
            </w:r>
          </w:p>
        </w:tc>
        <w:tc>
          <w:tcPr>
            <w:tcW w:w="6044" w:type="dxa"/>
          </w:tcPr>
          <w:p w:rsidR="005A2526" w:rsidRPr="00355B2A" w:rsidRDefault="005A2526">
            <w:pPr>
              <w:tabs>
                <w:tab w:val="clear" w:pos="482"/>
                <w:tab w:val="left" w:pos="395"/>
              </w:tabs>
              <w:rPr>
                <w:rFonts w:ascii="Times New Roman" w:hAnsi="Times New Roman"/>
                <w:lang w:val="en-GB"/>
              </w:rPr>
              <w:pPrChange w:id="1212" w:author="Karolina Kaminska" w:date="2014-08-26T11:43:00Z">
                <w:pPr/>
              </w:pPrChange>
            </w:pPr>
            <w:r w:rsidRPr="00355B2A">
              <w:rPr>
                <w:rFonts w:ascii="Times New Roman" w:hAnsi="Times New Roman"/>
                <w:lang w:val="en-GB"/>
              </w:rPr>
              <w:t>Play</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13"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F5</w:t>
            </w:r>
          </w:p>
        </w:tc>
        <w:tc>
          <w:tcPr>
            <w:tcW w:w="6044" w:type="dxa"/>
          </w:tcPr>
          <w:p w:rsidR="005A2526" w:rsidRPr="00355B2A" w:rsidRDefault="005A2526">
            <w:pPr>
              <w:tabs>
                <w:tab w:val="clear" w:pos="482"/>
                <w:tab w:val="left" w:pos="395"/>
              </w:tabs>
              <w:rPr>
                <w:rFonts w:ascii="Times New Roman" w:hAnsi="Times New Roman"/>
                <w:lang w:val="en-GB"/>
              </w:rPr>
              <w:pPrChange w:id="1214" w:author="Karolina Kaminska" w:date="2014-08-26T11:43:00Z">
                <w:pPr/>
              </w:pPrChange>
            </w:pPr>
            <w:r w:rsidRPr="00355B2A">
              <w:rPr>
                <w:rFonts w:ascii="Times New Roman" w:hAnsi="Times New Roman"/>
                <w:lang w:val="en-GB"/>
              </w:rPr>
              <w:t>Pause</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15"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F6</w:t>
            </w:r>
          </w:p>
        </w:tc>
        <w:tc>
          <w:tcPr>
            <w:tcW w:w="6044" w:type="dxa"/>
          </w:tcPr>
          <w:p w:rsidR="005A2526" w:rsidRPr="00355B2A" w:rsidRDefault="005A2526">
            <w:pPr>
              <w:tabs>
                <w:tab w:val="clear" w:pos="482"/>
                <w:tab w:val="left" w:pos="395"/>
              </w:tabs>
              <w:rPr>
                <w:rFonts w:ascii="Times New Roman" w:hAnsi="Times New Roman"/>
                <w:lang w:val="en-GB"/>
              </w:rPr>
              <w:pPrChange w:id="1216" w:author="Karolina Kaminska" w:date="2014-08-26T11:43:00Z">
                <w:pPr/>
              </w:pPrChange>
            </w:pPr>
            <w:r w:rsidRPr="00355B2A">
              <w:rPr>
                <w:rFonts w:ascii="Times New Roman" w:hAnsi="Times New Roman"/>
                <w:lang w:val="en-GB"/>
              </w:rPr>
              <w:t>Stop</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tabs>
                <w:tab w:val="clear" w:pos="482"/>
                <w:tab w:val="left" w:pos="395"/>
              </w:tabs>
              <w:rPr>
                <w:rFonts w:ascii="Times New Roman" w:hAnsi="Times New Roman"/>
                <w:b/>
              </w:rPr>
              <w:pPrChange w:id="1217" w:author="Karolina Kaminska" w:date="2014-08-26T11:43:00Z">
                <w:pPr/>
              </w:pPrChange>
            </w:pPr>
            <w:r w:rsidRPr="00355B2A">
              <w:rPr>
                <w:rFonts w:ascii="Times New Roman" w:hAnsi="Times New Roman"/>
                <w:b/>
              </w:rPr>
              <w:t>2. Waveform display / selection</w:t>
            </w:r>
          </w:p>
        </w:tc>
      </w:tr>
      <w:tr w:rsidR="005A2526" w:rsidRPr="003E08E8">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18" w:author="Karolina Kaminska" w:date="2014-08-26T11:43:00Z">
                <w:pPr/>
              </w:pPrChange>
            </w:pPr>
            <w:r w:rsidRPr="00355B2A">
              <w:rPr>
                <w:rFonts w:ascii="Times New Roman" w:hAnsi="Times New Roman"/>
                <w:lang w:val="en-GB"/>
              </w:rPr>
              <w:t xml:space="preserve"> </w:t>
            </w:r>
            <w:r w:rsidRPr="00355B2A">
              <w:rPr>
                <w:rFonts w:ascii="Times New Roman" w:hAnsi="Times New Roman"/>
                <w:smallCaps/>
                <w:lang w:val="en-GB"/>
              </w:rPr>
              <w:t>mouse wheel</w:t>
            </w:r>
          </w:p>
        </w:tc>
        <w:tc>
          <w:tcPr>
            <w:tcW w:w="6044" w:type="dxa"/>
          </w:tcPr>
          <w:p w:rsidR="005A2526" w:rsidRPr="00355B2A" w:rsidRDefault="005A2526">
            <w:pPr>
              <w:tabs>
                <w:tab w:val="clear" w:pos="482"/>
                <w:tab w:val="left" w:pos="395"/>
              </w:tabs>
              <w:rPr>
                <w:rFonts w:ascii="Times New Roman" w:hAnsi="Times New Roman"/>
                <w:lang w:val="en-GB"/>
              </w:rPr>
              <w:pPrChange w:id="1219" w:author="Karolina Kaminska" w:date="2014-08-26T11:43:00Z">
                <w:pPr/>
              </w:pPrChange>
            </w:pPr>
            <w:r w:rsidRPr="00355B2A">
              <w:rPr>
                <w:rFonts w:ascii="Times New Roman" w:hAnsi="Times New Roman"/>
                <w:lang w:val="en-GB"/>
              </w:rPr>
              <w:t>move left selection boundary (when near left boundary)</w:t>
            </w:r>
          </w:p>
          <w:p w:rsidR="005A2526" w:rsidRPr="00355B2A" w:rsidRDefault="005A2526">
            <w:pPr>
              <w:tabs>
                <w:tab w:val="clear" w:pos="482"/>
                <w:tab w:val="left" w:pos="395"/>
              </w:tabs>
              <w:rPr>
                <w:rFonts w:ascii="Times New Roman" w:hAnsi="Times New Roman"/>
                <w:lang w:val="en-GB"/>
              </w:rPr>
              <w:pPrChange w:id="1220" w:author="Karolina Kaminska" w:date="2014-08-26T11:43:00Z">
                <w:pPr/>
              </w:pPrChange>
            </w:pPr>
            <w:r w:rsidRPr="00355B2A">
              <w:rPr>
                <w:rFonts w:ascii="Times New Roman" w:hAnsi="Times New Roman"/>
                <w:lang w:val="en-GB"/>
              </w:rPr>
              <w:t>move right selection boundary (when near right boundary)</w:t>
            </w:r>
          </w:p>
          <w:p w:rsidR="005A2526" w:rsidRPr="00355B2A" w:rsidRDefault="005A2526">
            <w:pPr>
              <w:tabs>
                <w:tab w:val="clear" w:pos="482"/>
                <w:tab w:val="left" w:pos="395"/>
              </w:tabs>
              <w:rPr>
                <w:rFonts w:ascii="Times New Roman" w:hAnsi="Times New Roman"/>
                <w:lang w:val="en-GB"/>
              </w:rPr>
              <w:pPrChange w:id="1221" w:author="Karolina Kaminska" w:date="2014-08-26T11:43:00Z">
                <w:pPr/>
              </w:pPrChange>
            </w:pPr>
            <w:r w:rsidRPr="00355B2A">
              <w:rPr>
                <w:rFonts w:ascii="Times New Roman" w:hAnsi="Times New Roman"/>
                <w:lang w:val="en-GB"/>
              </w:rPr>
              <w:t>move selection (when near selection centre)</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22" w:author="Karolina Kaminska" w:date="2014-08-26T11:43:00Z">
                <w:pPr/>
              </w:pPrChange>
            </w:pPr>
            <w:r w:rsidRPr="00355B2A">
              <w:rPr>
                <w:rStyle w:val="Taste"/>
              </w:rPr>
              <w:t>alt</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pPr>
              <w:tabs>
                <w:tab w:val="clear" w:pos="482"/>
                <w:tab w:val="left" w:pos="395"/>
              </w:tabs>
              <w:rPr>
                <w:rFonts w:ascii="Times New Roman" w:hAnsi="Times New Roman"/>
                <w:lang w:val="en-GB"/>
              </w:rPr>
              <w:pPrChange w:id="1223" w:author="Karolina Kaminska" w:date="2014-08-26T11:43:00Z">
                <w:pPr/>
              </w:pPrChange>
            </w:pPr>
            <w:r w:rsidRPr="00355B2A">
              <w:rPr>
                <w:rFonts w:ascii="Times New Roman" w:hAnsi="Times New Roman"/>
                <w:lang w:val="en-GB"/>
              </w:rPr>
              <w:t>Decrease selection start</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24" w:author="Karolina Kaminska" w:date="2014-08-26T11:43:00Z">
                <w:pPr/>
              </w:pPrChange>
            </w:pPr>
            <w:r w:rsidRPr="00355B2A">
              <w:rPr>
                <w:rStyle w:val="Taste"/>
              </w:rPr>
              <w:t>alt</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E"/>
            </w:r>
          </w:p>
        </w:tc>
        <w:tc>
          <w:tcPr>
            <w:tcW w:w="6044" w:type="dxa"/>
          </w:tcPr>
          <w:p w:rsidR="005A2526" w:rsidRPr="00355B2A" w:rsidRDefault="005A2526">
            <w:pPr>
              <w:tabs>
                <w:tab w:val="clear" w:pos="482"/>
                <w:tab w:val="left" w:pos="395"/>
              </w:tabs>
              <w:rPr>
                <w:rFonts w:ascii="Times New Roman" w:hAnsi="Times New Roman"/>
                <w:lang w:val="en-GB"/>
              </w:rPr>
              <w:pPrChange w:id="1225" w:author="Karolina Kaminska" w:date="2014-08-26T11:43:00Z">
                <w:pPr/>
              </w:pPrChange>
            </w:pPr>
            <w:r w:rsidRPr="00355B2A">
              <w:rPr>
                <w:rFonts w:ascii="Times New Roman" w:hAnsi="Times New Roman"/>
                <w:lang w:val="en-GB"/>
              </w:rPr>
              <w:t>Increase selection start</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26" w:author="Karolina Kaminska" w:date="2014-08-26T11:43:00Z">
                <w:pPr/>
              </w:pPrChange>
            </w:pPr>
            <w:r w:rsidRPr="00355B2A">
              <w:rPr>
                <w:rStyle w:val="Taste"/>
              </w:rPr>
              <w:t>alt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pPr>
              <w:tabs>
                <w:tab w:val="clear" w:pos="482"/>
                <w:tab w:val="left" w:pos="395"/>
              </w:tabs>
              <w:rPr>
                <w:rFonts w:ascii="Times New Roman" w:hAnsi="Times New Roman"/>
                <w:lang w:val="en-GB"/>
              </w:rPr>
              <w:pPrChange w:id="1227" w:author="Karolina Kaminska" w:date="2014-08-26T11:43:00Z">
                <w:pPr/>
              </w:pPrChange>
            </w:pPr>
            <w:r w:rsidRPr="00355B2A">
              <w:rPr>
                <w:rFonts w:ascii="Times New Roman" w:hAnsi="Times New Roman"/>
                <w:lang w:val="en-GB"/>
              </w:rPr>
              <w:t>Decrease selection end</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28" w:author="Karolina Kaminska" w:date="2014-08-26T11:43:00Z">
                <w:pPr/>
              </w:pPrChange>
            </w:pPr>
            <w:r w:rsidRPr="00355B2A">
              <w:rPr>
                <w:rStyle w:val="Taste"/>
              </w:rPr>
              <w:t>alt</w:t>
            </w:r>
            <w:r w:rsidRPr="00355B2A">
              <w:rPr>
                <w:rFonts w:ascii="Times New Roman" w:hAnsi="Times New Roman"/>
                <w:lang w:val="en-GB"/>
              </w:rPr>
              <w:t xml:space="preserve"> + </w:t>
            </w:r>
            <w:r w:rsidRPr="00355B2A">
              <w:rPr>
                <w:rStyle w:val="Taste"/>
              </w:rPr>
              <w:sym w:font="Symbol" w:char="F0AE"/>
            </w:r>
          </w:p>
        </w:tc>
        <w:tc>
          <w:tcPr>
            <w:tcW w:w="6044" w:type="dxa"/>
          </w:tcPr>
          <w:p w:rsidR="005A2526" w:rsidRPr="00355B2A" w:rsidRDefault="005A2526">
            <w:pPr>
              <w:tabs>
                <w:tab w:val="clear" w:pos="482"/>
                <w:tab w:val="left" w:pos="395"/>
              </w:tabs>
              <w:rPr>
                <w:rFonts w:ascii="Times New Roman" w:hAnsi="Times New Roman"/>
                <w:lang w:val="en-GB"/>
              </w:rPr>
              <w:pPrChange w:id="1229" w:author="Karolina Kaminska" w:date="2014-08-26T11:43:00Z">
                <w:pPr/>
              </w:pPrChange>
            </w:pPr>
            <w:r w:rsidRPr="00355B2A">
              <w:rPr>
                <w:rFonts w:ascii="Times New Roman" w:hAnsi="Times New Roman"/>
                <w:lang w:val="en-GB"/>
              </w:rPr>
              <w:t>Increase selection end</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30"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s</w:t>
            </w:r>
          </w:p>
        </w:tc>
        <w:tc>
          <w:tcPr>
            <w:tcW w:w="6044" w:type="dxa"/>
          </w:tcPr>
          <w:p w:rsidR="005A2526" w:rsidRPr="00355B2A" w:rsidRDefault="005A2526">
            <w:pPr>
              <w:tabs>
                <w:tab w:val="clear" w:pos="482"/>
                <w:tab w:val="left" w:pos="395"/>
              </w:tabs>
              <w:rPr>
                <w:rFonts w:ascii="Times New Roman" w:hAnsi="Times New Roman"/>
                <w:lang w:val="en-GB"/>
              </w:rPr>
              <w:pPrChange w:id="1231" w:author="Karolina Kaminska" w:date="2014-08-26T11:43:00Z">
                <w:pPr/>
              </w:pPrChange>
            </w:pPr>
            <w:r w:rsidRPr="00355B2A">
              <w:rPr>
                <w:rFonts w:ascii="Times New Roman" w:hAnsi="Times New Roman"/>
                <w:lang w:val="en-GB"/>
              </w:rPr>
              <w:t>Shift selection</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32"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Fonts w:ascii="Times New Roman" w:hAnsi="Times New Roman"/>
                <w:smallCaps/>
                <w:lang w:val="en-GB"/>
              </w:rPr>
              <w:t>mouse wheel</w:t>
            </w:r>
          </w:p>
        </w:tc>
        <w:tc>
          <w:tcPr>
            <w:tcW w:w="6044" w:type="dxa"/>
          </w:tcPr>
          <w:p w:rsidR="005A2526" w:rsidRPr="00355B2A" w:rsidRDefault="005A2526">
            <w:pPr>
              <w:tabs>
                <w:tab w:val="clear" w:pos="482"/>
                <w:tab w:val="left" w:pos="395"/>
              </w:tabs>
              <w:rPr>
                <w:rFonts w:ascii="Times New Roman" w:hAnsi="Times New Roman"/>
                <w:lang w:val="en-GB"/>
              </w:rPr>
              <w:pPrChange w:id="1233" w:author="Karolina Kaminska" w:date="2014-08-26T11:43:00Z">
                <w:pPr/>
              </w:pPrChange>
            </w:pPr>
            <w:r w:rsidRPr="00355B2A">
              <w:rPr>
                <w:rFonts w:ascii="Times New Roman" w:hAnsi="Times New Roman"/>
                <w:lang w:val="en-GB"/>
              </w:rPr>
              <w:t>Zoom waveform in/out</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34"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Fonts w:ascii="Times New Roman" w:hAnsi="Times New Roman"/>
                <w:smallCaps/>
                <w:lang w:val="en-GB"/>
              </w:rPr>
              <w:t>mouse wheel</w:t>
            </w:r>
          </w:p>
        </w:tc>
        <w:tc>
          <w:tcPr>
            <w:tcW w:w="6044" w:type="dxa"/>
          </w:tcPr>
          <w:p w:rsidR="005A2526" w:rsidRPr="00355B2A" w:rsidRDefault="005A2526">
            <w:pPr>
              <w:tabs>
                <w:tab w:val="clear" w:pos="482"/>
                <w:tab w:val="left" w:pos="395"/>
              </w:tabs>
              <w:rPr>
                <w:rFonts w:ascii="Times New Roman" w:hAnsi="Times New Roman"/>
                <w:lang w:val="en-GB"/>
              </w:rPr>
              <w:pPrChange w:id="1235" w:author="Karolina Kaminska" w:date="2014-08-26T11:43:00Z">
                <w:pPr/>
              </w:pPrChange>
            </w:pPr>
            <w:r w:rsidRPr="00355B2A">
              <w:rPr>
                <w:rFonts w:ascii="Times New Roman" w:hAnsi="Times New Roman"/>
                <w:lang w:val="en-GB"/>
              </w:rPr>
              <w:t>Vertical zoom for waveform</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tabs>
                <w:tab w:val="clear" w:pos="482"/>
                <w:tab w:val="left" w:pos="395"/>
              </w:tabs>
              <w:rPr>
                <w:rFonts w:ascii="Times New Roman" w:hAnsi="Times New Roman"/>
                <w:b/>
              </w:rPr>
              <w:pPrChange w:id="1236" w:author="Karolina Kaminska" w:date="2014-08-26T11:43:00Z">
                <w:pPr/>
              </w:pPrChange>
            </w:pPr>
            <w:r w:rsidRPr="00355B2A">
              <w:rPr>
                <w:rFonts w:ascii="Times New Roman" w:hAnsi="Times New Roman"/>
                <w:b/>
              </w:rPr>
              <w:t>3. File menu</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37"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n</w:t>
            </w:r>
          </w:p>
        </w:tc>
        <w:tc>
          <w:tcPr>
            <w:tcW w:w="6044" w:type="dxa"/>
          </w:tcPr>
          <w:p w:rsidR="005A2526" w:rsidRPr="00355B2A" w:rsidRDefault="005A2526">
            <w:pPr>
              <w:tabs>
                <w:tab w:val="clear" w:pos="482"/>
                <w:tab w:val="left" w:pos="395"/>
              </w:tabs>
              <w:rPr>
                <w:rFonts w:ascii="Times New Roman" w:hAnsi="Times New Roman"/>
                <w:lang w:val="en-GB"/>
              </w:rPr>
              <w:pPrChange w:id="1238" w:author="Karolina Kaminska" w:date="2014-08-26T11:43:00Z">
                <w:pPr/>
              </w:pPrChange>
            </w:pPr>
            <w:r w:rsidRPr="00355B2A">
              <w:rPr>
                <w:rFonts w:ascii="Times New Roman" w:hAnsi="Times New Roman"/>
                <w:lang w:val="en-GB"/>
              </w:rPr>
              <w:t>New transcription...</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39"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o</w:t>
            </w:r>
          </w:p>
        </w:tc>
        <w:tc>
          <w:tcPr>
            <w:tcW w:w="6044" w:type="dxa"/>
          </w:tcPr>
          <w:p w:rsidR="005A2526" w:rsidRPr="00355B2A" w:rsidRDefault="005A2526">
            <w:pPr>
              <w:tabs>
                <w:tab w:val="clear" w:pos="482"/>
                <w:tab w:val="left" w:pos="395"/>
              </w:tabs>
              <w:rPr>
                <w:rFonts w:ascii="Times New Roman" w:hAnsi="Times New Roman"/>
                <w:lang w:val="en-GB"/>
              </w:rPr>
              <w:pPrChange w:id="1240" w:author="Karolina Kaminska" w:date="2014-08-26T11:43:00Z">
                <w:pPr/>
              </w:pPrChange>
            </w:pPr>
            <w:r w:rsidRPr="00355B2A">
              <w:rPr>
                <w:rFonts w:ascii="Times New Roman" w:hAnsi="Times New Roman"/>
                <w:lang w:val="en-GB"/>
              </w:rPr>
              <w:t>Open transcription...</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41"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w:t>
            </w:r>
          </w:p>
        </w:tc>
        <w:tc>
          <w:tcPr>
            <w:tcW w:w="6044" w:type="dxa"/>
          </w:tcPr>
          <w:p w:rsidR="005A2526" w:rsidRPr="00355B2A" w:rsidRDefault="005A2526">
            <w:pPr>
              <w:tabs>
                <w:tab w:val="clear" w:pos="482"/>
                <w:tab w:val="left" w:pos="395"/>
              </w:tabs>
              <w:rPr>
                <w:rFonts w:ascii="Times New Roman" w:hAnsi="Times New Roman"/>
                <w:lang w:val="en-GB"/>
              </w:rPr>
              <w:pPrChange w:id="1242" w:author="Karolina Kaminska" w:date="2014-08-26T11:43:00Z">
                <w:pPr/>
              </w:pPrChange>
            </w:pPr>
            <w:r w:rsidRPr="00355B2A">
              <w:rPr>
                <w:rFonts w:ascii="Times New Roman" w:hAnsi="Times New Roman"/>
                <w:lang w:val="en-GB"/>
              </w:rPr>
              <w:t>Save transcription...</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43"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p</w:t>
            </w:r>
          </w:p>
        </w:tc>
        <w:tc>
          <w:tcPr>
            <w:tcW w:w="6044" w:type="dxa"/>
          </w:tcPr>
          <w:p w:rsidR="005A2526" w:rsidRPr="00355B2A" w:rsidRDefault="005A2526">
            <w:pPr>
              <w:tabs>
                <w:tab w:val="clear" w:pos="482"/>
                <w:tab w:val="left" w:pos="395"/>
              </w:tabs>
              <w:rPr>
                <w:rFonts w:ascii="Times New Roman" w:hAnsi="Times New Roman"/>
                <w:lang w:val="en-GB"/>
              </w:rPr>
              <w:pPrChange w:id="1244" w:author="Karolina Kaminska" w:date="2014-08-26T11:43:00Z">
                <w:pPr/>
              </w:pPrChange>
            </w:pPr>
            <w:r w:rsidRPr="00355B2A">
              <w:rPr>
                <w:rFonts w:ascii="Times New Roman" w:hAnsi="Times New Roman"/>
                <w:lang w:val="en-GB"/>
              </w:rPr>
              <w:t>Print transcription...</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keepNext/>
              <w:tabs>
                <w:tab w:val="clear" w:pos="482"/>
                <w:tab w:val="left" w:pos="395"/>
              </w:tabs>
              <w:rPr>
                <w:rFonts w:ascii="Times New Roman" w:hAnsi="Times New Roman"/>
                <w:b/>
              </w:rPr>
              <w:pPrChange w:id="1245" w:author="Karolina Kaminska" w:date="2014-08-26T11:43:00Z">
                <w:pPr>
                  <w:keepNext/>
                </w:pPr>
              </w:pPrChange>
            </w:pPr>
            <w:r w:rsidRPr="00355B2A">
              <w:rPr>
                <w:rFonts w:ascii="Times New Roman" w:hAnsi="Times New Roman"/>
                <w:b/>
              </w:rPr>
              <w:lastRenderedPageBreak/>
              <w:t>4. Edit menu</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46"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z</w:t>
            </w:r>
          </w:p>
        </w:tc>
        <w:tc>
          <w:tcPr>
            <w:tcW w:w="6044" w:type="dxa"/>
          </w:tcPr>
          <w:p w:rsidR="005A2526" w:rsidRPr="00355B2A" w:rsidRDefault="005A2526">
            <w:pPr>
              <w:tabs>
                <w:tab w:val="clear" w:pos="482"/>
                <w:tab w:val="left" w:pos="395"/>
              </w:tabs>
              <w:rPr>
                <w:rFonts w:ascii="Times New Roman" w:hAnsi="Times New Roman"/>
                <w:lang w:val="en-GB"/>
              </w:rPr>
              <w:pPrChange w:id="1247" w:author="Karolina Kaminska" w:date="2014-08-26T11:43:00Z">
                <w:pPr/>
              </w:pPrChange>
            </w:pPr>
            <w:r w:rsidRPr="00355B2A">
              <w:rPr>
                <w:rFonts w:ascii="Times New Roman" w:hAnsi="Times New Roman"/>
                <w:lang w:val="en-GB"/>
              </w:rPr>
              <w:t>Undo</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48"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c</w:t>
            </w:r>
          </w:p>
        </w:tc>
        <w:tc>
          <w:tcPr>
            <w:tcW w:w="6044" w:type="dxa"/>
          </w:tcPr>
          <w:p w:rsidR="005A2526" w:rsidRPr="00355B2A" w:rsidRDefault="005A2526">
            <w:pPr>
              <w:tabs>
                <w:tab w:val="clear" w:pos="482"/>
                <w:tab w:val="left" w:pos="395"/>
              </w:tabs>
              <w:rPr>
                <w:rFonts w:ascii="Times New Roman" w:hAnsi="Times New Roman"/>
                <w:lang w:val="en-GB"/>
              </w:rPr>
              <w:pPrChange w:id="1249" w:author="Karolina Kaminska" w:date="2014-08-26T11:43:00Z">
                <w:pPr/>
              </w:pPrChange>
            </w:pPr>
            <w:r w:rsidRPr="00355B2A">
              <w:rPr>
                <w:rFonts w:ascii="Times New Roman" w:hAnsi="Times New Roman"/>
                <w:lang w:val="en-GB"/>
              </w:rPr>
              <w:t>Copy</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50"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v</w:t>
            </w:r>
          </w:p>
        </w:tc>
        <w:tc>
          <w:tcPr>
            <w:tcW w:w="6044" w:type="dxa"/>
          </w:tcPr>
          <w:p w:rsidR="005A2526" w:rsidRPr="00355B2A" w:rsidRDefault="005A2526">
            <w:pPr>
              <w:tabs>
                <w:tab w:val="clear" w:pos="482"/>
                <w:tab w:val="left" w:pos="395"/>
              </w:tabs>
              <w:rPr>
                <w:rFonts w:ascii="Times New Roman" w:hAnsi="Times New Roman"/>
                <w:lang w:val="en-GB"/>
              </w:rPr>
              <w:pPrChange w:id="1251" w:author="Karolina Kaminska" w:date="2014-08-26T11:43:00Z">
                <w:pPr/>
              </w:pPrChange>
            </w:pPr>
            <w:r w:rsidRPr="00355B2A">
              <w:rPr>
                <w:rFonts w:ascii="Times New Roman" w:hAnsi="Times New Roman"/>
                <w:lang w:val="en-GB"/>
              </w:rPr>
              <w:t>Paste</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52"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x</w:t>
            </w:r>
          </w:p>
        </w:tc>
        <w:tc>
          <w:tcPr>
            <w:tcW w:w="6044" w:type="dxa"/>
          </w:tcPr>
          <w:p w:rsidR="005A2526" w:rsidRPr="00355B2A" w:rsidRDefault="005A2526">
            <w:pPr>
              <w:tabs>
                <w:tab w:val="clear" w:pos="482"/>
                <w:tab w:val="left" w:pos="395"/>
              </w:tabs>
              <w:rPr>
                <w:rFonts w:ascii="Times New Roman" w:hAnsi="Times New Roman"/>
                <w:lang w:val="en-GB"/>
              </w:rPr>
              <w:pPrChange w:id="1253" w:author="Karolina Kaminska" w:date="2014-08-26T11:43:00Z">
                <w:pPr/>
              </w:pPrChange>
            </w:pPr>
            <w:r w:rsidRPr="00355B2A">
              <w:rPr>
                <w:rFonts w:ascii="Times New Roman" w:hAnsi="Times New Roman"/>
                <w:lang w:val="en-GB"/>
              </w:rPr>
              <w:t>Cut</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54"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f</w:t>
            </w:r>
          </w:p>
        </w:tc>
        <w:tc>
          <w:tcPr>
            <w:tcW w:w="6044" w:type="dxa"/>
          </w:tcPr>
          <w:p w:rsidR="005A2526" w:rsidRPr="00355B2A" w:rsidRDefault="005A2526">
            <w:pPr>
              <w:tabs>
                <w:tab w:val="clear" w:pos="482"/>
                <w:tab w:val="left" w:pos="395"/>
              </w:tabs>
              <w:rPr>
                <w:rFonts w:ascii="Times New Roman" w:hAnsi="Times New Roman"/>
                <w:lang w:val="en-GB"/>
              </w:rPr>
              <w:pPrChange w:id="1255" w:author="Karolina Kaminska" w:date="2014-08-26T11:43:00Z">
                <w:pPr/>
              </w:pPrChange>
            </w:pPr>
            <w:r w:rsidRPr="00355B2A">
              <w:rPr>
                <w:rFonts w:ascii="Times New Roman" w:hAnsi="Times New Roman"/>
                <w:lang w:val="en-GB"/>
              </w:rPr>
              <w:t>Search in events...</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56"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w</w:t>
            </w:r>
          </w:p>
        </w:tc>
        <w:tc>
          <w:tcPr>
            <w:tcW w:w="6044" w:type="dxa"/>
          </w:tcPr>
          <w:p w:rsidR="005A2526" w:rsidRPr="00355B2A" w:rsidRDefault="005A2526">
            <w:pPr>
              <w:tabs>
                <w:tab w:val="clear" w:pos="482"/>
                <w:tab w:val="left" w:pos="395"/>
              </w:tabs>
              <w:rPr>
                <w:rFonts w:ascii="Times New Roman" w:hAnsi="Times New Roman"/>
                <w:lang w:val="en-GB"/>
              </w:rPr>
              <w:pPrChange w:id="1257" w:author="Karolina Kaminska" w:date="2014-08-26T11:43:00Z">
                <w:pPr/>
              </w:pPrChange>
            </w:pPr>
            <w:r w:rsidRPr="00355B2A">
              <w:rPr>
                <w:rFonts w:ascii="Times New Roman" w:hAnsi="Times New Roman"/>
                <w:lang w:val="en-GB"/>
              </w:rPr>
              <w:t>Find next</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58"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h</w:t>
            </w:r>
          </w:p>
        </w:tc>
        <w:tc>
          <w:tcPr>
            <w:tcW w:w="6044" w:type="dxa"/>
          </w:tcPr>
          <w:p w:rsidR="005A2526" w:rsidRPr="00355B2A" w:rsidRDefault="005A2526">
            <w:pPr>
              <w:tabs>
                <w:tab w:val="clear" w:pos="482"/>
                <w:tab w:val="left" w:pos="395"/>
              </w:tabs>
              <w:rPr>
                <w:rFonts w:ascii="Times New Roman" w:hAnsi="Times New Roman"/>
                <w:lang w:val="en-GB"/>
              </w:rPr>
              <w:pPrChange w:id="1259" w:author="Karolina Kaminska" w:date="2014-08-26T11:43:00Z">
                <w:pPr/>
              </w:pPrChange>
            </w:pPr>
            <w:r w:rsidRPr="00355B2A">
              <w:rPr>
                <w:rFonts w:ascii="Times New Roman" w:hAnsi="Times New Roman"/>
                <w:lang w:val="en-GB"/>
              </w:rPr>
              <w:t>Replace in events...</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60"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g</w:t>
            </w:r>
          </w:p>
        </w:tc>
        <w:tc>
          <w:tcPr>
            <w:tcW w:w="6044" w:type="dxa"/>
          </w:tcPr>
          <w:p w:rsidR="005A2526" w:rsidRPr="00355B2A" w:rsidRDefault="005A2526">
            <w:pPr>
              <w:tabs>
                <w:tab w:val="clear" w:pos="482"/>
                <w:tab w:val="left" w:pos="395"/>
              </w:tabs>
              <w:rPr>
                <w:rFonts w:ascii="Times New Roman" w:hAnsi="Times New Roman"/>
                <w:lang w:val="en-GB"/>
              </w:rPr>
              <w:pPrChange w:id="1261" w:author="Karolina Kaminska" w:date="2014-08-26T11:43:00Z">
                <w:pPr/>
              </w:pPrChange>
            </w:pPr>
            <w:r w:rsidRPr="00355B2A">
              <w:rPr>
                <w:rFonts w:ascii="Times New Roman" w:hAnsi="Times New Roman"/>
                <w:lang w:val="en-GB"/>
              </w:rPr>
              <w:t>Go to...</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62"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f</w:t>
            </w:r>
          </w:p>
        </w:tc>
        <w:tc>
          <w:tcPr>
            <w:tcW w:w="6044" w:type="dxa"/>
          </w:tcPr>
          <w:p w:rsidR="005A2526" w:rsidRPr="00355B2A" w:rsidRDefault="005A2526">
            <w:pPr>
              <w:tabs>
                <w:tab w:val="clear" w:pos="482"/>
                <w:tab w:val="left" w:pos="395"/>
              </w:tabs>
              <w:rPr>
                <w:rFonts w:ascii="Times New Roman" w:hAnsi="Times New Roman"/>
                <w:lang w:val="en-GB"/>
              </w:rPr>
              <w:pPrChange w:id="1263" w:author="Karolina Kaminska" w:date="2014-08-26T11:43:00Z">
                <w:pPr/>
              </w:pPrChange>
            </w:pPr>
            <w:r w:rsidRPr="00355B2A">
              <w:rPr>
                <w:rFonts w:ascii="Times New Roman" w:hAnsi="Times New Roman"/>
                <w:lang w:val="en-GB"/>
              </w:rPr>
              <w:t>EXAKT search...</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keepNext/>
              <w:tabs>
                <w:tab w:val="clear" w:pos="482"/>
                <w:tab w:val="left" w:pos="395"/>
              </w:tabs>
              <w:rPr>
                <w:rFonts w:ascii="Times New Roman" w:hAnsi="Times New Roman"/>
                <w:b/>
              </w:rPr>
              <w:pPrChange w:id="1264" w:author="Karolina Kaminska" w:date="2014-08-26T11:43:00Z">
                <w:pPr>
                  <w:keepNext/>
                </w:pPr>
              </w:pPrChange>
            </w:pPr>
            <w:r w:rsidRPr="00355B2A">
              <w:rPr>
                <w:rFonts w:ascii="Times New Roman" w:hAnsi="Times New Roman"/>
                <w:b/>
              </w:rPr>
              <w:t>5. Tier menu</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65"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a</w:t>
            </w:r>
          </w:p>
        </w:tc>
        <w:tc>
          <w:tcPr>
            <w:tcW w:w="6044" w:type="dxa"/>
          </w:tcPr>
          <w:p w:rsidR="005A2526" w:rsidRPr="00355B2A" w:rsidRDefault="005A2526">
            <w:pPr>
              <w:keepNext/>
              <w:tabs>
                <w:tab w:val="clear" w:pos="482"/>
                <w:tab w:val="left" w:pos="395"/>
              </w:tabs>
              <w:rPr>
                <w:rFonts w:ascii="Times New Roman" w:hAnsi="Times New Roman"/>
                <w:lang w:val="en-GB"/>
              </w:rPr>
              <w:pPrChange w:id="1266" w:author="Karolina Kaminska" w:date="2014-08-26T11:43:00Z">
                <w:pPr>
                  <w:keepNext/>
                </w:pPr>
              </w:pPrChange>
            </w:pPr>
            <w:r w:rsidRPr="00355B2A">
              <w:rPr>
                <w:rFonts w:ascii="Times New Roman" w:hAnsi="Times New Roman"/>
                <w:lang w:val="en-GB"/>
              </w:rPr>
              <w:t>Add tier...</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67"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i</w:t>
            </w:r>
          </w:p>
        </w:tc>
        <w:tc>
          <w:tcPr>
            <w:tcW w:w="6044" w:type="dxa"/>
          </w:tcPr>
          <w:p w:rsidR="005A2526" w:rsidRPr="00355B2A" w:rsidRDefault="005A2526">
            <w:pPr>
              <w:keepNext/>
              <w:tabs>
                <w:tab w:val="clear" w:pos="482"/>
                <w:tab w:val="left" w:pos="395"/>
              </w:tabs>
              <w:rPr>
                <w:rFonts w:ascii="Times New Roman" w:hAnsi="Times New Roman"/>
                <w:lang w:val="en-GB"/>
              </w:rPr>
              <w:pPrChange w:id="1268" w:author="Karolina Kaminska" w:date="2014-08-26T11:43:00Z">
                <w:pPr>
                  <w:keepNext/>
                </w:pPr>
              </w:pPrChange>
            </w:pPr>
            <w:r w:rsidRPr="00355B2A">
              <w:rPr>
                <w:rFonts w:ascii="Times New Roman" w:hAnsi="Times New Roman"/>
                <w:lang w:val="en-GB"/>
              </w:rPr>
              <w:t>Insert tier...</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69"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sym w:font="Symbol" w:char="F0AD"/>
            </w:r>
          </w:p>
        </w:tc>
        <w:tc>
          <w:tcPr>
            <w:tcW w:w="6044" w:type="dxa"/>
          </w:tcPr>
          <w:p w:rsidR="005A2526" w:rsidRPr="00355B2A" w:rsidRDefault="005A2526">
            <w:pPr>
              <w:keepNext/>
              <w:tabs>
                <w:tab w:val="clear" w:pos="482"/>
                <w:tab w:val="left" w:pos="395"/>
              </w:tabs>
              <w:rPr>
                <w:rFonts w:ascii="Times New Roman" w:hAnsi="Times New Roman"/>
                <w:lang w:val="en-GB"/>
              </w:rPr>
              <w:pPrChange w:id="1270" w:author="Karolina Kaminska" w:date="2014-08-26T11:43:00Z">
                <w:pPr>
                  <w:keepNext/>
                </w:pPr>
              </w:pPrChange>
            </w:pPr>
            <w:r w:rsidRPr="00355B2A">
              <w:rPr>
                <w:rFonts w:ascii="Times New Roman" w:hAnsi="Times New Roman"/>
                <w:lang w:val="en-GB"/>
              </w:rPr>
              <w:t>Move tier upwards</w:t>
            </w:r>
          </w:p>
        </w:tc>
      </w:tr>
      <w:tr w:rsidR="005A2526" w:rsidRPr="00355B2A">
        <w:trPr>
          <w:trHeight w:val="397"/>
        </w:trPr>
        <w:tc>
          <w:tcPr>
            <w:tcW w:w="3168" w:type="dxa"/>
          </w:tcPr>
          <w:p w:rsidR="005A2526" w:rsidRPr="00355B2A" w:rsidRDefault="005A2526">
            <w:pPr>
              <w:keepNext/>
              <w:tabs>
                <w:tab w:val="clear" w:pos="482"/>
                <w:tab w:val="left" w:pos="395"/>
              </w:tabs>
              <w:rPr>
                <w:rFonts w:ascii="Times New Roman" w:hAnsi="Times New Roman"/>
                <w:lang w:val="en-GB"/>
              </w:rPr>
              <w:pPrChange w:id="1271" w:author="Karolina Kaminska" w:date="2014-08-26T11:43:00Z">
                <w:pPr>
                  <w:keepNext/>
                </w:pPr>
              </w:pPrChange>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t>h</w:t>
            </w:r>
          </w:p>
        </w:tc>
        <w:tc>
          <w:tcPr>
            <w:tcW w:w="6044" w:type="dxa"/>
          </w:tcPr>
          <w:p w:rsidR="005A2526" w:rsidRPr="00355B2A" w:rsidRDefault="005A2526">
            <w:pPr>
              <w:keepNext/>
              <w:tabs>
                <w:tab w:val="clear" w:pos="482"/>
                <w:tab w:val="left" w:pos="395"/>
              </w:tabs>
              <w:rPr>
                <w:rFonts w:ascii="Times New Roman" w:hAnsi="Times New Roman"/>
                <w:lang w:val="en-GB"/>
              </w:rPr>
              <w:pPrChange w:id="1272" w:author="Karolina Kaminska" w:date="2014-08-26T11:43:00Z">
                <w:pPr>
                  <w:keepNext/>
                </w:pPr>
              </w:pPrChange>
            </w:pPr>
            <w:r w:rsidRPr="00355B2A">
              <w:rPr>
                <w:rFonts w:ascii="Times New Roman" w:hAnsi="Times New Roman"/>
                <w:lang w:val="en-GB"/>
              </w:rPr>
              <w:t>Hide tier</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tabs>
                <w:tab w:val="clear" w:pos="482"/>
                <w:tab w:val="left" w:pos="395"/>
              </w:tabs>
              <w:rPr>
                <w:rFonts w:ascii="Times New Roman" w:hAnsi="Times New Roman"/>
                <w:b/>
              </w:rPr>
              <w:pPrChange w:id="1273" w:author="Karolina Kaminska" w:date="2014-08-26T11:43:00Z">
                <w:pPr/>
              </w:pPrChange>
            </w:pPr>
            <w:r w:rsidRPr="00355B2A">
              <w:rPr>
                <w:rFonts w:ascii="Times New Roman" w:hAnsi="Times New Roman"/>
                <w:b/>
              </w:rPr>
              <w:t>6. Event menu</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74"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enter</w:t>
            </w:r>
          </w:p>
        </w:tc>
        <w:tc>
          <w:tcPr>
            <w:tcW w:w="6044" w:type="dxa"/>
          </w:tcPr>
          <w:p w:rsidR="005A2526" w:rsidRPr="00355B2A" w:rsidRDefault="005A2526">
            <w:pPr>
              <w:tabs>
                <w:tab w:val="clear" w:pos="482"/>
                <w:tab w:val="left" w:pos="395"/>
              </w:tabs>
              <w:rPr>
                <w:rFonts w:ascii="Times New Roman" w:hAnsi="Times New Roman"/>
                <w:lang w:val="en-GB"/>
              </w:rPr>
              <w:pPrChange w:id="1275" w:author="Karolina Kaminska" w:date="2014-08-26T11:43:00Z">
                <w:pPr/>
              </w:pPrChange>
            </w:pPr>
            <w:r w:rsidRPr="00355B2A">
              <w:rPr>
                <w:rFonts w:ascii="Times New Roman" w:hAnsi="Times New Roman"/>
                <w:lang w:val="en-GB"/>
              </w:rPr>
              <w:t>Event properties...</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76"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d</w:t>
            </w:r>
          </w:p>
        </w:tc>
        <w:tc>
          <w:tcPr>
            <w:tcW w:w="6044" w:type="dxa"/>
          </w:tcPr>
          <w:p w:rsidR="005A2526" w:rsidRPr="00355B2A" w:rsidRDefault="005A2526">
            <w:pPr>
              <w:tabs>
                <w:tab w:val="clear" w:pos="482"/>
                <w:tab w:val="left" w:pos="395"/>
              </w:tabs>
              <w:rPr>
                <w:rFonts w:ascii="Times New Roman" w:hAnsi="Times New Roman"/>
                <w:lang w:val="en-GB"/>
              </w:rPr>
              <w:pPrChange w:id="1277" w:author="Karolina Kaminska" w:date="2014-08-26T11:43:00Z">
                <w:pPr/>
              </w:pPrChange>
            </w:pPr>
            <w:r w:rsidRPr="00355B2A">
              <w:rPr>
                <w:rFonts w:ascii="Times New Roman" w:hAnsi="Times New Roman"/>
                <w:lang w:val="en-GB"/>
              </w:rPr>
              <w:t>Remove event</w:t>
            </w:r>
          </w:p>
        </w:tc>
      </w:tr>
      <w:tr w:rsidR="005A2526" w:rsidRPr="003E08E8">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78"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r</w:t>
            </w:r>
          </w:p>
        </w:tc>
        <w:tc>
          <w:tcPr>
            <w:tcW w:w="6044" w:type="dxa"/>
          </w:tcPr>
          <w:p w:rsidR="005A2526" w:rsidRPr="00355B2A" w:rsidRDefault="005A2526">
            <w:pPr>
              <w:tabs>
                <w:tab w:val="clear" w:pos="482"/>
                <w:tab w:val="left" w:pos="395"/>
              </w:tabs>
              <w:rPr>
                <w:rFonts w:ascii="Times New Roman" w:hAnsi="Times New Roman"/>
                <w:lang w:val="en-GB"/>
              </w:rPr>
              <w:pPrChange w:id="1279" w:author="Karolina Kaminska" w:date="2014-08-26T11:43:00Z">
                <w:pPr/>
              </w:pPrChange>
            </w:pPr>
            <w:r w:rsidRPr="00355B2A">
              <w:rPr>
                <w:rFonts w:ascii="Times New Roman" w:hAnsi="Times New Roman"/>
                <w:lang w:val="en-GB"/>
              </w:rPr>
              <w:t>Shift characters to the right</w:t>
            </w:r>
          </w:p>
        </w:tc>
      </w:tr>
      <w:tr w:rsidR="005A2526" w:rsidRPr="003E08E8">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80"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l</w:t>
            </w:r>
          </w:p>
        </w:tc>
        <w:tc>
          <w:tcPr>
            <w:tcW w:w="6044" w:type="dxa"/>
          </w:tcPr>
          <w:p w:rsidR="005A2526" w:rsidRPr="00355B2A" w:rsidRDefault="005A2526">
            <w:pPr>
              <w:tabs>
                <w:tab w:val="clear" w:pos="482"/>
                <w:tab w:val="left" w:pos="395"/>
              </w:tabs>
              <w:rPr>
                <w:rFonts w:ascii="Times New Roman" w:hAnsi="Times New Roman"/>
                <w:lang w:val="en-GB"/>
              </w:rPr>
              <w:pPrChange w:id="1281" w:author="Karolina Kaminska" w:date="2014-08-26T11:43:00Z">
                <w:pPr/>
              </w:pPrChange>
            </w:pPr>
            <w:r w:rsidRPr="00355B2A">
              <w:rPr>
                <w:rFonts w:ascii="Times New Roman" w:hAnsi="Times New Roman"/>
                <w:lang w:val="en-GB"/>
              </w:rPr>
              <w:t>Shift characters to the left</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82"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1</w:t>
            </w:r>
          </w:p>
        </w:tc>
        <w:tc>
          <w:tcPr>
            <w:tcW w:w="6044" w:type="dxa"/>
          </w:tcPr>
          <w:p w:rsidR="005A2526" w:rsidRPr="00355B2A" w:rsidRDefault="005A2526">
            <w:pPr>
              <w:tabs>
                <w:tab w:val="clear" w:pos="482"/>
                <w:tab w:val="left" w:pos="395"/>
              </w:tabs>
              <w:rPr>
                <w:rFonts w:ascii="Times New Roman" w:hAnsi="Times New Roman"/>
                <w:lang w:val="en-GB"/>
              </w:rPr>
              <w:pPrChange w:id="1283" w:author="Karolina Kaminska" w:date="2014-08-26T11:43:00Z">
                <w:pPr/>
              </w:pPrChange>
            </w:pPr>
            <w:r w:rsidRPr="00355B2A">
              <w:rPr>
                <w:rFonts w:ascii="Times New Roman" w:hAnsi="Times New Roman"/>
                <w:lang w:val="en-GB"/>
              </w:rPr>
              <w:t>Merge events</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84"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2</w:t>
            </w:r>
          </w:p>
        </w:tc>
        <w:tc>
          <w:tcPr>
            <w:tcW w:w="6044" w:type="dxa"/>
          </w:tcPr>
          <w:p w:rsidR="005A2526" w:rsidRPr="00355B2A" w:rsidRDefault="005A2526">
            <w:pPr>
              <w:tabs>
                <w:tab w:val="clear" w:pos="482"/>
                <w:tab w:val="left" w:pos="395"/>
              </w:tabs>
              <w:rPr>
                <w:rFonts w:ascii="Times New Roman" w:hAnsi="Times New Roman"/>
                <w:lang w:val="en-GB"/>
              </w:rPr>
              <w:pPrChange w:id="1285" w:author="Karolina Kaminska" w:date="2014-08-26T11:43:00Z">
                <w:pPr/>
              </w:pPrChange>
            </w:pPr>
            <w:r w:rsidRPr="00355B2A">
              <w:rPr>
                <w:rFonts w:ascii="Times New Roman" w:hAnsi="Times New Roman"/>
                <w:lang w:val="en-GB"/>
              </w:rPr>
              <w:t>Split event</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86"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3</w:t>
            </w:r>
          </w:p>
        </w:tc>
        <w:tc>
          <w:tcPr>
            <w:tcW w:w="6044" w:type="dxa"/>
          </w:tcPr>
          <w:p w:rsidR="005A2526" w:rsidRPr="00355B2A" w:rsidRDefault="005A2526">
            <w:pPr>
              <w:tabs>
                <w:tab w:val="clear" w:pos="482"/>
                <w:tab w:val="left" w:pos="395"/>
              </w:tabs>
              <w:rPr>
                <w:rFonts w:ascii="Times New Roman" w:hAnsi="Times New Roman"/>
                <w:lang w:val="en-GB"/>
              </w:rPr>
              <w:pPrChange w:id="1287" w:author="Karolina Kaminska" w:date="2014-08-26T11:43:00Z">
                <w:pPr/>
              </w:pPrChange>
            </w:pPr>
            <w:r w:rsidRPr="00355B2A">
              <w:rPr>
                <w:rFonts w:ascii="Times New Roman" w:hAnsi="Times New Roman"/>
                <w:lang w:val="en-GB"/>
              </w:rPr>
              <w:t>Double split event</w:t>
            </w:r>
          </w:p>
        </w:tc>
      </w:tr>
      <w:tr w:rsidR="005A2526" w:rsidRPr="003E08E8">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88"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pPr>
              <w:tabs>
                <w:tab w:val="clear" w:pos="482"/>
                <w:tab w:val="left" w:pos="395"/>
              </w:tabs>
              <w:rPr>
                <w:rFonts w:ascii="Times New Roman" w:hAnsi="Times New Roman"/>
                <w:lang w:val="en-GB"/>
              </w:rPr>
              <w:pPrChange w:id="1289" w:author="Karolina Kaminska" w:date="2014-08-26T11:43:00Z">
                <w:pPr/>
              </w:pPrChange>
            </w:pPr>
            <w:r w:rsidRPr="00355B2A">
              <w:rPr>
                <w:rFonts w:ascii="Times New Roman" w:hAnsi="Times New Roman"/>
                <w:lang w:val="en-GB"/>
              </w:rPr>
              <w:t>Extend event to the right</w:t>
            </w:r>
          </w:p>
        </w:tc>
      </w:tr>
      <w:tr w:rsidR="005A2526" w:rsidRPr="003E08E8">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90"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pPr>
              <w:tabs>
                <w:tab w:val="clear" w:pos="482"/>
                <w:tab w:val="left" w:pos="395"/>
              </w:tabs>
              <w:rPr>
                <w:rFonts w:ascii="Times New Roman" w:hAnsi="Times New Roman"/>
                <w:lang w:val="en-GB"/>
              </w:rPr>
              <w:pPrChange w:id="1291" w:author="Karolina Kaminska" w:date="2014-08-26T11:43:00Z">
                <w:pPr/>
              </w:pPrChange>
            </w:pPr>
            <w:r w:rsidRPr="00355B2A">
              <w:rPr>
                <w:rFonts w:ascii="Times New Roman" w:hAnsi="Times New Roman"/>
                <w:lang w:val="en-GB"/>
              </w:rPr>
              <w:t>Extend event to the left</w:t>
            </w:r>
          </w:p>
        </w:tc>
      </w:tr>
      <w:tr w:rsidR="005A2526" w:rsidRPr="003E08E8">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92"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pPr>
              <w:tabs>
                <w:tab w:val="clear" w:pos="482"/>
                <w:tab w:val="left" w:pos="395"/>
              </w:tabs>
              <w:rPr>
                <w:rFonts w:ascii="Times New Roman" w:hAnsi="Times New Roman"/>
                <w:lang w:val="en-GB"/>
              </w:rPr>
              <w:pPrChange w:id="1293" w:author="Karolina Kaminska" w:date="2014-08-26T11:43:00Z">
                <w:pPr/>
              </w:pPrChange>
            </w:pPr>
            <w:r w:rsidRPr="00355B2A">
              <w:rPr>
                <w:rFonts w:ascii="Times New Roman" w:hAnsi="Times New Roman"/>
                <w:lang w:val="en-GB"/>
              </w:rPr>
              <w:t>Shrink event on the right</w:t>
            </w:r>
          </w:p>
        </w:tc>
      </w:tr>
      <w:tr w:rsidR="005A2526" w:rsidRPr="003E08E8">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94"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pPr>
              <w:tabs>
                <w:tab w:val="clear" w:pos="482"/>
                <w:tab w:val="left" w:pos="395"/>
              </w:tabs>
              <w:rPr>
                <w:rFonts w:ascii="Times New Roman" w:hAnsi="Times New Roman"/>
                <w:lang w:val="en-GB"/>
              </w:rPr>
              <w:pPrChange w:id="1295" w:author="Karolina Kaminska" w:date="2014-08-26T11:43:00Z">
                <w:pPr/>
              </w:pPrChange>
            </w:pPr>
            <w:r w:rsidRPr="00355B2A">
              <w:rPr>
                <w:rFonts w:ascii="Times New Roman" w:hAnsi="Times New Roman"/>
                <w:lang w:val="en-GB"/>
              </w:rPr>
              <w:t>Shrink event on the left</w:t>
            </w:r>
          </w:p>
        </w:tc>
      </w:tr>
      <w:tr w:rsidR="005A2526" w:rsidRPr="003E08E8">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96"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pPr>
              <w:tabs>
                <w:tab w:val="clear" w:pos="482"/>
                <w:tab w:val="left" w:pos="395"/>
              </w:tabs>
              <w:rPr>
                <w:rFonts w:ascii="Times New Roman" w:hAnsi="Times New Roman"/>
                <w:lang w:val="en-GB"/>
              </w:rPr>
              <w:pPrChange w:id="1297" w:author="Karolina Kaminska" w:date="2014-08-26T11:43:00Z">
                <w:pPr/>
              </w:pPrChange>
            </w:pPr>
            <w:r w:rsidRPr="00355B2A">
              <w:rPr>
                <w:rFonts w:ascii="Times New Roman" w:hAnsi="Times New Roman"/>
                <w:lang w:val="en-GB"/>
              </w:rPr>
              <w:t>Move event to the right</w:t>
            </w:r>
          </w:p>
        </w:tc>
      </w:tr>
      <w:tr w:rsidR="005A2526" w:rsidRPr="003E08E8">
        <w:trPr>
          <w:trHeight w:val="397"/>
        </w:trPr>
        <w:tc>
          <w:tcPr>
            <w:tcW w:w="3168" w:type="dxa"/>
          </w:tcPr>
          <w:p w:rsidR="005A2526" w:rsidRPr="00355B2A" w:rsidRDefault="005A2526">
            <w:pPr>
              <w:tabs>
                <w:tab w:val="clear" w:pos="482"/>
                <w:tab w:val="left" w:pos="395"/>
              </w:tabs>
              <w:rPr>
                <w:rFonts w:ascii="Times New Roman" w:hAnsi="Times New Roman"/>
                <w:lang w:val="en-GB"/>
              </w:rPr>
              <w:pPrChange w:id="1298"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pPr>
              <w:tabs>
                <w:tab w:val="clear" w:pos="482"/>
                <w:tab w:val="left" w:pos="395"/>
              </w:tabs>
              <w:rPr>
                <w:rFonts w:ascii="Times New Roman" w:hAnsi="Times New Roman"/>
                <w:lang w:val="en-GB"/>
              </w:rPr>
              <w:pPrChange w:id="1299" w:author="Karolina Kaminska" w:date="2014-08-26T11:43:00Z">
                <w:pPr/>
              </w:pPrChange>
            </w:pPr>
            <w:r w:rsidRPr="00355B2A">
              <w:rPr>
                <w:rFonts w:ascii="Times New Roman" w:hAnsi="Times New Roman"/>
                <w:lang w:val="en-GB"/>
              </w:rPr>
              <w:t>Move event to the left</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300"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t>n</w:t>
            </w:r>
          </w:p>
        </w:tc>
        <w:tc>
          <w:tcPr>
            <w:tcW w:w="6044" w:type="dxa"/>
          </w:tcPr>
          <w:p w:rsidR="005A2526" w:rsidRPr="00355B2A" w:rsidRDefault="005A2526">
            <w:pPr>
              <w:tabs>
                <w:tab w:val="clear" w:pos="482"/>
                <w:tab w:val="left" w:pos="395"/>
              </w:tabs>
              <w:rPr>
                <w:rFonts w:ascii="Times New Roman" w:hAnsi="Times New Roman"/>
                <w:lang w:val="en-GB"/>
              </w:rPr>
              <w:pPrChange w:id="1301" w:author="Karolina Kaminska" w:date="2014-08-26T11:43:00Z">
                <w:pPr/>
              </w:pPrChange>
            </w:pPr>
            <w:r w:rsidRPr="00355B2A">
              <w:rPr>
                <w:rFonts w:ascii="Times New Roman" w:hAnsi="Times New Roman"/>
                <w:lang w:val="en-GB"/>
              </w:rPr>
              <w:t>Find next event</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pPr>
              <w:tabs>
                <w:tab w:val="clear" w:pos="482"/>
                <w:tab w:val="left" w:pos="395"/>
              </w:tabs>
              <w:rPr>
                <w:rFonts w:ascii="Times New Roman" w:hAnsi="Times New Roman"/>
                <w:b/>
              </w:rPr>
              <w:pPrChange w:id="1302" w:author="Karolina Kaminska" w:date="2014-08-26T11:43:00Z">
                <w:pPr/>
              </w:pPrChange>
            </w:pPr>
            <w:r w:rsidRPr="00355B2A">
              <w:rPr>
                <w:rFonts w:ascii="Times New Roman" w:hAnsi="Times New Roman"/>
                <w:b/>
              </w:rPr>
              <w:t>7. Format menu</w:t>
            </w:r>
          </w:p>
        </w:tc>
      </w:tr>
      <w:tr w:rsidR="005A2526" w:rsidRPr="00355B2A">
        <w:trPr>
          <w:trHeight w:val="397"/>
        </w:trPr>
        <w:tc>
          <w:tcPr>
            <w:tcW w:w="3168" w:type="dxa"/>
          </w:tcPr>
          <w:p w:rsidR="005A2526" w:rsidRPr="00355B2A" w:rsidRDefault="005A2526">
            <w:pPr>
              <w:tabs>
                <w:tab w:val="clear" w:pos="482"/>
                <w:tab w:val="left" w:pos="395"/>
              </w:tabs>
              <w:rPr>
                <w:rFonts w:ascii="Times New Roman" w:hAnsi="Times New Roman"/>
                <w:lang w:val="en-GB"/>
              </w:rPr>
              <w:pPrChange w:id="1303" w:author="Karolina Kaminska" w:date="2014-08-26T11:43:00Z">
                <w:pPr/>
              </w:pPrChange>
            </w:pPr>
            <w:r w:rsidRPr="00355B2A">
              <w:rPr>
                <w:rStyle w:val="Taste"/>
              </w:rPr>
              <w:t>ctrl</w:t>
            </w:r>
            <w:r w:rsidRPr="00355B2A">
              <w:rPr>
                <w:rFonts w:ascii="Times New Roman" w:hAnsi="Times New Roman"/>
                <w:lang w:val="en-GB"/>
              </w:rPr>
              <w:t xml:space="preserve"> + </w:t>
            </w:r>
            <w:r w:rsidRPr="00355B2A">
              <w:rPr>
                <w:rStyle w:val="Taste"/>
              </w:rPr>
              <w:t>u</w:t>
            </w:r>
          </w:p>
        </w:tc>
        <w:tc>
          <w:tcPr>
            <w:tcW w:w="6044" w:type="dxa"/>
          </w:tcPr>
          <w:p w:rsidR="005A2526" w:rsidRPr="00355B2A" w:rsidRDefault="005A2526">
            <w:pPr>
              <w:tabs>
                <w:tab w:val="clear" w:pos="482"/>
                <w:tab w:val="left" w:pos="395"/>
              </w:tabs>
              <w:rPr>
                <w:rFonts w:ascii="Times New Roman" w:hAnsi="Times New Roman"/>
                <w:lang w:val="en-GB"/>
              </w:rPr>
              <w:pPrChange w:id="1304" w:author="Karolina Kaminska" w:date="2014-08-26T11:43:00Z">
                <w:pPr/>
              </w:pPrChange>
            </w:pPr>
            <w:r w:rsidRPr="00355B2A">
              <w:rPr>
                <w:rFonts w:ascii="Times New Roman" w:hAnsi="Times New Roman"/>
                <w:lang w:val="en-GB"/>
              </w:rPr>
              <w:t>Underline</w:t>
            </w:r>
          </w:p>
        </w:tc>
      </w:tr>
    </w:tbl>
    <w:p w:rsidR="005A2526" w:rsidRPr="00355B2A" w:rsidRDefault="005A2526" w:rsidP="005A2526">
      <w:pPr>
        <w:rPr>
          <w:rFonts w:ascii="Times New Roman" w:hAnsi="Times New Roman"/>
          <w:lang w:val="en-GB"/>
        </w:rPr>
      </w:pPr>
    </w:p>
    <w:p w:rsidR="005A2526" w:rsidRPr="00355B2A" w:rsidRDefault="005A2526" w:rsidP="005A2526">
      <w:pPr>
        <w:rPr>
          <w:rFonts w:ascii="Times New Roman" w:hAnsi="Times New Roman"/>
          <w:lang w:val="en-GB"/>
        </w:rPr>
      </w:pPr>
    </w:p>
    <w:p w:rsidR="00F966D5" w:rsidRPr="00355B2A" w:rsidRDefault="00F966D5">
      <w:pPr>
        <w:rPr>
          <w:rFonts w:ascii="Times New Roman" w:hAnsi="Times New Roman"/>
        </w:rPr>
        <w:sectPr w:rsidR="00F966D5" w:rsidRPr="00355B2A" w:rsidSect="005B21E1">
          <w:headerReference w:type="default" r:id="rId300"/>
          <w:pgSz w:w="11906" w:h="16838" w:code="9"/>
          <w:pgMar w:top="1361" w:right="1134" w:bottom="907" w:left="1418" w:header="624" w:footer="624" w:gutter="0"/>
          <w:cols w:space="720"/>
        </w:sectPr>
      </w:pPr>
    </w:p>
    <w:p w:rsidR="00F966D5" w:rsidRPr="009F1721" w:rsidRDefault="00F966D5" w:rsidP="009F1721">
      <w:pPr>
        <w:pStyle w:val="berschrift1"/>
        <w:rPr>
          <w:rStyle w:val="Formatvorlageberschrift1Verdichtetdurch05ptCharChar"/>
          <w:rFonts w:ascii="Times New Roman" w:hAnsi="Times New Roman"/>
          <w:b/>
          <w:bCs/>
          <w:caps/>
          <w:spacing w:val="-4"/>
        </w:rPr>
      </w:pPr>
      <w:bookmarkStart w:id="1305" w:name="_Toc398708266"/>
      <w:r w:rsidRPr="009F1721">
        <w:lastRenderedPageBreak/>
        <w:t>ANHANG </w:t>
      </w:r>
      <w:r w:rsidR="00C51155" w:rsidRPr="009F1721">
        <w:t>E</w:t>
      </w:r>
      <w:r w:rsidRPr="009F1721">
        <w:t>: </w:t>
      </w:r>
      <w:r w:rsidRPr="009F1721">
        <w:rPr>
          <w:rStyle w:val="Formatvorlageberschrift1Verdichtetdurch05ptCharChar"/>
          <w:rFonts w:ascii="Times New Roman" w:hAnsi="Times New Roman"/>
          <w:b/>
          <w:bCs/>
          <w:caps/>
          <w:spacing w:val="-4"/>
        </w:rPr>
        <w:t>Synchronisieren einer EXMARaLDA-Transkription mit einer digitalisierten </w:t>
      </w:r>
      <w:r w:rsidR="006D5779" w:rsidRPr="009F1721">
        <w:rPr>
          <w:rStyle w:val="Formatvorlageberschrift1Verdichtetdurch05ptCharChar"/>
          <w:rFonts w:ascii="Times New Roman" w:hAnsi="Times New Roman"/>
          <w:b/>
          <w:bCs/>
          <w:caps/>
          <w:spacing w:val="-4"/>
        </w:rPr>
        <w:t>AUDIO-</w:t>
      </w:r>
      <w:r w:rsidRPr="009F1721">
        <w:rPr>
          <w:rStyle w:val="Formatvorlageberschrift1Verdichtetdurch05ptCharChar"/>
          <w:rFonts w:ascii="Times New Roman" w:hAnsi="Times New Roman"/>
          <w:b/>
          <w:bCs/>
          <w:caps/>
          <w:spacing w:val="-4"/>
        </w:rPr>
        <w:t>Aufnahme über PRAAT</w:t>
      </w:r>
      <w:bookmarkEnd w:id="1305"/>
    </w:p>
    <w:p w:rsidR="00F966D5" w:rsidRPr="00355B2A" w:rsidRDefault="00F966D5" w:rsidP="00F966D5">
      <w:pPr>
        <w:pStyle w:val="Standard-BlockCharCharChar"/>
      </w:pPr>
    </w:p>
    <w:p w:rsidR="00F966D5" w:rsidRPr="00F76252" w:rsidRDefault="00F966D5" w:rsidP="00F76252">
      <w:pPr>
        <w:pStyle w:val="berschrift2"/>
        <w:numPr>
          <w:ilvl w:val="0"/>
          <w:numId w:val="0"/>
        </w:numPr>
      </w:pPr>
      <w:bookmarkStart w:id="1306" w:name="_Toc398708267"/>
      <w:r w:rsidRPr="00F76252">
        <w:t>Vorbereitung</w:t>
      </w:r>
      <w:bookmarkEnd w:id="1306"/>
    </w:p>
    <w:p w:rsidR="00F966D5" w:rsidRPr="00872681" w:rsidRDefault="00F966D5" w:rsidP="00F966D5">
      <w:pPr>
        <w:pStyle w:val="Nummerierung1"/>
        <w:numPr>
          <w:ilvl w:val="0"/>
          <w:numId w:val="10"/>
        </w:numPr>
        <w:rPr>
          <w:szCs w:val="24"/>
        </w:rPr>
      </w:pPr>
      <w:r w:rsidRPr="00872681">
        <w:rPr>
          <w:szCs w:val="24"/>
        </w:rPr>
        <w:t>Kopie der Audio-Datei (muss im aiff- oder wav-Format sein) auf die Festplatte legen.</w:t>
      </w:r>
    </w:p>
    <w:p w:rsidR="00F966D5" w:rsidRPr="00872681" w:rsidRDefault="001A7BD4" w:rsidP="00F966D5">
      <w:pPr>
        <w:pStyle w:val="Nummerierung1"/>
        <w:numPr>
          <w:ilvl w:val="0"/>
          <w:numId w:val="10"/>
        </w:numPr>
        <w:rPr>
          <w:szCs w:val="24"/>
        </w:rPr>
      </w:pPr>
      <w:r w:rsidRPr="00872681">
        <w:rPr>
          <w:szCs w:val="24"/>
        </w:rPr>
        <w:t xml:space="preserve">EXMARaLDA Partitur-Editor (Version 1.3 oder höher) </w:t>
      </w:r>
      <w:r w:rsidR="00F966D5" w:rsidRPr="00872681">
        <w:rPr>
          <w:szCs w:val="24"/>
        </w:rPr>
        <w:t>starten</w:t>
      </w:r>
    </w:p>
    <w:p w:rsidR="00F966D5" w:rsidRPr="00872681" w:rsidRDefault="00F966D5" w:rsidP="00616DB0">
      <w:pPr>
        <w:widowControl/>
        <w:numPr>
          <w:ilvl w:val="1"/>
          <w:numId w:val="9"/>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 xml:space="preserve">Falls das </w:t>
      </w:r>
      <w:r w:rsidR="006A6804" w:rsidRPr="00872681">
        <w:rPr>
          <w:rFonts w:ascii="Times New Roman" w:hAnsi="Times New Roman"/>
          <w:sz w:val="24"/>
          <w:szCs w:val="24"/>
        </w:rPr>
        <w:t>Praat panel</w:t>
      </w:r>
      <w:r w:rsidRPr="00872681">
        <w:rPr>
          <w:rFonts w:ascii="Times New Roman" w:hAnsi="Times New Roman"/>
          <w:sz w:val="24"/>
          <w:szCs w:val="24"/>
        </w:rPr>
        <w:t xml:space="preserve"> nicht angezeigt wird: </w:t>
      </w:r>
      <w:r w:rsidRPr="009D5612">
        <w:rPr>
          <w:rStyle w:val="Menufunction"/>
        </w:rPr>
        <w:t>View </w:t>
      </w:r>
      <w:r w:rsidR="00F417B2" w:rsidRPr="009D5612">
        <w:rPr>
          <w:rStyle w:val="Menufunction"/>
        </w:rPr>
        <w:t>&gt;</w:t>
      </w:r>
      <w:r w:rsidRPr="009D5612">
        <w:rPr>
          <w:rStyle w:val="Menufunction"/>
        </w:rPr>
        <w:t> Show panels </w:t>
      </w:r>
      <w:r w:rsidR="00F417B2" w:rsidRPr="009D5612">
        <w:rPr>
          <w:rStyle w:val="Menufunction"/>
        </w:rPr>
        <w:t>&gt;</w:t>
      </w:r>
      <w:r w:rsidRPr="009D5612">
        <w:rPr>
          <w:rStyle w:val="Menufunction"/>
        </w:rPr>
        <w:t> Praat panel</w:t>
      </w:r>
      <w:r w:rsidRPr="00872681">
        <w:rPr>
          <w:rFonts w:ascii="Times New Roman" w:hAnsi="Times New Roman"/>
          <w:i/>
          <w:sz w:val="24"/>
          <w:szCs w:val="24"/>
        </w:rPr>
        <w:t xml:space="preserve"> </w:t>
      </w:r>
      <w:r w:rsidRPr="00872681">
        <w:rPr>
          <w:rFonts w:ascii="Times New Roman" w:hAnsi="Times New Roman"/>
          <w:sz w:val="24"/>
          <w:szCs w:val="24"/>
        </w:rPr>
        <w:t>au</w:t>
      </w:r>
      <w:r w:rsidRPr="00872681">
        <w:rPr>
          <w:rFonts w:ascii="Times New Roman" w:hAnsi="Times New Roman"/>
          <w:sz w:val="24"/>
          <w:szCs w:val="24"/>
        </w:rPr>
        <w:t>s</w:t>
      </w:r>
      <w:r w:rsidRPr="00872681">
        <w:rPr>
          <w:rFonts w:ascii="Times New Roman" w:hAnsi="Times New Roman"/>
          <w:sz w:val="24"/>
          <w:szCs w:val="24"/>
        </w:rPr>
        <w:t>wählen</w:t>
      </w:r>
    </w:p>
    <w:p w:rsidR="00F966D5" w:rsidRPr="00872681" w:rsidRDefault="00F966D5" w:rsidP="00616DB0">
      <w:pPr>
        <w:widowControl/>
        <w:numPr>
          <w:ilvl w:val="1"/>
          <w:numId w:val="9"/>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Zu bearbeitende Transkription öffnen</w:t>
      </w:r>
    </w:p>
    <w:p w:rsidR="00F966D5" w:rsidRPr="00872681" w:rsidRDefault="00F966D5" w:rsidP="00616DB0">
      <w:pPr>
        <w:widowControl/>
        <w:numPr>
          <w:ilvl w:val="1"/>
          <w:numId w:val="9"/>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 xml:space="preserve">Hauptfenster (Partitur) und </w:t>
      </w:r>
      <w:r w:rsidR="006A6804" w:rsidRPr="00872681">
        <w:rPr>
          <w:rFonts w:ascii="Times New Roman" w:hAnsi="Times New Roman"/>
          <w:sz w:val="24"/>
          <w:szCs w:val="24"/>
        </w:rPr>
        <w:t>Praat panel</w:t>
      </w:r>
      <w:r w:rsidRPr="00872681">
        <w:rPr>
          <w:rFonts w:ascii="Times New Roman" w:hAnsi="Times New Roman"/>
          <w:sz w:val="24"/>
          <w:szCs w:val="24"/>
        </w:rPr>
        <w:t xml:space="preserve"> so arrangieren, dass sie sich nicht überlappen und ein Teil des Bildschirmes (für Praat) frei bleibt, z. B.:</w:t>
      </w:r>
    </w:p>
    <w:p w:rsidR="00F966D5" w:rsidRPr="00872681" w:rsidRDefault="00F966D5" w:rsidP="00F966D5">
      <w:pPr>
        <w:rPr>
          <w:rFonts w:ascii="Times New Roman" w:hAnsi="Times New Roman"/>
          <w:sz w:val="24"/>
          <w:szCs w:val="24"/>
        </w:rPr>
      </w:pPr>
    </w:p>
    <w:p w:rsidR="00F966D5" w:rsidRPr="00872681" w:rsidRDefault="00F17B16" w:rsidP="00F966D5">
      <w:pPr>
        <w:jc w:val="center"/>
        <w:rPr>
          <w:rFonts w:ascii="Times New Roman" w:hAnsi="Times New Roman"/>
          <w:sz w:val="24"/>
          <w:szCs w:val="24"/>
        </w:rPr>
      </w:pPr>
      <w:r w:rsidRPr="00872681">
        <w:rPr>
          <w:rFonts w:ascii="Times New Roman" w:hAnsi="Times New Roman"/>
          <w:noProof/>
          <w:sz w:val="24"/>
          <w:szCs w:val="24"/>
        </w:rPr>
        <w:drawing>
          <wp:inline distT="0" distB="0" distL="0" distR="0" wp14:anchorId="24AC8A93" wp14:editId="0A4CF469">
            <wp:extent cx="3743325" cy="2819400"/>
            <wp:effectExtent l="0" t="0" r="9525" b="0"/>
            <wp:docPr id="286" name="Bild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3743325" cy="2819400"/>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F966D5" w:rsidP="00616DB0">
      <w:pPr>
        <w:pStyle w:val="Nummerierung1"/>
        <w:numPr>
          <w:ilvl w:val="0"/>
          <w:numId w:val="10"/>
        </w:numPr>
        <w:tabs>
          <w:tab w:val="clear" w:pos="482"/>
          <w:tab w:val="num" w:pos="426"/>
        </w:tabs>
        <w:rPr>
          <w:szCs w:val="24"/>
        </w:rPr>
      </w:pPr>
      <w:r w:rsidRPr="00872681">
        <w:rPr>
          <w:szCs w:val="24"/>
        </w:rPr>
        <w:t>Meta-Informationen bearbeiten (</w:t>
      </w:r>
      <w:r w:rsidRPr="004F0AFC">
        <w:rPr>
          <w:rStyle w:val="Menufunction"/>
        </w:rPr>
        <w:t>File </w:t>
      </w:r>
      <w:r w:rsidR="00F417B2" w:rsidRPr="004F0AFC">
        <w:rPr>
          <w:rStyle w:val="Menufunction"/>
        </w:rPr>
        <w:t>&gt;</w:t>
      </w:r>
      <w:r w:rsidRPr="004F0AFC">
        <w:rPr>
          <w:rStyle w:val="Menufunction"/>
        </w:rPr>
        <w:t> Meta-Information…</w:t>
      </w:r>
      <w:r w:rsidRPr="00872681">
        <w:rPr>
          <w:szCs w:val="24"/>
        </w:rPr>
        <w:t>)</w:t>
      </w:r>
    </w:p>
    <w:p w:rsidR="00F966D5" w:rsidRPr="00872681" w:rsidRDefault="00F966D5" w:rsidP="00616DB0">
      <w:pPr>
        <w:widowControl/>
        <w:numPr>
          <w:ilvl w:val="0"/>
          <w:numId w:val="11"/>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 xml:space="preserve">Neben </w:t>
      </w:r>
      <w:r w:rsidR="00F70807">
        <w:rPr>
          <w:rFonts w:ascii="Times New Roman" w:hAnsi="Times New Roman"/>
          <w:sz w:val="24"/>
          <w:szCs w:val="24"/>
        </w:rPr>
        <w:t>„</w:t>
      </w:r>
      <w:r w:rsidRPr="00872681">
        <w:rPr>
          <w:rFonts w:ascii="Times New Roman" w:hAnsi="Times New Roman"/>
          <w:sz w:val="24"/>
          <w:szCs w:val="24"/>
        </w:rPr>
        <w:t>Referenced File</w:t>
      </w:r>
      <w:r w:rsidR="00F70807">
        <w:rPr>
          <w:rFonts w:ascii="Times New Roman" w:hAnsi="Times New Roman"/>
          <w:sz w:val="24"/>
          <w:szCs w:val="24"/>
        </w:rPr>
        <w:t>“</w:t>
      </w:r>
      <w:r w:rsidRPr="00872681">
        <w:rPr>
          <w:rFonts w:ascii="Times New Roman" w:hAnsi="Times New Roman"/>
          <w:sz w:val="24"/>
          <w:szCs w:val="24"/>
        </w:rPr>
        <w:t xml:space="preserve"> auf </w:t>
      </w:r>
      <w:r w:rsidR="00F70807">
        <w:rPr>
          <w:rFonts w:ascii="Times New Roman" w:hAnsi="Times New Roman"/>
          <w:sz w:val="24"/>
          <w:szCs w:val="24"/>
        </w:rPr>
        <w:t>„</w:t>
      </w:r>
      <w:r w:rsidRPr="00282BFA">
        <w:rPr>
          <w:rFonts w:ascii="Times New Roman" w:hAnsi="Times New Roman"/>
          <w:sz w:val="24"/>
          <w:szCs w:val="24"/>
        </w:rPr>
        <w:t>Browse…</w:t>
      </w:r>
      <w:r w:rsidR="00F70807">
        <w:rPr>
          <w:rFonts w:ascii="Times New Roman" w:hAnsi="Times New Roman"/>
          <w:sz w:val="24"/>
          <w:szCs w:val="24"/>
        </w:rPr>
        <w:t>“</w:t>
      </w:r>
      <w:r w:rsidRPr="00872681">
        <w:rPr>
          <w:rFonts w:ascii="Times New Roman" w:hAnsi="Times New Roman"/>
          <w:sz w:val="24"/>
          <w:szCs w:val="24"/>
        </w:rPr>
        <w:t xml:space="preserve"> klicken, die Audio-Datei (siehe Schritt 1) auf der Festplatte suchen und auswählen, Dialog mit </w:t>
      </w:r>
      <w:r w:rsidR="00F70807">
        <w:rPr>
          <w:rFonts w:ascii="Times New Roman" w:hAnsi="Times New Roman"/>
          <w:sz w:val="24"/>
          <w:szCs w:val="24"/>
        </w:rPr>
        <w:t>„</w:t>
      </w:r>
      <w:r w:rsidRPr="00282BFA">
        <w:rPr>
          <w:rFonts w:ascii="Times New Roman" w:hAnsi="Times New Roman"/>
          <w:sz w:val="24"/>
          <w:szCs w:val="24"/>
        </w:rPr>
        <w:t>OK</w:t>
      </w:r>
      <w:r w:rsidR="00F70807">
        <w:rPr>
          <w:rFonts w:ascii="Times New Roman" w:hAnsi="Times New Roman"/>
          <w:sz w:val="24"/>
          <w:szCs w:val="24"/>
        </w:rPr>
        <w:t>“</w:t>
      </w:r>
      <w:r w:rsidRPr="00282BFA">
        <w:rPr>
          <w:rFonts w:ascii="Times New Roman" w:hAnsi="Times New Roman"/>
          <w:sz w:val="24"/>
          <w:szCs w:val="24"/>
        </w:rPr>
        <w:t xml:space="preserve"> </w:t>
      </w:r>
      <w:r w:rsidRPr="00872681">
        <w:rPr>
          <w:rFonts w:ascii="Times New Roman" w:hAnsi="Times New Roman"/>
          <w:sz w:val="24"/>
          <w:szCs w:val="24"/>
        </w:rPr>
        <w:t>beenden</w:t>
      </w:r>
      <w:r w:rsidR="00991DF8" w:rsidRPr="00872681">
        <w:rPr>
          <w:rFonts w:ascii="Times New Roman" w:hAnsi="Times New Roman"/>
          <w:sz w:val="24"/>
          <w:szCs w:val="24"/>
        </w:rPr>
        <w:t>.</w:t>
      </w:r>
    </w:p>
    <w:p w:rsidR="00F966D5" w:rsidRPr="00355B2A" w:rsidRDefault="00F966D5" w:rsidP="00F966D5">
      <w:pPr>
        <w:rPr>
          <w:rFonts w:ascii="Times New Roman" w:hAnsi="Times New Roman"/>
        </w:rPr>
      </w:pPr>
    </w:p>
    <w:p w:rsidR="00F966D5" w:rsidRPr="00355B2A" w:rsidRDefault="00F17B16" w:rsidP="00F966D5">
      <w:pPr>
        <w:jc w:val="center"/>
        <w:rPr>
          <w:rFonts w:ascii="Times New Roman" w:hAnsi="Times New Roman"/>
        </w:rPr>
      </w:pPr>
      <w:r w:rsidRPr="00355B2A">
        <w:rPr>
          <w:rFonts w:ascii="Times New Roman" w:hAnsi="Times New Roman"/>
          <w:noProof/>
        </w:rPr>
        <mc:AlternateContent>
          <mc:Choice Requires="wps">
            <w:drawing>
              <wp:anchor distT="0" distB="0" distL="114300" distR="114300" simplePos="0" relativeHeight="251660800" behindDoc="0" locked="0" layoutInCell="1" allowOverlap="1" wp14:anchorId="45490CCD" wp14:editId="1E7CF834">
                <wp:simplePos x="0" y="0"/>
                <wp:positionH relativeFrom="column">
                  <wp:posOffset>1143000</wp:posOffset>
                </wp:positionH>
                <wp:positionV relativeFrom="paragraph">
                  <wp:posOffset>589915</wp:posOffset>
                </wp:positionV>
                <wp:extent cx="571500" cy="0"/>
                <wp:effectExtent l="0" t="0" r="0" b="0"/>
                <wp:wrapNone/>
                <wp:docPr id="162"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3BA8D30" id="Line 64"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46.45pt" to="135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" strokecolor="red" strokeweight="3pt">
                <v:stroke endarrow="block"/>
              </v:line>
            </w:pict>
          </mc:Fallback>
        </mc:AlternateContent>
      </w:r>
      <w:r w:rsidRPr="00355B2A">
        <w:rPr>
          <w:rFonts w:ascii="Times New Roman" w:hAnsi="Times New Roman"/>
          <w:noProof/>
        </w:rPr>
        <w:drawing>
          <wp:inline distT="0" distB="0" distL="0" distR="0" wp14:anchorId="3B4AB3AA" wp14:editId="3BDB5341">
            <wp:extent cx="2162175" cy="2400300"/>
            <wp:effectExtent l="0" t="0" r="9525" b="0"/>
            <wp:docPr id="287" name="Bild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162175" cy="2400300"/>
                    </a:xfrm>
                    <a:prstGeom prst="rect">
                      <a:avLst/>
                    </a:prstGeom>
                    <a:noFill/>
                    <a:ln>
                      <a:noFill/>
                    </a:ln>
                  </pic:spPr>
                </pic:pic>
              </a:graphicData>
            </a:graphic>
          </wp:inline>
        </w:drawing>
      </w:r>
    </w:p>
    <w:p w:rsidR="00F966D5" w:rsidRPr="00355B2A" w:rsidRDefault="00F966D5" w:rsidP="00F966D5">
      <w:pPr>
        <w:widowControl/>
        <w:tabs>
          <w:tab w:val="clear" w:pos="482"/>
        </w:tabs>
        <w:ind w:left="360"/>
        <w:jc w:val="left"/>
        <w:rPr>
          <w:rFonts w:ascii="Times New Roman" w:hAnsi="Times New Roman"/>
        </w:rPr>
      </w:pPr>
    </w:p>
    <w:p w:rsidR="00F966D5" w:rsidRPr="00872681" w:rsidRDefault="00F305B3" w:rsidP="00F966D5">
      <w:pPr>
        <w:pStyle w:val="Nummerierung1"/>
        <w:rPr>
          <w:szCs w:val="24"/>
        </w:rPr>
      </w:pPr>
      <w:r w:rsidRPr="00355B2A">
        <w:br w:type="page"/>
      </w:r>
      <w:r w:rsidR="00F966D5" w:rsidRPr="00872681">
        <w:rPr>
          <w:szCs w:val="24"/>
        </w:rPr>
        <w:lastRenderedPageBreak/>
        <w:t>Praat starten und einrichten</w:t>
      </w:r>
    </w:p>
    <w:p w:rsidR="00F966D5" w:rsidRPr="00872681" w:rsidRDefault="00F966D5" w:rsidP="00616DB0">
      <w:pPr>
        <w:widowControl/>
        <w:numPr>
          <w:ilvl w:val="0"/>
          <w:numId w:val="12"/>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Im </w:t>
      </w:r>
      <w:r w:rsidR="006A6804" w:rsidRPr="00872681">
        <w:rPr>
          <w:rFonts w:ascii="Times New Roman" w:hAnsi="Times New Roman"/>
          <w:sz w:val="24"/>
          <w:szCs w:val="24"/>
        </w:rPr>
        <w:t>Praat panel</w:t>
      </w:r>
      <w:r w:rsidRPr="00872681">
        <w:rPr>
          <w:rFonts w:ascii="Times New Roman" w:hAnsi="Times New Roman"/>
          <w:sz w:val="24"/>
          <w:szCs w:val="24"/>
        </w:rPr>
        <w:t xml:space="preserve"> auf </w:t>
      </w:r>
      <w:r w:rsidR="00F70807">
        <w:rPr>
          <w:rFonts w:ascii="Times New Roman" w:hAnsi="Times New Roman"/>
          <w:sz w:val="24"/>
          <w:szCs w:val="24"/>
        </w:rPr>
        <w:t>„</w:t>
      </w:r>
      <w:r w:rsidRPr="00282BFA">
        <w:rPr>
          <w:rFonts w:ascii="Times New Roman" w:hAnsi="Times New Roman"/>
          <w:sz w:val="24"/>
          <w:szCs w:val="24"/>
        </w:rPr>
        <w:t>Start Praat</w:t>
      </w:r>
      <w:r w:rsidR="00F70807">
        <w:rPr>
          <w:rFonts w:ascii="Times New Roman" w:hAnsi="Times New Roman"/>
          <w:sz w:val="24"/>
          <w:szCs w:val="24"/>
        </w:rPr>
        <w:t>“</w:t>
      </w:r>
      <w:r w:rsidRPr="00282BFA">
        <w:rPr>
          <w:rFonts w:ascii="Times New Roman" w:hAnsi="Times New Roman"/>
          <w:sz w:val="24"/>
          <w:szCs w:val="24"/>
        </w:rPr>
        <w:t xml:space="preserve"> </w:t>
      </w:r>
      <w:r w:rsidRPr="00872681">
        <w:rPr>
          <w:rFonts w:ascii="Times New Roman" w:hAnsi="Times New Roman"/>
          <w:sz w:val="24"/>
          <w:szCs w:val="24"/>
        </w:rPr>
        <w:t>klicken.</w:t>
      </w:r>
    </w:p>
    <w:p w:rsidR="00F966D5" w:rsidRPr="00872681" w:rsidRDefault="00F966D5" w:rsidP="00616DB0">
      <w:pPr>
        <w:widowControl/>
        <w:numPr>
          <w:ilvl w:val="0"/>
          <w:numId w:val="12"/>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Warten, bis Praat läuft (d. h. bis der Welcome-Dialog von Praat…</w:t>
      </w:r>
    </w:p>
    <w:p w:rsidR="00F966D5" w:rsidRPr="00872681" w:rsidRDefault="00F966D5" w:rsidP="00F966D5">
      <w:pPr>
        <w:ind w:left="1080"/>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drawing>
          <wp:inline distT="0" distB="0" distL="0" distR="0" wp14:anchorId="6815BDED" wp14:editId="25241AB8">
            <wp:extent cx="2371725" cy="1647825"/>
            <wp:effectExtent l="0" t="0" r="9525" b="9525"/>
            <wp:docPr id="288" name="Bild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371725" cy="1647825"/>
                    </a:xfrm>
                    <a:prstGeom prst="rect">
                      <a:avLst/>
                    </a:prstGeom>
                    <a:noFill/>
                    <a:ln>
                      <a:noFill/>
                    </a:ln>
                  </pic:spPr>
                </pic:pic>
              </a:graphicData>
            </a:graphic>
          </wp:inline>
        </w:drawing>
      </w:r>
    </w:p>
    <w:p w:rsidR="00F966D5" w:rsidRPr="00872681" w:rsidRDefault="00F966D5" w:rsidP="00F966D5">
      <w:pPr>
        <w:ind w:left="1440"/>
        <w:rPr>
          <w:rFonts w:ascii="Times New Roman" w:hAnsi="Times New Roman"/>
          <w:sz w:val="24"/>
          <w:szCs w:val="24"/>
        </w:rPr>
      </w:pPr>
    </w:p>
    <w:p w:rsidR="00F966D5" w:rsidRPr="00872681" w:rsidRDefault="00F966D5" w:rsidP="00F966D5">
      <w:pPr>
        <w:ind w:left="851"/>
        <w:rPr>
          <w:rFonts w:ascii="Times New Roman" w:hAnsi="Times New Roman"/>
          <w:sz w:val="24"/>
          <w:szCs w:val="24"/>
        </w:rPr>
      </w:pPr>
      <w:r w:rsidRPr="00872681">
        <w:rPr>
          <w:rFonts w:ascii="Times New Roman" w:hAnsi="Times New Roman"/>
          <w:sz w:val="24"/>
          <w:szCs w:val="24"/>
        </w:rPr>
        <w:t>… verschwunden ist).</w:t>
      </w:r>
    </w:p>
    <w:p w:rsidR="00F966D5" w:rsidRPr="00872681" w:rsidRDefault="00F966D5" w:rsidP="00F966D5">
      <w:pPr>
        <w:ind w:left="1440"/>
        <w:rPr>
          <w:rFonts w:ascii="Times New Roman" w:hAnsi="Times New Roman"/>
          <w:sz w:val="24"/>
          <w:szCs w:val="24"/>
        </w:rPr>
      </w:pPr>
    </w:p>
    <w:p w:rsidR="00F966D5" w:rsidRPr="00872681" w:rsidRDefault="00F70807" w:rsidP="00616DB0">
      <w:pPr>
        <w:widowControl/>
        <w:numPr>
          <w:ilvl w:val="0"/>
          <w:numId w:val="12"/>
        </w:numPr>
        <w:tabs>
          <w:tab w:val="clear" w:pos="482"/>
          <w:tab w:val="clear" w:pos="1440"/>
          <w:tab w:val="left" w:pos="851"/>
        </w:tabs>
        <w:ind w:left="851"/>
        <w:jc w:val="left"/>
        <w:rPr>
          <w:rFonts w:ascii="Times New Roman" w:hAnsi="Times New Roman"/>
          <w:sz w:val="24"/>
          <w:szCs w:val="24"/>
        </w:rPr>
      </w:pPr>
      <w:r>
        <w:rPr>
          <w:rFonts w:ascii="Times New Roman" w:hAnsi="Times New Roman"/>
          <w:sz w:val="24"/>
          <w:szCs w:val="24"/>
        </w:rPr>
        <w:t>„</w:t>
      </w:r>
      <w:r w:rsidR="00F966D5" w:rsidRPr="00872681">
        <w:rPr>
          <w:rFonts w:ascii="Times New Roman" w:hAnsi="Times New Roman"/>
          <w:sz w:val="24"/>
          <w:szCs w:val="24"/>
        </w:rPr>
        <w:t>Starting Praat…</w:t>
      </w:r>
      <w:r>
        <w:rPr>
          <w:rFonts w:ascii="Times New Roman" w:hAnsi="Times New Roman"/>
          <w:sz w:val="24"/>
          <w:szCs w:val="24"/>
        </w:rPr>
        <w:t>“</w:t>
      </w:r>
      <w:r w:rsidR="00F966D5" w:rsidRPr="00872681">
        <w:rPr>
          <w:rFonts w:ascii="Times New Roman" w:hAnsi="Times New Roman"/>
          <w:sz w:val="24"/>
          <w:szCs w:val="24"/>
        </w:rPr>
        <w:t xml:space="preserve">- Dialog mit </w:t>
      </w:r>
      <w:r>
        <w:rPr>
          <w:rFonts w:ascii="Times New Roman" w:hAnsi="Times New Roman"/>
          <w:sz w:val="24"/>
          <w:szCs w:val="24"/>
        </w:rPr>
        <w:t>„</w:t>
      </w:r>
      <w:r w:rsidR="00F966D5" w:rsidRPr="00282BFA">
        <w:rPr>
          <w:rFonts w:ascii="Times New Roman" w:hAnsi="Times New Roman"/>
          <w:sz w:val="24"/>
          <w:szCs w:val="24"/>
        </w:rPr>
        <w:t>OK</w:t>
      </w:r>
      <w:r>
        <w:rPr>
          <w:rFonts w:ascii="Times New Roman" w:hAnsi="Times New Roman"/>
          <w:sz w:val="24"/>
          <w:szCs w:val="24"/>
        </w:rPr>
        <w:t>“</w:t>
      </w:r>
      <w:r w:rsidR="00F966D5" w:rsidRPr="00282BFA">
        <w:rPr>
          <w:rFonts w:ascii="Times New Roman" w:hAnsi="Times New Roman"/>
          <w:sz w:val="24"/>
          <w:szCs w:val="24"/>
        </w:rPr>
        <w:t xml:space="preserve"> </w:t>
      </w:r>
      <w:r w:rsidR="00F966D5" w:rsidRPr="00872681">
        <w:rPr>
          <w:rFonts w:ascii="Times New Roman" w:hAnsi="Times New Roman"/>
          <w:sz w:val="24"/>
          <w:szCs w:val="24"/>
        </w:rPr>
        <w:t>bestätigen:</w:t>
      </w:r>
    </w:p>
    <w:p w:rsidR="00F966D5" w:rsidRPr="00872681" w:rsidRDefault="00F966D5" w:rsidP="00F966D5">
      <w:pPr>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drawing>
          <wp:inline distT="0" distB="0" distL="0" distR="0" wp14:anchorId="7521D4B7" wp14:editId="2DEA6273">
            <wp:extent cx="2514600" cy="2847975"/>
            <wp:effectExtent l="0" t="0" r="0" b="9525"/>
            <wp:docPr id="289" name="Bild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514600" cy="2847975"/>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F966D5" w:rsidP="00616DB0">
      <w:pPr>
        <w:widowControl/>
        <w:numPr>
          <w:ilvl w:val="0"/>
          <w:numId w:val="12"/>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Praat Picture Window schließen:</w:t>
      </w:r>
    </w:p>
    <w:p w:rsidR="00F966D5" w:rsidRPr="00872681" w:rsidRDefault="00F966D5" w:rsidP="00F966D5">
      <w:pPr>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lastRenderedPageBreak/>
        <w:drawing>
          <wp:inline distT="0" distB="0" distL="0" distR="0" wp14:anchorId="13CF93E5" wp14:editId="1D6981EC">
            <wp:extent cx="2428875" cy="2743200"/>
            <wp:effectExtent l="0" t="0" r="9525" b="0"/>
            <wp:docPr id="290" name="Bild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428875" cy="2743200"/>
                    </a:xfrm>
                    <a:prstGeom prst="rect">
                      <a:avLst/>
                    </a:prstGeom>
                    <a:noFill/>
                    <a:ln>
                      <a:noFill/>
                    </a:ln>
                  </pic:spPr>
                </pic:pic>
              </a:graphicData>
            </a:graphic>
          </wp:inline>
        </w:drawing>
      </w:r>
    </w:p>
    <w:p w:rsidR="00F966D5" w:rsidRPr="00872681" w:rsidRDefault="00F966D5" w:rsidP="00F966D5">
      <w:pPr>
        <w:pStyle w:val="Nummerierung1"/>
        <w:rPr>
          <w:szCs w:val="24"/>
        </w:rPr>
      </w:pPr>
      <w:r w:rsidRPr="00872681">
        <w:rPr>
          <w:szCs w:val="24"/>
        </w:rPr>
        <w:br w:type="page"/>
      </w:r>
      <w:r w:rsidRPr="00872681">
        <w:rPr>
          <w:szCs w:val="24"/>
        </w:rPr>
        <w:lastRenderedPageBreak/>
        <w:t>Audio-Datei in Praat öffnen</w:t>
      </w:r>
    </w:p>
    <w:p w:rsidR="00F966D5" w:rsidRPr="00872681" w:rsidRDefault="00F966D5" w:rsidP="00616DB0">
      <w:pPr>
        <w:widowControl/>
        <w:numPr>
          <w:ilvl w:val="0"/>
          <w:numId w:val="13"/>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Im </w:t>
      </w:r>
      <w:r w:rsidR="006A6804" w:rsidRPr="00872681">
        <w:rPr>
          <w:rFonts w:ascii="Times New Roman" w:hAnsi="Times New Roman"/>
          <w:sz w:val="24"/>
          <w:szCs w:val="24"/>
        </w:rPr>
        <w:t>Praat panel</w:t>
      </w:r>
      <w:r w:rsidRPr="00872681">
        <w:rPr>
          <w:rFonts w:ascii="Times New Roman" w:hAnsi="Times New Roman"/>
          <w:sz w:val="24"/>
          <w:szCs w:val="24"/>
        </w:rPr>
        <w:t xml:space="preserve"> auf </w:t>
      </w:r>
      <w:r w:rsidR="00F70807">
        <w:rPr>
          <w:rFonts w:ascii="Times New Roman" w:hAnsi="Times New Roman"/>
          <w:sz w:val="24"/>
          <w:szCs w:val="24"/>
        </w:rPr>
        <w:t>„</w:t>
      </w:r>
      <w:r w:rsidRPr="00FA2E59">
        <w:rPr>
          <w:rFonts w:ascii="Times New Roman" w:hAnsi="Times New Roman"/>
          <w:sz w:val="24"/>
          <w:szCs w:val="24"/>
        </w:rPr>
        <w:t>(Re)load</w:t>
      </w:r>
      <w:r w:rsidR="00F70807">
        <w:rPr>
          <w:rFonts w:ascii="Times New Roman" w:hAnsi="Times New Roman"/>
          <w:sz w:val="24"/>
          <w:szCs w:val="24"/>
        </w:rPr>
        <w:t>“</w:t>
      </w:r>
      <w:r w:rsidRPr="00872681">
        <w:rPr>
          <w:rFonts w:ascii="Times New Roman" w:hAnsi="Times New Roman"/>
          <w:sz w:val="24"/>
          <w:szCs w:val="24"/>
        </w:rPr>
        <w:t xml:space="preserve"> klicken</w:t>
      </w:r>
    </w:p>
    <w:p w:rsidR="00F966D5" w:rsidRPr="00872681" w:rsidRDefault="00F966D5" w:rsidP="00616DB0">
      <w:pPr>
        <w:widowControl/>
        <w:numPr>
          <w:ilvl w:val="0"/>
          <w:numId w:val="13"/>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Warten, bis in Praat ein Editor für </w:t>
      </w:r>
      <w:r w:rsidR="00F70807">
        <w:rPr>
          <w:rFonts w:ascii="Times New Roman" w:hAnsi="Times New Roman"/>
          <w:sz w:val="24"/>
          <w:szCs w:val="24"/>
        </w:rPr>
        <w:t>„</w:t>
      </w:r>
      <w:r w:rsidRPr="00872681">
        <w:rPr>
          <w:rFonts w:ascii="Times New Roman" w:hAnsi="Times New Roman"/>
          <w:sz w:val="24"/>
          <w:szCs w:val="24"/>
        </w:rPr>
        <w:t>Long Sound [Dateiname]</w:t>
      </w:r>
      <w:r w:rsidR="00F70807">
        <w:rPr>
          <w:rFonts w:ascii="Times New Roman" w:hAnsi="Times New Roman"/>
          <w:sz w:val="24"/>
          <w:szCs w:val="24"/>
        </w:rPr>
        <w:t>“</w:t>
      </w:r>
      <w:r w:rsidRPr="00872681">
        <w:rPr>
          <w:rFonts w:ascii="Times New Roman" w:hAnsi="Times New Roman"/>
          <w:sz w:val="24"/>
          <w:szCs w:val="24"/>
        </w:rPr>
        <w:t xml:space="preserve"> geöffnet wird:</w:t>
      </w:r>
    </w:p>
    <w:p w:rsidR="00F966D5" w:rsidRPr="00872681" w:rsidRDefault="00F966D5" w:rsidP="00F966D5">
      <w:pPr>
        <w:ind w:left="1080"/>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drawing>
          <wp:inline distT="0" distB="0" distL="0" distR="0" wp14:anchorId="73AA0A61" wp14:editId="5D5D2EA9">
            <wp:extent cx="4572000" cy="1876425"/>
            <wp:effectExtent l="0" t="0" r="0" b="9525"/>
            <wp:docPr id="291" name="Bild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572000" cy="1876425"/>
                    </a:xfrm>
                    <a:prstGeom prst="rect">
                      <a:avLst/>
                    </a:prstGeom>
                    <a:noFill/>
                    <a:ln>
                      <a:noFill/>
                    </a:ln>
                  </pic:spPr>
                </pic:pic>
              </a:graphicData>
            </a:graphic>
          </wp:inline>
        </w:drawing>
      </w:r>
    </w:p>
    <w:p w:rsidR="00F966D5" w:rsidRPr="00872681" w:rsidRDefault="00F966D5" w:rsidP="00F966D5">
      <w:pPr>
        <w:tabs>
          <w:tab w:val="clear" w:pos="482"/>
        </w:tabs>
        <w:ind w:left="851"/>
        <w:jc w:val="center"/>
        <w:rPr>
          <w:rFonts w:ascii="Times New Roman" w:hAnsi="Times New Roman"/>
          <w:sz w:val="24"/>
          <w:szCs w:val="24"/>
        </w:rPr>
      </w:pPr>
    </w:p>
    <w:p w:rsidR="00F966D5" w:rsidRPr="00872681" w:rsidRDefault="00F966D5" w:rsidP="00F966D5">
      <w:pPr>
        <w:tabs>
          <w:tab w:val="clear" w:pos="482"/>
        </w:tabs>
        <w:ind w:left="851"/>
        <w:rPr>
          <w:rFonts w:ascii="Times New Roman" w:hAnsi="Times New Roman"/>
          <w:sz w:val="24"/>
          <w:szCs w:val="24"/>
        </w:rPr>
      </w:pPr>
      <w:r w:rsidRPr="00872681">
        <w:rPr>
          <w:rFonts w:ascii="Times New Roman" w:hAnsi="Times New Roman"/>
          <w:sz w:val="24"/>
          <w:szCs w:val="24"/>
        </w:rPr>
        <w:t>Der Editor wird dann auch im Praat Object Window angezeigt:</w:t>
      </w:r>
    </w:p>
    <w:p w:rsidR="00F966D5" w:rsidRPr="00872681" w:rsidRDefault="00F966D5" w:rsidP="00F966D5">
      <w:pPr>
        <w:tabs>
          <w:tab w:val="clear" w:pos="482"/>
        </w:tabs>
        <w:ind w:left="851"/>
        <w:rPr>
          <w:rFonts w:ascii="Times New Roman" w:hAnsi="Times New Roman"/>
          <w:sz w:val="24"/>
          <w:szCs w:val="24"/>
        </w:rPr>
      </w:pPr>
    </w:p>
    <w:p w:rsidR="00F966D5" w:rsidRPr="00872681" w:rsidRDefault="00F17B16" w:rsidP="00F966D5">
      <w:pPr>
        <w:ind w:left="1080" w:firstLine="336"/>
        <w:jc w:val="center"/>
        <w:rPr>
          <w:rFonts w:ascii="Times New Roman" w:hAnsi="Times New Roman"/>
          <w:sz w:val="24"/>
          <w:szCs w:val="24"/>
        </w:rPr>
      </w:pPr>
      <w:r w:rsidRPr="00872681">
        <w:rPr>
          <w:rFonts w:ascii="Times New Roman" w:hAnsi="Times New Roman"/>
          <w:noProof/>
          <w:sz w:val="24"/>
          <w:szCs w:val="24"/>
        </w:rPr>
        <w:drawing>
          <wp:inline distT="0" distB="0" distL="0" distR="0" wp14:anchorId="5AD3FA4F" wp14:editId="11369EA4">
            <wp:extent cx="3305175" cy="1952625"/>
            <wp:effectExtent l="0" t="0" r="9525" b="9525"/>
            <wp:docPr id="292" name="Bild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305175" cy="1952625"/>
                    </a:xfrm>
                    <a:prstGeom prst="rect">
                      <a:avLst/>
                    </a:prstGeom>
                    <a:noFill/>
                    <a:ln>
                      <a:noFill/>
                    </a:ln>
                  </pic:spPr>
                </pic:pic>
              </a:graphicData>
            </a:graphic>
          </wp:inline>
        </w:drawing>
      </w:r>
    </w:p>
    <w:p w:rsidR="00F966D5" w:rsidRPr="00872681" w:rsidRDefault="00F966D5" w:rsidP="00F966D5">
      <w:pPr>
        <w:ind w:left="1080" w:firstLine="336"/>
        <w:jc w:val="center"/>
        <w:rPr>
          <w:rFonts w:ascii="Times New Roman" w:hAnsi="Times New Roman"/>
          <w:sz w:val="24"/>
          <w:szCs w:val="24"/>
        </w:rPr>
      </w:pPr>
    </w:p>
    <w:p w:rsidR="00F966D5" w:rsidRPr="00872681" w:rsidRDefault="00F966D5" w:rsidP="00616DB0">
      <w:pPr>
        <w:widowControl/>
        <w:numPr>
          <w:ilvl w:val="0"/>
          <w:numId w:val="13"/>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Praat Editor Window und Partitur-Editor so auf dem Bildschirm anordnen, dass alles zu sehen ist:</w:t>
      </w:r>
    </w:p>
    <w:p w:rsidR="00F966D5" w:rsidRPr="00872681" w:rsidRDefault="00F966D5" w:rsidP="00F966D5">
      <w:pPr>
        <w:ind w:left="1080"/>
        <w:rPr>
          <w:rFonts w:ascii="Times New Roman" w:hAnsi="Times New Roman"/>
          <w:sz w:val="24"/>
          <w:szCs w:val="24"/>
        </w:rPr>
      </w:pPr>
    </w:p>
    <w:p w:rsidR="00F966D5" w:rsidRPr="00872681" w:rsidRDefault="00F17B16" w:rsidP="00991DF8">
      <w:pPr>
        <w:pStyle w:val="BildChar"/>
        <w:rPr>
          <w:sz w:val="24"/>
          <w:szCs w:val="24"/>
        </w:rPr>
      </w:pPr>
      <w:r w:rsidRPr="00872681">
        <w:rPr>
          <w:noProof/>
          <w:sz w:val="24"/>
          <w:szCs w:val="24"/>
        </w:rPr>
        <w:drawing>
          <wp:inline distT="0" distB="0" distL="0" distR="0" wp14:anchorId="7770A94E" wp14:editId="381C0A3A">
            <wp:extent cx="3924300" cy="2952750"/>
            <wp:effectExtent l="0" t="0" r="0" b="0"/>
            <wp:docPr id="293" name="Bild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4300" cy="2952750"/>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p>
    <w:p w:rsidR="00F966D5" w:rsidRPr="00872681" w:rsidRDefault="00991DF8" w:rsidP="00616DB0">
      <w:pPr>
        <w:widowControl/>
        <w:numPr>
          <w:ilvl w:val="0"/>
          <w:numId w:val="13"/>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br w:type="page"/>
      </w:r>
      <w:r w:rsidR="00F966D5" w:rsidRPr="00872681">
        <w:rPr>
          <w:rFonts w:ascii="Times New Roman" w:hAnsi="Times New Roman"/>
          <w:sz w:val="24"/>
          <w:szCs w:val="24"/>
        </w:rPr>
        <w:lastRenderedPageBreak/>
        <w:t xml:space="preserve">Im Praat-Editor </w:t>
      </w:r>
      <w:r w:rsidR="00F966D5" w:rsidRPr="004F0AFC">
        <w:rPr>
          <w:rStyle w:val="Menufunction"/>
        </w:rPr>
        <w:t>View</w:t>
      </w:r>
      <w:r w:rsidR="00F966D5" w:rsidRPr="009D5612">
        <w:rPr>
          <w:rStyle w:val="Menufunction"/>
        </w:rPr>
        <w:t> </w:t>
      </w:r>
      <w:r w:rsidR="00F417B2" w:rsidRPr="004F0AFC">
        <w:rPr>
          <w:rStyle w:val="Menufunction"/>
        </w:rPr>
        <w:t>&gt;</w:t>
      </w:r>
      <w:r w:rsidR="00F966D5" w:rsidRPr="009D5612">
        <w:rPr>
          <w:rStyle w:val="Menufunction"/>
        </w:rPr>
        <w:t> Zoom…</w:t>
      </w:r>
      <w:r w:rsidR="00F966D5" w:rsidRPr="00872681">
        <w:rPr>
          <w:rFonts w:ascii="Times New Roman" w:hAnsi="Times New Roman"/>
          <w:sz w:val="24"/>
          <w:szCs w:val="24"/>
        </w:rPr>
        <w:t xml:space="preserve"> wählen und 0.0 als Beginn, 60.0 als Ende eintragen</w:t>
      </w:r>
      <w:r w:rsidRPr="00872681">
        <w:rPr>
          <w:rFonts w:ascii="Times New Roman" w:hAnsi="Times New Roman"/>
          <w:sz w:val="24"/>
          <w:szCs w:val="24"/>
        </w:rPr>
        <w:t xml:space="preserve"> (60 Sekunden ist die maximale Zeit, die als Oszillogramm angezeigt werden kann)</w:t>
      </w:r>
      <w:r w:rsidR="00F966D5" w:rsidRPr="00872681">
        <w:rPr>
          <w:rFonts w:ascii="Times New Roman" w:hAnsi="Times New Roman"/>
          <w:sz w:val="24"/>
          <w:szCs w:val="24"/>
        </w:rPr>
        <w:t>:</w:t>
      </w:r>
    </w:p>
    <w:p w:rsidR="00991DF8" w:rsidRPr="00872681" w:rsidRDefault="00991DF8" w:rsidP="00991DF8">
      <w:pPr>
        <w:widowControl/>
        <w:tabs>
          <w:tab w:val="clear" w:pos="482"/>
          <w:tab w:val="left" w:pos="851"/>
        </w:tabs>
        <w:ind w:left="491"/>
        <w:jc w:val="left"/>
        <w:rPr>
          <w:rFonts w:ascii="Times New Roman" w:hAnsi="Times New Roman"/>
          <w:sz w:val="24"/>
          <w:szCs w:val="24"/>
        </w:rPr>
      </w:pPr>
    </w:p>
    <w:p w:rsidR="00F966D5" w:rsidRPr="00355B2A" w:rsidRDefault="00F17B16" w:rsidP="00991DF8">
      <w:pPr>
        <w:pStyle w:val="BildChar"/>
      </w:pPr>
      <w:r w:rsidRPr="00355B2A">
        <w:rPr>
          <w:noProof/>
        </w:rPr>
        <w:drawing>
          <wp:inline distT="0" distB="0" distL="0" distR="0" wp14:anchorId="26C11456" wp14:editId="5835E2BC">
            <wp:extent cx="3914775" cy="1219200"/>
            <wp:effectExtent l="0" t="0" r="9525" b="0"/>
            <wp:docPr id="294" name="Bild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914775" cy="1219200"/>
                    </a:xfrm>
                    <a:prstGeom prst="rect">
                      <a:avLst/>
                    </a:prstGeom>
                    <a:noFill/>
                    <a:ln>
                      <a:noFill/>
                    </a:ln>
                  </pic:spPr>
                </pic:pic>
              </a:graphicData>
            </a:graphic>
          </wp:inline>
        </w:drawing>
      </w:r>
    </w:p>
    <w:p w:rsidR="00F966D5" w:rsidRPr="00355B2A" w:rsidRDefault="00F966D5" w:rsidP="00991DF8">
      <w:pPr>
        <w:pStyle w:val="Standard-BlockCharCharChar"/>
      </w:pPr>
    </w:p>
    <w:p w:rsidR="00F966D5" w:rsidRPr="00355B2A" w:rsidRDefault="00F966D5" w:rsidP="00991DF8">
      <w:pPr>
        <w:pStyle w:val="Standard-BlockCharCharChar"/>
      </w:pPr>
    </w:p>
    <w:p w:rsidR="00F966D5" w:rsidRPr="00F76252" w:rsidRDefault="00F966D5" w:rsidP="00F76252">
      <w:pPr>
        <w:pStyle w:val="berschrift2"/>
        <w:numPr>
          <w:ilvl w:val="0"/>
          <w:numId w:val="0"/>
        </w:numPr>
      </w:pPr>
      <w:bookmarkStart w:id="1307" w:name="_Toc398708268"/>
      <w:r w:rsidRPr="00F76252">
        <w:t>Synchronisieren</w:t>
      </w:r>
      <w:bookmarkEnd w:id="1307"/>
    </w:p>
    <w:p w:rsidR="00F966D5" w:rsidRPr="00872681" w:rsidRDefault="00F966D5" w:rsidP="00991DF8">
      <w:pPr>
        <w:pStyle w:val="Standard-BlockCharCharChar"/>
        <w:rPr>
          <w:szCs w:val="24"/>
        </w:rPr>
      </w:pPr>
      <w:r w:rsidRPr="00872681">
        <w:rPr>
          <w:szCs w:val="24"/>
        </w:rPr>
        <w:t xml:space="preserve">Im Praat-Editor kann mittels der </w:t>
      </w:r>
      <w:r w:rsidRPr="00872681">
        <w:rPr>
          <w:b/>
          <w:szCs w:val="24"/>
        </w:rPr>
        <w:t>Tabulator-Taste</w:t>
      </w:r>
      <w:r w:rsidRPr="00872681">
        <w:rPr>
          <w:szCs w:val="24"/>
        </w:rPr>
        <w:t xml:space="preserve"> das Abspielen der Audio-Datei gestartet und angehalten werden. Die aktuelle Position wird mit einer gestrichelten roten Linie angezeigt. Am unteren Fensterrand befindet sich eine Scroll-Leiste, mit der der angezeigte Ausschnitt versch</w:t>
      </w:r>
      <w:r w:rsidRPr="00872681">
        <w:rPr>
          <w:szCs w:val="24"/>
        </w:rPr>
        <w:t>o</w:t>
      </w:r>
      <w:r w:rsidRPr="00872681">
        <w:rPr>
          <w:szCs w:val="24"/>
        </w:rPr>
        <w:t>ben werden kann:</w:t>
      </w:r>
    </w:p>
    <w:p w:rsidR="00F966D5" w:rsidRPr="00872681" w:rsidRDefault="00F966D5" w:rsidP="00991DF8">
      <w:pPr>
        <w:pStyle w:val="Standard-BlockCharCharChar"/>
        <w:rPr>
          <w:szCs w:val="24"/>
        </w:rPr>
      </w:pPr>
    </w:p>
    <w:p w:rsidR="00F966D5" w:rsidRPr="00872681" w:rsidRDefault="00F17B16" w:rsidP="00991DF8">
      <w:pPr>
        <w:pStyle w:val="BildChar"/>
        <w:rPr>
          <w:b/>
          <w:sz w:val="24"/>
          <w:szCs w:val="24"/>
        </w:rPr>
      </w:pPr>
      <w:r w:rsidRPr="00872681">
        <w:rPr>
          <w:noProof/>
          <w:sz w:val="24"/>
          <w:szCs w:val="24"/>
        </w:rPr>
        <mc:AlternateContent>
          <mc:Choice Requires="wps">
            <w:drawing>
              <wp:anchor distT="0" distB="0" distL="114300" distR="114300" simplePos="0" relativeHeight="251664896" behindDoc="0" locked="0" layoutInCell="1" allowOverlap="1" wp14:anchorId="264828AE" wp14:editId="394D61A5">
                <wp:simplePos x="0" y="0"/>
                <wp:positionH relativeFrom="column">
                  <wp:posOffset>2514600</wp:posOffset>
                </wp:positionH>
                <wp:positionV relativeFrom="paragraph">
                  <wp:posOffset>1628775</wp:posOffset>
                </wp:positionV>
                <wp:extent cx="1113790" cy="228600"/>
                <wp:effectExtent l="0" t="0" r="0" b="0"/>
                <wp:wrapNone/>
                <wp:docPr id="16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790" cy="228600"/>
                        </a:xfrm>
                        <a:prstGeom prst="rect">
                          <a:avLst/>
                        </a:prstGeom>
                        <a:solidFill>
                          <a:srgbClr val="FFFFFF"/>
                        </a:solidFill>
                        <a:ln w="9525">
                          <a:solidFill>
                            <a:srgbClr val="000000"/>
                          </a:solidFill>
                          <a:miter lim="800000"/>
                          <a:headEnd/>
                          <a:tailEnd/>
                        </a:ln>
                      </wps:spPr>
                      <wps:txbx>
                        <w:txbxContent>
                          <w:p w:rsidR="00F70807" w:rsidRPr="004157DF" w:rsidRDefault="00F70807" w:rsidP="00F966D5">
                            <w:pPr>
                              <w:rPr>
                                <w:b/>
                              </w:rPr>
                            </w:pPr>
                            <w:r>
                              <w:rPr>
                                <w:b/>
                              </w:rPr>
                              <w:t>Scroll-Leiste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8" o:spid="_x0000_s1054" type="#_x0000_t202" style="position:absolute;left:0;text-align:left;margin-left:198pt;margin-top:128.25pt;width:87.7pt;height:1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">
                <v:textbox>
                  <w:txbxContent>
                    <w:p w:rsidR="00F70807" w:rsidRPr="004157DF" w:rsidRDefault="00F70807" w:rsidP="00F966D5">
                      <w:pPr>
                        <w:rPr>
                          <w:b/>
                        </w:rPr>
                      </w:pPr>
                      <w:r>
                        <w:rPr>
                          <w:b/>
                        </w:rPr>
                        <w:t>Scroll-Leiste</w:t>
                      </w:r>
                    </w:p>
                  </w:txbxContent>
                </v:textbox>
              </v:shape>
            </w:pict>
          </mc:Fallback>
        </mc:AlternateContent>
      </w:r>
      <w:r w:rsidRPr="00872681">
        <w:rPr>
          <w:noProof/>
          <w:sz w:val="24"/>
          <w:szCs w:val="24"/>
        </w:rPr>
        <mc:AlternateContent>
          <mc:Choice Requires="wps">
            <w:drawing>
              <wp:anchor distT="0" distB="0" distL="114300" distR="114300" simplePos="0" relativeHeight="251662848" behindDoc="0" locked="0" layoutInCell="1" allowOverlap="1" wp14:anchorId="68A7C6E3" wp14:editId="0785EB67">
                <wp:simplePos x="0" y="0"/>
                <wp:positionH relativeFrom="column">
                  <wp:posOffset>1257300</wp:posOffset>
                </wp:positionH>
                <wp:positionV relativeFrom="paragraph">
                  <wp:posOffset>828675</wp:posOffset>
                </wp:positionV>
                <wp:extent cx="876935" cy="228600"/>
                <wp:effectExtent l="0" t="0" r="0" b="0"/>
                <wp:wrapNone/>
                <wp:docPr id="158"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28600"/>
                        </a:xfrm>
                        <a:prstGeom prst="rect">
                          <a:avLst/>
                        </a:prstGeom>
                        <a:solidFill>
                          <a:srgbClr val="FFFFFF"/>
                        </a:solidFill>
                        <a:ln w="9525">
                          <a:solidFill>
                            <a:srgbClr val="000000"/>
                          </a:solidFill>
                          <a:miter lim="800000"/>
                          <a:headEnd/>
                          <a:tailEnd/>
                        </a:ln>
                      </wps:spPr>
                      <wps:txbx>
                        <w:txbxContent>
                          <w:p w:rsidR="00F70807" w:rsidRPr="004157DF" w:rsidRDefault="00F70807" w:rsidP="00F966D5">
                            <w:pPr>
                              <w:rPr>
                                <w:b/>
                              </w:rPr>
                            </w:pPr>
                            <w:r w:rsidRPr="004157DF">
                              <w:rPr>
                                <w:b/>
                              </w:rPr>
                              <w:t>Position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6" o:spid="_x0000_s1055" type="#_x0000_t202" style="position:absolute;left:0;text-align:left;margin-left:99pt;margin-top:65.25pt;width:69.05pt;height:1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">
                <v:textbox>
                  <w:txbxContent>
                    <w:p w:rsidR="00F70807" w:rsidRPr="004157DF" w:rsidRDefault="00F70807" w:rsidP="00F966D5">
                      <w:pPr>
                        <w:rPr>
                          <w:b/>
                        </w:rPr>
                      </w:pPr>
                      <w:r w:rsidRPr="004157DF">
                        <w:rPr>
                          <w:b/>
                        </w:rPr>
                        <w:t>Position</w:t>
                      </w:r>
                    </w:p>
                  </w:txbxContent>
                </v:textbox>
              </v:shape>
            </w:pict>
          </mc:Fallback>
        </mc:AlternateContent>
      </w:r>
      <w:r w:rsidRPr="00872681">
        <w:rPr>
          <w:noProof/>
          <w:sz w:val="24"/>
          <w:szCs w:val="24"/>
        </w:rPr>
        <mc:AlternateContent>
          <mc:Choice Requires="wps">
            <w:drawing>
              <wp:anchor distT="0" distB="0" distL="114300" distR="114300" simplePos="0" relativeHeight="251663872" behindDoc="0" locked="0" layoutInCell="1" allowOverlap="1" wp14:anchorId="37A48857" wp14:editId="3E0F34BE">
                <wp:simplePos x="0" y="0"/>
                <wp:positionH relativeFrom="column">
                  <wp:posOffset>2057400</wp:posOffset>
                </wp:positionH>
                <wp:positionV relativeFrom="paragraph">
                  <wp:posOffset>1857375</wp:posOffset>
                </wp:positionV>
                <wp:extent cx="457200" cy="228600"/>
                <wp:effectExtent l="0" t="0" r="0" b="0"/>
                <wp:wrapNone/>
                <wp:docPr id="156" name="Lin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22860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A64E4B5" id="Line 67" o:spid="_x0000_s1026" style="position:absolute;flip:x;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146.25pt" to="198pt,1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" strokecolor="red" strokeweight="3pt">
                <v:stroke endarrow="block"/>
              </v:line>
            </w:pict>
          </mc:Fallback>
        </mc:AlternateContent>
      </w:r>
      <w:r w:rsidRPr="00872681">
        <w:rPr>
          <w:noProof/>
          <w:sz w:val="24"/>
          <w:szCs w:val="24"/>
        </w:rPr>
        <mc:AlternateContent>
          <mc:Choice Requires="wps">
            <w:drawing>
              <wp:anchor distT="0" distB="0" distL="114300" distR="114300" simplePos="0" relativeHeight="251661824" behindDoc="0" locked="0" layoutInCell="1" allowOverlap="1" wp14:anchorId="68672D45" wp14:editId="59409E82">
                <wp:simplePos x="0" y="0"/>
                <wp:positionH relativeFrom="column">
                  <wp:posOffset>800100</wp:posOffset>
                </wp:positionH>
                <wp:positionV relativeFrom="paragraph">
                  <wp:posOffset>942975</wp:posOffset>
                </wp:positionV>
                <wp:extent cx="457200" cy="228600"/>
                <wp:effectExtent l="0" t="0" r="0" b="0"/>
                <wp:wrapNone/>
                <wp:docPr id="153"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22860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D33EC3A" id="Line 65" o:spid="_x0000_s1026" style="position:absolute;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74.25pt" to="99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" strokecolor="red" strokeweight="3pt">
                <v:stroke endarrow="block"/>
              </v:line>
            </w:pict>
          </mc:Fallback>
        </mc:AlternateContent>
      </w:r>
      <w:r w:rsidRPr="00872681">
        <w:rPr>
          <w:b/>
          <w:noProof/>
          <w:sz w:val="24"/>
          <w:szCs w:val="24"/>
        </w:rPr>
        <w:drawing>
          <wp:inline distT="0" distB="0" distL="0" distR="0" wp14:anchorId="1F0DD764" wp14:editId="710CDBF6">
            <wp:extent cx="5753100" cy="2209800"/>
            <wp:effectExtent l="0" t="0" r="0" b="0"/>
            <wp:docPr id="295" name="Bild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53100" cy="2209800"/>
                    </a:xfrm>
                    <a:prstGeom prst="rect">
                      <a:avLst/>
                    </a:prstGeom>
                    <a:noFill/>
                    <a:ln>
                      <a:noFill/>
                    </a:ln>
                  </pic:spPr>
                </pic:pic>
              </a:graphicData>
            </a:graphic>
          </wp:inline>
        </w:drawing>
      </w:r>
    </w:p>
    <w:p w:rsidR="00F966D5" w:rsidRPr="00872681" w:rsidRDefault="00F966D5" w:rsidP="00991DF8">
      <w:pPr>
        <w:pStyle w:val="Standard-BlockCharCharChar"/>
        <w:rPr>
          <w:szCs w:val="24"/>
        </w:rPr>
      </w:pPr>
    </w:p>
    <w:p w:rsidR="00F966D5" w:rsidRPr="00872681" w:rsidRDefault="00F966D5" w:rsidP="00991DF8">
      <w:pPr>
        <w:pStyle w:val="Standard-BlockCharCharChar"/>
        <w:rPr>
          <w:szCs w:val="24"/>
        </w:rPr>
      </w:pPr>
      <w:r w:rsidRPr="00872681">
        <w:rPr>
          <w:szCs w:val="24"/>
        </w:rPr>
        <w:t>Das Synchronisieren der Transkription mit der Audio-Aufnahme erfolgt in drei Schritten:</w:t>
      </w:r>
    </w:p>
    <w:p w:rsidR="00F966D5" w:rsidRPr="00872681" w:rsidRDefault="00F966D5" w:rsidP="00991DF8">
      <w:pPr>
        <w:pStyle w:val="Standard-BlockCharCharChar"/>
        <w:rPr>
          <w:szCs w:val="24"/>
        </w:rPr>
      </w:pPr>
    </w:p>
    <w:p w:rsidR="00F966D5" w:rsidRPr="00872681" w:rsidRDefault="00F966D5" w:rsidP="00F966D5">
      <w:pPr>
        <w:pStyle w:val="Nummerierung1"/>
        <w:numPr>
          <w:ilvl w:val="0"/>
          <w:numId w:val="14"/>
        </w:numPr>
        <w:rPr>
          <w:szCs w:val="24"/>
        </w:rPr>
      </w:pPr>
      <w:r w:rsidRPr="00872681">
        <w:rPr>
          <w:szCs w:val="24"/>
        </w:rPr>
        <w:t>Im Partitur-Editor einen Zeitpunkt auswählen (dazu auf die entsprechende Stelle in der Zeitachse klicken):</w:t>
      </w:r>
    </w:p>
    <w:p w:rsidR="00F966D5" w:rsidRPr="00872681" w:rsidRDefault="00F966D5" w:rsidP="00F966D5">
      <w:pPr>
        <w:rPr>
          <w:rFonts w:ascii="Times New Roman" w:hAnsi="Times New Roman"/>
          <w:sz w:val="24"/>
          <w:szCs w:val="24"/>
        </w:rPr>
      </w:pPr>
    </w:p>
    <w:p w:rsidR="00F966D5" w:rsidRPr="00872681" w:rsidRDefault="00F17B16" w:rsidP="00257829">
      <w:pPr>
        <w:pStyle w:val="BildChar"/>
        <w:rPr>
          <w:sz w:val="24"/>
          <w:szCs w:val="24"/>
        </w:rPr>
      </w:pPr>
      <w:r w:rsidRPr="00872681">
        <w:rPr>
          <w:noProof/>
          <w:sz w:val="24"/>
          <w:szCs w:val="24"/>
        </w:rPr>
        <w:drawing>
          <wp:inline distT="0" distB="0" distL="0" distR="0" wp14:anchorId="155F54E5" wp14:editId="054897A8">
            <wp:extent cx="4486275" cy="1952625"/>
            <wp:effectExtent l="0" t="0" r="9525" b="9525"/>
            <wp:docPr id="296" name="Bild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486275" cy="1952625"/>
                    </a:xfrm>
                    <a:prstGeom prst="rect">
                      <a:avLst/>
                    </a:prstGeom>
                    <a:noFill/>
                    <a:ln>
                      <a:noFill/>
                    </a:ln>
                  </pic:spPr>
                </pic:pic>
              </a:graphicData>
            </a:graphic>
          </wp:inline>
        </w:drawing>
      </w:r>
    </w:p>
    <w:p w:rsidR="00F966D5" w:rsidRPr="00872681" w:rsidRDefault="00F966D5" w:rsidP="00F966D5">
      <w:pPr>
        <w:jc w:val="center"/>
        <w:rPr>
          <w:rFonts w:ascii="Times New Roman" w:hAnsi="Times New Roman"/>
          <w:sz w:val="24"/>
          <w:szCs w:val="24"/>
        </w:rPr>
      </w:pPr>
    </w:p>
    <w:p w:rsidR="00F966D5" w:rsidRPr="00872681" w:rsidRDefault="00F966D5" w:rsidP="00F966D5">
      <w:pPr>
        <w:pStyle w:val="Nummerierung1"/>
        <w:rPr>
          <w:szCs w:val="24"/>
        </w:rPr>
      </w:pPr>
      <w:r w:rsidRPr="00872681">
        <w:rPr>
          <w:szCs w:val="24"/>
        </w:rPr>
        <w:t xml:space="preserve">Im Praat-Editor die zugehörige Stelle in der Aufnahme suchen, d. h. die Aufnahme an die Stelle bewegen, an der das ausgewählte Element (in der Abbildung z. B. die Äußerung </w:t>
      </w:r>
      <w:r w:rsidR="00F70807">
        <w:rPr>
          <w:szCs w:val="24"/>
        </w:rPr>
        <w:lastRenderedPageBreak/>
        <w:t>„</w:t>
      </w:r>
      <w:r w:rsidRPr="00872681">
        <w:rPr>
          <w:szCs w:val="24"/>
        </w:rPr>
        <w:t>Und denn ist ein Wolf gekommen</w:t>
      </w:r>
      <w:r w:rsidR="00F70807">
        <w:rPr>
          <w:szCs w:val="24"/>
        </w:rPr>
        <w:t>“</w:t>
      </w:r>
      <w:r w:rsidRPr="00872681">
        <w:rPr>
          <w:szCs w:val="24"/>
        </w:rPr>
        <w:t xml:space="preserve">) </w:t>
      </w:r>
      <w:r w:rsidRPr="00872681">
        <w:rPr>
          <w:b/>
          <w:szCs w:val="24"/>
        </w:rPr>
        <w:t>beginnt</w:t>
      </w:r>
      <w:r w:rsidRPr="00872681">
        <w:rPr>
          <w:szCs w:val="24"/>
        </w:rPr>
        <w:t>.</w:t>
      </w:r>
    </w:p>
    <w:p w:rsidR="00F966D5" w:rsidRPr="00872681" w:rsidRDefault="00F966D5" w:rsidP="00F966D5">
      <w:pPr>
        <w:pStyle w:val="Nummerierung1"/>
        <w:rPr>
          <w:szCs w:val="24"/>
        </w:rPr>
      </w:pPr>
      <w:r w:rsidRPr="00872681">
        <w:rPr>
          <w:szCs w:val="24"/>
        </w:rPr>
        <w:t xml:space="preserve">Im </w:t>
      </w:r>
      <w:r w:rsidR="006A6804" w:rsidRPr="00872681">
        <w:rPr>
          <w:szCs w:val="24"/>
        </w:rPr>
        <w:t>Praat panel</w:t>
      </w:r>
      <w:r w:rsidRPr="00872681">
        <w:rPr>
          <w:szCs w:val="24"/>
        </w:rPr>
        <w:t xml:space="preserve"> auf </w:t>
      </w:r>
      <w:r w:rsidR="00F70807">
        <w:rPr>
          <w:szCs w:val="24"/>
        </w:rPr>
        <w:t>„</w:t>
      </w:r>
      <w:r w:rsidRPr="00FA2E59">
        <w:rPr>
          <w:szCs w:val="24"/>
        </w:rPr>
        <w:t>Get</w:t>
      </w:r>
      <w:r w:rsidR="00F70807">
        <w:rPr>
          <w:szCs w:val="24"/>
        </w:rPr>
        <w:t>“</w:t>
      </w:r>
      <w:r w:rsidRPr="00FA2E59">
        <w:rPr>
          <w:szCs w:val="24"/>
        </w:rPr>
        <w:t xml:space="preserve"> k</w:t>
      </w:r>
      <w:r w:rsidRPr="00872681">
        <w:rPr>
          <w:szCs w:val="24"/>
        </w:rPr>
        <w:t>licken. Dem ausgewählten Zeitpunkt in EXMARaLDA wird als absolute Zeitangabe die Position in der Aufnahme aus Praat zugewiesen. Im Editor ist das z. B. daran zu erkennen, dass in der Zeitachse eine absolute Zeitangabe erscheint:</w:t>
      </w:r>
    </w:p>
    <w:p w:rsidR="00F966D5" w:rsidRPr="00355B2A" w:rsidRDefault="00F966D5" w:rsidP="00F966D5">
      <w:pPr>
        <w:rPr>
          <w:rFonts w:ascii="Times New Roman" w:hAnsi="Times New Roman"/>
        </w:rPr>
      </w:pPr>
    </w:p>
    <w:p w:rsidR="0014185E" w:rsidRPr="00355B2A" w:rsidRDefault="00F17B16" w:rsidP="00C51155">
      <w:pPr>
        <w:jc w:val="center"/>
        <w:rPr>
          <w:rFonts w:ascii="Times New Roman" w:hAnsi="Times New Roman"/>
        </w:rPr>
      </w:pPr>
      <w:r w:rsidRPr="00355B2A">
        <w:rPr>
          <w:rFonts w:ascii="Times New Roman" w:hAnsi="Times New Roman"/>
          <w:noProof/>
        </w:rPr>
        <w:drawing>
          <wp:inline distT="0" distB="0" distL="0" distR="0">
            <wp:extent cx="4010025" cy="866775"/>
            <wp:effectExtent l="0" t="0" r="9525" b="9525"/>
            <wp:docPr id="297" name="Bild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010025" cy="866775"/>
                    </a:xfrm>
                    <a:prstGeom prst="rect">
                      <a:avLst/>
                    </a:prstGeom>
                    <a:noFill/>
                    <a:ln>
                      <a:noFill/>
                    </a:ln>
                  </pic:spPr>
                </pic:pic>
              </a:graphicData>
            </a:graphic>
          </wp:inline>
        </w:drawing>
      </w:r>
    </w:p>
    <w:sectPr w:rsidR="0014185E" w:rsidRPr="00355B2A" w:rsidSect="005B21E1">
      <w:pgSz w:w="11906" w:h="16838" w:code="9"/>
      <w:pgMar w:top="1361" w:right="1134" w:bottom="907" w:left="1418" w:header="624" w:footer="62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2885" w:rsidRDefault="00E82885">
      <w:r>
        <w:separator/>
      </w:r>
    </w:p>
  </w:endnote>
  <w:endnote w:type="continuationSeparator" w:id="0">
    <w:p w:rsidR="00E82885" w:rsidRDefault="00E82885">
      <w:r>
        <w:continuationSeparator/>
      </w:r>
    </w:p>
  </w:endnote>
  <w:endnote w:type="continuationNotice" w:id="1">
    <w:p w:rsidR="00E82885" w:rsidRDefault="00E8288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Wingdings 3">
    <w:panose1 w:val="050401020108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807" w:rsidRDefault="00F70807" w:rsidP="00E440B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rsidR="00F70807" w:rsidRDefault="00F70807">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807" w:rsidRDefault="00F70807" w:rsidP="00E440B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CE330C">
      <w:rPr>
        <w:rStyle w:val="Seitenzahl"/>
        <w:noProof/>
      </w:rPr>
      <w:t>129</w:t>
    </w:r>
    <w:r>
      <w:rPr>
        <w:rStyle w:val="Seitenzahl"/>
      </w:rPr>
      <w:fldChar w:fldCharType="end"/>
    </w:r>
  </w:p>
  <w:p w:rsidR="00F70807" w:rsidRDefault="00F70807">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2885" w:rsidRDefault="00E82885">
      <w:r>
        <w:separator/>
      </w:r>
    </w:p>
  </w:footnote>
  <w:footnote w:type="continuationSeparator" w:id="0">
    <w:p w:rsidR="00E82885" w:rsidRDefault="00E82885">
      <w:r>
        <w:continuationSeparator/>
      </w:r>
    </w:p>
  </w:footnote>
  <w:footnote w:type="continuationNotice" w:id="1">
    <w:p w:rsidR="00E82885" w:rsidRDefault="00E8288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807" w:rsidRDefault="00F70807">
    <w:pPr>
      <w:pStyle w:val="Kopfzeile"/>
    </w:pPr>
    <w:r>
      <w:t>EXMARaLDA Partitur-Editor – Handbuch</w:t>
    </w:r>
    <w:r>
      <w:tab/>
    </w:r>
    <w:r>
      <w:tab/>
      <w:t>Inhaltsverzeichnis</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807" w:rsidRPr="005B21E1" w:rsidRDefault="00F70807">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IPA Panel</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807" w:rsidRPr="005B21E1" w:rsidRDefault="00F70807">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Praat Panel</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807" w:rsidRPr="00D8108D" w:rsidRDefault="00F70807">
    <w:pPr>
      <w:pStyle w:val="Kopfzeile"/>
      <w:rPr>
        <w:lang w:val="en-GB"/>
      </w:rPr>
    </w:pPr>
    <w:r w:rsidRPr="00D8108D">
      <w:rPr>
        <w:lang w:val="en-GB"/>
      </w:rPr>
      <w:t>EXMARaLDA Partitur-Editor – Handbuch</w:t>
    </w:r>
    <w:r w:rsidRPr="00D8108D">
      <w:rPr>
        <w:lang w:val="en-GB"/>
      </w:rPr>
      <w:tab/>
    </w:r>
    <w:r w:rsidRPr="00D8108D">
      <w:rPr>
        <w:lang w:val="en-GB"/>
      </w:rPr>
      <w:tab/>
      <w:t>File-Menü</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807" w:rsidRPr="00A97361" w:rsidRDefault="00F70807">
    <w:pPr>
      <w:pStyle w:val="Kopfzeile"/>
      <w:rPr>
        <w:lang w:val="en-GB"/>
      </w:rPr>
    </w:pPr>
    <w:r w:rsidRPr="00A97361">
      <w:rPr>
        <w:lang w:val="en-GB"/>
      </w:rPr>
      <w:t>EXMARaLDA Partitur-Editor – Handbuch</w:t>
    </w:r>
    <w:r w:rsidRPr="00A97361">
      <w:rPr>
        <w:lang w:val="en-GB"/>
      </w:rPr>
      <w:tab/>
    </w:r>
    <w:r w:rsidRPr="00A97361">
      <w:rPr>
        <w:lang w:val="en-GB"/>
      </w:rPr>
      <w:tab/>
      <w:t>View-Menü</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807" w:rsidRDefault="00F70807">
    <w:pPr>
      <w:pStyle w:val="Kopfzeile"/>
    </w:pPr>
    <w:r>
      <w:t>EXMARaLDA Partitur-Editor – Handbuch</w:t>
    </w:r>
    <w:r>
      <w:tab/>
    </w:r>
    <w:r>
      <w:tab/>
      <w:t>Transcription-Menü</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807" w:rsidRDefault="00F70807">
    <w:pPr>
      <w:pStyle w:val="Kopfzeile"/>
    </w:pPr>
    <w:r>
      <w:t>EXMARaLDA Partitur-Editor – Handbuch</w:t>
    </w:r>
    <w:r>
      <w:tab/>
    </w:r>
    <w:r>
      <w:tab/>
      <w:t>Tier-Menü</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807" w:rsidRPr="00D8108D" w:rsidRDefault="00F70807">
    <w:pPr>
      <w:pStyle w:val="Kopfzeile"/>
      <w:rPr>
        <w:lang w:val="en-GB"/>
      </w:rPr>
    </w:pPr>
    <w:r w:rsidRPr="00D8108D">
      <w:rPr>
        <w:lang w:val="en-GB"/>
      </w:rPr>
      <w:t>EXMARaLDA Partitur-Editor – Handbuch</w:t>
    </w:r>
    <w:r w:rsidRPr="00D8108D">
      <w:rPr>
        <w:lang w:val="en-GB"/>
      </w:rPr>
      <w:tab/>
    </w:r>
    <w:r w:rsidRPr="00D8108D">
      <w:rPr>
        <w:lang w:val="en-GB"/>
      </w:rPr>
      <w:tab/>
      <w:t>Event-Menü</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807" w:rsidRPr="00F966D5" w:rsidRDefault="00F70807">
    <w:pPr>
      <w:pStyle w:val="Kopfzeile"/>
      <w:rPr>
        <w:lang w:val="en-GB"/>
      </w:rPr>
    </w:pPr>
    <w:r w:rsidRPr="00F966D5">
      <w:rPr>
        <w:lang w:val="en-GB"/>
      </w:rPr>
      <w:t>EXMARaLDA Partitur-Editor – Handbuch</w:t>
    </w:r>
    <w:r w:rsidRPr="00F966D5">
      <w:rPr>
        <w:lang w:val="en-GB"/>
      </w:rPr>
      <w:tab/>
    </w:r>
    <w:r w:rsidRPr="00F966D5">
      <w:rPr>
        <w:lang w:val="en-GB"/>
      </w:rPr>
      <w:tab/>
      <w:t>Timeline-Menü</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807" w:rsidRDefault="00F70807">
    <w:pPr>
      <w:pStyle w:val="Kopfzeile"/>
    </w:pPr>
    <w:r>
      <w:t>EXMARaLDA Partitur-Editor – Handbuch</w:t>
    </w:r>
    <w:r>
      <w:tab/>
    </w:r>
    <w:r>
      <w:tab/>
      <w:t>Format-Menü</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807" w:rsidRPr="00160B8D" w:rsidRDefault="00F70807">
    <w:pPr>
      <w:pStyle w:val="Kopfzeile"/>
      <w:rPr>
        <w:lang w:val="en-GB"/>
      </w:rPr>
    </w:pPr>
    <w:r w:rsidRPr="00160B8D">
      <w:rPr>
        <w:lang w:val="en-GB"/>
      </w:rPr>
      <w:t>EXMARaLDA Partitur-Editor – Handbuch</w:t>
    </w:r>
    <w:r w:rsidRPr="00160B8D">
      <w:rPr>
        <w:lang w:val="en-GB"/>
      </w:rPr>
      <w:tab/>
    </w:r>
    <w:r w:rsidRPr="00160B8D">
      <w:rPr>
        <w:lang w:val="en-GB"/>
      </w:rPr>
      <w:tab/>
    </w:r>
    <w:r>
      <w:rPr>
        <w:lang w:val="en-GB"/>
      </w:rPr>
      <w:t>Help</w:t>
    </w:r>
    <w:r w:rsidRPr="00160B8D">
      <w:rPr>
        <w:lang w:val="en-GB"/>
      </w:rPr>
      <w:t>-Menü</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807" w:rsidRDefault="00F70807">
    <w:pPr>
      <w:pStyle w:val="Kopfzeile"/>
    </w:pPr>
    <w:r>
      <w:t>EXMARaLDA Partitur-Editor – Handbuch</w:t>
    </w:r>
    <w:r>
      <w:tab/>
    </w:r>
    <w:r>
      <w:tab/>
      <w:t>Inhaltsverzeichnis</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807" w:rsidRDefault="00F70807">
    <w:pPr>
      <w:pStyle w:val="Kopfzeile"/>
    </w:pPr>
    <w:r>
      <w:t>EXMARaLDA Partitur-Editor – Handbuch</w:t>
    </w:r>
    <w:r>
      <w:tab/>
    </w:r>
    <w:r>
      <w:tab/>
      <w:t>Simple Exmaralda-Konventionen</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807" w:rsidRDefault="00F70807"/>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807" w:rsidRDefault="00F70807">
    <w:pPr>
      <w:pStyle w:val="Kopfzeile"/>
    </w:pPr>
    <w:r>
      <w:t>EXMARaLDA Partitur-Editor – Handbuch</w:t>
    </w:r>
    <w:r>
      <w:tab/>
    </w:r>
    <w:r>
      <w:tab/>
      <w:t>Segmentierungs-Algorithmen</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807" w:rsidRPr="00630B54" w:rsidRDefault="00F70807">
    <w:pPr>
      <w:pStyle w:val="Kopfzeile"/>
      <w:rPr>
        <w:lang w:val="en-GB"/>
      </w:rPr>
    </w:pPr>
    <w:r w:rsidRPr="00630B54">
      <w:rPr>
        <w:lang w:val="en-GB"/>
      </w:rPr>
      <w:t>EXMARaLDA Partitur-Editor – Handbuch</w:t>
    </w:r>
    <w:r w:rsidRPr="00630B54">
      <w:rPr>
        <w:lang w:val="en-GB"/>
      </w:rPr>
      <w:tab/>
    </w:r>
    <w:r w:rsidRPr="00630B54">
      <w:rPr>
        <w:lang w:val="en-GB"/>
      </w:rPr>
      <w:tab/>
      <w:t>S</w:t>
    </w:r>
    <w:r>
      <w:rPr>
        <w:lang w:val="en-GB"/>
      </w:rPr>
      <w:t>tylesheets</w:t>
    </w:r>
  </w:p>
  <w:p w:rsidR="00F70807" w:rsidRPr="00630B54" w:rsidRDefault="00F70807">
    <w:pPr>
      <w:pStyle w:val="Kopfzeile"/>
      <w:rPr>
        <w:lang w:val="en-GB"/>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807" w:rsidRPr="00630B54" w:rsidRDefault="00F70807">
    <w:pPr>
      <w:pStyle w:val="Kopfzeile"/>
      <w:rPr>
        <w:lang w:val="en-GB"/>
      </w:rPr>
    </w:pPr>
    <w:r w:rsidRPr="00630B54">
      <w:rPr>
        <w:lang w:val="en-GB"/>
      </w:rPr>
      <w:t>EXMARaLDA Partitur-Editor – Handbuch</w:t>
    </w:r>
    <w:r w:rsidRPr="00630B54">
      <w:rPr>
        <w:lang w:val="en-GB"/>
      </w:rPr>
      <w:tab/>
    </w:r>
    <w:r w:rsidRPr="00630B54">
      <w:rPr>
        <w:lang w:val="en-GB"/>
      </w:rPr>
      <w:tab/>
    </w:r>
    <w:r>
      <w:rPr>
        <w:lang w:val="en-GB"/>
      </w:rPr>
      <w:t>Tastenkombinationen</w:t>
    </w:r>
  </w:p>
  <w:p w:rsidR="00F70807" w:rsidRPr="00630B54" w:rsidRDefault="00F70807">
    <w:pPr>
      <w:pStyle w:val="Kopfzeile"/>
      <w:rPr>
        <w:lang w:val="en-GB"/>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807" w:rsidRPr="005B21E1" w:rsidRDefault="00F70807">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Vorbemerkungen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807" w:rsidRPr="005B21E1" w:rsidRDefault="00F70807">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Programmoberfläche</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807" w:rsidRPr="005B21E1" w:rsidRDefault="00F70807">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Keyboard</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807" w:rsidRPr="005B21E1" w:rsidRDefault="00F70807">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Link Panel</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807" w:rsidRPr="005B21E1" w:rsidRDefault="00F70807">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Audio/Video Panel</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807" w:rsidRPr="005B21E1" w:rsidRDefault="00F70807">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Praat Panel</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0807" w:rsidRPr="005B21E1" w:rsidRDefault="00F70807">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Annotation Panel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84424"/>
    <w:multiLevelType w:val="hybridMultilevel"/>
    <w:tmpl w:val="D3BC5A4C"/>
    <w:lvl w:ilvl="0" w:tplc="5CFCBD56">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922"/>
        </w:tabs>
        <w:ind w:left="1922" w:hanging="360"/>
      </w:pPr>
      <w:rPr>
        <w:rFonts w:ascii="Courier New" w:hAnsi="Courier New" w:cs="Courier New" w:hint="default"/>
      </w:rPr>
    </w:lvl>
    <w:lvl w:ilvl="2" w:tplc="04070005" w:tentative="1">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Courier New"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Courier New"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1">
    <w:nsid w:val="1558123E"/>
    <w:multiLevelType w:val="hybridMultilevel"/>
    <w:tmpl w:val="ABF45F96"/>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
    <w:nsid w:val="15FF1952"/>
    <w:multiLevelType w:val="hybridMultilevel"/>
    <w:tmpl w:val="A14EC52A"/>
    <w:lvl w:ilvl="0" w:tplc="826E54E0">
      <w:start w:val="1"/>
      <w:numFmt w:val="decimal"/>
      <w:pStyle w:val="Nummerierung1"/>
      <w:lvlText w:val="%1."/>
      <w:lvlJc w:val="left"/>
      <w:pPr>
        <w:tabs>
          <w:tab w:val="num" w:pos="482"/>
        </w:tabs>
        <w:ind w:left="482" w:hanging="482"/>
      </w:pPr>
      <w:rPr>
        <w:rFonts w:ascii="Times New Roman" w:hAnsi="Times New Roman" w:cs="Times New Roman" w:hint="default"/>
        <w:b w:val="0"/>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nsid w:val="16741790"/>
    <w:multiLevelType w:val="hybridMultilevel"/>
    <w:tmpl w:val="621E72E4"/>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nsid w:val="17FA0604"/>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5">
    <w:nsid w:val="1E9E56FE"/>
    <w:multiLevelType w:val="hybridMultilevel"/>
    <w:tmpl w:val="1DB62746"/>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
    <w:nsid w:val="1F6B764C"/>
    <w:multiLevelType w:val="hybridMultilevel"/>
    <w:tmpl w:val="025CF8FA"/>
    <w:lvl w:ilvl="0" w:tplc="04070019">
      <w:start w:val="1"/>
      <w:numFmt w:val="lowerLetter"/>
      <w:lvlText w:val="%1."/>
      <w:lvlJc w:val="left"/>
      <w:pPr>
        <w:tabs>
          <w:tab w:val="num" w:pos="1922"/>
        </w:tabs>
        <w:ind w:left="1922" w:hanging="360"/>
      </w:pPr>
    </w:lvl>
    <w:lvl w:ilvl="1" w:tplc="04070019" w:tentative="1">
      <w:start w:val="1"/>
      <w:numFmt w:val="lowerLetter"/>
      <w:lvlText w:val="%2."/>
      <w:lvlJc w:val="left"/>
      <w:pPr>
        <w:tabs>
          <w:tab w:val="num" w:pos="1922"/>
        </w:tabs>
        <w:ind w:left="1922" w:hanging="360"/>
      </w:pPr>
    </w:lvl>
    <w:lvl w:ilvl="2" w:tplc="0407001B" w:tentative="1">
      <w:start w:val="1"/>
      <w:numFmt w:val="lowerRoman"/>
      <w:lvlText w:val="%3."/>
      <w:lvlJc w:val="right"/>
      <w:pPr>
        <w:tabs>
          <w:tab w:val="num" w:pos="2642"/>
        </w:tabs>
        <w:ind w:left="2642" w:hanging="180"/>
      </w:pPr>
    </w:lvl>
    <w:lvl w:ilvl="3" w:tplc="0407000F" w:tentative="1">
      <w:start w:val="1"/>
      <w:numFmt w:val="decimal"/>
      <w:lvlText w:val="%4."/>
      <w:lvlJc w:val="left"/>
      <w:pPr>
        <w:tabs>
          <w:tab w:val="num" w:pos="3362"/>
        </w:tabs>
        <w:ind w:left="3362" w:hanging="360"/>
      </w:pPr>
    </w:lvl>
    <w:lvl w:ilvl="4" w:tplc="04070019" w:tentative="1">
      <w:start w:val="1"/>
      <w:numFmt w:val="lowerLetter"/>
      <w:lvlText w:val="%5."/>
      <w:lvlJc w:val="left"/>
      <w:pPr>
        <w:tabs>
          <w:tab w:val="num" w:pos="4082"/>
        </w:tabs>
        <w:ind w:left="4082" w:hanging="360"/>
      </w:pPr>
    </w:lvl>
    <w:lvl w:ilvl="5" w:tplc="0407001B" w:tentative="1">
      <w:start w:val="1"/>
      <w:numFmt w:val="lowerRoman"/>
      <w:lvlText w:val="%6."/>
      <w:lvlJc w:val="right"/>
      <w:pPr>
        <w:tabs>
          <w:tab w:val="num" w:pos="4802"/>
        </w:tabs>
        <w:ind w:left="4802" w:hanging="180"/>
      </w:pPr>
    </w:lvl>
    <w:lvl w:ilvl="6" w:tplc="0407000F" w:tentative="1">
      <w:start w:val="1"/>
      <w:numFmt w:val="decimal"/>
      <w:lvlText w:val="%7."/>
      <w:lvlJc w:val="left"/>
      <w:pPr>
        <w:tabs>
          <w:tab w:val="num" w:pos="5522"/>
        </w:tabs>
        <w:ind w:left="5522" w:hanging="360"/>
      </w:pPr>
    </w:lvl>
    <w:lvl w:ilvl="7" w:tplc="04070019" w:tentative="1">
      <w:start w:val="1"/>
      <w:numFmt w:val="lowerLetter"/>
      <w:lvlText w:val="%8."/>
      <w:lvlJc w:val="left"/>
      <w:pPr>
        <w:tabs>
          <w:tab w:val="num" w:pos="6242"/>
        </w:tabs>
        <w:ind w:left="6242" w:hanging="360"/>
      </w:pPr>
    </w:lvl>
    <w:lvl w:ilvl="8" w:tplc="0407001B" w:tentative="1">
      <w:start w:val="1"/>
      <w:numFmt w:val="lowerRoman"/>
      <w:lvlText w:val="%9."/>
      <w:lvlJc w:val="right"/>
      <w:pPr>
        <w:tabs>
          <w:tab w:val="num" w:pos="6962"/>
        </w:tabs>
        <w:ind w:left="6962" w:hanging="180"/>
      </w:pPr>
    </w:lvl>
  </w:abstractNum>
  <w:abstractNum w:abstractNumId="7">
    <w:nsid w:val="2549089A"/>
    <w:multiLevelType w:val="hybridMultilevel"/>
    <w:tmpl w:val="3ECC8B22"/>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8">
    <w:nsid w:val="25F855F7"/>
    <w:multiLevelType w:val="hybridMultilevel"/>
    <w:tmpl w:val="B7FA5F54"/>
    <w:lvl w:ilvl="0" w:tplc="8D129288">
      <w:start w:val="1"/>
      <w:numFmt w:val="bullet"/>
      <w:pStyle w:val="Aufzhlungszeichen1"/>
      <w:lvlText w:val=""/>
      <w:lvlJc w:val="left"/>
      <w:pPr>
        <w:tabs>
          <w:tab w:val="num" w:pos="964"/>
        </w:tabs>
        <w:ind w:left="964" w:hanging="482"/>
      </w:pPr>
      <w:rPr>
        <w:rFonts w:ascii="Wingdings" w:hAnsi="Wingdings" w:hint="default"/>
      </w:rPr>
    </w:lvl>
    <w:lvl w:ilvl="1" w:tplc="F98297AC">
      <w:start w:val="1"/>
      <w:numFmt w:val="bullet"/>
      <w:lvlText w:val="-"/>
      <w:lvlJc w:val="left"/>
      <w:pPr>
        <w:tabs>
          <w:tab w:val="num" w:pos="1922"/>
        </w:tabs>
        <w:ind w:left="1922" w:hanging="360"/>
      </w:pPr>
      <w:rPr>
        <w:rFonts w:ascii="Arial" w:eastAsia="Times New Roman" w:hAnsi="Arial" w:cs="Symbol" w:hint="default"/>
      </w:rPr>
    </w:lvl>
    <w:lvl w:ilvl="2" w:tplc="5CFCBD56">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Arial"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Arial"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9">
    <w:nsid w:val="2F307ACA"/>
    <w:multiLevelType w:val="hybridMultilevel"/>
    <w:tmpl w:val="E9E453BA"/>
    <w:lvl w:ilvl="0" w:tplc="0407000F">
      <w:start w:val="1"/>
      <w:numFmt w:val="decimal"/>
      <w:lvlText w:val="%1."/>
      <w:lvlJc w:val="left"/>
      <w:pPr>
        <w:tabs>
          <w:tab w:val="num" w:pos="360"/>
        </w:tabs>
        <w:ind w:left="360" w:hanging="360"/>
      </w:pPr>
    </w:lvl>
    <w:lvl w:ilvl="1" w:tplc="04070019">
      <w:start w:val="1"/>
      <w:numFmt w:val="lowerLetter"/>
      <w:lvlText w:val="%2."/>
      <w:lvlJc w:val="left"/>
      <w:pPr>
        <w:tabs>
          <w:tab w:val="num" w:pos="1080"/>
        </w:tabs>
        <w:ind w:left="1080" w:hanging="360"/>
      </w:pPr>
    </w:lvl>
    <w:lvl w:ilvl="2" w:tplc="0407001B">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10">
    <w:nsid w:val="49144382"/>
    <w:multiLevelType w:val="hybridMultilevel"/>
    <w:tmpl w:val="3378DA20"/>
    <w:lvl w:ilvl="0" w:tplc="04070005">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1">
    <w:nsid w:val="4AEF75C7"/>
    <w:multiLevelType w:val="hybridMultilevel"/>
    <w:tmpl w:val="1A0A44E2"/>
    <w:lvl w:ilvl="0" w:tplc="E6C0FBEE">
      <w:start w:val="1"/>
      <w:numFmt w:val="bullet"/>
      <w:pStyle w:val="Aufzhlungszeichen2"/>
      <w:lvlText w:val=""/>
      <w:lvlJc w:val="left"/>
      <w:pPr>
        <w:tabs>
          <w:tab w:val="num" w:pos="624"/>
        </w:tabs>
        <w:ind w:left="624" w:hanging="482"/>
      </w:pPr>
      <w:rPr>
        <w:rFonts w:ascii="Wingdings" w:hAnsi="Wingdings" w:hint="default"/>
      </w:rPr>
    </w:lvl>
    <w:lvl w:ilvl="1" w:tplc="04070003" w:tentative="1">
      <w:start w:val="1"/>
      <w:numFmt w:val="bullet"/>
      <w:lvlText w:val="o"/>
      <w:lvlJc w:val="left"/>
      <w:pPr>
        <w:tabs>
          <w:tab w:val="num" w:pos="1270"/>
        </w:tabs>
        <w:ind w:left="1270" w:hanging="360"/>
      </w:pPr>
      <w:rPr>
        <w:rFonts w:ascii="Courier New" w:hAnsi="Courier New" w:cs="Arial" w:hint="default"/>
      </w:rPr>
    </w:lvl>
    <w:lvl w:ilvl="2" w:tplc="04070005" w:tentative="1">
      <w:start w:val="1"/>
      <w:numFmt w:val="bullet"/>
      <w:lvlText w:val=""/>
      <w:lvlJc w:val="left"/>
      <w:pPr>
        <w:tabs>
          <w:tab w:val="num" w:pos="1990"/>
        </w:tabs>
        <w:ind w:left="1990" w:hanging="360"/>
      </w:pPr>
      <w:rPr>
        <w:rFonts w:ascii="Wingdings" w:hAnsi="Wingdings" w:hint="default"/>
      </w:rPr>
    </w:lvl>
    <w:lvl w:ilvl="3" w:tplc="04070001" w:tentative="1">
      <w:start w:val="1"/>
      <w:numFmt w:val="bullet"/>
      <w:lvlText w:val=""/>
      <w:lvlJc w:val="left"/>
      <w:pPr>
        <w:tabs>
          <w:tab w:val="num" w:pos="2710"/>
        </w:tabs>
        <w:ind w:left="2710" w:hanging="360"/>
      </w:pPr>
      <w:rPr>
        <w:rFonts w:ascii="Symbol" w:hAnsi="Symbol" w:hint="default"/>
      </w:rPr>
    </w:lvl>
    <w:lvl w:ilvl="4" w:tplc="04070003" w:tentative="1">
      <w:start w:val="1"/>
      <w:numFmt w:val="bullet"/>
      <w:lvlText w:val="o"/>
      <w:lvlJc w:val="left"/>
      <w:pPr>
        <w:tabs>
          <w:tab w:val="num" w:pos="3430"/>
        </w:tabs>
        <w:ind w:left="3430" w:hanging="360"/>
      </w:pPr>
      <w:rPr>
        <w:rFonts w:ascii="Courier New" w:hAnsi="Courier New" w:cs="Arial" w:hint="default"/>
      </w:rPr>
    </w:lvl>
    <w:lvl w:ilvl="5" w:tplc="04070005" w:tentative="1">
      <w:start w:val="1"/>
      <w:numFmt w:val="bullet"/>
      <w:lvlText w:val=""/>
      <w:lvlJc w:val="left"/>
      <w:pPr>
        <w:tabs>
          <w:tab w:val="num" w:pos="4150"/>
        </w:tabs>
        <w:ind w:left="4150" w:hanging="360"/>
      </w:pPr>
      <w:rPr>
        <w:rFonts w:ascii="Wingdings" w:hAnsi="Wingdings" w:hint="default"/>
      </w:rPr>
    </w:lvl>
    <w:lvl w:ilvl="6" w:tplc="04070001" w:tentative="1">
      <w:start w:val="1"/>
      <w:numFmt w:val="bullet"/>
      <w:lvlText w:val=""/>
      <w:lvlJc w:val="left"/>
      <w:pPr>
        <w:tabs>
          <w:tab w:val="num" w:pos="4870"/>
        </w:tabs>
        <w:ind w:left="4870" w:hanging="360"/>
      </w:pPr>
      <w:rPr>
        <w:rFonts w:ascii="Symbol" w:hAnsi="Symbol" w:hint="default"/>
      </w:rPr>
    </w:lvl>
    <w:lvl w:ilvl="7" w:tplc="04070003" w:tentative="1">
      <w:start w:val="1"/>
      <w:numFmt w:val="bullet"/>
      <w:lvlText w:val="o"/>
      <w:lvlJc w:val="left"/>
      <w:pPr>
        <w:tabs>
          <w:tab w:val="num" w:pos="5590"/>
        </w:tabs>
        <w:ind w:left="5590" w:hanging="360"/>
      </w:pPr>
      <w:rPr>
        <w:rFonts w:ascii="Courier New" w:hAnsi="Courier New" w:cs="Arial" w:hint="default"/>
      </w:rPr>
    </w:lvl>
    <w:lvl w:ilvl="8" w:tplc="04070005" w:tentative="1">
      <w:start w:val="1"/>
      <w:numFmt w:val="bullet"/>
      <w:lvlText w:val=""/>
      <w:lvlJc w:val="left"/>
      <w:pPr>
        <w:tabs>
          <w:tab w:val="num" w:pos="6310"/>
        </w:tabs>
        <w:ind w:left="6310" w:hanging="360"/>
      </w:pPr>
      <w:rPr>
        <w:rFonts w:ascii="Wingdings" w:hAnsi="Wingdings" w:hint="default"/>
      </w:rPr>
    </w:lvl>
  </w:abstractNum>
  <w:abstractNum w:abstractNumId="12">
    <w:nsid w:val="4FA41699"/>
    <w:multiLevelType w:val="hybridMultilevel"/>
    <w:tmpl w:val="62363A9A"/>
    <w:lvl w:ilvl="0" w:tplc="04070005">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562"/>
        </w:tabs>
        <w:ind w:left="1562" w:hanging="360"/>
      </w:pPr>
      <w:rPr>
        <w:rFonts w:ascii="Courier New" w:hAnsi="Courier New" w:cs="Courier New" w:hint="default"/>
      </w:rPr>
    </w:lvl>
    <w:lvl w:ilvl="2" w:tplc="04070005" w:tentative="1">
      <w:start w:val="1"/>
      <w:numFmt w:val="bullet"/>
      <w:lvlText w:val=""/>
      <w:lvlJc w:val="left"/>
      <w:pPr>
        <w:tabs>
          <w:tab w:val="num" w:pos="2282"/>
        </w:tabs>
        <w:ind w:left="2282" w:hanging="360"/>
      </w:pPr>
      <w:rPr>
        <w:rFonts w:ascii="Wingdings" w:hAnsi="Wingdings" w:hint="default"/>
      </w:rPr>
    </w:lvl>
    <w:lvl w:ilvl="3" w:tplc="04070001" w:tentative="1">
      <w:start w:val="1"/>
      <w:numFmt w:val="bullet"/>
      <w:lvlText w:val=""/>
      <w:lvlJc w:val="left"/>
      <w:pPr>
        <w:tabs>
          <w:tab w:val="num" w:pos="3002"/>
        </w:tabs>
        <w:ind w:left="3002" w:hanging="360"/>
      </w:pPr>
      <w:rPr>
        <w:rFonts w:ascii="Symbol" w:hAnsi="Symbol" w:hint="default"/>
      </w:rPr>
    </w:lvl>
    <w:lvl w:ilvl="4" w:tplc="04070003" w:tentative="1">
      <w:start w:val="1"/>
      <w:numFmt w:val="bullet"/>
      <w:lvlText w:val="o"/>
      <w:lvlJc w:val="left"/>
      <w:pPr>
        <w:tabs>
          <w:tab w:val="num" w:pos="3722"/>
        </w:tabs>
        <w:ind w:left="3722" w:hanging="360"/>
      </w:pPr>
      <w:rPr>
        <w:rFonts w:ascii="Courier New" w:hAnsi="Courier New" w:cs="Courier New" w:hint="default"/>
      </w:rPr>
    </w:lvl>
    <w:lvl w:ilvl="5" w:tplc="04070005" w:tentative="1">
      <w:start w:val="1"/>
      <w:numFmt w:val="bullet"/>
      <w:lvlText w:val=""/>
      <w:lvlJc w:val="left"/>
      <w:pPr>
        <w:tabs>
          <w:tab w:val="num" w:pos="4442"/>
        </w:tabs>
        <w:ind w:left="4442" w:hanging="360"/>
      </w:pPr>
      <w:rPr>
        <w:rFonts w:ascii="Wingdings" w:hAnsi="Wingdings" w:hint="default"/>
      </w:rPr>
    </w:lvl>
    <w:lvl w:ilvl="6" w:tplc="04070001" w:tentative="1">
      <w:start w:val="1"/>
      <w:numFmt w:val="bullet"/>
      <w:lvlText w:val=""/>
      <w:lvlJc w:val="left"/>
      <w:pPr>
        <w:tabs>
          <w:tab w:val="num" w:pos="5162"/>
        </w:tabs>
        <w:ind w:left="5162" w:hanging="360"/>
      </w:pPr>
      <w:rPr>
        <w:rFonts w:ascii="Symbol" w:hAnsi="Symbol" w:hint="default"/>
      </w:rPr>
    </w:lvl>
    <w:lvl w:ilvl="7" w:tplc="04070003" w:tentative="1">
      <w:start w:val="1"/>
      <w:numFmt w:val="bullet"/>
      <w:lvlText w:val="o"/>
      <w:lvlJc w:val="left"/>
      <w:pPr>
        <w:tabs>
          <w:tab w:val="num" w:pos="5882"/>
        </w:tabs>
        <w:ind w:left="5882" w:hanging="360"/>
      </w:pPr>
      <w:rPr>
        <w:rFonts w:ascii="Courier New" w:hAnsi="Courier New" w:cs="Courier New" w:hint="default"/>
      </w:rPr>
    </w:lvl>
    <w:lvl w:ilvl="8" w:tplc="04070005" w:tentative="1">
      <w:start w:val="1"/>
      <w:numFmt w:val="bullet"/>
      <w:lvlText w:val=""/>
      <w:lvlJc w:val="left"/>
      <w:pPr>
        <w:tabs>
          <w:tab w:val="num" w:pos="6602"/>
        </w:tabs>
        <w:ind w:left="6602" w:hanging="360"/>
      </w:pPr>
      <w:rPr>
        <w:rFonts w:ascii="Wingdings" w:hAnsi="Wingdings" w:hint="default"/>
      </w:rPr>
    </w:lvl>
  </w:abstractNum>
  <w:abstractNum w:abstractNumId="13">
    <w:nsid w:val="531D4169"/>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4">
    <w:nsid w:val="57D71256"/>
    <w:multiLevelType w:val="hybridMultilevel"/>
    <w:tmpl w:val="59C66AA4"/>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nsid w:val="5B812F22"/>
    <w:multiLevelType w:val="hybridMultilevel"/>
    <w:tmpl w:val="C2D4BEDC"/>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6">
    <w:nsid w:val="5E2E51A0"/>
    <w:multiLevelType w:val="hybridMultilevel"/>
    <w:tmpl w:val="5EFE9288"/>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6509541E"/>
    <w:multiLevelType w:val="multilevel"/>
    <w:tmpl w:val="04070027"/>
    <w:lvl w:ilvl="0">
      <w:start w:val="1"/>
      <w:numFmt w:val="upperRoman"/>
      <w:lvlText w:val="%1."/>
      <w:lvlJc w:val="left"/>
      <w:pPr>
        <w:tabs>
          <w:tab w:val="num" w:pos="360"/>
        </w:tabs>
        <w:ind w:left="0" w:firstLine="0"/>
      </w:pPr>
    </w:lvl>
    <w:lvl w:ilvl="1">
      <w:start w:val="1"/>
      <w:numFmt w:val="upperLetter"/>
      <w:pStyle w:val="berschrift2"/>
      <w:lvlText w:val="%2."/>
      <w:lvlJc w:val="left"/>
      <w:pPr>
        <w:tabs>
          <w:tab w:val="num" w:pos="502"/>
        </w:tabs>
        <w:ind w:left="142" w:firstLine="0"/>
      </w:pPr>
    </w:lvl>
    <w:lvl w:ilvl="2">
      <w:start w:val="1"/>
      <w:numFmt w:val="decimal"/>
      <w:lvlText w:val="%3."/>
      <w:lvlJc w:val="left"/>
      <w:pPr>
        <w:tabs>
          <w:tab w:val="num" w:pos="1800"/>
        </w:tabs>
        <w:ind w:left="1440" w:firstLine="0"/>
      </w:pPr>
    </w:lvl>
    <w:lvl w:ilvl="3">
      <w:start w:val="1"/>
      <w:numFmt w:val="lowerLetter"/>
      <w:pStyle w:val="berschrift4"/>
      <w:lvlText w:val="%4)"/>
      <w:lvlJc w:val="left"/>
      <w:pPr>
        <w:tabs>
          <w:tab w:val="num" w:pos="2520"/>
        </w:tabs>
        <w:ind w:left="2160" w:firstLine="0"/>
      </w:pPr>
    </w:lvl>
    <w:lvl w:ilvl="4">
      <w:start w:val="1"/>
      <w:numFmt w:val="decimal"/>
      <w:pStyle w:val="berschrift5"/>
      <w:lvlText w:val="(%5)"/>
      <w:lvlJc w:val="left"/>
      <w:pPr>
        <w:tabs>
          <w:tab w:val="num" w:pos="3240"/>
        </w:tabs>
        <w:ind w:left="2880" w:firstLine="0"/>
      </w:pPr>
    </w:lvl>
    <w:lvl w:ilvl="5">
      <w:start w:val="1"/>
      <w:numFmt w:val="lowerLetter"/>
      <w:pStyle w:val="berschrift6"/>
      <w:lvlText w:val="(%6)"/>
      <w:lvlJc w:val="left"/>
      <w:pPr>
        <w:tabs>
          <w:tab w:val="num" w:pos="3960"/>
        </w:tabs>
        <w:ind w:left="3600" w:firstLine="0"/>
      </w:pPr>
    </w:lvl>
    <w:lvl w:ilvl="6">
      <w:start w:val="1"/>
      <w:numFmt w:val="lowerRoman"/>
      <w:pStyle w:val="berschrift7"/>
      <w:lvlText w:val="(%7)"/>
      <w:lvlJc w:val="left"/>
      <w:pPr>
        <w:tabs>
          <w:tab w:val="num" w:pos="4680"/>
        </w:tabs>
        <w:ind w:left="4320" w:firstLine="0"/>
      </w:pPr>
    </w:lvl>
    <w:lvl w:ilvl="7">
      <w:start w:val="1"/>
      <w:numFmt w:val="lowerLetter"/>
      <w:pStyle w:val="berschrift8"/>
      <w:lvlText w:val="(%8)"/>
      <w:lvlJc w:val="left"/>
      <w:pPr>
        <w:tabs>
          <w:tab w:val="num" w:pos="5400"/>
        </w:tabs>
        <w:ind w:left="5040" w:firstLine="0"/>
      </w:pPr>
    </w:lvl>
    <w:lvl w:ilvl="8">
      <w:start w:val="1"/>
      <w:numFmt w:val="lowerRoman"/>
      <w:pStyle w:val="berschrift9"/>
      <w:lvlText w:val="(%9)"/>
      <w:lvlJc w:val="left"/>
      <w:pPr>
        <w:tabs>
          <w:tab w:val="num" w:pos="6120"/>
        </w:tabs>
        <w:ind w:left="5760" w:firstLine="0"/>
      </w:pPr>
    </w:lvl>
  </w:abstractNum>
  <w:abstractNum w:abstractNumId="18">
    <w:nsid w:val="656D5382"/>
    <w:multiLevelType w:val="hybridMultilevel"/>
    <w:tmpl w:val="DF8ECC5E"/>
    <w:lvl w:ilvl="0" w:tplc="0407000F">
      <w:start w:val="1"/>
      <w:numFmt w:val="decimal"/>
      <w:lvlText w:val="%1."/>
      <w:lvlJc w:val="left"/>
      <w:pPr>
        <w:tabs>
          <w:tab w:val="num" w:pos="360"/>
        </w:tabs>
        <w:ind w:left="36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9">
    <w:nsid w:val="66C01CF7"/>
    <w:multiLevelType w:val="hybridMultilevel"/>
    <w:tmpl w:val="EFEA7B5A"/>
    <w:lvl w:ilvl="0" w:tplc="5CFCBD56">
      <w:start w:val="1"/>
      <w:numFmt w:val="bullet"/>
      <w:lvlText w:val=""/>
      <w:lvlJc w:val="left"/>
      <w:pPr>
        <w:tabs>
          <w:tab w:val="num" w:pos="927"/>
        </w:tabs>
        <w:ind w:left="927" w:hanging="360"/>
      </w:pPr>
      <w:rPr>
        <w:rFonts w:ascii="Wingdings" w:hAnsi="Wingdings" w:hint="default"/>
      </w:rPr>
    </w:lvl>
    <w:lvl w:ilvl="1" w:tplc="04070003" w:tentative="1">
      <w:start w:val="1"/>
      <w:numFmt w:val="bullet"/>
      <w:lvlText w:val="o"/>
      <w:lvlJc w:val="left"/>
      <w:pPr>
        <w:tabs>
          <w:tab w:val="num" w:pos="2007"/>
        </w:tabs>
        <w:ind w:left="2007" w:hanging="360"/>
      </w:pPr>
      <w:rPr>
        <w:rFonts w:ascii="Courier New" w:hAnsi="Courier New" w:cs="Courier New" w:hint="default"/>
      </w:rPr>
    </w:lvl>
    <w:lvl w:ilvl="2" w:tplc="04070005" w:tentative="1">
      <w:start w:val="1"/>
      <w:numFmt w:val="bullet"/>
      <w:lvlText w:val=""/>
      <w:lvlJc w:val="left"/>
      <w:pPr>
        <w:tabs>
          <w:tab w:val="num" w:pos="2727"/>
        </w:tabs>
        <w:ind w:left="2727" w:hanging="360"/>
      </w:pPr>
      <w:rPr>
        <w:rFonts w:ascii="Wingdings" w:hAnsi="Wingdings" w:hint="default"/>
      </w:rPr>
    </w:lvl>
    <w:lvl w:ilvl="3" w:tplc="04070001" w:tentative="1">
      <w:start w:val="1"/>
      <w:numFmt w:val="bullet"/>
      <w:lvlText w:val=""/>
      <w:lvlJc w:val="left"/>
      <w:pPr>
        <w:tabs>
          <w:tab w:val="num" w:pos="3447"/>
        </w:tabs>
        <w:ind w:left="3447" w:hanging="360"/>
      </w:pPr>
      <w:rPr>
        <w:rFonts w:ascii="Symbol" w:hAnsi="Symbol" w:hint="default"/>
      </w:rPr>
    </w:lvl>
    <w:lvl w:ilvl="4" w:tplc="04070003" w:tentative="1">
      <w:start w:val="1"/>
      <w:numFmt w:val="bullet"/>
      <w:lvlText w:val="o"/>
      <w:lvlJc w:val="left"/>
      <w:pPr>
        <w:tabs>
          <w:tab w:val="num" w:pos="4167"/>
        </w:tabs>
        <w:ind w:left="4167" w:hanging="360"/>
      </w:pPr>
      <w:rPr>
        <w:rFonts w:ascii="Courier New" w:hAnsi="Courier New" w:cs="Courier New" w:hint="default"/>
      </w:rPr>
    </w:lvl>
    <w:lvl w:ilvl="5" w:tplc="04070005" w:tentative="1">
      <w:start w:val="1"/>
      <w:numFmt w:val="bullet"/>
      <w:lvlText w:val=""/>
      <w:lvlJc w:val="left"/>
      <w:pPr>
        <w:tabs>
          <w:tab w:val="num" w:pos="4887"/>
        </w:tabs>
        <w:ind w:left="4887" w:hanging="360"/>
      </w:pPr>
      <w:rPr>
        <w:rFonts w:ascii="Wingdings" w:hAnsi="Wingdings" w:hint="default"/>
      </w:rPr>
    </w:lvl>
    <w:lvl w:ilvl="6" w:tplc="04070001" w:tentative="1">
      <w:start w:val="1"/>
      <w:numFmt w:val="bullet"/>
      <w:lvlText w:val=""/>
      <w:lvlJc w:val="left"/>
      <w:pPr>
        <w:tabs>
          <w:tab w:val="num" w:pos="5607"/>
        </w:tabs>
        <w:ind w:left="5607" w:hanging="360"/>
      </w:pPr>
      <w:rPr>
        <w:rFonts w:ascii="Symbol" w:hAnsi="Symbol" w:hint="default"/>
      </w:rPr>
    </w:lvl>
    <w:lvl w:ilvl="7" w:tplc="04070003" w:tentative="1">
      <w:start w:val="1"/>
      <w:numFmt w:val="bullet"/>
      <w:lvlText w:val="o"/>
      <w:lvlJc w:val="left"/>
      <w:pPr>
        <w:tabs>
          <w:tab w:val="num" w:pos="6327"/>
        </w:tabs>
        <w:ind w:left="6327" w:hanging="360"/>
      </w:pPr>
      <w:rPr>
        <w:rFonts w:ascii="Courier New" w:hAnsi="Courier New" w:cs="Courier New" w:hint="default"/>
      </w:rPr>
    </w:lvl>
    <w:lvl w:ilvl="8" w:tplc="04070005" w:tentative="1">
      <w:start w:val="1"/>
      <w:numFmt w:val="bullet"/>
      <w:lvlText w:val=""/>
      <w:lvlJc w:val="left"/>
      <w:pPr>
        <w:tabs>
          <w:tab w:val="num" w:pos="7047"/>
        </w:tabs>
        <w:ind w:left="7047" w:hanging="360"/>
      </w:pPr>
      <w:rPr>
        <w:rFonts w:ascii="Wingdings" w:hAnsi="Wingdings" w:hint="default"/>
      </w:rPr>
    </w:lvl>
  </w:abstractNum>
  <w:abstractNum w:abstractNumId="20">
    <w:nsid w:val="679E5B91"/>
    <w:multiLevelType w:val="hybridMultilevel"/>
    <w:tmpl w:val="292A8232"/>
    <w:lvl w:ilvl="0" w:tplc="5CFCBD56">
      <w:start w:val="1"/>
      <w:numFmt w:val="bullet"/>
      <w:lvlText w:val=""/>
      <w:lvlJc w:val="left"/>
      <w:pPr>
        <w:tabs>
          <w:tab w:val="num" w:pos="842"/>
        </w:tabs>
        <w:ind w:left="842" w:hanging="360"/>
      </w:pPr>
      <w:rPr>
        <w:rFonts w:ascii="Wingdings" w:hAnsi="Wingdings" w:hint="default"/>
      </w:rPr>
    </w:lvl>
    <w:lvl w:ilvl="1" w:tplc="04070003" w:tentative="1">
      <w:start w:val="1"/>
      <w:numFmt w:val="bullet"/>
      <w:lvlText w:val="o"/>
      <w:lvlJc w:val="left"/>
      <w:pPr>
        <w:tabs>
          <w:tab w:val="num" w:pos="1922"/>
        </w:tabs>
        <w:ind w:left="1922" w:hanging="360"/>
      </w:pPr>
      <w:rPr>
        <w:rFonts w:ascii="Courier New" w:hAnsi="Courier New" w:cs="Courier New" w:hint="default"/>
      </w:rPr>
    </w:lvl>
    <w:lvl w:ilvl="2" w:tplc="04070005" w:tentative="1">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Courier New"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Courier New"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21">
    <w:nsid w:val="69DF687B"/>
    <w:multiLevelType w:val="hybridMultilevel"/>
    <w:tmpl w:val="EF54FC34"/>
    <w:lvl w:ilvl="0" w:tplc="5CFCBD56">
      <w:start w:val="1"/>
      <w:numFmt w:val="bullet"/>
      <w:lvlText w:val=""/>
      <w:lvlJc w:val="left"/>
      <w:pPr>
        <w:tabs>
          <w:tab w:val="num" w:pos="360"/>
        </w:tabs>
        <w:ind w:left="360" w:hanging="360"/>
      </w:pPr>
      <w:rPr>
        <w:rFonts w:ascii="Wingdings" w:hAnsi="Wingdings" w:hint="default"/>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2">
    <w:nsid w:val="6A296F75"/>
    <w:multiLevelType w:val="hybridMultilevel"/>
    <w:tmpl w:val="799835EA"/>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3">
    <w:nsid w:val="71922D86"/>
    <w:multiLevelType w:val="hybridMultilevel"/>
    <w:tmpl w:val="4AF2A700"/>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4">
    <w:nsid w:val="775F3882"/>
    <w:multiLevelType w:val="hybridMultilevel"/>
    <w:tmpl w:val="137A99EC"/>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5">
    <w:nsid w:val="789A0A83"/>
    <w:multiLevelType w:val="hybridMultilevel"/>
    <w:tmpl w:val="0672BBCE"/>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7"/>
  </w:num>
  <w:num w:numId="2">
    <w:abstractNumId w:val="11"/>
  </w:num>
  <w:num w:numId="3">
    <w:abstractNumId w:val="2"/>
    <w:lvlOverride w:ilvl="0">
      <w:startOverride w:val="1"/>
    </w:lvlOverride>
  </w:num>
  <w:num w:numId="4">
    <w:abstractNumId w:val="8"/>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2"/>
    <w:lvlOverride w:ilvl="0">
      <w:startOverride w:val="1"/>
    </w:lvlOverride>
  </w:num>
  <w:num w:numId="9">
    <w:abstractNumId w:val="1"/>
  </w:num>
  <w:num w:numId="10">
    <w:abstractNumId w:val="2"/>
    <w:lvlOverride w:ilvl="0">
      <w:startOverride w:val="1"/>
    </w:lvlOverride>
  </w:num>
  <w:num w:numId="11">
    <w:abstractNumId w:val="5"/>
  </w:num>
  <w:num w:numId="12">
    <w:abstractNumId w:val="7"/>
  </w:num>
  <w:num w:numId="13">
    <w:abstractNumId w:val="15"/>
  </w:num>
  <w:num w:numId="14">
    <w:abstractNumId w:val="2"/>
    <w:lvlOverride w:ilvl="0">
      <w:startOverride w:val="1"/>
    </w:lvlOverride>
  </w:num>
  <w:num w:numId="15">
    <w:abstractNumId w:val="2"/>
    <w:lvlOverride w:ilvl="0">
      <w:startOverride w:val="1"/>
    </w:lvlOverride>
  </w:num>
  <w:num w:numId="16">
    <w:abstractNumId w:val="2"/>
  </w:num>
  <w:num w:numId="17">
    <w:abstractNumId w:val="2"/>
    <w:lvlOverride w:ilvl="0">
      <w:startOverride w:val="1"/>
    </w:lvlOverride>
  </w:num>
  <w:num w:numId="18">
    <w:abstractNumId w:val="2"/>
    <w:lvlOverride w:ilvl="0">
      <w:startOverride w:val="1"/>
    </w:lvlOverride>
  </w:num>
  <w:num w:numId="19">
    <w:abstractNumId w:val="2"/>
    <w:lvlOverride w:ilvl="0">
      <w:startOverride w:val="1"/>
    </w:lvlOverride>
  </w:num>
  <w:num w:numId="20">
    <w:abstractNumId w:val="6"/>
  </w:num>
  <w:num w:numId="21">
    <w:abstractNumId w:val="3"/>
  </w:num>
  <w:num w:numId="22">
    <w:abstractNumId w:val="2"/>
  </w:num>
  <w:num w:numId="23">
    <w:abstractNumId w:val="9"/>
  </w:num>
  <w:num w:numId="24">
    <w:abstractNumId w:val="4"/>
  </w:num>
  <w:num w:numId="25">
    <w:abstractNumId w:val="13"/>
  </w:num>
  <w:num w:numId="26">
    <w:abstractNumId w:val="17"/>
  </w:num>
  <w:num w:numId="27">
    <w:abstractNumId w:val="2"/>
  </w:num>
  <w:num w:numId="28">
    <w:abstractNumId w:val="8"/>
  </w:num>
  <w:num w:numId="29">
    <w:abstractNumId w:val="22"/>
  </w:num>
  <w:num w:numId="30">
    <w:abstractNumId w:val="18"/>
  </w:num>
  <w:num w:numId="31">
    <w:abstractNumId w:val="2"/>
    <w:lvlOverride w:ilvl="0">
      <w:startOverride w:val="1"/>
    </w:lvlOverride>
  </w:num>
  <w:num w:numId="32">
    <w:abstractNumId w:val="17"/>
  </w:num>
  <w:num w:numId="33">
    <w:abstractNumId w:val="17"/>
  </w:num>
  <w:num w:numId="34">
    <w:abstractNumId w:val="12"/>
  </w:num>
  <w:num w:numId="35">
    <w:abstractNumId w:val="10"/>
  </w:num>
  <w:num w:numId="36">
    <w:abstractNumId w:val="11"/>
  </w:num>
  <w:num w:numId="37">
    <w:abstractNumId w:val="16"/>
  </w:num>
  <w:num w:numId="38">
    <w:abstractNumId w:val="24"/>
  </w:num>
  <w:num w:numId="39">
    <w:abstractNumId w:val="25"/>
  </w:num>
  <w:num w:numId="40">
    <w:abstractNumId w:val="23"/>
  </w:num>
  <w:num w:numId="41">
    <w:abstractNumId w:val="14"/>
  </w:num>
  <w:num w:numId="42">
    <w:abstractNumId w:val="20"/>
  </w:num>
  <w:num w:numId="43">
    <w:abstractNumId w:val="21"/>
  </w:num>
  <w:num w:numId="44">
    <w:abstractNumId w:val="0"/>
  </w:num>
  <w:num w:numId="45">
    <w:abstractNumId w:val="19"/>
  </w:num>
  <w:num w:numId="46">
    <w:abstractNumId w:val="17"/>
  </w:num>
  <w:num w:numId="47">
    <w:abstractNumId w:val="11"/>
  </w:num>
  <w:num w:numId="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hideSpellingErrors/>
  <w:activeWritingStyle w:appName="MSWord" w:lang="it-IT" w:vendorID="64" w:dllVersion="131078" w:nlCheck="1" w:checkStyle="0"/>
  <w:activeWritingStyle w:appName="MSWord" w:lang="en-GB" w:vendorID="64" w:dllVersion="131078" w:nlCheck="1" w:checkStyle="1"/>
  <w:activeWritingStyle w:appName="MSWord" w:lang="de-DE" w:vendorID="64" w:dllVersion="131078" w:nlCheck="1" w:checkStyle="1"/>
  <w:activeWritingStyle w:appName="MSWord" w:lang="en-US" w:vendorID="64" w:dllVersion="131078" w:nlCheck="1" w:checkStyle="1"/>
  <w:activeWritingStyle w:appName="MSWord" w:lang="de-DE" w:vendorID="9" w:dllVersion="512" w:checkStyle="1"/>
  <w:activeWritingStyle w:appName="MSWord" w:lang="it-IT" w:vendorID="3" w:dllVersion="517"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oNotHyphenateCaps/>
  <w:drawingGridHorizontalSpacing w:val="181"/>
  <w:drawingGridVerticalSpacing w:val="181"/>
  <w:displayHorizontalDrawingGridEvery w:val="0"/>
  <w:displayVerticalDrawingGridEvery w:val="0"/>
  <w:doNotUseMarginsForDrawingGridOrigin/>
  <w:drawingGridVerticalOrigin w:val="1985"/>
  <w:noPunctuationKerning/>
  <w:characterSpacingControl w:val="doNotCompress"/>
  <w:hdrShapeDefaults>
    <o:shapedefaults v:ext="edit" spidmax="2049">
      <o:colormru v:ext="edit" colors="#ddd"/>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BD8"/>
    <w:rsid w:val="00000DFA"/>
    <w:rsid w:val="00003C3F"/>
    <w:rsid w:val="0000792F"/>
    <w:rsid w:val="00011E20"/>
    <w:rsid w:val="00013345"/>
    <w:rsid w:val="0001416D"/>
    <w:rsid w:val="00022069"/>
    <w:rsid w:val="000224B5"/>
    <w:rsid w:val="00022C7B"/>
    <w:rsid w:val="00030486"/>
    <w:rsid w:val="0003641F"/>
    <w:rsid w:val="00043805"/>
    <w:rsid w:val="00046156"/>
    <w:rsid w:val="00051242"/>
    <w:rsid w:val="00052AA6"/>
    <w:rsid w:val="00053D5E"/>
    <w:rsid w:val="00053FF3"/>
    <w:rsid w:val="00056416"/>
    <w:rsid w:val="00057901"/>
    <w:rsid w:val="00062A3C"/>
    <w:rsid w:val="000714B1"/>
    <w:rsid w:val="00071A77"/>
    <w:rsid w:val="000731BA"/>
    <w:rsid w:val="000740DF"/>
    <w:rsid w:val="00076CC2"/>
    <w:rsid w:val="0008253A"/>
    <w:rsid w:val="00083F90"/>
    <w:rsid w:val="0008615B"/>
    <w:rsid w:val="00086B80"/>
    <w:rsid w:val="0009585A"/>
    <w:rsid w:val="000A39B5"/>
    <w:rsid w:val="000A4BC9"/>
    <w:rsid w:val="000A6025"/>
    <w:rsid w:val="000B4C6C"/>
    <w:rsid w:val="000C1184"/>
    <w:rsid w:val="000C6C52"/>
    <w:rsid w:val="000D0079"/>
    <w:rsid w:val="000D29D8"/>
    <w:rsid w:val="000D30B8"/>
    <w:rsid w:val="000D58DB"/>
    <w:rsid w:val="000D5E72"/>
    <w:rsid w:val="000D7B7C"/>
    <w:rsid w:val="000E134B"/>
    <w:rsid w:val="000E2BEC"/>
    <w:rsid w:val="000E4006"/>
    <w:rsid w:val="000F067C"/>
    <w:rsid w:val="000F3C19"/>
    <w:rsid w:val="000F50A3"/>
    <w:rsid w:val="000F67E2"/>
    <w:rsid w:val="001039B1"/>
    <w:rsid w:val="001047F3"/>
    <w:rsid w:val="00106320"/>
    <w:rsid w:val="001070EB"/>
    <w:rsid w:val="00107D10"/>
    <w:rsid w:val="00110B9A"/>
    <w:rsid w:val="001141C7"/>
    <w:rsid w:val="001145C9"/>
    <w:rsid w:val="0012244C"/>
    <w:rsid w:val="00122B7E"/>
    <w:rsid w:val="00125B3F"/>
    <w:rsid w:val="00130F28"/>
    <w:rsid w:val="00136EA8"/>
    <w:rsid w:val="00140DA4"/>
    <w:rsid w:val="0014185E"/>
    <w:rsid w:val="001441CB"/>
    <w:rsid w:val="0014458E"/>
    <w:rsid w:val="00147159"/>
    <w:rsid w:val="00147D83"/>
    <w:rsid w:val="00150C8E"/>
    <w:rsid w:val="00153B82"/>
    <w:rsid w:val="001600EC"/>
    <w:rsid w:val="00160B8D"/>
    <w:rsid w:val="00162601"/>
    <w:rsid w:val="001633F8"/>
    <w:rsid w:val="00165675"/>
    <w:rsid w:val="001674B6"/>
    <w:rsid w:val="00167AE0"/>
    <w:rsid w:val="00171FE6"/>
    <w:rsid w:val="00172D40"/>
    <w:rsid w:val="00184B4F"/>
    <w:rsid w:val="001915D2"/>
    <w:rsid w:val="001A14A1"/>
    <w:rsid w:val="001A2570"/>
    <w:rsid w:val="001A4D59"/>
    <w:rsid w:val="001A7BD4"/>
    <w:rsid w:val="001B021B"/>
    <w:rsid w:val="001B3991"/>
    <w:rsid w:val="001B4677"/>
    <w:rsid w:val="001C4A58"/>
    <w:rsid w:val="001C5045"/>
    <w:rsid w:val="001C5570"/>
    <w:rsid w:val="001E2DCE"/>
    <w:rsid w:val="001E5D18"/>
    <w:rsid w:val="001E7DEC"/>
    <w:rsid w:val="001F2C28"/>
    <w:rsid w:val="0020015E"/>
    <w:rsid w:val="00201A2C"/>
    <w:rsid w:val="00201AD3"/>
    <w:rsid w:val="00212025"/>
    <w:rsid w:val="0021360F"/>
    <w:rsid w:val="00214DC2"/>
    <w:rsid w:val="0022219F"/>
    <w:rsid w:val="00222F5D"/>
    <w:rsid w:val="00223166"/>
    <w:rsid w:val="00227696"/>
    <w:rsid w:val="00227950"/>
    <w:rsid w:val="00233B93"/>
    <w:rsid w:val="0023492D"/>
    <w:rsid w:val="00235AC4"/>
    <w:rsid w:val="00241B5B"/>
    <w:rsid w:val="002462C9"/>
    <w:rsid w:val="00253D0F"/>
    <w:rsid w:val="00253F8B"/>
    <w:rsid w:val="00256F4A"/>
    <w:rsid w:val="00257829"/>
    <w:rsid w:val="00257979"/>
    <w:rsid w:val="00263642"/>
    <w:rsid w:val="0026641C"/>
    <w:rsid w:val="002710AB"/>
    <w:rsid w:val="00274C01"/>
    <w:rsid w:val="002811FA"/>
    <w:rsid w:val="00281DAD"/>
    <w:rsid w:val="00282BFA"/>
    <w:rsid w:val="00282F45"/>
    <w:rsid w:val="002839AD"/>
    <w:rsid w:val="002854A7"/>
    <w:rsid w:val="0029097C"/>
    <w:rsid w:val="0029269F"/>
    <w:rsid w:val="002A3D0A"/>
    <w:rsid w:val="002B0058"/>
    <w:rsid w:val="002B0E45"/>
    <w:rsid w:val="002B6648"/>
    <w:rsid w:val="002C5F53"/>
    <w:rsid w:val="002C68B7"/>
    <w:rsid w:val="002C72C6"/>
    <w:rsid w:val="002D26C3"/>
    <w:rsid w:val="002E7AF3"/>
    <w:rsid w:val="002F1BD9"/>
    <w:rsid w:val="002F5A5C"/>
    <w:rsid w:val="002F5EFD"/>
    <w:rsid w:val="002F7E9C"/>
    <w:rsid w:val="00305A43"/>
    <w:rsid w:val="00313F90"/>
    <w:rsid w:val="00320075"/>
    <w:rsid w:val="00320A95"/>
    <w:rsid w:val="00326BC0"/>
    <w:rsid w:val="00330CA8"/>
    <w:rsid w:val="003353C2"/>
    <w:rsid w:val="00336C42"/>
    <w:rsid w:val="00344C1A"/>
    <w:rsid w:val="003450E9"/>
    <w:rsid w:val="0035219D"/>
    <w:rsid w:val="00354880"/>
    <w:rsid w:val="00355B2A"/>
    <w:rsid w:val="00356AEF"/>
    <w:rsid w:val="003606D5"/>
    <w:rsid w:val="003642F4"/>
    <w:rsid w:val="00366729"/>
    <w:rsid w:val="0037009E"/>
    <w:rsid w:val="00370C83"/>
    <w:rsid w:val="00371573"/>
    <w:rsid w:val="0037438B"/>
    <w:rsid w:val="003756C9"/>
    <w:rsid w:val="00376805"/>
    <w:rsid w:val="0038696B"/>
    <w:rsid w:val="00387CAA"/>
    <w:rsid w:val="003909DE"/>
    <w:rsid w:val="0039389A"/>
    <w:rsid w:val="0039477C"/>
    <w:rsid w:val="00394F46"/>
    <w:rsid w:val="00395E57"/>
    <w:rsid w:val="00396B3B"/>
    <w:rsid w:val="003A1B91"/>
    <w:rsid w:val="003A1D30"/>
    <w:rsid w:val="003A3430"/>
    <w:rsid w:val="003A4953"/>
    <w:rsid w:val="003A6CBC"/>
    <w:rsid w:val="003B1FD2"/>
    <w:rsid w:val="003B6ED7"/>
    <w:rsid w:val="003B70E4"/>
    <w:rsid w:val="003C0FE3"/>
    <w:rsid w:val="003C53BF"/>
    <w:rsid w:val="003C6BE3"/>
    <w:rsid w:val="003C6DDA"/>
    <w:rsid w:val="003C6E66"/>
    <w:rsid w:val="003C7A87"/>
    <w:rsid w:val="003C7F99"/>
    <w:rsid w:val="003D2D90"/>
    <w:rsid w:val="003D3544"/>
    <w:rsid w:val="003D3AD5"/>
    <w:rsid w:val="003D679B"/>
    <w:rsid w:val="003D73FD"/>
    <w:rsid w:val="003E08E8"/>
    <w:rsid w:val="003E14B6"/>
    <w:rsid w:val="003E4392"/>
    <w:rsid w:val="003F3BEF"/>
    <w:rsid w:val="00402A31"/>
    <w:rsid w:val="00402EF5"/>
    <w:rsid w:val="00405FC4"/>
    <w:rsid w:val="00407F34"/>
    <w:rsid w:val="0041487E"/>
    <w:rsid w:val="00415B46"/>
    <w:rsid w:val="004209F5"/>
    <w:rsid w:val="00423FBA"/>
    <w:rsid w:val="004302F0"/>
    <w:rsid w:val="004355B0"/>
    <w:rsid w:val="00435FC4"/>
    <w:rsid w:val="0044356A"/>
    <w:rsid w:val="0045716A"/>
    <w:rsid w:val="00462AF7"/>
    <w:rsid w:val="00463BD8"/>
    <w:rsid w:val="004665B3"/>
    <w:rsid w:val="00473BBA"/>
    <w:rsid w:val="00483035"/>
    <w:rsid w:val="00485B8E"/>
    <w:rsid w:val="004914DE"/>
    <w:rsid w:val="004916FE"/>
    <w:rsid w:val="00493DCA"/>
    <w:rsid w:val="004958CC"/>
    <w:rsid w:val="004A18E9"/>
    <w:rsid w:val="004A2304"/>
    <w:rsid w:val="004A3B2B"/>
    <w:rsid w:val="004A41B6"/>
    <w:rsid w:val="004A4C43"/>
    <w:rsid w:val="004A5B85"/>
    <w:rsid w:val="004A5D2D"/>
    <w:rsid w:val="004A652E"/>
    <w:rsid w:val="004C3DB3"/>
    <w:rsid w:val="004C4373"/>
    <w:rsid w:val="004C5DEF"/>
    <w:rsid w:val="004C69DA"/>
    <w:rsid w:val="004D08FC"/>
    <w:rsid w:val="004D3997"/>
    <w:rsid w:val="004D45F8"/>
    <w:rsid w:val="004D5019"/>
    <w:rsid w:val="004E0CAD"/>
    <w:rsid w:val="004E34A4"/>
    <w:rsid w:val="004E3E94"/>
    <w:rsid w:val="004F0AFC"/>
    <w:rsid w:val="004F0E91"/>
    <w:rsid w:val="004F1210"/>
    <w:rsid w:val="004F4DA5"/>
    <w:rsid w:val="004F672A"/>
    <w:rsid w:val="0050305E"/>
    <w:rsid w:val="00510D20"/>
    <w:rsid w:val="0051395E"/>
    <w:rsid w:val="005277F8"/>
    <w:rsid w:val="00530CE6"/>
    <w:rsid w:val="005371B8"/>
    <w:rsid w:val="00537EF9"/>
    <w:rsid w:val="005460BE"/>
    <w:rsid w:val="0055361B"/>
    <w:rsid w:val="00561E1E"/>
    <w:rsid w:val="00564BE4"/>
    <w:rsid w:val="00566A52"/>
    <w:rsid w:val="00572BDF"/>
    <w:rsid w:val="0057505F"/>
    <w:rsid w:val="005757FC"/>
    <w:rsid w:val="005772D1"/>
    <w:rsid w:val="0058723C"/>
    <w:rsid w:val="00590E0B"/>
    <w:rsid w:val="00591CD4"/>
    <w:rsid w:val="0059213A"/>
    <w:rsid w:val="005A07BD"/>
    <w:rsid w:val="005A2526"/>
    <w:rsid w:val="005A7A18"/>
    <w:rsid w:val="005A7B50"/>
    <w:rsid w:val="005B1F57"/>
    <w:rsid w:val="005B21E1"/>
    <w:rsid w:val="005B37F7"/>
    <w:rsid w:val="005B3D57"/>
    <w:rsid w:val="005B57A0"/>
    <w:rsid w:val="005C553E"/>
    <w:rsid w:val="005C7955"/>
    <w:rsid w:val="005D0BD4"/>
    <w:rsid w:val="005E173F"/>
    <w:rsid w:val="005E6355"/>
    <w:rsid w:val="005E697F"/>
    <w:rsid w:val="005F475A"/>
    <w:rsid w:val="005F561B"/>
    <w:rsid w:val="005F6417"/>
    <w:rsid w:val="00600CE1"/>
    <w:rsid w:val="00602D6F"/>
    <w:rsid w:val="0060576E"/>
    <w:rsid w:val="00607320"/>
    <w:rsid w:val="00611496"/>
    <w:rsid w:val="00611E3B"/>
    <w:rsid w:val="0061311D"/>
    <w:rsid w:val="00616BB8"/>
    <w:rsid w:val="00616DB0"/>
    <w:rsid w:val="00620CB8"/>
    <w:rsid w:val="00622D32"/>
    <w:rsid w:val="00623092"/>
    <w:rsid w:val="006251C4"/>
    <w:rsid w:val="00626019"/>
    <w:rsid w:val="00630CE5"/>
    <w:rsid w:val="006352D9"/>
    <w:rsid w:val="0064077D"/>
    <w:rsid w:val="00642054"/>
    <w:rsid w:val="006436E8"/>
    <w:rsid w:val="006464DF"/>
    <w:rsid w:val="00647287"/>
    <w:rsid w:val="00647FBF"/>
    <w:rsid w:val="00651766"/>
    <w:rsid w:val="00662342"/>
    <w:rsid w:val="006630BA"/>
    <w:rsid w:val="00665B25"/>
    <w:rsid w:val="00665E62"/>
    <w:rsid w:val="00666B81"/>
    <w:rsid w:val="006671C0"/>
    <w:rsid w:val="00672C25"/>
    <w:rsid w:val="00673209"/>
    <w:rsid w:val="00681ADD"/>
    <w:rsid w:val="0068249E"/>
    <w:rsid w:val="006928FC"/>
    <w:rsid w:val="00694AB5"/>
    <w:rsid w:val="006A173B"/>
    <w:rsid w:val="006A3A40"/>
    <w:rsid w:val="006A6804"/>
    <w:rsid w:val="006A6BC1"/>
    <w:rsid w:val="006C39DB"/>
    <w:rsid w:val="006D04A3"/>
    <w:rsid w:val="006D2B4E"/>
    <w:rsid w:val="006D309D"/>
    <w:rsid w:val="006D4F29"/>
    <w:rsid w:val="006D5779"/>
    <w:rsid w:val="006E0951"/>
    <w:rsid w:val="006E1E24"/>
    <w:rsid w:val="006E23EC"/>
    <w:rsid w:val="006E2D71"/>
    <w:rsid w:val="006E6597"/>
    <w:rsid w:val="006E7E64"/>
    <w:rsid w:val="006F378E"/>
    <w:rsid w:val="006F70F4"/>
    <w:rsid w:val="00702DB7"/>
    <w:rsid w:val="00706DBB"/>
    <w:rsid w:val="007079FD"/>
    <w:rsid w:val="00713AD8"/>
    <w:rsid w:val="00714C3A"/>
    <w:rsid w:val="00715C57"/>
    <w:rsid w:val="00716AF9"/>
    <w:rsid w:val="00721A47"/>
    <w:rsid w:val="0072729B"/>
    <w:rsid w:val="0072795E"/>
    <w:rsid w:val="007279E1"/>
    <w:rsid w:val="00732FC9"/>
    <w:rsid w:val="00737707"/>
    <w:rsid w:val="00740366"/>
    <w:rsid w:val="007459CB"/>
    <w:rsid w:val="00745B8E"/>
    <w:rsid w:val="00750E90"/>
    <w:rsid w:val="00753C94"/>
    <w:rsid w:val="007545BA"/>
    <w:rsid w:val="00755403"/>
    <w:rsid w:val="00756146"/>
    <w:rsid w:val="00760AAB"/>
    <w:rsid w:val="00763AB5"/>
    <w:rsid w:val="00763BA4"/>
    <w:rsid w:val="007659A6"/>
    <w:rsid w:val="00766246"/>
    <w:rsid w:val="0078002D"/>
    <w:rsid w:val="00782DC7"/>
    <w:rsid w:val="0078625B"/>
    <w:rsid w:val="00787392"/>
    <w:rsid w:val="0079061D"/>
    <w:rsid w:val="00793EDF"/>
    <w:rsid w:val="007967C0"/>
    <w:rsid w:val="007968B4"/>
    <w:rsid w:val="007A6B79"/>
    <w:rsid w:val="007A7E87"/>
    <w:rsid w:val="007A7FD7"/>
    <w:rsid w:val="007B297D"/>
    <w:rsid w:val="007B432B"/>
    <w:rsid w:val="007B4D96"/>
    <w:rsid w:val="007C0B63"/>
    <w:rsid w:val="007C0C9A"/>
    <w:rsid w:val="007D4B5B"/>
    <w:rsid w:val="007D4D62"/>
    <w:rsid w:val="007D5A7E"/>
    <w:rsid w:val="007D6472"/>
    <w:rsid w:val="007D72B2"/>
    <w:rsid w:val="007E08F3"/>
    <w:rsid w:val="007E3779"/>
    <w:rsid w:val="007E6B37"/>
    <w:rsid w:val="007F1E53"/>
    <w:rsid w:val="007F5388"/>
    <w:rsid w:val="007F5E52"/>
    <w:rsid w:val="00803A43"/>
    <w:rsid w:val="00805D40"/>
    <w:rsid w:val="00811523"/>
    <w:rsid w:val="0081218D"/>
    <w:rsid w:val="00815F62"/>
    <w:rsid w:val="00822B25"/>
    <w:rsid w:val="0082333E"/>
    <w:rsid w:val="008259CD"/>
    <w:rsid w:val="00827855"/>
    <w:rsid w:val="00832D29"/>
    <w:rsid w:val="00834CDE"/>
    <w:rsid w:val="0083597A"/>
    <w:rsid w:val="0084079B"/>
    <w:rsid w:val="0084676C"/>
    <w:rsid w:val="008472CF"/>
    <w:rsid w:val="0085007E"/>
    <w:rsid w:val="00850E43"/>
    <w:rsid w:val="0085683B"/>
    <w:rsid w:val="00860D46"/>
    <w:rsid w:val="008619EC"/>
    <w:rsid w:val="00863B8A"/>
    <w:rsid w:val="0087099C"/>
    <w:rsid w:val="00872681"/>
    <w:rsid w:val="00875F4C"/>
    <w:rsid w:val="00880023"/>
    <w:rsid w:val="008816DA"/>
    <w:rsid w:val="00883277"/>
    <w:rsid w:val="00883986"/>
    <w:rsid w:val="00892FA8"/>
    <w:rsid w:val="0089545A"/>
    <w:rsid w:val="0089672B"/>
    <w:rsid w:val="008971DE"/>
    <w:rsid w:val="008A19EC"/>
    <w:rsid w:val="008A1DF2"/>
    <w:rsid w:val="008A264E"/>
    <w:rsid w:val="008A3626"/>
    <w:rsid w:val="008A7C09"/>
    <w:rsid w:val="008B00E8"/>
    <w:rsid w:val="008B4A09"/>
    <w:rsid w:val="008B5964"/>
    <w:rsid w:val="008B5E51"/>
    <w:rsid w:val="008C36C2"/>
    <w:rsid w:val="008D6084"/>
    <w:rsid w:val="008E246B"/>
    <w:rsid w:val="008E319B"/>
    <w:rsid w:val="008E4CFB"/>
    <w:rsid w:val="008F0434"/>
    <w:rsid w:val="008F447A"/>
    <w:rsid w:val="008F7618"/>
    <w:rsid w:val="00902065"/>
    <w:rsid w:val="00911514"/>
    <w:rsid w:val="009171F8"/>
    <w:rsid w:val="00917A8B"/>
    <w:rsid w:val="0092094C"/>
    <w:rsid w:val="0092300D"/>
    <w:rsid w:val="00924581"/>
    <w:rsid w:val="00933187"/>
    <w:rsid w:val="00933DDC"/>
    <w:rsid w:val="0093445A"/>
    <w:rsid w:val="00934EBC"/>
    <w:rsid w:val="009422C1"/>
    <w:rsid w:val="009431AA"/>
    <w:rsid w:val="0094500B"/>
    <w:rsid w:val="009453E1"/>
    <w:rsid w:val="00946218"/>
    <w:rsid w:val="009470E5"/>
    <w:rsid w:val="009518F5"/>
    <w:rsid w:val="009531E3"/>
    <w:rsid w:val="00955EA8"/>
    <w:rsid w:val="009600C9"/>
    <w:rsid w:val="0096039B"/>
    <w:rsid w:val="0096289C"/>
    <w:rsid w:val="009647D2"/>
    <w:rsid w:val="00966508"/>
    <w:rsid w:val="00966ABE"/>
    <w:rsid w:val="009700AD"/>
    <w:rsid w:val="00970CE8"/>
    <w:rsid w:val="009711F7"/>
    <w:rsid w:val="00973792"/>
    <w:rsid w:val="009829D8"/>
    <w:rsid w:val="00991DF8"/>
    <w:rsid w:val="00991E9C"/>
    <w:rsid w:val="009A4EAC"/>
    <w:rsid w:val="009A5EB1"/>
    <w:rsid w:val="009A7600"/>
    <w:rsid w:val="009C1825"/>
    <w:rsid w:val="009C729E"/>
    <w:rsid w:val="009C7846"/>
    <w:rsid w:val="009D33D5"/>
    <w:rsid w:val="009D5612"/>
    <w:rsid w:val="009E47C9"/>
    <w:rsid w:val="009E7DDD"/>
    <w:rsid w:val="009F099F"/>
    <w:rsid w:val="009F1721"/>
    <w:rsid w:val="009F258D"/>
    <w:rsid w:val="009F2ED1"/>
    <w:rsid w:val="009F5DA3"/>
    <w:rsid w:val="009F6596"/>
    <w:rsid w:val="009F681A"/>
    <w:rsid w:val="009F716B"/>
    <w:rsid w:val="009F7FB9"/>
    <w:rsid w:val="00A007B8"/>
    <w:rsid w:val="00A02E93"/>
    <w:rsid w:val="00A06581"/>
    <w:rsid w:val="00A07F99"/>
    <w:rsid w:val="00A10211"/>
    <w:rsid w:val="00A117B7"/>
    <w:rsid w:val="00A15CC0"/>
    <w:rsid w:val="00A2002A"/>
    <w:rsid w:val="00A21E1B"/>
    <w:rsid w:val="00A24FC8"/>
    <w:rsid w:val="00A3297F"/>
    <w:rsid w:val="00A33B09"/>
    <w:rsid w:val="00A365A6"/>
    <w:rsid w:val="00A37631"/>
    <w:rsid w:val="00A42946"/>
    <w:rsid w:val="00A429C2"/>
    <w:rsid w:val="00A43931"/>
    <w:rsid w:val="00A4718E"/>
    <w:rsid w:val="00A47715"/>
    <w:rsid w:val="00A52DC5"/>
    <w:rsid w:val="00A541C7"/>
    <w:rsid w:val="00A541F3"/>
    <w:rsid w:val="00A619A2"/>
    <w:rsid w:val="00A80FAE"/>
    <w:rsid w:val="00A855CA"/>
    <w:rsid w:val="00A90063"/>
    <w:rsid w:val="00A90240"/>
    <w:rsid w:val="00AA0FE8"/>
    <w:rsid w:val="00AA1B6D"/>
    <w:rsid w:val="00AA4589"/>
    <w:rsid w:val="00AA7E87"/>
    <w:rsid w:val="00AB4C2F"/>
    <w:rsid w:val="00AC20EF"/>
    <w:rsid w:val="00AC548A"/>
    <w:rsid w:val="00AC5755"/>
    <w:rsid w:val="00AD5847"/>
    <w:rsid w:val="00AD641B"/>
    <w:rsid w:val="00AD6859"/>
    <w:rsid w:val="00AE1828"/>
    <w:rsid w:val="00AE27C3"/>
    <w:rsid w:val="00AF297C"/>
    <w:rsid w:val="00AF3418"/>
    <w:rsid w:val="00AF5257"/>
    <w:rsid w:val="00AF6870"/>
    <w:rsid w:val="00AF7641"/>
    <w:rsid w:val="00B0537A"/>
    <w:rsid w:val="00B05D64"/>
    <w:rsid w:val="00B0633F"/>
    <w:rsid w:val="00B123C8"/>
    <w:rsid w:val="00B133B8"/>
    <w:rsid w:val="00B133BA"/>
    <w:rsid w:val="00B157DA"/>
    <w:rsid w:val="00B20506"/>
    <w:rsid w:val="00B23E82"/>
    <w:rsid w:val="00B24ED3"/>
    <w:rsid w:val="00B25158"/>
    <w:rsid w:val="00B25969"/>
    <w:rsid w:val="00B27872"/>
    <w:rsid w:val="00B3016B"/>
    <w:rsid w:val="00B313FB"/>
    <w:rsid w:val="00B315A3"/>
    <w:rsid w:val="00B31D41"/>
    <w:rsid w:val="00B367B6"/>
    <w:rsid w:val="00B36B5E"/>
    <w:rsid w:val="00B40F69"/>
    <w:rsid w:val="00B445B1"/>
    <w:rsid w:val="00B472AF"/>
    <w:rsid w:val="00B52D2B"/>
    <w:rsid w:val="00B53413"/>
    <w:rsid w:val="00B55527"/>
    <w:rsid w:val="00B566A6"/>
    <w:rsid w:val="00B60457"/>
    <w:rsid w:val="00B612D4"/>
    <w:rsid w:val="00B669AE"/>
    <w:rsid w:val="00B720BF"/>
    <w:rsid w:val="00B73FBB"/>
    <w:rsid w:val="00B76BCB"/>
    <w:rsid w:val="00B8465C"/>
    <w:rsid w:val="00B90220"/>
    <w:rsid w:val="00B90DBA"/>
    <w:rsid w:val="00B9165A"/>
    <w:rsid w:val="00B92D2C"/>
    <w:rsid w:val="00B93B25"/>
    <w:rsid w:val="00B93B7D"/>
    <w:rsid w:val="00B93D02"/>
    <w:rsid w:val="00BA031A"/>
    <w:rsid w:val="00BA1C53"/>
    <w:rsid w:val="00BA7EC7"/>
    <w:rsid w:val="00BB2B21"/>
    <w:rsid w:val="00BB5030"/>
    <w:rsid w:val="00BB70D4"/>
    <w:rsid w:val="00BC3B72"/>
    <w:rsid w:val="00BC4D0E"/>
    <w:rsid w:val="00BD172E"/>
    <w:rsid w:val="00BE0EC0"/>
    <w:rsid w:val="00BE10F2"/>
    <w:rsid w:val="00BE2B5E"/>
    <w:rsid w:val="00BE4B58"/>
    <w:rsid w:val="00BF04D0"/>
    <w:rsid w:val="00BF27E0"/>
    <w:rsid w:val="00C05563"/>
    <w:rsid w:val="00C114CF"/>
    <w:rsid w:val="00C14F7C"/>
    <w:rsid w:val="00C16EC0"/>
    <w:rsid w:val="00C21043"/>
    <w:rsid w:val="00C21F50"/>
    <w:rsid w:val="00C2260C"/>
    <w:rsid w:val="00C26535"/>
    <w:rsid w:val="00C27913"/>
    <w:rsid w:val="00C42B22"/>
    <w:rsid w:val="00C460B5"/>
    <w:rsid w:val="00C46240"/>
    <w:rsid w:val="00C476EC"/>
    <w:rsid w:val="00C50994"/>
    <w:rsid w:val="00C51155"/>
    <w:rsid w:val="00C522B3"/>
    <w:rsid w:val="00C5393C"/>
    <w:rsid w:val="00C56CBD"/>
    <w:rsid w:val="00C6059C"/>
    <w:rsid w:val="00C61CAD"/>
    <w:rsid w:val="00C65EE8"/>
    <w:rsid w:val="00C6706B"/>
    <w:rsid w:val="00C70D77"/>
    <w:rsid w:val="00C75FA0"/>
    <w:rsid w:val="00C90C8C"/>
    <w:rsid w:val="00C94764"/>
    <w:rsid w:val="00C9728B"/>
    <w:rsid w:val="00C972D5"/>
    <w:rsid w:val="00CA0824"/>
    <w:rsid w:val="00CA2961"/>
    <w:rsid w:val="00CB02BE"/>
    <w:rsid w:val="00CB313F"/>
    <w:rsid w:val="00CB6E57"/>
    <w:rsid w:val="00CB7B99"/>
    <w:rsid w:val="00CB7C2A"/>
    <w:rsid w:val="00CC119F"/>
    <w:rsid w:val="00CC1B2E"/>
    <w:rsid w:val="00CC5394"/>
    <w:rsid w:val="00CD2097"/>
    <w:rsid w:val="00CD2349"/>
    <w:rsid w:val="00CD384D"/>
    <w:rsid w:val="00CD4A16"/>
    <w:rsid w:val="00CD4C2A"/>
    <w:rsid w:val="00CD4D09"/>
    <w:rsid w:val="00CD5103"/>
    <w:rsid w:val="00CE2407"/>
    <w:rsid w:val="00CE330C"/>
    <w:rsid w:val="00CE3CF1"/>
    <w:rsid w:val="00CE4D15"/>
    <w:rsid w:val="00CE6DA4"/>
    <w:rsid w:val="00CF3D7B"/>
    <w:rsid w:val="00CF73A3"/>
    <w:rsid w:val="00CF7CB1"/>
    <w:rsid w:val="00D0073C"/>
    <w:rsid w:val="00D03D72"/>
    <w:rsid w:val="00D10A73"/>
    <w:rsid w:val="00D13059"/>
    <w:rsid w:val="00D136CF"/>
    <w:rsid w:val="00D13F05"/>
    <w:rsid w:val="00D145CD"/>
    <w:rsid w:val="00D15A7F"/>
    <w:rsid w:val="00D17272"/>
    <w:rsid w:val="00D17FBD"/>
    <w:rsid w:val="00D22E05"/>
    <w:rsid w:val="00D22E62"/>
    <w:rsid w:val="00D24C89"/>
    <w:rsid w:val="00D35498"/>
    <w:rsid w:val="00D37897"/>
    <w:rsid w:val="00D41027"/>
    <w:rsid w:val="00D41938"/>
    <w:rsid w:val="00D45B6D"/>
    <w:rsid w:val="00D4670A"/>
    <w:rsid w:val="00D506A4"/>
    <w:rsid w:val="00D51FC5"/>
    <w:rsid w:val="00D52063"/>
    <w:rsid w:val="00D56DAA"/>
    <w:rsid w:val="00D605A3"/>
    <w:rsid w:val="00D61E9B"/>
    <w:rsid w:val="00D6356F"/>
    <w:rsid w:val="00D730FF"/>
    <w:rsid w:val="00D737CF"/>
    <w:rsid w:val="00D7423A"/>
    <w:rsid w:val="00D7683A"/>
    <w:rsid w:val="00D8108D"/>
    <w:rsid w:val="00D83D2C"/>
    <w:rsid w:val="00D850F4"/>
    <w:rsid w:val="00D856C6"/>
    <w:rsid w:val="00D90218"/>
    <w:rsid w:val="00D913CD"/>
    <w:rsid w:val="00D9717F"/>
    <w:rsid w:val="00DA30A4"/>
    <w:rsid w:val="00DA5892"/>
    <w:rsid w:val="00DA7298"/>
    <w:rsid w:val="00DB035D"/>
    <w:rsid w:val="00DB530C"/>
    <w:rsid w:val="00DB6DF5"/>
    <w:rsid w:val="00DB7A23"/>
    <w:rsid w:val="00DC1FAA"/>
    <w:rsid w:val="00DC3540"/>
    <w:rsid w:val="00DD1606"/>
    <w:rsid w:val="00DD287B"/>
    <w:rsid w:val="00DD7344"/>
    <w:rsid w:val="00DE0869"/>
    <w:rsid w:val="00DE1C51"/>
    <w:rsid w:val="00DE1CBF"/>
    <w:rsid w:val="00DE4D7F"/>
    <w:rsid w:val="00DF3ED4"/>
    <w:rsid w:val="00DF5654"/>
    <w:rsid w:val="00DF5E13"/>
    <w:rsid w:val="00DF6BE2"/>
    <w:rsid w:val="00E1059E"/>
    <w:rsid w:val="00E138D7"/>
    <w:rsid w:val="00E14981"/>
    <w:rsid w:val="00E14B58"/>
    <w:rsid w:val="00E177B9"/>
    <w:rsid w:val="00E22ACE"/>
    <w:rsid w:val="00E249BD"/>
    <w:rsid w:val="00E26825"/>
    <w:rsid w:val="00E30C4F"/>
    <w:rsid w:val="00E40C14"/>
    <w:rsid w:val="00E40F75"/>
    <w:rsid w:val="00E41153"/>
    <w:rsid w:val="00E41D9B"/>
    <w:rsid w:val="00E4372E"/>
    <w:rsid w:val="00E440B3"/>
    <w:rsid w:val="00E46579"/>
    <w:rsid w:val="00E51F66"/>
    <w:rsid w:val="00E52AF8"/>
    <w:rsid w:val="00E536A8"/>
    <w:rsid w:val="00E53FEA"/>
    <w:rsid w:val="00E61D59"/>
    <w:rsid w:val="00E67578"/>
    <w:rsid w:val="00E716D8"/>
    <w:rsid w:val="00E82885"/>
    <w:rsid w:val="00E8688E"/>
    <w:rsid w:val="00E900EB"/>
    <w:rsid w:val="00E92230"/>
    <w:rsid w:val="00E96FA3"/>
    <w:rsid w:val="00E97305"/>
    <w:rsid w:val="00EA0649"/>
    <w:rsid w:val="00EA2DE9"/>
    <w:rsid w:val="00EA70AC"/>
    <w:rsid w:val="00EA7603"/>
    <w:rsid w:val="00EB2890"/>
    <w:rsid w:val="00EB3F5A"/>
    <w:rsid w:val="00EC0A4E"/>
    <w:rsid w:val="00EC28FD"/>
    <w:rsid w:val="00EC74A2"/>
    <w:rsid w:val="00ED0281"/>
    <w:rsid w:val="00ED5968"/>
    <w:rsid w:val="00EE13C1"/>
    <w:rsid w:val="00EE16C7"/>
    <w:rsid w:val="00EE2B0D"/>
    <w:rsid w:val="00EE62CA"/>
    <w:rsid w:val="00EF511D"/>
    <w:rsid w:val="00EF5B63"/>
    <w:rsid w:val="00EF5BF5"/>
    <w:rsid w:val="00EF64EF"/>
    <w:rsid w:val="00EF654D"/>
    <w:rsid w:val="00EF6D54"/>
    <w:rsid w:val="00F0005B"/>
    <w:rsid w:val="00F01F32"/>
    <w:rsid w:val="00F03D45"/>
    <w:rsid w:val="00F04E6E"/>
    <w:rsid w:val="00F10C92"/>
    <w:rsid w:val="00F121FA"/>
    <w:rsid w:val="00F14E78"/>
    <w:rsid w:val="00F16A54"/>
    <w:rsid w:val="00F17B16"/>
    <w:rsid w:val="00F20C03"/>
    <w:rsid w:val="00F22C47"/>
    <w:rsid w:val="00F244D8"/>
    <w:rsid w:val="00F27784"/>
    <w:rsid w:val="00F305B3"/>
    <w:rsid w:val="00F3181B"/>
    <w:rsid w:val="00F33D6F"/>
    <w:rsid w:val="00F365AB"/>
    <w:rsid w:val="00F409E9"/>
    <w:rsid w:val="00F417B2"/>
    <w:rsid w:val="00F422CE"/>
    <w:rsid w:val="00F47DD9"/>
    <w:rsid w:val="00F5031E"/>
    <w:rsid w:val="00F51128"/>
    <w:rsid w:val="00F52D9C"/>
    <w:rsid w:val="00F53DB1"/>
    <w:rsid w:val="00F55CA7"/>
    <w:rsid w:val="00F62436"/>
    <w:rsid w:val="00F63C9D"/>
    <w:rsid w:val="00F63EBA"/>
    <w:rsid w:val="00F70807"/>
    <w:rsid w:val="00F73DC5"/>
    <w:rsid w:val="00F74901"/>
    <w:rsid w:val="00F75016"/>
    <w:rsid w:val="00F76252"/>
    <w:rsid w:val="00F76456"/>
    <w:rsid w:val="00F779D2"/>
    <w:rsid w:val="00F862E6"/>
    <w:rsid w:val="00F8755E"/>
    <w:rsid w:val="00F94881"/>
    <w:rsid w:val="00F966D5"/>
    <w:rsid w:val="00F97688"/>
    <w:rsid w:val="00FA2E59"/>
    <w:rsid w:val="00FA3051"/>
    <w:rsid w:val="00FA4151"/>
    <w:rsid w:val="00FA5D60"/>
    <w:rsid w:val="00FA73DA"/>
    <w:rsid w:val="00FA75C3"/>
    <w:rsid w:val="00FB2671"/>
    <w:rsid w:val="00FB2857"/>
    <w:rsid w:val="00FB32F9"/>
    <w:rsid w:val="00FB38ED"/>
    <w:rsid w:val="00FB7F2C"/>
    <w:rsid w:val="00FC097A"/>
    <w:rsid w:val="00FC3093"/>
    <w:rsid w:val="00FC5466"/>
    <w:rsid w:val="00FC5D75"/>
    <w:rsid w:val="00FC684B"/>
    <w:rsid w:val="00FC6D12"/>
    <w:rsid w:val="00FD037C"/>
    <w:rsid w:val="00FD1633"/>
    <w:rsid w:val="00FD3181"/>
    <w:rsid w:val="00FE3692"/>
    <w:rsid w:val="00FE5DD5"/>
    <w:rsid w:val="00FE7C15"/>
    <w:rsid w:val="00FF38A6"/>
    <w:rsid w:val="00FF698F"/>
    <w:rsid w:val="00FF78E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dd"/>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681ADD"/>
    <w:pPr>
      <w:widowControl w:val="0"/>
      <w:tabs>
        <w:tab w:val="left" w:pos="482"/>
      </w:tabs>
      <w:jc w:val="both"/>
    </w:pPr>
    <w:rPr>
      <w:rFonts w:ascii="Arial" w:hAnsi="Arial"/>
    </w:rPr>
  </w:style>
  <w:style w:type="paragraph" w:styleId="berschrift1">
    <w:name w:val="heading 1"/>
    <w:basedOn w:val="Standard"/>
    <w:next w:val="Standard"/>
    <w:link w:val="berschrift1Zchn"/>
    <w:autoRedefine/>
    <w:qFormat/>
    <w:rsid w:val="003E14B6"/>
    <w:pPr>
      <w:keepNext/>
      <w:spacing w:after="120"/>
      <w:ind w:right="-567"/>
      <w:jc w:val="left"/>
      <w:outlineLvl w:val="0"/>
    </w:pPr>
    <w:rPr>
      <w:rFonts w:ascii="Times New Roman" w:hAnsi="Times New Roman"/>
      <w:b/>
      <w:bCs/>
      <w:caps/>
      <w:spacing w:val="-4"/>
      <w:sz w:val="28"/>
      <w:szCs w:val="28"/>
    </w:rPr>
  </w:style>
  <w:style w:type="paragraph" w:styleId="berschrift2">
    <w:name w:val="heading 2"/>
    <w:basedOn w:val="Standard"/>
    <w:next w:val="Standard"/>
    <w:qFormat/>
    <w:rsid w:val="00966ABE"/>
    <w:pPr>
      <w:numPr>
        <w:ilvl w:val="1"/>
        <w:numId w:val="1"/>
      </w:numPr>
      <w:spacing w:after="120"/>
      <w:jc w:val="left"/>
      <w:outlineLvl w:val="1"/>
    </w:pPr>
    <w:rPr>
      <w:rFonts w:ascii="Times New Roman" w:hAnsi="Times New Roman"/>
      <w:b/>
      <w:bCs/>
      <w:iCs/>
      <w:sz w:val="24"/>
      <w:szCs w:val="28"/>
    </w:rPr>
  </w:style>
  <w:style w:type="paragraph" w:styleId="berschrift3">
    <w:name w:val="heading 3"/>
    <w:basedOn w:val="Standard-BlockCharCharChar"/>
    <w:link w:val="berschrift3Zchn"/>
    <w:qFormat/>
    <w:rsid w:val="006D2B4E"/>
    <w:pPr>
      <w:spacing w:before="120" w:after="120"/>
      <w:ind w:left="482" w:hanging="482"/>
      <w:jc w:val="left"/>
      <w:outlineLvl w:val="2"/>
    </w:pPr>
    <w:rPr>
      <w:rFonts w:ascii="Arial Black" w:hAnsi="Arial Black"/>
      <w:bCs/>
      <w:color w:val="0000FF"/>
      <w:sz w:val="20"/>
    </w:rPr>
  </w:style>
  <w:style w:type="paragraph" w:styleId="berschrift4">
    <w:name w:val="heading 4"/>
    <w:basedOn w:val="Aufzhlungszeichen1"/>
    <w:next w:val="Standard"/>
    <w:qFormat/>
    <w:pPr>
      <w:keepNext/>
      <w:numPr>
        <w:ilvl w:val="3"/>
        <w:numId w:val="1"/>
      </w:numPr>
      <w:tabs>
        <w:tab w:val="clear" w:pos="2520"/>
        <w:tab w:val="num" w:pos="482"/>
      </w:tabs>
      <w:ind w:left="482" w:hanging="482"/>
      <w:outlineLvl w:val="3"/>
    </w:pPr>
  </w:style>
  <w:style w:type="paragraph" w:styleId="berschrift5">
    <w:name w:val="heading 5"/>
    <w:basedOn w:val="Standard"/>
    <w:next w:val="Standard"/>
    <w:qFormat/>
    <w:pPr>
      <w:numPr>
        <w:ilvl w:val="4"/>
        <w:numId w:val="1"/>
      </w:numPr>
      <w:spacing w:before="240" w:after="60"/>
      <w:outlineLvl w:val="4"/>
    </w:pPr>
    <w:rPr>
      <w:b/>
      <w:bCs/>
      <w:i/>
      <w:iCs/>
      <w:sz w:val="26"/>
      <w:szCs w:val="26"/>
    </w:rPr>
  </w:style>
  <w:style w:type="paragraph" w:styleId="berschrift6">
    <w:name w:val="heading 6"/>
    <w:basedOn w:val="Standard"/>
    <w:next w:val="Standard"/>
    <w:qFormat/>
    <w:pPr>
      <w:numPr>
        <w:ilvl w:val="5"/>
        <w:numId w:val="1"/>
      </w:numPr>
      <w:spacing w:before="240" w:after="60"/>
      <w:outlineLvl w:val="5"/>
    </w:pPr>
    <w:rPr>
      <w:b/>
      <w:bCs/>
      <w:sz w:val="22"/>
      <w:szCs w:val="22"/>
    </w:rPr>
  </w:style>
  <w:style w:type="paragraph" w:styleId="berschrift7">
    <w:name w:val="heading 7"/>
    <w:basedOn w:val="Standard"/>
    <w:next w:val="Standard"/>
    <w:qFormat/>
    <w:pPr>
      <w:numPr>
        <w:ilvl w:val="6"/>
        <w:numId w:val="1"/>
      </w:numPr>
      <w:spacing w:before="240" w:after="60"/>
      <w:outlineLvl w:val="6"/>
    </w:pPr>
    <w:rPr>
      <w:sz w:val="24"/>
      <w:szCs w:val="24"/>
    </w:rPr>
  </w:style>
  <w:style w:type="paragraph" w:styleId="berschrift8">
    <w:name w:val="heading 8"/>
    <w:basedOn w:val="Standard"/>
    <w:next w:val="Standard"/>
    <w:qFormat/>
    <w:pPr>
      <w:numPr>
        <w:ilvl w:val="7"/>
        <w:numId w:val="1"/>
      </w:numPr>
      <w:spacing w:before="240" w:after="60"/>
      <w:outlineLvl w:val="7"/>
    </w:pPr>
    <w:rPr>
      <w:i/>
      <w:iCs/>
      <w:sz w:val="24"/>
      <w:szCs w:val="24"/>
    </w:rPr>
  </w:style>
  <w:style w:type="paragraph" w:styleId="berschrift9">
    <w:name w:val="heading 9"/>
    <w:basedOn w:val="Standard"/>
    <w:next w:val="Standard"/>
    <w:qFormat/>
    <w:pPr>
      <w:numPr>
        <w:ilvl w:val="8"/>
        <w:numId w:val="1"/>
      </w:numPr>
      <w:spacing w:before="240" w:after="60"/>
      <w:outlineLvl w:val="8"/>
    </w:pPr>
    <w:rPr>
      <w:rFonts w:cs="Arial"/>
      <w:sz w:val="22"/>
      <w:szCs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semiHidden/>
    <w:qFormat/>
    <w:rsid w:val="009711F7"/>
    <w:pPr>
      <w:tabs>
        <w:tab w:val="center" w:pos="4536"/>
      </w:tabs>
    </w:pPr>
    <w:rPr>
      <w:rFonts w:ascii="Times New Roman" w:hAnsi="Times New Roman"/>
    </w:rPr>
  </w:style>
  <w:style w:type="character" w:styleId="Seitenzahl">
    <w:name w:val="page number"/>
    <w:basedOn w:val="Absatz-Standardschriftart"/>
  </w:style>
  <w:style w:type="paragraph" w:styleId="StandardWeb">
    <w:name w:val="Normal (Web)"/>
    <w:basedOn w:val="Standard"/>
    <w:semiHidden/>
    <w:pPr>
      <w:spacing w:before="100" w:beforeAutospacing="1" w:after="100" w:afterAutospacing="1"/>
    </w:pPr>
    <w:rPr>
      <w:rFonts w:ascii="Arial Unicode MS" w:eastAsia="Arial Unicode MS" w:hAnsi="Arial Unicode MS" w:cs="Arial Unicode MS"/>
      <w:sz w:val="24"/>
      <w:szCs w:val="24"/>
    </w:rPr>
  </w:style>
  <w:style w:type="paragraph" w:styleId="HTMLVorformatiert">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rPr>
  </w:style>
  <w:style w:type="paragraph" w:styleId="Kopfzeile">
    <w:name w:val="header"/>
    <w:basedOn w:val="Standard"/>
    <w:pPr>
      <w:tabs>
        <w:tab w:val="center" w:pos="4536"/>
        <w:tab w:val="right" w:pos="9356"/>
      </w:tabs>
    </w:pPr>
    <w:rPr>
      <w:sz w:val="16"/>
      <w:u w:val="single"/>
    </w:rPr>
  </w:style>
  <w:style w:type="character" w:styleId="Hyperlink">
    <w:name w:val="Hyperlink"/>
    <w:basedOn w:val="Absatz-Standardschriftart"/>
    <w:uiPriority w:val="99"/>
    <w:rPr>
      <w:color w:val="0000FF"/>
      <w:u w:val="single"/>
    </w:rPr>
  </w:style>
  <w:style w:type="character" w:styleId="BesuchterHyperlink">
    <w:name w:val="FollowedHyperlink"/>
    <w:basedOn w:val="Absatz-Standardschriftart"/>
    <w:semiHidden/>
    <w:rPr>
      <w:color w:val="800080"/>
      <w:u w:val="single"/>
    </w:rPr>
  </w:style>
  <w:style w:type="paragraph" w:styleId="Verzeichnis1">
    <w:name w:val="toc 1"/>
    <w:basedOn w:val="Standard"/>
    <w:next w:val="Standard"/>
    <w:uiPriority w:val="39"/>
    <w:rsid w:val="00A2002A"/>
    <w:pPr>
      <w:tabs>
        <w:tab w:val="right" w:leader="dot" w:pos="9356"/>
      </w:tabs>
      <w:spacing w:before="240" w:after="120"/>
      <w:ind w:left="482" w:hanging="482"/>
      <w:jc w:val="left"/>
    </w:pPr>
    <w:rPr>
      <w:b/>
      <w:bCs/>
      <w:caps/>
      <w:szCs w:val="24"/>
    </w:rPr>
  </w:style>
  <w:style w:type="paragraph" w:styleId="Verzeichnis2">
    <w:name w:val="toc 2"/>
    <w:basedOn w:val="Standard"/>
    <w:next w:val="Standard"/>
    <w:uiPriority w:val="39"/>
    <w:rsid w:val="00A2002A"/>
    <w:pPr>
      <w:tabs>
        <w:tab w:val="left" w:pos="964"/>
        <w:tab w:val="right" w:leader="dot" w:pos="9356"/>
      </w:tabs>
      <w:spacing w:before="60" w:after="60"/>
      <w:ind w:left="482" w:hanging="482"/>
      <w:jc w:val="left"/>
    </w:pPr>
  </w:style>
  <w:style w:type="paragraph" w:styleId="Verzeichnis3">
    <w:name w:val="toc 3"/>
    <w:basedOn w:val="Standard"/>
    <w:next w:val="Standard"/>
    <w:uiPriority w:val="39"/>
    <w:rsid w:val="00A2002A"/>
    <w:pPr>
      <w:tabs>
        <w:tab w:val="right" w:leader="dot" w:pos="9356"/>
      </w:tabs>
      <w:ind w:left="1446" w:hanging="964"/>
      <w:jc w:val="left"/>
    </w:pPr>
  </w:style>
  <w:style w:type="paragraph" w:styleId="Verzeichnis4">
    <w:name w:val="toc 4"/>
    <w:basedOn w:val="Standard"/>
    <w:next w:val="Standard"/>
    <w:uiPriority w:val="39"/>
    <w:rsid w:val="00A2002A"/>
    <w:pPr>
      <w:ind w:left="600"/>
      <w:jc w:val="left"/>
    </w:pPr>
  </w:style>
  <w:style w:type="paragraph" w:styleId="Verzeichnis5">
    <w:name w:val="toc 5"/>
    <w:basedOn w:val="Standard"/>
    <w:next w:val="Standard"/>
    <w:autoRedefine/>
    <w:uiPriority w:val="39"/>
    <w:pPr>
      <w:ind w:left="800"/>
    </w:pPr>
  </w:style>
  <w:style w:type="paragraph" w:styleId="Verzeichnis6">
    <w:name w:val="toc 6"/>
    <w:basedOn w:val="Standard"/>
    <w:next w:val="Standard"/>
    <w:autoRedefine/>
    <w:uiPriority w:val="39"/>
    <w:pPr>
      <w:ind w:left="1000"/>
    </w:pPr>
  </w:style>
  <w:style w:type="paragraph" w:styleId="Verzeichnis7">
    <w:name w:val="toc 7"/>
    <w:basedOn w:val="Standard"/>
    <w:next w:val="Standard"/>
    <w:autoRedefine/>
    <w:uiPriority w:val="39"/>
    <w:pPr>
      <w:ind w:left="1200"/>
    </w:pPr>
  </w:style>
  <w:style w:type="paragraph" w:styleId="Verzeichnis8">
    <w:name w:val="toc 8"/>
    <w:basedOn w:val="Standard"/>
    <w:next w:val="Standard"/>
    <w:autoRedefine/>
    <w:uiPriority w:val="39"/>
    <w:pPr>
      <w:ind w:left="1400"/>
    </w:pPr>
  </w:style>
  <w:style w:type="paragraph" w:styleId="Verzeichnis9">
    <w:name w:val="toc 9"/>
    <w:basedOn w:val="Standard"/>
    <w:next w:val="Standard"/>
    <w:autoRedefine/>
    <w:uiPriority w:val="39"/>
    <w:pPr>
      <w:ind w:left="1600"/>
    </w:pPr>
  </w:style>
  <w:style w:type="paragraph" w:styleId="Textkrper">
    <w:name w:val="Body Text"/>
    <w:basedOn w:val="Standard"/>
    <w:link w:val="TextkrperZchn"/>
    <w:semiHidden/>
  </w:style>
  <w:style w:type="paragraph" w:styleId="Textkrper-Zeileneinzug">
    <w:name w:val="Body Text Indent"/>
    <w:basedOn w:val="Standard"/>
    <w:semiHidden/>
    <w:pPr>
      <w:ind w:left="708"/>
    </w:pPr>
  </w:style>
  <w:style w:type="paragraph" w:styleId="Textkrper2">
    <w:name w:val="Body Text 2"/>
    <w:basedOn w:val="Standard"/>
    <w:semiHidden/>
    <w:rPr>
      <w:sz w:val="24"/>
      <w:szCs w:val="24"/>
    </w:rPr>
  </w:style>
  <w:style w:type="table" w:styleId="Tabellenraster">
    <w:name w:val="Table Grid"/>
    <w:basedOn w:val="NormaleTabelle"/>
    <w:rsid w:val="004D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BlockCharCharChar">
    <w:name w:val="Standard-Block Char Char Char"/>
    <w:basedOn w:val="Standard"/>
    <w:link w:val="Standard-BlockCharCharCharChar"/>
    <w:rsid w:val="00DF5E13"/>
    <w:rPr>
      <w:rFonts w:ascii="Times New Roman" w:hAnsi="Times New Roman"/>
      <w:sz w:val="24"/>
    </w:rPr>
  </w:style>
  <w:style w:type="paragraph" w:customStyle="1" w:styleId="Literaturliste">
    <w:name w:val="Literaturliste"/>
    <w:basedOn w:val="Standard-BlockCharCharChar"/>
    <w:rsid w:val="003C7A87"/>
    <w:pPr>
      <w:spacing w:after="80"/>
      <w:ind w:left="482" w:hanging="482"/>
    </w:pPr>
  </w:style>
  <w:style w:type="paragraph" w:customStyle="1" w:styleId="Titelblatt1">
    <w:name w:val="Titelblatt1"/>
    <w:basedOn w:val="Standard"/>
    <w:pPr>
      <w:jc w:val="center"/>
    </w:pPr>
    <w:rPr>
      <w:b/>
      <w:bCs/>
      <w:sz w:val="96"/>
    </w:rPr>
  </w:style>
  <w:style w:type="paragraph" w:customStyle="1" w:styleId="Titelblatt2">
    <w:name w:val="Titelblatt2"/>
    <w:basedOn w:val="Standard"/>
    <w:pPr>
      <w:jc w:val="center"/>
    </w:pPr>
    <w:rPr>
      <w:sz w:val="72"/>
    </w:rPr>
  </w:style>
  <w:style w:type="paragraph" w:customStyle="1" w:styleId="Titelblatt3">
    <w:name w:val="Titelblatt3"/>
    <w:basedOn w:val="Standard"/>
    <w:pPr>
      <w:jc w:val="center"/>
    </w:pPr>
    <w:rPr>
      <w:sz w:val="40"/>
    </w:rPr>
  </w:style>
  <w:style w:type="paragraph" w:customStyle="1" w:styleId="Aufzhlungszeichen1">
    <w:name w:val="Aufzählungszeichen1"/>
    <w:basedOn w:val="Standard-BlockCharCharChar"/>
    <w:next w:val="Standard-BlockCharCharChar"/>
    <w:link w:val="Aufzhlungszeichen1Zchn"/>
    <w:qFormat/>
    <w:rsid w:val="00B123C8"/>
    <w:pPr>
      <w:numPr>
        <w:numId w:val="4"/>
      </w:numPr>
      <w:spacing w:before="120"/>
    </w:pPr>
  </w:style>
  <w:style w:type="paragraph" w:customStyle="1" w:styleId="Nummerierung1">
    <w:name w:val="Nummerierung1"/>
    <w:basedOn w:val="Aufzhlungszeichen1"/>
    <w:pPr>
      <w:numPr>
        <w:numId w:val="16"/>
      </w:numPr>
    </w:pPr>
  </w:style>
  <w:style w:type="paragraph" w:customStyle="1" w:styleId="Zwischenberschrift">
    <w:name w:val="Zwischenüberschrift"/>
    <w:basedOn w:val="Standard-BlockCharCharChar"/>
    <w:link w:val="ZwischenberschriftChar"/>
    <w:qFormat/>
    <w:rsid w:val="00966ABE"/>
    <w:pPr>
      <w:spacing w:before="120" w:after="120"/>
    </w:pPr>
    <w:rPr>
      <w:b/>
    </w:rPr>
  </w:style>
  <w:style w:type="character" w:customStyle="1" w:styleId="Standard-BlockChar1">
    <w:name w:val="Standard-Block Char1"/>
    <w:basedOn w:val="Absatz-Standardschriftart"/>
    <w:semiHidden/>
    <w:rPr>
      <w:rFonts w:ascii="Arial" w:hAnsi="Arial"/>
      <w:lang w:val="de-DE" w:eastAsia="de-DE" w:bidi="ar-SA"/>
    </w:rPr>
  </w:style>
  <w:style w:type="paragraph" w:customStyle="1" w:styleId="SimpleEXMARaLDA">
    <w:name w:val="Simple EXMARaLDA"/>
    <w:basedOn w:val="Standard"/>
    <w:rPr>
      <w:rFonts w:ascii="Courier New" w:hAnsi="Courier New"/>
    </w:rPr>
  </w:style>
  <w:style w:type="character" w:customStyle="1" w:styleId="Aufzhlungszeichen1Char">
    <w:name w:val="Aufzählungszeichen1 Char"/>
    <w:basedOn w:val="Standard-BlockChar1"/>
    <w:semiHidden/>
    <w:rPr>
      <w:rFonts w:ascii="Arial" w:hAnsi="Arial"/>
      <w:lang w:val="de-DE" w:eastAsia="de-DE" w:bidi="ar-SA"/>
    </w:rPr>
  </w:style>
  <w:style w:type="character" w:customStyle="1" w:styleId="Nummerierung1Char">
    <w:name w:val="Nummerierung1 Char"/>
    <w:basedOn w:val="Aufzhlungszeichen1Char"/>
    <w:semiHidden/>
    <w:rPr>
      <w:rFonts w:ascii="Arial" w:hAnsi="Arial"/>
      <w:lang w:val="de-DE" w:eastAsia="de-DE" w:bidi="ar-SA"/>
    </w:rPr>
  </w:style>
  <w:style w:type="paragraph" w:customStyle="1" w:styleId="Aufzhlungszeichen2">
    <w:name w:val="Aufzählungszeichen2"/>
    <w:basedOn w:val="Aufzhlungszeichen1"/>
    <w:qFormat/>
    <w:pPr>
      <w:numPr>
        <w:numId w:val="2"/>
      </w:numPr>
    </w:pPr>
  </w:style>
  <w:style w:type="paragraph" w:customStyle="1" w:styleId="Eingerckt">
    <w:name w:val="Eingerückt"/>
    <w:basedOn w:val="Standard-BlockCharCharChar"/>
    <w:pPr>
      <w:ind w:left="482"/>
    </w:pPr>
  </w:style>
  <w:style w:type="paragraph" w:customStyle="1" w:styleId="Provisorium">
    <w:name w:val="Provisorium"/>
    <w:basedOn w:val="Standard-BlockCharCharChar"/>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BildChar">
    <w:name w:val="Bild Char"/>
    <w:basedOn w:val="Standard"/>
    <w:link w:val="BildCharChar"/>
    <w:qFormat/>
    <w:rsid w:val="00B123C8"/>
    <w:pPr>
      <w:jc w:val="center"/>
    </w:pPr>
    <w:rPr>
      <w:rFonts w:ascii="Times New Roman" w:hAnsi="Times New Roman"/>
    </w:rPr>
  </w:style>
  <w:style w:type="character" w:customStyle="1" w:styleId="Standard-BlockCharCharCharChar">
    <w:name w:val="Standard-Block Char Char Char Char"/>
    <w:basedOn w:val="Absatz-Standardschriftart"/>
    <w:link w:val="Standard-BlockCharCharChar"/>
    <w:rsid w:val="00DF5E13"/>
    <w:rPr>
      <w:sz w:val="24"/>
    </w:rPr>
  </w:style>
  <w:style w:type="character" w:customStyle="1" w:styleId="ZwischenberschriftChar">
    <w:name w:val="Zwischenüberschrift Char"/>
    <w:basedOn w:val="Standard-BlockCharCharCharChar"/>
    <w:link w:val="Zwischenberschrift"/>
    <w:rsid w:val="00966ABE"/>
    <w:rPr>
      <w:b/>
      <w:sz w:val="24"/>
    </w:rPr>
  </w:style>
  <w:style w:type="paragraph" w:styleId="Sprechblasentext">
    <w:name w:val="Balloon Text"/>
    <w:basedOn w:val="Standard"/>
    <w:semiHidden/>
    <w:rsid w:val="0076338D"/>
    <w:rPr>
      <w:rFonts w:ascii="Tahoma" w:hAnsi="Tahoma" w:cs="Tahoma"/>
      <w:sz w:val="16"/>
      <w:szCs w:val="16"/>
    </w:rPr>
  </w:style>
  <w:style w:type="character" w:customStyle="1" w:styleId="BildCharChar">
    <w:name w:val="Bild Char Char"/>
    <w:basedOn w:val="Absatz-Standardschriftart"/>
    <w:link w:val="BildChar"/>
    <w:rsid w:val="00B123C8"/>
  </w:style>
  <w:style w:type="paragraph" w:styleId="NurText">
    <w:name w:val="Plain Text"/>
    <w:basedOn w:val="Standard"/>
    <w:rsid w:val="007736B4"/>
    <w:pPr>
      <w:widowControl/>
      <w:tabs>
        <w:tab w:val="clear" w:pos="482"/>
      </w:tabs>
      <w:jc w:val="left"/>
    </w:pPr>
    <w:rPr>
      <w:rFonts w:ascii="Courier New" w:hAnsi="Courier New" w:cs="Courier New"/>
      <w:color w:val="000000"/>
    </w:rPr>
  </w:style>
  <w:style w:type="character" w:styleId="Fett">
    <w:name w:val="Strong"/>
    <w:basedOn w:val="Absatz-Standardschriftart"/>
    <w:qFormat/>
    <w:rsid w:val="00B123C8"/>
    <w:rPr>
      <w:rFonts w:ascii="Times New Roman" w:hAnsi="Times New Roman"/>
      <w:b/>
      <w:bCs/>
    </w:rPr>
  </w:style>
  <w:style w:type="character" w:customStyle="1" w:styleId="Standard-BlockCharChar1">
    <w:name w:val="Standard-Block Char Char1"/>
    <w:basedOn w:val="Absatz-Standardschriftart"/>
    <w:rsid w:val="001D4D18"/>
    <w:rPr>
      <w:rFonts w:ascii="Arial" w:hAnsi="Arial"/>
      <w:lang w:val="de-DE" w:eastAsia="de-DE" w:bidi="ar-SA"/>
    </w:rPr>
  </w:style>
  <w:style w:type="character" w:customStyle="1" w:styleId="BildCharChar1">
    <w:name w:val="Bild Char Char1"/>
    <w:basedOn w:val="Absatz-Standardschriftart"/>
    <w:qFormat/>
    <w:rsid w:val="00B123C8"/>
    <w:rPr>
      <w:rFonts w:ascii="Times New Roman" w:hAnsi="Times New Roman"/>
      <w:sz w:val="20"/>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sid w:val="00A2002A"/>
    <w:rPr>
      <w:spacing w:val="-10"/>
    </w:rPr>
  </w:style>
  <w:style w:type="character" w:customStyle="1" w:styleId="berschrift1Zchn">
    <w:name w:val="Überschrift 1 Zchn"/>
    <w:basedOn w:val="Absatz-Standardschriftart"/>
    <w:link w:val="berschrift1"/>
    <w:rsid w:val="003E14B6"/>
    <w:rPr>
      <w:b/>
      <w:bCs/>
      <w:caps/>
      <w:spacing w:val="-4"/>
      <w:sz w:val="28"/>
      <w:szCs w:val="28"/>
    </w:rPr>
  </w:style>
  <w:style w:type="character" w:customStyle="1" w:styleId="Formatvorlageberschrift1Verdichtetdurch05ptCharChar">
    <w:name w:val="Formatvorlage Überschrift 1 + Verdichtet durch  05 pt Char Char"/>
    <w:basedOn w:val="berschrift1Zchn"/>
    <w:link w:val="Formatvorlageberschrift1Verdichtetdurch05ptChar"/>
    <w:rsid w:val="00A2002A"/>
    <w:rPr>
      <w:rFonts w:ascii="Arial" w:hAnsi="Arial"/>
      <w:b/>
      <w:bCs/>
      <w:caps/>
      <w:spacing w:val="-10"/>
      <w:sz w:val="28"/>
      <w:szCs w:val="28"/>
      <w:lang w:val="de-DE" w:eastAsia="de-DE" w:bidi="ar-SA"/>
    </w:rPr>
  </w:style>
  <w:style w:type="paragraph" w:customStyle="1" w:styleId="Formatvorlageberschrift1NichtGrobuchstaben">
    <w:name w:val="Formatvorlage Überschrift 1 + Nicht Großbuchstaben"/>
    <w:basedOn w:val="berschrift1"/>
    <w:link w:val="Formatvorlageberschrift1NichtGrobuchstabenChar"/>
    <w:rsid w:val="00A2002A"/>
    <w:rPr>
      <w:caps w:val="0"/>
    </w:rPr>
  </w:style>
  <w:style w:type="character" w:customStyle="1" w:styleId="Formatvorlageberschrift1NichtGrobuchstabenChar">
    <w:name w:val="Formatvorlage Überschrift 1 + Nicht Großbuchstaben Char"/>
    <w:basedOn w:val="berschrift1Zchn"/>
    <w:link w:val="Formatvorlageberschrift1NichtGrobuchstaben"/>
    <w:rsid w:val="00A2002A"/>
    <w:rPr>
      <w:rFonts w:ascii="Arial" w:hAnsi="Arial"/>
      <w:b/>
      <w:bCs/>
      <w:caps/>
      <w:spacing w:val="-4"/>
      <w:sz w:val="28"/>
      <w:szCs w:val="28"/>
      <w:lang w:val="de-DE" w:eastAsia="de-DE" w:bidi="ar-SA"/>
    </w:rPr>
  </w:style>
  <w:style w:type="paragraph" w:customStyle="1" w:styleId="Formatvorlageberschrift3Verdichtetdurch02pt">
    <w:name w:val="Formatvorlage Überschrift 3 + Verdichtet durch  02 pt"/>
    <w:basedOn w:val="berschrift3"/>
    <w:link w:val="Formatvorlageberschrift3Verdichtetdurch02ptChar"/>
    <w:rsid w:val="00A2002A"/>
    <w:rPr>
      <w:spacing w:val="-4"/>
    </w:rPr>
  </w:style>
  <w:style w:type="character" w:customStyle="1" w:styleId="berschrift3Zchn">
    <w:name w:val="Überschrift 3 Zchn"/>
    <w:basedOn w:val="Standard-BlockCharCharCharChar"/>
    <w:link w:val="berschrift3"/>
    <w:rsid w:val="006D2B4E"/>
    <w:rPr>
      <w:rFonts w:ascii="Arial Black" w:hAnsi="Arial Black"/>
      <w:bCs/>
      <w:color w:val="0000FF"/>
      <w:sz w:val="24"/>
    </w:rPr>
  </w:style>
  <w:style w:type="character" w:customStyle="1" w:styleId="Formatvorlageberschrift3Verdichtetdurch02ptChar">
    <w:name w:val="Formatvorlage Überschrift 3 + Verdichtet durch  02 pt Char"/>
    <w:basedOn w:val="berschrift3Zchn"/>
    <w:link w:val="Formatvorlageberschrift3Verdichtetdurch02pt"/>
    <w:rsid w:val="00A2002A"/>
    <w:rPr>
      <w:rFonts w:ascii="Arial" w:hAnsi="Arial"/>
      <w:b w:val="0"/>
      <w:bCs/>
      <w:color w:val="0000FF"/>
      <w:spacing w:val="-4"/>
      <w:sz w:val="22"/>
      <w:lang w:val="de-DE" w:eastAsia="de-DE" w:bidi="ar-SA"/>
    </w:rPr>
  </w:style>
  <w:style w:type="character" w:customStyle="1" w:styleId="Dokumentation">
    <w:name w:val="Dokumentation"/>
    <w:basedOn w:val="Absatz-Standardschriftart"/>
    <w:qFormat/>
    <w:rsid w:val="00B123C8"/>
    <w:rPr>
      <w:rFonts w:ascii="Times New Roman" w:hAnsi="Times New Roman"/>
      <w:b/>
      <w:color w:val="008000"/>
      <w:sz w:val="24"/>
    </w:rPr>
  </w:style>
  <w:style w:type="character" w:customStyle="1" w:styleId="Taste">
    <w:name w:val="Taste"/>
    <w:basedOn w:val="Absatz-Standardschriftart"/>
    <w:rsid w:val="005A2526"/>
    <w:rPr>
      <w:rFonts w:ascii="Times New Roman" w:hAnsi="Times New Roman"/>
      <w:b/>
      <w:smallCaps/>
      <w:sz w:val="24"/>
      <w:szCs w:val="24"/>
      <w:bdr w:val="single" w:sz="4" w:space="0" w:color="333333" w:shadow="1"/>
      <w:lang w:val="en-GB"/>
    </w:rPr>
  </w:style>
  <w:style w:type="character" w:styleId="Hervorhebung">
    <w:name w:val="Emphasis"/>
    <w:basedOn w:val="Absatz-Standardschriftart"/>
    <w:qFormat/>
    <w:rsid w:val="00B133BA"/>
    <w:rPr>
      <w:i/>
      <w:iCs/>
    </w:rPr>
  </w:style>
  <w:style w:type="paragraph" w:styleId="Titel">
    <w:name w:val="Title"/>
    <w:basedOn w:val="Standard"/>
    <w:next w:val="Standard"/>
    <w:link w:val="TitelZchn"/>
    <w:qFormat/>
    <w:rsid w:val="00B133BA"/>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B133BA"/>
    <w:rPr>
      <w:rFonts w:asciiTheme="majorHAnsi" w:eastAsiaTheme="majorEastAsia" w:hAnsiTheme="majorHAnsi" w:cstheme="majorBidi"/>
      <w:spacing w:val="-10"/>
      <w:kern w:val="28"/>
      <w:sz w:val="56"/>
      <w:szCs w:val="56"/>
    </w:rPr>
  </w:style>
  <w:style w:type="paragraph" w:customStyle="1" w:styleId="References">
    <w:name w:val="References"/>
    <w:basedOn w:val="Standard"/>
    <w:link w:val="ReferencesZchn"/>
    <w:qFormat/>
    <w:rsid w:val="00B123C8"/>
    <w:rPr>
      <w:rFonts w:ascii="Times New Roman" w:hAnsi="Times New Roman"/>
      <w:sz w:val="24"/>
      <w:szCs w:val="24"/>
    </w:rPr>
  </w:style>
  <w:style w:type="paragraph" w:customStyle="1" w:styleId="Manual">
    <w:name w:val="Manual"/>
    <w:basedOn w:val="Textkrper"/>
    <w:link w:val="ManualZchn"/>
    <w:qFormat/>
    <w:rsid w:val="006D2B4E"/>
    <w:pPr>
      <w:contextualSpacing/>
    </w:pPr>
    <w:rPr>
      <w:rFonts w:ascii="Times New Roman" w:hAnsi="Times New Roman"/>
      <w:sz w:val="24"/>
    </w:rPr>
  </w:style>
  <w:style w:type="character" w:customStyle="1" w:styleId="ReferencesZchn">
    <w:name w:val="References Zchn"/>
    <w:basedOn w:val="Absatz-Standardschriftart"/>
    <w:link w:val="References"/>
    <w:rsid w:val="00B123C8"/>
    <w:rPr>
      <w:sz w:val="24"/>
      <w:szCs w:val="24"/>
    </w:rPr>
  </w:style>
  <w:style w:type="paragraph" w:customStyle="1" w:styleId="Aufzhlung">
    <w:name w:val="Aufzählung"/>
    <w:basedOn w:val="Aufzhlungszeichen1"/>
    <w:link w:val="AufzhlungZchn"/>
    <w:qFormat/>
    <w:rsid w:val="00B123C8"/>
    <w:pPr>
      <w:tabs>
        <w:tab w:val="clear" w:pos="964"/>
        <w:tab w:val="num" w:pos="482"/>
      </w:tabs>
      <w:ind w:left="482"/>
    </w:pPr>
    <w:rPr>
      <w:szCs w:val="24"/>
    </w:rPr>
  </w:style>
  <w:style w:type="character" w:customStyle="1" w:styleId="TextkrperZchn">
    <w:name w:val="Textkörper Zchn"/>
    <w:basedOn w:val="Absatz-Standardschriftart"/>
    <w:link w:val="Textkrper"/>
    <w:semiHidden/>
    <w:rsid w:val="00B123C8"/>
    <w:rPr>
      <w:rFonts w:ascii="Arial" w:hAnsi="Arial"/>
    </w:rPr>
  </w:style>
  <w:style w:type="character" w:customStyle="1" w:styleId="ManualZchn">
    <w:name w:val="Manual Zchn"/>
    <w:basedOn w:val="TextkrperZchn"/>
    <w:link w:val="Manual"/>
    <w:rsid w:val="006D2B4E"/>
    <w:rPr>
      <w:rFonts w:ascii="Arial" w:hAnsi="Arial"/>
      <w:sz w:val="24"/>
    </w:rPr>
  </w:style>
  <w:style w:type="character" w:customStyle="1" w:styleId="Menufunction">
    <w:name w:val="Menufunction"/>
    <w:qFormat/>
    <w:rsid w:val="004F0AFC"/>
    <w:rPr>
      <w:rFonts w:ascii="Arial Black" w:hAnsi="Arial Black"/>
      <w:b/>
      <w:sz w:val="20"/>
    </w:rPr>
  </w:style>
  <w:style w:type="character" w:customStyle="1" w:styleId="Aufzhlungszeichen1Zchn">
    <w:name w:val="Aufzählungszeichen1 Zchn"/>
    <w:basedOn w:val="Standard-BlockCharCharCharChar"/>
    <w:link w:val="Aufzhlungszeichen1"/>
    <w:rsid w:val="00B123C8"/>
    <w:rPr>
      <w:sz w:val="24"/>
    </w:rPr>
  </w:style>
  <w:style w:type="character" w:customStyle="1" w:styleId="AufzhlungZchn">
    <w:name w:val="Aufzählung Zchn"/>
    <w:basedOn w:val="Aufzhlungszeichen1Zchn"/>
    <w:link w:val="Aufzhlung"/>
    <w:rsid w:val="00B123C8"/>
    <w:rPr>
      <w:sz w:val="24"/>
      <w:szCs w:val="24"/>
    </w:rPr>
  </w:style>
  <w:style w:type="paragraph" w:styleId="berarbeitung">
    <w:name w:val="Revision"/>
    <w:hidden/>
    <w:uiPriority w:val="99"/>
    <w:semiHidden/>
    <w:rsid w:val="00966ABE"/>
    <w:rPr>
      <w:rFonts w:ascii="Arial" w:hAnsi="Arial"/>
    </w:rPr>
  </w:style>
  <w:style w:type="paragraph" w:customStyle="1" w:styleId="UnterpunkteGrau">
    <w:name w:val="Unterpunkte Grau"/>
    <w:basedOn w:val="Standard-BlockCharCharChar"/>
    <w:link w:val="UnterpunkteGrauZchn"/>
    <w:qFormat/>
    <w:rsid w:val="001047F3"/>
    <w:pPr>
      <w:ind w:left="567" w:hanging="567"/>
    </w:pPr>
    <w:rPr>
      <w:szCs w:val="24"/>
      <w:shd w:val="clear" w:color="auto" w:fill="D9D9D9"/>
    </w:rPr>
  </w:style>
  <w:style w:type="character" w:customStyle="1" w:styleId="UnterpunkteGrauZchn">
    <w:name w:val="Unterpunkte Grau Zchn"/>
    <w:basedOn w:val="Standard-BlockCharCharCharChar"/>
    <w:link w:val="UnterpunkteGrau"/>
    <w:rsid w:val="001047F3"/>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681ADD"/>
    <w:pPr>
      <w:widowControl w:val="0"/>
      <w:tabs>
        <w:tab w:val="left" w:pos="482"/>
      </w:tabs>
      <w:jc w:val="both"/>
    </w:pPr>
    <w:rPr>
      <w:rFonts w:ascii="Arial" w:hAnsi="Arial"/>
    </w:rPr>
  </w:style>
  <w:style w:type="paragraph" w:styleId="berschrift1">
    <w:name w:val="heading 1"/>
    <w:basedOn w:val="Standard"/>
    <w:next w:val="Standard"/>
    <w:link w:val="berschrift1Zchn"/>
    <w:autoRedefine/>
    <w:qFormat/>
    <w:rsid w:val="003E14B6"/>
    <w:pPr>
      <w:keepNext/>
      <w:spacing w:after="120"/>
      <w:ind w:right="-567"/>
      <w:jc w:val="left"/>
      <w:outlineLvl w:val="0"/>
    </w:pPr>
    <w:rPr>
      <w:rFonts w:ascii="Times New Roman" w:hAnsi="Times New Roman"/>
      <w:b/>
      <w:bCs/>
      <w:caps/>
      <w:spacing w:val="-4"/>
      <w:sz w:val="28"/>
      <w:szCs w:val="28"/>
    </w:rPr>
  </w:style>
  <w:style w:type="paragraph" w:styleId="berschrift2">
    <w:name w:val="heading 2"/>
    <w:basedOn w:val="Standard"/>
    <w:next w:val="Standard"/>
    <w:qFormat/>
    <w:rsid w:val="00966ABE"/>
    <w:pPr>
      <w:numPr>
        <w:ilvl w:val="1"/>
        <w:numId w:val="1"/>
      </w:numPr>
      <w:spacing w:after="120"/>
      <w:jc w:val="left"/>
      <w:outlineLvl w:val="1"/>
    </w:pPr>
    <w:rPr>
      <w:rFonts w:ascii="Times New Roman" w:hAnsi="Times New Roman"/>
      <w:b/>
      <w:bCs/>
      <w:iCs/>
      <w:sz w:val="24"/>
      <w:szCs w:val="28"/>
    </w:rPr>
  </w:style>
  <w:style w:type="paragraph" w:styleId="berschrift3">
    <w:name w:val="heading 3"/>
    <w:basedOn w:val="Standard-BlockCharCharChar"/>
    <w:link w:val="berschrift3Zchn"/>
    <w:qFormat/>
    <w:rsid w:val="006D2B4E"/>
    <w:pPr>
      <w:spacing w:before="120" w:after="120"/>
      <w:ind w:left="482" w:hanging="482"/>
      <w:jc w:val="left"/>
      <w:outlineLvl w:val="2"/>
    </w:pPr>
    <w:rPr>
      <w:rFonts w:ascii="Arial Black" w:hAnsi="Arial Black"/>
      <w:bCs/>
      <w:color w:val="0000FF"/>
      <w:sz w:val="20"/>
    </w:rPr>
  </w:style>
  <w:style w:type="paragraph" w:styleId="berschrift4">
    <w:name w:val="heading 4"/>
    <w:basedOn w:val="Aufzhlungszeichen1"/>
    <w:next w:val="Standard"/>
    <w:qFormat/>
    <w:pPr>
      <w:keepNext/>
      <w:numPr>
        <w:ilvl w:val="3"/>
        <w:numId w:val="1"/>
      </w:numPr>
      <w:tabs>
        <w:tab w:val="clear" w:pos="2520"/>
        <w:tab w:val="num" w:pos="482"/>
      </w:tabs>
      <w:ind w:left="482" w:hanging="482"/>
      <w:outlineLvl w:val="3"/>
    </w:pPr>
  </w:style>
  <w:style w:type="paragraph" w:styleId="berschrift5">
    <w:name w:val="heading 5"/>
    <w:basedOn w:val="Standard"/>
    <w:next w:val="Standard"/>
    <w:qFormat/>
    <w:pPr>
      <w:numPr>
        <w:ilvl w:val="4"/>
        <w:numId w:val="1"/>
      </w:numPr>
      <w:spacing w:before="240" w:after="60"/>
      <w:outlineLvl w:val="4"/>
    </w:pPr>
    <w:rPr>
      <w:b/>
      <w:bCs/>
      <w:i/>
      <w:iCs/>
      <w:sz w:val="26"/>
      <w:szCs w:val="26"/>
    </w:rPr>
  </w:style>
  <w:style w:type="paragraph" w:styleId="berschrift6">
    <w:name w:val="heading 6"/>
    <w:basedOn w:val="Standard"/>
    <w:next w:val="Standard"/>
    <w:qFormat/>
    <w:pPr>
      <w:numPr>
        <w:ilvl w:val="5"/>
        <w:numId w:val="1"/>
      </w:numPr>
      <w:spacing w:before="240" w:after="60"/>
      <w:outlineLvl w:val="5"/>
    </w:pPr>
    <w:rPr>
      <w:b/>
      <w:bCs/>
      <w:sz w:val="22"/>
      <w:szCs w:val="22"/>
    </w:rPr>
  </w:style>
  <w:style w:type="paragraph" w:styleId="berschrift7">
    <w:name w:val="heading 7"/>
    <w:basedOn w:val="Standard"/>
    <w:next w:val="Standard"/>
    <w:qFormat/>
    <w:pPr>
      <w:numPr>
        <w:ilvl w:val="6"/>
        <w:numId w:val="1"/>
      </w:numPr>
      <w:spacing w:before="240" w:after="60"/>
      <w:outlineLvl w:val="6"/>
    </w:pPr>
    <w:rPr>
      <w:sz w:val="24"/>
      <w:szCs w:val="24"/>
    </w:rPr>
  </w:style>
  <w:style w:type="paragraph" w:styleId="berschrift8">
    <w:name w:val="heading 8"/>
    <w:basedOn w:val="Standard"/>
    <w:next w:val="Standard"/>
    <w:qFormat/>
    <w:pPr>
      <w:numPr>
        <w:ilvl w:val="7"/>
        <w:numId w:val="1"/>
      </w:numPr>
      <w:spacing w:before="240" w:after="60"/>
      <w:outlineLvl w:val="7"/>
    </w:pPr>
    <w:rPr>
      <w:i/>
      <w:iCs/>
      <w:sz w:val="24"/>
      <w:szCs w:val="24"/>
    </w:rPr>
  </w:style>
  <w:style w:type="paragraph" w:styleId="berschrift9">
    <w:name w:val="heading 9"/>
    <w:basedOn w:val="Standard"/>
    <w:next w:val="Standard"/>
    <w:qFormat/>
    <w:pPr>
      <w:numPr>
        <w:ilvl w:val="8"/>
        <w:numId w:val="1"/>
      </w:numPr>
      <w:spacing w:before="240" w:after="60"/>
      <w:outlineLvl w:val="8"/>
    </w:pPr>
    <w:rPr>
      <w:rFonts w:cs="Arial"/>
      <w:sz w:val="22"/>
      <w:szCs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semiHidden/>
    <w:qFormat/>
    <w:rsid w:val="009711F7"/>
    <w:pPr>
      <w:tabs>
        <w:tab w:val="center" w:pos="4536"/>
      </w:tabs>
    </w:pPr>
    <w:rPr>
      <w:rFonts w:ascii="Times New Roman" w:hAnsi="Times New Roman"/>
    </w:rPr>
  </w:style>
  <w:style w:type="character" w:styleId="Seitenzahl">
    <w:name w:val="page number"/>
    <w:basedOn w:val="Absatz-Standardschriftart"/>
  </w:style>
  <w:style w:type="paragraph" w:styleId="StandardWeb">
    <w:name w:val="Normal (Web)"/>
    <w:basedOn w:val="Standard"/>
    <w:semiHidden/>
    <w:pPr>
      <w:spacing w:before="100" w:beforeAutospacing="1" w:after="100" w:afterAutospacing="1"/>
    </w:pPr>
    <w:rPr>
      <w:rFonts w:ascii="Arial Unicode MS" w:eastAsia="Arial Unicode MS" w:hAnsi="Arial Unicode MS" w:cs="Arial Unicode MS"/>
      <w:sz w:val="24"/>
      <w:szCs w:val="24"/>
    </w:rPr>
  </w:style>
  <w:style w:type="paragraph" w:styleId="HTMLVorformatiert">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rPr>
  </w:style>
  <w:style w:type="paragraph" w:styleId="Kopfzeile">
    <w:name w:val="header"/>
    <w:basedOn w:val="Standard"/>
    <w:pPr>
      <w:tabs>
        <w:tab w:val="center" w:pos="4536"/>
        <w:tab w:val="right" w:pos="9356"/>
      </w:tabs>
    </w:pPr>
    <w:rPr>
      <w:sz w:val="16"/>
      <w:u w:val="single"/>
    </w:rPr>
  </w:style>
  <w:style w:type="character" w:styleId="Hyperlink">
    <w:name w:val="Hyperlink"/>
    <w:basedOn w:val="Absatz-Standardschriftart"/>
    <w:uiPriority w:val="99"/>
    <w:rPr>
      <w:color w:val="0000FF"/>
      <w:u w:val="single"/>
    </w:rPr>
  </w:style>
  <w:style w:type="character" w:styleId="BesuchterHyperlink">
    <w:name w:val="FollowedHyperlink"/>
    <w:basedOn w:val="Absatz-Standardschriftart"/>
    <w:semiHidden/>
    <w:rPr>
      <w:color w:val="800080"/>
      <w:u w:val="single"/>
    </w:rPr>
  </w:style>
  <w:style w:type="paragraph" w:styleId="Verzeichnis1">
    <w:name w:val="toc 1"/>
    <w:basedOn w:val="Standard"/>
    <w:next w:val="Standard"/>
    <w:uiPriority w:val="39"/>
    <w:rsid w:val="00A2002A"/>
    <w:pPr>
      <w:tabs>
        <w:tab w:val="right" w:leader="dot" w:pos="9356"/>
      </w:tabs>
      <w:spacing w:before="240" w:after="120"/>
      <w:ind w:left="482" w:hanging="482"/>
      <w:jc w:val="left"/>
    </w:pPr>
    <w:rPr>
      <w:b/>
      <w:bCs/>
      <w:caps/>
      <w:szCs w:val="24"/>
    </w:rPr>
  </w:style>
  <w:style w:type="paragraph" w:styleId="Verzeichnis2">
    <w:name w:val="toc 2"/>
    <w:basedOn w:val="Standard"/>
    <w:next w:val="Standard"/>
    <w:uiPriority w:val="39"/>
    <w:rsid w:val="00A2002A"/>
    <w:pPr>
      <w:tabs>
        <w:tab w:val="left" w:pos="964"/>
        <w:tab w:val="right" w:leader="dot" w:pos="9356"/>
      </w:tabs>
      <w:spacing w:before="60" w:after="60"/>
      <w:ind w:left="482" w:hanging="482"/>
      <w:jc w:val="left"/>
    </w:pPr>
  </w:style>
  <w:style w:type="paragraph" w:styleId="Verzeichnis3">
    <w:name w:val="toc 3"/>
    <w:basedOn w:val="Standard"/>
    <w:next w:val="Standard"/>
    <w:uiPriority w:val="39"/>
    <w:rsid w:val="00A2002A"/>
    <w:pPr>
      <w:tabs>
        <w:tab w:val="right" w:leader="dot" w:pos="9356"/>
      </w:tabs>
      <w:ind w:left="1446" w:hanging="964"/>
      <w:jc w:val="left"/>
    </w:pPr>
  </w:style>
  <w:style w:type="paragraph" w:styleId="Verzeichnis4">
    <w:name w:val="toc 4"/>
    <w:basedOn w:val="Standard"/>
    <w:next w:val="Standard"/>
    <w:uiPriority w:val="39"/>
    <w:rsid w:val="00A2002A"/>
    <w:pPr>
      <w:ind w:left="600"/>
      <w:jc w:val="left"/>
    </w:pPr>
  </w:style>
  <w:style w:type="paragraph" w:styleId="Verzeichnis5">
    <w:name w:val="toc 5"/>
    <w:basedOn w:val="Standard"/>
    <w:next w:val="Standard"/>
    <w:autoRedefine/>
    <w:uiPriority w:val="39"/>
    <w:pPr>
      <w:ind w:left="800"/>
    </w:pPr>
  </w:style>
  <w:style w:type="paragraph" w:styleId="Verzeichnis6">
    <w:name w:val="toc 6"/>
    <w:basedOn w:val="Standard"/>
    <w:next w:val="Standard"/>
    <w:autoRedefine/>
    <w:uiPriority w:val="39"/>
    <w:pPr>
      <w:ind w:left="1000"/>
    </w:pPr>
  </w:style>
  <w:style w:type="paragraph" w:styleId="Verzeichnis7">
    <w:name w:val="toc 7"/>
    <w:basedOn w:val="Standard"/>
    <w:next w:val="Standard"/>
    <w:autoRedefine/>
    <w:uiPriority w:val="39"/>
    <w:pPr>
      <w:ind w:left="1200"/>
    </w:pPr>
  </w:style>
  <w:style w:type="paragraph" w:styleId="Verzeichnis8">
    <w:name w:val="toc 8"/>
    <w:basedOn w:val="Standard"/>
    <w:next w:val="Standard"/>
    <w:autoRedefine/>
    <w:uiPriority w:val="39"/>
    <w:pPr>
      <w:ind w:left="1400"/>
    </w:pPr>
  </w:style>
  <w:style w:type="paragraph" w:styleId="Verzeichnis9">
    <w:name w:val="toc 9"/>
    <w:basedOn w:val="Standard"/>
    <w:next w:val="Standard"/>
    <w:autoRedefine/>
    <w:uiPriority w:val="39"/>
    <w:pPr>
      <w:ind w:left="1600"/>
    </w:pPr>
  </w:style>
  <w:style w:type="paragraph" w:styleId="Textkrper">
    <w:name w:val="Body Text"/>
    <w:basedOn w:val="Standard"/>
    <w:link w:val="TextkrperZchn"/>
    <w:semiHidden/>
  </w:style>
  <w:style w:type="paragraph" w:styleId="Textkrper-Zeileneinzug">
    <w:name w:val="Body Text Indent"/>
    <w:basedOn w:val="Standard"/>
    <w:semiHidden/>
    <w:pPr>
      <w:ind w:left="708"/>
    </w:pPr>
  </w:style>
  <w:style w:type="paragraph" w:styleId="Textkrper2">
    <w:name w:val="Body Text 2"/>
    <w:basedOn w:val="Standard"/>
    <w:semiHidden/>
    <w:rPr>
      <w:sz w:val="24"/>
      <w:szCs w:val="24"/>
    </w:rPr>
  </w:style>
  <w:style w:type="table" w:styleId="Tabellenraster">
    <w:name w:val="Table Grid"/>
    <w:basedOn w:val="NormaleTabelle"/>
    <w:rsid w:val="004D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BlockCharCharChar">
    <w:name w:val="Standard-Block Char Char Char"/>
    <w:basedOn w:val="Standard"/>
    <w:link w:val="Standard-BlockCharCharCharChar"/>
    <w:rsid w:val="00DF5E13"/>
    <w:rPr>
      <w:rFonts w:ascii="Times New Roman" w:hAnsi="Times New Roman"/>
      <w:sz w:val="24"/>
    </w:rPr>
  </w:style>
  <w:style w:type="paragraph" w:customStyle="1" w:styleId="Literaturliste">
    <w:name w:val="Literaturliste"/>
    <w:basedOn w:val="Standard-BlockCharCharChar"/>
    <w:rsid w:val="003C7A87"/>
    <w:pPr>
      <w:spacing w:after="80"/>
      <w:ind w:left="482" w:hanging="482"/>
    </w:pPr>
  </w:style>
  <w:style w:type="paragraph" w:customStyle="1" w:styleId="Titelblatt1">
    <w:name w:val="Titelblatt1"/>
    <w:basedOn w:val="Standard"/>
    <w:pPr>
      <w:jc w:val="center"/>
    </w:pPr>
    <w:rPr>
      <w:b/>
      <w:bCs/>
      <w:sz w:val="96"/>
    </w:rPr>
  </w:style>
  <w:style w:type="paragraph" w:customStyle="1" w:styleId="Titelblatt2">
    <w:name w:val="Titelblatt2"/>
    <w:basedOn w:val="Standard"/>
    <w:pPr>
      <w:jc w:val="center"/>
    </w:pPr>
    <w:rPr>
      <w:sz w:val="72"/>
    </w:rPr>
  </w:style>
  <w:style w:type="paragraph" w:customStyle="1" w:styleId="Titelblatt3">
    <w:name w:val="Titelblatt3"/>
    <w:basedOn w:val="Standard"/>
    <w:pPr>
      <w:jc w:val="center"/>
    </w:pPr>
    <w:rPr>
      <w:sz w:val="40"/>
    </w:rPr>
  </w:style>
  <w:style w:type="paragraph" w:customStyle="1" w:styleId="Aufzhlungszeichen1">
    <w:name w:val="Aufzählungszeichen1"/>
    <w:basedOn w:val="Standard-BlockCharCharChar"/>
    <w:next w:val="Standard-BlockCharCharChar"/>
    <w:link w:val="Aufzhlungszeichen1Zchn"/>
    <w:qFormat/>
    <w:rsid w:val="00B123C8"/>
    <w:pPr>
      <w:numPr>
        <w:numId w:val="4"/>
      </w:numPr>
      <w:spacing w:before="120"/>
    </w:pPr>
  </w:style>
  <w:style w:type="paragraph" w:customStyle="1" w:styleId="Nummerierung1">
    <w:name w:val="Nummerierung1"/>
    <w:basedOn w:val="Aufzhlungszeichen1"/>
    <w:pPr>
      <w:numPr>
        <w:numId w:val="16"/>
      </w:numPr>
    </w:pPr>
  </w:style>
  <w:style w:type="paragraph" w:customStyle="1" w:styleId="Zwischenberschrift">
    <w:name w:val="Zwischenüberschrift"/>
    <w:basedOn w:val="Standard-BlockCharCharChar"/>
    <w:link w:val="ZwischenberschriftChar"/>
    <w:qFormat/>
    <w:rsid w:val="00966ABE"/>
    <w:pPr>
      <w:spacing w:before="120" w:after="120"/>
    </w:pPr>
    <w:rPr>
      <w:b/>
    </w:rPr>
  </w:style>
  <w:style w:type="character" w:customStyle="1" w:styleId="Standard-BlockChar1">
    <w:name w:val="Standard-Block Char1"/>
    <w:basedOn w:val="Absatz-Standardschriftart"/>
    <w:semiHidden/>
    <w:rPr>
      <w:rFonts w:ascii="Arial" w:hAnsi="Arial"/>
      <w:lang w:val="de-DE" w:eastAsia="de-DE" w:bidi="ar-SA"/>
    </w:rPr>
  </w:style>
  <w:style w:type="paragraph" w:customStyle="1" w:styleId="SimpleEXMARaLDA">
    <w:name w:val="Simple EXMARaLDA"/>
    <w:basedOn w:val="Standard"/>
    <w:rPr>
      <w:rFonts w:ascii="Courier New" w:hAnsi="Courier New"/>
    </w:rPr>
  </w:style>
  <w:style w:type="character" w:customStyle="1" w:styleId="Aufzhlungszeichen1Char">
    <w:name w:val="Aufzählungszeichen1 Char"/>
    <w:basedOn w:val="Standard-BlockChar1"/>
    <w:semiHidden/>
    <w:rPr>
      <w:rFonts w:ascii="Arial" w:hAnsi="Arial"/>
      <w:lang w:val="de-DE" w:eastAsia="de-DE" w:bidi="ar-SA"/>
    </w:rPr>
  </w:style>
  <w:style w:type="character" w:customStyle="1" w:styleId="Nummerierung1Char">
    <w:name w:val="Nummerierung1 Char"/>
    <w:basedOn w:val="Aufzhlungszeichen1Char"/>
    <w:semiHidden/>
    <w:rPr>
      <w:rFonts w:ascii="Arial" w:hAnsi="Arial"/>
      <w:lang w:val="de-DE" w:eastAsia="de-DE" w:bidi="ar-SA"/>
    </w:rPr>
  </w:style>
  <w:style w:type="paragraph" w:customStyle="1" w:styleId="Aufzhlungszeichen2">
    <w:name w:val="Aufzählungszeichen2"/>
    <w:basedOn w:val="Aufzhlungszeichen1"/>
    <w:qFormat/>
    <w:pPr>
      <w:numPr>
        <w:numId w:val="2"/>
      </w:numPr>
    </w:pPr>
  </w:style>
  <w:style w:type="paragraph" w:customStyle="1" w:styleId="Eingerckt">
    <w:name w:val="Eingerückt"/>
    <w:basedOn w:val="Standard-BlockCharCharChar"/>
    <w:pPr>
      <w:ind w:left="482"/>
    </w:pPr>
  </w:style>
  <w:style w:type="paragraph" w:customStyle="1" w:styleId="Provisorium">
    <w:name w:val="Provisorium"/>
    <w:basedOn w:val="Standard-BlockCharCharChar"/>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BildChar">
    <w:name w:val="Bild Char"/>
    <w:basedOn w:val="Standard"/>
    <w:link w:val="BildCharChar"/>
    <w:qFormat/>
    <w:rsid w:val="00B123C8"/>
    <w:pPr>
      <w:jc w:val="center"/>
    </w:pPr>
    <w:rPr>
      <w:rFonts w:ascii="Times New Roman" w:hAnsi="Times New Roman"/>
    </w:rPr>
  </w:style>
  <w:style w:type="character" w:customStyle="1" w:styleId="Standard-BlockCharCharCharChar">
    <w:name w:val="Standard-Block Char Char Char Char"/>
    <w:basedOn w:val="Absatz-Standardschriftart"/>
    <w:link w:val="Standard-BlockCharCharChar"/>
    <w:rsid w:val="00DF5E13"/>
    <w:rPr>
      <w:sz w:val="24"/>
    </w:rPr>
  </w:style>
  <w:style w:type="character" w:customStyle="1" w:styleId="ZwischenberschriftChar">
    <w:name w:val="Zwischenüberschrift Char"/>
    <w:basedOn w:val="Standard-BlockCharCharCharChar"/>
    <w:link w:val="Zwischenberschrift"/>
    <w:rsid w:val="00966ABE"/>
    <w:rPr>
      <w:b/>
      <w:sz w:val="24"/>
    </w:rPr>
  </w:style>
  <w:style w:type="paragraph" w:styleId="Sprechblasentext">
    <w:name w:val="Balloon Text"/>
    <w:basedOn w:val="Standard"/>
    <w:semiHidden/>
    <w:rsid w:val="0076338D"/>
    <w:rPr>
      <w:rFonts w:ascii="Tahoma" w:hAnsi="Tahoma" w:cs="Tahoma"/>
      <w:sz w:val="16"/>
      <w:szCs w:val="16"/>
    </w:rPr>
  </w:style>
  <w:style w:type="character" w:customStyle="1" w:styleId="BildCharChar">
    <w:name w:val="Bild Char Char"/>
    <w:basedOn w:val="Absatz-Standardschriftart"/>
    <w:link w:val="BildChar"/>
    <w:rsid w:val="00B123C8"/>
  </w:style>
  <w:style w:type="paragraph" w:styleId="NurText">
    <w:name w:val="Plain Text"/>
    <w:basedOn w:val="Standard"/>
    <w:rsid w:val="007736B4"/>
    <w:pPr>
      <w:widowControl/>
      <w:tabs>
        <w:tab w:val="clear" w:pos="482"/>
      </w:tabs>
      <w:jc w:val="left"/>
    </w:pPr>
    <w:rPr>
      <w:rFonts w:ascii="Courier New" w:hAnsi="Courier New" w:cs="Courier New"/>
      <w:color w:val="000000"/>
    </w:rPr>
  </w:style>
  <w:style w:type="character" w:styleId="Fett">
    <w:name w:val="Strong"/>
    <w:basedOn w:val="Absatz-Standardschriftart"/>
    <w:qFormat/>
    <w:rsid w:val="00B123C8"/>
    <w:rPr>
      <w:rFonts w:ascii="Times New Roman" w:hAnsi="Times New Roman"/>
      <w:b/>
      <w:bCs/>
    </w:rPr>
  </w:style>
  <w:style w:type="character" w:customStyle="1" w:styleId="Standard-BlockCharChar1">
    <w:name w:val="Standard-Block Char Char1"/>
    <w:basedOn w:val="Absatz-Standardschriftart"/>
    <w:rsid w:val="001D4D18"/>
    <w:rPr>
      <w:rFonts w:ascii="Arial" w:hAnsi="Arial"/>
      <w:lang w:val="de-DE" w:eastAsia="de-DE" w:bidi="ar-SA"/>
    </w:rPr>
  </w:style>
  <w:style w:type="character" w:customStyle="1" w:styleId="BildCharChar1">
    <w:name w:val="Bild Char Char1"/>
    <w:basedOn w:val="Absatz-Standardschriftart"/>
    <w:qFormat/>
    <w:rsid w:val="00B123C8"/>
    <w:rPr>
      <w:rFonts w:ascii="Times New Roman" w:hAnsi="Times New Roman"/>
      <w:sz w:val="20"/>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sid w:val="00A2002A"/>
    <w:rPr>
      <w:spacing w:val="-10"/>
    </w:rPr>
  </w:style>
  <w:style w:type="character" w:customStyle="1" w:styleId="berschrift1Zchn">
    <w:name w:val="Überschrift 1 Zchn"/>
    <w:basedOn w:val="Absatz-Standardschriftart"/>
    <w:link w:val="berschrift1"/>
    <w:rsid w:val="003E14B6"/>
    <w:rPr>
      <w:b/>
      <w:bCs/>
      <w:caps/>
      <w:spacing w:val="-4"/>
      <w:sz w:val="28"/>
      <w:szCs w:val="28"/>
    </w:rPr>
  </w:style>
  <w:style w:type="character" w:customStyle="1" w:styleId="Formatvorlageberschrift1Verdichtetdurch05ptCharChar">
    <w:name w:val="Formatvorlage Überschrift 1 + Verdichtet durch  05 pt Char Char"/>
    <w:basedOn w:val="berschrift1Zchn"/>
    <w:link w:val="Formatvorlageberschrift1Verdichtetdurch05ptChar"/>
    <w:rsid w:val="00A2002A"/>
    <w:rPr>
      <w:rFonts w:ascii="Arial" w:hAnsi="Arial"/>
      <w:b/>
      <w:bCs/>
      <w:caps/>
      <w:spacing w:val="-10"/>
      <w:sz w:val="28"/>
      <w:szCs w:val="28"/>
      <w:lang w:val="de-DE" w:eastAsia="de-DE" w:bidi="ar-SA"/>
    </w:rPr>
  </w:style>
  <w:style w:type="paragraph" w:customStyle="1" w:styleId="Formatvorlageberschrift1NichtGrobuchstaben">
    <w:name w:val="Formatvorlage Überschrift 1 + Nicht Großbuchstaben"/>
    <w:basedOn w:val="berschrift1"/>
    <w:link w:val="Formatvorlageberschrift1NichtGrobuchstabenChar"/>
    <w:rsid w:val="00A2002A"/>
    <w:rPr>
      <w:caps w:val="0"/>
    </w:rPr>
  </w:style>
  <w:style w:type="character" w:customStyle="1" w:styleId="Formatvorlageberschrift1NichtGrobuchstabenChar">
    <w:name w:val="Formatvorlage Überschrift 1 + Nicht Großbuchstaben Char"/>
    <w:basedOn w:val="berschrift1Zchn"/>
    <w:link w:val="Formatvorlageberschrift1NichtGrobuchstaben"/>
    <w:rsid w:val="00A2002A"/>
    <w:rPr>
      <w:rFonts w:ascii="Arial" w:hAnsi="Arial"/>
      <w:b/>
      <w:bCs/>
      <w:caps/>
      <w:spacing w:val="-4"/>
      <w:sz w:val="28"/>
      <w:szCs w:val="28"/>
      <w:lang w:val="de-DE" w:eastAsia="de-DE" w:bidi="ar-SA"/>
    </w:rPr>
  </w:style>
  <w:style w:type="paragraph" w:customStyle="1" w:styleId="Formatvorlageberschrift3Verdichtetdurch02pt">
    <w:name w:val="Formatvorlage Überschrift 3 + Verdichtet durch  02 pt"/>
    <w:basedOn w:val="berschrift3"/>
    <w:link w:val="Formatvorlageberschrift3Verdichtetdurch02ptChar"/>
    <w:rsid w:val="00A2002A"/>
    <w:rPr>
      <w:spacing w:val="-4"/>
    </w:rPr>
  </w:style>
  <w:style w:type="character" w:customStyle="1" w:styleId="berschrift3Zchn">
    <w:name w:val="Überschrift 3 Zchn"/>
    <w:basedOn w:val="Standard-BlockCharCharCharChar"/>
    <w:link w:val="berschrift3"/>
    <w:rsid w:val="006D2B4E"/>
    <w:rPr>
      <w:rFonts w:ascii="Arial Black" w:hAnsi="Arial Black"/>
      <w:bCs/>
      <w:color w:val="0000FF"/>
      <w:sz w:val="24"/>
    </w:rPr>
  </w:style>
  <w:style w:type="character" w:customStyle="1" w:styleId="Formatvorlageberschrift3Verdichtetdurch02ptChar">
    <w:name w:val="Formatvorlage Überschrift 3 + Verdichtet durch  02 pt Char"/>
    <w:basedOn w:val="berschrift3Zchn"/>
    <w:link w:val="Formatvorlageberschrift3Verdichtetdurch02pt"/>
    <w:rsid w:val="00A2002A"/>
    <w:rPr>
      <w:rFonts w:ascii="Arial" w:hAnsi="Arial"/>
      <w:b w:val="0"/>
      <w:bCs/>
      <w:color w:val="0000FF"/>
      <w:spacing w:val="-4"/>
      <w:sz w:val="22"/>
      <w:lang w:val="de-DE" w:eastAsia="de-DE" w:bidi="ar-SA"/>
    </w:rPr>
  </w:style>
  <w:style w:type="character" w:customStyle="1" w:styleId="Dokumentation">
    <w:name w:val="Dokumentation"/>
    <w:basedOn w:val="Absatz-Standardschriftart"/>
    <w:qFormat/>
    <w:rsid w:val="00B123C8"/>
    <w:rPr>
      <w:rFonts w:ascii="Times New Roman" w:hAnsi="Times New Roman"/>
      <w:b/>
      <w:color w:val="008000"/>
      <w:sz w:val="24"/>
    </w:rPr>
  </w:style>
  <w:style w:type="character" w:customStyle="1" w:styleId="Taste">
    <w:name w:val="Taste"/>
    <w:basedOn w:val="Absatz-Standardschriftart"/>
    <w:rsid w:val="005A2526"/>
    <w:rPr>
      <w:rFonts w:ascii="Times New Roman" w:hAnsi="Times New Roman"/>
      <w:b/>
      <w:smallCaps/>
      <w:sz w:val="24"/>
      <w:szCs w:val="24"/>
      <w:bdr w:val="single" w:sz="4" w:space="0" w:color="333333" w:shadow="1"/>
      <w:lang w:val="en-GB"/>
    </w:rPr>
  </w:style>
  <w:style w:type="character" w:styleId="Hervorhebung">
    <w:name w:val="Emphasis"/>
    <w:basedOn w:val="Absatz-Standardschriftart"/>
    <w:qFormat/>
    <w:rsid w:val="00B133BA"/>
    <w:rPr>
      <w:i/>
      <w:iCs/>
    </w:rPr>
  </w:style>
  <w:style w:type="paragraph" w:styleId="Titel">
    <w:name w:val="Title"/>
    <w:basedOn w:val="Standard"/>
    <w:next w:val="Standard"/>
    <w:link w:val="TitelZchn"/>
    <w:qFormat/>
    <w:rsid w:val="00B133BA"/>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B133BA"/>
    <w:rPr>
      <w:rFonts w:asciiTheme="majorHAnsi" w:eastAsiaTheme="majorEastAsia" w:hAnsiTheme="majorHAnsi" w:cstheme="majorBidi"/>
      <w:spacing w:val="-10"/>
      <w:kern w:val="28"/>
      <w:sz w:val="56"/>
      <w:szCs w:val="56"/>
    </w:rPr>
  </w:style>
  <w:style w:type="paragraph" w:customStyle="1" w:styleId="References">
    <w:name w:val="References"/>
    <w:basedOn w:val="Standard"/>
    <w:link w:val="ReferencesZchn"/>
    <w:qFormat/>
    <w:rsid w:val="00B123C8"/>
    <w:rPr>
      <w:rFonts w:ascii="Times New Roman" w:hAnsi="Times New Roman"/>
      <w:sz w:val="24"/>
      <w:szCs w:val="24"/>
    </w:rPr>
  </w:style>
  <w:style w:type="paragraph" w:customStyle="1" w:styleId="Manual">
    <w:name w:val="Manual"/>
    <w:basedOn w:val="Textkrper"/>
    <w:link w:val="ManualZchn"/>
    <w:qFormat/>
    <w:rsid w:val="006D2B4E"/>
    <w:pPr>
      <w:contextualSpacing/>
    </w:pPr>
    <w:rPr>
      <w:rFonts w:ascii="Times New Roman" w:hAnsi="Times New Roman"/>
      <w:sz w:val="24"/>
    </w:rPr>
  </w:style>
  <w:style w:type="character" w:customStyle="1" w:styleId="ReferencesZchn">
    <w:name w:val="References Zchn"/>
    <w:basedOn w:val="Absatz-Standardschriftart"/>
    <w:link w:val="References"/>
    <w:rsid w:val="00B123C8"/>
    <w:rPr>
      <w:sz w:val="24"/>
      <w:szCs w:val="24"/>
    </w:rPr>
  </w:style>
  <w:style w:type="paragraph" w:customStyle="1" w:styleId="Aufzhlung">
    <w:name w:val="Aufzählung"/>
    <w:basedOn w:val="Aufzhlungszeichen1"/>
    <w:link w:val="AufzhlungZchn"/>
    <w:qFormat/>
    <w:rsid w:val="00B123C8"/>
    <w:pPr>
      <w:tabs>
        <w:tab w:val="clear" w:pos="964"/>
        <w:tab w:val="num" w:pos="482"/>
      </w:tabs>
      <w:ind w:left="482"/>
    </w:pPr>
    <w:rPr>
      <w:szCs w:val="24"/>
    </w:rPr>
  </w:style>
  <w:style w:type="character" w:customStyle="1" w:styleId="TextkrperZchn">
    <w:name w:val="Textkörper Zchn"/>
    <w:basedOn w:val="Absatz-Standardschriftart"/>
    <w:link w:val="Textkrper"/>
    <w:semiHidden/>
    <w:rsid w:val="00B123C8"/>
    <w:rPr>
      <w:rFonts w:ascii="Arial" w:hAnsi="Arial"/>
    </w:rPr>
  </w:style>
  <w:style w:type="character" w:customStyle="1" w:styleId="ManualZchn">
    <w:name w:val="Manual Zchn"/>
    <w:basedOn w:val="TextkrperZchn"/>
    <w:link w:val="Manual"/>
    <w:rsid w:val="006D2B4E"/>
    <w:rPr>
      <w:rFonts w:ascii="Arial" w:hAnsi="Arial"/>
      <w:sz w:val="24"/>
    </w:rPr>
  </w:style>
  <w:style w:type="character" w:customStyle="1" w:styleId="Menufunction">
    <w:name w:val="Menufunction"/>
    <w:qFormat/>
    <w:rsid w:val="004F0AFC"/>
    <w:rPr>
      <w:rFonts w:ascii="Arial Black" w:hAnsi="Arial Black"/>
      <w:b/>
      <w:sz w:val="20"/>
    </w:rPr>
  </w:style>
  <w:style w:type="character" w:customStyle="1" w:styleId="Aufzhlungszeichen1Zchn">
    <w:name w:val="Aufzählungszeichen1 Zchn"/>
    <w:basedOn w:val="Standard-BlockCharCharCharChar"/>
    <w:link w:val="Aufzhlungszeichen1"/>
    <w:rsid w:val="00B123C8"/>
    <w:rPr>
      <w:sz w:val="24"/>
    </w:rPr>
  </w:style>
  <w:style w:type="character" w:customStyle="1" w:styleId="AufzhlungZchn">
    <w:name w:val="Aufzählung Zchn"/>
    <w:basedOn w:val="Aufzhlungszeichen1Zchn"/>
    <w:link w:val="Aufzhlung"/>
    <w:rsid w:val="00B123C8"/>
    <w:rPr>
      <w:sz w:val="24"/>
      <w:szCs w:val="24"/>
    </w:rPr>
  </w:style>
  <w:style w:type="paragraph" w:styleId="berarbeitung">
    <w:name w:val="Revision"/>
    <w:hidden/>
    <w:uiPriority w:val="99"/>
    <w:semiHidden/>
    <w:rsid w:val="00966ABE"/>
    <w:rPr>
      <w:rFonts w:ascii="Arial" w:hAnsi="Arial"/>
    </w:rPr>
  </w:style>
  <w:style w:type="paragraph" w:customStyle="1" w:styleId="UnterpunkteGrau">
    <w:name w:val="Unterpunkte Grau"/>
    <w:basedOn w:val="Standard-BlockCharCharChar"/>
    <w:link w:val="UnterpunkteGrauZchn"/>
    <w:qFormat/>
    <w:rsid w:val="001047F3"/>
    <w:pPr>
      <w:ind w:left="567" w:hanging="567"/>
    </w:pPr>
    <w:rPr>
      <w:szCs w:val="24"/>
      <w:shd w:val="clear" w:color="auto" w:fill="D9D9D9"/>
    </w:rPr>
  </w:style>
  <w:style w:type="character" w:customStyle="1" w:styleId="UnterpunkteGrauZchn">
    <w:name w:val="Unterpunkte Grau Zchn"/>
    <w:basedOn w:val="Standard-BlockCharCharCharChar"/>
    <w:link w:val="UnterpunkteGrau"/>
    <w:rsid w:val="001047F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8476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99" Type="http://schemas.openxmlformats.org/officeDocument/2006/relationships/header" Target="header23.xml"/><Relationship Id="rId303" Type="http://schemas.openxmlformats.org/officeDocument/2006/relationships/image" Target="media/image261.png"/><Relationship Id="rId21" Type="http://schemas.openxmlformats.org/officeDocument/2006/relationships/image" Target="media/image5.png"/><Relationship Id="rId42" Type="http://schemas.openxmlformats.org/officeDocument/2006/relationships/image" Target="media/image23.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header" Target="header13.xml"/><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59.png"/><Relationship Id="rId205" Type="http://schemas.openxmlformats.org/officeDocument/2006/relationships/image" Target="media/image172.png"/><Relationship Id="rId226" Type="http://schemas.openxmlformats.org/officeDocument/2006/relationships/image" Target="media/image192.png"/><Relationship Id="rId247" Type="http://schemas.openxmlformats.org/officeDocument/2006/relationships/header" Target="header17.xml"/><Relationship Id="rId107" Type="http://schemas.openxmlformats.org/officeDocument/2006/relationships/image" Target="media/image77.png"/><Relationship Id="rId268" Type="http://schemas.openxmlformats.org/officeDocument/2006/relationships/image" Target="media/image233.png"/><Relationship Id="rId289" Type="http://schemas.openxmlformats.org/officeDocument/2006/relationships/image" Target="media/image249.png"/><Relationship Id="rId11" Type="http://schemas.openxmlformats.org/officeDocument/2006/relationships/footer" Target="footer2.xml"/><Relationship Id="rId32" Type="http://schemas.openxmlformats.org/officeDocument/2006/relationships/image" Target="media/image14.png"/><Relationship Id="rId53" Type="http://schemas.openxmlformats.org/officeDocument/2006/relationships/header" Target="header8.xml"/><Relationship Id="rId74" Type="http://schemas.openxmlformats.org/officeDocument/2006/relationships/image" Target="media/image48.png"/><Relationship Id="rId128" Type="http://schemas.openxmlformats.org/officeDocument/2006/relationships/image" Target="media/image98.png"/><Relationship Id="rId149" Type="http://schemas.openxmlformats.org/officeDocument/2006/relationships/image" Target="media/image118.png"/><Relationship Id="rId314"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hyperlink" Target="http://www.ims.uni-stuttgart.de/projekte/corplex/TreeTagger/" TargetMode="External"/><Relationship Id="rId160" Type="http://schemas.openxmlformats.org/officeDocument/2006/relationships/image" Target="media/image129.png"/><Relationship Id="rId181" Type="http://schemas.openxmlformats.org/officeDocument/2006/relationships/header" Target="header14.xml"/><Relationship Id="rId216" Type="http://schemas.openxmlformats.org/officeDocument/2006/relationships/image" Target="media/image183.png"/><Relationship Id="rId237" Type="http://schemas.openxmlformats.org/officeDocument/2006/relationships/image" Target="media/image203.png"/><Relationship Id="rId258" Type="http://schemas.openxmlformats.org/officeDocument/2006/relationships/image" Target="media/image223.png"/><Relationship Id="rId279" Type="http://schemas.openxmlformats.org/officeDocument/2006/relationships/image" Target="media/image241.png"/><Relationship Id="rId22" Type="http://schemas.openxmlformats.org/officeDocument/2006/relationships/image" Target="media/image6.png"/><Relationship Id="rId43" Type="http://schemas.openxmlformats.org/officeDocument/2006/relationships/header" Target="header7.xml"/><Relationship Id="rId64" Type="http://schemas.openxmlformats.org/officeDocument/2006/relationships/image" Target="media/image38.png"/><Relationship Id="rId118" Type="http://schemas.openxmlformats.org/officeDocument/2006/relationships/image" Target="media/image88.png"/><Relationship Id="rId139" Type="http://schemas.openxmlformats.org/officeDocument/2006/relationships/image" Target="media/image108.png"/><Relationship Id="rId290" Type="http://schemas.openxmlformats.org/officeDocument/2006/relationships/image" Target="media/image250.png"/><Relationship Id="rId304" Type="http://schemas.openxmlformats.org/officeDocument/2006/relationships/image" Target="media/image262.png"/><Relationship Id="rId85" Type="http://schemas.openxmlformats.org/officeDocument/2006/relationships/image" Target="media/image59.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0.png"/><Relationship Id="rId206" Type="http://schemas.openxmlformats.org/officeDocument/2006/relationships/image" Target="media/image173.png"/><Relationship Id="rId227" Type="http://schemas.openxmlformats.org/officeDocument/2006/relationships/image" Target="media/image193.png"/><Relationship Id="rId248" Type="http://schemas.openxmlformats.org/officeDocument/2006/relationships/image" Target="media/image213.png"/><Relationship Id="rId269" Type="http://schemas.openxmlformats.org/officeDocument/2006/relationships/image" Target="media/image234.png"/><Relationship Id="rId12" Type="http://schemas.openxmlformats.org/officeDocument/2006/relationships/header" Target="header1.xml"/><Relationship Id="rId33" Type="http://schemas.openxmlformats.org/officeDocument/2006/relationships/image" Target="media/image15.png"/><Relationship Id="rId108" Type="http://schemas.openxmlformats.org/officeDocument/2006/relationships/image" Target="media/image78.png"/><Relationship Id="rId129" Type="http://schemas.openxmlformats.org/officeDocument/2006/relationships/image" Target="media/image99.png"/><Relationship Id="rId280" Type="http://schemas.openxmlformats.org/officeDocument/2006/relationships/image" Target="media/image242.png"/><Relationship Id="rId54" Type="http://schemas.openxmlformats.org/officeDocument/2006/relationships/image" Target="media/image31.png"/><Relationship Id="rId75" Type="http://schemas.openxmlformats.org/officeDocument/2006/relationships/image" Target="media/image49.png"/><Relationship Id="rId96" Type="http://schemas.openxmlformats.org/officeDocument/2006/relationships/image" Target="media/image67.png"/><Relationship Id="rId140" Type="http://schemas.openxmlformats.org/officeDocument/2006/relationships/image" Target="media/image109.png"/><Relationship Id="rId161" Type="http://schemas.openxmlformats.org/officeDocument/2006/relationships/image" Target="media/image130.png"/><Relationship Id="rId182" Type="http://schemas.openxmlformats.org/officeDocument/2006/relationships/image" Target="media/image150.png"/><Relationship Id="rId217" Type="http://schemas.openxmlformats.org/officeDocument/2006/relationships/image" Target="media/image184.png"/><Relationship Id="rId6" Type="http://schemas.openxmlformats.org/officeDocument/2006/relationships/webSettings" Target="webSettings.xml"/><Relationship Id="rId238" Type="http://schemas.openxmlformats.org/officeDocument/2006/relationships/image" Target="media/image204.png"/><Relationship Id="rId259" Type="http://schemas.openxmlformats.org/officeDocument/2006/relationships/image" Target="media/image224.png"/><Relationship Id="rId23" Type="http://schemas.openxmlformats.org/officeDocument/2006/relationships/image" Target="media/image7.png"/><Relationship Id="rId119" Type="http://schemas.openxmlformats.org/officeDocument/2006/relationships/image" Target="media/image89.png"/><Relationship Id="rId270" Type="http://schemas.openxmlformats.org/officeDocument/2006/relationships/image" Target="media/image235.png"/><Relationship Id="rId291" Type="http://schemas.openxmlformats.org/officeDocument/2006/relationships/image" Target="media/image251.png"/><Relationship Id="rId305" Type="http://schemas.openxmlformats.org/officeDocument/2006/relationships/image" Target="media/image263.png"/><Relationship Id="rId44" Type="http://schemas.openxmlformats.org/officeDocument/2006/relationships/image" Target="media/image24.png"/><Relationship Id="rId65" Type="http://schemas.openxmlformats.org/officeDocument/2006/relationships/image" Target="media/image39.png"/><Relationship Id="rId86" Type="http://schemas.openxmlformats.org/officeDocument/2006/relationships/hyperlink" Target="http://www.winpitch.com/" TargetMode="External"/><Relationship Id="rId130" Type="http://schemas.openxmlformats.org/officeDocument/2006/relationships/image" Target="media/image100.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1.png"/><Relationship Id="rId207" Type="http://schemas.openxmlformats.org/officeDocument/2006/relationships/image" Target="media/image174.png"/><Relationship Id="rId228" Type="http://schemas.openxmlformats.org/officeDocument/2006/relationships/image" Target="media/image194.png"/><Relationship Id="rId249" Type="http://schemas.openxmlformats.org/officeDocument/2006/relationships/image" Target="media/image214.png"/><Relationship Id="rId13" Type="http://schemas.openxmlformats.org/officeDocument/2006/relationships/header" Target="header2.xml"/><Relationship Id="rId109" Type="http://schemas.openxmlformats.org/officeDocument/2006/relationships/image" Target="media/image79.png"/><Relationship Id="rId260" Type="http://schemas.openxmlformats.org/officeDocument/2006/relationships/image" Target="media/image225.png"/><Relationship Id="rId281" Type="http://schemas.openxmlformats.org/officeDocument/2006/relationships/image" Target="media/image243.png"/><Relationship Id="rId34" Type="http://schemas.openxmlformats.org/officeDocument/2006/relationships/image" Target="media/image16.png"/><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image" Target="media/image68.png"/><Relationship Id="rId120" Type="http://schemas.openxmlformats.org/officeDocument/2006/relationships/image" Target="media/image90.png"/><Relationship Id="rId141" Type="http://schemas.openxmlformats.org/officeDocument/2006/relationships/image" Target="media/image110.png"/><Relationship Id="rId7" Type="http://schemas.openxmlformats.org/officeDocument/2006/relationships/footnotes" Target="footnotes.xml"/><Relationship Id="rId162" Type="http://schemas.openxmlformats.org/officeDocument/2006/relationships/image" Target="media/image131.png"/><Relationship Id="rId183" Type="http://schemas.openxmlformats.org/officeDocument/2006/relationships/image" Target="media/image151.png"/><Relationship Id="rId218" Type="http://schemas.openxmlformats.org/officeDocument/2006/relationships/image" Target="media/image185.png"/><Relationship Id="rId239" Type="http://schemas.openxmlformats.org/officeDocument/2006/relationships/image" Target="media/image205.png"/><Relationship Id="rId250" Type="http://schemas.openxmlformats.org/officeDocument/2006/relationships/image" Target="media/image215.png"/><Relationship Id="rId271" Type="http://schemas.openxmlformats.org/officeDocument/2006/relationships/image" Target="media/image236.png"/><Relationship Id="rId292" Type="http://schemas.openxmlformats.org/officeDocument/2006/relationships/image" Target="media/image252.png"/><Relationship Id="rId306" Type="http://schemas.openxmlformats.org/officeDocument/2006/relationships/image" Target="media/image264.png"/><Relationship Id="rId24" Type="http://schemas.openxmlformats.org/officeDocument/2006/relationships/image" Target="media/image8.png"/><Relationship Id="rId45" Type="http://schemas.openxmlformats.org/officeDocument/2006/relationships/hyperlink" Target="http://www.praat.org" TargetMode="External"/><Relationship Id="rId66" Type="http://schemas.openxmlformats.org/officeDocument/2006/relationships/image" Target="media/image40.png"/><Relationship Id="rId87" Type="http://schemas.openxmlformats.org/officeDocument/2006/relationships/hyperlink" Target="http://trans.sourceforge.net/en/presentation.php" TargetMode="External"/><Relationship Id="rId110" Type="http://schemas.openxmlformats.org/officeDocument/2006/relationships/image" Target="media/image80.png"/><Relationship Id="rId131" Type="http://schemas.openxmlformats.org/officeDocument/2006/relationships/image" Target="media/image101.png"/><Relationship Id="rId61" Type="http://schemas.openxmlformats.org/officeDocument/2006/relationships/header" Target="header11.xml"/><Relationship Id="rId82" Type="http://schemas.openxmlformats.org/officeDocument/2006/relationships/image" Target="media/image56.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2.png"/><Relationship Id="rId199" Type="http://schemas.openxmlformats.org/officeDocument/2006/relationships/image" Target="media/image166.png"/><Relationship Id="rId203" Type="http://schemas.openxmlformats.org/officeDocument/2006/relationships/image" Target="media/image170.png"/><Relationship Id="rId208" Type="http://schemas.openxmlformats.org/officeDocument/2006/relationships/image" Target="media/image175.png"/><Relationship Id="rId229" Type="http://schemas.openxmlformats.org/officeDocument/2006/relationships/image" Target="media/image195.png"/><Relationship Id="rId19" Type="http://schemas.openxmlformats.org/officeDocument/2006/relationships/image" Target="media/image3.png"/><Relationship Id="rId224" Type="http://schemas.openxmlformats.org/officeDocument/2006/relationships/image" Target="media/image191.png"/><Relationship Id="rId240" Type="http://schemas.openxmlformats.org/officeDocument/2006/relationships/image" Target="media/image206.png"/><Relationship Id="rId245" Type="http://schemas.openxmlformats.org/officeDocument/2006/relationships/image" Target="media/image211.png"/><Relationship Id="rId261" Type="http://schemas.openxmlformats.org/officeDocument/2006/relationships/image" Target="media/image226.png"/><Relationship Id="rId266" Type="http://schemas.openxmlformats.org/officeDocument/2006/relationships/image" Target="media/image231.png"/><Relationship Id="rId287" Type="http://schemas.openxmlformats.org/officeDocument/2006/relationships/header" Target="header21.xml"/><Relationship Id="rId14" Type="http://schemas.openxmlformats.org/officeDocument/2006/relationships/hyperlink" Target="http://www.exmaralda.org/" TargetMode="External"/><Relationship Id="rId30" Type="http://schemas.openxmlformats.org/officeDocument/2006/relationships/image" Target="media/image13.png"/><Relationship Id="rId35" Type="http://schemas.openxmlformats.org/officeDocument/2006/relationships/header" Target="header6.xml"/><Relationship Id="rId56" Type="http://schemas.openxmlformats.org/officeDocument/2006/relationships/header" Target="header9.xml"/><Relationship Id="rId77" Type="http://schemas.openxmlformats.org/officeDocument/2006/relationships/image" Target="media/image51.png"/><Relationship Id="rId100" Type="http://schemas.openxmlformats.org/officeDocument/2006/relationships/image" Target="media/image71.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6.png"/><Relationship Id="rId168" Type="http://schemas.openxmlformats.org/officeDocument/2006/relationships/image" Target="media/image137.png"/><Relationship Id="rId282" Type="http://schemas.openxmlformats.org/officeDocument/2006/relationships/image" Target="media/image244.png"/><Relationship Id="rId312" Type="http://schemas.openxmlformats.org/officeDocument/2006/relationships/image" Target="media/image270.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69.png"/><Relationship Id="rId121" Type="http://schemas.openxmlformats.org/officeDocument/2006/relationships/image" Target="media/image91.pn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2.png"/><Relationship Id="rId189" Type="http://schemas.openxmlformats.org/officeDocument/2006/relationships/image" Target="media/image157.png"/><Relationship Id="rId219" Type="http://schemas.openxmlformats.org/officeDocument/2006/relationships/image" Target="media/image186.png"/><Relationship Id="rId3" Type="http://schemas.openxmlformats.org/officeDocument/2006/relationships/styles" Target="styles.xml"/><Relationship Id="rId214" Type="http://schemas.openxmlformats.org/officeDocument/2006/relationships/image" Target="media/image181.png"/><Relationship Id="rId230" Type="http://schemas.openxmlformats.org/officeDocument/2006/relationships/image" Target="media/image196.png"/><Relationship Id="rId235" Type="http://schemas.openxmlformats.org/officeDocument/2006/relationships/image" Target="media/image201.png"/><Relationship Id="rId251" Type="http://schemas.openxmlformats.org/officeDocument/2006/relationships/image" Target="media/image216.png"/><Relationship Id="rId256" Type="http://schemas.openxmlformats.org/officeDocument/2006/relationships/image" Target="media/image221.png"/><Relationship Id="rId277" Type="http://schemas.openxmlformats.org/officeDocument/2006/relationships/image" Target="media/image240.png"/><Relationship Id="rId298" Type="http://schemas.openxmlformats.org/officeDocument/2006/relationships/image" Target="media/image258.png"/><Relationship Id="rId25" Type="http://schemas.openxmlformats.org/officeDocument/2006/relationships/image" Target="media/image9.png"/><Relationship Id="rId46" Type="http://schemas.openxmlformats.org/officeDocument/2006/relationships/hyperlink" Target="http://www.fon.hum.uva.nl/praat/sendpraat.html" TargetMode="External"/><Relationship Id="rId67" Type="http://schemas.openxmlformats.org/officeDocument/2006/relationships/image" Target="media/image41.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7.png"/><Relationship Id="rId272" Type="http://schemas.openxmlformats.org/officeDocument/2006/relationships/header" Target="header18.xml"/><Relationship Id="rId293" Type="http://schemas.openxmlformats.org/officeDocument/2006/relationships/image" Target="media/image253.png"/><Relationship Id="rId302" Type="http://schemas.openxmlformats.org/officeDocument/2006/relationships/image" Target="media/image260.png"/><Relationship Id="rId307" Type="http://schemas.openxmlformats.org/officeDocument/2006/relationships/image" Target="media/image265.png"/><Relationship Id="rId20" Type="http://schemas.openxmlformats.org/officeDocument/2006/relationships/image" Target="media/image4.png"/><Relationship Id="rId41" Type="http://schemas.openxmlformats.org/officeDocument/2006/relationships/image" Target="media/image22.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0.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2.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header" Target="header15.xml"/><Relationship Id="rId209" Type="http://schemas.openxmlformats.org/officeDocument/2006/relationships/image" Target="media/image176.png"/><Relationship Id="rId190" Type="http://schemas.openxmlformats.org/officeDocument/2006/relationships/image" Target="media/image158.png"/><Relationship Id="rId204" Type="http://schemas.openxmlformats.org/officeDocument/2006/relationships/image" Target="media/image171.png"/><Relationship Id="rId220" Type="http://schemas.openxmlformats.org/officeDocument/2006/relationships/image" Target="media/image187.png"/><Relationship Id="rId225" Type="http://schemas.openxmlformats.org/officeDocument/2006/relationships/header" Target="header16.xml"/><Relationship Id="rId241" Type="http://schemas.openxmlformats.org/officeDocument/2006/relationships/image" Target="media/image207.png"/><Relationship Id="rId246" Type="http://schemas.openxmlformats.org/officeDocument/2006/relationships/image" Target="media/image212.png"/><Relationship Id="rId267" Type="http://schemas.openxmlformats.org/officeDocument/2006/relationships/image" Target="media/image232.png"/><Relationship Id="rId288" Type="http://schemas.openxmlformats.org/officeDocument/2006/relationships/header" Target="header22.xml"/><Relationship Id="rId15" Type="http://schemas.openxmlformats.org/officeDocument/2006/relationships/hyperlink" Target="http://www.exmaralda.org" TargetMode="External"/><Relationship Id="rId36" Type="http://schemas.openxmlformats.org/officeDocument/2006/relationships/image" Target="media/image17.png"/><Relationship Id="rId57" Type="http://schemas.openxmlformats.org/officeDocument/2006/relationships/image" Target="media/image33.png"/><Relationship Id="rId106" Type="http://schemas.openxmlformats.org/officeDocument/2006/relationships/image" Target="media/image76.png"/><Relationship Id="rId127" Type="http://schemas.openxmlformats.org/officeDocument/2006/relationships/image" Target="media/image97.png"/><Relationship Id="rId262" Type="http://schemas.openxmlformats.org/officeDocument/2006/relationships/image" Target="media/image227.png"/><Relationship Id="rId283" Type="http://schemas.openxmlformats.org/officeDocument/2006/relationships/image" Target="media/image245.png"/><Relationship Id="rId313"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eader" Target="header5.xml"/><Relationship Id="rId52" Type="http://schemas.openxmlformats.org/officeDocument/2006/relationships/image" Target="media/image30.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6.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2.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3.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9.png"/><Relationship Id="rId210" Type="http://schemas.openxmlformats.org/officeDocument/2006/relationships/image" Target="media/image177.png"/><Relationship Id="rId215" Type="http://schemas.openxmlformats.org/officeDocument/2006/relationships/image" Target="media/image182.png"/><Relationship Id="rId236" Type="http://schemas.openxmlformats.org/officeDocument/2006/relationships/image" Target="media/image202.png"/><Relationship Id="rId257" Type="http://schemas.openxmlformats.org/officeDocument/2006/relationships/image" Target="media/image222.png"/><Relationship Id="rId278" Type="http://schemas.openxmlformats.org/officeDocument/2006/relationships/header" Target="header20.xml"/><Relationship Id="rId26" Type="http://schemas.openxmlformats.org/officeDocument/2006/relationships/image" Target="media/image10.png"/><Relationship Id="rId231" Type="http://schemas.openxmlformats.org/officeDocument/2006/relationships/image" Target="media/image197.png"/><Relationship Id="rId252" Type="http://schemas.openxmlformats.org/officeDocument/2006/relationships/image" Target="media/image217.png"/><Relationship Id="rId273" Type="http://schemas.openxmlformats.org/officeDocument/2006/relationships/image" Target="media/image237.png"/><Relationship Id="rId294" Type="http://schemas.openxmlformats.org/officeDocument/2006/relationships/image" Target="media/image254.png"/><Relationship Id="rId308" Type="http://schemas.openxmlformats.org/officeDocument/2006/relationships/image" Target="media/image266.png"/><Relationship Id="rId47" Type="http://schemas.openxmlformats.org/officeDocument/2006/relationships/image" Target="media/image25.png"/><Relationship Id="rId68" Type="http://schemas.openxmlformats.org/officeDocument/2006/relationships/image" Target="media/image42.png"/><Relationship Id="rId89" Type="http://schemas.openxmlformats.org/officeDocument/2006/relationships/image" Target="media/image61.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hyperlink" Target="http://www.exmaralda.org" TargetMode="External"/><Relationship Id="rId221" Type="http://schemas.openxmlformats.org/officeDocument/2006/relationships/image" Target="media/image188.png"/><Relationship Id="rId242" Type="http://schemas.openxmlformats.org/officeDocument/2006/relationships/image" Target="media/image208.png"/><Relationship Id="rId263" Type="http://schemas.openxmlformats.org/officeDocument/2006/relationships/image" Target="media/image228.png"/><Relationship Id="rId284" Type="http://schemas.openxmlformats.org/officeDocument/2006/relationships/image" Target="media/image246.png"/><Relationship Id="rId37" Type="http://schemas.openxmlformats.org/officeDocument/2006/relationships/image" Target="media/image18.png"/><Relationship Id="rId58" Type="http://schemas.openxmlformats.org/officeDocument/2006/relationships/image" Target="media/image34.png"/><Relationship Id="rId79" Type="http://schemas.openxmlformats.org/officeDocument/2006/relationships/image" Target="media/image53.png"/><Relationship Id="rId102" Type="http://schemas.openxmlformats.org/officeDocument/2006/relationships/image" Target="media/image73.png"/><Relationship Id="rId123" Type="http://schemas.openxmlformats.org/officeDocument/2006/relationships/image" Target="media/image93.png"/><Relationship Id="rId144" Type="http://schemas.openxmlformats.org/officeDocument/2006/relationships/image" Target="media/image113.png"/><Relationship Id="rId90" Type="http://schemas.openxmlformats.org/officeDocument/2006/relationships/image" Target="media/image62.png"/><Relationship Id="rId165" Type="http://schemas.openxmlformats.org/officeDocument/2006/relationships/image" Target="media/image134.png"/><Relationship Id="rId186" Type="http://schemas.openxmlformats.org/officeDocument/2006/relationships/image" Target="media/image154.png"/><Relationship Id="rId211" Type="http://schemas.openxmlformats.org/officeDocument/2006/relationships/image" Target="media/image178.png"/><Relationship Id="rId232" Type="http://schemas.openxmlformats.org/officeDocument/2006/relationships/image" Target="media/image198.png"/><Relationship Id="rId253" Type="http://schemas.openxmlformats.org/officeDocument/2006/relationships/image" Target="media/image218.png"/><Relationship Id="rId274" Type="http://schemas.openxmlformats.org/officeDocument/2006/relationships/image" Target="media/image238.png"/><Relationship Id="rId295" Type="http://schemas.openxmlformats.org/officeDocument/2006/relationships/image" Target="media/image255.png"/><Relationship Id="rId309" Type="http://schemas.openxmlformats.org/officeDocument/2006/relationships/image" Target="media/image267.png"/><Relationship Id="rId27" Type="http://schemas.openxmlformats.org/officeDocument/2006/relationships/image" Target="media/image11.png"/><Relationship Id="rId48" Type="http://schemas.openxmlformats.org/officeDocument/2006/relationships/image" Target="media/image26.png"/><Relationship Id="rId69" Type="http://schemas.openxmlformats.org/officeDocument/2006/relationships/image" Target="media/image43.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image" Target="media/image54.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image" Target="media/image189.png"/><Relationship Id="rId243" Type="http://schemas.openxmlformats.org/officeDocument/2006/relationships/image" Target="media/image209.png"/><Relationship Id="rId264" Type="http://schemas.openxmlformats.org/officeDocument/2006/relationships/image" Target="media/image229.png"/><Relationship Id="rId285" Type="http://schemas.openxmlformats.org/officeDocument/2006/relationships/image" Target="media/image247.png"/><Relationship Id="rId17" Type="http://schemas.openxmlformats.org/officeDocument/2006/relationships/header" Target="header3.xml"/><Relationship Id="rId38" Type="http://schemas.openxmlformats.org/officeDocument/2006/relationships/image" Target="media/image19.png"/><Relationship Id="rId59" Type="http://schemas.openxmlformats.org/officeDocument/2006/relationships/header" Target="header10.xml"/><Relationship Id="rId103" Type="http://schemas.openxmlformats.org/officeDocument/2006/relationships/header" Target="header12.xml"/><Relationship Id="rId124" Type="http://schemas.openxmlformats.org/officeDocument/2006/relationships/image" Target="media/image94.png"/><Relationship Id="rId310" Type="http://schemas.openxmlformats.org/officeDocument/2006/relationships/image" Target="media/image268.png"/><Relationship Id="rId70" Type="http://schemas.openxmlformats.org/officeDocument/2006/relationships/image" Target="media/image44.jpeg"/><Relationship Id="rId91" Type="http://schemas.openxmlformats.org/officeDocument/2006/relationships/image" Target="media/image63.png"/><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199.png"/><Relationship Id="rId254" Type="http://schemas.openxmlformats.org/officeDocument/2006/relationships/image" Target="media/image219.png"/><Relationship Id="rId28" Type="http://schemas.openxmlformats.org/officeDocument/2006/relationships/header" Target="header4.xml"/><Relationship Id="rId49" Type="http://schemas.openxmlformats.org/officeDocument/2006/relationships/image" Target="media/image27.png"/><Relationship Id="rId114" Type="http://schemas.openxmlformats.org/officeDocument/2006/relationships/image" Target="media/image84.png"/><Relationship Id="rId275" Type="http://schemas.openxmlformats.org/officeDocument/2006/relationships/image" Target="media/image239.png"/><Relationship Id="rId296" Type="http://schemas.openxmlformats.org/officeDocument/2006/relationships/image" Target="media/image256.png"/><Relationship Id="rId300" Type="http://schemas.openxmlformats.org/officeDocument/2006/relationships/header" Target="header24.xml"/><Relationship Id="rId60" Type="http://schemas.openxmlformats.org/officeDocument/2006/relationships/image" Target="media/image35.png"/><Relationship Id="rId81" Type="http://schemas.openxmlformats.org/officeDocument/2006/relationships/image" Target="media/image55.png"/><Relationship Id="rId135" Type="http://schemas.openxmlformats.org/officeDocument/2006/relationships/image" Target="media/image105.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5.png"/><Relationship Id="rId202" Type="http://schemas.openxmlformats.org/officeDocument/2006/relationships/image" Target="media/image169.png"/><Relationship Id="rId223" Type="http://schemas.openxmlformats.org/officeDocument/2006/relationships/image" Target="media/image190.png"/><Relationship Id="rId244" Type="http://schemas.openxmlformats.org/officeDocument/2006/relationships/image" Target="media/image210.png"/><Relationship Id="rId18" Type="http://schemas.openxmlformats.org/officeDocument/2006/relationships/image" Target="media/image2.png"/><Relationship Id="rId39" Type="http://schemas.openxmlformats.org/officeDocument/2006/relationships/image" Target="media/image20.png"/><Relationship Id="rId265" Type="http://schemas.openxmlformats.org/officeDocument/2006/relationships/image" Target="media/image230.png"/><Relationship Id="rId286" Type="http://schemas.openxmlformats.org/officeDocument/2006/relationships/image" Target="media/image248.png"/><Relationship Id="rId50" Type="http://schemas.openxmlformats.org/officeDocument/2006/relationships/image" Target="media/image28.png"/><Relationship Id="rId104" Type="http://schemas.openxmlformats.org/officeDocument/2006/relationships/image" Target="media/image74.png"/><Relationship Id="rId125" Type="http://schemas.openxmlformats.org/officeDocument/2006/relationships/image" Target="media/image95.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6.png"/><Relationship Id="rId311" Type="http://schemas.openxmlformats.org/officeDocument/2006/relationships/image" Target="media/image269.png"/><Relationship Id="rId71" Type="http://schemas.openxmlformats.org/officeDocument/2006/relationships/image" Target="media/image45.png"/><Relationship Id="rId92" Type="http://schemas.openxmlformats.org/officeDocument/2006/relationships/image" Target="media/image64.png"/><Relationship Id="rId213" Type="http://schemas.openxmlformats.org/officeDocument/2006/relationships/image" Target="media/image180.png"/><Relationship Id="rId234" Type="http://schemas.openxmlformats.org/officeDocument/2006/relationships/image" Target="media/image200.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20.png"/><Relationship Id="rId276" Type="http://schemas.openxmlformats.org/officeDocument/2006/relationships/header" Target="header19.xml"/><Relationship Id="rId297" Type="http://schemas.openxmlformats.org/officeDocument/2006/relationships/image" Target="media/image257.png"/><Relationship Id="rId40" Type="http://schemas.openxmlformats.org/officeDocument/2006/relationships/image" Target="media/image21.png"/><Relationship Id="rId115" Type="http://schemas.openxmlformats.org/officeDocument/2006/relationships/image" Target="media/image85.png"/><Relationship Id="rId136" Type="http://schemas.openxmlformats.org/officeDocument/2006/relationships/image" Target="media/image106.png"/><Relationship Id="rId157" Type="http://schemas.openxmlformats.org/officeDocument/2006/relationships/image" Target="media/image126.png"/><Relationship Id="rId178" Type="http://schemas.openxmlformats.org/officeDocument/2006/relationships/image" Target="media/image147.png"/><Relationship Id="rId301" Type="http://schemas.openxmlformats.org/officeDocument/2006/relationships/image" Target="media/image259.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1925E3-B6E8-4005-BAB5-2D403F997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144</Pages>
  <Words>24438</Words>
  <Characters>153961</Characters>
  <Application>Microsoft Office Word</Application>
  <DocSecurity>0</DocSecurity>
  <Lines>1283</Lines>
  <Paragraphs>356</Paragraphs>
  <ScaleCrop>false</ScaleCrop>
  <HeadingPairs>
    <vt:vector size="2" baseType="variant">
      <vt:variant>
        <vt:lpstr>Titel</vt:lpstr>
      </vt:variant>
      <vt:variant>
        <vt:i4>1</vt:i4>
      </vt:variant>
    </vt:vector>
  </HeadingPairs>
  <TitlesOfParts>
    <vt:vector size="1" baseType="lpstr">
      <vt:lpstr>1</vt:lpstr>
    </vt:vector>
  </TitlesOfParts>
  <Company>Universität Hamburg</Company>
  <LinksUpToDate>false</LinksUpToDate>
  <CharactersWithSpaces>178043</CharactersWithSpaces>
  <SharedDoc>false</SharedDoc>
  <HLinks>
    <vt:vector size="960" baseType="variant">
      <vt:variant>
        <vt:i4>5898265</vt:i4>
      </vt:variant>
      <vt:variant>
        <vt:i4>939</vt:i4>
      </vt:variant>
      <vt:variant>
        <vt:i4>0</vt:i4>
      </vt:variant>
      <vt:variant>
        <vt:i4>5</vt:i4>
      </vt:variant>
      <vt:variant>
        <vt:lpwstr>http://www.ims.uni-stuttgart.de/projekte/corplex/TreeTagger/</vt:lpwstr>
      </vt:variant>
      <vt:variant>
        <vt:lpwstr/>
      </vt:variant>
      <vt:variant>
        <vt:i4>24</vt:i4>
      </vt:variant>
      <vt:variant>
        <vt:i4>936</vt:i4>
      </vt:variant>
      <vt:variant>
        <vt:i4>0</vt:i4>
      </vt:variant>
      <vt:variant>
        <vt:i4>5</vt:i4>
      </vt:variant>
      <vt:variant>
        <vt:lpwstr>http://trans.sourceforge.net/en/presentation.php</vt:lpwstr>
      </vt:variant>
      <vt:variant>
        <vt:lpwstr/>
      </vt:variant>
      <vt:variant>
        <vt:i4>5636187</vt:i4>
      </vt:variant>
      <vt:variant>
        <vt:i4>933</vt:i4>
      </vt:variant>
      <vt:variant>
        <vt:i4>0</vt:i4>
      </vt:variant>
      <vt:variant>
        <vt:i4>5</vt:i4>
      </vt:variant>
      <vt:variant>
        <vt:lpwstr>http://www.winpitch.com/</vt:lpwstr>
      </vt:variant>
      <vt:variant>
        <vt:lpwstr/>
      </vt:variant>
      <vt:variant>
        <vt:i4>7012454</vt:i4>
      </vt:variant>
      <vt:variant>
        <vt:i4>930</vt:i4>
      </vt:variant>
      <vt:variant>
        <vt:i4>0</vt:i4>
      </vt:variant>
      <vt:variant>
        <vt:i4>5</vt:i4>
      </vt:variant>
      <vt:variant>
        <vt:lpwstr>http://www.fon.hum.uva.nl/praat/sendpraat.html</vt:lpwstr>
      </vt:variant>
      <vt:variant>
        <vt:lpwstr/>
      </vt:variant>
      <vt:variant>
        <vt:i4>4587551</vt:i4>
      </vt:variant>
      <vt:variant>
        <vt:i4>927</vt:i4>
      </vt:variant>
      <vt:variant>
        <vt:i4>0</vt:i4>
      </vt:variant>
      <vt:variant>
        <vt:i4>5</vt:i4>
      </vt:variant>
      <vt:variant>
        <vt:lpwstr>http://www.praat.org/</vt:lpwstr>
      </vt:variant>
      <vt:variant>
        <vt:lpwstr/>
      </vt:variant>
      <vt:variant>
        <vt:i4>5505040</vt:i4>
      </vt:variant>
      <vt:variant>
        <vt:i4>924</vt:i4>
      </vt:variant>
      <vt:variant>
        <vt:i4>0</vt:i4>
      </vt:variant>
      <vt:variant>
        <vt:i4>5</vt:i4>
      </vt:variant>
      <vt:variant>
        <vt:lpwstr>http://www.exmaralda.org/</vt:lpwstr>
      </vt:variant>
      <vt:variant>
        <vt:lpwstr/>
      </vt:variant>
      <vt:variant>
        <vt:i4>5505040</vt:i4>
      </vt:variant>
      <vt:variant>
        <vt:i4>921</vt:i4>
      </vt:variant>
      <vt:variant>
        <vt:i4>0</vt:i4>
      </vt:variant>
      <vt:variant>
        <vt:i4>5</vt:i4>
      </vt:variant>
      <vt:variant>
        <vt:lpwstr>http://www.exmaralda.org/</vt:lpwstr>
      </vt:variant>
      <vt:variant>
        <vt:lpwstr/>
      </vt:variant>
      <vt:variant>
        <vt:i4>1376307</vt:i4>
      </vt:variant>
      <vt:variant>
        <vt:i4>914</vt:i4>
      </vt:variant>
      <vt:variant>
        <vt:i4>0</vt:i4>
      </vt:variant>
      <vt:variant>
        <vt:i4>5</vt:i4>
      </vt:variant>
      <vt:variant>
        <vt:lpwstr/>
      </vt:variant>
      <vt:variant>
        <vt:lpwstr>_Toc260215036</vt:lpwstr>
      </vt:variant>
      <vt:variant>
        <vt:i4>1376307</vt:i4>
      </vt:variant>
      <vt:variant>
        <vt:i4>908</vt:i4>
      </vt:variant>
      <vt:variant>
        <vt:i4>0</vt:i4>
      </vt:variant>
      <vt:variant>
        <vt:i4>5</vt:i4>
      </vt:variant>
      <vt:variant>
        <vt:lpwstr/>
      </vt:variant>
      <vt:variant>
        <vt:lpwstr>_Toc260215035</vt:lpwstr>
      </vt:variant>
      <vt:variant>
        <vt:i4>1376307</vt:i4>
      </vt:variant>
      <vt:variant>
        <vt:i4>902</vt:i4>
      </vt:variant>
      <vt:variant>
        <vt:i4>0</vt:i4>
      </vt:variant>
      <vt:variant>
        <vt:i4>5</vt:i4>
      </vt:variant>
      <vt:variant>
        <vt:lpwstr/>
      </vt:variant>
      <vt:variant>
        <vt:lpwstr>_Toc260215034</vt:lpwstr>
      </vt:variant>
      <vt:variant>
        <vt:i4>1376307</vt:i4>
      </vt:variant>
      <vt:variant>
        <vt:i4>896</vt:i4>
      </vt:variant>
      <vt:variant>
        <vt:i4>0</vt:i4>
      </vt:variant>
      <vt:variant>
        <vt:i4>5</vt:i4>
      </vt:variant>
      <vt:variant>
        <vt:lpwstr/>
      </vt:variant>
      <vt:variant>
        <vt:lpwstr>_Toc260215033</vt:lpwstr>
      </vt:variant>
      <vt:variant>
        <vt:i4>1376307</vt:i4>
      </vt:variant>
      <vt:variant>
        <vt:i4>890</vt:i4>
      </vt:variant>
      <vt:variant>
        <vt:i4>0</vt:i4>
      </vt:variant>
      <vt:variant>
        <vt:i4>5</vt:i4>
      </vt:variant>
      <vt:variant>
        <vt:lpwstr/>
      </vt:variant>
      <vt:variant>
        <vt:lpwstr>_Toc260215032</vt:lpwstr>
      </vt:variant>
      <vt:variant>
        <vt:i4>1376307</vt:i4>
      </vt:variant>
      <vt:variant>
        <vt:i4>884</vt:i4>
      </vt:variant>
      <vt:variant>
        <vt:i4>0</vt:i4>
      </vt:variant>
      <vt:variant>
        <vt:i4>5</vt:i4>
      </vt:variant>
      <vt:variant>
        <vt:lpwstr/>
      </vt:variant>
      <vt:variant>
        <vt:lpwstr>_Toc260215031</vt:lpwstr>
      </vt:variant>
      <vt:variant>
        <vt:i4>1376307</vt:i4>
      </vt:variant>
      <vt:variant>
        <vt:i4>878</vt:i4>
      </vt:variant>
      <vt:variant>
        <vt:i4>0</vt:i4>
      </vt:variant>
      <vt:variant>
        <vt:i4>5</vt:i4>
      </vt:variant>
      <vt:variant>
        <vt:lpwstr/>
      </vt:variant>
      <vt:variant>
        <vt:lpwstr>_Toc260215030</vt:lpwstr>
      </vt:variant>
      <vt:variant>
        <vt:i4>1310771</vt:i4>
      </vt:variant>
      <vt:variant>
        <vt:i4>872</vt:i4>
      </vt:variant>
      <vt:variant>
        <vt:i4>0</vt:i4>
      </vt:variant>
      <vt:variant>
        <vt:i4>5</vt:i4>
      </vt:variant>
      <vt:variant>
        <vt:lpwstr/>
      </vt:variant>
      <vt:variant>
        <vt:lpwstr>_Toc260215029</vt:lpwstr>
      </vt:variant>
      <vt:variant>
        <vt:i4>1310771</vt:i4>
      </vt:variant>
      <vt:variant>
        <vt:i4>866</vt:i4>
      </vt:variant>
      <vt:variant>
        <vt:i4>0</vt:i4>
      </vt:variant>
      <vt:variant>
        <vt:i4>5</vt:i4>
      </vt:variant>
      <vt:variant>
        <vt:lpwstr/>
      </vt:variant>
      <vt:variant>
        <vt:lpwstr>_Toc260215028</vt:lpwstr>
      </vt:variant>
      <vt:variant>
        <vt:i4>1310771</vt:i4>
      </vt:variant>
      <vt:variant>
        <vt:i4>860</vt:i4>
      </vt:variant>
      <vt:variant>
        <vt:i4>0</vt:i4>
      </vt:variant>
      <vt:variant>
        <vt:i4>5</vt:i4>
      </vt:variant>
      <vt:variant>
        <vt:lpwstr/>
      </vt:variant>
      <vt:variant>
        <vt:lpwstr>_Toc260215027</vt:lpwstr>
      </vt:variant>
      <vt:variant>
        <vt:i4>1310771</vt:i4>
      </vt:variant>
      <vt:variant>
        <vt:i4>854</vt:i4>
      </vt:variant>
      <vt:variant>
        <vt:i4>0</vt:i4>
      </vt:variant>
      <vt:variant>
        <vt:i4>5</vt:i4>
      </vt:variant>
      <vt:variant>
        <vt:lpwstr/>
      </vt:variant>
      <vt:variant>
        <vt:lpwstr>_Toc260215026</vt:lpwstr>
      </vt:variant>
      <vt:variant>
        <vt:i4>1310771</vt:i4>
      </vt:variant>
      <vt:variant>
        <vt:i4>848</vt:i4>
      </vt:variant>
      <vt:variant>
        <vt:i4>0</vt:i4>
      </vt:variant>
      <vt:variant>
        <vt:i4>5</vt:i4>
      </vt:variant>
      <vt:variant>
        <vt:lpwstr/>
      </vt:variant>
      <vt:variant>
        <vt:lpwstr>_Toc260215025</vt:lpwstr>
      </vt:variant>
      <vt:variant>
        <vt:i4>1310771</vt:i4>
      </vt:variant>
      <vt:variant>
        <vt:i4>842</vt:i4>
      </vt:variant>
      <vt:variant>
        <vt:i4>0</vt:i4>
      </vt:variant>
      <vt:variant>
        <vt:i4>5</vt:i4>
      </vt:variant>
      <vt:variant>
        <vt:lpwstr/>
      </vt:variant>
      <vt:variant>
        <vt:lpwstr>_Toc260215024</vt:lpwstr>
      </vt:variant>
      <vt:variant>
        <vt:i4>1310771</vt:i4>
      </vt:variant>
      <vt:variant>
        <vt:i4>836</vt:i4>
      </vt:variant>
      <vt:variant>
        <vt:i4>0</vt:i4>
      </vt:variant>
      <vt:variant>
        <vt:i4>5</vt:i4>
      </vt:variant>
      <vt:variant>
        <vt:lpwstr/>
      </vt:variant>
      <vt:variant>
        <vt:lpwstr>_Toc260215023</vt:lpwstr>
      </vt:variant>
      <vt:variant>
        <vt:i4>1310771</vt:i4>
      </vt:variant>
      <vt:variant>
        <vt:i4>830</vt:i4>
      </vt:variant>
      <vt:variant>
        <vt:i4>0</vt:i4>
      </vt:variant>
      <vt:variant>
        <vt:i4>5</vt:i4>
      </vt:variant>
      <vt:variant>
        <vt:lpwstr/>
      </vt:variant>
      <vt:variant>
        <vt:lpwstr>_Toc260215022</vt:lpwstr>
      </vt:variant>
      <vt:variant>
        <vt:i4>1310771</vt:i4>
      </vt:variant>
      <vt:variant>
        <vt:i4>824</vt:i4>
      </vt:variant>
      <vt:variant>
        <vt:i4>0</vt:i4>
      </vt:variant>
      <vt:variant>
        <vt:i4>5</vt:i4>
      </vt:variant>
      <vt:variant>
        <vt:lpwstr/>
      </vt:variant>
      <vt:variant>
        <vt:lpwstr>_Toc260215021</vt:lpwstr>
      </vt:variant>
      <vt:variant>
        <vt:i4>1310771</vt:i4>
      </vt:variant>
      <vt:variant>
        <vt:i4>818</vt:i4>
      </vt:variant>
      <vt:variant>
        <vt:i4>0</vt:i4>
      </vt:variant>
      <vt:variant>
        <vt:i4>5</vt:i4>
      </vt:variant>
      <vt:variant>
        <vt:lpwstr/>
      </vt:variant>
      <vt:variant>
        <vt:lpwstr>_Toc260215020</vt:lpwstr>
      </vt:variant>
      <vt:variant>
        <vt:i4>1507379</vt:i4>
      </vt:variant>
      <vt:variant>
        <vt:i4>812</vt:i4>
      </vt:variant>
      <vt:variant>
        <vt:i4>0</vt:i4>
      </vt:variant>
      <vt:variant>
        <vt:i4>5</vt:i4>
      </vt:variant>
      <vt:variant>
        <vt:lpwstr/>
      </vt:variant>
      <vt:variant>
        <vt:lpwstr>_Toc260215019</vt:lpwstr>
      </vt:variant>
      <vt:variant>
        <vt:i4>1507379</vt:i4>
      </vt:variant>
      <vt:variant>
        <vt:i4>806</vt:i4>
      </vt:variant>
      <vt:variant>
        <vt:i4>0</vt:i4>
      </vt:variant>
      <vt:variant>
        <vt:i4>5</vt:i4>
      </vt:variant>
      <vt:variant>
        <vt:lpwstr/>
      </vt:variant>
      <vt:variant>
        <vt:lpwstr>_Toc260215018</vt:lpwstr>
      </vt:variant>
      <vt:variant>
        <vt:i4>1507379</vt:i4>
      </vt:variant>
      <vt:variant>
        <vt:i4>800</vt:i4>
      </vt:variant>
      <vt:variant>
        <vt:i4>0</vt:i4>
      </vt:variant>
      <vt:variant>
        <vt:i4>5</vt:i4>
      </vt:variant>
      <vt:variant>
        <vt:lpwstr/>
      </vt:variant>
      <vt:variant>
        <vt:lpwstr>_Toc260215017</vt:lpwstr>
      </vt:variant>
      <vt:variant>
        <vt:i4>1507379</vt:i4>
      </vt:variant>
      <vt:variant>
        <vt:i4>794</vt:i4>
      </vt:variant>
      <vt:variant>
        <vt:i4>0</vt:i4>
      </vt:variant>
      <vt:variant>
        <vt:i4>5</vt:i4>
      </vt:variant>
      <vt:variant>
        <vt:lpwstr/>
      </vt:variant>
      <vt:variant>
        <vt:lpwstr>_Toc260215016</vt:lpwstr>
      </vt:variant>
      <vt:variant>
        <vt:i4>1507379</vt:i4>
      </vt:variant>
      <vt:variant>
        <vt:i4>788</vt:i4>
      </vt:variant>
      <vt:variant>
        <vt:i4>0</vt:i4>
      </vt:variant>
      <vt:variant>
        <vt:i4>5</vt:i4>
      </vt:variant>
      <vt:variant>
        <vt:lpwstr/>
      </vt:variant>
      <vt:variant>
        <vt:lpwstr>_Toc260215015</vt:lpwstr>
      </vt:variant>
      <vt:variant>
        <vt:i4>1507379</vt:i4>
      </vt:variant>
      <vt:variant>
        <vt:i4>782</vt:i4>
      </vt:variant>
      <vt:variant>
        <vt:i4>0</vt:i4>
      </vt:variant>
      <vt:variant>
        <vt:i4>5</vt:i4>
      </vt:variant>
      <vt:variant>
        <vt:lpwstr/>
      </vt:variant>
      <vt:variant>
        <vt:lpwstr>_Toc260215014</vt:lpwstr>
      </vt:variant>
      <vt:variant>
        <vt:i4>1507379</vt:i4>
      </vt:variant>
      <vt:variant>
        <vt:i4>776</vt:i4>
      </vt:variant>
      <vt:variant>
        <vt:i4>0</vt:i4>
      </vt:variant>
      <vt:variant>
        <vt:i4>5</vt:i4>
      </vt:variant>
      <vt:variant>
        <vt:lpwstr/>
      </vt:variant>
      <vt:variant>
        <vt:lpwstr>_Toc260215013</vt:lpwstr>
      </vt:variant>
      <vt:variant>
        <vt:i4>1507379</vt:i4>
      </vt:variant>
      <vt:variant>
        <vt:i4>770</vt:i4>
      </vt:variant>
      <vt:variant>
        <vt:i4>0</vt:i4>
      </vt:variant>
      <vt:variant>
        <vt:i4>5</vt:i4>
      </vt:variant>
      <vt:variant>
        <vt:lpwstr/>
      </vt:variant>
      <vt:variant>
        <vt:lpwstr>_Toc260215012</vt:lpwstr>
      </vt:variant>
      <vt:variant>
        <vt:i4>1507379</vt:i4>
      </vt:variant>
      <vt:variant>
        <vt:i4>764</vt:i4>
      </vt:variant>
      <vt:variant>
        <vt:i4>0</vt:i4>
      </vt:variant>
      <vt:variant>
        <vt:i4>5</vt:i4>
      </vt:variant>
      <vt:variant>
        <vt:lpwstr/>
      </vt:variant>
      <vt:variant>
        <vt:lpwstr>_Toc260215011</vt:lpwstr>
      </vt:variant>
      <vt:variant>
        <vt:i4>1507379</vt:i4>
      </vt:variant>
      <vt:variant>
        <vt:i4>758</vt:i4>
      </vt:variant>
      <vt:variant>
        <vt:i4>0</vt:i4>
      </vt:variant>
      <vt:variant>
        <vt:i4>5</vt:i4>
      </vt:variant>
      <vt:variant>
        <vt:lpwstr/>
      </vt:variant>
      <vt:variant>
        <vt:lpwstr>_Toc260215010</vt:lpwstr>
      </vt:variant>
      <vt:variant>
        <vt:i4>1441843</vt:i4>
      </vt:variant>
      <vt:variant>
        <vt:i4>752</vt:i4>
      </vt:variant>
      <vt:variant>
        <vt:i4>0</vt:i4>
      </vt:variant>
      <vt:variant>
        <vt:i4>5</vt:i4>
      </vt:variant>
      <vt:variant>
        <vt:lpwstr/>
      </vt:variant>
      <vt:variant>
        <vt:lpwstr>_Toc260215009</vt:lpwstr>
      </vt:variant>
      <vt:variant>
        <vt:i4>1441843</vt:i4>
      </vt:variant>
      <vt:variant>
        <vt:i4>746</vt:i4>
      </vt:variant>
      <vt:variant>
        <vt:i4>0</vt:i4>
      </vt:variant>
      <vt:variant>
        <vt:i4>5</vt:i4>
      </vt:variant>
      <vt:variant>
        <vt:lpwstr/>
      </vt:variant>
      <vt:variant>
        <vt:lpwstr>_Toc260215008</vt:lpwstr>
      </vt:variant>
      <vt:variant>
        <vt:i4>1441843</vt:i4>
      </vt:variant>
      <vt:variant>
        <vt:i4>740</vt:i4>
      </vt:variant>
      <vt:variant>
        <vt:i4>0</vt:i4>
      </vt:variant>
      <vt:variant>
        <vt:i4>5</vt:i4>
      </vt:variant>
      <vt:variant>
        <vt:lpwstr/>
      </vt:variant>
      <vt:variant>
        <vt:lpwstr>_Toc260215007</vt:lpwstr>
      </vt:variant>
      <vt:variant>
        <vt:i4>1441843</vt:i4>
      </vt:variant>
      <vt:variant>
        <vt:i4>734</vt:i4>
      </vt:variant>
      <vt:variant>
        <vt:i4>0</vt:i4>
      </vt:variant>
      <vt:variant>
        <vt:i4>5</vt:i4>
      </vt:variant>
      <vt:variant>
        <vt:lpwstr/>
      </vt:variant>
      <vt:variant>
        <vt:lpwstr>_Toc260215006</vt:lpwstr>
      </vt:variant>
      <vt:variant>
        <vt:i4>1441843</vt:i4>
      </vt:variant>
      <vt:variant>
        <vt:i4>728</vt:i4>
      </vt:variant>
      <vt:variant>
        <vt:i4>0</vt:i4>
      </vt:variant>
      <vt:variant>
        <vt:i4>5</vt:i4>
      </vt:variant>
      <vt:variant>
        <vt:lpwstr/>
      </vt:variant>
      <vt:variant>
        <vt:lpwstr>_Toc260215005</vt:lpwstr>
      </vt:variant>
      <vt:variant>
        <vt:i4>1441843</vt:i4>
      </vt:variant>
      <vt:variant>
        <vt:i4>722</vt:i4>
      </vt:variant>
      <vt:variant>
        <vt:i4>0</vt:i4>
      </vt:variant>
      <vt:variant>
        <vt:i4>5</vt:i4>
      </vt:variant>
      <vt:variant>
        <vt:lpwstr/>
      </vt:variant>
      <vt:variant>
        <vt:lpwstr>_Toc260215004</vt:lpwstr>
      </vt:variant>
      <vt:variant>
        <vt:i4>1441843</vt:i4>
      </vt:variant>
      <vt:variant>
        <vt:i4>716</vt:i4>
      </vt:variant>
      <vt:variant>
        <vt:i4>0</vt:i4>
      </vt:variant>
      <vt:variant>
        <vt:i4>5</vt:i4>
      </vt:variant>
      <vt:variant>
        <vt:lpwstr/>
      </vt:variant>
      <vt:variant>
        <vt:lpwstr>_Toc260215003</vt:lpwstr>
      </vt:variant>
      <vt:variant>
        <vt:i4>1441843</vt:i4>
      </vt:variant>
      <vt:variant>
        <vt:i4>710</vt:i4>
      </vt:variant>
      <vt:variant>
        <vt:i4>0</vt:i4>
      </vt:variant>
      <vt:variant>
        <vt:i4>5</vt:i4>
      </vt:variant>
      <vt:variant>
        <vt:lpwstr/>
      </vt:variant>
      <vt:variant>
        <vt:lpwstr>_Toc260215002</vt:lpwstr>
      </vt:variant>
      <vt:variant>
        <vt:i4>1441843</vt:i4>
      </vt:variant>
      <vt:variant>
        <vt:i4>704</vt:i4>
      </vt:variant>
      <vt:variant>
        <vt:i4>0</vt:i4>
      </vt:variant>
      <vt:variant>
        <vt:i4>5</vt:i4>
      </vt:variant>
      <vt:variant>
        <vt:lpwstr/>
      </vt:variant>
      <vt:variant>
        <vt:lpwstr>_Toc260215001</vt:lpwstr>
      </vt:variant>
      <vt:variant>
        <vt:i4>1441843</vt:i4>
      </vt:variant>
      <vt:variant>
        <vt:i4>698</vt:i4>
      </vt:variant>
      <vt:variant>
        <vt:i4>0</vt:i4>
      </vt:variant>
      <vt:variant>
        <vt:i4>5</vt:i4>
      </vt:variant>
      <vt:variant>
        <vt:lpwstr/>
      </vt:variant>
      <vt:variant>
        <vt:lpwstr>_Toc260215000</vt:lpwstr>
      </vt:variant>
      <vt:variant>
        <vt:i4>1966138</vt:i4>
      </vt:variant>
      <vt:variant>
        <vt:i4>692</vt:i4>
      </vt:variant>
      <vt:variant>
        <vt:i4>0</vt:i4>
      </vt:variant>
      <vt:variant>
        <vt:i4>5</vt:i4>
      </vt:variant>
      <vt:variant>
        <vt:lpwstr/>
      </vt:variant>
      <vt:variant>
        <vt:lpwstr>_Toc260214999</vt:lpwstr>
      </vt:variant>
      <vt:variant>
        <vt:i4>1966138</vt:i4>
      </vt:variant>
      <vt:variant>
        <vt:i4>686</vt:i4>
      </vt:variant>
      <vt:variant>
        <vt:i4>0</vt:i4>
      </vt:variant>
      <vt:variant>
        <vt:i4>5</vt:i4>
      </vt:variant>
      <vt:variant>
        <vt:lpwstr/>
      </vt:variant>
      <vt:variant>
        <vt:lpwstr>_Toc260214998</vt:lpwstr>
      </vt:variant>
      <vt:variant>
        <vt:i4>1966138</vt:i4>
      </vt:variant>
      <vt:variant>
        <vt:i4>680</vt:i4>
      </vt:variant>
      <vt:variant>
        <vt:i4>0</vt:i4>
      </vt:variant>
      <vt:variant>
        <vt:i4>5</vt:i4>
      </vt:variant>
      <vt:variant>
        <vt:lpwstr/>
      </vt:variant>
      <vt:variant>
        <vt:lpwstr>_Toc260214997</vt:lpwstr>
      </vt:variant>
      <vt:variant>
        <vt:i4>1966138</vt:i4>
      </vt:variant>
      <vt:variant>
        <vt:i4>674</vt:i4>
      </vt:variant>
      <vt:variant>
        <vt:i4>0</vt:i4>
      </vt:variant>
      <vt:variant>
        <vt:i4>5</vt:i4>
      </vt:variant>
      <vt:variant>
        <vt:lpwstr/>
      </vt:variant>
      <vt:variant>
        <vt:lpwstr>_Toc260214996</vt:lpwstr>
      </vt:variant>
      <vt:variant>
        <vt:i4>1966138</vt:i4>
      </vt:variant>
      <vt:variant>
        <vt:i4>668</vt:i4>
      </vt:variant>
      <vt:variant>
        <vt:i4>0</vt:i4>
      </vt:variant>
      <vt:variant>
        <vt:i4>5</vt:i4>
      </vt:variant>
      <vt:variant>
        <vt:lpwstr/>
      </vt:variant>
      <vt:variant>
        <vt:lpwstr>_Toc260214995</vt:lpwstr>
      </vt:variant>
      <vt:variant>
        <vt:i4>1966138</vt:i4>
      </vt:variant>
      <vt:variant>
        <vt:i4>662</vt:i4>
      </vt:variant>
      <vt:variant>
        <vt:i4>0</vt:i4>
      </vt:variant>
      <vt:variant>
        <vt:i4>5</vt:i4>
      </vt:variant>
      <vt:variant>
        <vt:lpwstr/>
      </vt:variant>
      <vt:variant>
        <vt:lpwstr>_Toc260214994</vt:lpwstr>
      </vt:variant>
      <vt:variant>
        <vt:i4>1966138</vt:i4>
      </vt:variant>
      <vt:variant>
        <vt:i4>656</vt:i4>
      </vt:variant>
      <vt:variant>
        <vt:i4>0</vt:i4>
      </vt:variant>
      <vt:variant>
        <vt:i4>5</vt:i4>
      </vt:variant>
      <vt:variant>
        <vt:lpwstr/>
      </vt:variant>
      <vt:variant>
        <vt:lpwstr>_Toc260214993</vt:lpwstr>
      </vt:variant>
      <vt:variant>
        <vt:i4>1966138</vt:i4>
      </vt:variant>
      <vt:variant>
        <vt:i4>650</vt:i4>
      </vt:variant>
      <vt:variant>
        <vt:i4>0</vt:i4>
      </vt:variant>
      <vt:variant>
        <vt:i4>5</vt:i4>
      </vt:variant>
      <vt:variant>
        <vt:lpwstr/>
      </vt:variant>
      <vt:variant>
        <vt:lpwstr>_Toc260214992</vt:lpwstr>
      </vt:variant>
      <vt:variant>
        <vt:i4>1966138</vt:i4>
      </vt:variant>
      <vt:variant>
        <vt:i4>644</vt:i4>
      </vt:variant>
      <vt:variant>
        <vt:i4>0</vt:i4>
      </vt:variant>
      <vt:variant>
        <vt:i4>5</vt:i4>
      </vt:variant>
      <vt:variant>
        <vt:lpwstr/>
      </vt:variant>
      <vt:variant>
        <vt:lpwstr>_Toc260214991</vt:lpwstr>
      </vt:variant>
      <vt:variant>
        <vt:i4>1966138</vt:i4>
      </vt:variant>
      <vt:variant>
        <vt:i4>638</vt:i4>
      </vt:variant>
      <vt:variant>
        <vt:i4>0</vt:i4>
      </vt:variant>
      <vt:variant>
        <vt:i4>5</vt:i4>
      </vt:variant>
      <vt:variant>
        <vt:lpwstr/>
      </vt:variant>
      <vt:variant>
        <vt:lpwstr>_Toc260214990</vt:lpwstr>
      </vt:variant>
      <vt:variant>
        <vt:i4>2031674</vt:i4>
      </vt:variant>
      <vt:variant>
        <vt:i4>632</vt:i4>
      </vt:variant>
      <vt:variant>
        <vt:i4>0</vt:i4>
      </vt:variant>
      <vt:variant>
        <vt:i4>5</vt:i4>
      </vt:variant>
      <vt:variant>
        <vt:lpwstr/>
      </vt:variant>
      <vt:variant>
        <vt:lpwstr>_Toc260214989</vt:lpwstr>
      </vt:variant>
      <vt:variant>
        <vt:i4>2031674</vt:i4>
      </vt:variant>
      <vt:variant>
        <vt:i4>626</vt:i4>
      </vt:variant>
      <vt:variant>
        <vt:i4>0</vt:i4>
      </vt:variant>
      <vt:variant>
        <vt:i4>5</vt:i4>
      </vt:variant>
      <vt:variant>
        <vt:lpwstr/>
      </vt:variant>
      <vt:variant>
        <vt:lpwstr>_Toc260214988</vt:lpwstr>
      </vt:variant>
      <vt:variant>
        <vt:i4>2031674</vt:i4>
      </vt:variant>
      <vt:variant>
        <vt:i4>620</vt:i4>
      </vt:variant>
      <vt:variant>
        <vt:i4>0</vt:i4>
      </vt:variant>
      <vt:variant>
        <vt:i4>5</vt:i4>
      </vt:variant>
      <vt:variant>
        <vt:lpwstr/>
      </vt:variant>
      <vt:variant>
        <vt:lpwstr>_Toc260214987</vt:lpwstr>
      </vt:variant>
      <vt:variant>
        <vt:i4>2031674</vt:i4>
      </vt:variant>
      <vt:variant>
        <vt:i4>614</vt:i4>
      </vt:variant>
      <vt:variant>
        <vt:i4>0</vt:i4>
      </vt:variant>
      <vt:variant>
        <vt:i4>5</vt:i4>
      </vt:variant>
      <vt:variant>
        <vt:lpwstr/>
      </vt:variant>
      <vt:variant>
        <vt:lpwstr>_Toc260214986</vt:lpwstr>
      </vt:variant>
      <vt:variant>
        <vt:i4>2031674</vt:i4>
      </vt:variant>
      <vt:variant>
        <vt:i4>608</vt:i4>
      </vt:variant>
      <vt:variant>
        <vt:i4>0</vt:i4>
      </vt:variant>
      <vt:variant>
        <vt:i4>5</vt:i4>
      </vt:variant>
      <vt:variant>
        <vt:lpwstr/>
      </vt:variant>
      <vt:variant>
        <vt:lpwstr>_Toc260214985</vt:lpwstr>
      </vt:variant>
      <vt:variant>
        <vt:i4>2031674</vt:i4>
      </vt:variant>
      <vt:variant>
        <vt:i4>602</vt:i4>
      </vt:variant>
      <vt:variant>
        <vt:i4>0</vt:i4>
      </vt:variant>
      <vt:variant>
        <vt:i4>5</vt:i4>
      </vt:variant>
      <vt:variant>
        <vt:lpwstr/>
      </vt:variant>
      <vt:variant>
        <vt:lpwstr>_Toc260214984</vt:lpwstr>
      </vt:variant>
      <vt:variant>
        <vt:i4>2031674</vt:i4>
      </vt:variant>
      <vt:variant>
        <vt:i4>596</vt:i4>
      </vt:variant>
      <vt:variant>
        <vt:i4>0</vt:i4>
      </vt:variant>
      <vt:variant>
        <vt:i4>5</vt:i4>
      </vt:variant>
      <vt:variant>
        <vt:lpwstr/>
      </vt:variant>
      <vt:variant>
        <vt:lpwstr>_Toc260214983</vt:lpwstr>
      </vt:variant>
      <vt:variant>
        <vt:i4>2031674</vt:i4>
      </vt:variant>
      <vt:variant>
        <vt:i4>590</vt:i4>
      </vt:variant>
      <vt:variant>
        <vt:i4>0</vt:i4>
      </vt:variant>
      <vt:variant>
        <vt:i4>5</vt:i4>
      </vt:variant>
      <vt:variant>
        <vt:lpwstr/>
      </vt:variant>
      <vt:variant>
        <vt:lpwstr>_Toc260214982</vt:lpwstr>
      </vt:variant>
      <vt:variant>
        <vt:i4>2031674</vt:i4>
      </vt:variant>
      <vt:variant>
        <vt:i4>584</vt:i4>
      </vt:variant>
      <vt:variant>
        <vt:i4>0</vt:i4>
      </vt:variant>
      <vt:variant>
        <vt:i4>5</vt:i4>
      </vt:variant>
      <vt:variant>
        <vt:lpwstr/>
      </vt:variant>
      <vt:variant>
        <vt:lpwstr>_Toc260214981</vt:lpwstr>
      </vt:variant>
      <vt:variant>
        <vt:i4>2031674</vt:i4>
      </vt:variant>
      <vt:variant>
        <vt:i4>578</vt:i4>
      </vt:variant>
      <vt:variant>
        <vt:i4>0</vt:i4>
      </vt:variant>
      <vt:variant>
        <vt:i4>5</vt:i4>
      </vt:variant>
      <vt:variant>
        <vt:lpwstr/>
      </vt:variant>
      <vt:variant>
        <vt:lpwstr>_Toc260214980</vt:lpwstr>
      </vt:variant>
      <vt:variant>
        <vt:i4>1048634</vt:i4>
      </vt:variant>
      <vt:variant>
        <vt:i4>572</vt:i4>
      </vt:variant>
      <vt:variant>
        <vt:i4>0</vt:i4>
      </vt:variant>
      <vt:variant>
        <vt:i4>5</vt:i4>
      </vt:variant>
      <vt:variant>
        <vt:lpwstr/>
      </vt:variant>
      <vt:variant>
        <vt:lpwstr>_Toc260214979</vt:lpwstr>
      </vt:variant>
      <vt:variant>
        <vt:i4>1048634</vt:i4>
      </vt:variant>
      <vt:variant>
        <vt:i4>566</vt:i4>
      </vt:variant>
      <vt:variant>
        <vt:i4>0</vt:i4>
      </vt:variant>
      <vt:variant>
        <vt:i4>5</vt:i4>
      </vt:variant>
      <vt:variant>
        <vt:lpwstr/>
      </vt:variant>
      <vt:variant>
        <vt:lpwstr>_Toc260214978</vt:lpwstr>
      </vt:variant>
      <vt:variant>
        <vt:i4>1048634</vt:i4>
      </vt:variant>
      <vt:variant>
        <vt:i4>560</vt:i4>
      </vt:variant>
      <vt:variant>
        <vt:i4>0</vt:i4>
      </vt:variant>
      <vt:variant>
        <vt:i4>5</vt:i4>
      </vt:variant>
      <vt:variant>
        <vt:lpwstr/>
      </vt:variant>
      <vt:variant>
        <vt:lpwstr>_Toc260214977</vt:lpwstr>
      </vt:variant>
      <vt:variant>
        <vt:i4>1048634</vt:i4>
      </vt:variant>
      <vt:variant>
        <vt:i4>554</vt:i4>
      </vt:variant>
      <vt:variant>
        <vt:i4>0</vt:i4>
      </vt:variant>
      <vt:variant>
        <vt:i4>5</vt:i4>
      </vt:variant>
      <vt:variant>
        <vt:lpwstr/>
      </vt:variant>
      <vt:variant>
        <vt:lpwstr>_Toc260214976</vt:lpwstr>
      </vt:variant>
      <vt:variant>
        <vt:i4>1048634</vt:i4>
      </vt:variant>
      <vt:variant>
        <vt:i4>548</vt:i4>
      </vt:variant>
      <vt:variant>
        <vt:i4>0</vt:i4>
      </vt:variant>
      <vt:variant>
        <vt:i4>5</vt:i4>
      </vt:variant>
      <vt:variant>
        <vt:lpwstr/>
      </vt:variant>
      <vt:variant>
        <vt:lpwstr>_Toc260214975</vt:lpwstr>
      </vt:variant>
      <vt:variant>
        <vt:i4>1048634</vt:i4>
      </vt:variant>
      <vt:variant>
        <vt:i4>542</vt:i4>
      </vt:variant>
      <vt:variant>
        <vt:i4>0</vt:i4>
      </vt:variant>
      <vt:variant>
        <vt:i4>5</vt:i4>
      </vt:variant>
      <vt:variant>
        <vt:lpwstr/>
      </vt:variant>
      <vt:variant>
        <vt:lpwstr>_Toc260214974</vt:lpwstr>
      </vt:variant>
      <vt:variant>
        <vt:i4>1048634</vt:i4>
      </vt:variant>
      <vt:variant>
        <vt:i4>536</vt:i4>
      </vt:variant>
      <vt:variant>
        <vt:i4>0</vt:i4>
      </vt:variant>
      <vt:variant>
        <vt:i4>5</vt:i4>
      </vt:variant>
      <vt:variant>
        <vt:lpwstr/>
      </vt:variant>
      <vt:variant>
        <vt:lpwstr>_Toc260214973</vt:lpwstr>
      </vt:variant>
      <vt:variant>
        <vt:i4>1048634</vt:i4>
      </vt:variant>
      <vt:variant>
        <vt:i4>530</vt:i4>
      </vt:variant>
      <vt:variant>
        <vt:i4>0</vt:i4>
      </vt:variant>
      <vt:variant>
        <vt:i4>5</vt:i4>
      </vt:variant>
      <vt:variant>
        <vt:lpwstr/>
      </vt:variant>
      <vt:variant>
        <vt:lpwstr>_Toc260214972</vt:lpwstr>
      </vt:variant>
      <vt:variant>
        <vt:i4>1048634</vt:i4>
      </vt:variant>
      <vt:variant>
        <vt:i4>524</vt:i4>
      </vt:variant>
      <vt:variant>
        <vt:i4>0</vt:i4>
      </vt:variant>
      <vt:variant>
        <vt:i4>5</vt:i4>
      </vt:variant>
      <vt:variant>
        <vt:lpwstr/>
      </vt:variant>
      <vt:variant>
        <vt:lpwstr>_Toc260214971</vt:lpwstr>
      </vt:variant>
      <vt:variant>
        <vt:i4>1048634</vt:i4>
      </vt:variant>
      <vt:variant>
        <vt:i4>518</vt:i4>
      </vt:variant>
      <vt:variant>
        <vt:i4>0</vt:i4>
      </vt:variant>
      <vt:variant>
        <vt:i4>5</vt:i4>
      </vt:variant>
      <vt:variant>
        <vt:lpwstr/>
      </vt:variant>
      <vt:variant>
        <vt:lpwstr>_Toc260214970</vt:lpwstr>
      </vt:variant>
      <vt:variant>
        <vt:i4>1114170</vt:i4>
      </vt:variant>
      <vt:variant>
        <vt:i4>512</vt:i4>
      </vt:variant>
      <vt:variant>
        <vt:i4>0</vt:i4>
      </vt:variant>
      <vt:variant>
        <vt:i4>5</vt:i4>
      </vt:variant>
      <vt:variant>
        <vt:lpwstr/>
      </vt:variant>
      <vt:variant>
        <vt:lpwstr>_Toc260214969</vt:lpwstr>
      </vt:variant>
      <vt:variant>
        <vt:i4>1114170</vt:i4>
      </vt:variant>
      <vt:variant>
        <vt:i4>506</vt:i4>
      </vt:variant>
      <vt:variant>
        <vt:i4>0</vt:i4>
      </vt:variant>
      <vt:variant>
        <vt:i4>5</vt:i4>
      </vt:variant>
      <vt:variant>
        <vt:lpwstr/>
      </vt:variant>
      <vt:variant>
        <vt:lpwstr>_Toc260214968</vt:lpwstr>
      </vt:variant>
      <vt:variant>
        <vt:i4>1114170</vt:i4>
      </vt:variant>
      <vt:variant>
        <vt:i4>500</vt:i4>
      </vt:variant>
      <vt:variant>
        <vt:i4>0</vt:i4>
      </vt:variant>
      <vt:variant>
        <vt:i4>5</vt:i4>
      </vt:variant>
      <vt:variant>
        <vt:lpwstr/>
      </vt:variant>
      <vt:variant>
        <vt:lpwstr>_Toc260214967</vt:lpwstr>
      </vt:variant>
      <vt:variant>
        <vt:i4>1114170</vt:i4>
      </vt:variant>
      <vt:variant>
        <vt:i4>494</vt:i4>
      </vt:variant>
      <vt:variant>
        <vt:i4>0</vt:i4>
      </vt:variant>
      <vt:variant>
        <vt:i4>5</vt:i4>
      </vt:variant>
      <vt:variant>
        <vt:lpwstr/>
      </vt:variant>
      <vt:variant>
        <vt:lpwstr>_Toc260214966</vt:lpwstr>
      </vt:variant>
      <vt:variant>
        <vt:i4>1114170</vt:i4>
      </vt:variant>
      <vt:variant>
        <vt:i4>488</vt:i4>
      </vt:variant>
      <vt:variant>
        <vt:i4>0</vt:i4>
      </vt:variant>
      <vt:variant>
        <vt:i4>5</vt:i4>
      </vt:variant>
      <vt:variant>
        <vt:lpwstr/>
      </vt:variant>
      <vt:variant>
        <vt:lpwstr>_Toc260214965</vt:lpwstr>
      </vt:variant>
      <vt:variant>
        <vt:i4>1114170</vt:i4>
      </vt:variant>
      <vt:variant>
        <vt:i4>482</vt:i4>
      </vt:variant>
      <vt:variant>
        <vt:i4>0</vt:i4>
      </vt:variant>
      <vt:variant>
        <vt:i4>5</vt:i4>
      </vt:variant>
      <vt:variant>
        <vt:lpwstr/>
      </vt:variant>
      <vt:variant>
        <vt:lpwstr>_Toc260214964</vt:lpwstr>
      </vt:variant>
      <vt:variant>
        <vt:i4>1114170</vt:i4>
      </vt:variant>
      <vt:variant>
        <vt:i4>476</vt:i4>
      </vt:variant>
      <vt:variant>
        <vt:i4>0</vt:i4>
      </vt:variant>
      <vt:variant>
        <vt:i4>5</vt:i4>
      </vt:variant>
      <vt:variant>
        <vt:lpwstr/>
      </vt:variant>
      <vt:variant>
        <vt:lpwstr>_Toc260214963</vt:lpwstr>
      </vt:variant>
      <vt:variant>
        <vt:i4>1114170</vt:i4>
      </vt:variant>
      <vt:variant>
        <vt:i4>470</vt:i4>
      </vt:variant>
      <vt:variant>
        <vt:i4>0</vt:i4>
      </vt:variant>
      <vt:variant>
        <vt:i4>5</vt:i4>
      </vt:variant>
      <vt:variant>
        <vt:lpwstr/>
      </vt:variant>
      <vt:variant>
        <vt:lpwstr>_Toc260214962</vt:lpwstr>
      </vt:variant>
      <vt:variant>
        <vt:i4>1114170</vt:i4>
      </vt:variant>
      <vt:variant>
        <vt:i4>464</vt:i4>
      </vt:variant>
      <vt:variant>
        <vt:i4>0</vt:i4>
      </vt:variant>
      <vt:variant>
        <vt:i4>5</vt:i4>
      </vt:variant>
      <vt:variant>
        <vt:lpwstr/>
      </vt:variant>
      <vt:variant>
        <vt:lpwstr>_Toc260214961</vt:lpwstr>
      </vt:variant>
      <vt:variant>
        <vt:i4>1114170</vt:i4>
      </vt:variant>
      <vt:variant>
        <vt:i4>458</vt:i4>
      </vt:variant>
      <vt:variant>
        <vt:i4>0</vt:i4>
      </vt:variant>
      <vt:variant>
        <vt:i4>5</vt:i4>
      </vt:variant>
      <vt:variant>
        <vt:lpwstr/>
      </vt:variant>
      <vt:variant>
        <vt:lpwstr>_Toc260214960</vt:lpwstr>
      </vt:variant>
      <vt:variant>
        <vt:i4>1179706</vt:i4>
      </vt:variant>
      <vt:variant>
        <vt:i4>452</vt:i4>
      </vt:variant>
      <vt:variant>
        <vt:i4>0</vt:i4>
      </vt:variant>
      <vt:variant>
        <vt:i4>5</vt:i4>
      </vt:variant>
      <vt:variant>
        <vt:lpwstr/>
      </vt:variant>
      <vt:variant>
        <vt:lpwstr>_Toc260214959</vt:lpwstr>
      </vt:variant>
      <vt:variant>
        <vt:i4>1179706</vt:i4>
      </vt:variant>
      <vt:variant>
        <vt:i4>446</vt:i4>
      </vt:variant>
      <vt:variant>
        <vt:i4>0</vt:i4>
      </vt:variant>
      <vt:variant>
        <vt:i4>5</vt:i4>
      </vt:variant>
      <vt:variant>
        <vt:lpwstr/>
      </vt:variant>
      <vt:variant>
        <vt:lpwstr>_Toc260214958</vt:lpwstr>
      </vt:variant>
      <vt:variant>
        <vt:i4>1179706</vt:i4>
      </vt:variant>
      <vt:variant>
        <vt:i4>440</vt:i4>
      </vt:variant>
      <vt:variant>
        <vt:i4>0</vt:i4>
      </vt:variant>
      <vt:variant>
        <vt:i4>5</vt:i4>
      </vt:variant>
      <vt:variant>
        <vt:lpwstr/>
      </vt:variant>
      <vt:variant>
        <vt:lpwstr>_Toc260214957</vt:lpwstr>
      </vt:variant>
      <vt:variant>
        <vt:i4>1179706</vt:i4>
      </vt:variant>
      <vt:variant>
        <vt:i4>434</vt:i4>
      </vt:variant>
      <vt:variant>
        <vt:i4>0</vt:i4>
      </vt:variant>
      <vt:variant>
        <vt:i4>5</vt:i4>
      </vt:variant>
      <vt:variant>
        <vt:lpwstr/>
      </vt:variant>
      <vt:variant>
        <vt:lpwstr>_Toc260214956</vt:lpwstr>
      </vt:variant>
      <vt:variant>
        <vt:i4>1179706</vt:i4>
      </vt:variant>
      <vt:variant>
        <vt:i4>428</vt:i4>
      </vt:variant>
      <vt:variant>
        <vt:i4>0</vt:i4>
      </vt:variant>
      <vt:variant>
        <vt:i4>5</vt:i4>
      </vt:variant>
      <vt:variant>
        <vt:lpwstr/>
      </vt:variant>
      <vt:variant>
        <vt:lpwstr>_Toc260214955</vt:lpwstr>
      </vt:variant>
      <vt:variant>
        <vt:i4>1179706</vt:i4>
      </vt:variant>
      <vt:variant>
        <vt:i4>422</vt:i4>
      </vt:variant>
      <vt:variant>
        <vt:i4>0</vt:i4>
      </vt:variant>
      <vt:variant>
        <vt:i4>5</vt:i4>
      </vt:variant>
      <vt:variant>
        <vt:lpwstr/>
      </vt:variant>
      <vt:variant>
        <vt:lpwstr>_Toc260214954</vt:lpwstr>
      </vt:variant>
      <vt:variant>
        <vt:i4>1179706</vt:i4>
      </vt:variant>
      <vt:variant>
        <vt:i4>416</vt:i4>
      </vt:variant>
      <vt:variant>
        <vt:i4>0</vt:i4>
      </vt:variant>
      <vt:variant>
        <vt:i4>5</vt:i4>
      </vt:variant>
      <vt:variant>
        <vt:lpwstr/>
      </vt:variant>
      <vt:variant>
        <vt:lpwstr>_Toc260214953</vt:lpwstr>
      </vt:variant>
      <vt:variant>
        <vt:i4>1179706</vt:i4>
      </vt:variant>
      <vt:variant>
        <vt:i4>410</vt:i4>
      </vt:variant>
      <vt:variant>
        <vt:i4>0</vt:i4>
      </vt:variant>
      <vt:variant>
        <vt:i4>5</vt:i4>
      </vt:variant>
      <vt:variant>
        <vt:lpwstr/>
      </vt:variant>
      <vt:variant>
        <vt:lpwstr>_Toc260214952</vt:lpwstr>
      </vt:variant>
      <vt:variant>
        <vt:i4>1179706</vt:i4>
      </vt:variant>
      <vt:variant>
        <vt:i4>404</vt:i4>
      </vt:variant>
      <vt:variant>
        <vt:i4>0</vt:i4>
      </vt:variant>
      <vt:variant>
        <vt:i4>5</vt:i4>
      </vt:variant>
      <vt:variant>
        <vt:lpwstr/>
      </vt:variant>
      <vt:variant>
        <vt:lpwstr>_Toc260214951</vt:lpwstr>
      </vt:variant>
      <vt:variant>
        <vt:i4>1179706</vt:i4>
      </vt:variant>
      <vt:variant>
        <vt:i4>398</vt:i4>
      </vt:variant>
      <vt:variant>
        <vt:i4>0</vt:i4>
      </vt:variant>
      <vt:variant>
        <vt:i4>5</vt:i4>
      </vt:variant>
      <vt:variant>
        <vt:lpwstr/>
      </vt:variant>
      <vt:variant>
        <vt:lpwstr>_Toc260214950</vt:lpwstr>
      </vt:variant>
      <vt:variant>
        <vt:i4>1245242</vt:i4>
      </vt:variant>
      <vt:variant>
        <vt:i4>392</vt:i4>
      </vt:variant>
      <vt:variant>
        <vt:i4>0</vt:i4>
      </vt:variant>
      <vt:variant>
        <vt:i4>5</vt:i4>
      </vt:variant>
      <vt:variant>
        <vt:lpwstr/>
      </vt:variant>
      <vt:variant>
        <vt:lpwstr>_Toc260214949</vt:lpwstr>
      </vt:variant>
      <vt:variant>
        <vt:i4>1245242</vt:i4>
      </vt:variant>
      <vt:variant>
        <vt:i4>386</vt:i4>
      </vt:variant>
      <vt:variant>
        <vt:i4>0</vt:i4>
      </vt:variant>
      <vt:variant>
        <vt:i4>5</vt:i4>
      </vt:variant>
      <vt:variant>
        <vt:lpwstr/>
      </vt:variant>
      <vt:variant>
        <vt:lpwstr>_Toc260214948</vt:lpwstr>
      </vt:variant>
      <vt:variant>
        <vt:i4>1245242</vt:i4>
      </vt:variant>
      <vt:variant>
        <vt:i4>380</vt:i4>
      </vt:variant>
      <vt:variant>
        <vt:i4>0</vt:i4>
      </vt:variant>
      <vt:variant>
        <vt:i4>5</vt:i4>
      </vt:variant>
      <vt:variant>
        <vt:lpwstr/>
      </vt:variant>
      <vt:variant>
        <vt:lpwstr>_Toc260214947</vt:lpwstr>
      </vt:variant>
      <vt:variant>
        <vt:i4>1245242</vt:i4>
      </vt:variant>
      <vt:variant>
        <vt:i4>374</vt:i4>
      </vt:variant>
      <vt:variant>
        <vt:i4>0</vt:i4>
      </vt:variant>
      <vt:variant>
        <vt:i4>5</vt:i4>
      </vt:variant>
      <vt:variant>
        <vt:lpwstr/>
      </vt:variant>
      <vt:variant>
        <vt:lpwstr>_Toc260214946</vt:lpwstr>
      </vt:variant>
      <vt:variant>
        <vt:i4>1245242</vt:i4>
      </vt:variant>
      <vt:variant>
        <vt:i4>368</vt:i4>
      </vt:variant>
      <vt:variant>
        <vt:i4>0</vt:i4>
      </vt:variant>
      <vt:variant>
        <vt:i4>5</vt:i4>
      </vt:variant>
      <vt:variant>
        <vt:lpwstr/>
      </vt:variant>
      <vt:variant>
        <vt:lpwstr>_Toc260214945</vt:lpwstr>
      </vt:variant>
      <vt:variant>
        <vt:i4>1245242</vt:i4>
      </vt:variant>
      <vt:variant>
        <vt:i4>362</vt:i4>
      </vt:variant>
      <vt:variant>
        <vt:i4>0</vt:i4>
      </vt:variant>
      <vt:variant>
        <vt:i4>5</vt:i4>
      </vt:variant>
      <vt:variant>
        <vt:lpwstr/>
      </vt:variant>
      <vt:variant>
        <vt:lpwstr>_Toc260214944</vt:lpwstr>
      </vt:variant>
      <vt:variant>
        <vt:i4>1245242</vt:i4>
      </vt:variant>
      <vt:variant>
        <vt:i4>356</vt:i4>
      </vt:variant>
      <vt:variant>
        <vt:i4>0</vt:i4>
      </vt:variant>
      <vt:variant>
        <vt:i4>5</vt:i4>
      </vt:variant>
      <vt:variant>
        <vt:lpwstr/>
      </vt:variant>
      <vt:variant>
        <vt:lpwstr>_Toc260214943</vt:lpwstr>
      </vt:variant>
      <vt:variant>
        <vt:i4>1245242</vt:i4>
      </vt:variant>
      <vt:variant>
        <vt:i4>350</vt:i4>
      </vt:variant>
      <vt:variant>
        <vt:i4>0</vt:i4>
      </vt:variant>
      <vt:variant>
        <vt:i4>5</vt:i4>
      </vt:variant>
      <vt:variant>
        <vt:lpwstr/>
      </vt:variant>
      <vt:variant>
        <vt:lpwstr>_Toc260214942</vt:lpwstr>
      </vt:variant>
      <vt:variant>
        <vt:i4>1245242</vt:i4>
      </vt:variant>
      <vt:variant>
        <vt:i4>344</vt:i4>
      </vt:variant>
      <vt:variant>
        <vt:i4>0</vt:i4>
      </vt:variant>
      <vt:variant>
        <vt:i4>5</vt:i4>
      </vt:variant>
      <vt:variant>
        <vt:lpwstr/>
      </vt:variant>
      <vt:variant>
        <vt:lpwstr>_Toc260214941</vt:lpwstr>
      </vt:variant>
      <vt:variant>
        <vt:i4>1245242</vt:i4>
      </vt:variant>
      <vt:variant>
        <vt:i4>338</vt:i4>
      </vt:variant>
      <vt:variant>
        <vt:i4>0</vt:i4>
      </vt:variant>
      <vt:variant>
        <vt:i4>5</vt:i4>
      </vt:variant>
      <vt:variant>
        <vt:lpwstr/>
      </vt:variant>
      <vt:variant>
        <vt:lpwstr>_Toc260214940</vt:lpwstr>
      </vt:variant>
      <vt:variant>
        <vt:i4>1310778</vt:i4>
      </vt:variant>
      <vt:variant>
        <vt:i4>332</vt:i4>
      </vt:variant>
      <vt:variant>
        <vt:i4>0</vt:i4>
      </vt:variant>
      <vt:variant>
        <vt:i4>5</vt:i4>
      </vt:variant>
      <vt:variant>
        <vt:lpwstr/>
      </vt:variant>
      <vt:variant>
        <vt:lpwstr>_Toc260214939</vt:lpwstr>
      </vt:variant>
      <vt:variant>
        <vt:i4>1310778</vt:i4>
      </vt:variant>
      <vt:variant>
        <vt:i4>326</vt:i4>
      </vt:variant>
      <vt:variant>
        <vt:i4>0</vt:i4>
      </vt:variant>
      <vt:variant>
        <vt:i4>5</vt:i4>
      </vt:variant>
      <vt:variant>
        <vt:lpwstr/>
      </vt:variant>
      <vt:variant>
        <vt:lpwstr>_Toc260214938</vt:lpwstr>
      </vt:variant>
      <vt:variant>
        <vt:i4>1310778</vt:i4>
      </vt:variant>
      <vt:variant>
        <vt:i4>320</vt:i4>
      </vt:variant>
      <vt:variant>
        <vt:i4>0</vt:i4>
      </vt:variant>
      <vt:variant>
        <vt:i4>5</vt:i4>
      </vt:variant>
      <vt:variant>
        <vt:lpwstr/>
      </vt:variant>
      <vt:variant>
        <vt:lpwstr>_Toc260214937</vt:lpwstr>
      </vt:variant>
      <vt:variant>
        <vt:i4>1310778</vt:i4>
      </vt:variant>
      <vt:variant>
        <vt:i4>314</vt:i4>
      </vt:variant>
      <vt:variant>
        <vt:i4>0</vt:i4>
      </vt:variant>
      <vt:variant>
        <vt:i4>5</vt:i4>
      </vt:variant>
      <vt:variant>
        <vt:lpwstr/>
      </vt:variant>
      <vt:variant>
        <vt:lpwstr>_Toc260214936</vt:lpwstr>
      </vt:variant>
      <vt:variant>
        <vt:i4>1310778</vt:i4>
      </vt:variant>
      <vt:variant>
        <vt:i4>308</vt:i4>
      </vt:variant>
      <vt:variant>
        <vt:i4>0</vt:i4>
      </vt:variant>
      <vt:variant>
        <vt:i4>5</vt:i4>
      </vt:variant>
      <vt:variant>
        <vt:lpwstr/>
      </vt:variant>
      <vt:variant>
        <vt:lpwstr>_Toc260214935</vt:lpwstr>
      </vt:variant>
      <vt:variant>
        <vt:i4>1310778</vt:i4>
      </vt:variant>
      <vt:variant>
        <vt:i4>302</vt:i4>
      </vt:variant>
      <vt:variant>
        <vt:i4>0</vt:i4>
      </vt:variant>
      <vt:variant>
        <vt:i4>5</vt:i4>
      </vt:variant>
      <vt:variant>
        <vt:lpwstr/>
      </vt:variant>
      <vt:variant>
        <vt:lpwstr>_Toc260214934</vt:lpwstr>
      </vt:variant>
      <vt:variant>
        <vt:i4>1310778</vt:i4>
      </vt:variant>
      <vt:variant>
        <vt:i4>296</vt:i4>
      </vt:variant>
      <vt:variant>
        <vt:i4>0</vt:i4>
      </vt:variant>
      <vt:variant>
        <vt:i4>5</vt:i4>
      </vt:variant>
      <vt:variant>
        <vt:lpwstr/>
      </vt:variant>
      <vt:variant>
        <vt:lpwstr>_Toc260214933</vt:lpwstr>
      </vt:variant>
      <vt:variant>
        <vt:i4>1310778</vt:i4>
      </vt:variant>
      <vt:variant>
        <vt:i4>290</vt:i4>
      </vt:variant>
      <vt:variant>
        <vt:i4>0</vt:i4>
      </vt:variant>
      <vt:variant>
        <vt:i4>5</vt:i4>
      </vt:variant>
      <vt:variant>
        <vt:lpwstr/>
      </vt:variant>
      <vt:variant>
        <vt:lpwstr>_Toc260214932</vt:lpwstr>
      </vt:variant>
      <vt:variant>
        <vt:i4>1310778</vt:i4>
      </vt:variant>
      <vt:variant>
        <vt:i4>284</vt:i4>
      </vt:variant>
      <vt:variant>
        <vt:i4>0</vt:i4>
      </vt:variant>
      <vt:variant>
        <vt:i4>5</vt:i4>
      </vt:variant>
      <vt:variant>
        <vt:lpwstr/>
      </vt:variant>
      <vt:variant>
        <vt:lpwstr>_Toc260214931</vt:lpwstr>
      </vt:variant>
      <vt:variant>
        <vt:i4>1310778</vt:i4>
      </vt:variant>
      <vt:variant>
        <vt:i4>278</vt:i4>
      </vt:variant>
      <vt:variant>
        <vt:i4>0</vt:i4>
      </vt:variant>
      <vt:variant>
        <vt:i4>5</vt:i4>
      </vt:variant>
      <vt:variant>
        <vt:lpwstr/>
      </vt:variant>
      <vt:variant>
        <vt:lpwstr>_Toc260214930</vt:lpwstr>
      </vt:variant>
      <vt:variant>
        <vt:i4>1376314</vt:i4>
      </vt:variant>
      <vt:variant>
        <vt:i4>272</vt:i4>
      </vt:variant>
      <vt:variant>
        <vt:i4>0</vt:i4>
      </vt:variant>
      <vt:variant>
        <vt:i4>5</vt:i4>
      </vt:variant>
      <vt:variant>
        <vt:lpwstr/>
      </vt:variant>
      <vt:variant>
        <vt:lpwstr>_Toc260214929</vt:lpwstr>
      </vt:variant>
      <vt:variant>
        <vt:i4>1376314</vt:i4>
      </vt:variant>
      <vt:variant>
        <vt:i4>266</vt:i4>
      </vt:variant>
      <vt:variant>
        <vt:i4>0</vt:i4>
      </vt:variant>
      <vt:variant>
        <vt:i4>5</vt:i4>
      </vt:variant>
      <vt:variant>
        <vt:lpwstr/>
      </vt:variant>
      <vt:variant>
        <vt:lpwstr>_Toc260214928</vt:lpwstr>
      </vt:variant>
      <vt:variant>
        <vt:i4>1376314</vt:i4>
      </vt:variant>
      <vt:variant>
        <vt:i4>260</vt:i4>
      </vt:variant>
      <vt:variant>
        <vt:i4>0</vt:i4>
      </vt:variant>
      <vt:variant>
        <vt:i4>5</vt:i4>
      </vt:variant>
      <vt:variant>
        <vt:lpwstr/>
      </vt:variant>
      <vt:variant>
        <vt:lpwstr>_Toc260214927</vt:lpwstr>
      </vt:variant>
      <vt:variant>
        <vt:i4>1376314</vt:i4>
      </vt:variant>
      <vt:variant>
        <vt:i4>254</vt:i4>
      </vt:variant>
      <vt:variant>
        <vt:i4>0</vt:i4>
      </vt:variant>
      <vt:variant>
        <vt:i4>5</vt:i4>
      </vt:variant>
      <vt:variant>
        <vt:lpwstr/>
      </vt:variant>
      <vt:variant>
        <vt:lpwstr>_Toc260214926</vt:lpwstr>
      </vt:variant>
      <vt:variant>
        <vt:i4>1376314</vt:i4>
      </vt:variant>
      <vt:variant>
        <vt:i4>248</vt:i4>
      </vt:variant>
      <vt:variant>
        <vt:i4>0</vt:i4>
      </vt:variant>
      <vt:variant>
        <vt:i4>5</vt:i4>
      </vt:variant>
      <vt:variant>
        <vt:lpwstr/>
      </vt:variant>
      <vt:variant>
        <vt:lpwstr>_Toc260214925</vt:lpwstr>
      </vt:variant>
      <vt:variant>
        <vt:i4>1376314</vt:i4>
      </vt:variant>
      <vt:variant>
        <vt:i4>242</vt:i4>
      </vt:variant>
      <vt:variant>
        <vt:i4>0</vt:i4>
      </vt:variant>
      <vt:variant>
        <vt:i4>5</vt:i4>
      </vt:variant>
      <vt:variant>
        <vt:lpwstr/>
      </vt:variant>
      <vt:variant>
        <vt:lpwstr>_Toc260214924</vt:lpwstr>
      </vt:variant>
      <vt:variant>
        <vt:i4>1376314</vt:i4>
      </vt:variant>
      <vt:variant>
        <vt:i4>236</vt:i4>
      </vt:variant>
      <vt:variant>
        <vt:i4>0</vt:i4>
      </vt:variant>
      <vt:variant>
        <vt:i4>5</vt:i4>
      </vt:variant>
      <vt:variant>
        <vt:lpwstr/>
      </vt:variant>
      <vt:variant>
        <vt:lpwstr>_Toc260214923</vt:lpwstr>
      </vt:variant>
      <vt:variant>
        <vt:i4>1376314</vt:i4>
      </vt:variant>
      <vt:variant>
        <vt:i4>230</vt:i4>
      </vt:variant>
      <vt:variant>
        <vt:i4>0</vt:i4>
      </vt:variant>
      <vt:variant>
        <vt:i4>5</vt:i4>
      </vt:variant>
      <vt:variant>
        <vt:lpwstr/>
      </vt:variant>
      <vt:variant>
        <vt:lpwstr>_Toc260214922</vt:lpwstr>
      </vt:variant>
      <vt:variant>
        <vt:i4>1376314</vt:i4>
      </vt:variant>
      <vt:variant>
        <vt:i4>224</vt:i4>
      </vt:variant>
      <vt:variant>
        <vt:i4>0</vt:i4>
      </vt:variant>
      <vt:variant>
        <vt:i4>5</vt:i4>
      </vt:variant>
      <vt:variant>
        <vt:lpwstr/>
      </vt:variant>
      <vt:variant>
        <vt:lpwstr>_Toc260214921</vt:lpwstr>
      </vt:variant>
      <vt:variant>
        <vt:i4>1376314</vt:i4>
      </vt:variant>
      <vt:variant>
        <vt:i4>218</vt:i4>
      </vt:variant>
      <vt:variant>
        <vt:i4>0</vt:i4>
      </vt:variant>
      <vt:variant>
        <vt:i4>5</vt:i4>
      </vt:variant>
      <vt:variant>
        <vt:lpwstr/>
      </vt:variant>
      <vt:variant>
        <vt:lpwstr>_Toc260214920</vt:lpwstr>
      </vt:variant>
      <vt:variant>
        <vt:i4>1441850</vt:i4>
      </vt:variant>
      <vt:variant>
        <vt:i4>212</vt:i4>
      </vt:variant>
      <vt:variant>
        <vt:i4>0</vt:i4>
      </vt:variant>
      <vt:variant>
        <vt:i4>5</vt:i4>
      </vt:variant>
      <vt:variant>
        <vt:lpwstr/>
      </vt:variant>
      <vt:variant>
        <vt:lpwstr>_Toc260214919</vt:lpwstr>
      </vt:variant>
      <vt:variant>
        <vt:i4>1441850</vt:i4>
      </vt:variant>
      <vt:variant>
        <vt:i4>206</vt:i4>
      </vt:variant>
      <vt:variant>
        <vt:i4>0</vt:i4>
      </vt:variant>
      <vt:variant>
        <vt:i4>5</vt:i4>
      </vt:variant>
      <vt:variant>
        <vt:lpwstr/>
      </vt:variant>
      <vt:variant>
        <vt:lpwstr>_Toc260214918</vt:lpwstr>
      </vt:variant>
      <vt:variant>
        <vt:i4>1441850</vt:i4>
      </vt:variant>
      <vt:variant>
        <vt:i4>200</vt:i4>
      </vt:variant>
      <vt:variant>
        <vt:i4>0</vt:i4>
      </vt:variant>
      <vt:variant>
        <vt:i4>5</vt:i4>
      </vt:variant>
      <vt:variant>
        <vt:lpwstr/>
      </vt:variant>
      <vt:variant>
        <vt:lpwstr>_Toc260214917</vt:lpwstr>
      </vt:variant>
      <vt:variant>
        <vt:i4>1441850</vt:i4>
      </vt:variant>
      <vt:variant>
        <vt:i4>194</vt:i4>
      </vt:variant>
      <vt:variant>
        <vt:i4>0</vt:i4>
      </vt:variant>
      <vt:variant>
        <vt:i4>5</vt:i4>
      </vt:variant>
      <vt:variant>
        <vt:lpwstr/>
      </vt:variant>
      <vt:variant>
        <vt:lpwstr>_Toc260214916</vt:lpwstr>
      </vt:variant>
      <vt:variant>
        <vt:i4>1441850</vt:i4>
      </vt:variant>
      <vt:variant>
        <vt:i4>188</vt:i4>
      </vt:variant>
      <vt:variant>
        <vt:i4>0</vt:i4>
      </vt:variant>
      <vt:variant>
        <vt:i4>5</vt:i4>
      </vt:variant>
      <vt:variant>
        <vt:lpwstr/>
      </vt:variant>
      <vt:variant>
        <vt:lpwstr>_Toc260214915</vt:lpwstr>
      </vt:variant>
      <vt:variant>
        <vt:i4>1441850</vt:i4>
      </vt:variant>
      <vt:variant>
        <vt:i4>182</vt:i4>
      </vt:variant>
      <vt:variant>
        <vt:i4>0</vt:i4>
      </vt:variant>
      <vt:variant>
        <vt:i4>5</vt:i4>
      </vt:variant>
      <vt:variant>
        <vt:lpwstr/>
      </vt:variant>
      <vt:variant>
        <vt:lpwstr>_Toc260214914</vt:lpwstr>
      </vt:variant>
      <vt:variant>
        <vt:i4>1441850</vt:i4>
      </vt:variant>
      <vt:variant>
        <vt:i4>176</vt:i4>
      </vt:variant>
      <vt:variant>
        <vt:i4>0</vt:i4>
      </vt:variant>
      <vt:variant>
        <vt:i4>5</vt:i4>
      </vt:variant>
      <vt:variant>
        <vt:lpwstr/>
      </vt:variant>
      <vt:variant>
        <vt:lpwstr>_Toc260214913</vt:lpwstr>
      </vt:variant>
      <vt:variant>
        <vt:i4>1441850</vt:i4>
      </vt:variant>
      <vt:variant>
        <vt:i4>170</vt:i4>
      </vt:variant>
      <vt:variant>
        <vt:i4>0</vt:i4>
      </vt:variant>
      <vt:variant>
        <vt:i4>5</vt:i4>
      </vt:variant>
      <vt:variant>
        <vt:lpwstr/>
      </vt:variant>
      <vt:variant>
        <vt:lpwstr>_Toc260214912</vt:lpwstr>
      </vt:variant>
      <vt:variant>
        <vt:i4>1441850</vt:i4>
      </vt:variant>
      <vt:variant>
        <vt:i4>164</vt:i4>
      </vt:variant>
      <vt:variant>
        <vt:i4>0</vt:i4>
      </vt:variant>
      <vt:variant>
        <vt:i4>5</vt:i4>
      </vt:variant>
      <vt:variant>
        <vt:lpwstr/>
      </vt:variant>
      <vt:variant>
        <vt:lpwstr>_Toc260214911</vt:lpwstr>
      </vt:variant>
      <vt:variant>
        <vt:i4>1441850</vt:i4>
      </vt:variant>
      <vt:variant>
        <vt:i4>158</vt:i4>
      </vt:variant>
      <vt:variant>
        <vt:i4>0</vt:i4>
      </vt:variant>
      <vt:variant>
        <vt:i4>5</vt:i4>
      </vt:variant>
      <vt:variant>
        <vt:lpwstr/>
      </vt:variant>
      <vt:variant>
        <vt:lpwstr>_Toc260214910</vt:lpwstr>
      </vt:variant>
      <vt:variant>
        <vt:i4>1507386</vt:i4>
      </vt:variant>
      <vt:variant>
        <vt:i4>152</vt:i4>
      </vt:variant>
      <vt:variant>
        <vt:i4>0</vt:i4>
      </vt:variant>
      <vt:variant>
        <vt:i4>5</vt:i4>
      </vt:variant>
      <vt:variant>
        <vt:lpwstr/>
      </vt:variant>
      <vt:variant>
        <vt:lpwstr>_Toc260214909</vt:lpwstr>
      </vt:variant>
      <vt:variant>
        <vt:i4>1507386</vt:i4>
      </vt:variant>
      <vt:variant>
        <vt:i4>146</vt:i4>
      </vt:variant>
      <vt:variant>
        <vt:i4>0</vt:i4>
      </vt:variant>
      <vt:variant>
        <vt:i4>5</vt:i4>
      </vt:variant>
      <vt:variant>
        <vt:lpwstr/>
      </vt:variant>
      <vt:variant>
        <vt:lpwstr>_Toc260214908</vt:lpwstr>
      </vt:variant>
      <vt:variant>
        <vt:i4>1507386</vt:i4>
      </vt:variant>
      <vt:variant>
        <vt:i4>140</vt:i4>
      </vt:variant>
      <vt:variant>
        <vt:i4>0</vt:i4>
      </vt:variant>
      <vt:variant>
        <vt:i4>5</vt:i4>
      </vt:variant>
      <vt:variant>
        <vt:lpwstr/>
      </vt:variant>
      <vt:variant>
        <vt:lpwstr>_Toc260214907</vt:lpwstr>
      </vt:variant>
      <vt:variant>
        <vt:i4>1507386</vt:i4>
      </vt:variant>
      <vt:variant>
        <vt:i4>134</vt:i4>
      </vt:variant>
      <vt:variant>
        <vt:i4>0</vt:i4>
      </vt:variant>
      <vt:variant>
        <vt:i4>5</vt:i4>
      </vt:variant>
      <vt:variant>
        <vt:lpwstr/>
      </vt:variant>
      <vt:variant>
        <vt:lpwstr>_Toc260214906</vt:lpwstr>
      </vt:variant>
      <vt:variant>
        <vt:i4>1507386</vt:i4>
      </vt:variant>
      <vt:variant>
        <vt:i4>128</vt:i4>
      </vt:variant>
      <vt:variant>
        <vt:i4>0</vt:i4>
      </vt:variant>
      <vt:variant>
        <vt:i4>5</vt:i4>
      </vt:variant>
      <vt:variant>
        <vt:lpwstr/>
      </vt:variant>
      <vt:variant>
        <vt:lpwstr>_Toc260214905</vt:lpwstr>
      </vt:variant>
      <vt:variant>
        <vt:i4>1507386</vt:i4>
      </vt:variant>
      <vt:variant>
        <vt:i4>122</vt:i4>
      </vt:variant>
      <vt:variant>
        <vt:i4>0</vt:i4>
      </vt:variant>
      <vt:variant>
        <vt:i4>5</vt:i4>
      </vt:variant>
      <vt:variant>
        <vt:lpwstr/>
      </vt:variant>
      <vt:variant>
        <vt:lpwstr>_Toc260214904</vt:lpwstr>
      </vt:variant>
      <vt:variant>
        <vt:i4>1507386</vt:i4>
      </vt:variant>
      <vt:variant>
        <vt:i4>116</vt:i4>
      </vt:variant>
      <vt:variant>
        <vt:i4>0</vt:i4>
      </vt:variant>
      <vt:variant>
        <vt:i4>5</vt:i4>
      </vt:variant>
      <vt:variant>
        <vt:lpwstr/>
      </vt:variant>
      <vt:variant>
        <vt:lpwstr>_Toc260214903</vt:lpwstr>
      </vt:variant>
      <vt:variant>
        <vt:i4>1507386</vt:i4>
      </vt:variant>
      <vt:variant>
        <vt:i4>110</vt:i4>
      </vt:variant>
      <vt:variant>
        <vt:i4>0</vt:i4>
      </vt:variant>
      <vt:variant>
        <vt:i4>5</vt:i4>
      </vt:variant>
      <vt:variant>
        <vt:lpwstr/>
      </vt:variant>
      <vt:variant>
        <vt:lpwstr>_Toc260214902</vt:lpwstr>
      </vt:variant>
      <vt:variant>
        <vt:i4>1507386</vt:i4>
      </vt:variant>
      <vt:variant>
        <vt:i4>104</vt:i4>
      </vt:variant>
      <vt:variant>
        <vt:i4>0</vt:i4>
      </vt:variant>
      <vt:variant>
        <vt:i4>5</vt:i4>
      </vt:variant>
      <vt:variant>
        <vt:lpwstr/>
      </vt:variant>
      <vt:variant>
        <vt:lpwstr>_Toc260214901</vt:lpwstr>
      </vt:variant>
      <vt:variant>
        <vt:i4>1507386</vt:i4>
      </vt:variant>
      <vt:variant>
        <vt:i4>98</vt:i4>
      </vt:variant>
      <vt:variant>
        <vt:i4>0</vt:i4>
      </vt:variant>
      <vt:variant>
        <vt:i4>5</vt:i4>
      </vt:variant>
      <vt:variant>
        <vt:lpwstr/>
      </vt:variant>
      <vt:variant>
        <vt:lpwstr>_Toc260214900</vt:lpwstr>
      </vt:variant>
      <vt:variant>
        <vt:i4>1966139</vt:i4>
      </vt:variant>
      <vt:variant>
        <vt:i4>92</vt:i4>
      </vt:variant>
      <vt:variant>
        <vt:i4>0</vt:i4>
      </vt:variant>
      <vt:variant>
        <vt:i4>5</vt:i4>
      </vt:variant>
      <vt:variant>
        <vt:lpwstr/>
      </vt:variant>
      <vt:variant>
        <vt:lpwstr>_Toc260214899</vt:lpwstr>
      </vt:variant>
      <vt:variant>
        <vt:i4>1966139</vt:i4>
      </vt:variant>
      <vt:variant>
        <vt:i4>86</vt:i4>
      </vt:variant>
      <vt:variant>
        <vt:i4>0</vt:i4>
      </vt:variant>
      <vt:variant>
        <vt:i4>5</vt:i4>
      </vt:variant>
      <vt:variant>
        <vt:lpwstr/>
      </vt:variant>
      <vt:variant>
        <vt:lpwstr>_Toc260214898</vt:lpwstr>
      </vt:variant>
      <vt:variant>
        <vt:i4>1966139</vt:i4>
      </vt:variant>
      <vt:variant>
        <vt:i4>80</vt:i4>
      </vt:variant>
      <vt:variant>
        <vt:i4>0</vt:i4>
      </vt:variant>
      <vt:variant>
        <vt:i4>5</vt:i4>
      </vt:variant>
      <vt:variant>
        <vt:lpwstr/>
      </vt:variant>
      <vt:variant>
        <vt:lpwstr>_Toc260214897</vt:lpwstr>
      </vt:variant>
      <vt:variant>
        <vt:i4>1966139</vt:i4>
      </vt:variant>
      <vt:variant>
        <vt:i4>74</vt:i4>
      </vt:variant>
      <vt:variant>
        <vt:i4>0</vt:i4>
      </vt:variant>
      <vt:variant>
        <vt:i4>5</vt:i4>
      </vt:variant>
      <vt:variant>
        <vt:lpwstr/>
      </vt:variant>
      <vt:variant>
        <vt:lpwstr>_Toc260214896</vt:lpwstr>
      </vt:variant>
      <vt:variant>
        <vt:i4>1966139</vt:i4>
      </vt:variant>
      <vt:variant>
        <vt:i4>68</vt:i4>
      </vt:variant>
      <vt:variant>
        <vt:i4>0</vt:i4>
      </vt:variant>
      <vt:variant>
        <vt:i4>5</vt:i4>
      </vt:variant>
      <vt:variant>
        <vt:lpwstr/>
      </vt:variant>
      <vt:variant>
        <vt:lpwstr>_Toc260214895</vt:lpwstr>
      </vt:variant>
      <vt:variant>
        <vt:i4>1966139</vt:i4>
      </vt:variant>
      <vt:variant>
        <vt:i4>62</vt:i4>
      </vt:variant>
      <vt:variant>
        <vt:i4>0</vt:i4>
      </vt:variant>
      <vt:variant>
        <vt:i4>5</vt:i4>
      </vt:variant>
      <vt:variant>
        <vt:lpwstr/>
      </vt:variant>
      <vt:variant>
        <vt:lpwstr>_Toc260214894</vt:lpwstr>
      </vt:variant>
      <vt:variant>
        <vt:i4>1966139</vt:i4>
      </vt:variant>
      <vt:variant>
        <vt:i4>56</vt:i4>
      </vt:variant>
      <vt:variant>
        <vt:i4>0</vt:i4>
      </vt:variant>
      <vt:variant>
        <vt:i4>5</vt:i4>
      </vt:variant>
      <vt:variant>
        <vt:lpwstr/>
      </vt:variant>
      <vt:variant>
        <vt:lpwstr>_Toc260214893</vt:lpwstr>
      </vt:variant>
      <vt:variant>
        <vt:i4>1966139</vt:i4>
      </vt:variant>
      <vt:variant>
        <vt:i4>50</vt:i4>
      </vt:variant>
      <vt:variant>
        <vt:i4>0</vt:i4>
      </vt:variant>
      <vt:variant>
        <vt:i4>5</vt:i4>
      </vt:variant>
      <vt:variant>
        <vt:lpwstr/>
      </vt:variant>
      <vt:variant>
        <vt:lpwstr>_Toc260214892</vt:lpwstr>
      </vt:variant>
      <vt:variant>
        <vt:i4>1966139</vt:i4>
      </vt:variant>
      <vt:variant>
        <vt:i4>44</vt:i4>
      </vt:variant>
      <vt:variant>
        <vt:i4>0</vt:i4>
      </vt:variant>
      <vt:variant>
        <vt:i4>5</vt:i4>
      </vt:variant>
      <vt:variant>
        <vt:lpwstr/>
      </vt:variant>
      <vt:variant>
        <vt:lpwstr>_Toc260214891</vt:lpwstr>
      </vt:variant>
      <vt:variant>
        <vt:i4>1966139</vt:i4>
      </vt:variant>
      <vt:variant>
        <vt:i4>38</vt:i4>
      </vt:variant>
      <vt:variant>
        <vt:i4>0</vt:i4>
      </vt:variant>
      <vt:variant>
        <vt:i4>5</vt:i4>
      </vt:variant>
      <vt:variant>
        <vt:lpwstr/>
      </vt:variant>
      <vt:variant>
        <vt:lpwstr>_Toc260214890</vt:lpwstr>
      </vt:variant>
      <vt:variant>
        <vt:i4>2031675</vt:i4>
      </vt:variant>
      <vt:variant>
        <vt:i4>32</vt:i4>
      </vt:variant>
      <vt:variant>
        <vt:i4>0</vt:i4>
      </vt:variant>
      <vt:variant>
        <vt:i4>5</vt:i4>
      </vt:variant>
      <vt:variant>
        <vt:lpwstr/>
      </vt:variant>
      <vt:variant>
        <vt:lpwstr>_Toc260214889</vt:lpwstr>
      </vt:variant>
      <vt:variant>
        <vt:i4>2031675</vt:i4>
      </vt:variant>
      <vt:variant>
        <vt:i4>26</vt:i4>
      </vt:variant>
      <vt:variant>
        <vt:i4>0</vt:i4>
      </vt:variant>
      <vt:variant>
        <vt:i4>5</vt:i4>
      </vt:variant>
      <vt:variant>
        <vt:lpwstr/>
      </vt:variant>
      <vt:variant>
        <vt:lpwstr>_Toc260214888</vt:lpwstr>
      </vt:variant>
      <vt:variant>
        <vt:i4>2031675</vt:i4>
      </vt:variant>
      <vt:variant>
        <vt:i4>20</vt:i4>
      </vt:variant>
      <vt:variant>
        <vt:i4>0</vt:i4>
      </vt:variant>
      <vt:variant>
        <vt:i4>5</vt:i4>
      </vt:variant>
      <vt:variant>
        <vt:lpwstr/>
      </vt:variant>
      <vt:variant>
        <vt:lpwstr>_Toc260214887</vt:lpwstr>
      </vt:variant>
      <vt:variant>
        <vt:i4>2031675</vt:i4>
      </vt:variant>
      <vt:variant>
        <vt:i4>14</vt:i4>
      </vt:variant>
      <vt:variant>
        <vt:i4>0</vt:i4>
      </vt:variant>
      <vt:variant>
        <vt:i4>5</vt:i4>
      </vt:variant>
      <vt:variant>
        <vt:lpwstr/>
      </vt:variant>
      <vt:variant>
        <vt:lpwstr>_Toc260214886</vt:lpwstr>
      </vt:variant>
      <vt:variant>
        <vt:i4>2031675</vt:i4>
      </vt:variant>
      <vt:variant>
        <vt:i4>8</vt:i4>
      </vt:variant>
      <vt:variant>
        <vt:i4>0</vt:i4>
      </vt:variant>
      <vt:variant>
        <vt:i4>5</vt:i4>
      </vt:variant>
      <vt:variant>
        <vt:lpwstr/>
      </vt:variant>
      <vt:variant>
        <vt:lpwstr>_Toc260214885</vt:lpwstr>
      </vt:variant>
      <vt:variant>
        <vt:i4>2031675</vt:i4>
      </vt:variant>
      <vt:variant>
        <vt:i4>2</vt:i4>
      </vt:variant>
      <vt:variant>
        <vt:i4>0</vt:i4>
      </vt:variant>
      <vt:variant>
        <vt:i4>5</vt:i4>
      </vt:variant>
      <vt:variant>
        <vt:lpwstr/>
      </vt:variant>
      <vt:variant>
        <vt:lpwstr>_Toc260214884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Karolina Kaminska</dc:creator>
  <cp:lastModifiedBy>Karolina Kaminska</cp:lastModifiedBy>
  <cp:revision>21</cp:revision>
  <cp:lastPrinted>2010-11-29T11:15:00Z</cp:lastPrinted>
  <dcterms:created xsi:type="dcterms:W3CDTF">2014-08-22T15:14:00Z</dcterms:created>
  <dcterms:modified xsi:type="dcterms:W3CDTF">2014-09-23T15:04:00Z</dcterms:modified>
</cp:coreProperties>
</file>