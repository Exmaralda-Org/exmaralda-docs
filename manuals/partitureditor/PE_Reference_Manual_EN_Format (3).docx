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1.xml" ContentType="application/vnd.openxmlformats-officedocument.wordprocessingml.header+xml"/>
  <Override PartName="/word/footer26.xml" ContentType="application/vnd.openxmlformats-officedocument.wordprocessingml.footer+xml"/>
  <Override PartName="/word/header2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3.xml" ContentType="application/vnd.openxmlformats-officedocument.wordprocessingml.header+xml"/>
  <Override PartName="/word/footer2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26.xml" ContentType="application/vnd.openxmlformats-officedocument.wordprocessingml.header+xml"/>
  <Override PartName="/word/footer3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7D50F" w14:textId="77777777" w:rsidR="00B50583" w:rsidRPr="00155B02" w:rsidRDefault="00B50583" w:rsidP="00E17DA5">
      <w:pPr>
        <w:jc w:val="center"/>
        <w:rPr>
          <w:rFonts w:ascii="Times New Roman" w:hAnsi="Times New Roman" w:cs="Times New Roman"/>
          <w:lang w:val="en-GB"/>
        </w:rPr>
      </w:pPr>
    </w:p>
    <w:p w14:paraId="0E655FFE" w14:textId="77777777" w:rsidR="00B50583" w:rsidRPr="00155B02" w:rsidRDefault="00B50583" w:rsidP="00E17DA5">
      <w:pPr>
        <w:jc w:val="center"/>
        <w:rPr>
          <w:rFonts w:ascii="Times New Roman" w:hAnsi="Times New Roman" w:cs="Times New Roman"/>
          <w:lang w:val="en-GB"/>
        </w:rPr>
      </w:pPr>
    </w:p>
    <w:p w14:paraId="622047F2" w14:textId="77777777" w:rsidR="00B50583" w:rsidRPr="00155B02" w:rsidRDefault="00B50583" w:rsidP="00E17DA5">
      <w:pPr>
        <w:jc w:val="center"/>
        <w:rPr>
          <w:rFonts w:ascii="Times New Roman" w:hAnsi="Times New Roman" w:cs="Times New Roman"/>
          <w:lang w:val="en-GB"/>
        </w:rPr>
      </w:pPr>
    </w:p>
    <w:p w14:paraId="0B75035B" w14:textId="77777777" w:rsidR="00B50583" w:rsidRPr="00155B02" w:rsidRDefault="00B50583" w:rsidP="00E17DA5">
      <w:pPr>
        <w:jc w:val="center"/>
        <w:rPr>
          <w:rFonts w:ascii="Times New Roman" w:hAnsi="Times New Roman" w:cs="Times New Roman"/>
          <w:lang w:val="en-GB"/>
        </w:rPr>
      </w:pPr>
    </w:p>
    <w:p w14:paraId="230E77E0" w14:textId="77777777" w:rsidR="00B50583" w:rsidRPr="00155B02" w:rsidRDefault="00B50583" w:rsidP="00E17DA5">
      <w:pPr>
        <w:jc w:val="center"/>
        <w:rPr>
          <w:rFonts w:ascii="Times New Roman" w:hAnsi="Times New Roman" w:cs="Times New Roman"/>
          <w:lang w:val="en-GB"/>
        </w:rPr>
      </w:pPr>
    </w:p>
    <w:p w14:paraId="7D19A097" w14:textId="77777777" w:rsidR="00B50583" w:rsidRPr="00155B02" w:rsidRDefault="00B50583" w:rsidP="00E17DA5">
      <w:pPr>
        <w:jc w:val="center"/>
        <w:rPr>
          <w:rFonts w:ascii="Times New Roman" w:hAnsi="Times New Roman" w:cs="Times New Roman"/>
          <w:lang w:val="en-GB"/>
        </w:rPr>
      </w:pPr>
    </w:p>
    <w:p w14:paraId="5B32C75A" w14:textId="77777777" w:rsidR="00B50583" w:rsidRPr="00155B02" w:rsidRDefault="00B50583" w:rsidP="00E17DA5">
      <w:pPr>
        <w:jc w:val="center"/>
        <w:rPr>
          <w:rFonts w:ascii="Times New Roman" w:hAnsi="Times New Roman" w:cs="Times New Roman"/>
          <w:lang w:val="en-GB"/>
        </w:rPr>
      </w:pPr>
    </w:p>
    <w:p w14:paraId="4616A355" w14:textId="77777777" w:rsidR="00B50583" w:rsidRPr="00155B02" w:rsidRDefault="00B50583" w:rsidP="00E17DA5">
      <w:pPr>
        <w:jc w:val="center"/>
        <w:rPr>
          <w:rFonts w:ascii="Times New Roman" w:hAnsi="Times New Roman" w:cs="Times New Roman"/>
          <w:lang w:val="en-GB"/>
        </w:rPr>
      </w:pPr>
      <w:r w:rsidRPr="00155B02">
        <w:rPr>
          <w:rFonts w:ascii="Times New Roman" w:hAnsi="Times New Roman" w:cs="Times New Roman"/>
          <w:noProof/>
          <w:lang w:eastAsia="de-DE"/>
        </w:rPr>
        <w:drawing>
          <wp:inline distT="0" distB="0" distL="0" distR="0" wp14:anchorId="14FB3C59" wp14:editId="0546EF96">
            <wp:extent cx="5236845" cy="2860675"/>
            <wp:effectExtent l="0" t="0" r="1905" b="0"/>
            <wp:docPr id="1" name="Grafik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6845" cy="2860675"/>
                    </a:xfrm>
                    <a:prstGeom prst="rect">
                      <a:avLst/>
                    </a:prstGeom>
                    <a:noFill/>
                    <a:ln>
                      <a:noFill/>
                    </a:ln>
                  </pic:spPr>
                </pic:pic>
              </a:graphicData>
            </a:graphic>
          </wp:inline>
        </w:drawing>
      </w:r>
    </w:p>
    <w:p w14:paraId="6D84D356" w14:textId="1B94EDE5" w:rsidR="00B50583" w:rsidRPr="00155B02" w:rsidRDefault="00B50583" w:rsidP="00E17DA5">
      <w:pPr>
        <w:pStyle w:val="Titelblatt1"/>
        <w:rPr>
          <w:rFonts w:ascii="Times New Roman" w:hAnsi="Times New Roman"/>
          <w:sz w:val="56"/>
          <w:szCs w:val="56"/>
          <w:lang w:val="en-GB"/>
        </w:rPr>
      </w:pPr>
      <w:r w:rsidRPr="00155B02">
        <w:rPr>
          <w:rFonts w:ascii="Times New Roman" w:hAnsi="Times New Roman"/>
          <w:sz w:val="56"/>
          <w:szCs w:val="56"/>
          <w:lang w:val="en-GB"/>
        </w:rPr>
        <w:t>EXMARaLDA Partitur-</w:t>
      </w:r>
      <w:r w:rsidR="00C11634" w:rsidRPr="00155B02">
        <w:rPr>
          <w:rFonts w:ascii="Times New Roman" w:hAnsi="Times New Roman"/>
          <w:sz w:val="56"/>
          <w:szCs w:val="56"/>
          <w:lang w:val="en-GB"/>
        </w:rPr>
        <w:t>Editor</w:t>
      </w:r>
    </w:p>
    <w:p w14:paraId="1BAC73D2" w14:textId="66B1A708" w:rsidR="00B50583" w:rsidRPr="00155B02" w:rsidRDefault="00E6350C" w:rsidP="00E17DA5">
      <w:pPr>
        <w:pStyle w:val="Titelblatt2"/>
        <w:rPr>
          <w:rFonts w:ascii="Times New Roman" w:hAnsi="Times New Roman"/>
          <w:sz w:val="56"/>
          <w:szCs w:val="56"/>
          <w:lang w:val="en-GB"/>
        </w:rPr>
      </w:pPr>
      <w:r w:rsidRPr="00155B02">
        <w:rPr>
          <w:rFonts w:ascii="Times New Roman" w:hAnsi="Times New Roman"/>
          <w:sz w:val="56"/>
          <w:szCs w:val="56"/>
          <w:lang w:val="en-GB"/>
        </w:rPr>
        <w:t>Manual</w:t>
      </w:r>
    </w:p>
    <w:p w14:paraId="41E3F038" w14:textId="77777777" w:rsidR="00B50583" w:rsidRPr="00155B02" w:rsidRDefault="00B50583" w:rsidP="00E17DA5">
      <w:pPr>
        <w:pStyle w:val="Titelblatt3"/>
        <w:rPr>
          <w:rFonts w:ascii="Times New Roman" w:hAnsi="Times New Roman"/>
          <w:lang w:val="en-GB"/>
        </w:rPr>
      </w:pPr>
      <w:r w:rsidRPr="00155B02">
        <w:rPr>
          <w:rFonts w:ascii="Times New Roman" w:hAnsi="Times New Roman"/>
          <w:lang w:val="en-GB"/>
        </w:rPr>
        <w:t>Version 1.5.1</w:t>
      </w:r>
    </w:p>
    <w:p w14:paraId="60835F45" w14:textId="77777777" w:rsidR="00B50583" w:rsidRPr="00155B02" w:rsidRDefault="00B50583" w:rsidP="00E17DA5">
      <w:pPr>
        <w:jc w:val="center"/>
        <w:rPr>
          <w:rFonts w:ascii="Times New Roman" w:hAnsi="Times New Roman" w:cs="Times New Roman"/>
          <w:b/>
          <w:lang w:val="en-GB"/>
        </w:rPr>
      </w:pPr>
    </w:p>
    <w:p w14:paraId="2AEACC7C" w14:textId="0AD8CA2D" w:rsidR="00B50583" w:rsidRPr="00155B02" w:rsidRDefault="00E6350C" w:rsidP="00E17DA5">
      <w:pPr>
        <w:jc w:val="center"/>
        <w:rPr>
          <w:rFonts w:ascii="Times New Roman" w:hAnsi="Times New Roman" w:cs="Times New Roman"/>
          <w:b/>
          <w:lang w:val="en-GB"/>
        </w:rPr>
      </w:pPr>
      <w:r w:rsidRPr="00155B02">
        <w:rPr>
          <w:rFonts w:ascii="Times New Roman" w:hAnsi="Times New Roman" w:cs="Times New Roman"/>
          <w:b/>
          <w:lang w:val="en-GB"/>
        </w:rPr>
        <w:t>Last update: 20</w:t>
      </w:r>
      <w:r w:rsidRPr="00155B02">
        <w:rPr>
          <w:rFonts w:ascii="Times New Roman" w:hAnsi="Times New Roman" w:cs="Times New Roman"/>
          <w:b/>
          <w:vertAlign w:val="superscript"/>
          <w:lang w:val="en-GB"/>
        </w:rPr>
        <w:t>th</w:t>
      </w:r>
      <w:r w:rsidRPr="00155B02">
        <w:rPr>
          <w:rFonts w:ascii="Times New Roman" w:hAnsi="Times New Roman" w:cs="Times New Roman"/>
          <w:b/>
          <w:lang w:val="en-GB"/>
        </w:rPr>
        <w:t xml:space="preserve"> </w:t>
      </w:r>
      <w:r w:rsidR="00B50583" w:rsidRPr="00155B02">
        <w:rPr>
          <w:rFonts w:ascii="Times New Roman" w:hAnsi="Times New Roman" w:cs="Times New Roman"/>
          <w:b/>
          <w:lang w:val="en-GB"/>
        </w:rPr>
        <w:t>O</w:t>
      </w:r>
      <w:r w:rsidRPr="00155B02">
        <w:rPr>
          <w:rFonts w:ascii="Times New Roman" w:hAnsi="Times New Roman" w:cs="Times New Roman"/>
          <w:b/>
          <w:lang w:val="en-GB"/>
        </w:rPr>
        <w:t>c</w:t>
      </w:r>
      <w:r w:rsidR="00B50583" w:rsidRPr="00155B02">
        <w:rPr>
          <w:rFonts w:ascii="Times New Roman" w:hAnsi="Times New Roman" w:cs="Times New Roman"/>
          <w:b/>
          <w:lang w:val="en-GB"/>
        </w:rPr>
        <w:t>tober</w:t>
      </w:r>
      <w:r w:rsidRPr="00155B02">
        <w:rPr>
          <w:rFonts w:ascii="Times New Roman" w:hAnsi="Times New Roman" w:cs="Times New Roman"/>
          <w:b/>
          <w:lang w:val="en-GB"/>
        </w:rPr>
        <w:t>,</w:t>
      </w:r>
      <w:r w:rsidR="00B50583" w:rsidRPr="00155B02">
        <w:rPr>
          <w:rFonts w:ascii="Times New Roman" w:hAnsi="Times New Roman" w:cs="Times New Roman"/>
          <w:b/>
          <w:lang w:val="en-GB"/>
        </w:rPr>
        <w:t xml:space="preserve"> 2011</w:t>
      </w:r>
    </w:p>
    <w:p w14:paraId="0CB3728A" w14:textId="11AECE3A" w:rsidR="00B50583" w:rsidRPr="00155B02" w:rsidRDefault="00E6350C" w:rsidP="00E17DA5">
      <w:pPr>
        <w:jc w:val="center"/>
        <w:rPr>
          <w:rFonts w:ascii="Times New Roman" w:hAnsi="Times New Roman" w:cs="Times New Roman"/>
          <w:b/>
          <w:lang w:val="en-GB"/>
        </w:rPr>
      </w:pPr>
      <w:r w:rsidRPr="00155B02">
        <w:rPr>
          <w:rFonts w:ascii="Times New Roman" w:hAnsi="Times New Roman" w:cs="Times New Roman"/>
          <w:b/>
          <w:lang w:val="en-GB"/>
        </w:rPr>
        <w:t xml:space="preserve">By: </w:t>
      </w:r>
      <w:r w:rsidR="00B50583" w:rsidRPr="00155B02">
        <w:rPr>
          <w:rFonts w:ascii="Times New Roman" w:hAnsi="Times New Roman" w:cs="Times New Roman"/>
          <w:b/>
          <w:lang w:val="en-GB"/>
        </w:rPr>
        <w:t>Thomas Schmidt</w:t>
      </w:r>
    </w:p>
    <w:p w14:paraId="5B3DC22B" w14:textId="77777777" w:rsidR="00B50583" w:rsidRPr="00155B02" w:rsidRDefault="00B50583" w:rsidP="00E17DA5">
      <w:pPr>
        <w:pStyle w:val="Titelblatt3"/>
        <w:jc w:val="both"/>
        <w:rPr>
          <w:rFonts w:ascii="Times New Roman" w:hAnsi="Times New Roman"/>
          <w:color w:val="FFFFFF"/>
          <w:lang w:val="en-GB"/>
        </w:rPr>
      </w:pPr>
    </w:p>
    <w:p w14:paraId="6B4EC1A3" w14:textId="77777777" w:rsidR="00B50583" w:rsidRPr="00155B02" w:rsidRDefault="00B50583" w:rsidP="00E17DA5">
      <w:pPr>
        <w:pStyle w:val="Titelblatt3"/>
        <w:rPr>
          <w:rFonts w:ascii="Times New Roman" w:hAnsi="Times New Roman"/>
          <w:lang w:val="en-GB"/>
        </w:rPr>
      </w:pPr>
    </w:p>
    <w:p w14:paraId="47677822" w14:textId="77777777" w:rsidR="00B50583" w:rsidRPr="00155B02" w:rsidRDefault="00B50583" w:rsidP="00E17DA5">
      <w:pPr>
        <w:pStyle w:val="Titelblatt3"/>
        <w:rPr>
          <w:rFonts w:ascii="Times New Roman" w:hAnsi="Times New Roman"/>
          <w:lang w:val="en-GB"/>
        </w:rPr>
        <w:sectPr w:rsidR="00B50583" w:rsidRPr="00155B02" w:rsidSect="00E17DA5">
          <w:footerReference w:type="even" r:id="rId9"/>
          <w:footerReference w:type="default" r:id="rId10"/>
          <w:pgSz w:w="11906" w:h="16838"/>
          <w:pgMar w:top="1417" w:right="1417" w:bottom="1134" w:left="1417" w:header="708" w:footer="708" w:gutter="0"/>
          <w:cols w:space="708"/>
          <w:docGrid w:linePitch="360"/>
        </w:sectPr>
      </w:pPr>
    </w:p>
    <w:p w14:paraId="67789C2C" w14:textId="77777777" w:rsidR="00B50583" w:rsidRPr="00155B02" w:rsidRDefault="00B50583" w:rsidP="00E17DA5">
      <w:pPr>
        <w:rPr>
          <w:rFonts w:ascii="Times New Roman" w:hAnsi="Times New Roman" w:cs="Times New Roman"/>
          <w:b/>
          <w:sz w:val="28"/>
          <w:szCs w:val="28"/>
          <w:lang w:val="en-GB"/>
        </w:rPr>
      </w:pPr>
      <w:r w:rsidRPr="00155B02">
        <w:rPr>
          <w:rFonts w:ascii="Times New Roman" w:hAnsi="Times New Roman" w:cs="Times New Roman"/>
          <w:b/>
          <w:sz w:val="28"/>
          <w:szCs w:val="28"/>
          <w:lang w:val="en-GB"/>
        </w:rPr>
        <w:lastRenderedPageBreak/>
        <w:t>INHALTSVERZEICHNIS</w:t>
      </w:r>
    </w:p>
    <w:p w14:paraId="190C2C70" w14:textId="77777777" w:rsidR="00B50583" w:rsidRPr="00155B02" w:rsidRDefault="00B50583" w:rsidP="00E17DA5">
      <w:pPr>
        <w:pStyle w:val="Standard-BlockCharCharChar"/>
        <w:rPr>
          <w:lang w:val="en-GB"/>
        </w:rPr>
      </w:pPr>
    </w:p>
    <w:p w14:paraId="30677107" w14:textId="77777777" w:rsidR="00E6350C" w:rsidRPr="00155B02" w:rsidRDefault="00B50583">
      <w:pPr>
        <w:pStyle w:val="Verzeichnis1"/>
        <w:rPr>
          <w:rFonts w:asciiTheme="minorHAnsi" w:eastAsiaTheme="minorEastAsia" w:hAnsiTheme="minorHAnsi" w:cstheme="minorBidi"/>
          <w:b w:val="0"/>
          <w:bCs w:val="0"/>
          <w:caps w:val="0"/>
          <w:noProof/>
          <w:sz w:val="22"/>
          <w:szCs w:val="22"/>
          <w:lang w:val="en-GB"/>
        </w:rPr>
      </w:pPr>
      <w:r w:rsidRPr="00155B02">
        <w:rPr>
          <w:rFonts w:ascii="Times New Roman" w:hAnsi="Times New Roman"/>
          <w:lang w:val="en-GB"/>
        </w:rPr>
        <w:fldChar w:fldCharType="begin"/>
      </w:r>
      <w:r w:rsidRPr="00155B02">
        <w:rPr>
          <w:rFonts w:ascii="Times New Roman" w:hAnsi="Times New Roman"/>
          <w:lang w:val="en-GB"/>
        </w:rPr>
        <w:instrText xml:space="preserve"> TOC \o "1-3" \h \z \u </w:instrText>
      </w:r>
      <w:r w:rsidRPr="00155B02">
        <w:rPr>
          <w:rFonts w:ascii="Times New Roman" w:hAnsi="Times New Roman"/>
          <w:lang w:val="en-GB"/>
        </w:rPr>
        <w:fldChar w:fldCharType="separate"/>
      </w:r>
      <w:hyperlink w:anchor="_Toc399421864" w:history="1">
        <w:r w:rsidR="00E6350C" w:rsidRPr="00155B02">
          <w:rPr>
            <w:rStyle w:val="Hyperlink"/>
            <w:noProof/>
            <w:lang w:val="en-GB"/>
          </w:rPr>
          <w:t>I.</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rPr>
          <w:t>PRELIMINARY REMARKS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_Toc399421864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w:t>
        </w:r>
        <w:r w:rsidR="00E6350C" w:rsidRPr="00155B02">
          <w:rPr>
            <w:noProof/>
            <w:webHidden/>
            <w:lang w:val="en-GB"/>
          </w:rPr>
          <w:fldChar w:fldCharType="end"/>
        </w:r>
      </w:hyperlink>
    </w:p>
    <w:p w14:paraId="0B67D471"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865" w:history="1">
        <w:r w:rsidR="00E6350C" w:rsidRPr="00155B02">
          <w:rPr>
            <w:rStyle w:val="Hyperlink"/>
            <w:noProof/>
            <w:lang w:val="en-GB" w:bidi="hi-IN"/>
          </w:rPr>
          <w:t>XML, EXMARaLDA and the Partitur-Editor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_Toc399421865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w:t>
        </w:r>
        <w:r w:rsidR="00E6350C" w:rsidRPr="00155B02">
          <w:rPr>
            <w:noProof/>
            <w:webHidden/>
            <w:lang w:val="en-GB"/>
          </w:rPr>
          <w:fldChar w:fldCharType="end"/>
        </w:r>
      </w:hyperlink>
    </w:p>
    <w:p w14:paraId="294D9DB0" w14:textId="7F6654AF" w:rsidR="00E6350C" w:rsidRPr="00155B02" w:rsidRDefault="00D84B31">
      <w:pPr>
        <w:pStyle w:val="Verzeichnis2"/>
        <w:rPr>
          <w:rFonts w:asciiTheme="minorHAnsi" w:eastAsiaTheme="minorEastAsia" w:hAnsiTheme="minorHAnsi" w:cstheme="minorBidi"/>
          <w:noProof/>
          <w:sz w:val="22"/>
          <w:szCs w:val="22"/>
          <w:lang w:val="en-GB"/>
        </w:rPr>
      </w:pPr>
      <w:hyperlink w:anchor="_Toc399421866" w:history="1">
        <w:r w:rsidR="00007CB6" w:rsidRPr="00155B02">
          <w:rPr>
            <w:rStyle w:val="Hyperlink"/>
            <w:noProof/>
            <w:lang w:val="en-GB" w:bidi="hi-IN"/>
          </w:rPr>
          <w:t>„</w:t>
        </w:r>
        <w:r w:rsidR="00E6350C" w:rsidRPr="00155B02">
          <w:rPr>
            <w:rStyle w:val="Hyperlink"/>
            <w:noProof/>
            <w:lang w:val="en-GB" w:bidi="hi-IN"/>
          </w:rPr>
          <w:t>Words of Caution“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_Toc399421866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8</w:t>
        </w:r>
        <w:r w:rsidR="00E6350C" w:rsidRPr="00155B02">
          <w:rPr>
            <w:noProof/>
            <w:webHidden/>
            <w:lang w:val="en-GB"/>
          </w:rPr>
          <w:fldChar w:fldCharType="end"/>
        </w:r>
      </w:hyperlink>
    </w:p>
    <w:p w14:paraId="21A729FA"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1867" w:history="1">
        <w:r w:rsidR="00E6350C" w:rsidRPr="00155B02">
          <w:rPr>
            <w:rStyle w:val="Hyperlink"/>
            <w:noProof/>
            <w:lang w:val="en-GB"/>
          </w:rPr>
          <w:t>II.</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rPr>
          <w:t>USER INTERFACE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_Toc399421867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w:t>
        </w:r>
        <w:r w:rsidR="00E6350C" w:rsidRPr="00155B02">
          <w:rPr>
            <w:noProof/>
            <w:webHidden/>
            <w:lang w:val="en-GB"/>
          </w:rPr>
          <w:fldChar w:fldCharType="end"/>
        </w:r>
      </w:hyperlink>
    </w:p>
    <w:p w14:paraId="250228C6"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1868" w:history="1">
        <w:r w:rsidR="00E6350C" w:rsidRPr="00155B02">
          <w:rPr>
            <w:rStyle w:val="Hyperlink"/>
            <w:rFonts w:ascii="Wingdings 2" w:hAnsi="Wingdings 2" w:cs="OpenSymbol"/>
            <w:noProof/>
            <w:lang w:val="en-GB"/>
          </w:rPr>
          <w:t></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rPr>
          <w:t xml:space="preserve">PANELS </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_Toc399421868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w:t>
        </w:r>
        <w:r w:rsidR="00E6350C" w:rsidRPr="00155B02">
          <w:rPr>
            <w:noProof/>
            <w:webHidden/>
            <w:lang w:val="en-GB"/>
          </w:rPr>
          <w:fldChar w:fldCharType="end"/>
        </w:r>
      </w:hyperlink>
    </w:p>
    <w:p w14:paraId="5EE2FC4F"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869" w:history="1">
        <w:r w:rsidR="00E6350C" w:rsidRPr="00155B02">
          <w:rPr>
            <w:rStyle w:val="Hyperlink"/>
            <w:noProof/>
            <w:lang w:val="en-GB" w:bidi="hi-IN"/>
          </w:rPr>
          <w:t>A.</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Keyboard</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_Toc399421869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w:t>
        </w:r>
        <w:r w:rsidR="00E6350C" w:rsidRPr="00155B02">
          <w:rPr>
            <w:noProof/>
            <w:webHidden/>
            <w:lang w:val="en-GB"/>
          </w:rPr>
          <w:fldChar w:fldCharType="end"/>
        </w:r>
      </w:hyperlink>
    </w:p>
    <w:p w14:paraId="44F64E5F"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870" w:history="1">
        <w:r w:rsidR="00E6350C" w:rsidRPr="00155B02">
          <w:rPr>
            <w:rStyle w:val="Hyperlink"/>
            <w:noProof/>
            <w:lang w:val="en-GB" w:bidi="hi-IN"/>
          </w:rPr>
          <w:t>B.</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Link panel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_Toc399421870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15</w:t>
        </w:r>
        <w:r w:rsidR="00E6350C" w:rsidRPr="00155B02">
          <w:rPr>
            <w:noProof/>
            <w:webHidden/>
            <w:lang w:val="en-GB"/>
          </w:rPr>
          <w:fldChar w:fldCharType="end"/>
        </w:r>
      </w:hyperlink>
    </w:p>
    <w:p w14:paraId="38296D07"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871" w:history="1">
        <w:r w:rsidR="00E6350C" w:rsidRPr="00155B02">
          <w:rPr>
            <w:rStyle w:val="Hyperlink"/>
            <w:noProof/>
            <w:lang w:val="en-GB" w:bidi="hi-IN"/>
          </w:rPr>
          <w:t>C.</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Audio/Video panel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_Toc399421871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16</w:t>
        </w:r>
        <w:r w:rsidR="00E6350C" w:rsidRPr="00155B02">
          <w:rPr>
            <w:noProof/>
            <w:webHidden/>
            <w:lang w:val="en-GB"/>
          </w:rPr>
          <w:fldChar w:fldCharType="end"/>
        </w:r>
      </w:hyperlink>
    </w:p>
    <w:p w14:paraId="28486934"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1872" w:history="1">
        <w:r w:rsidR="00E6350C" w:rsidRPr="00155B02">
          <w:rPr>
            <w:rStyle w:val="Hyperlink"/>
            <w:noProof/>
            <w:snapToGrid w:val="0"/>
            <w:w w:val="0"/>
            <w:u w:color="000000"/>
            <w:bdr w:val="none" w:sz="0" w:space="0" w:color="000000"/>
            <w:shd w:val="clear" w:color="000000" w:fill="000000"/>
            <w:lang w:val="en-GB" w:eastAsia="x-none" w:bidi="x-none"/>
            <w14:scene3d>
              <w14:camera w14:prst="orthographicFront"/>
              <w14:lightRig w14:rig="threePt" w14:dir="t">
                <w14:rot w14:lat="0" w14:lon="0" w14:rev="0"/>
              </w14:lightRig>
            </w14:scene3d>
          </w:rPr>
          <w:t></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bidi="hi-IN"/>
          </w:rPr>
          <w:t>the file format of the video (we recommend .avi or .mov),</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_Toc399421872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20</w:t>
        </w:r>
        <w:r w:rsidR="00E6350C" w:rsidRPr="00155B02">
          <w:rPr>
            <w:noProof/>
            <w:webHidden/>
            <w:lang w:val="en-GB"/>
          </w:rPr>
          <w:fldChar w:fldCharType="end"/>
        </w:r>
      </w:hyperlink>
    </w:p>
    <w:p w14:paraId="7CF8CA8D"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1873" w:history="1">
        <w:r w:rsidR="00E6350C" w:rsidRPr="00155B02">
          <w:rPr>
            <w:rStyle w:val="Hyperlink"/>
            <w:noProof/>
            <w:snapToGrid w:val="0"/>
            <w:w w:val="0"/>
            <w:u w:color="000000"/>
            <w:bdr w:val="none" w:sz="0" w:space="0" w:color="000000"/>
            <w:shd w:val="clear" w:color="000000" w:fill="000000"/>
            <w:lang w:val="en-GB" w:eastAsia="x-none" w:bidi="x-none"/>
            <w14:scene3d>
              <w14:camera w14:prst="orthographicFront"/>
              <w14:lightRig w14:rig="threePt" w14:dir="t">
                <w14:rot w14:lat="0" w14:lon="0" w14:rev="0"/>
              </w14:lightRig>
            </w14:scene3d>
          </w:rPr>
          <w:t></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bidi="hi-IN"/>
          </w:rPr>
          <w:t>the performance features of the video card of your computer, and</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_Toc399421873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20</w:t>
        </w:r>
        <w:r w:rsidR="00E6350C" w:rsidRPr="00155B02">
          <w:rPr>
            <w:noProof/>
            <w:webHidden/>
            <w:lang w:val="en-GB"/>
          </w:rPr>
          <w:fldChar w:fldCharType="end"/>
        </w:r>
      </w:hyperlink>
    </w:p>
    <w:p w14:paraId="6F7F7B2E"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1874" w:history="1">
        <w:r w:rsidR="00E6350C" w:rsidRPr="00155B02">
          <w:rPr>
            <w:rStyle w:val="Hyperlink"/>
            <w:noProof/>
            <w:snapToGrid w:val="0"/>
            <w:w w:val="0"/>
            <w:u w:color="000000"/>
            <w:bdr w:val="none" w:sz="0" w:space="0" w:color="000000"/>
            <w:shd w:val="clear" w:color="000000" w:fill="000000"/>
            <w:lang w:val="en-GB" w:eastAsia="x-none" w:bidi="x-none"/>
            <w14:scene3d>
              <w14:camera w14:prst="orthographicFront"/>
              <w14:lightRig w14:rig="threePt" w14:dir="t">
                <w14:rot w14:lat="0" w14:lon="0" w14:rev="0"/>
              </w14:lightRig>
            </w14:scene3d>
          </w:rPr>
          <w:t></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bidi="hi-IN"/>
          </w:rPr>
          <w:t>the Codec settings.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_Toc399421874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20</w:t>
        </w:r>
        <w:r w:rsidR="00E6350C" w:rsidRPr="00155B02">
          <w:rPr>
            <w:noProof/>
            <w:webHidden/>
            <w:lang w:val="en-GB"/>
          </w:rPr>
          <w:fldChar w:fldCharType="end"/>
        </w:r>
      </w:hyperlink>
    </w:p>
    <w:p w14:paraId="08A58C93"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875" w:history="1">
        <w:r w:rsidR="00E6350C" w:rsidRPr="00155B02">
          <w:rPr>
            <w:rStyle w:val="Hyperlink"/>
            <w:noProof/>
            <w:lang w:val="en-GB" w:bidi="hi-IN"/>
          </w:rPr>
          <w:t>D.</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Praat panel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_Toc399421875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21</w:t>
        </w:r>
        <w:r w:rsidR="00E6350C" w:rsidRPr="00155B02">
          <w:rPr>
            <w:noProof/>
            <w:webHidden/>
            <w:lang w:val="en-GB"/>
          </w:rPr>
          <w:fldChar w:fldCharType="end"/>
        </w:r>
      </w:hyperlink>
    </w:p>
    <w:p w14:paraId="520E966E"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1876" w:history="1">
        <w:r w:rsidR="00E6350C" w:rsidRPr="00155B02">
          <w:rPr>
            <w:rStyle w:val="Hyperlink"/>
            <w:noProof/>
            <w:spacing w:val="-2"/>
            <w:lang w:val="en-GB" w:bidi="hi-IN"/>
          </w:rPr>
          <w:t xml:space="preserve">1. Choose a section of the transcription in the Partitur-Editor and then choose </w:t>
        </w:r>
        <w:r w:rsidR="00E6350C" w:rsidRPr="00155B02">
          <w:rPr>
            <w:rStyle w:val="Hyperlink"/>
            <w:i/>
            <w:noProof/>
            <w:spacing w:val="-2"/>
            <w:lang w:val="en-GB" w:bidi="hi-IN"/>
          </w:rPr>
          <w:t>&gt; Set</w:t>
        </w:r>
        <w:r w:rsidR="00E6350C" w:rsidRPr="00155B02">
          <w:rPr>
            <w:rStyle w:val="Hyperlink"/>
            <w:noProof/>
            <w:spacing w:val="-2"/>
            <w:lang w:val="en-GB" w:bidi="hi-IN"/>
          </w:rPr>
          <w:t>. in the Praat panel. The section's absolute time values of the transcription's time axis will be used as the start and end values of the section displayed in Praat.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_Toc399421876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23</w:t>
        </w:r>
        <w:r w:rsidR="00E6350C" w:rsidRPr="00155B02">
          <w:rPr>
            <w:noProof/>
            <w:webHidden/>
            <w:lang w:val="en-GB"/>
          </w:rPr>
          <w:fldChar w:fldCharType="end"/>
        </w:r>
      </w:hyperlink>
    </w:p>
    <w:p w14:paraId="14ADC830"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1877" w:history="1">
        <w:r w:rsidR="00E6350C" w:rsidRPr="00155B02">
          <w:rPr>
            <w:rStyle w:val="Hyperlink"/>
            <w:noProof/>
            <w:lang w:val="en-GB" w:bidi="hi-IN"/>
          </w:rPr>
          <w:t xml:space="preserve">2. Activate the option </w:t>
        </w:r>
        <w:r w:rsidR="00E6350C" w:rsidRPr="00155B02">
          <w:rPr>
            <w:rStyle w:val="Hyperlink"/>
            <w:i/>
            <w:noProof/>
            <w:lang w:val="en-GB" w:bidi="hi-IN"/>
          </w:rPr>
          <w:t>Synchronize with selection</w:t>
        </w:r>
        <w:r w:rsidR="00E6350C" w:rsidRPr="00155B02">
          <w:rPr>
            <w:rStyle w:val="Hyperlink"/>
            <w:noProof/>
            <w:lang w:val="en-GB" w:bidi="hi-IN"/>
          </w:rPr>
          <w:t xml:space="preserve"> in the Praat panel. The selection in the Partitur-Editor will automatically be synchronised with the displayed section of the audio file in Praat.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_Toc399421877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23</w:t>
        </w:r>
        <w:r w:rsidR="00E6350C" w:rsidRPr="00155B02">
          <w:rPr>
            <w:noProof/>
            <w:webHidden/>
            <w:lang w:val="en-GB"/>
          </w:rPr>
          <w:fldChar w:fldCharType="end"/>
        </w:r>
      </w:hyperlink>
    </w:p>
    <w:p w14:paraId="69E5A530"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878" w:history="1">
        <w:r w:rsidR="00E6350C" w:rsidRPr="00155B02">
          <w:rPr>
            <w:rStyle w:val="Hyperlink"/>
            <w:noProof/>
            <w:lang w:val="en-GB" w:bidi="hi-IN"/>
          </w:rPr>
          <w:t>E.</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Annotation Panel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_Toc399421878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24</w:t>
        </w:r>
        <w:r w:rsidR="00E6350C" w:rsidRPr="00155B02">
          <w:rPr>
            <w:noProof/>
            <w:webHidden/>
            <w:lang w:val="en-GB"/>
          </w:rPr>
          <w:fldChar w:fldCharType="end"/>
        </w:r>
      </w:hyperlink>
    </w:p>
    <w:p w14:paraId="29FF14C8"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879" w:history="1">
        <w:r w:rsidR="00E6350C" w:rsidRPr="00155B02">
          <w:rPr>
            <w:rStyle w:val="Hyperlink"/>
            <w:noProof/>
            <w:lang w:val="en-GB" w:bidi="hi-IN"/>
          </w:rPr>
          <w:t>F.</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IPA Panel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_Toc399421879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26</w:t>
        </w:r>
        <w:r w:rsidR="00E6350C" w:rsidRPr="00155B02">
          <w:rPr>
            <w:noProof/>
            <w:webHidden/>
            <w:lang w:val="en-GB"/>
          </w:rPr>
          <w:fldChar w:fldCharType="end"/>
        </w:r>
      </w:hyperlink>
    </w:p>
    <w:p w14:paraId="39CCF72D"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1880" w:history="1">
        <w:r w:rsidR="00E6350C" w:rsidRPr="00155B02">
          <w:rPr>
            <w:rStyle w:val="Hyperlink"/>
            <w:rFonts w:ascii="Wingdings 2" w:hAnsi="Wingdings 2" w:cs="OpenSymbol"/>
            <w:noProof/>
            <w:lang w:val="en-GB"/>
          </w:rPr>
          <w:t></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rPr>
          <w:t>Function Reference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_Toc399421880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28</w:t>
        </w:r>
        <w:r w:rsidR="00E6350C" w:rsidRPr="00155B02">
          <w:rPr>
            <w:noProof/>
            <w:webHidden/>
            <w:lang w:val="en-GB"/>
          </w:rPr>
          <w:fldChar w:fldCharType="end"/>
        </w:r>
      </w:hyperlink>
    </w:p>
    <w:p w14:paraId="07334DDF"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881" w:history="1">
        <w:r w:rsidR="00E6350C" w:rsidRPr="00155B02">
          <w:rPr>
            <w:rStyle w:val="Hyperlink"/>
            <w:noProof/>
            <w:lang w:val="en-GB" w:bidi="hi-IN"/>
          </w:rPr>
          <w:t>G.</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File Menu</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_Toc399421881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28</w:t>
        </w:r>
        <w:r w:rsidR="00E6350C" w:rsidRPr="00155B02">
          <w:rPr>
            <w:noProof/>
            <w:webHidden/>
            <w:lang w:val="en-GB"/>
          </w:rPr>
          <w:fldChar w:fldCharType="end"/>
        </w:r>
      </w:hyperlink>
    </w:p>
    <w:p w14:paraId="563F134A"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82" w:history="1">
        <w:r w:rsidR="00E6350C" w:rsidRPr="00155B02">
          <w:rPr>
            <w:rStyle w:val="Hyperlink"/>
            <w:noProof/>
            <w:lang w:val="en-GB" w:bidi="hi-IN"/>
          </w:rPr>
          <w:t>File &gt; New...</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_Toc399421882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29</w:t>
        </w:r>
        <w:r w:rsidR="00E6350C" w:rsidRPr="00155B02">
          <w:rPr>
            <w:noProof/>
            <w:webHidden/>
            <w:lang w:val="en-GB"/>
          </w:rPr>
          <w:fldChar w:fldCharType="end"/>
        </w:r>
      </w:hyperlink>
    </w:p>
    <w:p w14:paraId="4CD3EF53"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83" w:history="1">
        <w:r w:rsidR="00E6350C" w:rsidRPr="00155B02">
          <w:rPr>
            <w:rStyle w:val="Hyperlink"/>
            <w:noProof/>
            <w:lang w:val="en-GB" w:bidi="hi-IN"/>
          </w:rPr>
          <w:t>File &gt; New from wizard...</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_Toc399421883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29</w:t>
        </w:r>
        <w:r w:rsidR="00E6350C" w:rsidRPr="00155B02">
          <w:rPr>
            <w:noProof/>
            <w:webHidden/>
            <w:lang w:val="en-GB"/>
          </w:rPr>
          <w:fldChar w:fldCharType="end"/>
        </w:r>
      </w:hyperlink>
    </w:p>
    <w:p w14:paraId="79911D23"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84" w:history="1">
        <w:r w:rsidR="00E6350C" w:rsidRPr="00155B02">
          <w:rPr>
            <w:rStyle w:val="Hyperlink"/>
            <w:noProof/>
            <w:lang w:val="en-GB" w:bidi="hi-IN"/>
          </w:rPr>
          <w:t>File &gt; New from speakertable...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_Toc399421884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30</w:t>
        </w:r>
        <w:r w:rsidR="00E6350C" w:rsidRPr="00155B02">
          <w:rPr>
            <w:noProof/>
            <w:webHidden/>
            <w:lang w:val="en-GB"/>
          </w:rPr>
          <w:fldChar w:fldCharType="end"/>
        </w:r>
      </w:hyperlink>
    </w:p>
    <w:p w14:paraId="4F17CDB0"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85" w:history="1">
        <w:r w:rsidR="00E6350C" w:rsidRPr="00155B02">
          <w:rPr>
            <w:rStyle w:val="Hyperlink"/>
            <w:noProof/>
            <w:lang w:val="en-GB" w:bidi="hi-IN"/>
          </w:rPr>
          <w:t>File &gt; New from timeline...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_Toc399421885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30</w:t>
        </w:r>
        <w:r w:rsidR="00E6350C" w:rsidRPr="00155B02">
          <w:rPr>
            <w:noProof/>
            <w:webHidden/>
            <w:lang w:val="en-GB"/>
          </w:rPr>
          <w:fldChar w:fldCharType="end"/>
        </w:r>
      </w:hyperlink>
    </w:p>
    <w:p w14:paraId="5F3AAA15"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86" w:history="1">
        <w:r w:rsidR="00E6350C" w:rsidRPr="00155B02">
          <w:rPr>
            <w:rStyle w:val="Hyperlink"/>
            <w:noProof/>
            <w:lang w:val="en-GB" w:bidi="hi-IN"/>
          </w:rPr>
          <w:t>File &gt; Open...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_Toc399421886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32</w:t>
        </w:r>
        <w:r w:rsidR="00E6350C" w:rsidRPr="00155B02">
          <w:rPr>
            <w:noProof/>
            <w:webHidden/>
            <w:lang w:val="en-GB"/>
          </w:rPr>
          <w:fldChar w:fldCharType="end"/>
        </w:r>
      </w:hyperlink>
    </w:p>
    <w:p w14:paraId="689BDCF7"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87" w:history="1">
        <w:r w:rsidR="00E6350C" w:rsidRPr="00155B02">
          <w:rPr>
            <w:rStyle w:val="Hyperlink"/>
            <w:noProof/>
            <w:lang w:val="en-GB" w:bidi="hi-IN"/>
          </w:rPr>
          <w:t>File &gt; Restore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_Toc399421887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32</w:t>
        </w:r>
        <w:r w:rsidR="00E6350C" w:rsidRPr="00155B02">
          <w:rPr>
            <w:noProof/>
            <w:webHidden/>
            <w:lang w:val="en-GB"/>
          </w:rPr>
          <w:fldChar w:fldCharType="end"/>
        </w:r>
      </w:hyperlink>
    </w:p>
    <w:p w14:paraId="3E78DAC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88" w:history="1">
        <w:r w:rsidR="00E6350C" w:rsidRPr="00155B02">
          <w:rPr>
            <w:rStyle w:val="Hyperlink"/>
            <w:noProof/>
            <w:lang w:val="en-GB" w:bidi="hi-IN"/>
          </w:rPr>
          <w:t>File &gt; Save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_Toc399421888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32</w:t>
        </w:r>
        <w:r w:rsidR="00E6350C" w:rsidRPr="00155B02">
          <w:rPr>
            <w:noProof/>
            <w:webHidden/>
            <w:lang w:val="en-GB"/>
          </w:rPr>
          <w:fldChar w:fldCharType="end"/>
        </w:r>
      </w:hyperlink>
    </w:p>
    <w:p w14:paraId="3D6ED9F7"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89" w:history="1">
        <w:r w:rsidR="00E6350C" w:rsidRPr="00155B02">
          <w:rPr>
            <w:rStyle w:val="Hyperlink"/>
            <w:noProof/>
            <w:lang w:val="en-GB" w:bidi="hi-IN"/>
          </w:rPr>
          <w:t>File &gt; Save as...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_Toc399421889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33</w:t>
        </w:r>
        <w:r w:rsidR="00E6350C" w:rsidRPr="00155B02">
          <w:rPr>
            <w:noProof/>
            <w:webHidden/>
            <w:lang w:val="en-GB"/>
          </w:rPr>
          <w:fldChar w:fldCharType="end"/>
        </w:r>
      </w:hyperlink>
    </w:p>
    <w:p w14:paraId="60ACBD5C"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90" w:history="1">
        <w:r w:rsidR="00E6350C" w:rsidRPr="00155B02">
          <w:rPr>
            <w:rStyle w:val="Hyperlink"/>
            <w:noProof/>
            <w:lang w:val="en-GB" w:bidi="hi-IN"/>
          </w:rPr>
          <w:t>File &gt; Error list...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_Toc399421890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33</w:t>
        </w:r>
        <w:r w:rsidR="00E6350C" w:rsidRPr="00155B02">
          <w:rPr>
            <w:noProof/>
            <w:webHidden/>
            <w:lang w:val="en-GB"/>
          </w:rPr>
          <w:fldChar w:fldCharType="end"/>
        </w:r>
      </w:hyperlink>
    </w:p>
    <w:p w14:paraId="5DE94A16"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91" w:history="1">
        <w:r w:rsidR="00E6350C" w:rsidRPr="00155B02">
          <w:rPr>
            <w:rStyle w:val="Hyperlink"/>
            <w:noProof/>
            <w:lang w:val="en-GB" w:bidi="hi-IN"/>
          </w:rPr>
          <w:t>File &gt; Page setup…</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_Toc399421891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34</w:t>
        </w:r>
        <w:r w:rsidR="00E6350C" w:rsidRPr="00155B02">
          <w:rPr>
            <w:noProof/>
            <w:webHidden/>
            <w:lang w:val="en-GB"/>
          </w:rPr>
          <w:fldChar w:fldCharType="end"/>
        </w:r>
      </w:hyperlink>
    </w:p>
    <w:p w14:paraId="59CC1BC3"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92" w:history="1">
        <w:r w:rsidR="00E6350C" w:rsidRPr="00155B02">
          <w:rPr>
            <w:rStyle w:val="Hyperlink"/>
            <w:noProof/>
            <w:lang w:val="en-GB" w:bidi="hi-IN"/>
          </w:rPr>
          <w:t>File &gt; Print…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_Toc399421892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36</w:t>
        </w:r>
        <w:r w:rsidR="00E6350C" w:rsidRPr="00155B02">
          <w:rPr>
            <w:noProof/>
            <w:webHidden/>
            <w:lang w:val="en-GB"/>
          </w:rPr>
          <w:fldChar w:fldCharType="end"/>
        </w:r>
      </w:hyperlink>
    </w:p>
    <w:p w14:paraId="0651E5A7"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93" w:history="1">
        <w:r w:rsidR="00E6350C" w:rsidRPr="00155B02">
          <w:rPr>
            <w:rStyle w:val="Hyperlink"/>
            <w:noProof/>
            <w:lang w:val="en-GB" w:bidi="hi-IN"/>
          </w:rPr>
          <w:t>File &gt; Output...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_Toc399421893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36</w:t>
        </w:r>
        <w:r w:rsidR="00E6350C" w:rsidRPr="00155B02">
          <w:rPr>
            <w:noProof/>
            <w:webHidden/>
            <w:lang w:val="en-GB"/>
          </w:rPr>
          <w:fldChar w:fldCharType="end"/>
        </w:r>
      </w:hyperlink>
    </w:p>
    <w:p w14:paraId="0EE3FB08"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1894" w:history="1">
        <w:r w:rsidR="00E6350C" w:rsidRPr="00155B02">
          <w:rPr>
            <w:rStyle w:val="Hyperlink"/>
            <w:rFonts w:ascii="Wingdings" w:hAnsi="Wingdings"/>
            <w:noProof/>
            <w:lang w:val="en-GB" w:bidi="hi-IN"/>
          </w:rPr>
          <w:t></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bidi="hi-IN"/>
          </w:rPr>
          <w:t>Everything issues the entire transcription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_Toc399421894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37</w:t>
        </w:r>
        <w:r w:rsidR="00E6350C" w:rsidRPr="00155B02">
          <w:rPr>
            <w:noProof/>
            <w:webHidden/>
            <w:lang w:val="en-GB"/>
          </w:rPr>
          <w:fldChar w:fldCharType="end"/>
        </w:r>
      </w:hyperlink>
    </w:p>
    <w:p w14:paraId="5B2220B2"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1895" w:history="1">
        <w:r w:rsidR="00E6350C" w:rsidRPr="00155B02">
          <w:rPr>
            <w:rStyle w:val="Hyperlink"/>
            <w:rFonts w:ascii="Wingdings" w:hAnsi="Wingdings"/>
            <w:noProof/>
            <w:lang w:val="en-GB" w:bidi="hi-IN"/>
          </w:rPr>
          <w:t></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bidi="hi-IN"/>
          </w:rPr>
          <w:t xml:space="preserve">All visible tiers issues all visible tiers that have not been hidden via </w:t>
        </w:r>
        <w:r w:rsidR="00E6350C" w:rsidRPr="00155B02">
          <w:rPr>
            <w:rStyle w:val="Hyperlink"/>
            <w:i/>
            <w:noProof/>
            <w:lang w:val="en-GB" w:bidi="hi-IN"/>
          </w:rPr>
          <w:t>Tier &gt; Hide Tier</w:t>
        </w:r>
        <w:r w:rsidR="00E6350C" w:rsidRPr="00155B02">
          <w:rPr>
            <w:rStyle w:val="Hyperlink"/>
            <w:noProof/>
            <w:lang w:val="en-GB" w:bidi="hi-IN"/>
          </w:rPr>
          <w: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_Toc399421895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37</w:t>
        </w:r>
        <w:r w:rsidR="00E6350C" w:rsidRPr="00155B02">
          <w:rPr>
            <w:noProof/>
            <w:webHidden/>
            <w:lang w:val="en-GB"/>
          </w:rPr>
          <w:fldChar w:fldCharType="end"/>
        </w:r>
      </w:hyperlink>
    </w:p>
    <w:p w14:paraId="474D2EBF"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1896" w:history="1">
        <w:r w:rsidR="00E6350C" w:rsidRPr="00155B02">
          <w:rPr>
            <w:rStyle w:val="Hyperlink"/>
            <w:rFonts w:ascii="Wingdings" w:hAnsi="Wingdings"/>
            <w:noProof/>
            <w:lang w:val="en-GB" w:bidi="hi-IN"/>
          </w:rPr>
          <w:t></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bidi="hi-IN"/>
          </w:rPr>
          <w:t>Selection issues the current selection in the musical score.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_Toc399421896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37</w:t>
        </w:r>
        <w:r w:rsidR="00E6350C" w:rsidRPr="00155B02">
          <w:rPr>
            <w:noProof/>
            <w:webHidden/>
            <w:lang w:val="en-GB"/>
          </w:rPr>
          <w:fldChar w:fldCharType="end"/>
        </w:r>
      </w:hyperlink>
    </w:p>
    <w:p w14:paraId="7707264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97" w:history="1">
        <w:r w:rsidR="00E6350C" w:rsidRPr="00155B02">
          <w:rPr>
            <w:rStyle w:val="Hyperlink"/>
            <w:noProof/>
            <w:lang w:val="en-GB" w:bidi="hi-IN"/>
          </w:rPr>
          <w:t>File &gt; Import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_Toc399421897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42</w:t>
        </w:r>
        <w:r w:rsidR="00E6350C" w:rsidRPr="00155B02">
          <w:rPr>
            <w:noProof/>
            <w:webHidden/>
            <w:lang w:val="en-GB"/>
          </w:rPr>
          <w:fldChar w:fldCharType="end"/>
        </w:r>
      </w:hyperlink>
    </w:p>
    <w:p w14:paraId="68558521"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98" w:history="1">
        <w:r w:rsidR="00E6350C" w:rsidRPr="00155B02">
          <w:rPr>
            <w:rStyle w:val="Hyperlink"/>
            <w:noProof/>
            <w:lang w:val="en-GB" w:bidi="hi-IN"/>
          </w:rPr>
          <w:t>File &gt; Export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_Toc399421898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47</w:t>
        </w:r>
        <w:r w:rsidR="00E6350C" w:rsidRPr="00155B02">
          <w:rPr>
            <w:noProof/>
            <w:webHidden/>
            <w:lang w:val="en-GB"/>
          </w:rPr>
          <w:fldChar w:fldCharType="end"/>
        </w:r>
      </w:hyperlink>
    </w:p>
    <w:p w14:paraId="33E13A80"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899" w:history="1">
        <w:r w:rsidR="00E6350C" w:rsidRPr="00155B02">
          <w:rPr>
            <w:rStyle w:val="Hyperlink"/>
            <w:noProof/>
            <w:lang w:val="en-GB" w:bidi="hi-IN"/>
          </w:rPr>
          <w:t>File &gt; Exit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_Toc399421899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49</w:t>
        </w:r>
        <w:r w:rsidR="00E6350C" w:rsidRPr="00155B02">
          <w:rPr>
            <w:noProof/>
            <w:webHidden/>
            <w:lang w:val="en-GB"/>
          </w:rPr>
          <w:fldChar w:fldCharType="end"/>
        </w:r>
      </w:hyperlink>
    </w:p>
    <w:p w14:paraId="628E0F79"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900" w:history="1">
        <w:r w:rsidR="00E6350C" w:rsidRPr="00155B02">
          <w:rPr>
            <w:rStyle w:val="Hyperlink"/>
            <w:noProof/>
            <w:lang w:val="en-GB" w:bidi="hi-IN"/>
          </w:rPr>
          <w:t>H.</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B. Edit Menu</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_Toc399421900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50</w:t>
        </w:r>
        <w:r w:rsidR="00E6350C" w:rsidRPr="00155B02">
          <w:rPr>
            <w:noProof/>
            <w:webHidden/>
            <w:lang w:val="en-GB"/>
          </w:rPr>
          <w:fldChar w:fldCharType="end"/>
        </w:r>
      </w:hyperlink>
    </w:p>
    <w:p w14:paraId="7EF48007"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01" w:history="1">
        <w:r w:rsidR="00E6350C" w:rsidRPr="00155B02">
          <w:rPr>
            <w:rStyle w:val="Hyperlink"/>
            <w:noProof/>
            <w:lang w:val="en-GB" w:bidi="hi-IN"/>
          </w:rPr>
          <w:t>Edit &gt; Undo</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_Toc399421901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50</w:t>
        </w:r>
        <w:r w:rsidR="00E6350C" w:rsidRPr="00155B02">
          <w:rPr>
            <w:noProof/>
            <w:webHidden/>
            <w:lang w:val="en-GB"/>
          </w:rPr>
          <w:fldChar w:fldCharType="end"/>
        </w:r>
      </w:hyperlink>
    </w:p>
    <w:p w14:paraId="04E07C0A"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02" w:history="1">
        <w:r w:rsidR="00E6350C" w:rsidRPr="00155B02">
          <w:rPr>
            <w:rStyle w:val="Hyperlink"/>
            <w:noProof/>
            <w:lang w:val="en-GB" w:bidi="hi-IN"/>
          </w:rPr>
          <w:t>Edit &gt; Copy</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_Toc399421902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50</w:t>
        </w:r>
        <w:r w:rsidR="00E6350C" w:rsidRPr="00155B02">
          <w:rPr>
            <w:noProof/>
            <w:webHidden/>
            <w:lang w:val="en-GB"/>
          </w:rPr>
          <w:fldChar w:fldCharType="end"/>
        </w:r>
      </w:hyperlink>
    </w:p>
    <w:p w14:paraId="330349E6"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03" w:history="1">
        <w:r w:rsidR="00E6350C" w:rsidRPr="00155B02">
          <w:rPr>
            <w:rStyle w:val="Hyperlink"/>
            <w:noProof/>
            <w:lang w:val="en-GB" w:bidi="hi-IN"/>
          </w:rPr>
          <w:t>Edit &gt; Paste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_Toc399421903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51</w:t>
        </w:r>
        <w:r w:rsidR="00E6350C" w:rsidRPr="00155B02">
          <w:rPr>
            <w:noProof/>
            <w:webHidden/>
            <w:lang w:val="en-GB"/>
          </w:rPr>
          <w:fldChar w:fldCharType="end"/>
        </w:r>
      </w:hyperlink>
    </w:p>
    <w:p w14:paraId="2036D439"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04" w:history="1">
        <w:r w:rsidR="00E6350C" w:rsidRPr="00155B02">
          <w:rPr>
            <w:rStyle w:val="Hyperlink"/>
            <w:noProof/>
            <w:lang w:val="en-GB" w:bidi="hi-IN"/>
          </w:rPr>
          <w:t>Edit &gt; Cut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_Toc399421904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51</w:t>
        </w:r>
        <w:r w:rsidR="00E6350C" w:rsidRPr="00155B02">
          <w:rPr>
            <w:noProof/>
            <w:webHidden/>
            <w:lang w:val="en-GB"/>
          </w:rPr>
          <w:fldChar w:fldCharType="end"/>
        </w:r>
      </w:hyperlink>
    </w:p>
    <w:p w14:paraId="7278561C"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05" w:history="1">
        <w:r w:rsidR="00E6350C" w:rsidRPr="00155B02">
          <w:rPr>
            <w:rStyle w:val="Hyperlink"/>
            <w:noProof/>
            <w:lang w:val="en-GB" w:bidi="hi-IN"/>
          </w:rPr>
          <w:t>Edit &gt; Search in events...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_Toc399421905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51</w:t>
        </w:r>
        <w:r w:rsidR="00E6350C" w:rsidRPr="00155B02">
          <w:rPr>
            <w:noProof/>
            <w:webHidden/>
            <w:lang w:val="en-GB"/>
          </w:rPr>
          <w:fldChar w:fldCharType="end"/>
        </w:r>
      </w:hyperlink>
    </w:p>
    <w:p w14:paraId="0D8C7459"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06" w:history="1">
        <w:r w:rsidR="00E6350C" w:rsidRPr="00155B02">
          <w:rPr>
            <w:rStyle w:val="Hyperlink"/>
            <w:noProof/>
            <w:lang w:val="en-GB" w:bidi="hi-IN"/>
          </w:rPr>
          <w:t>Edit &gt; Find next...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_Toc399421906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53</w:t>
        </w:r>
        <w:r w:rsidR="00E6350C" w:rsidRPr="00155B02">
          <w:rPr>
            <w:noProof/>
            <w:webHidden/>
            <w:lang w:val="en-GB"/>
          </w:rPr>
          <w:fldChar w:fldCharType="end"/>
        </w:r>
      </w:hyperlink>
    </w:p>
    <w:p w14:paraId="60583DB1"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07" w:history="1">
        <w:r w:rsidR="00E6350C" w:rsidRPr="00155B02">
          <w:rPr>
            <w:rStyle w:val="Hyperlink"/>
            <w:noProof/>
            <w:lang w:val="en-GB" w:bidi="hi-IN"/>
          </w:rPr>
          <w:t>Edit &gt; Replace in events...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_Toc399421907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53</w:t>
        </w:r>
        <w:r w:rsidR="00E6350C" w:rsidRPr="00155B02">
          <w:rPr>
            <w:noProof/>
            <w:webHidden/>
            <w:lang w:val="en-GB"/>
          </w:rPr>
          <w:fldChar w:fldCharType="end"/>
        </w:r>
      </w:hyperlink>
    </w:p>
    <w:p w14:paraId="34439474"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08" w:history="1">
        <w:r w:rsidR="00E6350C" w:rsidRPr="00155B02">
          <w:rPr>
            <w:rStyle w:val="Hyperlink"/>
            <w:noProof/>
            <w:lang w:val="en-GB" w:bidi="hi-IN"/>
          </w:rPr>
          <w:t>Edit &gt; Go to...</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_Toc399421908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53</w:t>
        </w:r>
        <w:r w:rsidR="00E6350C" w:rsidRPr="00155B02">
          <w:rPr>
            <w:noProof/>
            <w:webHidden/>
            <w:lang w:val="en-GB"/>
          </w:rPr>
          <w:fldChar w:fldCharType="end"/>
        </w:r>
      </w:hyperlink>
    </w:p>
    <w:p w14:paraId="1FA30839"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09" w:history="1">
        <w:r w:rsidR="00E6350C" w:rsidRPr="00155B02">
          <w:rPr>
            <w:rStyle w:val="Hyperlink"/>
            <w:noProof/>
            <w:lang w:val="en-GB" w:bidi="hi-IN"/>
          </w:rPr>
          <w:t>Edit &gt; EXAKT search...</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_Toc399421909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54</w:t>
        </w:r>
        <w:r w:rsidR="00E6350C" w:rsidRPr="00155B02">
          <w:rPr>
            <w:noProof/>
            <w:webHidden/>
            <w:lang w:val="en-GB"/>
          </w:rPr>
          <w:fldChar w:fldCharType="end"/>
        </w:r>
      </w:hyperlink>
    </w:p>
    <w:p w14:paraId="4C7F43A1"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10" w:history="1">
        <w:r w:rsidR="00E6350C" w:rsidRPr="00155B02">
          <w:rPr>
            <w:rStyle w:val="Hyperlink"/>
            <w:noProof/>
            <w:lang w:val="en-GB" w:bidi="hi-IN"/>
          </w:rPr>
          <w:t>Edit &gt; Selection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_Toc399421910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54</w:t>
        </w:r>
        <w:r w:rsidR="00E6350C" w:rsidRPr="00155B02">
          <w:rPr>
            <w:noProof/>
            <w:webHidden/>
            <w:lang w:val="en-GB"/>
          </w:rPr>
          <w:fldChar w:fldCharType="end"/>
        </w:r>
      </w:hyperlink>
    </w:p>
    <w:p w14:paraId="495257EC"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11" w:history="1">
        <w:r w:rsidR="00E6350C" w:rsidRPr="00155B02">
          <w:rPr>
            <w:rStyle w:val="Hyperlink"/>
            <w:noProof/>
            <w:lang w:val="en-GB" w:bidi="hi-IN"/>
          </w:rPr>
          <w:t>Edit &gt; Selection &gt; Selection to new</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_Toc399421911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55</w:t>
        </w:r>
        <w:r w:rsidR="00E6350C" w:rsidRPr="00155B02">
          <w:rPr>
            <w:noProof/>
            <w:webHidden/>
            <w:lang w:val="en-GB"/>
          </w:rPr>
          <w:fldChar w:fldCharType="end"/>
        </w:r>
      </w:hyperlink>
    </w:p>
    <w:p w14:paraId="7703C9C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12" w:history="1">
        <w:r w:rsidR="00E6350C" w:rsidRPr="00155B02">
          <w:rPr>
            <w:rStyle w:val="Hyperlink"/>
            <w:noProof/>
            <w:lang w:val="en-GB" w:bidi="hi-IN"/>
          </w:rPr>
          <w:t>Edit &gt; Selection &gt; Left part to new</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_Toc399421912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55</w:t>
        </w:r>
        <w:r w:rsidR="00E6350C" w:rsidRPr="00155B02">
          <w:rPr>
            <w:noProof/>
            <w:webHidden/>
            <w:lang w:val="en-GB"/>
          </w:rPr>
          <w:fldChar w:fldCharType="end"/>
        </w:r>
      </w:hyperlink>
    </w:p>
    <w:p w14:paraId="6761D234"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13" w:history="1">
        <w:r w:rsidR="00E6350C" w:rsidRPr="00155B02">
          <w:rPr>
            <w:rStyle w:val="Hyperlink"/>
            <w:noProof/>
            <w:lang w:val="en-GB" w:bidi="hi-IN"/>
          </w:rPr>
          <w:t>Edit &gt; Selection &gt; Right part to new</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_Toc399421913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55</w:t>
        </w:r>
        <w:r w:rsidR="00E6350C" w:rsidRPr="00155B02">
          <w:rPr>
            <w:noProof/>
            <w:webHidden/>
            <w:lang w:val="en-GB"/>
          </w:rPr>
          <w:fldChar w:fldCharType="end"/>
        </w:r>
      </w:hyperlink>
    </w:p>
    <w:p w14:paraId="2ECA0429"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14" w:history="1">
        <w:r w:rsidR="00E6350C" w:rsidRPr="00155B02">
          <w:rPr>
            <w:rStyle w:val="Hyperlink"/>
            <w:noProof/>
            <w:lang w:val="en-GB" w:bidi="hi-IN"/>
          </w:rPr>
          <w:t>Edit &gt; Selection &gt; Selection to RTF</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_Toc399421914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55</w:t>
        </w:r>
        <w:r w:rsidR="00E6350C" w:rsidRPr="00155B02">
          <w:rPr>
            <w:noProof/>
            <w:webHidden/>
            <w:lang w:val="en-GB"/>
          </w:rPr>
          <w:fldChar w:fldCharType="end"/>
        </w:r>
      </w:hyperlink>
    </w:p>
    <w:p w14:paraId="170E689F"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15" w:history="1">
        <w:r w:rsidR="00E6350C" w:rsidRPr="00155B02">
          <w:rPr>
            <w:rStyle w:val="Hyperlink"/>
            <w:noProof/>
            <w:lang w:val="en-GB" w:bidi="hi-IN"/>
          </w:rPr>
          <w:t>Edit &gt; Selection &gt; Selection to HTML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_Toc399421915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55</w:t>
        </w:r>
        <w:r w:rsidR="00E6350C" w:rsidRPr="00155B02">
          <w:rPr>
            <w:noProof/>
            <w:webHidden/>
            <w:lang w:val="en-GB"/>
          </w:rPr>
          <w:fldChar w:fldCharType="end"/>
        </w:r>
      </w:hyperlink>
    </w:p>
    <w:p w14:paraId="1ED0596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16" w:history="1">
        <w:r w:rsidR="00E6350C" w:rsidRPr="00155B02">
          <w:rPr>
            <w:rStyle w:val="Hyperlink"/>
            <w:noProof/>
            <w:lang w:val="en-GB" w:bidi="hi-IN"/>
          </w:rPr>
          <w:t>Edit &gt; Selection &gt; Print selection…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_Toc399421916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55</w:t>
        </w:r>
        <w:r w:rsidR="00E6350C" w:rsidRPr="00155B02">
          <w:rPr>
            <w:noProof/>
            <w:webHidden/>
            <w:lang w:val="en-GB"/>
          </w:rPr>
          <w:fldChar w:fldCharType="end"/>
        </w:r>
      </w:hyperlink>
    </w:p>
    <w:p w14:paraId="3A03973F"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17" w:history="1">
        <w:r w:rsidR="00E6350C" w:rsidRPr="00155B02">
          <w:rPr>
            <w:rStyle w:val="Hyperlink"/>
            <w:noProof/>
            <w:lang w:val="en-GB" w:bidi="hi-IN"/>
          </w:rPr>
          <w:t>Edit &gt; Preferences…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_Toc399421917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55</w:t>
        </w:r>
        <w:r w:rsidR="00E6350C" w:rsidRPr="00155B02">
          <w:rPr>
            <w:noProof/>
            <w:webHidden/>
            <w:lang w:val="en-GB"/>
          </w:rPr>
          <w:fldChar w:fldCharType="end"/>
        </w:r>
      </w:hyperlink>
    </w:p>
    <w:p w14:paraId="36CE0DE6"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18" w:history="1">
        <w:r w:rsidR="00E6350C" w:rsidRPr="00155B02">
          <w:rPr>
            <w:rStyle w:val="Hyperlink"/>
            <w:noProof/>
            <w:lang w:val="en-GB" w:bidi="hi-IN"/>
          </w:rPr>
          <w:t>Edit &gt; Partitur preferences…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_Toc399421918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61</w:t>
        </w:r>
        <w:r w:rsidR="00E6350C" w:rsidRPr="00155B02">
          <w:rPr>
            <w:noProof/>
            <w:webHidden/>
            <w:lang w:val="en-GB"/>
          </w:rPr>
          <w:fldChar w:fldCharType="end"/>
        </w:r>
      </w:hyperlink>
    </w:p>
    <w:p w14:paraId="19F80B5F"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919" w:history="1">
        <w:r w:rsidR="00E6350C" w:rsidRPr="00155B02">
          <w:rPr>
            <w:rStyle w:val="Hyperlink"/>
            <w:noProof/>
            <w:lang w:val="en-GB" w:bidi="hi-IN"/>
          </w:rPr>
          <w:t>I.</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View Menu</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_Toc399421919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66</w:t>
        </w:r>
        <w:r w:rsidR="00E6350C" w:rsidRPr="00155B02">
          <w:rPr>
            <w:noProof/>
            <w:webHidden/>
            <w:lang w:val="en-GB"/>
          </w:rPr>
          <w:fldChar w:fldCharType="end"/>
        </w:r>
      </w:hyperlink>
    </w:p>
    <w:p w14:paraId="5BD8F4A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20" w:history="1">
        <w:r w:rsidR="00E6350C" w:rsidRPr="00155B02">
          <w:rPr>
            <w:rStyle w:val="Hyperlink"/>
            <w:noProof/>
            <w:lang w:val="en-GB" w:bidi="hi-IN"/>
          </w:rPr>
          <w:t>View &gt; Keyboard</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_Toc399421920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67</w:t>
        </w:r>
        <w:r w:rsidR="00E6350C" w:rsidRPr="00155B02">
          <w:rPr>
            <w:noProof/>
            <w:webHidden/>
            <w:lang w:val="en-GB"/>
          </w:rPr>
          <w:fldChar w:fldCharType="end"/>
        </w:r>
      </w:hyperlink>
    </w:p>
    <w:p w14:paraId="2D2FA7C1"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21" w:history="1">
        <w:r w:rsidR="00E6350C" w:rsidRPr="00155B02">
          <w:rPr>
            <w:rStyle w:val="Hyperlink"/>
            <w:noProof/>
            <w:lang w:val="en-GB" w:bidi="hi-IN"/>
          </w:rPr>
          <w:t>View &gt; Link panel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_Toc399421921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67</w:t>
        </w:r>
        <w:r w:rsidR="00E6350C" w:rsidRPr="00155B02">
          <w:rPr>
            <w:noProof/>
            <w:webHidden/>
            <w:lang w:val="en-GB"/>
          </w:rPr>
          <w:fldChar w:fldCharType="end"/>
        </w:r>
      </w:hyperlink>
    </w:p>
    <w:p w14:paraId="18436A36"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22" w:history="1">
        <w:r w:rsidR="00E6350C" w:rsidRPr="00155B02">
          <w:rPr>
            <w:rStyle w:val="Hyperlink"/>
            <w:noProof/>
            <w:lang w:val="en-GB" w:bidi="hi-IN"/>
          </w:rPr>
          <w:t>View &gt; Audio/Video panel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_Toc399421922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67</w:t>
        </w:r>
        <w:r w:rsidR="00E6350C" w:rsidRPr="00155B02">
          <w:rPr>
            <w:noProof/>
            <w:webHidden/>
            <w:lang w:val="en-GB"/>
          </w:rPr>
          <w:fldChar w:fldCharType="end"/>
        </w:r>
      </w:hyperlink>
    </w:p>
    <w:p w14:paraId="6D4E5DF3"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23" w:history="1">
        <w:r w:rsidR="00E6350C" w:rsidRPr="00155B02">
          <w:rPr>
            <w:rStyle w:val="Hyperlink"/>
            <w:noProof/>
            <w:lang w:val="en-GB" w:bidi="hi-IN"/>
          </w:rPr>
          <w:t>View &gt; Praat panel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_Toc399421923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67</w:t>
        </w:r>
        <w:r w:rsidR="00E6350C" w:rsidRPr="00155B02">
          <w:rPr>
            <w:noProof/>
            <w:webHidden/>
            <w:lang w:val="en-GB"/>
          </w:rPr>
          <w:fldChar w:fldCharType="end"/>
        </w:r>
      </w:hyperlink>
    </w:p>
    <w:p w14:paraId="7277264A"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24" w:history="1">
        <w:r w:rsidR="00E6350C" w:rsidRPr="00155B02">
          <w:rPr>
            <w:rStyle w:val="Hyperlink"/>
            <w:noProof/>
            <w:lang w:val="en-GB" w:bidi="hi-IN"/>
          </w:rPr>
          <w:t>View &gt; Annotation panel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_Toc399421924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67</w:t>
        </w:r>
        <w:r w:rsidR="00E6350C" w:rsidRPr="00155B02">
          <w:rPr>
            <w:noProof/>
            <w:webHidden/>
            <w:lang w:val="en-GB"/>
          </w:rPr>
          <w:fldChar w:fldCharType="end"/>
        </w:r>
      </w:hyperlink>
    </w:p>
    <w:p w14:paraId="6004DE31"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25" w:history="1">
        <w:r w:rsidR="00E6350C" w:rsidRPr="00155B02">
          <w:rPr>
            <w:rStyle w:val="Hyperlink"/>
            <w:noProof/>
            <w:lang w:val="en-GB" w:bidi="hi-IN"/>
          </w:rPr>
          <w:t>View &gt; IPA panel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_Toc399421925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67</w:t>
        </w:r>
        <w:r w:rsidR="00E6350C" w:rsidRPr="00155B02">
          <w:rPr>
            <w:noProof/>
            <w:webHidden/>
            <w:lang w:val="en-GB"/>
          </w:rPr>
          <w:fldChar w:fldCharType="end"/>
        </w:r>
      </w:hyperlink>
    </w:p>
    <w:p w14:paraId="35CCDAA3"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26" w:history="1">
        <w:r w:rsidR="00E6350C" w:rsidRPr="00155B02">
          <w:rPr>
            <w:rStyle w:val="Hyperlink"/>
            <w:noProof/>
            <w:lang w:val="en-GB" w:bidi="hi-IN"/>
          </w:rPr>
          <w:t>View &gt; Show toolbar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_Toc399421926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67</w:t>
        </w:r>
        <w:r w:rsidR="00E6350C" w:rsidRPr="00155B02">
          <w:rPr>
            <w:noProof/>
            <w:webHidden/>
            <w:lang w:val="en-GB"/>
          </w:rPr>
          <w:fldChar w:fldCharType="end"/>
        </w:r>
      </w:hyperlink>
    </w:p>
    <w:p w14:paraId="0EEC7B15"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27" w:history="1">
        <w:r w:rsidR="00E6350C" w:rsidRPr="00155B02">
          <w:rPr>
            <w:rStyle w:val="Hyperlink"/>
            <w:noProof/>
            <w:lang w:val="en-GB" w:bidi="hi-IN"/>
          </w:rPr>
          <w:t>View &gt; Show large text field</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_Toc399421927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68</w:t>
        </w:r>
        <w:r w:rsidR="00E6350C" w:rsidRPr="00155B02">
          <w:rPr>
            <w:noProof/>
            <w:webHidden/>
            <w:lang w:val="en-GB"/>
          </w:rPr>
          <w:fldChar w:fldCharType="end"/>
        </w:r>
      </w:hyperlink>
    </w:p>
    <w:p w14:paraId="213A7C45"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28" w:history="1">
        <w:r w:rsidR="00E6350C" w:rsidRPr="00155B02">
          <w:rPr>
            <w:rStyle w:val="Hyperlink"/>
            <w:noProof/>
            <w:lang w:val="en-GB" w:bidi="hi-IN"/>
          </w:rPr>
          <w:t>View &gt; Show grid</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_Toc399421928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68</w:t>
        </w:r>
        <w:r w:rsidR="00E6350C" w:rsidRPr="00155B02">
          <w:rPr>
            <w:noProof/>
            <w:webHidden/>
            <w:lang w:val="en-GB"/>
          </w:rPr>
          <w:fldChar w:fldCharType="end"/>
        </w:r>
      </w:hyperlink>
    </w:p>
    <w:p w14:paraId="5BBE19EA"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29" w:history="1">
        <w:r w:rsidR="00E6350C" w:rsidRPr="00155B02">
          <w:rPr>
            <w:rStyle w:val="Hyperlink"/>
            <w:noProof/>
            <w:lang w:val="en-GB" w:bidi="hi-IN"/>
          </w:rPr>
          <w:t>View &gt; Show special characters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_Toc399421929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68</w:t>
        </w:r>
        <w:r w:rsidR="00E6350C" w:rsidRPr="00155B02">
          <w:rPr>
            <w:noProof/>
            <w:webHidden/>
            <w:lang w:val="en-GB"/>
          </w:rPr>
          <w:fldChar w:fldCharType="end"/>
        </w:r>
      </w:hyperlink>
    </w:p>
    <w:p w14:paraId="26F4FE5A"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30" w:history="1">
        <w:r w:rsidR="00E6350C" w:rsidRPr="00155B02">
          <w:rPr>
            <w:rStyle w:val="Hyperlink"/>
            <w:noProof/>
            <w:lang w:val="en-GB" w:bidi="hi-IN"/>
          </w:rPr>
          <w:t>View &gt; Color empty events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_Toc399421930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68</w:t>
        </w:r>
        <w:r w:rsidR="00E6350C" w:rsidRPr="00155B02">
          <w:rPr>
            <w:noProof/>
            <w:webHidden/>
            <w:lang w:val="en-GB"/>
          </w:rPr>
          <w:fldChar w:fldCharType="end"/>
        </w:r>
      </w:hyperlink>
    </w:p>
    <w:p w14:paraId="1FCE7C18"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31" w:history="1">
        <w:r w:rsidR="00E6350C" w:rsidRPr="00155B02">
          <w:rPr>
            <w:rStyle w:val="Hyperlink"/>
            <w:noProof/>
            <w:lang w:val="en-GB" w:bidi="hi-IN"/>
          </w:rPr>
          <w:t>View &gt; Change scale constant…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_Toc399421931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70</w:t>
        </w:r>
        <w:r w:rsidR="00E6350C" w:rsidRPr="00155B02">
          <w:rPr>
            <w:noProof/>
            <w:webHidden/>
            <w:lang w:val="en-GB"/>
          </w:rPr>
          <w:fldChar w:fldCharType="end"/>
        </w:r>
      </w:hyperlink>
    </w:p>
    <w:p w14:paraId="4F7B5D70"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32" w:history="1">
        <w:r w:rsidR="00E6350C" w:rsidRPr="00155B02">
          <w:rPr>
            <w:rStyle w:val="Hyperlink"/>
            <w:noProof/>
            <w:lang w:val="en-GB" w:bidi="hi-IN"/>
          </w:rPr>
          <w:t>View &gt; Text proportional / Time proportional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_Toc399421932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70</w:t>
        </w:r>
        <w:r w:rsidR="00E6350C" w:rsidRPr="00155B02">
          <w:rPr>
            <w:noProof/>
            <w:webHidden/>
            <w:lang w:val="en-GB"/>
          </w:rPr>
          <w:fldChar w:fldCharType="end"/>
        </w:r>
      </w:hyperlink>
    </w:p>
    <w:p w14:paraId="4ABC7EC8"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933" w:history="1">
        <w:r w:rsidR="00E6350C" w:rsidRPr="00155B02">
          <w:rPr>
            <w:rStyle w:val="Hyperlink"/>
            <w:noProof/>
            <w:lang w:val="en-GB" w:bidi="hi-IN"/>
          </w:rPr>
          <w:t>J.</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Transcription Menu</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_Toc399421933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72</w:t>
        </w:r>
        <w:r w:rsidR="00E6350C" w:rsidRPr="00155B02">
          <w:rPr>
            <w:noProof/>
            <w:webHidden/>
            <w:lang w:val="en-GB"/>
          </w:rPr>
          <w:fldChar w:fldCharType="end"/>
        </w:r>
      </w:hyperlink>
    </w:p>
    <w:p w14:paraId="3C58AA7B"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34" w:history="1">
        <w:r w:rsidR="00E6350C" w:rsidRPr="00155B02">
          <w:rPr>
            <w:rStyle w:val="Hyperlink"/>
            <w:noProof/>
            <w:lang w:val="en-GB" w:bidi="hi-IN"/>
          </w:rPr>
          <w:t>Transcription &gt; Meta information…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_Toc399421934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72</w:t>
        </w:r>
        <w:r w:rsidR="00E6350C" w:rsidRPr="00155B02">
          <w:rPr>
            <w:noProof/>
            <w:webHidden/>
            <w:lang w:val="en-GB"/>
          </w:rPr>
          <w:fldChar w:fldCharType="end"/>
        </w:r>
      </w:hyperlink>
    </w:p>
    <w:p w14:paraId="3090F2C6"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35" w:history="1">
        <w:r w:rsidR="00E6350C" w:rsidRPr="00155B02">
          <w:rPr>
            <w:rStyle w:val="Hyperlink"/>
            <w:noProof/>
            <w:lang w:val="en-GB" w:bidi="hi-IN"/>
          </w:rPr>
          <w:t>Transcription &gt; Speakertable…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_Toc399421935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74</w:t>
        </w:r>
        <w:r w:rsidR="00E6350C" w:rsidRPr="00155B02">
          <w:rPr>
            <w:noProof/>
            <w:webHidden/>
            <w:lang w:val="en-GB"/>
          </w:rPr>
          <w:fldChar w:fldCharType="end"/>
        </w:r>
      </w:hyperlink>
    </w:p>
    <w:p w14:paraId="43BE5159"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36" w:history="1">
        <w:r w:rsidR="00E6350C" w:rsidRPr="00155B02">
          <w:rPr>
            <w:rStyle w:val="Hyperlink"/>
            <w:noProof/>
            <w:lang w:val="en-GB" w:bidi="hi-IN"/>
          </w:rPr>
          <w:t>Transcription &gt; Recordings…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_Toc399421936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75</w:t>
        </w:r>
        <w:r w:rsidR="00E6350C" w:rsidRPr="00155B02">
          <w:rPr>
            <w:noProof/>
            <w:webHidden/>
            <w:lang w:val="en-GB"/>
          </w:rPr>
          <w:fldChar w:fldCharType="end"/>
        </w:r>
      </w:hyperlink>
    </w:p>
    <w:p w14:paraId="77439EB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37" w:history="1">
        <w:r w:rsidR="00E6350C" w:rsidRPr="00155B02">
          <w:rPr>
            <w:rStyle w:val="Hyperlink"/>
            <w:noProof/>
            <w:lang w:val="en-GB" w:bidi="hi-IN"/>
          </w:rPr>
          <w:t>Transcription &gt; Structure errors…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_Toc399421937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76</w:t>
        </w:r>
        <w:r w:rsidR="00E6350C" w:rsidRPr="00155B02">
          <w:rPr>
            <w:noProof/>
            <w:webHidden/>
            <w:lang w:val="en-GB"/>
          </w:rPr>
          <w:fldChar w:fldCharType="end"/>
        </w:r>
      </w:hyperlink>
    </w:p>
    <w:p w14:paraId="782DCFF0"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38" w:history="1">
        <w:r w:rsidR="00E6350C" w:rsidRPr="00155B02">
          <w:rPr>
            <w:rStyle w:val="Hyperlink"/>
            <w:noProof/>
            <w:lang w:val="en-GB" w:bidi="hi-IN"/>
          </w:rPr>
          <w:t>Transcription &gt; Calculate annotated time…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_Toc399421938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77</w:t>
        </w:r>
        <w:r w:rsidR="00E6350C" w:rsidRPr="00155B02">
          <w:rPr>
            <w:noProof/>
            <w:webHidden/>
            <w:lang w:val="en-GB"/>
          </w:rPr>
          <w:fldChar w:fldCharType="end"/>
        </w:r>
      </w:hyperlink>
    </w:p>
    <w:p w14:paraId="108F2034"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39" w:history="1">
        <w:r w:rsidR="00E6350C" w:rsidRPr="00155B02">
          <w:rPr>
            <w:rStyle w:val="Hyperlink"/>
            <w:noProof/>
            <w:lang w:val="en-GB" w:bidi="hi-IN"/>
          </w:rPr>
          <w:t>Transcription &gt; Segmentation errors…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_Toc399421939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77</w:t>
        </w:r>
        <w:r w:rsidR="00E6350C" w:rsidRPr="00155B02">
          <w:rPr>
            <w:noProof/>
            <w:webHidden/>
            <w:lang w:val="en-GB"/>
          </w:rPr>
          <w:fldChar w:fldCharType="end"/>
        </w:r>
      </w:hyperlink>
    </w:p>
    <w:p w14:paraId="5DD321A9"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40" w:history="1">
        <w:r w:rsidR="00E6350C" w:rsidRPr="00155B02">
          <w:rPr>
            <w:rStyle w:val="Hyperlink"/>
            <w:noProof/>
            <w:lang w:val="en-GB" w:bidi="hi-IN"/>
          </w:rPr>
          <w:t>Transcription &gt; Export Segmented Transcription…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_Toc399421940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78</w:t>
        </w:r>
        <w:r w:rsidR="00E6350C" w:rsidRPr="00155B02">
          <w:rPr>
            <w:noProof/>
            <w:webHidden/>
            <w:lang w:val="en-GB"/>
          </w:rPr>
          <w:fldChar w:fldCharType="end"/>
        </w:r>
      </w:hyperlink>
    </w:p>
    <w:p w14:paraId="07BF4822"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41" w:history="1">
        <w:r w:rsidR="00E6350C" w:rsidRPr="00155B02">
          <w:rPr>
            <w:rStyle w:val="Hyperlink"/>
            <w:noProof/>
            <w:lang w:val="en-GB" w:bidi="hi-IN"/>
          </w:rPr>
          <w:t>Transcription &gt; Count Segments…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_Toc399421941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79</w:t>
        </w:r>
        <w:r w:rsidR="00E6350C" w:rsidRPr="00155B02">
          <w:rPr>
            <w:noProof/>
            <w:webHidden/>
            <w:lang w:val="en-GB"/>
          </w:rPr>
          <w:fldChar w:fldCharType="end"/>
        </w:r>
      </w:hyperlink>
    </w:p>
    <w:p w14:paraId="503EFDD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42" w:history="1">
        <w:r w:rsidR="00E6350C" w:rsidRPr="00155B02">
          <w:rPr>
            <w:rStyle w:val="Hyperlink"/>
            <w:noProof/>
            <w:lang w:val="en-GB" w:bidi="hi-IN"/>
          </w:rPr>
          <w:t>Transcription &gt; Word list…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_Toc399421942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80</w:t>
        </w:r>
        <w:r w:rsidR="00E6350C" w:rsidRPr="00155B02">
          <w:rPr>
            <w:noProof/>
            <w:webHidden/>
            <w:lang w:val="en-GB"/>
          </w:rPr>
          <w:fldChar w:fldCharType="end"/>
        </w:r>
      </w:hyperlink>
    </w:p>
    <w:p w14:paraId="1B9E0C5C"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43" w:history="1">
        <w:r w:rsidR="00E6350C" w:rsidRPr="00155B02">
          <w:rPr>
            <w:rStyle w:val="Hyperlink"/>
            <w:noProof/>
            <w:lang w:val="en-GB" w:bidi="hi-IN"/>
          </w:rPr>
          <w:t>Transcription &gt; Insert Utterance Numbers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_Toc399421943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82</w:t>
        </w:r>
        <w:r w:rsidR="00E6350C" w:rsidRPr="00155B02">
          <w:rPr>
            <w:noProof/>
            <w:webHidden/>
            <w:lang w:val="en-GB"/>
          </w:rPr>
          <w:fldChar w:fldCharType="end"/>
        </w:r>
      </w:hyperlink>
    </w:p>
    <w:p w14:paraId="194CEFA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44" w:history="1">
        <w:r w:rsidR="00E6350C" w:rsidRPr="00155B02">
          <w:rPr>
            <w:rStyle w:val="Hyperlink"/>
            <w:noProof/>
            <w:lang w:val="en-GB" w:bidi="hi-IN"/>
          </w:rPr>
          <w:t>Transcription &gt; Transformation…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_Toc399421944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83</w:t>
        </w:r>
        <w:r w:rsidR="00E6350C" w:rsidRPr="00155B02">
          <w:rPr>
            <w:noProof/>
            <w:webHidden/>
            <w:lang w:val="en-GB"/>
          </w:rPr>
          <w:fldChar w:fldCharType="end"/>
        </w:r>
      </w:hyperlink>
    </w:p>
    <w:p w14:paraId="379399EA"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45" w:history="1">
        <w:r w:rsidR="00E6350C" w:rsidRPr="00155B02">
          <w:rPr>
            <w:rStyle w:val="Hyperlink"/>
            <w:noProof/>
            <w:lang w:val="en-GB" w:bidi="hi-IN"/>
          </w:rPr>
          <w:t>Transcription &gt; Clean up...</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_Toc399421945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84</w:t>
        </w:r>
        <w:r w:rsidR="00E6350C" w:rsidRPr="00155B02">
          <w:rPr>
            <w:noProof/>
            <w:webHidden/>
            <w:lang w:val="en-GB"/>
          </w:rPr>
          <w:fldChar w:fldCharType="end"/>
        </w:r>
      </w:hyperlink>
    </w:p>
    <w:p w14:paraId="34846639"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46" w:history="1">
        <w:r w:rsidR="00E6350C" w:rsidRPr="00155B02">
          <w:rPr>
            <w:rStyle w:val="Hyperlink"/>
            <w:noProof/>
            <w:lang w:val="en-GB" w:bidi="hi-IN"/>
          </w:rPr>
          <w:t>Transcription &gt; Glue transcriptions...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_Toc399421946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85</w:t>
        </w:r>
        <w:r w:rsidR="00E6350C" w:rsidRPr="00155B02">
          <w:rPr>
            <w:noProof/>
            <w:webHidden/>
            <w:lang w:val="en-GB"/>
          </w:rPr>
          <w:fldChar w:fldCharType="end"/>
        </w:r>
      </w:hyperlink>
    </w:p>
    <w:p w14:paraId="565265BB"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47" w:history="1">
        <w:r w:rsidR="00E6350C" w:rsidRPr="00155B02">
          <w:rPr>
            <w:rStyle w:val="Hyperlink"/>
            <w:noProof/>
            <w:lang w:val="en-GB" w:bidi="hi-IN"/>
          </w:rPr>
          <w:t>Transcription &gt; Chop transcription…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_Toc399421947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86</w:t>
        </w:r>
        <w:r w:rsidR="00E6350C" w:rsidRPr="00155B02">
          <w:rPr>
            <w:noProof/>
            <w:webHidden/>
            <w:lang w:val="en-GB"/>
          </w:rPr>
          <w:fldChar w:fldCharType="end"/>
        </w:r>
      </w:hyperlink>
    </w:p>
    <w:p w14:paraId="3215ACA6"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48" w:history="1">
        <w:r w:rsidR="00E6350C" w:rsidRPr="00155B02">
          <w:rPr>
            <w:rStyle w:val="Hyperlink"/>
            <w:noProof/>
            <w:lang w:val="en-GB" w:bidi="hi-IN"/>
          </w:rPr>
          <w:t>Transcription &gt; Chop audio…</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_Toc399421948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87</w:t>
        </w:r>
        <w:r w:rsidR="00E6350C" w:rsidRPr="00155B02">
          <w:rPr>
            <w:noProof/>
            <w:webHidden/>
            <w:lang w:val="en-GB"/>
          </w:rPr>
          <w:fldChar w:fldCharType="end"/>
        </w:r>
      </w:hyperlink>
    </w:p>
    <w:p w14:paraId="048D1D7F"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49" w:history="1">
        <w:r w:rsidR="00E6350C" w:rsidRPr="00155B02">
          <w:rPr>
            <w:rStyle w:val="Hyperlink"/>
            <w:noProof/>
            <w:lang w:val="en-GB" w:bidi="hi-IN"/>
          </w:rPr>
          <w:t>Transcription &gt; ExSync Event Shrinker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_Toc399421949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89</w:t>
        </w:r>
        <w:r w:rsidR="00E6350C" w:rsidRPr="00155B02">
          <w:rPr>
            <w:noProof/>
            <w:webHidden/>
            <w:lang w:val="en-GB"/>
          </w:rPr>
          <w:fldChar w:fldCharType="end"/>
        </w:r>
      </w:hyperlink>
    </w:p>
    <w:p w14:paraId="34B145AA"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950" w:history="1">
        <w:r w:rsidR="00E6350C" w:rsidRPr="00155B02">
          <w:rPr>
            <w:rStyle w:val="Hyperlink"/>
            <w:noProof/>
            <w:lang w:val="en-GB" w:bidi="hi-IN"/>
          </w:rPr>
          <w:t>K.</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Tier Menu</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_Toc399421950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89</w:t>
        </w:r>
        <w:r w:rsidR="00E6350C" w:rsidRPr="00155B02">
          <w:rPr>
            <w:noProof/>
            <w:webHidden/>
            <w:lang w:val="en-GB"/>
          </w:rPr>
          <w:fldChar w:fldCharType="end"/>
        </w:r>
      </w:hyperlink>
    </w:p>
    <w:p w14:paraId="0FCA4AE6"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51" w:history="1">
        <w:r w:rsidR="00E6350C" w:rsidRPr="00155B02">
          <w:rPr>
            <w:rStyle w:val="Hyperlink"/>
            <w:noProof/>
            <w:lang w:val="en-GB" w:bidi="hi-IN"/>
          </w:rPr>
          <w:t>Tier &gt; Tier properties…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_Toc399421951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90</w:t>
        </w:r>
        <w:r w:rsidR="00E6350C" w:rsidRPr="00155B02">
          <w:rPr>
            <w:noProof/>
            <w:webHidden/>
            <w:lang w:val="en-GB"/>
          </w:rPr>
          <w:fldChar w:fldCharType="end"/>
        </w:r>
      </w:hyperlink>
    </w:p>
    <w:p w14:paraId="5EA81F9C"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52" w:history="1">
        <w:r w:rsidR="00E6350C" w:rsidRPr="00155B02">
          <w:rPr>
            <w:rStyle w:val="Hyperlink"/>
            <w:noProof/>
            <w:lang w:val="en-GB" w:bidi="hi-IN"/>
          </w:rPr>
          <w:t>Tier &gt; Add tier…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_Toc399421952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91</w:t>
        </w:r>
        <w:r w:rsidR="00E6350C" w:rsidRPr="00155B02">
          <w:rPr>
            <w:noProof/>
            <w:webHidden/>
            <w:lang w:val="en-GB"/>
          </w:rPr>
          <w:fldChar w:fldCharType="end"/>
        </w:r>
      </w:hyperlink>
    </w:p>
    <w:p w14:paraId="72D19D81"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53" w:history="1">
        <w:r w:rsidR="00E6350C" w:rsidRPr="00155B02">
          <w:rPr>
            <w:rStyle w:val="Hyperlink"/>
            <w:noProof/>
            <w:lang w:val="en-GB" w:bidi="hi-IN"/>
          </w:rPr>
          <w:t>Tier &gt; Insert tier…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_Toc399421953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91</w:t>
        </w:r>
        <w:r w:rsidR="00E6350C" w:rsidRPr="00155B02">
          <w:rPr>
            <w:noProof/>
            <w:webHidden/>
            <w:lang w:val="en-GB"/>
          </w:rPr>
          <w:fldChar w:fldCharType="end"/>
        </w:r>
      </w:hyperlink>
    </w:p>
    <w:p w14:paraId="6E944509"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54" w:history="1">
        <w:r w:rsidR="00E6350C" w:rsidRPr="00155B02">
          <w:rPr>
            <w:rStyle w:val="Hyperlink"/>
            <w:noProof/>
            <w:lang w:val="en-GB" w:bidi="hi-IN"/>
          </w:rPr>
          <w:t>Tier &gt; Remove tier…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_Toc399421954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92</w:t>
        </w:r>
        <w:r w:rsidR="00E6350C" w:rsidRPr="00155B02">
          <w:rPr>
            <w:noProof/>
            <w:webHidden/>
            <w:lang w:val="en-GB"/>
          </w:rPr>
          <w:fldChar w:fldCharType="end"/>
        </w:r>
      </w:hyperlink>
    </w:p>
    <w:p w14:paraId="49296F1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55" w:history="1">
        <w:r w:rsidR="00E6350C" w:rsidRPr="00155B02">
          <w:rPr>
            <w:rStyle w:val="Hyperlink"/>
            <w:noProof/>
            <w:lang w:val="en-GB" w:bidi="hi-IN"/>
          </w:rPr>
          <w:t>Tier &gt; Move tier upwards…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_Toc399421955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93</w:t>
        </w:r>
        <w:r w:rsidR="00E6350C" w:rsidRPr="00155B02">
          <w:rPr>
            <w:noProof/>
            <w:webHidden/>
            <w:lang w:val="en-GB"/>
          </w:rPr>
          <w:fldChar w:fldCharType="end"/>
        </w:r>
      </w:hyperlink>
    </w:p>
    <w:p w14:paraId="5598ADAF"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56" w:history="1">
        <w:r w:rsidR="00E6350C" w:rsidRPr="00155B02">
          <w:rPr>
            <w:rStyle w:val="Hyperlink"/>
            <w:noProof/>
            <w:lang w:val="en-GB" w:bidi="hi-IN"/>
          </w:rPr>
          <w:t>Tier &gt; Change tier order…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_Toc399421956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93</w:t>
        </w:r>
        <w:r w:rsidR="00E6350C" w:rsidRPr="00155B02">
          <w:rPr>
            <w:noProof/>
            <w:webHidden/>
            <w:lang w:val="en-GB"/>
          </w:rPr>
          <w:fldChar w:fldCharType="end"/>
        </w:r>
      </w:hyperlink>
    </w:p>
    <w:p w14:paraId="5D4BFFF8"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57" w:history="1">
        <w:r w:rsidR="00E6350C" w:rsidRPr="00155B02">
          <w:rPr>
            <w:rStyle w:val="Hyperlink"/>
            <w:noProof/>
            <w:lang w:val="en-GB" w:bidi="hi-IN"/>
          </w:rPr>
          <w:t>Tier &gt; Hide tier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_Toc399421957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93</w:t>
        </w:r>
        <w:r w:rsidR="00E6350C" w:rsidRPr="00155B02">
          <w:rPr>
            <w:noProof/>
            <w:webHidden/>
            <w:lang w:val="en-GB"/>
          </w:rPr>
          <w:fldChar w:fldCharType="end"/>
        </w:r>
      </w:hyperlink>
    </w:p>
    <w:p w14:paraId="47A7AE6D"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58" w:history="1">
        <w:r w:rsidR="00E6350C" w:rsidRPr="00155B02">
          <w:rPr>
            <w:rStyle w:val="Hyperlink"/>
            <w:noProof/>
            <w:lang w:val="en-GB" w:bidi="hi-IN"/>
          </w:rPr>
          <w:t>Tier &gt; Show all tiers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_Toc399421958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93</w:t>
        </w:r>
        <w:r w:rsidR="00E6350C" w:rsidRPr="00155B02">
          <w:rPr>
            <w:noProof/>
            <w:webHidden/>
            <w:lang w:val="en-GB"/>
          </w:rPr>
          <w:fldChar w:fldCharType="end"/>
        </w:r>
      </w:hyperlink>
    </w:p>
    <w:p w14:paraId="06DB6391"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59" w:history="1">
        <w:r w:rsidR="00E6350C" w:rsidRPr="00155B02">
          <w:rPr>
            <w:rStyle w:val="Hyperlink"/>
            <w:noProof/>
            <w:lang w:val="en-GB" w:bidi="hi-IN"/>
          </w:rPr>
          <w:t>Tier &gt; Remove empty events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_Toc399421959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93</w:t>
        </w:r>
        <w:r w:rsidR="00E6350C" w:rsidRPr="00155B02">
          <w:rPr>
            <w:noProof/>
            <w:webHidden/>
            <w:lang w:val="en-GB"/>
          </w:rPr>
          <w:fldChar w:fldCharType="end"/>
        </w:r>
      </w:hyperlink>
    </w:p>
    <w:p w14:paraId="29876E98"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60" w:history="1">
        <w:r w:rsidR="00E6350C" w:rsidRPr="00155B02">
          <w:rPr>
            <w:rStyle w:val="Hyperlink"/>
            <w:noProof/>
            <w:lang w:val="en-GB" w:bidi="hi-IN"/>
          </w:rPr>
          <w:t>Tier &gt; Edit tiers…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_Toc399421960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93</w:t>
        </w:r>
        <w:r w:rsidR="00E6350C" w:rsidRPr="00155B02">
          <w:rPr>
            <w:noProof/>
            <w:webHidden/>
            <w:lang w:val="en-GB"/>
          </w:rPr>
          <w:fldChar w:fldCharType="end"/>
        </w:r>
      </w:hyperlink>
    </w:p>
    <w:p w14:paraId="4BAA8A8B"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961" w:history="1">
        <w:r w:rsidR="00E6350C" w:rsidRPr="00155B02">
          <w:rPr>
            <w:rStyle w:val="Hyperlink"/>
            <w:noProof/>
            <w:lang w:val="en-GB" w:bidi="hi-IN"/>
          </w:rPr>
          <w:t>L.</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Event Menu</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_Toc399421961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95</w:t>
        </w:r>
        <w:r w:rsidR="00E6350C" w:rsidRPr="00155B02">
          <w:rPr>
            <w:noProof/>
            <w:webHidden/>
            <w:lang w:val="en-GB"/>
          </w:rPr>
          <w:fldChar w:fldCharType="end"/>
        </w:r>
      </w:hyperlink>
    </w:p>
    <w:p w14:paraId="6891E1B7"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62" w:history="1">
        <w:r w:rsidR="00E6350C" w:rsidRPr="00155B02">
          <w:rPr>
            <w:rStyle w:val="Hyperlink"/>
            <w:noProof/>
            <w:lang w:val="en-GB" w:bidi="hi-IN"/>
          </w:rPr>
          <w:t>Event &gt; Event properties…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_Toc399421962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95</w:t>
        </w:r>
        <w:r w:rsidR="00E6350C" w:rsidRPr="00155B02">
          <w:rPr>
            <w:noProof/>
            <w:webHidden/>
            <w:lang w:val="en-GB"/>
          </w:rPr>
          <w:fldChar w:fldCharType="end"/>
        </w:r>
      </w:hyperlink>
    </w:p>
    <w:p w14:paraId="3F8D26E9"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63" w:history="1">
        <w:r w:rsidR="00E6350C" w:rsidRPr="00155B02">
          <w:rPr>
            <w:rStyle w:val="Hyperlink"/>
            <w:noProof/>
            <w:lang w:val="en-GB" w:bidi="hi-IN"/>
          </w:rPr>
          <w:t>Event &gt; Remove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_Toc399421963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96</w:t>
        </w:r>
        <w:r w:rsidR="00E6350C" w:rsidRPr="00155B02">
          <w:rPr>
            <w:noProof/>
            <w:webHidden/>
            <w:lang w:val="en-GB"/>
          </w:rPr>
          <w:fldChar w:fldCharType="end"/>
        </w:r>
      </w:hyperlink>
    </w:p>
    <w:p w14:paraId="251A9508"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64" w:history="1">
        <w:r w:rsidR="00E6350C" w:rsidRPr="00155B02">
          <w:rPr>
            <w:rStyle w:val="Hyperlink"/>
            <w:noProof/>
            <w:lang w:val="en-GB" w:bidi="hi-IN"/>
          </w:rPr>
          <w:t>Event &gt; Shift characters to the right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_Toc399421964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96</w:t>
        </w:r>
        <w:r w:rsidR="00E6350C" w:rsidRPr="00155B02">
          <w:rPr>
            <w:noProof/>
            <w:webHidden/>
            <w:lang w:val="en-GB"/>
          </w:rPr>
          <w:fldChar w:fldCharType="end"/>
        </w:r>
      </w:hyperlink>
    </w:p>
    <w:p w14:paraId="07D42C53"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65" w:history="1">
        <w:r w:rsidR="00E6350C" w:rsidRPr="00155B02">
          <w:rPr>
            <w:rStyle w:val="Hyperlink"/>
            <w:noProof/>
            <w:lang w:val="en-GB" w:bidi="hi-IN"/>
          </w:rPr>
          <w:t>Event &gt; Shift characters to the left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_Toc399421965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97</w:t>
        </w:r>
        <w:r w:rsidR="00E6350C" w:rsidRPr="00155B02">
          <w:rPr>
            <w:noProof/>
            <w:webHidden/>
            <w:lang w:val="en-GB"/>
          </w:rPr>
          <w:fldChar w:fldCharType="end"/>
        </w:r>
      </w:hyperlink>
    </w:p>
    <w:p w14:paraId="71B52C83"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66" w:history="1">
        <w:r w:rsidR="00E6350C" w:rsidRPr="00155B02">
          <w:rPr>
            <w:rStyle w:val="Hyperlink"/>
            <w:noProof/>
            <w:lang w:val="en-GB" w:bidi="hi-IN"/>
          </w:rPr>
          <w:t>Event &gt; Merge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_Toc399421966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97</w:t>
        </w:r>
        <w:r w:rsidR="00E6350C" w:rsidRPr="00155B02">
          <w:rPr>
            <w:noProof/>
            <w:webHidden/>
            <w:lang w:val="en-GB"/>
          </w:rPr>
          <w:fldChar w:fldCharType="end"/>
        </w:r>
      </w:hyperlink>
    </w:p>
    <w:p w14:paraId="4E799EEA"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67" w:history="1">
        <w:r w:rsidR="00E6350C" w:rsidRPr="00155B02">
          <w:rPr>
            <w:rStyle w:val="Hyperlink"/>
            <w:noProof/>
            <w:lang w:val="en-GB" w:bidi="hi-IN"/>
          </w:rPr>
          <w:t>Event &gt; Split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_Toc399421967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97</w:t>
        </w:r>
        <w:r w:rsidR="00E6350C" w:rsidRPr="00155B02">
          <w:rPr>
            <w:noProof/>
            <w:webHidden/>
            <w:lang w:val="en-GB"/>
          </w:rPr>
          <w:fldChar w:fldCharType="end"/>
        </w:r>
      </w:hyperlink>
    </w:p>
    <w:p w14:paraId="2AD264A1"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68" w:history="1">
        <w:r w:rsidR="00E6350C" w:rsidRPr="00155B02">
          <w:rPr>
            <w:rStyle w:val="Hyperlink"/>
            <w:noProof/>
            <w:lang w:val="en-GB" w:bidi="hi-IN"/>
          </w:rPr>
          <w:t>Event &gt; Double split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_Toc399421968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98</w:t>
        </w:r>
        <w:r w:rsidR="00E6350C" w:rsidRPr="00155B02">
          <w:rPr>
            <w:noProof/>
            <w:webHidden/>
            <w:lang w:val="en-GB"/>
          </w:rPr>
          <w:fldChar w:fldCharType="end"/>
        </w:r>
      </w:hyperlink>
    </w:p>
    <w:p w14:paraId="646B445C"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69" w:history="1">
        <w:r w:rsidR="00E6350C" w:rsidRPr="00155B02">
          <w:rPr>
            <w:rStyle w:val="Hyperlink"/>
            <w:noProof/>
            <w:lang w:val="en-GB" w:bidi="hi-IN"/>
          </w:rPr>
          <w:t>Event &gt; Extend to the right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_Toc399421969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98</w:t>
        </w:r>
        <w:r w:rsidR="00E6350C" w:rsidRPr="00155B02">
          <w:rPr>
            <w:noProof/>
            <w:webHidden/>
            <w:lang w:val="en-GB"/>
          </w:rPr>
          <w:fldChar w:fldCharType="end"/>
        </w:r>
      </w:hyperlink>
    </w:p>
    <w:p w14:paraId="022A6F64"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70" w:history="1">
        <w:r w:rsidR="00E6350C" w:rsidRPr="00155B02">
          <w:rPr>
            <w:rStyle w:val="Hyperlink"/>
            <w:noProof/>
            <w:lang w:val="en-GB" w:bidi="hi-IN"/>
          </w:rPr>
          <w:t>Event &gt; Extend to the left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_Toc399421970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99</w:t>
        </w:r>
        <w:r w:rsidR="00E6350C" w:rsidRPr="00155B02">
          <w:rPr>
            <w:noProof/>
            <w:webHidden/>
            <w:lang w:val="en-GB"/>
          </w:rPr>
          <w:fldChar w:fldCharType="end"/>
        </w:r>
      </w:hyperlink>
    </w:p>
    <w:p w14:paraId="31000D5F"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71" w:history="1">
        <w:r w:rsidR="00E6350C" w:rsidRPr="00155B02">
          <w:rPr>
            <w:rStyle w:val="Hyperlink"/>
            <w:noProof/>
            <w:lang w:val="en-GB" w:bidi="hi-IN"/>
          </w:rPr>
          <w:t>Event &gt; Shrink on the right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_Toc399421971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99</w:t>
        </w:r>
        <w:r w:rsidR="00E6350C" w:rsidRPr="00155B02">
          <w:rPr>
            <w:noProof/>
            <w:webHidden/>
            <w:lang w:val="en-GB"/>
          </w:rPr>
          <w:fldChar w:fldCharType="end"/>
        </w:r>
      </w:hyperlink>
    </w:p>
    <w:p w14:paraId="6A0DB846"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72" w:history="1">
        <w:r w:rsidR="00E6350C" w:rsidRPr="00155B02">
          <w:rPr>
            <w:rStyle w:val="Hyperlink"/>
            <w:noProof/>
            <w:lang w:val="en-GB" w:bidi="hi-IN"/>
          </w:rPr>
          <w:t>Event &gt; Shrink on the left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_Toc399421972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99</w:t>
        </w:r>
        <w:r w:rsidR="00E6350C" w:rsidRPr="00155B02">
          <w:rPr>
            <w:noProof/>
            <w:webHidden/>
            <w:lang w:val="en-GB"/>
          </w:rPr>
          <w:fldChar w:fldCharType="end"/>
        </w:r>
      </w:hyperlink>
    </w:p>
    <w:p w14:paraId="2B634034"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73" w:history="1">
        <w:r w:rsidR="00E6350C" w:rsidRPr="00155B02">
          <w:rPr>
            <w:rStyle w:val="Hyperlink"/>
            <w:noProof/>
            <w:lang w:val="en-GB" w:bidi="hi-IN"/>
          </w:rPr>
          <w:t>Event &gt; Move to the right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_Toc399421973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99</w:t>
        </w:r>
        <w:r w:rsidR="00E6350C" w:rsidRPr="00155B02">
          <w:rPr>
            <w:noProof/>
            <w:webHidden/>
            <w:lang w:val="en-GB"/>
          </w:rPr>
          <w:fldChar w:fldCharType="end"/>
        </w:r>
      </w:hyperlink>
    </w:p>
    <w:p w14:paraId="19A2DE83"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74" w:history="1">
        <w:r w:rsidR="00E6350C" w:rsidRPr="00155B02">
          <w:rPr>
            <w:rStyle w:val="Hyperlink"/>
            <w:noProof/>
            <w:lang w:val="en-GB" w:bidi="hi-IN"/>
          </w:rPr>
          <w:t>Event &gt; Move to the left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_Toc399421974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100</w:t>
        </w:r>
        <w:r w:rsidR="00E6350C" w:rsidRPr="00155B02">
          <w:rPr>
            <w:noProof/>
            <w:webHidden/>
            <w:lang w:val="en-GB"/>
          </w:rPr>
          <w:fldChar w:fldCharType="end"/>
        </w:r>
      </w:hyperlink>
    </w:p>
    <w:p w14:paraId="183F1658"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75" w:history="1">
        <w:r w:rsidR="00E6350C" w:rsidRPr="00155B02">
          <w:rPr>
            <w:rStyle w:val="Hyperlink"/>
            <w:noProof/>
            <w:lang w:val="en-GB" w:bidi="hi-IN"/>
          </w:rPr>
          <w:t>Event &gt; Find next event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_Toc399421975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100</w:t>
        </w:r>
        <w:r w:rsidR="00E6350C" w:rsidRPr="00155B02">
          <w:rPr>
            <w:noProof/>
            <w:webHidden/>
            <w:lang w:val="en-GB"/>
          </w:rPr>
          <w:fldChar w:fldCharType="end"/>
        </w:r>
      </w:hyperlink>
    </w:p>
    <w:p w14:paraId="4748DDC6"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76" w:history="1">
        <w:r w:rsidR="00E6350C" w:rsidRPr="00155B02">
          <w:rPr>
            <w:rStyle w:val="Hyperlink"/>
            <w:noProof/>
            <w:lang w:val="en-GB" w:bidi="hi-IN"/>
          </w:rPr>
          <w:t>Event &gt; Insert Pause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_Toc399421976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100</w:t>
        </w:r>
        <w:r w:rsidR="00E6350C" w:rsidRPr="00155B02">
          <w:rPr>
            <w:noProof/>
            <w:webHidden/>
            <w:lang w:val="en-GB"/>
          </w:rPr>
          <w:fldChar w:fldCharType="end"/>
        </w:r>
      </w:hyperlink>
    </w:p>
    <w:p w14:paraId="5170CA6C"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977" w:history="1">
        <w:r w:rsidR="00E6350C" w:rsidRPr="00155B02">
          <w:rPr>
            <w:rStyle w:val="Hyperlink"/>
            <w:noProof/>
            <w:lang w:val="en-GB" w:bidi="hi-IN"/>
          </w:rPr>
          <w:t>M.</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Timeline Menu</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_Toc399421977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100</w:t>
        </w:r>
        <w:r w:rsidR="00E6350C" w:rsidRPr="00155B02">
          <w:rPr>
            <w:noProof/>
            <w:webHidden/>
            <w:lang w:val="en-GB"/>
          </w:rPr>
          <w:fldChar w:fldCharType="end"/>
        </w:r>
      </w:hyperlink>
    </w:p>
    <w:p w14:paraId="6F1274BD"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78" w:history="1">
        <w:r w:rsidR="00E6350C" w:rsidRPr="00155B02">
          <w:rPr>
            <w:rStyle w:val="Hyperlink"/>
            <w:noProof/>
            <w:lang w:val="en-GB" w:bidi="hi-IN"/>
          </w:rPr>
          <w:t>Timeline &gt; Edit timeline item...</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_Toc399421978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101</w:t>
        </w:r>
        <w:r w:rsidR="00E6350C" w:rsidRPr="00155B02">
          <w:rPr>
            <w:noProof/>
            <w:webHidden/>
            <w:lang w:val="en-GB"/>
          </w:rPr>
          <w:fldChar w:fldCharType="end"/>
        </w:r>
      </w:hyperlink>
    </w:p>
    <w:p w14:paraId="321558E4"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79" w:history="1">
        <w:r w:rsidR="00E6350C" w:rsidRPr="00155B02">
          <w:rPr>
            <w:rStyle w:val="Hyperlink"/>
            <w:noProof/>
            <w:lang w:val="en-GB" w:bidi="hi-IN"/>
          </w:rPr>
          <w:t>Timeline &gt; Insert timeline item</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_Toc399421979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101</w:t>
        </w:r>
        <w:r w:rsidR="00E6350C" w:rsidRPr="00155B02">
          <w:rPr>
            <w:noProof/>
            <w:webHidden/>
            <w:lang w:val="en-GB"/>
          </w:rPr>
          <w:fldChar w:fldCharType="end"/>
        </w:r>
      </w:hyperlink>
    </w:p>
    <w:p w14:paraId="780001C2"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80" w:history="1">
        <w:r w:rsidR="00E6350C" w:rsidRPr="00155B02">
          <w:rPr>
            <w:rStyle w:val="Hyperlink"/>
            <w:noProof/>
            <w:lang w:val="en-GB" w:bidi="hi-IN"/>
          </w:rPr>
          <w:t>Timeline &gt; Remove gap</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_Toc399421980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102</w:t>
        </w:r>
        <w:r w:rsidR="00E6350C" w:rsidRPr="00155B02">
          <w:rPr>
            <w:noProof/>
            <w:webHidden/>
            <w:lang w:val="en-GB"/>
          </w:rPr>
          <w:fldChar w:fldCharType="end"/>
        </w:r>
      </w:hyperlink>
    </w:p>
    <w:p w14:paraId="33507500"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81" w:history="1">
        <w:r w:rsidR="00E6350C" w:rsidRPr="00155B02">
          <w:rPr>
            <w:rStyle w:val="Hyperlink"/>
            <w:noProof/>
            <w:lang w:val="en-GB" w:bidi="hi-IN"/>
          </w:rPr>
          <w:t>Timeline &gt; Remove all gaps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_Toc399421981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102</w:t>
        </w:r>
        <w:r w:rsidR="00E6350C" w:rsidRPr="00155B02">
          <w:rPr>
            <w:noProof/>
            <w:webHidden/>
            <w:lang w:val="en-GB"/>
          </w:rPr>
          <w:fldChar w:fldCharType="end"/>
        </w:r>
      </w:hyperlink>
    </w:p>
    <w:p w14:paraId="30A54EDA"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82" w:history="1">
        <w:r w:rsidR="00E6350C" w:rsidRPr="00155B02">
          <w:rPr>
            <w:rStyle w:val="Hyperlink"/>
            <w:noProof/>
            <w:lang w:val="en-GB" w:bidi="hi-IN"/>
          </w:rPr>
          <w:t>Timeline &gt; Remove unused timeline items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_Toc399421982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102</w:t>
        </w:r>
        <w:r w:rsidR="00E6350C" w:rsidRPr="00155B02">
          <w:rPr>
            <w:noProof/>
            <w:webHidden/>
            <w:lang w:val="en-GB"/>
          </w:rPr>
          <w:fldChar w:fldCharType="end"/>
        </w:r>
      </w:hyperlink>
    </w:p>
    <w:p w14:paraId="50CED078"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83" w:history="1">
        <w:r w:rsidR="00E6350C" w:rsidRPr="00155B02">
          <w:rPr>
            <w:rStyle w:val="Hyperlink"/>
            <w:noProof/>
            <w:lang w:val="en-GB" w:bidi="hi-IN"/>
          </w:rPr>
          <w:t>Timeline &gt; Make timeline consistent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_Toc399421983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103</w:t>
        </w:r>
        <w:r w:rsidR="00E6350C" w:rsidRPr="00155B02">
          <w:rPr>
            <w:noProof/>
            <w:webHidden/>
            <w:lang w:val="en-GB"/>
          </w:rPr>
          <w:fldChar w:fldCharType="end"/>
        </w:r>
      </w:hyperlink>
    </w:p>
    <w:p w14:paraId="29206C2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84" w:history="1">
        <w:r w:rsidR="00E6350C" w:rsidRPr="00155B02">
          <w:rPr>
            <w:rStyle w:val="Hyperlink"/>
            <w:noProof/>
            <w:lang w:val="en-GB" w:bidi="hi-IN"/>
          </w:rPr>
          <w:t>Timeline &gt; Smooth timeline...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_Toc399421984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103</w:t>
        </w:r>
        <w:r w:rsidR="00E6350C" w:rsidRPr="00155B02">
          <w:rPr>
            <w:noProof/>
            <w:webHidden/>
            <w:lang w:val="en-GB"/>
          </w:rPr>
          <w:fldChar w:fldCharType="end"/>
        </w:r>
      </w:hyperlink>
    </w:p>
    <w:p w14:paraId="5BE2D95B"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85" w:history="1">
        <w:r w:rsidR="00E6350C" w:rsidRPr="00155B02">
          <w:rPr>
            <w:rStyle w:val="Hyperlink"/>
            <w:noProof/>
            <w:lang w:val="en-GB" w:bidi="hi-IN"/>
          </w:rPr>
          <w:t>Timeline &gt; Interpolate timeline...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_Toc399421985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103</w:t>
        </w:r>
        <w:r w:rsidR="00E6350C" w:rsidRPr="00155B02">
          <w:rPr>
            <w:noProof/>
            <w:webHidden/>
            <w:lang w:val="en-GB"/>
          </w:rPr>
          <w:fldChar w:fldCharType="end"/>
        </w:r>
      </w:hyperlink>
    </w:p>
    <w:p w14:paraId="28B95E30"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86" w:history="1">
        <w:r w:rsidR="00E6350C" w:rsidRPr="00155B02">
          <w:rPr>
            <w:rStyle w:val="Hyperlink"/>
            <w:noProof/>
            <w:lang w:val="en-GB" w:bidi="hi-IN"/>
          </w:rPr>
          <w:t>Timeline &gt; Remove interpolated times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_Toc399421986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104</w:t>
        </w:r>
        <w:r w:rsidR="00E6350C" w:rsidRPr="00155B02">
          <w:rPr>
            <w:noProof/>
            <w:webHidden/>
            <w:lang w:val="en-GB"/>
          </w:rPr>
          <w:fldChar w:fldCharType="end"/>
        </w:r>
      </w:hyperlink>
    </w:p>
    <w:p w14:paraId="6A5F2104"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87" w:history="1">
        <w:r w:rsidR="00E6350C" w:rsidRPr="00155B02">
          <w:rPr>
            <w:rStyle w:val="Hyperlink"/>
            <w:noProof/>
            <w:lang w:val="en-GB" w:bidi="hi-IN"/>
          </w:rPr>
          <w:t>Timeline &gt; Confirm timeline item(s)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_Toc399421987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104</w:t>
        </w:r>
        <w:r w:rsidR="00E6350C" w:rsidRPr="00155B02">
          <w:rPr>
            <w:noProof/>
            <w:webHidden/>
            <w:lang w:val="en-GB"/>
          </w:rPr>
          <w:fldChar w:fldCharType="end"/>
        </w:r>
      </w:hyperlink>
    </w:p>
    <w:p w14:paraId="5E827E87"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88" w:history="1">
        <w:r w:rsidR="00E6350C" w:rsidRPr="00155B02">
          <w:rPr>
            <w:rStyle w:val="Hyperlink"/>
            <w:noProof/>
            <w:lang w:val="en-GB" w:bidi="hi-IN"/>
          </w:rPr>
          <w:t>Timeline &gt; Shift absolute times...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_Toc399421988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104</w:t>
        </w:r>
        <w:r w:rsidR="00E6350C" w:rsidRPr="00155B02">
          <w:rPr>
            <w:noProof/>
            <w:webHidden/>
            <w:lang w:val="en-GB"/>
          </w:rPr>
          <w:fldChar w:fldCharType="end"/>
        </w:r>
      </w:hyperlink>
    </w:p>
    <w:p w14:paraId="4F3CE658"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89" w:history="1">
        <w:r w:rsidR="00E6350C" w:rsidRPr="00155B02">
          <w:rPr>
            <w:rStyle w:val="Hyperlink"/>
            <w:noProof/>
            <w:lang w:val="en-GB" w:bidi="hi-IN"/>
          </w:rPr>
          <w:t>Timeline &gt; Add bookmark…</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_Toc399421989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104</w:t>
        </w:r>
        <w:r w:rsidR="00E6350C" w:rsidRPr="00155B02">
          <w:rPr>
            <w:noProof/>
            <w:webHidden/>
            <w:lang w:val="en-GB"/>
          </w:rPr>
          <w:fldChar w:fldCharType="end"/>
        </w:r>
      </w:hyperlink>
    </w:p>
    <w:p w14:paraId="6E5DADFC"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90" w:history="1">
        <w:r w:rsidR="00E6350C" w:rsidRPr="00155B02">
          <w:rPr>
            <w:rStyle w:val="Hyperlink"/>
            <w:noProof/>
            <w:lang w:val="en-GB" w:bidi="hi-IN"/>
          </w:rPr>
          <w:t>Timeline &gt; Fine tuning mode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_Toc399421990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105</w:t>
        </w:r>
        <w:r w:rsidR="00E6350C" w:rsidRPr="00155B02">
          <w:rPr>
            <w:noProof/>
            <w:webHidden/>
            <w:lang w:val="en-GB"/>
          </w:rPr>
          <w:fldChar w:fldCharType="end"/>
        </w:r>
      </w:hyperlink>
    </w:p>
    <w:p w14:paraId="1AE88B98"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91" w:history="1">
        <w:r w:rsidR="00E6350C" w:rsidRPr="00155B02">
          <w:rPr>
            <w:rStyle w:val="Hyperlink"/>
            <w:noProof/>
            <w:lang w:val="en-GB" w:bidi="hi-IN"/>
          </w:rPr>
          <w:t>Timeline &gt; Bookmarks…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_Toc399421991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105</w:t>
        </w:r>
        <w:r w:rsidR="00E6350C" w:rsidRPr="00155B02">
          <w:rPr>
            <w:noProof/>
            <w:webHidden/>
            <w:lang w:val="en-GB"/>
          </w:rPr>
          <w:fldChar w:fldCharType="end"/>
        </w:r>
      </w:hyperlink>
    </w:p>
    <w:p w14:paraId="6640012F"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1992" w:history="1">
        <w:r w:rsidR="00E6350C" w:rsidRPr="00155B02">
          <w:rPr>
            <w:rStyle w:val="Hyperlink"/>
            <w:noProof/>
            <w:lang w:val="en-GB" w:eastAsia="ar-SA"/>
          </w:rPr>
          <w:t>N.</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Fo</w:t>
        </w:r>
        <w:r w:rsidR="00E6350C" w:rsidRPr="00155B02">
          <w:rPr>
            <w:rStyle w:val="Hyperlink"/>
            <w:noProof/>
            <w:lang w:val="en-GB" w:eastAsia="ar-SA"/>
          </w:rPr>
          <w:t>rmat-Menu</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_Toc399421992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105</w:t>
        </w:r>
        <w:r w:rsidR="00E6350C" w:rsidRPr="00155B02">
          <w:rPr>
            <w:noProof/>
            <w:webHidden/>
            <w:lang w:val="en-GB"/>
          </w:rPr>
          <w:fldChar w:fldCharType="end"/>
        </w:r>
      </w:hyperlink>
    </w:p>
    <w:p w14:paraId="407A6667"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93" w:history="1">
        <w:r w:rsidR="00E6350C" w:rsidRPr="00155B02">
          <w:rPr>
            <w:rStyle w:val="Hyperlink"/>
            <w:noProof/>
            <w:lang w:val="en-GB" w:bidi="hi-IN"/>
          </w:rPr>
          <w:t>Format &gt; Apply stylesheet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_Toc399421993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111</w:t>
        </w:r>
        <w:r w:rsidR="00E6350C" w:rsidRPr="00155B02">
          <w:rPr>
            <w:noProof/>
            <w:webHidden/>
            <w:lang w:val="en-GB"/>
          </w:rPr>
          <w:fldChar w:fldCharType="end"/>
        </w:r>
      </w:hyperlink>
    </w:p>
    <w:p w14:paraId="32B760B3"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94" w:history="1">
        <w:r w:rsidR="00E6350C" w:rsidRPr="00155B02">
          <w:rPr>
            <w:rStyle w:val="Hyperlink"/>
            <w:noProof/>
            <w:lang w:val="en-GB" w:bidi="hi-IN"/>
          </w:rPr>
          <w:t>Format &gt; Open format table...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_Toc399421994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111</w:t>
        </w:r>
        <w:r w:rsidR="00E6350C" w:rsidRPr="00155B02">
          <w:rPr>
            <w:noProof/>
            <w:webHidden/>
            <w:lang w:val="en-GB"/>
          </w:rPr>
          <w:fldChar w:fldCharType="end"/>
        </w:r>
      </w:hyperlink>
    </w:p>
    <w:p w14:paraId="4005805B"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95" w:history="1">
        <w:r w:rsidR="00E6350C" w:rsidRPr="00155B02">
          <w:rPr>
            <w:rStyle w:val="Hyperlink"/>
            <w:noProof/>
            <w:lang w:val="en-GB" w:bidi="hi-IN"/>
          </w:rPr>
          <w:t>Format &gt; Save format table as...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_Toc399421995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111</w:t>
        </w:r>
        <w:r w:rsidR="00E6350C" w:rsidRPr="00155B02">
          <w:rPr>
            <w:noProof/>
            <w:webHidden/>
            <w:lang w:val="en-GB"/>
          </w:rPr>
          <w:fldChar w:fldCharType="end"/>
        </w:r>
      </w:hyperlink>
    </w:p>
    <w:p w14:paraId="2E19E7EB"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96" w:history="1">
        <w:r w:rsidR="00E6350C" w:rsidRPr="00155B02">
          <w:rPr>
            <w:rStyle w:val="Hyperlink"/>
            <w:noProof/>
            <w:lang w:val="en-GB" w:bidi="hi-IN"/>
          </w:rPr>
          <w:t>Format &gt; Edit format table...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_Toc399421996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111</w:t>
        </w:r>
        <w:r w:rsidR="00E6350C" w:rsidRPr="00155B02">
          <w:rPr>
            <w:noProof/>
            <w:webHidden/>
            <w:lang w:val="en-GB"/>
          </w:rPr>
          <w:fldChar w:fldCharType="end"/>
        </w:r>
      </w:hyperlink>
    </w:p>
    <w:p w14:paraId="32E2F970"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97" w:history="1">
        <w:r w:rsidR="00E6350C" w:rsidRPr="00155B02">
          <w:rPr>
            <w:rStyle w:val="Hyperlink"/>
            <w:noProof/>
            <w:lang w:val="en-GB" w:bidi="hi-IN"/>
          </w:rPr>
          <w:t>Format &gt; Format tier...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_Toc399421997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111</w:t>
        </w:r>
        <w:r w:rsidR="00E6350C" w:rsidRPr="00155B02">
          <w:rPr>
            <w:noProof/>
            <w:webHidden/>
            <w:lang w:val="en-GB"/>
          </w:rPr>
          <w:fldChar w:fldCharType="end"/>
        </w:r>
      </w:hyperlink>
    </w:p>
    <w:p w14:paraId="48881A13"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98" w:history="1">
        <w:r w:rsidR="00E6350C" w:rsidRPr="00155B02">
          <w:rPr>
            <w:rStyle w:val="Hyperlink"/>
            <w:noProof/>
            <w:lang w:val="en-GB" w:bidi="hi-IN"/>
          </w:rPr>
          <w:t>Format &gt; Format tier labels...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_Toc399421998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111</w:t>
        </w:r>
        <w:r w:rsidR="00E6350C" w:rsidRPr="00155B02">
          <w:rPr>
            <w:noProof/>
            <w:webHidden/>
            <w:lang w:val="en-GB"/>
          </w:rPr>
          <w:fldChar w:fldCharType="end"/>
        </w:r>
      </w:hyperlink>
    </w:p>
    <w:p w14:paraId="285D2352"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1999" w:history="1">
        <w:r w:rsidR="00E6350C" w:rsidRPr="00155B02">
          <w:rPr>
            <w:rStyle w:val="Hyperlink"/>
            <w:noProof/>
            <w:lang w:val="en-GB" w:bidi="hi-IN"/>
          </w:rPr>
          <w:t>Format &gt; Format timeline...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_Toc399421999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112</w:t>
        </w:r>
        <w:r w:rsidR="00E6350C" w:rsidRPr="00155B02">
          <w:rPr>
            <w:noProof/>
            <w:webHidden/>
            <w:lang w:val="en-GB"/>
          </w:rPr>
          <w:fldChar w:fldCharType="end"/>
        </w:r>
      </w:hyperlink>
    </w:p>
    <w:p w14:paraId="1820C128"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00" w:history="1">
        <w:r w:rsidR="00E6350C" w:rsidRPr="00155B02">
          <w:rPr>
            <w:rStyle w:val="Hyperlink"/>
            <w:noProof/>
            <w:lang w:val="en-GB" w:bidi="hi-IN"/>
          </w:rPr>
          <w:t>Format &gt; Format timeline items...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_Toc399422000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112</w:t>
        </w:r>
        <w:r w:rsidR="00E6350C" w:rsidRPr="00155B02">
          <w:rPr>
            <w:noProof/>
            <w:webHidden/>
            <w:lang w:val="en-GB"/>
          </w:rPr>
          <w:fldChar w:fldCharType="end"/>
        </w:r>
      </w:hyperlink>
    </w:p>
    <w:p w14:paraId="3B9ED022"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01" w:history="1">
        <w:r w:rsidR="00E6350C" w:rsidRPr="00155B02">
          <w:rPr>
            <w:rStyle w:val="Hyperlink"/>
            <w:noProof/>
            <w:lang w:val="en-GB" w:bidi="hi-IN"/>
          </w:rPr>
          <w:t>Format &gt; Set frame end</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_Toc399422001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113</w:t>
        </w:r>
        <w:r w:rsidR="00E6350C" w:rsidRPr="00155B02">
          <w:rPr>
            <w:noProof/>
            <w:webHidden/>
            <w:lang w:val="en-GB"/>
          </w:rPr>
          <w:fldChar w:fldCharType="end"/>
        </w:r>
      </w:hyperlink>
    </w:p>
    <w:p w14:paraId="56A36F75"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02" w:history="1">
        <w:r w:rsidR="00E6350C" w:rsidRPr="00155B02">
          <w:rPr>
            <w:rStyle w:val="Hyperlink"/>
            <w:noProof/>
            <w:lang w:val="en-GB" w:bidi="hi-IN"/>
          </w:rPr>
          <w:t>Format &gt; Reformat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_Toc399422002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113</w:t>
        </w:r>
        <w:r w:rsidR="00E6350C" w:rsidRPr="00155B02">
          <w:rPr>
            <w:noProof/>
            <w:webHidden/>
            <w:lang w:val="en-GB"/>
          </w:rPr>
          <w:fldChar w:fldCharType="end"/>
        </w:r>
      </w:hyperlink>
    </w:p>
    <w:p w14:paraId="56F7C3C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03" w:history="1">
        <w:r w:rsidR="00E6350C" w:rsidRPr="00155B02">
          <w:rPr>
            <w:rStyle w:val="Hyperlink"/>
            <w:noProof/>
            <w:lang w:val="en-GB" w:bidi="hi-IN"/>
          </w:rPr>
          <w:t>Format &gt; Underline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_Toc399422003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113</w:t>
        </w:r>
        <w:r w:rsidR="00E6350C" w:rsidRPr="00155B02">
          <w:rPr>
            <w:noProof/>
            <w:webHidden/>
            <w:lang w:val="en-GB"/>
          </w:rPr>
          <w:fldChar w:fldCharType="end"/>
        </w:r>
      </w:hyperlink>
    </w:p>
    <w:p w14:paraId="7A1F89AD"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2004" w:history="1">
        <w:r w:rsidR="00E6350C" w:rsidRPr="00155B02">
          <w:rPr>
            <w:rStyle w:val="Hyperlink"/>
            <w:noProof/>
            <w:lang w:val="en-GB" w:bidi="hi-IN"/>
          </w:rPr>
          <w:t>O.</w:t>
        </w:r>
        <w:r w:rsidR="00E6350C" w:rsidRPr="00155B02">
          <w:rPr>
            <w:rFonts w:asciiTheme="minorHAnsi" w:eastAsiaTheme="minorEastAsia" w:hAnsiTheme="minorHAnsi" w:cstheme="minorBidi"/>
            <w:noProof/>
            <w:sz w:val="22"/>
            <w:szCs w:val="22"/>
            <w:lang w:val="en-GB"/>
          </w:rPr>
          <w:tab/>
        </w:r>
        <w:r w:rsidR="00E6350C" w:rsidRPr="00155B02">
          <w:rPr>
            <w:rStyle w:val="Hyperlink"/>
            <w:noProof/>
            <w:lang w:val="en-GB" w:bidi="hi-IN"/>
          </w:rPr>
          <w:t>Help-Menu</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_Toc399422004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114</w:t>
        </w:r>
        <w:r w:rsidR="00E6350C" w:rsidRPr="00155B02">
          <w:rPr>
            <w:noProof/>
            <w:webHidden/>
            <w:lang w:val="en-GB"/>
          </w:rPr>
          <w:fldChar w:fldCharType="end"/>
        </w:r>
      </w:hyperlink>
    </w:p>
    <w:p w14:paraId="26F1BBDE"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05" w:history="1">
        <w:r w:rsidR="00E6350C" w:rsidRPr="00155B02">
          <w:rPr>
            <w:rStyle w:val="Hyperlink"/>
            <w:noProof/>
            <w:lang w:val="en-GB" w:bidi="hi-IN"/>
          </w:rPr>
          <w:t>Help &gt; EXMARaLDA on the web</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_Toc399422005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114</w:t>
        </w:r>
        <w:r w:rsidR="00E6350C" w:rsidRPr="00155B02">
          <w:rPr>
            <w:noProof/>
            <w:webHidden/>
            <w:lang w:val="en-GB"/>
          </w:rPr>
          <w:fldChar w:fldCharType="end"/>
        </w:r>
      </w:hyperlink>
    </w:p>
    <w:p w14:paraId="22C0FD9B"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06" w:history="1">
        <w:r w:rsidR="00E6350C" w:rsidRPr="00155B02">
          <w:rPr>
            <w:rStyle w:val="Hyperlink"/>
            <w:noProof/>
            <w:lang w:val="en-GB" w:bidi="hi-IN"/>
          </w:rPr>
          <w:t>Help &gt; About…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_Toc399422006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115</w:t>
        </w:r>
        <w:r w:rsidR="00E6350C" w:rsidRPr="00155B02">
          <w:rPr>
            <w:noProof/>
            <w:webHidden/>
            <w:lang w:val="en-GB"/>
          </w:rPr>
          <w:fldChar w:fldCharType="end"/>
        </w:r>
      </w:hyperlink>
    </w:p>
    <w:p w14:paraId="60CDE17F"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07" w:history="1">
        <w:r w:rsidR="00E6350C" w:rsidRPr="00155B02">
          <w:rPr>
            <w:rStyle w:val="Hyperlink"/>
            <w:noProof/>
            <w:lang w:val="en-GB" w:bidi="hi-IN"/>
          </w:rPr>
          <w:t>Help &gt; Check for update…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_Toc399422007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116</w:t>
        </w:r>
        <w:r w:rsidR="00E6350C" w:rsidRPr="00155B02">
          <w:rPr>
            <w:noProof/>
            <w:webHidden/>
            <w:lang w:val="en-GB"/>
          </w:rPr>
          <w:fldChar w:fldCharType="end"/>
        </w:r>
      </w:hyperlink>
    </w:p>
    <w:p w14:paraId="5550BC32"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08" w:history="1">
        <w:r w:rsidR="00E6350C" w:rsidRPr="00155B02">
          <w:rPr>
            <w:rStyle w:val="Hyperlink"/>
            <w:noProof/>
            <w:lang w:val="en-GB"/>
          </w:rPr>
          <w:t>Appendix A: SIMPLE EXMARaLDA Conventions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_Toc399422008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116</w:t>
        </w:r>
        <w:r w:rsidR="00E6350C" w:rsidRPr="00155B02">
          <w:rPr>
            <w:noProof/>
            <w:webHidden/>
            <w:lang w:val="en-GB"/>
          </w:rPr>
          <w:fldChar w:fldCharType="end"/>
        </w:r>
      </w:hyperlink>
    </w:p>
    <w:p w14:paraId="1550BC0F" w14:textId="488CA20E"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09" w:history="1">
        <w:r w:rsidR="00E6350C" w:rsidRPr="00155B02">
          <w:rPr>
            <w:rStyle w:val="Hyperlink"/>
            <w:noProof/>
            <w:lang w:val="en-GB" w:bidi="hi-IN"/>
          </w:rPr>
          <w:t>III.</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bidi="hi-IN"/>
          </w:rPr>
          <w:t xml:space="preserve">Every line starts with a speaker abbreviation of the speaker making the utterance followed by a colon. Two speakers are not allowed to share the same abbreviation. Capitalization is relevant (i.e. </w:t>
        </w:r>
        <w:r w:rsidR="00007CB6" w:rsidRPr="00155B02">
          <w:rPr>
            <w:rStyle w:val="Hyperlink"/>
            <w:noProof/>
            <w:lang w:val="en-GB" w:bidi="hi-IN"/>
          </w:rPr>
          <w:t>„</w:t>
        </w:r>
        <w:r w:rsidR="00E6350C" w:rsidRPr="00155B02">
          <w:rPr>
            <w:rStyle w:val="Hyperlink"/>
            <w:noProof/>
            <w:lang w:val="en-GB" w:bidi="hi-IN"/>
          </w:rPr>
          <w:t xml:space="preserve">Tom“ and </w:t>
        </w:r>
        <w:r w:rsidR="00007CB6" w:rsidRPr="00155B02">
          <w:rPr>
            <w:rStyle w:val="Hyperlink"/>
            <w:noProof/>
            <w:lang w:val="en-GB" w:bidi="hi-IN"/>
          </w:rPr>
          <w:t>„</w:t>
        </w:r>
        <w:r w:rsidR="00E6350C" w:rsidRPr="00155B02">
          <w:rPr>
            <w:rStyle w:val="Hyperlink"/>
            <w:noProof/>
            <w:lang w:val="en-GB" w:bidi="hi-IN"/>
          </w:rPr>
          <w:t>TOM“ will be treated as two different speaker abbreviations ):</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_Toc399422009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116</w:t>
        </w:r>
        <w:r w:rsidR="00E6350C" w:rsidRPr="00155B02">
          <w:rPr>
            <w:noProof/>
            <w:webHidden/>
            <w:lang w:val="en-GB"/>
          </w:rPr>
          <w:fldChar w:fldCharType="end"/>
        </w:r>
      </w:hyperlink>
    </w:p>
    <w:p w14:paraId="554B4285"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10" w:history="1">
        <w:r w:rsidR="00E6350C" w:rsidRPr="00155B02">
          <w:rPr>
            <w:rStyle w:val="Hyperlink"/>
            <w:noProof/>
            <w:lang w:val="en-GB" w:bidi="hi-IN"/>
          </w:rPr>
          <w:t>2. Per line, an utterance is transcribed. Every line is ended with an end-of-</w:t>
        </w:r>
        <w:r w:rsidR="00E6350C" w:rsidRPr="00155B02">
          <w:rPr>
            <w:rStyle w:val="Hyperlink"/>
            <w:noProof/>
            <w:lang w:val="en-GB" w:bidi="hi-IN"/>
          </w:rPr>
          <w:lastRenderedPageBreak/>
          <w:t>line symbol (carriage return). Spaces are allowed for a clear structure.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_Toc399422010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117</w:t>
        </w:r>
        <w:r w:rsidR="00E6350C" w:rsidRPr="00155B02">
          <w:rPr>
            <w:noProof/>
            <w:webHidden/>
            <w:lang w:val="en-GB"/>
          </w:rPr>
          <w:fldChar w:fldCharType="end"/>
        </w:r>
      </w:hyperlink>
    </w:p>
    <w:p w14:paraId="4343D590"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11" w:history="1">
        <w:r w:rsidR="00E6350C" w:rsidRPr="00155B02">
          <w:rPr>
            <w:rStyle w:val="Hyperlink"/>
            <w:noProof/>
            <w:lang w:val="en-GB" w:bidi="hi-IN"/>
          </w:rPr>
          <w:t>3. A transcription of non-verbal actions that accompany the utterances (i.e. that happen simultaneously ), can be placed in square brackets before the utterance.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_Toc399422011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117</w:t>
        </w:r>
        <w:r w:rsidR="00E6350C" w:rsidRPr="00155B02">
          <w:rPr>
            <w:noProof/>
            <w:webHidden/>
            <w:lang w:val="en-GB"/>
          </w:rPr>
          <w:fldChar w:fldCharType="end"/>
        </w:r>
      </w:hyperlink>
    </w:p>
    <w:p w14:paraId="1C64C8B6"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12" w:history="1">
        <w:r w:rsidR="00E6350C" w:rsidRPr="00155B02">
          <w:rPr>
            <w:rStyle w:val="Hyperlink"/>
            <w:noProof/>
            <w:lang w:val="en-GB" w:bidi="hi-IN"/>
          </w:rPr>
          <w:t>4. An annotation of the utterance (e.g. a translation) can be placed in curly brackets behind the utterance. It is placed into the same line as the associated utterance.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_Toc399422012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117</w:t>
        </w:r>
        <w:r w:rsidR="00E6350C" w:rsidRPr="00155B02">
          <w:rPr>
            <w:noProof/>
            <w:webHidden/>
            <w:lang w:val="en-GB"/>
          </w:rPr>
          <w:fldChar w:fldCharType="end"/>
        </w:r>
      </w:hyperlink>
    </w:p>
    <w:p w14:paraId="6174A7F6"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13" w:history="1">
        <w:r w:rsidR="00E6350C" w:rsidRPr="00155B02">
          <w:rPr>
            <w:rStyle w:val="Hyperlink"/>
            <w:noProof/>
            <w:lang w:val="en-GB" w:bidi="hi-IN"/>
          </w:rPr>
          <w:t>5. 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_Toc399422013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117</w:t>
        </w:r>
        <w:r w:rsidR="00E6350C" w:rsidRPr="00155B02">
          <w:rPr>
            <w:noProof/>
            <w:webHidden/>
            <w:lang w:val="en-GB"/>
          </w:rPr>
          <w:fldChar w:fldCharType="end"/>
        </w:r>
      </w:hyperlink>
    </w:p>
    <w:p w14:paraId="535C6AE6"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14" w:history="1">
        <w:r w:rsidR="00E6350C" w:rsidRPr="00155B02">
          <w:rPr>
            <w:rStyle w:val="Hyperlink"/>
            <w:noProof/>
            <w:lang w:val="en-GB" w:eastAsia="ar-SA"/>
          </w:rPr>
          <w:t>6. Square, curly and angle brackets may only be used as specified above. They should not occur within the transcription in any other way.</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_Toc399422014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117</w:t>
        </w:r>
        <w:r w:rsidR="00E6350C" w:rsidRPr="00155B02">
          <w:rPr>
            <w:noProof/>
            <w:webHidden/>
            <w:lang w:val="en-GB"/>
          </w:rPr>
          <w:fldChar w:fldCharType="end"/>
        </w:r>
      </w:hyperlink>
    </w:p>
    <w:p w14:paraId="1B7DCDED"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15" w:history="1">
        <w:r w:rsidR="00E6350C" w:rsidRPr="00155B02">
          <w:rPr>
            <w:rStyle w:val="Hyperlink"/>
            <w:noProof/>
            <w:lang w:val="en-GB"/>
          </w:rPr>
          <w:t>Appendix B: Segmentation Algorithms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_Toc399422015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118</w:t>
        </w:r>
        <w:r w:rsidR="00E6350C" w:rsidRPr="00155B02">
          <w:rPr>
            <w:noProof/>
            <w:webHidden/>
            <w:lang w:val="en-GB"/>
          </w:rPr>
          <w:fldChar w:fldCharType="end"/>
        </w:r>
      </w:hyperlink>
    </w:p>
    <w:p w14:paraId="4451C4CE"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2016" w:history="1">
        <w:r w:rsidR="00E6350C" w:rsidRPr="00155B02">
          <w:rPr>
            <w:rStyle w:val="Hyperlink"/>
            <w:noProof/>
            <w:lang w:val="en-GB" w:bidi="hi-IN"/>
          </w:rPr>
          <w:t>General Information on Segmentation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_Toc399422016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118</w:t>
        </w:r>
        <w:r w:rsidR="00E6350C" w:rsidRPr="00155B02">
          <w:rPr>
            <w:noProof/>
            <w:webHidden/>
            <w:lang w:val="en-GB"/>
          </w:rPr>
          <w:fldChar w:fldCharType="end"/>
        </w:r>
      </w:hyperlink>
    </w:p>
    <w:p w14:paraId="0FF7E629"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17" w:history="1">
        <w:r w:rsidR="00E6350C" w:rsidRPr="00155B02">
          <w:rPr>
            <w:rStyle w:val="Hyperlink"/>
            <w:noProof/>
            <w:lang w:val="en-GB" w:bidi="hi-IN"/>
          </w:rPr>
          <w:t>Introduction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_Toc399422017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118</w:t>
        </w:r>
        <w:r w:rsidR="00E6350C" w:rsidRPr="00155B02">
          <w:rPr>
            <w:noProof/>
            <w:webHidden/>
            <w:lang w:val="en-GB"/>
          </w:rPr>
          <w:fldChar w:fldCharType="end"/>
        </w:r>
      </w:hyperlink>
    </w:p>
    <w:p w14:paraId="344565C6"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18" w:history="1">
        <w:r w:rsidR="00E6350C" w:rsidRPr="00155B02">
          <w:rPr>
            <w:rStyle w:val="Hyperlink"/>
            <w:noProof/>
            <w:lang w:val="en-GB" w:bidi="hi-IN"/>
          </w:rPr>
          <w:t>What to segment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_Toc399422018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118</w:t>
        </w:r>
        <w:r w:rsidR="00E6350C" w:rsidRPr="00155B02">
          <w:rPr>
            <w:noProof/>
            <w:webHidden/>
            <w:lang w:val="en-GB"/>
          </w:rPr>
          <w:fldChar w:fldCharType="end"/>
        </w:r>
      </w:hyperlink>
    </w:p>
    <w:p w14:paraId="655E1D37"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19" w:history="1">
        <w:r w:rsidR="00E6350C" w:rsidRPr="00155B02">
          <w:rPr>
            <w:rStyle w:val="Hyperlink"/>
            <w:noProof/>
            <w:lang w:val="en-GB" w:bidi="hi-IN"/>
          </w:rPr>
          <w:t>How to segment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_Toc399422019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118</w:t>
        </w:r>
        <w:r w:rsidR="00E6350C" w:rsidRPr="00155B02">
          <w:rPr>
            <w:noProof/>
            <w:webHidden/>
            <w:lang w:val="en-GB"/>
          </w:rPr>
          <w:fldChar w:fldCharType="end"/>
        </w:r>
      </w:hyperlink>
    </w:p>
    <w:p w14:paraId="6693C156"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20" w:history="1">
        <w:r w:rsidR="00E6350C" w:rsidRPr="00155B02">
          <w:rPr>
            <w:rStyle w:val="Hyperlink"/>
            <w:noProof/>
            <w:lang w:val="en-GB" w:bidi="hi-IN"/>
          </w:rPr>
          <w:t>Troubleshooting and Segmentation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_Toc399422020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119</w:t>
        </w:r>
        <w:r w:rsidR="00E6350C" w:rsidRPr="00155B02">
          <w:rPr>
            <w:noProof/>
            <w:webHidden/>
            <w:lang w:val="en-GB"/>
          </w:rPr>
          <w:fldChar w:fldCharType="end"/>
        </w:r>
      </w:hyperlink>
    </w:p>
    <w:p w14:paraId="4D6CF1D5" w14:textId="2B9DDB9B" w:rsidR="00E6350C" w:rsidRPr="00155B02" w:rsidRDefault="00D84B31">
      <w:pPr>
        <w:pStyle w:val="Verzeichnis2"/>
        <w:rPr>
          <w:rFonts w:asciiTheme="minorHAnsi" w:eastAsiaTheme="minorEastAsia" w:hAnsiTheme="minorHAnsi" w:cstheme="minorBidi"/>
          <w:noProof/>
          <w:sz w:val="22"/>
          <w:szCs w:val="22"/>
          <w:lang w:val="en-GB"/>
        </w:rPr>
      </w:pPr>
      <w:hyperlink w:anchor="_Toc399422021" w:history="1">
        <w:r w:rsidR="00E6350C" w:rsidRPr="00155B02">
          <w:rPr>
            <w:rStyle w:val="Hyperlink"/>
            <w:noProof/>
            <w:lang w:val="en-GB" w:bidi="hi-IN"/>
          </w:rPr>
          <w:t>Segmentation: “HIAT: Utterance and Words“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_Toc399422021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120</w:t>
        </w:r>
        <w:r w:rsidR="00E6350C" w:rsidRPr="00155B02">
          <w:rPr>
            <w:noProof/>
            <w:webHidden/>
            <w:lang w:val="en-GB"/>
          </w:rPr>
          <w:fldChar w:fldCharType="end"/>
        </w:r>
      </w:hyperlink>
    </w:p>
    <w:p w14:paraId="6786604D" w14:textId="4EF2F951" w:rsidR="00E6350C" w:rsidRPr="00155B02" w:rsidRDefault="00D84B31">
      <w:pPr>
        <w:pStyle w:val="Verzeichnis2"/>
        <w:rPr>
          <w:rFonts w:asciiTheme="minorHAnsi" w:eastAsiaTheme="minorEastAsia" w:hAnsiTheme="minorHAnsi" w:cstheme="minorBidi"/>
          <w:noProof/>
          <w:sz w:val="22"/>
          <w:szCs w:val="22"/>
          <w:lang w:val="en-GB"/>
        </w:rPr>
      </w:pPr>
      <w:hyperlink w:anchor="_Toc399422022" w:history="1">
        <w:r w:rsidR="00E6350C" w:rsidRPr="00155B02">
          <w:rPr>
            <w:rStyle w:val="Hyperlink"/>
            <w:noProof/>
            <w:lang w:val="en-GB" w:bidi="hi-IN"/>
          </w:rPr>
          <w:t>Segmentation: “DIDA: Words“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_Toc399422022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123</w:t>
        </w:r>
        <w:r w:rsidR="00E6350C" w:rsidRPr="00155B02">
          <w:rPr>
            <w:noProof/>
            <w:webHidden/>
            <w:lang w:val="en-GB"/>
          </w:rPr>
          <w:fldChar w:fldCharType="end"/>
        </w:r>
      </w:hyperlink>
    </w:p>
    <w:p w14:paraId="292967B4" w14:textId="2E77C785" w:rsidR="00E6350C" w:rsidRPr="00155B02" w:rsidRDefault="00D84B31">
      <w:pPr>
        <w:pStyle w:val="Verzeichnis2"/>
        <w:rPr>
          <w:rFonts w:asciiTheme="minorHAnsi" w:eastAsiaTheme="minorEastAsia" w:hAnsiTheme="minorHAnsi" w:cstheme="minorBidi"/>
          <w:noProof/>
          <w:sz w:val="22"/>
          <w:szCs w:val="22"/>
          <w:lang w:val="en-GB"/>
        </w:rPr>
      </w:pPr>
      <w:hyperlink w:anchor="_Toc399422023" w:history="1">
        <w:r w:rsidR="00E6350C" w:rsidRPr="00155B02">
          <w:rPr>
            <w:rStyle w:val="Hyperlink"/>
            <w:noProof/>
            <w:lang w:val="en-GB" w:bidi="hi-IN"/>
          </w:rPr>
          <w:t>Segmentation: “GAT: Intonation Units“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_Toc399422023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127</w:t>
        </w:r>
        <w:r w:rsidR="00E6350C" w:rsidRPr="00155B02">
          <w:rPr>
            <w:noProof/>
            <w:webHidden/>
            <w:lang w:val="en-GB"/>
          </w:rPr>
          <w:fldChar w:fldCharType="end"/>
        </w:r>
      </w:hyperlink>
    </w:p>
    <w:p w14:paraId="347C364A" w14:textId="406432D4" w:rsidR="00E6350C" w:rsidRPr="00155B02" w:rsidRDefault="00D84B31">
      <w:pPr>
        <w:pStyle w:val="Verzeichnis2"/>
        <w:rPr>
          <w:rFonts w:asciiTheme="minorHAnsi" w:eastAsiaTheme="minorEastAsia" w:hAnsiTheme="minorHAnsi" w:cstheme="minorBidi"/>
          <w:noProof/>
          <w:sz w:val="22"/>
          <w:szCs w:val="22"/>
          <w:lang w:val="en-GB"/>
        </w:rPr>
      </w:pPr>
      <w:hyperlink w:anchor="_Toc399422024" w:history="1">
        <w:r w:rsidR="00E6350C" w:rsidRPr="00155B02">
          <w:rPr>
            <w:rStyle w:val="Hyperlink"/>
            <w:noProof/>
            <w:lang w:val="en-GB" w:bidi="hi-IN"/>
          </w:rPr>
          <w:t>Segmentation: “CHAT: Utterance“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_Toc399422024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129</w:t>
        </w:r>
        <w:r w:rsidR="00E6350C" w:rsidRPr="00155B02">
          <w:rPr>
            <w:noProof/>
            <w:webHidden/>
            <w:lang w:val="en-GB"/>
          </w:rPr>
          <w:fldChar w:fldCharType="end"/>
        </w:r>
      </w:hyperlink>
    </w:p>
    <w:p w14:paraId="1C3B7CD1" w14:textId="0161FF25" w:rsidR="00E6350C" w:rsidRPr="00155B02" w:rsidRDefault="00D84B31">
      <w:pPr>
        <w:pStyle w:val="Verzeichnis2"/>
        <w:rPr>
          <w:rFonts w:asciiTheme="minorHAnsi" w:eastAsiaTheme="minorEastAsia" w:hAnsiTheme="minorHAnsi" w:cstheme="minorBidi"/>
          <w:noProof/>
          <w:sz w:val="22"/>
          <w:szCs w:val="22"/>
          <w:lang w:val="en-GB"/>
        </w:rPr>
      </w:pPr>
      <w:hyperlink w:anchor="_Toc399422025" w:history="1">
        <w:r w:rsidR="00E6350C" w:rsidRPr="00155B02">
          <w:rPr>
            <w:rStyle w:val="Hyperlink"/>
            <w:noProof/>
            <w:lang w:val="en-GB" w:bidi="hi-IN"/>
          </w:rPr>
          <w:t>Segmentation: “IPA: Words and Syllables“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_Toc399422025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130</w:t>
        </w:r>
        <w:r w:rsidR="00E6350C" w:rsidRPr="00155B02">
          <w:rPr>
            <w:noProof/>
            <w:webHidden/>
            <w:lang w:val="en-GB"/>
          </w:rPr>
          <w:fldChar w:fldCharType="end"/>
        </w:r>
      </w:hyperlink>
    </w:p>
    <w:p w14:paraId="31301FCA"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26" w:history="1">
        <w:r w:rsidR="00E6350C" w:rsidRPr="00155B02">
          <w:rPr>
            <w:rStyle w:val="Hyperlink"/>
            <w:noProof/>
            <w:lang w:val="en-GB"/>
          </w:rPr>
          <w:t>Appendix C: EXMARALDA and stylesheets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_Toc399422026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132</w:t>
        </w:r>
        <w:r w:rsidR="00E6350C" w:rsidRPr="00155B02">
          <w:rPr>
            <w:noProof/>
            <w:webHidden/>
            <w:lang w:val="en-GB"/>
          </w:rPr>
          <w:fldChar w:fldCharType="end"/>
        </w:r>
      </w:hyperlink>
    </w:p>
    <w:p w14:paraId="1E405543"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27" w:history="1">
        <w:r w:rsidR="00E6350C" w:rsidRPr="00155B02">
          <w:rPr>
            <w:rStyle w:val="Hyperlink"/>
            <w:noProof/>
            <w:lang w:val="en-GB" w:bidi="hi-IN"/>
          </w:rPr>
          <w:t>What is a Stylesheet?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_Toc399422027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132</w:t>
        </w:r>
        <w:r w:rsidR="00E6350C" w:rsidRPr="00155B02">
          <w:rPr>
            <w:noProof/>
            <w:webHidden/>
            <w:lang w:val="en-GB"/>
          </w:rPr>
          <w:fldChar w:fldCharType="end"/>
        </w:r>
      </w:hyperlink>
    </w:p>
    <w:p w14:paraId="2513ACC1"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28" w:history="1">
        <w:r w:rsidR="00E6350C" w:rsidRPr="00155B02">
          <w:rPr>
            <w:rStyle w:val="Hyperlink"/>
            <w:noProof/>
            <w:lang w:val="en-GB" w:bidi="hi-IN"/>
          </w:rPr>
          <w:t>The use of Stylesheets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_Toc399422028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132</w:t>
        </w:r>
        <w:r w:rsidR="00E6350C" w:rsidRPr="00155B02">
          <w:rPr>
            <w:noProof/>
            <w:webHidden/>
            <w:lang w:val="en-GB"/>
          </w:rPr>
          <w:fldChar w:fldCharType="end"/>
        </w:r>
      </w:hyperlink>
    </w:p>
    <w:p w14:paraId="7ED7318A" w14:textId="4E7E5E0E"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29" w:history="1">
        <w:r w:rsidR="00E6350C" w:rsidRPr="00155B02">
          <w:rPr>
            <w:rStyle w:val="Hyperlink"/>
            <w:noProof/>
            <w:lang w:val="en-GB" w:bidi="hi-IN"/>
          </w:rPr>
          <w:t>1.</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bidi="hi-IN"/>
          </w:rPr>
          <w:t xml:space="preserve">When creating a tier, a specific number of tiers should be added for every speaker automatically. The parameters for this task can depend on the transcription conventions used, for example. E.g., if a transcription is made according to the HIAT-conventions, every speaker needs a verbal tier, a tier for special pronunciation and a tier for comments. For a DIDA-transcription, only a verbal tier and a comment tier are required per speaker, as well as a golbal comment tier. By using a suitable stylesheet in combination with the function </w:t>
        </w:r>
        <w:r w:rsidR="00007CB6" w:rsidRPr="00155B02">
          <w:rPr>
            <w:rStyle w:val="Hyperlink"/>
            <w:noProof/>
            <w:lang w:val="en-GB" w:bidi="hi-IN"/>
          </w:rPr>
          <w:t>„</w:t>
        </w:r>
        <w:r w:rsidR="00E6350C" w:rsidRPr="00155B02">
          <w:rPr>
            <w:rStyle w:val="Hyperlink"/>
            <w:noProof/>
            <w:lang w:val="en-GB" w:bidi="hi-IN"/>
          </w:rPr>
          <w:t>File &gt; New from speakertable”, this task can be automated:</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_Toc399422029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132</w:t>
        </w:r>
        <w:r w:rsidR="00E6350C" w:rsidRPr="00155B02">
          <w:rPr>
            <w:noProof/>
            <w:webHidden/>
            <w:lang w:val="en-GB"/>
          </w:rPr>
          <w:fldChar w:fldCharType="end"/>
        </w:r>
      </w:hyperlink>
    </w:p>
    <w:p w14:paraId="20947BA3" w14:textId="4C7A3B3C"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30" w:history="1">
        <w:r w:rsidR="00E6350C" w:rsidRPr="00155B02">
          <w:rPr>
            <w:rStyle w:val="Hyperlink"/>
            <w:noProof/>
            <w:lang w:val="en-GB" w:bidi="hi-IN"/>
          </w:rPr>
          <w:t xml:space="preserve">2. An existing transcription is to be formatted automatically subject to the tier types e.g. all tiers of category </w:t>
        </w:r>
        <w:r w:rsidR="00007CB6" w:rsidRPr="00155B02">
          <w:rPr>
            <w:rStyle w:val="Hyperlink"/>
            <w:noProof/>
            <w:lang w:val="en-GB" w:bidi="hi-IN"/>
          </w:rPr>
          <w:t>„</w:t>
        </w:r>
        <w:r w:rsidR="00E6350C" w:rsidRPr="00155B02">
          <w:rPr>
            <w:rStyle w:val="Hyperlink"/>
            <w:noProof/>
            <w:lang w:val="en-GB" w:bidi="hi-IN"/>
          </w:rPr>
          <w:t xml:space="preserve">v“ should be formatted in </w:t>
        </w:r>
        <w:r w:rsidR="00007CB6" w:rsidRPr="00155B02">
          <w:rPr>
            <w:rStyle w:val="Hyperlink"/>
            <w:noProof/>
            <w:lang w:val="en-GB" w:bidi="hi-IN"/>
          </w:rPr>
          <w:t>„</w:t>
        </w:r>
        <w:r w:rsidR="00E6350C" w:rsidRPr="00155B02">
          <w:rPr>
            <w:rStyle w:val="Hyperlink"/>
            <w:noProof/>
            <w:lang w:val="en-GB" w:bidi="hi-IN"/>
          </w:rPr>
          <w:t xml:space="preserve">Arial, 12pt, bold“ and all tiers of category </w:t>
        </w:r>
        <w:r w:rsidR="00007CB6" w:rsidRPr="00155B02">
          <w:rPr>
            <w:rStyle w:val="Hyperlink"/>
            <w:noProof/>
            <w:lang w:val="en-GB" w:bidi="hi-IN"/>
          </w:rPr>
          <w:t>„</w:t>
        </w:r>
        <w:r w:rsidR="00E6350C" w:rsidRPr="00155B02">
          <w:rPr>
            <w:rStyle w:val="Hyperlink"/>
            <w:noProof/>
            <w:lang w:val="en-GB" w:bidi="hi-IN"/>
          </w:rPr>
          <w:t xml:space="preserve">nv“ should be formatted in </w:t>
        </w:r>
        <w:r w:rsidR="00007CB6" w:rsidRPr="00155B02">
          <w:rPr>
            <w:rStyle w:val="Hyperlink"/>
            <w:noProof/>
            <w:lang w:val="en-GB" w:bidi="hi-IN"/>
          </w:rPr>
          <w:t>„</w:t>
        </w:r>
        <w:r w:rsidR="00E6350C" w:rsidRPr="00155B02">
          <w:rPr>
            <w:rStyle w:val="Hyperlink"/>
            <w:noProof/>
            <w:lang w:val="en-GB" w:bidi="hi-IN"/>
          </w:rPr>
          <w:t>Times, 10pt, italic“.</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_Toc399422030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133</w:t>
        </w:r>
        <w:r w:rsidR="00E6350C" w:rsidRPr="00155B02">
          <w:rPr>
            <w:noProof/>
            <w:webHidden/>
            <w:lang w:val="en-GB"/>
          </w:rPr>
          <w:fldChar w:fldCharType="end"/>
        </w:r>
      </w:hyperlink>
    </w:p>
    <w:p w14:paraId="7B57E378"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31" w:history="1">
        <w:r w:rsidR="00E6350C" w:rsidRPr="00155B02">
          <w:rPr>
            <w:rStyle w:val="Hyperlink"/>
            <w:noProof/>
            <w:lang w:val="en-GB" w:bidi="hi-IN"/>
          </w:rPr>
          <w:t>3. A HIAT-utterance list should be issued as an HTML-file, the individual utterances should be numbered and all annotation and description should be hidden.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_Toc399422031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133</w:t>
        </w:r>
        <w:r w:rsidR="00E6350C" w:rsidRPr="00155B02">
          <w:rPr>
            <w:noProof/>
            <w:webHidden/>
            <w:lang w:val="en-GB"/>
          </w:rPr>
          <w:fldChar w:fldCharType="end"/>
        </w:r>
      </w:hyperlink>
    </w:p>
    <w:p w14:paraId="75BE68D4"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32" w:history="1">
        <w:r w:rsidR="00E6350C" w:rsidRPr="00155B02">
          <w:rPr>
            <w:rStyle w:val="Hyperlink"/>
            <w:noProof/>
            <w:lang w:val="en-GB" w:bidi="hi-IN"/>
          </w:rPr>
          <w:t>Where to get Stylesheets?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_Toc399422032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133</w:t>
        </w:r>
        <w:r w:rsidR="00E6350C" w:rsidRPr="00155B02">
          <w:rPr>
            <w:noProof/>
            <w:webHidden/>
            <w:lang w:val="en-GB"/>
          </w:rPr>
          <w:fldChar w:fldCharType="end"/>
        </w:r>
      </w:hyperlink>
    </w:p>
    <w:p w14:paraId="24C87F22"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33" w:history="1">
        <w:r w:rsidR="00E6350C" w:rsidRPr="00155B02">
          <w:rPr>
            <w:rStyle w:val="Hyperlink"/>
            <w:noProof/>
            <w:lang w:val="en-GB" w:bidi="hi-IN"/>
          </w:rPr>
          <w:t>5.</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bidi="hi-IN"/>
          </w:rPr>
          <w:t>Download of a ready to use stylesheet from the EXMARaLDA website: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_Toc399422033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133</w:t>
        </w:r>
        <w:r w:rsidR="00E6350C" w:rsidRPr="00155B02">
          <w:rPr>
            <w:noProof/>
            <w:webHidden/>
            <w:lang w:val="en-GB"/>
          </w:rPr>
          <w:fldChar w:fldCharType="end"/>
        </w:r>
      </w:hyperlink>
    </w:p>
    <w:p w14:paraId="3AC20768"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34" w:history="1">
        <w:r w:rsidR="00E6350C" w:rsidRPr="00155B02">
          <w:rPr>
            <w:rStyle w:val="Hyperlink"/>
            <w:noProof/>
            <w:lang w:val="en-GB" w:bidi="hi-IN"/>
          </w:rPr>
          <w:t>3. Creating own stylesheets: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_Toc399422034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134</w:t>
        </w:r>
        <w:r w:rsidR="00E6350C" w:rsidRPr="00155B02">
          <w:rPr>
            <w:noProof/>
            <w:webHidden/>
            <w:lang w:val="en-GB"/>
          </w:rPr>
          <w:fldChar w:fldCharType="end"/>
        </w:r>
      </w:hyperlink>
    </w:p>
    <w:p w14:paraId="40A2E245" w14:textId="77777777" w:rsidR="00E6350C" w:rsidRPr="00155B02" w:rsidRDefault="00D84B31">
      <w:pPr>
        <w:pStyle w:val="Verzeichnis3"/>
        <w:rPr>
          <w:rFonts w:asciiTheme="minorHAnsi" w:eastAsiaTheme="minorEastAsia" w:hAnsiTheme="minorHAnsi" w:cstheme="minorBidi"/>
          <w:noProof/>
          <w:sz w:val="22"/>
          <w:szCs w:val="22"/>
          <w:lang w:val="en-GB"/>
        </w:rPr>
      </w:pPr>
      <w:hyperlink w:anchor="_Toc399422035" w:history="1">
        <w:r w:rsidR="00E6350C" w:rsidRPr="00155B02">
          <w:rPr>
            <w:rStyle w:val="Hyperlink"/>
            <w:noProof/>
            <w:lang w:val="en-GB" w:bidi="hi-IN"/>
          </w:rPr>
          <w:t>Using Stylesheets in the Partitur-Editor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_Toc399422035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134</w:t>
        </w:r>
        <w:r w:rsidR="00E6350C" w:rsidRPr="00155B02">
          <w:rPr>
            <w:noProof/>
            <w:webHidden/>
            <w:lang w:val="en-GB"/>
          </w:rPr>
          <w:fldChar w:fldCharType="end"/>
        </w:r>
      </w:hyperlink>
    </w:p>
    <w:p w14:paraId="43CF4177"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36" w:history="1">
        <w:r w:rsidR="00E6350C" w:rsidRPr="00155B02">
          <w:rPr>
            <w:rStyle w:val="Hyperlink"/>
            <w:noProof/>
            <w:lang w:val="en-GB" w:bidi="hi-IN"/>
          </w:rPr>
          <w:t>1.</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i/>
            <w:noProof/>
            <w:lang w:val="en-GB" w:bidi="hi-IN"/>
          </w:rPr>
          <w:t>File &gt; New from speakertable</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_Toc399422036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134</w:t>
        </w:r>
        <w:r w:rsidR="00E6350C" w:rsidRPr="00155B02">
          <w:rPr>
            <w:noProof/>
            <w:webHidden/>
            <w:lang w:val="en-GB"/>
          </w:rPr>
          <w:fldChar w:fldCharType="end"/>
        </w:r>
      </w:hyperlink>
    </w:p>
    <w:p w14:paraId="010F4841"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37" w:history="1">
        <w:r w:rsidR="00E6350C" w:rsidRPr="00155B02">
          <w:rPr>
            <w:rStyle w:val="Hyperlink"/>
            <w:noProof/>
            <w:lang w:val="en-GB" w:bidi="hi-IN"/>
          </w:rPr>
          <w:t>2.</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i/>
            <w:noProof/>
            <w:lang w:val="en-GB" w:bidi="hi-IN"/>
          </w:rPr>
          <w:t>File &gt; Visualize &gt; HTML partitur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_Toc399422037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134</w:t>
        </w:r>
        <w:r w:rsidR="00E6350C" w:rsidRPr="00155B02">
          <w:rPr>
            <w:noProof/>
            <w:webHidden/>
            <w:lang w:val="en-GB"/>
          </w:rPr>
          <w:fldChar w:fldCharType="end"/>
        </w:r>
      </w:hyperlink>
    </w:p>
    <w:p w14:paraId="425386CF"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38" w:history="1">
        <w:r w:rsidR="00E6350C" w:rsidRPr="00155B02">
          <w:rPr>
            <w:rStyle w:val="Hyperlink"/>
            <w:noProof/>
            <w:lang w:val="en-GB" w:bidi="hi-IN"/>
          </w:rPr>
          <w:t>3.</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i/>
            <w:noProof/>
            <w:lang w:val="en-GB" w:bidi="hi-IN"/>
          </w:rPr>
          <w:t>File &gt; Visualize &gt; Free stylesheet visualization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_Toc399422038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135</w:t>
        </w:r>
        <w:r w:rsidR="00E6350C" w:rsidRPr="00155B02">
          <w:rPr>
            <w:noProof/>
            <w:webHidden/>
            <w:lang w:val="en-GB"/>
          </w:rPr>
          <w:fldChar w:fldCharType="end"/>
        </w:r>
      </w:hyperlink>
    </w:p>
    <w:p w14:paraId="19677896"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39" w:history="1">
        <w:r w:rsidR="00E6350C" w:rsidRPr="00155B02">
          <w:rPr>
            <w:rStyle w:val="Hyperlink"/>
            <w:noProof/>
            <w:lang w:val="en-GB" w:bidi="hi-IN"/>
          </w:rPr>
          <w:t>4.</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i/>
            <w:noProof/>
            <w:lang w:val="en-GB" w:bidi="hi-IN"/>
          </w:rPr>
          <w:t>Format &gt; Apply Stylesheet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_Toc399422039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137</w:t>
        </w:r>
        <w:r w:rsidR="00E6350C" w:rsidRPr="00155B02">
          <w:rPr>
            <w:noProof/>
            <w:webHidden/>
            <w:lang w:val="en-GB"/>
          </w:rPr>
          <w:fldChar w:fldCharType="end"/>
        </w:r>
      </w:hyperlink>
    </w:p>
    <w:p w14:paraId="3189D913"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40" w:history="1">
        <w:r w:rsidR="00E6350C" w:rsidRPr="00155B02">
          <w:rPr>
            <w:rStyle w:val="Hyperlink"/>
            <w:noProof/>
            <w:lang w:val="en-GB" w:bidi="hi-IN"/>
          </w:rPr>
          <w:t>5.</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i/>
            <w:noProof/>
            <w:lang w:val="en-GB" w:bidi="hi-IN"/>
          </w:rPr>
          <w:t>Segmentation &gt; HIAT segmentation &gt; Utterance list (HTML)</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_Toc399422040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138</w:t>
        </w:r>
        <w:r w:rsidR="00E6350C" w:rsidRPr="00155B02">
          <w:rPr>
            <w:noProof/>
            <w:webHidden/>
            <w:lang w:val="en-GB"/>
          </w:rPr>
          <w:fldChar w:fldCharType="end"/>
        </w:r>
      </w:hyperlink>
    </w:p>
    <w:p w14:paraId="10598BCA"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41" w:history="1">
        <w:r w:rsidR="00E6350C" w:rsidRPr="00155B02">
          <w:rPr>
            <w:rStyle w:val="Hyperlink"/>
            <w:noProof/>
            <w:lang w:val="en-GB"/>
          </w:rPr>
          <w:t>Appendix D: Shortcut Overview</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_Toc399422041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140</w:t>
        </w:r>
        <w:r w:rsidR="00E6350C" w:rsidRPr="00155B02">
          <w:rPr>
            <w:noProof/>
            <w:webHidden/>
            <w:lang w:val="en-GB"/>
          </w:rPr>
          <w:fldChar w:fldCharType="end"/>
        </w:r>
      </w:hyperlink>
    </w:p>
    <w:p w14:paraId="56548EB6"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42" w:history="1">
        <w:r w:rsidR="00E6350C" w:rsidRPr="00155B02">
          <w:rPr>
            <w:rStyle w:val="Hyperlink"/>
            <w:noProof/>
            <w:lang w:val="en-GB"/>
          </w:rPr>
          <w:t>Appendix E: </w:t>
        </w:r>
        <w:r w:rsidR="00E6350C" w:rsidRPr="00155B02">
          <w:rPr>
            <w:rStyle w:val="Hyperlink"/>
            <w:noProof/>
            <w:spacing w:val="-10"/>
            <w:lang w:val="en-GB"/>
          </w:rPr>
          <w:t>SYNCHRONISATION OF AN EXMARALDA TRANSCRIPTION WITH A DIGITALISED AUDIO RECORDING IN PRAAT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_Toc399422042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143</w:t>
        </w:r>
        <w:r w:rsidR="00E6350C" w:rsidRPr="00155B02">
          <w:rPr>
            <w:noProof/>
            <w:webHidden/>
            <w:lang w:val="en-GB"/>
          </w:rPr>
          <w:fldChar w:fldCharType="end"/>
        </w:r>
      </w:hyperlink>
    </w:p>
    <w:p w14:paraId="04F3BD27"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2043" w:history="1">
        <w:r w:rsidR="00E6350C" w:rsidRPr="00155B02">
          <w:rPr>
            <w:rStyle w:val="Hyperlink"/>
            <w:noProof/>
            <w:lang w:val="en-GB" w:bidi="hi-IN"/>
          </w:rPr>
          <w:t>Preparation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_Toc399422043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143</w:t>
        </w:r>
        <w:r w:rsidR="00E6350C" w:rsidRPr="00155B02">
          <w:rPr>
            <w:noProof/>
            <w:webHidden/>
            <w:lang w:val="en-GB"/>
          </w:rPr>
          <w:fldChar w:fldCharType="end"/>
        </w:r>
      </w:hyperlink>
    </w:p>
    <w:p w14:paraId="15AC3D43"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44" w:history="1">
        <w:r w:rsidR="00E6350C" w:rsidRPr="00155B02">
          <w:rPr>
            <w:rStyle w:val="Hyperlink"/>
            <w:noProof/>
            <w:lang w:val="en-GB" w:bidi="hi-IN"/>
          </w:rPr>
          <w:t>1.</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bidi="hi-IN"/>
          </w:rPr>
          <w:t>Copy the audio file to the hard drive (has to be either .aiff- or .wav-Format).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_Toc399422044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143</w:t>
        </w:r>
        <w:r w:rsidR="00E6350C" w:rsidRPr="00155B02">
          <w:rPr>
            <w:noProof/>
            <w:webHidden/>
            <w:lang w:val="en-GB"/>
          </w:rPr>
          <w:fldChar w:fldCharType="end"/>
        </w:r>
      </w:hyperlink>
    </w:p>
    <w:p w14:paraId="0BB700BF"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45" w:history="1">
        <w:r w:rsidR="00E6350C" w:rsidRPr="00155B02">
          <w:rPr>
            <w:rStyle w:val="Hyperlink"/>
            <w:noProof/>
            <w:lang w:val="en-GB" w:bidi="hi-IN"/>
          </w:rPr>
          <w:t>2. Start EXMARaLDA Partitur-Editor (Version 1.3 or higher)</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_Toc399422045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143</w:t>
        </w:r>
        <w:r w:rsidR="00E6350C" w:rsidRPr="00155B02">
          <w:rPr>
            <w:noProof/>
            <w:webHidden/>
            <w:lang w:val="en-GB"/>
          </w:rPr>
          <w:fldChar w:fldCharType="end"/>
        </w:r>
      </w:hyperlink>
    </w:p>
    <w:p w14:paraId="06A444DB"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46" w:history="1">
        <w:r w:rsidR="00E6350C" w:rsidRPr="00155B02">
          <w:rPr>
            <w:rStyle w:val="Hyperlink"/>
            <w:noProof/>
            <w:lang w:val="en-GB" w:bidi="hi-IN"/>
          </w:rPr>
          <w:t>3. Edit meta information (</w:t>
        </w:r>
        <w:r w:rsidR="00E6350C" w:rsidRPr="00155B02">
          <w:rPr>
            <w:rStyle w:val="Hyperlink"/>
            <w:i/>
            <w:noProof/>
            <w:lang w:val="en-GB" w:bidi="hi-IN"/>
          </w:rPr>
          <w:t>File &gt; Meta-Information…</w:t>
        </w:r>
        <w:r w:rsidR="00E6350C" w:rsidRPr="00155B02">
          <w:rPr>
            <w:rStyle w:val="Hyperlink"/>
            <w:noProof/>
            <w:lang w:val="en-GB" w:bidi="hi-IN"/>
          </w:rPr>
          <w: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_Toc399422046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143</w:t>
        </w:r>
        <w:r w:rsidR="00E6350C" w:rsidRPr="00155B02">
          <w:rPr>
            <w:noProof/>
            <w:webHidden/>
            <w:lang w:val="en-GB"/>
          </w:rPr>
          <w:fldChar w:fldCharType="end"/>
        </w:r>
      </w:hyperlink>
    </w:p>
    <w:p w14:paraId="66F23224"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47" w:history="1">
        <w:r w:rsidR="00E6350C" w:rsidRPr="00155B02">
          <w:rPr>
            <w:rStyle w:val="Hyperlink"/>
            <w:noProof/>
            <w:lang w:val="en-GB" w:bidi="hi-IN"/>
          </w:rPr>
          <w:t>4. Start Praat and set it up</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_Toc399422047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144</w:t>
        </w:r>
        <w:r w:rsidR="00E6350C" w:rsidRPr="00155B02">
          <w:rPr>
            <w:noProof/>
            <w:webHidden/>
            <w:lang w:val="en-GB"/>
          </w:rPr>
          <w:fldChar w:fldCharType="end"/>
        </w:r>
      </w:hyperlink>
    </w:p>
    <w:p w14:paraId="747A6BD6"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48" w:history="1">
        <w:r w:rsidR="00E6350C" w:rsidRPr="00155B02">
          <w:rPr>
            <w:rStyle w:val="Hyperlink"/>
            <w:noProof/>
            <w:lang w:val="en-GB" w:bidi="hi-IN"/>
          </w:rPr>
          <w:t>5. Open the audio file in Praat</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_Toc399422048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146</w:t>
        </w:r>
        <w:r w:rsidR="00E6350C" w:rsidRPr="00155B02">
          <w:rPr>
            <w:noProof/>
            <w:webHidden/>
            <w:lang w:val="en-GB"/>
          </w:rPr>
          <w:fldChar w:fldCharType="end"/>
        </w:r>
      </w:hyperlink>
    </w:p>
    <w:p w14:paraId="1787EC01" w14:textId="77777777" w:rsidR="00E6350C" w:rsidRPr="00155B02" w:rsidRDefault="00D84B31">
      <w:pPr>
        <w:pStyle w:val="Verzeichnis2"/>
        <w:rPr>
          <w:rFonts w:asciiTheme="minorHAnsi" w:eastAsiaTheme="minorEastAsia" w:hAnsiTheme="minorHAnsi" w:cstheme="minorBidi"/>
          <w:noProof/>
          <w:sz w:val="22"/>
          <w:szCs w:val="22"/>
          <w:lang w:val="en-GB"/>
        </w:rPr>
      </w:pPr>
      <w:hyperlink w:anchor="_Toc399422049" w:history="1">
        <w:r w:rsidR="00E6350C" w:rsidRPr="00155B02">
          <w:rPr>
            <w:rStyle w:val="Hyperlink"/>
            <w:noProof/>
            <w:lang w:val="en-GB" w:bidi="hi-IN"/>
          </w:rPr>
          <w:t>Synchronization</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_Toc399422049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148</w:t>
        </w:r>
        <w:r w:rsidR="00E6350C" w:rsidRPr="00155B02">
          <w:rPr>
            <w:noProof/>
            <w:webHidden/>
            <w:lang w:val="en-GB"/>
          </w:rPr>
          <w:fldChar w:fldCharType="end"/>
        </w:r>
      </w:hyperlink>
    </w:p>
    <w:p w14:paraId="54758E32"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50" w:history="1">
        <w:r w:rsidR="00E6350C" w:rsidRPr="00155B02">
          <w:rPr>
            <w:rStyle w:val="Hyperlink"/>
            <w:rFonts w:ascii="Wingdings" w:hAnsi="Wingdings"/>
            <w:noProof/>
            <w:lang w:val="en-GB" w:bidi="hi-IN"/>
          </w:rPr>
          <w:t></w:t>
        </w:r>
        <w:r w:rsidR="00E6350C" w:rsidRPr="00155B02">
          <w:rPr>
            <w:rFonts w:asciiTheme="minorHAnsi" w:eastAsiaTheme="minorEastAsia" w:hAnsiTheme="minorHAnsi" w:cstheme="minorBidi"/>
            <w:b w:val="0"/>
            <w:bCs w:val="0"/>
            <w:caps w:val="0"/>
            <w:noProof/>
            <w:sz w:val="22"/>
            <w:szCs w:val="22"/>
            <w:lang w:val="en-GB"/>
          </w:rPr>
          <w:tab/>
        </w:r>
        <w:r w:rsidR="00E6350C" w:rsidRPr="00155B02">
          <w:rPr>
            <w:rStyle w:val="Hyperlink"/>
            <w:noProof/>
            <w:lang w:val="en-GB" w:bidi="hi-IN"/>
          </w:rPr>
          <w:t>Select a time point in the Partitur-Editor (to do this, click onto the corresponding position on the time axis):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_Toc399422050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148</w:t>
        </w:r>
        <w:r w:rsidR="00E6350C" w:rsidRPr="00155B02">
          <w:rPr>
            <w:noProof/>
            <w:webHidden/>
            <w:lang w:val="en-GB"/>
          </w:rPr>
          <w:fldChar w:fldCharType="end"/>
        </w:r>
      </w:hyperlink>
    </w:p>
    <w:p w14:paraId="3CDCF7F8"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51" w:history="1">
        <w:r w:rsidR="00E6350C" w:rsidRPr="00155B02">
          <w:rPr>
            <w:rStyle w:val="Hyperlink"/>
            <w:noProof/>
            <w:lang w:val="en-GB" w:bidi="hi-IN"/>
          </w:rPr>
          <w:t>2. Look for the corresponding position in the recording in the Praat-Editor, i.e. move the recording to where the selected element starts.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_Toc399422051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148</w:t>
        </w:r>
        <w:r w:rsidR="00E6350C" w:rsidRPr="00155B02">
          <w:rPr>
            <w:noProof/>
            <w:webHidden/>
            <w:lang w:val="en-GB"/>
          </w:rPr>
          <w:fldChar w:fldCharType="end"/>
        </w:r>
      </w:hyperlink>
    </w:p>
    <w:p w14:paraId="0421BCD7" w14:textId="77777777" w:rsidR="00E6350C" w:rsidRPr="00155B02" w:rsidRDefault="00D84B31">
      <w:pPr>
        <w:pStyle w:val="Verzeichnis1"/>
        <w:rPr>
          <w:rFonts w:asciiTheme="minorHAnsi" w:eastAsiaTheme="minorEastAsia" w:hAnsiTheme="minorHAnsi" w:cstheme="minorBidi"/>
          <w:b w:val="0"/>
          <w:bCs w:val="0"/>
          <w:caps w:val="0"/>
          <w:noProof/>
          <w:sz w:val="22"/>
          <w:szCs w:val="22"/>
          <w:lang w:val="en-GB"/>
        </w:rPr>
      </w:pPr>
      <w:hyperlink w:anchor="_Toc399422052" w:history="1">
        <w:r w:rsidR="00E6350C" w:rsidRPr="00155B02">
          <w:rPr>
            <w:rStyle w:val="Hyperlink"/>
            <w:noProof/>
            <w:lang w:val="en-GB" w:bidi="hi-IN"/>
          </w:rPr>
          <w:t xml:space="preserve">3. Click </w:t>
        </w:r>
        <w:r w:rsidR="00E6350C" w:rsidRPr="00155B02">
          <w:rPr>
            <w:rStyle w:val="Hyperlink"/>
            <w:i/>
            <w:noProof/>
            <w:lang w:val="en-GB" w:bidi="hi-IN"/>
          </w:rPr>
          <w:t>Get</w:t>
        </w:r>
        <w:r w:rsidR="00E6350C" w:rsidRPr="00155B02">
          <w:rPr>
            <w:rStyle w:val="Hyperlink"/>
            <w:noProof/>
            <w:lang w:val="en-GB" w:bidi="hi-IN"/>
          </w:rPr>
          <w:t xml:space="preserve"> in the Praat panel. The position of the recording in Praat is assigned to the selected time point in EXMARaLDA as an absolute time value. In the Editor this can be seen by an absolute time value appearing on the time axis:</w:t>
        </w:r>
        <w:r w:rsidR="00E6350C" w:rsidRPr="00155B02">
          <w:rPr>
            <w:noProof/>
            <w:webHidden/>
            <w:lang w:val="en-GB"/>
          </w:rPr>
          <w:tab/>
        </w:r>
        <w:r w:rsidR="00E6350C" w:rsidRPr="00155B02">
          <w:rPr>
            <w:noProof/>
            <w:webHidden/>
            <w:lang w:val="en-GB"/>
          </w:rPr>
          <w:fldChar w:fldCharType="begin"/>
        </w:r>
        <w:r w:rsidR="00E6350C" w:rsidRPr="00155B02">
          <w:rPr>
            <w:noProof/>
            <w:webHidden/>
            <w:lang w:val="en-GB"/>
          </w:rPr>
          <w:instrText xml:space="preserve"> PAGEREF _Toc399422052 \h </w:instrText>
        </w:r>
        <w:r w:rsidR="00E6350C" w:rsidRPr="00155B02">
          <w:rPr>
            <w:noProof/>
            <w:webHidden/>
            <w:lang w:val="en-GB"/>
          </w:rPr>
        </w:r>
        <w:r w:rsidR="00E6350C" w:rsidRPr="00155B02">
          <w:rPr>
            <w:noProof/>
            <w:webHidden/>
            <w:lang w:val="en-GB"/>
          </w:rPr>
          <w:fldChar w:fldCharType="separate"/>
        </w:r>
        <w:r w:rsidR="00E6350C" w:rsidRPr="00155B02">
          <w:rPr>
            <w:noProof/>
            <w:webHidden/>
            <w:lang w:val="en-GB"/>
          </w:rPr>
          <w:t>149</w:t>
        </w:r>
        <w:r w:rsidR="00E6350C" w:rsidRPr="00155B02">
          <w:rPr>
            <w:noProof/>
            <w:webHidden/>
            <w:lang w:val="en-GB"/>
          </w:rPr>
          <w:fldChar w:fldCharType="end"/>
        </w:r>
      </w:hyperlink>
    </w:p>
    <w:p w14:paraId="114F6B29" w14:textId="22EE174D" w:rsidR="00E17DA5" w:rsidRPr="00155B02" w:rsidRDefault="00B50583" w:rsidP="00E17DA5">
      <w:pPr>
        <w:rPr>
          <w:rFonts w:ascii="Times New Roman" w:hAnsi="Times New Roman" w:cs="Times New Roman"/>
          <w:lang w:val="en-GB"/>
        </w:rPr>
      </w:pPr>
      <w:r w:rsidRPr="00155B02">
        <w:rPr>
          <w:rFonts w:ascii="Times New Roman" w:hAnsi="Times New Roman" w:cs="Times New Roman"/>
          <w:lang w:val="en-GB"/>
        </w:rPr>
        <w:fldChar w:fldCharType="end"/>
      </w:r>
    </w:p>
    <w:p w14:paraId="2300B466" w14:textId="77777777" w:rsidR="00E17DA5" w:rsidRPr="00155B02" w:rsidRDefault="00E17DA5">
      <w:pPr>
        <w:rPr>
          <w:rFonts w:ascii="Times New Roman" w:hAnsi="Times New Roman" w:cs="Times New Roman"/>
          <w:lang w:val="en-GB"/>
        </w:rPr>
      </w:pPr>
      <w:r w:rsidRPr="00155B02">
        <w:rPr>
          <w:rFonts w:ascii="Times New Roman" w:hAnsi="Times New Roman" w:cs="Times New Roman"/>
          <w:lang w:val="en-GB"/>
        </w:rPr>
        <w:br w:type="page"/>
      </w:r>
    </w:p>
    <w:p w14:paraId="4F349CF4" w14:textId="25D1E476" w:rsidR="000959A2" w:rsidRPr="00155B02" w:rsidRDefault="00E17DA5" w:rsidP="00BC7D6E">
      <w:pPr>
        <w:pStyle w:val="berschrift1"/>
      </w:pPr>
      <w:bookmarkStart w:id="0" w:name="_Toc399421864"/>
      <w:r w:rsidRPr="00155B02">
        <w:lastRenderedPageBreak/>
        <w:t>PRELIMINARY REMARKS</w:t>
      </w:r>
      <w:bookmarkEnd w:id="0"/>
    </w:p>
    <w:p w14:paraId="30762012" w14:textId="190F84AF" w:rsidR="000959A2" w:rsidRPr="00155B02" w:rsidRDefault="000959A2" w:rsidP="0083003E">
      <w:pPr>
        <w:spacing w:before="240" w:line="240" w:lineRule="auto"/>
        <w:jc w:val="both"/>
        <w:rPr>
          <w:rFonts w:ascii="Times New Roman" w:hAnsi="Times New Roman" w:cs="Times New Roman"/>
          <w:sz w:val="24"/>
          <w:szCs w:val="24"/>
          <w:lang w:val="en-GB"/>
        </w:rPr>
      </w:pPr>
      <w:r w:rsidRPr="00155B02">
        <w:rPr>
          <w:rFonts w:ascii="Times New Roman" w:hAnsi="Times New Roman" w:cs="Times New Roman"/>
          <w:sz w:val="24"/>
          <w:szCs w:val="24"/>
          <w:lang w:val="en-GB"/>
        </w:rPr>
        <w:t>This user manual describes the EXMARaLDA Partitur-</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 xml:space="preserve"> in its current version (1.5.1 of October 2011). If you’re using the </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 xml:space="preserve"> for the first time,</w:t>
      </w:r>
      <w:r w:rsidR="0083003E" w:rsidRPr="00155B02">
        <w:rPr>
          <w:rFonts w:ascii="Times New Roman" w:hAnsi="Times New Roman" w:cs="Times New Roman"/>
          <w:sz w:val="24"/>
          <w:szCs w:val="24"/>
          <w:lang w:val="en-GB"/>
        </w:rPr>
        <w:t xml:space="preserve"> please be kindly</w:t>
      </w:r>
      <w:r w:rsidRPr="00155B02">
        <w:rPr>
          <w:rFonts w:ascii="Times New Roman" w:hAnsi="Times New Roman" w:cs="Times New Roman"/>
          <w:sz w:val="24"/>
          <w:szCs w:val="24"/>
          <w:lang w:val="en-GB"/>
        </w:rPr>
        <w:t xml:space="preserve"> advised to read this manual and consult it, while familiarising yourself with the program. Over the years we have learnt the importance of a detailed documentation for the user. However, we also learnt that updating, as well as maintaining such </w:t>
      </w:r>
      <w:r w:rsidR="0083003E" w:rsidRPr="00155B02">
        <w:rPr>
          <w:rFonts w:ascii="Times New Roman" w:hAnsi="Times New Roman" w:cs="Times New Roman"/>
          <w:sz w:val="24"/>
          <w:szCs w:val="24"/>
          <w:lang w:val="en-GB"/>
        </w:rPr>
        <w:t>documentation, may be very time-</w:t>
      </w:r>
      <w:r w:rsidRPr="00155B02">
        <w:rPr>
          <w:rFonts w:ascii="Times New Roman" w:hAnsi="Times New Roman" w:cs="Times New Roman"/>
          <w:sz w:val="24"/>
          <w:szCs w:val="24"/>
          <w:lang w:val="en-GB"/>
        </w:rPr>
        <w:t>consuming, especially considering that the EXMARaLDA user group is a multilingual one. Unlike previous versions, this user manual, thus, no longer includes a</w:t>
      </w:r>
      <w:r w:rsidR="00C11634" w:rsidRPr="00155B02">
        <w:rPr>
          <w:rFonts w:ascii="Times New Roman" w:hAnsi="Times New Roman" w:cs="Times New Roman"/>
          <w:sz w:val="24"/>
          <w:szCs w:val="24"/>
          <w:lang w:val="en-GB"/>
        </w:rPr>
        <w:t xml:space="preserve"> </w:t>
      </w:r>
      <w:r w:rsidR="00007CB6"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tutorial</w:t>
      </w:r>
      <w:r w:rsidR="00C11634"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 xml:space="preserve">. Instead we now offer a few </w:t>
      </w:r>
      <w:r w:rsidR="00C11634" w:rsidRPr="00155B02">
        <w:rPr>
          <w:rFonts w:ascii="Times New Roman" w:hAnsi="Times New Roman" w:cs="Times New Roman"/>
          <w:sz w:val="24"/>
          <w:szCs w:val="24"/>
          <w:lang w:val="en-GB"/>
        </w:rPr>
        <w:t xml:space="preserve">short English documents in the </w:t>
      </w:r>
      <w:r w:rsidR="00B0162A">
        <w:rPr>
          <w:rFonts w:ascii="Times New Roman" w:hAnsi="Times New Roman" w:cs="Times New Roman"/>
          <w:sz w:val="24"/>
          <w:szCs w:val="24"/>
          <w:lang w:val="en-GB"/>
        </w:rPr>
        <w:t>“</w:t>
      </w:r>
      <w:r w:rsidRPr="00155B02">
        <w:rPr>
          <w:rFonts w:ascii="Times New Roman" w:hAnsi="Times New Roman" w:cs="Times New Roman"/>
          <w:sz w:val="24"/>
          <w:szCs w:val="24"/>
          <w:lang w:val="en-GB"/>
        </w:rPr>
        <w:t>Help</w:t>
      </w:r>
      <w:r w:rsidR="00C11634"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 xml:space="preserve"> menu on the EXMARaLDA website (</w:t>
      </w:r>
      <w:r w:rsidR="00EB67E8">
        <w:fldChar w:fldCharType="begin"/>
      </w:r>
      <w:r w:rsidR="00EB67E8" w:rsidRPr="00EB67E8">
        <w:rPr>
          <w:lang w:val="en-US"/>
          <w:rPrChange w:id="1" w:author="Karolina Kaminska" w:date="2014-10-08T10:17:00Z">
            <w:rPr/>
          </w:rPrChange>
        </w:rPr>
        <w:instrText xml:space="preserve"> HYPERLINK "http://www.exmaralda.org/" </w:instrText>
      </w:r>
      <w:r w:rsidR="00EB67E8">
        <w:fldChar w:fldCharType="separate"/>
      </w:r>
      <w:r w:rsidRPr="00155B02">
        <w:rPr>
          <w:rStyle w:val="Hyperlink"/>
          <w:rFonts w:ascii="Times New Roman" w:hAnsi="Times New Roman" w:cs="Times New Roman"/>
          <w:sz w:val="24"/>
          <w:szCs w:val="24"/>
          <w:lang w:val="en-GB"/>
        </w:rPr>
        <w:t>www.exmaralda.org</w:t>
      </w:r>
      <w:r w:rsidR="00EB67E8">
        <w:rPr>
          <w:rStyle w:val="Hyperlink"/>
          <w:rFonts w:ascii="Times New Roman" w:hAnsi="Times New Roman" w:cs="Times New Roman"/>
          <w:sz w:val="24"/>
          <w:szCs w:val="24"/>
          <w:lang w:val="en-GB"/>
        </w:rPr>
        <w:fldChar w:fldCharType="end"/>
      </w:r>
      <w:r w:rsidRPr="00155B02">
        <w:rPr>
          <w:rFonts w:ascii="Times New Roman" w:hAnsi="Times New Roman" w:cs="Times New Roman"/>
          <w:sz w:val="24"/>
          <w:szCs w:val="24"/>
          <w:lang w:val="en-GB"/>
        </w:rPr>
        <w:t>), which el</w:t>
      </w:r>
      <w:r w:rsidR="0083003E" w:rsidRPr="00155B02">
        <w:rPr>
          <w:rFonts w:ascii="Times New Roman" w:hAnsi="Times New Roman" w:cs="Times New Roman"/>
          <w:sz w:val="24"/>
          <w:szCs w:val="24"/>
          <w:lang w:val="en-GB"/>
        </w:rPr>
        <w:t>aborate on the individual steps</w:t>
      </w:r>
      <w:r w:rsidRPr="00155B02">
        <w:rPr>
          <w:rFonts w:ascii="Times New Roman" w:hAnsi="Times New Roman" w:cs="Times New Roman"/>
          <w:sz w:val="24"/>
          <w:szCs w:val="24"/>
          <w:lang w:val="en-GB"/>
        </w:rPr>
        <w:t xml:space="preserve"> (</w:t>
      </w:r>
      <w:r w:rsidRPr="00155B02">
        <w:rPr>
          <w:rStyle w:val="Dokumentation"/>
          <w:rFonts w:ascii="Times New Roman" w:hAnsi="Times New Roman" w:cs="Times New Roman"/>
          <w:sz w:val="24"/>
          <w:szCs w:val="24"/>
          <w:lang w:val="en-GB"/>
        </w:rPr>
        <w:t>References</w:t>
      </w:r>
      <w:r w:rsidRPr="00155B02">
        <w:rPr>
          <w:rFonts w:ascii="Times New Roman" w:hAnsi="Times New Roman" w:cs="Times New Roman"/>
          <w:sz w:val="24"/>
          <w:szCs w:val="24"/>
          <w:lang w:val="en-GB"/>
        </w:rPr>
        <w:t xml:space="preserve"> to these documents have been marked in </w:t>
      </w:r>
      <w:r w:rsidRPr="00155B02">
        <w:rPr>
          <w:rStyle w:val="Dokumentation"/>
          <w:rFonts w:ascii="Times New Roman" w:hAnsi="Times New Roman" w:cs="Times New Roman"/>
          <w:sz w:val="24"/>
          <w:szCs w:val="24"/>
          <w:lang w:val="en-GB"/>
        </w:rPr>
        <w:t>green</w:t>
      </w:r>
      <w:r w:rsidRPr="00155B02">
        <w:rPr>
          <w:rFonts w:ascii="Times New Roman" w:hAnsi="Times New Roman" w:cs="Times New Roman"/>
          <w:sz w:val="24"/>
          <w:szCs w:val="24"/>
          <w:lang w:val="en-GB"/>
        </w:rPr>
        <w:t xml:space="preserve"> in this user guide). In addition, a fifteen minute video tutorial can be found there, explaining the basic steps of transcribing with the </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w:t>
      </w:r>
    </w:p>
    <w:p w14:paraId="611EF474" w14:textId="45A6EC50" w:rsidR="000959A2" w:rsidRPr="00155B02" w:rsidRDefault="000959A2" w:rsidP="0083003E">
      <w:pPr>
        <w:pStyle w:val="berschrift2"/>
        <w:rPr>
          <w:lang w:val="en-GB"/>
        </w:rPr>
      </w:pPr>
      <w:bookmarkStart w:id="2" w:name="_Toc399421865"/>
      <w:r w:rsidRPr="00155B02">
        <w:rPr>
          <w:lang w:val="en-GB"/>
        </w:rPr>
        <w:t>XML, EXMARaLDA and the Partitur-</w:t>
      </w:r>
      <w:r w:rsidR="00C11634" w:rsidRPr="00155B02">
        <w:rPr>
          <w:lang w:val="en-GB"/>
        </w:rPr>
        <w:t>Editor</w:t>
      </w:r>
      <w:bookmarkEnd w:id="2"/>
    </w:p>
    <w:p w14:paraId="1913D55A" w14:textId="4B98D988" w:rsidR="000959A2" w:rsidRPr="00155B02" w:rsidRDefault="00C11634" w:rsidP="0083003E">
      <w:pPr>
        <w:pStyle w:val="Standard-BlockCharCharChar"/>
        <w:rPr>
          <w:szCs w:val="24"/>
          <w:lang w:val="en-GB"/>
        </w:rPr>
      </w:pPr>
      <w:r w:rsidRPr="00155B02">
        <w:rPr>
          <w:szCs w:val="24"/>
          <w:lang w:val="en-GB"/>
        </w:rPr>
        <w:t>The Partitur-Editor is a tool for the input</w:t>
      </w:r>
      <w:r w:rsidR="000959A2" w:rsidRPr="00155B02">
        <w:rPr>
          <w:szCs w:val="24"/>
          <w:lang w:val="en-GB"/>
        </w:rPr>
        <w:t xml:space="preserve"> and output</w:t>
      </w:r>
      <w:r w:rsidRPr="00155B02">
        <w:rPr>
          <w:szCs w:val="24"/>
          <w:lang w:val="en-GB"/>
        </w:rPr>
        <w:t xml:space="preserve"> of</w:t>
      </w:r>
      <w:r w:rsidR="000959A2" w:rsidRPr="00155B02">
        <w:rPr>
          <w:szCs w:val="24"/>
          <w:lang w:val="en-GB"/>
        </w:rPr>
        <w:t xml:space="preserve"> transcriptions. EXMARaLDA is an XML-based system for </w:t>
      </w:r>
      <w:r w:rsidRPr="00155B02">
        <w:rPr>
          <w:szCs w:val="24"/>
          <w:lang w:val="en-GB"/>
        </w:rPr>
        <w:t xml:space="preserve">computer-assisted </w:t>
      </w:r>
      <w:r w:rsidR="000959A2" w:rsidRPr="00155B02">
        <w:rPr>
          <w:szCs w:val="24"/>
          <w:lang w:val="en-GB"/>
        </w:rPr>
        <w:t>discourse transcription. It represents the foundation of the Special Research Centre on Multilingualism (SFB538) of the University</w:t>
      </w:r>
      <w:r w:rsidRPr="00155B02">
        <w:rPr>
          <w:szCs w:val="24"/>
          <w:lang w:val="en-GB"/>
        </w:rPr>
        <w:t xml:space="preserve"> of Hamburg and their database </w:t>
      </w:r>
      <w:r w:rsidR="002A2455" w:rsidRPr="00155B02">
        <w:rPr>
          <w:szCs w:val="24"/>
          <w:lang w:val="en-GB"/>
        </w:rPr>
        <w:t>“</w:t>
      </w:r>
      <w:r w:rsidR="000959A2" w:rsidRPr="00155B02">
        <w:rPr>
          <w:szCs w:val="24"/>
          <w:lang w:val="en-GB"/>
        </w:rPr>
        <w:t>Multilingualism</w:t>
      </w:r>
      <w:r w:rsidR="00E6350C" w:rsidRPr="00155B02">
        <w:rPr>
          <w:szCs w:val="24"/>
          <w:lang w:val="en-GB"/>
        </w:rPr>
        <w:t>“</w:t>
      </w:r>
      <w:r w:rsidR="000959A2" w:rsidRPr="00155B02">
        <w:rPr>
          <w:szCs w:val="24"/>
          <w:lang w:val="en-GB"/>
        </w:rPr>
        <w:t xml:space="preserve">. It is not </w:t>
      </w:r>
      <w:r w:rsidR="0083003E" w:rsidRPr="00155B02">
        <w:rPr>
          <w:szCs w:val="24"/>
          <w:lang w:val="en-GB"/>
        </w:rPr>
        <w:t>necessary</w:t>
      </w:r>
      <w:r w:rsidR="000959A2" w:rsidRPr="00155B02">
        <w:rPr>
          <w:szCs w:val="24"/>
          <w:lang w:val="en-GB"/>
        </w:rPr>
        <w:t xml:space="preserve"> to continuously remember th</w:t>
      </w:r>
      <w:r w:rsidR="0083003E" w:rsidRPr="00155B02">
        <w:rPr>
          <w:szCs w:val="24"/>
          <w:lang w:val="en-GB"/>
        </w:rPr>
        <w:t xml:space="preserve">ese connections when using the </w:t>
      </w:r>
      <w:r w:rsidRPr="00155B02">
        <w:rPr>
          <w:szCs w:val="24"/>
          <w:lang w:val="en-GB"/>
        </w:rPr>
        <w:t>Editor</w:t>
      </w:r>
      <w:r w:rsidR="000959A2" w:rsidRPr="00155B02">
        <w:rPr>
          <w:szCs w:val="24"/>
          <w:lang w:val="en-GB"/>
        </w:rPr>
        <w:t>, but it is certainly useful to bear them in mind. More specifically this means:</w:t>
      </w:r>
    </w:p>
    <w:p w14:paraId="15E91DE7" w14:textId="67E37594" w:rsidR="000959A2" w:rsidRPr="00155B02" w:rsidRDefault="000959A2" w:rsidP="00C11634">
      <w:pPr>
        <w:pStyle w:val="Aufzhlung"/>
        <w:rPr>
          <w:lang w:val="en-GB"/>
        </w:rPr>
      </w:pPr>
      <w:r w:rsidRPr="00155B02">
        <w:rPr>
          <w:lang w:val="en-GB"/>
        </w:rPr>
        <w:t>There are other option</w:t>
      </w:r>
      <w:r w:rsidR="00C11634" w:rsidRPr="00155B02">
        <w:rPr>
          <w:lang w:val="en-GB"/>
        </w:rPr>
        <w:t>s to create and edit EXMARaLDA-t</w:t>
      </w:r>
      <w:r w:rsidRPr="00155B02">
        <w:rPr>
          <w:lang w:val="en-GB"/>
        </w:rPr>
        <w:t>ranscriptions besides the Partitur-</w:t>
      </w:r>
      <w:r w:rsidR="00C11634" w:rsidRPr="00155B02">
        <w:rPr>
          <w:lang w:val="en-GB"/>
        </w:rPr>
        <w:t>Editor</w:t>
      </w:r>
      <w:r w:rsidRPr="00155B02">
        <w:rPr>
          <w:lang w:val="en-GB"/>
        </w:rPr>
        <w:t xml:space="preserve"> (i.e. with the help of the transcription tool</w:t>
      </w:r>
      <w:r w:rsidR="00C11634" w:rsidRPr="00155B02">
        <w:rPr>
          <w:lang w:val="en-GB"/>
        </w:rPr>
        <w:t>s</w:t>
      </w:r>
      <w:r w:rsidRPr="00155B02">
        <w:rPr>
          <w:lang w:val="en-GB"/>
        </w:rPr>
        <w:t xml:space="preserve"> Praat, ELAN or FOLKER, with any XML-</w:t>
      </w:r>
      <w:r w:rsidR="00C11634" w:rsidRPr="00155B02">
        <w:rPr>
          <w:lang w:val="en-GB"/>
        </w:rPr>
        <w:t xml:space="preserve">Editor </w:t>
      </w:r>
      <w:r w:rsidR="00E6350C" w:rsidRPr="00155B02">
        <w:rPr>
          <w:lang w:val="en-GB"/>
        </w:rPr>
        <w:t xml:space="preserve">as </w:t>
      </w:r>
      <w:r w:rsidR="00C11634" w:rsidRPr="00155B02">
        <w:rPr>
          <w:lang w:val="en-GB"/>
        </w:rPr>
        <w:t xml:space="preserve">the </w:t>
      </w:r>
      <w:r w:rsidR="00007CB6" w:rsidRPr="00155B02">
        <w:rPr>
          <w:lang w:val="en-GB"/>
        </w:rPr>
        <w:t>“</w:t>
      </w:r>
      <w:r w:rsidRPr="00155B02">
        <w:rPr>
          <w:lang w:val="en-GB"/>
        </w:rPr>
        <w:t>Simple EXMARaLDA</w:t>
      </w:r>
      <w:r w:rsidR="00E6350C" w:rsidRPr="00155B02">
        <w:rPr>
          <w:lang w:val="en-GB"/>
        </w:rPr>
        <w:t>“</w:t>
      </w:r>
      <w:r w:rsidR="00C11634" w:rsidRPr="00155B02">
        <w:rPr>
          <w:lang w:val="en-GB"/>
        </w:rPr>
        <w:t xml:space="preserve"> </w:t>
      </w:r>
      <w:r w:rsidR="00E6350C" w:rsidRPr="00155B02">
        <w:rPr>
          <w:lang w:val="en-GB"/>
        </w:rPr>
        <w:t xml:space="preserve">formatting </w:t>
      </w:r>
      <w:r w:rsidRPr="00155B02">
        <w:rPr>
          <w:lang w:val="en-GB"/>
        </w:rPr>
        <w:t>method</w:t>
      </w:r>
      <w:del w:id="3" w:author="Karolina Kaminska" w:date="2014-09-29T13:38:00Z">
        <w:r w:rsidR="00E6350C" w:rsidRPr="00155B02" w:rsidDel="00537B1E">
          <w:rPr>
            <w:lang w:val="en-GB"/>
          </w:rPr>
          <w:delText>;</w:delText>
        </w:r>
      </w:del>
      <w:ins w:id="4" w:author="Karolina Kaminska" w:date="2014-09-29T13:38:00Z">
        <w:r w:rsidR="00537B1E">
          <w:rPr>
            <w:lang w:val="en-GB"/>
          </w:rPr>
          <w:t>,</w:t>
        </w:r>
      </w:ins>
      <w:r w:rsidRPr="00155B02">
        <w:rPr>
          <w:lang w:val="en-GB"/>
        </w:rPr>
        <w:t xml:space="preserve"> in a conventional text </w:t>
      </w:r>
      <w:r w:rsidR="00C11634" w:rsidRPr="00155B02">
        <w:rPr>
          <w:lang w:val="en-GB"/>
        </w:rPr>
        <w:t>editor</w:t>
      </w:r>
      <w:r w:rsidRPr="00155B02">
        <w:rPr>
          <w:lang w:val="en-GB"/>
        </w:rPr>
        <w:t xml:space="preserve"> or word processing program).</w:t>
      </w:r>
    </w:p>
    <w:p w14:paraId="2B2CDA8C" w14:textId="447DE2D1" w:rsidR="000959A2" w:rsidRPr="00155B02" w:rsidRDefault="000959A2" w:rsidP="00C11634">
      <w:pPr>
        <w:pStyle w:val="Aufzhlung"/>
        <w:rPr>
          <w:lang w:val="en-GB"/>
        </w:rPr>
      </w:pPr>
      <w:r w:rsidRPr="00155B02">
        <w:rPr>
          <w:lang w:val="en-GB"/>
        </w:rPr>
        <w:t xml:space="preserve">The main purpose of the </w:t>
      </w:r>
      <w:r w:rsidR="00C11634" w:rsidRPr="00155B02">
        <w:rPr>
          <w:lang w:val="en-GB"/>
        </w:rPr>
        <w:t>Editor</w:t>
      </w:r>
      <w:r w:rsidRPr="00155B02">
        <w:rPr>
          <w:lang w:val="en-GB"/>
        </w:rPr>
        <w:t xml:space="preserve"> is not, to supply a tool that creates </w:t>
      </w:r>
      <w:r w:rsidR="00615CCC">
        <w:rPr>
          <w:lang w:val="en-GB"/>
        </w:rPr>
        <w:t>“</w:t>
      </w:r>
      <w:r w:rsidRPr="00155B02">
        <w:rPr>
          <w:lang w:val="en-GB"/>
        </w:rPr>
        <w:t xml:space="preserve">pretty” musical scores, but to create transcription data in a form that can further be used in computer-aided processing (especially in computer-aided searching). Nonetheless, musical score input and </w:t>
      </w:r>
      <w:r w:rsidR="00C11634" w:rsidRPr="00155B02">
        <w:rPr>
          <w:lang w:val="en-GB"/>
        </w:rPr>
        <w:t>output can be created with the Editor</w:t>
      </w:r>
      <w:r w:rsidRPr="00155B02">
        <w:rPr>
          <w:lang w:val="en-GB"/>
        </w:rPr>
        <w:t>.</w:t>
      </w:r>
    </w:p>
    <w:p w14:paraId="06843E5F" w14:textId="77777777" w:rsidR="00007CB6" w:rsidRPr="00155B02" w:rsidRDefault="000959A2" w:rsidP="00007CB6">
      <w:pPr>
        <w:pStyle w:val="Aufzhlung"/>
        <w:rPr>
          <w:lang w:val="en-GB"/>
        </w:rPr>
      </w:pPr>
      <w:r w:rsidRPr="00155B02">
        <w:rPr>
          <w:lang w:val="en-GB"/>
        </w:rPr>
        <w:t xml:space="preserve">As an XML-based system, EXMARaLDA makes use of the concept of separating the logical and graphical structure of a date. EXMARaLDA transcriptions, thus, </w:t>
      </w:r>
      <w:r w:rsidR="00007CB6" w:rsidRPr="00155B02">
        <w:rPr>
          <w:lang w:val="en-GB"/>
        </w:rPr>
        <w:t>“</w:t>
      </w:r>
      <w:r w:rsidRPr="00155B02">
        <w:rPr>
          <w:lang w:val="en-GB"/>
        </w:rPr>
        <w:t>are not</w:t>
      </w:r>
      <w:r w:rsidR="00E6350C" w:rsidRPr="00155B02">
        <w:rPr>
          <w:lang w:val="en-GB"/>
        </w:rPr>
        <w:t>“</w:t>
      </w:r>
      <w:r w:rsidR="00007CB6" w:rsidRPr="00155B02">
        <w:rPr>
          <w:lang w:val="en-GB"/>
        </w:rPr>
        <w:t xml:space="preserve"> </w:t>
      </w:r>
      <w:r w:rsidRPr="00155B02">
        <w:rPr>
          <w:lang w:val="en-GB"/>
        </w:rPr>
        <w:t xml:space="preserve">musical scores and do not </w:t>
      </w:r>
      <w:r w:rsidR="00007CB6" w:rsidRPr="00155B02">
        <w:rPr>
          <w:lang w:val="en-GB"/>
        </w:rPr>
        <w:t>“</w:t>
      </w:r>
      <w:r w:rsidRPr="00155B02">
        <w:rPr>
          <w:lang w:val="en-GB"/>
        </w:rPr>
        <w:t>consist</w:t>
      </w:r>
      <w:r w:rsidR="00E6350C" w:rsidRPr="00155B02">
        <w:rPr>
          <w:lang w:val="en-GB"/>
        </w:rPr>
        <w:t>“</w:t>
      </w:r>
      <w:r w:rsidRPr="00155B02">
        <w:rPr>
          <w:lang w:val="en-GB"/>
        </w:rPr>
        <w:t xml:space="preserve"> of tiers – these are only elements, which have use in reference to the graphical display of EXMARaLDA transcriptions on screen or on paper. EXMARaLDA is only familiar with elements that relate to the logical structures of </w:t>
      </w:r>
      <w:r w:rsidR="00007CB6" w:rsidRPr="00155B02">
        <w:rPr>
          <w:lang w:val="en-GB"/>
        </w:rPr>
        <w:t xml:space="preserve">the </w:t>
      </w:r>
      <w:r w:rsidRPr="00155B02">
        <w:rPr>
          <w:lang w:val="en-GB"/>
        </w:rPr>
        <w:t xml:space="preserve">transcriptions, such as </w:t>
      </w:r>
      <w:r w:rsidR="00007CB6" w:rsidRPr="00155B02">
        <w:rPr>
          <w:lang w:val="en-GB"/>
        </w:rPr>
        <w:t>“</w:t>
      </w:r>
      <w:r w:rsidRPr="00155B02">
        <w:rPr>
          <w:lang w:val="en-GB"/>
        </w:rPr>
        <w:t>events</w:t>
      </w:r>
      <w:r w:rsidR="00E6350C" w:rsidRPr="00155B02">
        <w:rPr>
          <w:lang w:val="en-GB"/>
        </w:rPr>
        <w:t>“</w:t>
      </w:r>
      <w:r w:rsidRPr="00155B02">
        <w:rPr>
          <w:lang w:val="en-GB"/>
        </w:rPr>
        <w:t xml:space="preserve">, </w:t>
      </w:r>
      <w:r w:rsidR="00007CB6" w:rsidRPr="00155B02">
        <w:rPr>
          <w:lang w:val="en-GB"/>
        </w:rPr>
        <w:t>“</w:t>
      </w:r>
      <w:r w:rsidRPr="00155B02">
        <w:rPr>
          <w:lang w:val="en-GB"/>
        </w:rPr>
        <w:t>time intervals</w:t>
      </w:r>
      <w:r w:rsidR="00E6350C" w:rsidRPr="00155B02">
        <w:rPr>
          <w:lang w:val="en-GB"/>
        </w:rPr>
        <w:t>“</w:t>
      </w:r>
      <w:r w:rsidRPr="00155B02">
        <w:rPr>
          <w:lang w:val="en-GB"/>
        </w:rPr>
        <w:t xml:space="preserve">, </w:t>
      </w:r>
      <w:r w:rsidR="00007CB6" w:rsidRPr="00155B02">
        <w:rPr>
          <w:lang w:val="en-GB"/>
        </w:rPr>
        <w:t>“</w:t>
      </w:r>
      <w:r w:rsidRPr="00155B02">
        <w:rPr>
          <w:lang w:val="en-GB"/>
        </w:rPr>
        <w:t>speakers</w:t>
      </w:r>
      <w:r w:rsidR="00E6350C" w:rsidRPr="00155B02">
        <w:rPr>
          <w:lang w:val="en-GB"/>
        </w:rPr>
        <w:t>“</w:t>
      </w:r>
      <w:r w:rsidRPr="00155B02">
        <w:rPr>
          <w:lang w:val="en-GB"/>
        </w:rPr>
        <w:t xml:space="preserve"> etc. Thus, you can find all of these elements in the user manual of the Partitur-</w:t>
      </w:r>
      <w:r w:rsidR="00C11634" w:rsidRPr="00155B02">
        <w:rPr>
          <w:lang w:val="en-GB"/>
        </w:rPr>
        <w:t>Editor</w:t>
      </w:r>
      <w:r w:rsidRPr="00155B02">
        <w:rPr>
          <w:lang w:val="en-GB"/>
        </w:rPr>
        <w:t>.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w:t>
      </w:r>
      <w:r w:rsidR="00C11634" w:rsidRPr="00155B02">
        <w:rPr>
          <w:lang w:val="en-GB"/>
        </w:rPr>
        <w:t>Editor</w:t>
      </w:r>
      <w:r w:rsidRPr="00155B02">
        <w:rPr>
          <w:lang w:val="en-GB"/>
        </w:rPr>
        <w:t xml:space="preserve"> is not really a </w:t>
      </w:r>
      <w:r w:rsidR="00007CB6" w:rsidRPr="00155B02">
        <w:rPr>
          <w:lang w:val="en-GB"/>
        </w:rPr>
        <w:t>“</w:t>
      </w:r>
      <w:r w:rsidRPr="00155B02">
        <w:rPr>
          <w:lang w:val="en-GB"/>
        </w:rPr>
        <w:t>What you see is what you get</w:t>
      </w:r>
      <w:r w:rsidR="00E6350C" w:rsidRPr="00155B02">
        <w:rPr>
          <w:lang w:val="en-GB"/>
        </w:rPr>
        <w:t>“</w:t>
      </w:r>
      <w:r w:rsidR="00007CB6" w:rsidRPr="00155B02">
        <w:rPr>
          <w:lang w:val="en-GB"/>
        </w:rPr>
        <w:t>-kind-of-</w:t>
      </w:r>
      <w:r w:rsidRPr="00155B02">
        <w:rPr>
          <w:lang w:val="en-GB"/>
        </w:rPr>
        <w:t>instrument. When using the Partitur-</w:t>
      </w:r>
      <w:r w:rsidR="00C11634" w:rsidRPr="00155B02">
        <w:rPr>
          <w:lang w:val="en-GB"/>
        </w:rPr>
        <w:t>Editor</w:t>
      </w:r>
      <w:r w:rsidR="00007CB6" w:rsidRPr="00155B02">
        <w:rPr>
          <w:lang w:val="en-GB"/>
        </w:rPr>
        <w:t xml:space="preserve"> it is therefore </w:t>
      </w:r>
      <w:r w:rsidRPr="00155B02">
        <w:rPr>
          <w:lang w:val="en-GB"/>
        </w:rPr>
        <w:t>helpful to keep the logical structure behind it in mind, and not only its graphical appearance.</w:t>
      </w:r>
    </w:p>
    <w:p w14:paraId="7C84080D" w14:textId="1A596DAC" w:rsidR="000959A2" w:rsidRPr="00155B02" w:rsidRDefault="000959A2" w:rsidP="00007CB6">
      <w:pPr>
        <w:pStyle w:val="Aufzhlung"/>
        <w:rPr>
          <w:lang w:val="en-GB"/>
        </w:rPr>
      </w:pPr>
      <w:r w:rsidRPr="00155B02">
        <w:rPr>
          <w:lang w:val="en-GB"/>
        </w:rPr>
        <w:t>In a nutshell: You do not need to be an expert in the field of text technology to create transcriptions in the Partitur-</w:t>
      </w:r>
      <w:r w:rsidR="00C11634" w:rsidRPr="00155B02">
        <w:rPr>
          <w:lang w:val="en-GB"/>
        </w:rPr>
        <w:t>Editor</w:t>
      </w:r>
      <w:r w:rsidRPr="00155B02">
        <w:rPr>
          <w:lang w:val="en-GB"/>
        </w:rPr>
        <w:t xml:space="preserve">, but a general understanding of the EXMARaLDA concept could prove itself as helpful. Due to the fact that this user manual does not focus on the concepts of EXMARaLDA, kindly note the following publications: </w:t>
      </w:r>
    </w:p>
    <w:p w14:paraId="7035CCC3" w14:textId="77777777" w:rsidR="000959A2" w:rsidRPr="00155B02" w:rsidRDefault="000959A2" w:rsidP="004D620B">
      <w:pPr>
        <w:pStyle w:val="Standard-BlockCharCharChar"/>
        <w:rPr>
          <w:szCs w:val="24"/>
          <w:lang w:val="en-GB"/>
        </w:rPr>
      </w:pPr>
    </w:p>
    <w:p w14:paraId="5AFD405C" w14:textId="25665B14" w:rsidR="000959A2" w:rsidRPr="00B0162A" w:rsidRDefault="000959A2" w:rsidP="004D620B">
      <w:pPr>
        <w:pStyle w:val="Literaturliste"/>
        <w:spacing w:line="240" w:lineRule="auto"/>
        <w:rPr>
          <w:szCs w:val="24"/>
        </w:rPr>
      </w:pPr>
      <w:r w:rsidRPr="00B0162A">
        <w:rPr>
          <w:szCs w:val="24"/>
        </w:rPr>
        <w:t xml:space="preserve">Schmidt, Thomas (2002a): </w:t>
      </w:r>
      <w:r w:rsidRPr="00B0162A">
        <w:rPr>
          <w:iCs/>
          <w:szCs w:val="24"/>
        </w:rPr>
        <w:t>EXMARaLDA – ein System zur Diskurstranskription auf dem Computer.</w:t>
      </w:r>
      <w:r w:rsidRPr="00B0162A">
        <w:rPr>
          <w:szCs w:val="24"/>
        </w:rPr>
        <w:t xml:space="preserve"> In: </w:t>
      </w:r>
      <w:r w:rsidRPr="00B0162A">
        <w:rPr>
          <w:i/>
          <w:szCs w:val="24"/>
        </w:rPr>
        <w:t>Arbeiten zur Mehrsprachigkeit</w:t>
      </w:r>
      <w:r w:rsidRPr="00B0162A">
        <w:rPr>
          <w:szCs w:val="24"/>
        </w:rPr>
        <w:t xml:space="preserve"> (Working Papers in Multilingualism), Serie</w:t>
      </w:r>
      <w:r w:rsidR="00D67931" w:rsidRPr="00B0162A">
        <w:rPr>
          <w:szCs w:val="24"/>
        </w:rPr>
        <w:t>s</w:t>
      </w:r>
      <w:r w:rsidRPr="00B0162A">
        <w:rPr>
          <w:szCs w:val="24"/>
        </w:rPr>
        <w:t xml:space="preserve"> B (34). Hamburg.</w:t>
      </w:r>
    </w:p>
    <w:p w14:paraId="409AFC70" w14:textId="13C4E1D5" w:rsidR="000959A2" w:rsidRPr="00B0162A" w:rsidRDefault="000959A2" w:rsidP="004D620B">
      <w:pPr>
        <w:pStyle w:val="Literaturliste"/>
        <w:spacing w:line="240" w:lineRule="auto"/>
        <w:rPr>
          <w:szCs w:val="24"/>
        </w:rPr>
      </w:pPr>
      <w:r w:rsidRPr="00B0162A">
        <w:rPr>
          <w:szCs w:val="24"/>
        </w:rPr>
        <w:t xml:space="preserve">Schmidt, Thomas (2002b): </w:t>
      </w:r>
      <w:r w:rsidRPr="00B0162A">
        <w:rPr>
          <w:iCs/>
          <w:szCs w:val="24"/>
        </w:rPr>
        <w:t>Gesprächstranskription auf dem Computer – das System EXMARaLDA.</w:t>
      </w:r>
      <w:r w:rsidRPr="00B0162A">
        <w:rPr>
          <w:szCs w:val="24"/>
        </w:rPr>
        <w:t xml:space="preserve"> In: </w:t>
      </w:r>
      <w:r w:rsidRPr="00B0162A">
        <w:rPr>
          <w:i/>
          <w:szCs w:val="24"/>
        </w:rPr>
        <w:t>Gesprächsforschung</w:t>
      </w:r>
      <w:r w:rsidRPr="00B0162A">
        <w:rPr>
          <w:szCs w:val="24"/>
        </w:rPr>
        <w:t xml:space="preserve"> (Online-Zeitschrift zur verbalen Interaktion</w:t>
      </w:r>
      <w:r w:rsidR="00D67931" w:rsidRPr="00B0162A">
        <w:rPr>
          <w:szCs w:val="24"/>
        </w:rPr>
        <w:t>, [Online journal about verbal interaction]</w:t>
      </w:r>
      <w:r w:rsidRPr="00B0162A">
        <w:rPr>
          <w:szCs w:val="24"/>
        </w:rPr>
        <w:t>) 3, 1-23.</w:t>
      </w:r>
    </w:p>
    <w:p w14:paraId="14D32790" w14:textId="198126CC" w:rsidR="000959A2" w:rsidRPr="00B0162A" w:rsidRDefault="000959A2" w:rsidP="004D620B">
      <w:pPr>
        <w:pStyle w:val="Literaturliste"/>
        <w:spacing w:line="240" w:lineRule="auto"/>
        <w:rPr>
          <w:szCs w:val="24"/>
        </w:rPr>
      </w:pPr>
      <w:r w:rsidRPr="00155B02">
        <w:rPr>
          <w:szCs w:val="24"/>
          <w:lang w:val="en-GB"/>
        </w:rPr>
        <w:t xml:space="preserve">Schmidt, Thomas (2003): </w:t>
      </w:r>
      <w:r w:rsidRPr="00155B02">
        <w:rPr>
          <w:iCs/>
          <w:szCs w:val="24"/>
          <w:lang w:val="en-GB"/>
        </w:rPr>
        <w:t>Visualising Linguistic Annotation as Interlinear Text.</w:t>
      </w:r>
      <w:r w:rsidRPr="00155B02">
        <w:rPr>
          <w:szCs w:val="24"/>
          <w:lang w:val="en-GB"/>
        </w:rPr>
        <w:t xml:space="preserve"> </w:t>
      </w:r>
      <w:r w:rsidRPr="00B0162A">
        <w:rPr>
          <w:szCs w:val="24"/>
        </w:rPr>
        <w:t xml:space="preserve">In: </w:t>
      </w:r>
      <w:r w:rsidRPr="00B0162A">
        <w:rPr>
          <w:i/>
          <w:szCs w:val="24"/>
        </w:rPr>
        <w:t>Arbeiten zur Mehrsprachigkeit</w:t>
      </w:r>
      <w:r w:rsidR="00D67931" w:rsidRPr="00B0162A">
        <w:rPr>
          <w:i/>
          <w:szCs w:val="24"/>
        </w:rPr>
        <w:t xml:space="preserve"> </w:t>
      </w:r>
      <w:r w:rsidR="00D67931" w:rsidRPr="00B0162A">
        <w:rPr>
          <w:szCs w:val="24"/>
        </w:rPr>
        <w:t>(Working Papers in Multilingualism)</w:t>
      </w:r>
      <w:r w:rsidRPr="00B0162A">
        <w:rPr>
          <w:szCs w:val="24"/>
        </w:rPr>
        <w:t>, Serie</w:t>
      </w:r>
      <w:r w:rsidR="00D67931" w:rsidRPr="00B0162A">
        <w:rPr>
          <w:szCs w:val="24"/>
        </w:rPr>
        <w:t>s</w:t>
      </w:r>
      <w:r w:rsidRPr="00B0162A">
        <w:rPr>
          <w:szCs w:val="24"/>
        </w:rPr>
        <w:t xml:space="preserve"> B (46). Hamburg. </w:t>
      </w:r>
    </w:p>
    <w:p w14:paraId="03A16EBF" w14:textId="56F6AC04" w:rsidR="000959A2" w:rsidRPr="00B0162A" w:rsidRDefault="000959A2" w:rsidP="004D620B">
      <w:pPr>
        <w:pStyle w:val="Literaturliste"/>
        <w:spacing w:line="240" w:lineRule="auto"/>
        <w:rPr>
          <w:szCs w:val="24"/>
        </w:rPr>
      </w:pPr>
      <w:r w:rsidRPr="00B0162A">
        <w:rPr>
          <w:szCs w:val="24"/>
        </w:rPr>
        <w:t xml:space="preserve">Schmidt, Thomas (2005): </w:t>
      </w:r>
      <w:r w:rsidRPr="00B0162A">
        <w:rPr>
          <w:i/>
          <w:szCs w:val="24"/>
        </w:rPr>
        <w:t>Computergestützte Transkription – Modellierung und Visualisierung gesprochener Sprache mit texttechnologischen Mitteln</w:t>
      </w:r>
      <w:r w:rsidRPr="00B0162A">
        <w:rPr>
          <w:szCs w:val="24"/>
        </w:rPr>
        <w:t xml:space="preserve">. (Reihe </w:t>
      </w:r>
      <w:r w:rsidR="00007CB6" w:rsidRPr="00B0162A">
        <w:rPr>
          <w:szCs w:val="24"/>
        </w:rPr>
        <w:t>„</w:t>
      </w:r>
      <w:r w:rsidRPr="00B0162A">
        <w:rPr>
          <w:szCs w:val="24"/>
        </w:rPr>
        <w:t>Sprache, Sprechen und Computer</w:t>
      </w:r>
      <w:r w:rsidR="00E6350C" w:rsidRPr="00B0162A">
        <w:rPr>
          <w:szCs w:val="24"/>
        </w:rPr>
        <w:t>“</w:t>
      </w:r>
      <w:r w:rsidRPr="00B0162A">
        <w:rPr>
          <w:szCs w:val="24"/>
        </w:rPr>
        <w:t xml:space="preserve"> 7</w:t>
      </w:r>
      <w:r w:rsidR="00D67931" w:rsidRPr="00B0162A">
        <w:rPr>
          <w:szCs w:val="24"/>
        </w:rPr>
        <w:t xml:space="preserve"> [Series: </w:t>
      </w:r>
      <w:r w:rsidR="00007CB6" w:rsidRPr="00B0162A">
        <w:rPr>
          <w:szCs w:val="24"/>
        </w:rPr>
        <w:t>„</w:t>
      </w:r>
      <w:r w:rsidR="00D67931" w:rsidRPr="00B0162A">
        <w:rPr>
          <w:szCs w:val="24"/>
        </w:rPr>
        <w:t>Sprache, Sprechen, Computer]</w:t>
      </w:r>
      <w:r w:rsidRPr="00B0162A">
        <w:rPr>
          <w:szCs w:val="24"/>
        </w:rPr>
        <w:t>). Frankfurt a. M.</w:t>
      </w:r>
    </w:p>
    <w:p w14:paraId="63224809" w14:textId="4E68CCC8" w:rsidR="000959A2" w:rsidRPr="00B0162A" w:rsidRDefault="000959A2" w:rsidP="004D620B">
      <w:pPr>
        <w:pStyle w:val="Literaturliste"/>
        <w:spacing w:line="240" w:lineRule="auto"/>
        <w:rPr>
          <w:szCs w:val="24"/>
        </w:rPr>
      </w:pPr>
      <w:r w:rsidRPr="00B0162A">
        <w:rPr>
          <w:szCs w:val="24"/>
        </w:rPr>
        <w:t xml:space="preserve">Schmidt, Thomas / Wörner, Kai (2005): Erstellen und Analysieren von Gesprächskorpora mit EXMARaLDA. In: </w:t>
      </w:r>
      <w:r w:rsidRPr="00B0162A">
        <w:rPr>
          <w:i/>
          <w:szCs w:val="24"/>
        </w:rPr>
        <w:t>Gesprächsforschung</w:t>
      </w:r>
      <w:r w:rsidRPr="00B0162A">
        <w:rPr>
          <w:szCs w:val="24"/>
        </w:rPr>
        <w:t xml:space="preserve"> </w:t>
      </w:r>
      <w:r w:rsidR="00D67931" w:rsidRPr="00B0162A">
        <w:rPr>
          <w:szCs w:val="24"/>
        </w:rPr>
        <w:t>(Online-Zeitschrift zur verbalen Interaktion, [Online journal about verbal interaction)</w:t>
      </w:r>
      <w:r w:rsidRPr="00B0162A">
        <w:rPr>
          <w:szCs w:val="24"/>
        </w:rPr>
        <w:t xml:space="preserve"> 6, 171-195. </w:t>
      </w:r>
    </w:p>
    <w:p w14:paraId="6C675E98" w14:textId="0318746F" w:rsidR="000959A2" w:rsidRPr="00155B02" w:rsidRDefault="000959A2" w:rsidP="00D67931">
      <w:pPr>
        <w:pStyle w:val="Literaturliste"/>
        <w:spacing w:line="240" w:lineRule="auto"/>
        <w:rPr>
          <w:szCs w:val="24"/>
          <w:lang w:val="en-GB"/>
        </w:rPr>
      </w:pPr>
      <w:r w:rsidRPr="00155B02">
        <w:rPr>
          <w:szCs w:val="24"/>
          <w:lang w:val="en-GB"/>
        </w:rPr>
        <w:t xml:space="preserve">Schmidt, Thomas (2009): Creating and Working with Spoken Language Corpora in EXMARaLDA. In: Lyding, Verena (ed.): </w:t>
      </w:r>
      <w:r w:rsidRPr="00155B02">
        <w:rPr>
          <w:i/>
          <w:szCs w:val="24"/>
          <w:lang w:val="en-GB"/>
        </w:rPr>
        <w:t>LULCL II: Lesser Used Languages &amp; Computer Linguistics II</w:t>
      </w:r>
      <w:r w:rsidR="00D67931" w:rsidRPr="00155B02">
        <w:rPr>
          <w:szCs w:val="24"/>
          <w:lang w:val="en-GB"/>
        </w:rPr>
        <w:t>.</w:t>
      </w:r>
    </w:p>
    <w:p w14:paraId="54A4DDAF" w14:textId="70BA2021" w:rsidR="000959A2" w:rsidRPr="00155B02" w:rsidRDefault="00B0162A" w:rsidP="00007CB6">
      <w:pPr>
        <w:pStyle w:val="berschrift2"/>
        <w:suppressAutoHyphens w:val="0"/>
        <w:spacing w:before="240" w:line="240" w:lineRule="auto"/>
        <w:rPr>
          <w:kern w:val="0"/>
          <w:lang w:val="en-GB" w:eastAsia="de-DE" w:bidi="ar-SA"/>
        </w:rPr>
      </w:pPr>
      <w:bookmarkStart w:id="5" w:name="_Toc399421866"/>
      <w:r>
        <w:rPr>
          <w:kern w:val="0"/>
          <w:lang w:val="en-GB" w:eastAsia="de-DE" w:bidi="ar-SA"/>
        </w:rPr>
        <w:t>“</w:t>
      </w:r>
      <w:r w:rsidR="000959A2" w:rsidRPr="00155B02">
        <w:rPr>
          <w:kern w:val="0"/>
          <w:lang w:val="en-GB" w:eastAsia="de-DE" w:bidi="ar-SA"/>
        </w:rPr>
        <w:t>Words of Caution</w:t>
      </w:r>
      <w:r w:rsidR="00E6350C" w:rsidRPr="00155B02">
        <w:rPr>
          <w:kern w:val="0"/>
          <w:lang w:val="en-GB" w:eastAsia="de-DE" w:bidi="ar-SA"/>
        </w:rPr>
        <w:t>“</w:t>
      </w:r>
      <w:bookmarkEnd w:id="5"/>
    </w:p>
    <w:p w14:paraId="53D97524" w14:textId="77777777" w:rsidR="000959A2" w:rsidRPr="00155B02" w:rsidRDefault="000959A2">
      <w:pPr>
        <w:pStyle w:val="Standard-BlockCharCharChar"/>
        <w:rPr>
          <w:szCs w:val="24"/>
          <w:lang w:val="en-GB"/>
        </w:rPr>
      </w:pPr>
      <w:r w:rsidRPr="00155B02">
        <w:rPr>
          <w:szCs w:val="24"/>
          <w:lang w:val="en-GB"/>
        </w:rPr>
        <w:t>As an additional preliminary remark, and in order to avoid misunderstandings, we would like to bring three important circumstances to your attention:</w:t>
      </w:r>
    </w:p>
    <w:p w14:paraId="5092DE05" w14:textId="3F66735A" w:rsidR="000959A2" w:rsidRPr="00155B02" w:rsidRDefault="000959A2" w:rsidP="00D67931">
      <w:pPr>
        <w:pStyle w:val="Zwischenberschrift"/>
        <w:suppressAutoHyphens w:val="0"/>
        <w:rPr>
          <w:b w:val="0"/>
          <w:kern w:val="0"/>
          <w:szCs w:val="24"/>
          <w:shd w:val="clear" w:color="auto" w:fill="D9D9D9"/>
          <w:lang w:val="en-GB" w:eastAsia="de-DE" w:bidi="ar-SA"/>
        </w:rPr>
      </w:pPr>
      <w:r w:rsidRPr="00155B02">
        <w:rPr>
          <w:b w:val="0"/>
          <w:kern w:val="0"/>
          <w:szCs w:val="24"/>
          <w:shd w:val="clear" w:color="auto" w:fill="D9D9D9"/>
          <w:lang w:val="en-GB" w:eastAsia="de-DE" w:bidi="ar-SA"/>
        </w:rPr>
        <w:t xml:space="preserve">EXMARaLDA is a </w:t>
      </w:r>
      <w:r w:rsidR="00B0162A">
        <w:rPr>
          <w:b w:val="0"/>
          <w:kern w:val="0"/>
          <w:szCs w:val="24"/>
          <w:shd w:val="clear" w:color="auto" w:fill="D9D9D9"/>
          <w:lang w:val="en-GB" w:eastAsia="de-DE" w:bidi="ar-SA"/>
        </w:rPr>
        <w:t>“</w:t>
      </w:r>
      <w:r w:rsidRPr="00155B02">
        <w:rPr>
          <w:b w:val="0"/>
          <w:kern w:val="0"/>
          <w:szCs w:val="24"/>
          <w:shd w:val="clear" w:color="auto" w:fill="D9D9D9"/>
          <w:lang w:val="en-GB" w:eastAsia="de-DE" w:bidi="ar-SA"/>
        </w:rPr>
        <w:t>Work in Progress</w:t>
      </w:r>
      <w:r w:rsidR="00E6350C" w:rsidRPr="00155B02">
        <w:rPr>
          <w:b w:val="0"/>
          <w:kern w:val="0"/>
          <w:szCs w:val="24"/>
          <w:shd w:val="clear" w:color="auto" w:fill="D9D9D9"/>
          <w:lang w:val="en-GB" w:eastAsia="de-DE" w:bidi="ar-SA"/>
        </w:rPr>
        <w:t>“</w:t>
      </w:r>
    </w:p>
    <w:p w14:paraId="2D5C3C96" w14:textId="772F4956" w:rsidR="000959A2" w:rsidRPr="00155B02" w:rsidRDefault="000959A2">
      <w:pPr>
        <w:pStyle w:val="Standard-BlockCharCharChar"/>
        <w:rPr>
          <w:szCs w:val="24"/>
          <w:lang w:val="en-GB"/>
        </w:rPr>
      </w:pPr>
      <w:r w:rsidRPr="00155B02">
        <w:rPr>
          <w:szCs w:val="24"/>
          <w:lang w:val="en-GB"/>
        </w:rPr>
        <w:t>After more than ten years of development of the Partitur-</w:t>
      </w:r>
      <w:r w:rsidR="00C11634" w:rsidRPr="00155B02">
        <w:rPr>
          <w:szCs w:val="24"/>
          <w:lang w:val="en-GB"/>
        </w:rPr>
        <w:t>Editor</w:t>
      </w:r>
      <w:r w:rsidRPr="00155B02">
        <w:rPr>
          <w:szCs w:val="24"/>
          <w:lang w:val="en-GB"/>
        </w:rPr>
        <w:t xml:space="preserve">,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Pr="00155B02">
        <w:rPr>
          <w:rStyle w:val="Menufunction"/>
          <w:kern w:val="0"/>
          <w:lang w:val="en-GB" w:eastAsia="de-DE" w:bidi="ar-SA"/>
        </w:rPr>
        <w:t>Help &gt; About...</w:t>
      </w:r>
      <w:r w:rsidRPr="00155B02">
        <w:rPr>
          <w:szCs w:val="24"/>
          <w:lang w:val="en-GB"/>
        </w:rPr>
        <w:t>). We will then try our best to remedy the situation.</w:t>
      </w:r>
    </w:p>
    <w:p w14:paraId="2B529A44" w14:textId="74147F69" w:rsidR="000959A2" w:rsidRPr="00155B02" w:rsidRDefault="000959A2">
      <w:pPr>
        <w:pStyle w:val="Standard-BlockCharCharChar"/>
        <w:rPr>
          <w:szCs w:val="24"/>
          <w:lang w:val="en-GB"/>
        </w:rPr>
      </w:pPr>
      <w:r w:rsidRPr="00155B02">
        <w:rPr>
          <w:szCs w:val="24"/>
          <w:lang w:val="en-GB"/>
        </w:rPr>
        <w:t xml:space="preserve">Software updates are published regularly, in which the errors of previous versions have been resolved and new functions are introduced. It is, thus, advisable to work with the current version of the </w:t>
      </w:r>
      <w:r w:rsidR="00C11634" w:rsidRPr="00155B02">
        <w:rPr>
          <w:szCs w:val="24"/>
          <w:lang w:val="en-GB"/>
        </w:rPr>
        <w:t>Editor</w:t>
      </w:r>
      <w:r w:rsidRPr="00155B02">
        <w:rPr>
          <w:szCs w:val="24"/>
          <w:lang w:val="en-GB"/>
        </w:rPr>
        <w:t xml:space="preserve">, even if this means a regular new installation of the software. This manual is also being updated on a regular basis. If you subscribe to the EXMARaLDA mailing list, you will be informed about the availability of a new version regularly (see this option on our homepage </w:t>
      </w:r>
      <w:r w:rsidR="00EB67E8">
        <w:fldChar w:fldCharType="begin"/>
      </w:r>
      <w:r w:rsidR="00EB67E8" w:rsidRPr="00EB67E8">
        <w:rPr>
          <w:lang w:val="en-US"/>
          <w:rPrChange w:id="6" w:author="Karolina Kaminska" w:date="2014-10-08T10:17:00Z">
            <w:rPr/>
          </w:rPrChange>
        </w:rPr>
        <w:instrText xml:space="preserve"> HYPERLINK "http://www.exmaralda.org/" </w:instrText>
      </w:r>
      <w:r w:rsidR="00EB67E8">
        <w:fldChar w:fldCharType="separate"/>
      </w:r>
      <w:r w:rsidRPr="00155B02">
        <w:rPr>
          <w:rStyle w:val="Hyperlink"/>
          <w:szCs w:val="24"/>
          <w:lang w:val="en-GB"/>
        </w:rPr>
        <w:t>http://www.exmaralda.org</w:t>
      </w:r>
      <w:r w:rsidR="00EB67E8">
        <w:rPr>
          <w:rStyle w:val="Hyperlink"/>
          <w:szCs w:val="24"/>
          <w:lang w:val="en-GB"/>
        </w:rPr>
        <w:fldChar w:fldCharType="end"/>
      </w:r>
      <w:r w:rsidRPr="00155B02">
        <w:rPr>
          <w:szCs w:val="24"/>
          <w:lang w:val="en-GB"/>
        </w:rPr>
        <w:t xml:space="preserve"> in the sub menu </w:t>
      </w:r>
      <w:r w:rsidR="00007CB6" w:rsidRPr="00155B02">
        <w:rPr>
          <w:szCs w:val="24"/>
          <w:lang w:val="en-GB"/>
        </w:rPr>
        <w:t>“</w:t>
      </w:r>
      <w:r w:rsidRPr="00155B02">
        <w:rPr>
          <w:szCs w:val="24"/>
          <w:lang w:val="en-GB"/>
        </w:rPr>
        <w:t>Help</w:t>
      </w:r>
      <w:r w:rsidR="00E6350C" w:rsidRPr="00155B02">
        <w:rPr>
          <w:szCs w:val="24"/>
          <w:lang w:val="en-GB"/>
        </w:rPr>
        <w:t>“</w:t>
      </w:r>
      <w:r w:rsidRPr="00155B02">
        <w:rPr>
          <w:szCs w:val="24"/>
          <w:lang w:val="en-GB"/>
        </w:rPr>
        <w:t>).</w:t>
      </w:r>
    </w:p>
    <w:p w14:paraId="1AF4E192" w14:textId="77777777" w:rsidR="000959A2" w:rsidRPr="00155B02" w:rsidRDefault="000959A2">
      <w:pPr>
        <w:pStyle w:val="Standard-BlockCharCharChar"/>
        <w:rPr>
          <w:szCs w:val="24"/>
          <w:lang w:val="en-GB"/>
        </w:rPr>
      </w:pPr>
    </w:p>
    <w:p w14:paraId="3F7E60BA" w14:textId="2DAC08F6" w:rsidR="000959A2" w:rsidRPr="00155B02" w:rsidRDefault="000959A2">
      <w:pPr>
        <w:pStyle w:val="Zwischenberschrift"/>
        <w:rPr>
          <w:szCs w:val="24"/>
          <w:lang w:val="en-GB"/>
        </w:rPr>
      </w:pPr>
      <w:r w:rsidRPr="00155B02">
        <w:rPr>
          <w:b w:val="0"/>
          <w:kern w:val="0"/>
          <w:szCs w:val="24"/>
          <w:shd w:val="clear" w:color="auto" w:fill="D9D9D9"/>
          <w:lang w:val="en-GB" w:eastAsia="de-DE" w:bidi="ar-SA"/>
        </w:rPr>
        <w:t>The EXMARaLDA Partitur-</w:t>
      </w:r>
      <w:r w:rsidR="00C11634" w:rsidRPr="00155B02">
        <w:rPr>
          <w:b w:val="0"/>
          <w:kern w:val="0"/>
          <w:szCs w:val="24"/>
          <w:shd w:val="clear" w:color="auto" w:fill="D9D9D9"/>
          <w:lang w:val="en-GB" w:eastAsia="de-DE" w:bidi="ar-SA"/>
        </w:rPr>
        <w:t>Editor</w:t>
      </w:r>
      <w:r w:rsidRPr="00155B02">
        <w:rPr>
          <w:b w:val="0"/>
          <w:kern w:val="0"/>
          <w:szCs w:val="24"/>
          <w:shd w:val="clear" w:color="auto" w:fill="D9D9D9"/>
          <w:lang w:val="en-GB" w:eastAsia="de-DE" w:bidi="ar-SA"/>
        </w:rPr>
        <w:t xml:space="preserve"> is neither the new syncWRITER, nor the new HIAT-DOS</w:t>
      </w:r>
    </w:p>
    <w:p w14:paraId="6E518C5F" w14:textId="656CE0BE" w:rsidR="000959A2" w:rsidRPr="00155B02" w:rsidRDefault="000959A2">
      <w:pPr>
        <w:pStyle w:val="Standard-BlockCharCharChar"/>
        <w:rPr>
          <w:szCs w:val="24"/>
          <w:lang w:val="en-GB"/>
        </w:rPr>
      </w:pPr>
      <w:r w:rsidRPr="00155B02">
        <w:rPr>
          <w:szCs w:val="24"/>
          <w:lang w:val="en-GB"/>
        </w:rPr>
        <w:t>In some aspects the Partitur-</w:t>
      </w:r>
      <w:r w:rsidR="00C11634" w:rsidRPr="00155B02">
        <w:rPr>
          <w:szCs w:val="24"/>
          <w:lang w:val="en-GB"/>
        </w:rPr>
        <w:t>Editor</w:t>
      </w:r>
      <w:r w:rsidRPr="00155B02">
        <w:rPr>
          <w:szCs w:val="24"/>
          <w:lang w:val="en-GB"/>
        </w:rPr>
        <w:t xml:space="preserve"> does follow the model of these two programs, but essentially it has a different approach: It should not only serve as an in- and output instrument for transcriptions written </w:t>
      </w:r>
      <w:r w:rsidR="00683BAF" w:rsidRPr="00155B02">
        <w:rPr>
          <w:szCs w:val="24"/>
          <w:lang w:val="en-GB"/>
        </w:rPr>
        <w:t>in form of</w:t>
      </w:r>
      <w:r w:rsidRPr="00155B02">
        <w:rPr>
          <w:szCs w:val="24"/>
          <w:lang w:val="en-GB"/>
        </w:rPr>
        <w:t xml:space="preserve"> musical scores, but also produce data beyond that – data that </w:t>
      </w:r>
      <w:r w:rsidRPr="00155B02">
        <w:rPr>
          <w:szCs w:val="24"/>
          <w:lang w:val="en-GB"/>
        </w:rPr>
        <w:lastRenderedPageBreak/>
        <w:t>is suitable for further extensive, computer-assisted processing. Thus, many things work differently than the users of syncWRITER or of HIAT-DOS may be used to.</w:t>
      </w:r>
    </w:p>
    <w:p w14:paraId="40A38C57" w14:textId="77777777" w:rsidR="000959A2" w:rsidRPr="00155B02" w:rsidRDefault="000959A2">
      <w:pPr>
        <w:pStyle w:val="Zwischenberschrift"/>
        <w:rPr>
          <w:szCs w:val="24"/>
          <w:lang w:val="en-GB"/>
        </w:rPr>
      </w:pPr>
      <w:r w:rsidRPr="00155B02">
        <w:rPr>
          <w:b w:val="0"/>
          <w:kern w:val="0"/>
          <w:szCs w:val="24"/>
          <w:shd w:val="clear" w:color="auto" w:fill="D9D9D9"/>
          <w:lang w:val="en-GB" w:eastAsia="de-DE" w:bidi="ar-SA"/>
        </w:rPr>
        <w:t>This manual is not a guideline for transcribing</w:t>
      </w:r>
      <w:r w:rsidRPr="00155B02">
        <w:rPr>
          <w:szCs w:val="24"/>
          <w:lang w:val="en-GB"/>
        </w:rPr>
        <w:t xml:space="preserve"> </w:t>
      </w:r>
    </w:p>
    <w:p w14:paraId="5D4BBF5E" w14:textId="3099F56C" w:rsidR="000959A2" w:rsidRPr="00155B02" w:rsidRDefault="000959A2">
      <w:pPr>
        <w:pStyle w:val="Standard-BlockCharCharChar"/>
        <w:rPr>
          <w:szCs w:val="24"/>
          <w:lang w:val="en-GB"/>
        </w:rPr>
      </w:pPr>
      <w:r w:rsidRPr="00155B02">
        <w:rPr>
          <w:szCs w:val="24"/>
          <w:lang w:val="en-GB"/>
        </w:rPr>
        <w:t>EXMARaLDA is a formal framework that is situated a level of abstraction above the specific transcription systems like HIAT, DIDA, GAT etc. Therefore, this manual does not provide specific</w:t>
      </w:r>
      <w:r w:rsidR="00683BAF" w:rsidRPr="00155B02">
        <w:rPr>
          <w:szCs w:val="24"/>
          <w:lang w:val="en-GB"/>
        </w:rPr>
        <w:t xml:space="preserve"> instructions on how phenomena</w:t>
      </w:r>
      <w:r w:rsidRPr="00155B02">
        <w:rPr>
          <w:szCs w:val="24"/>
          <w:lang w:val="en-GB"/>
        </w:rPr>
        <w:t xml:space="preserve"> of spoken language should be transcribed. This needs to be defined separately in the transcription convention. </w:t>
      </w:r>
    </w:p>
    <w:p w14:paraId="246C9D7E" w14:textId="77777777" w:rsidR="000959A2" w:rsidRPr="00155B02" w:rsidRDefault="000959A2">
      <w:pPr>
        <w:pStyle w:val="Standard-BlockCharCharChar"/>
        <w:rPr>
          <w:szCs w:val="24"/>
          <w:lang w:val="en-GB"/>
        </w:rPr>
      </w:pPr>
      <w:r w:rsidRPr="00155B02">
        <w:rPr>
          <w:szCs w:val="24"/>
          <w:lang w:val="en-GB"/>
        </w:rPr>
        <w:t>A manual for the transcribing with the EXMARaLDA according to HIAT was published in the summer of 2004:</w:t>
      </w:r>
    </w:p>
    <w:p w14:paraId="15D1A167" w14:textId="4AAAFF11" w:rsidR="000959A2" w:rsidRPr="00B0162A" w:rsidRDefault="000959A2">
      <w:pPr>
        <w:pStyle w:val="Literaturliste"/>
        <w:rPr>
          <w:szCs w:val="24"/>
        </w:rPr>
      </w:pPr>
      <w:r w:rsidRPr="00B0162A">
        <w:rPr>
          <w:szCs w:val="24"/>
        </w:rPr>
        <w:t xml:space="preserve">Rehbein, Jochen / Schmidt, Thomas / Meyer, Bernd / Watzke, Franziska / Herkenrath, Annette (2004): Handbuch für das computergestützte Transkribieren nach HIAT. </w:t>
      </w:r>
      <w:r w:rsidR="00683BAF" w:rsidRPr="00B0162A">
        <w:rPr>
          <w:szCs w:val="24"/>
        </w:rPr>
        <w:t xml:space="preserve">In: </w:t>
      </w:r>
      <w:r w:rsidRPr="00B0162A">
        <w:rPr>
          <w:i/>
          <w:szCs w:val="24"/>
        </w:rPr>
        <w:t>Arbeiten zur Mehrsprachigkeit</w:t>
      </w:r>
      <w:r w:rsidR="00683BAF" w:rsidRPr="00B0162A">
        <w:rPr>
          <w:szCs w:val="24"/>
        </w:rPr>
        <w:t xml:space="preserve"> (Working Papers in Multilingualism),</w:t>
      </w:r>
      <w:r w:rsidRPr="00B0162A">
        <w:rPr>
          <w:szCs w:val="24"/>
        </w:rPr>
        <w:t xml:space="preserve"> Serie</w:t>
      </w:r>
      <w:r w:rsidR="00683BAF" w:rsidRPr="00B0162A">
        <w:rPr>
          <w:szCs w:val="24"/>
        </w:rPr>
        <w:t>s</w:t>
      </w:r>
      <w:r w:rsidRPr="00B0162A">
        <w:rPr>
          <w:szCs w:val="24"/>
        </w:rPr>
        <w:t xml:space="preserve"> B</w:t>
      </w:r>
      <w:r w:rsidR="00683BAF" w:rsidRPr="00B0162A">
        <w:rPr>
          <w:szCs w:val="24"/>
        </w:rPr>
        <w:t>,</w:t>
      </w:r>
      <w:r w:rsidRPr="00B0162A">
        <w:rPr>
          <w:szCs w:val="24"/>
        </w:rPr>
        <w:t xml:space="preserve"> Hamburg.</w:t>
      </w:r>
    </w:p>
    <w:p w14:paraId="26F059F8" w14:textId="2C734F95" w:rsidR="000959A2" w:rsidRPr="00155B02" w:rsidRDefault="000959A2">
      <w:pPr>
        <w:pStyle w:val="Standard-BlockCharCharChar"/>
        <w:rPr>
          <w:szCs w:val="24"/>
          <w:lang w:val="en-GB"/>
        </w:rPr>
      </w:pPr>
      <w:r w:rsidRPr="00155B02">
        <w:rPr>
          <w:szCs w:val="24"/>
          <w:lang w:val="en-GB"/>
        </w:rPr>
        <w:t xml:space="preserve">In addition to this HIAT-manual, the sub menu </w:t>
      </w:r>
      <w:r w:rsidR="00683BAF" w:rsidRPr="00155B02">
        <w:rPr>
          <w:szCs w:val="24"/>
          <w:lang w:val="en-GB"/>
        </w:rPr>
        <w:t>“</w:t>
      </w:r>
      <w:r w:rsidRPr="00155B02">
        <w:rPr>
          <w:szCs w:val="24"/>
          <w:lang w:val="en-GB"/>
        </w:rPr>
        <w:t>HIAT</w:t>
      </w:r>
      <w:r w:rsidR="00E6350C" w:rsidRPr="00155B02">
        <w:rPr>
          <w:szCs w:val="24"/>
          <w:lang w:val="en-GB"/>
        </w:rPr>
        <w:t>“</w:t>
      </w:r>
      <w:ins w:id="7" w:author="Karolina Kaminska" w:date="2014-09-29T12:37:00Z">
        <w:r w:rsidR="00615CCC">
          <w:rPr>
            <w:szCs w:val="24"/>
            <w:lang w:val="en-GB"/>
          </w:rPr>
          <w:t xml:space="preserve"> </w:t>
        </w:r>
      </w:ins>
      <w:del w:id="8" w:author="Karolina Kaminska" w:date="2014-09-29T12:37:00Z">
        <w:r w:rsidRPr="00155B02" w:rsidDel="00615CCC">
          <w:rPr>
            <w:szCs w:val="24"/>
            <w:lang w:val="en-GB"/>
          </w:rPr>
          <w:delText xml:space="preserve"> </w:delText>
        </w:r>
      </w:del>
      <w:r w:rsidRPr="00155B02">
        <w:rPr>
          <w:szCs w:val="24"/>
          <w:lang w:val="en-GB"/>
        </w:rPr>
        <w:t xml:space="preserve">on the EXMARaLDA-Homepage </w:t>
      </w:r>
      <w:r w:rsidR="00683BAF" w:rsidRPr="00155B02">
        <w:rPr>
          <w:szCs w:val="24"/>
          <w:lang w:val="en-GB"/>
        </w:rPr>
        <w:t>(</w:t>
      </w:r>
      <w:r w:rsidRPr="00155B02">
        <w:rPr>
          <w:rStyle w:val="Hyperlink"/>
          <w:kern w:val="0"/>
          <w:lang w:val="en-GB" w:eastAsia="de-DE" w:bidi="ar-SA"/>
        </w:rPr>
        <w:t>http://www.exmaralda.org/</w:t>
      </w:r>
      <w:r w:rsidR="00683BAF" w:rsidRPr="00155B02">
        <w:rPr>
          <w:szCs w:val="24"/>
          <w:lang w:val="en-GB"/>
        </w:rPr>
        <w:t>)</w:t>
      </w:r>
      <w:r w:rsidRPr="00155B02">
        <w:rPr>
          <w:szCs w:val="24"/>
          <w:lang w:val="en-GB"/>
        </w:rPr>
        <w:t xml:space="preserve"> features an extensive collection of samples for transcribing with the EXMARaLDA Partitur-</w:t>
      </w:r>
      <w:r w:rsidR="00C11634" w:rsidRPr="00155B02">
        <w:rPr>
          <w:szCs w:val="24"/>
          <w:lang w:val="en-GB"/>
        </w:rPr>
        <w:t>Editor</w:t>
      </w:r>
      <w:r w:rsidRPr="00155B02">
        <w:rPr>
          <w:szCs w:val="24"/>
          <w:lang w:val="en-GB"/>
        </w:rPr>
        <w:t xml:space="preserve"> according to HIAT. These examples consist of a screen shot in the Partitur-</w:t>
      </w:r>
      <w:r w:rsidR="00C11634" w:rsidRPr="00155B02">
        <w:rPr>
          <w:szCs w:val="24"/>
          <w:lang w:val="en-GB"/>
        </w:rPr>
        <w:t>Editor</w:t>
      </w:r>
      <w:r w:rsidRPr="00155B02">
        <w:rPr>
          <w:szCs w:val="24"/>
          <w:lang w:val="en-GB"/>
        </w:rPr>
        <w:t>, a screen shot of an RTF-output, an XML-file that can be edited in the Partitur-</w:t>
      </w:r>
      <w:r w:rsidR="00C11634" w:rsidRPr="00155B02">
        <w:rPr>
          <w:szCs w:val="24"/>
          <w:lang w:val="en-GB"/>
        </w:rPr>
        <w:t>Editor</w:t>
      </w:r>
      <w:r w:rsidRPr="00155B02">
        <w:rPr>
          <w:szCs w:val="24"/>
          <w:lang w:val="en-GB"/>
        </w:rPr>
        <w:t xml:space="preserve"> and, if available for the chosen example, an audio file. </w:t>
      </w:r>
    </w:p>
    <w:p w14:paraId="4F1415BA" w14:textId="71E615EE" w:rsidR="000959A2" w:rsidRPr="00155B02" w:rsidRDefault="000959A2">
      <w:pPr>
        <w:pStyle w:val="Standard-BlockCharCharChar"/>
        <w:rPr>
          <w:szCs w:val="24"/>
          <w:lang w:val="en-GB"/>
        </w:rPr>
      </w:pPr>
      <w:r w:rsidRPr="00155B02">
        <w:rPr>
          <w:szCs w:val="24"/>
          <w:lang w:val="en-GB"/>
        </w:rPr>
        <w:t>The IDS Mannheim produced a manual for transcribing with the EXMARaLDA Partitur-</w:t>
      </w:r>
      <w:r w:rsidR="00C11634" w:rsidRPr="00155B02">
        <w:rPr>
          <w:szCs w:val="24"/>
          <w:lang w:val="en-GB"/>
        </w:rPr>
        <w:t>Editor</w:t>
      </w:r>
      <w:r w:rsidRPr="00155B02">
        <w:rPr>
          <w:szCs w:val="24"/>
          <w:lang w:val="en-GB"/>
        </w:rPr>
        <w:t xml:space="preserve"> according to DIDA: </w:t>
      </w:r>
    </w:p>
    <w:p w14:paraId="1AB73367" w14:textId="5EC0D0EF" w:rsidR="000959A2" w:rsidRPr="00B0162A" w:rsidDel="00615CCC" w:rsidRDefault="000959A2">
      <w:pPr>
        <w:pStyle w:val="Literaturliste"/>
        <w:rPr>
          <w:del w:id="9" w:author="Karolina Kaminska" w:date="2014-09-29T12:37:00Z"/>
          <w:szCs w:val="24"/>
        </w:rPr>
      </w:pPr>
      <w:r w:rsidRPr="00B0162A">
        <w:rPr>
          <w:szCs w:val="24"/>
        </w:rPr>
        <w:t xml:space="preserve">Schütte, Wilfried (2004): </w:t>
      </w:r>
      <w:r w:rsidRPr="00B0162A">
        <w:rPr>
          <w:i/>
          <w:szCs w:val="24"/>
        </w:rPr>
        <w:t>Transkriptionsrichtlinien für die Eingabe in EXMARaLDA (ab Version 1.2.7) nach DIDA-Konventionen</w:t>
      </w:r>
      <w:r w:rsidRPr="00B0162A">
        <w:rPr>
          <w:szCs w:val="24"/>
        </w:rPr>
        <w:t xml:space="preserve">. Mannheim: Institut für Deutsche Sprache: </w:t>
      </w:r>
    </w:p>
    <w:p w14:paraId="013BC3D3" w14:textId="261C3771" w:rsidR="000959A2" w:rsidRPr="00B0162A" w:rsidRDefault="000959A2">
      <w:pPr>
        <w:pStyle w:val="Literaturliste"/>
        <w:rPr>
          <w:szCs w:val="24"/>
        </w:rPr>
      </w:pPr>
      <w:del w:id="10" w:author="Karolina Kaminska" w:date="2014-09-29T12:37:00Z">
        <w:r w:rsidRPr="00B0162A" w:rsidDel="00615CCC">
          <w:rPr>
            <w:szCs w:val="24"/>
          </w:rPr>
          <w:tab/>
        </w:r>
      </w:del>
      <w:r w:rsidRPr="00B0162A">
        <w:rPr>
          <w:szCs w:val="24"/>
        </w:rPr>
        <w:t>http://www.ids-mannheim.de/ksgd/kt/dida-exmaralda-trl.pdf.</w:t>
      </w:r>
    </w:p>
    <w:p w14:paraId="202120D9" w14:textId="501EB09A" w:rsidR="002A2455" w:rsidRPr="00155B02" w:rsidRDefault="000959A2">
      <w:pPr>
        <w:pStyle w:val="Standard-BlockCharCharChar"/>
        <w:rPr>
          <w:szCs w:val="24"/>
          <w:lang w:val="en-GB"/>
        </w:rPr>
      </w:pPr>
      <w:r w:rsidRPr="00155B02">
        <w:rPr>
          <w:szCs w:val="24"/>
          <w:lang w:val="en-GB"/>
        </w:rPr>
        <w:t>For further information, please contact the IDS in Mannheim.</w:t>
      </w:r>
    </w:p>
    <w:p w14:paraId="4469EC3F" w14:textId="77777777" w:rsidR="002A2455" w:rsidRPr="00155B02" w:rsidRDefault="002A2455">
      <w:pPr>
        <w:rPr>
          <w:rFonts w:ascii="Times New Roman" w:eastAsia="Times New Roman" w:hAnsi="Times New Roman" w:cs="Times New Roman"/>
          <w:kern w:val="1"/>
          <w:sz w:val="24"/>
          <w:szCs w:val="24"/>
          <w:lang w:val="en-GB" w:eastAsia="hi-IN" w:bidi="hi-IN"/>
        </w:rPr>
      </w:pPr>
      <w:r w:rsidRPr="00155B02">
        <w:rPr>
          <w:szCs w:val="24"/>
          <w:lang w:val="en-GB"/>
        </w:rPr>
        <w:br w:type="page"/>
      </w:r>
    </w:p>
    <w:p w14:paraId="41A5C748" w14:textId="77777777" w:rsidR="000959A2" w:rsidRPr="00155B02" w:rsidRDefault="000959A2" w:rsidP="00BC7D6E">
      <w:pPr>
        <w:pStyle w:val="berschrift1"/>
      </w:pPr>
      <w:bookmarkStart w:id="11" w:name="_Toc399421867"/>
      <w:r w:rsidRPr="00155B02">
        <w:lastRenderedPageBreak/>
        <w:t>USER INTERFACE</w:t>
      </w:r>
      <w:bookmarkEnd w:id="11"/>
    </w:p>
    <w:p w14:paraId="5DE9F47A" w14:textId="5953096B" w:rsidR="000959A2" w:rsidRPr="00155B02" w:rsidRDefault="000959A2" w:rsidP="002A2455">
      <w:pPr>
        <w:pStyle w:val="Standard-BlockCharCharChar"/>
        <w:rPr>
          <w:lang w:val="en-GB"/>
        </w:rPr>
      </w:pPr>
      <w:r w:rsidRPr="00155B02">
        <w:rPr>
          <w:lang w:val="en-GB"/>
        </w:rPr>
        <w:t xml:space="preserve">The two main components of the interface are the musical score (1) and the oscillogram (2). If required, the panels discussed in the following chapter can be added. </w:t>
      </w:r>
    </w:p>
    <w:p w14:paraId="1AFFEDFE"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0D620B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25pt" filled="t">
            <v:fill color2="black"/>
            <v:imagedata r:id="rId11" o:title=""/>
          </v:shape>
        </w:pict>
      </w:r>
    </w:p>
    <w:p w14:paraId="013C57F9" w14:textId="19971F94" w:rsidR="000959A2" w:rsidRPr="00155B02" w:rsidRDefault="000959A2" w:rsidP="002A2455">
      <w:pPr>
        <w:pStyle w:val="Standard-BlockCharCharChar"/>
        <w:rPr>
          <w:lang w:val="en-GB"/>
        </w:rPr>
      </w:pPr>
      <w:r w:rsidRPr="00155B02">
        <w:rPr>
          <w:lang w:val="en-GB"/>
        </w:rPr>
        <w:t xml:space="preserve">The oscillogram will only be displayed, if the transcription is linked to an audio or video file (via </w:t>
      </w:r>
      <w:r w:rsidRPr="00155B02">
        <w:rPr>
          <w:rStyle w:val="Menufunction"/>
          <w:lang w:val="en-GB"/>
        </w:rPr>
        <w:t>Transcription &gt; Recordings...</w:t>
      </w:r>
      <w:r w:rsidRPr="00155B02">
        <w:rPr>
          <w:lang w:val="en-GB"/>
        </w:rPr>
        <w:t xml:space="preserve">). Should the list of linked recordings not hold a </w:t>
      </w:r>
      <w:r w:rsidR="002A2455" w:rsidRPr="00155B02">
        <w:rPr>
          <w:lang w:val="en-GB"/>
        </w:rPr>
        <w:t>.</w:t>
      </w:r>
      <w:r w:rsidRPr="00155B02">
        <w:rPr>
          <w:lang w:val="en-GB"/>
        </w:rPr>
        <w:t>WAV file, only a time line will be displayed instead of the oscillogram:</w:t>
      </w:r>
    </w:p>
    <w:p w14:paraId="55CDCF7B" w14:textId="77777777" w:rsidR="000959A2" w:rsidRPr="00155B02" w:rsidRDefault="00D84B31" w:rsidP="002A2455">
      <w:pPr>
        <w:spacing w:before="240"/>
        <w:jc w:val="center"/>
        <w:rPr>
          <w:rFonts w:ascii="Times New Roman" w:hAnsi="Times New Roman" w:cs="Times New Roman"/>
          <w:lang w:val="en-GB"/>
        </w:rPr>
      </w:pPr>
      <w:r>
        <w:rPr>
          <w:rFonts w:ascii="Times New Roman" w:hAnsi="Times New Roman" w:cs="Times New Roman"/>
          <w:lang w:val="en-GB"/>
        </w:rPr>
        <w:pict w14:anchorId="055B89CB">
          <v:shape id="_x0000_i1026" type="#_x0000_t75" style="width:284.25pt;height:73.5pt" filled="t">
            <v:fill color2="black"/>
            <v:imagedata r:id="rId12" o:title=""/>
          </v:shape>
        </w:pict>
      </w:r>
    </w:p>
    <w:p w14:paraId="1DB940C0" w14:textId="77777777" w:rsidR="000959A2" w:rsidRPr="00155B02" w:rsidRDefault="000959A2" w:rsidP="002A2455">
      <w:pPr>
        <w:pStyle w:val="Standard-BlockCharCharChar"/>
        <w:rPr>
          <w:lang w:val="en-GB"/>
        </w:rPr>
      </w:pPr>
      <w:r w:rsidRPr="00155B02">
        <w:rPr>
          <w:lang w:val="en-GB"/>
        </w:rPr>
        <w:t>The buttons for playing the recording can be found between the oscillogram and the musical score:</w:t>
      </w:r>
    </w:p>
    <w:p w14:paraId="7F11523C"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23C1E666">
          <v:shape id="_x0000_i1027" type="#_x0000_t75" style="width:355.5pt;height:23.25pt" filled="t">
            <v:fill color2="black"/>
            <v:imagedata r:id="rId13" o:title=""/>
          </v:shape>
        </w:pict>
      </w:r>
    </w:p>
    <w:p w14:paraId="70F0049C" w14:textId="77777777" w:rsidR="000959A2" w:rsidRPr="00155B02" w:rsidRDefault="000959A2" w:rsidP="002A2455">
      <w:pPr>
        <w:pStyle w:val="Standard-BlockCharCharChar"/>
        <w:rPr>
          <w:lang w:val="en-GB"/>
        </w:rPr>
      </w:pPr>
      <w:r w:rsidRPr="00155B02">
        <w:rPr>
          <w:lang w:val="en-GB"/>
        </w:rPr>
        <w:t>Their functions are (from right to left):</w:t>
      </w:r>
    </w:p>
    <w:p w14:paraId="42EDB5EE" w14:textId="77777777" w:rsidR="000959A2" w:rsidRPr="00155B02" w:rsidRDefault="000959A2" w:rsidP="002A2455">
      <w:pPr>
        <w:pStyle w:val="Standard-BlockCharCharChar"/>
        <w:spacing w:before="0" w:after="0"/>
        <w:rPr>
          <w:lang w:val="en-GB"/>
        </w:rPr>
      </w:pPr>
      <w:r w:rsidRPr="00155B02">
        <w:rPr>
          <w:lang w:val="en-GB"/>
        </w:rPr>
        <w:t>(1) Play the second before the selection in the oscillogram</w:t>
      </w:r>
    </w:p>
    <w:p w14:paraId="34693C9C" w14:textId="77777777" w:rsidR="000959A2" w:rsidRPr="00155B02" w:rsidRDefault="000959A2" w:rsidP="002A2455">
      <w:pPr>
        <w:pStyle w:val="Standard-BlockCharCharChar"/>
        <w:spacing w:before="0" w:after="0"/>
        <w:rPr>
          <w:lang w:val="en-GB"/>
        </w:rPr>
      </w:pPr>
      <w:r w:rsidRPr="00155B02">
        <w:rPr>
          <w:lang w:val="en-GB"/>
        </w:rPr>
        <w:t>(2) Play the first second of the selection</w:t>
      </w:r>
    </w:p>
    <w:p w14:paraId="4446FBA5" w14:textId="77777777" w:rsidR="000959A2" w:rsidRPr="00155B02" w:rsidRDefault="000959A2" w:rsidP="002A2455">
      <w:pPr>
        <w:pStyle w:val="Standard-BlockCharCharChar"/>
        <w:spacing w:before="0" w:after="0"/>
        <w:rPr>
          <w:lang w:val="en-GB"/>
        </w:rPr>
      </w:pPr>
      <w:r w:rsidRPr="00155B02">
        <w:rPr>
          <w:lang w:val="en-GB"/>
        </w:rPr>
        <w:t>(3) Play the current selection (Shortcut: Ctrl + Space)</w:t>
      </w:r>
    </w:p>
    <w:p w14:paraId="7230D403" w14:textId="77777777" w:rsidR="000959A2" w:rsidRPr="00155B02" w:rsidRDefault="000959A2" w:rsidP="002A2455">
      <w:pPr>
        <w:pStyle w:val="Standard-BlockCharCharChar"/>
        <w:spacing w:before="0" w:after="0"/>
        <w:rPr>
          <w:lang w:val="en-GB"/>
        </w:rPr>
      </w:pPr>
      <w:r w:rsidRPr="00155B02">
        <w:rPr>
          <w:lang w:val="en-GB"/>
        </w:rPr>
        <w:t>(4) Play the last second of the selection (Shortcut: Ctrl + Shift + Space)</w:t>
      </w:r>
    </w:p>
    <w:p w14:paraId="56426695" w14:textId="77777777" w:rsidR="000959A2" w:rsidRPr="00155B02" w:rsidRDefault="000959A2" w:rsidP="002A2455">
      <w:pPr>
        <w:pStyle w:val="Standard-BlockCharCharChar"/>
        <w:spacing w:before="0" w:after="0"/>
        <w:rPr>
          <w:lang w:val="en-GB"/>
        </w:rPr>
      </w:pPr>
      <w:r w:rsidRPr="00155B02">
        <w:rPr>
          <w:lang w:val="en-GB"/>
        </w:rPr>
        <w:t xml:space="preserve">(5) Play the first second after the selection </w:t>
      </w:r>
    </w:p>
    <w:p w14:paraId="4C6646C2" w14:textId="77777777" w:rsidR="000959A2" w:rsidRPr="00155B02" w:rsidRDefault="000959A2" w:rsidP="002A2455">
      <w:pPr>
        <w:pStyle w:val="Standard-BlockCharCharChar"/>
        <w:spacing w:before="0" w:after="0"/>
        <w:rPr>
          <w:lang w:val="en-GB"/>
        </w:rPr>
      </w:pPr>
      <w:r w:rsidRPr="00155B02">
        <w:rPr>
          <w:lang w:val="en-GB"/>
        </w:rPr>
        <w:t>(6) Loop the selection</w:t>
      </w:r>
    </w:p>
    <w:p w14:paraId="0AB55825" w14:textId="77777777" w:rsidR="000959A2" w:rsidRPr="00155B02" w:rsidRDefault="000959A2" w:rsidP="002A2455">
      <w:pPr>
        <w:pStyle w:val="Standard-BlockCharCharChar"/>
        <w:spacing w:before="0" w:after="0"/>
        <w:rPr>
          <w:lang w:val="en-GB"/>
        </w:rPr>
      </w:pPr>
      <w:r w:rsidRPr="00155B02">
        <w:rPr>
          <w:lang w:val="en-GB"/>
        </w:rPr>
        <w:t>(7) Play from cursor position (Shortcut: Ctrl + F4)</w:t>
      </w:r>
    </w:p>
    <w:p w14:paraId="6A034AD9" w14:textId="77777777" w:rsidR="000959A2" w:rsidRPr="00155B02" w:rsidRDefault="000959A2" w:rsidP="002A2455">
      <w:pPr>
        <w:pStyle w:val="Standard-BlockCharCharChar"/>
        <w:spacing w:before="0" w:after="0"/>
        <w:rPr>
          <w:lang w:val="en-GB"/>
        </w:rPr>
      </w:pPr>
      <w:r w:rsidRPr="00155B02">
        <w:rPr>
          <w:lang w:val="en-GB"/>
        </w:rPr>
        <w:t>(8) Pause (Shortcut: Ctrl + F5)</w:t>
      </w:r>
    </w:p>
    <w:p w14:paraId="1B5B44A5" w14:textId="77777777" w:rsidR="000959A2" w:rsidRPr="00155B02" w:rsidRDefault="000959A2" w:rsidP="002A2455">
      <w:pPr>
        <w:pStyle w:val="Standard-BlockCharCharChar"/>
        <w:spacing w:before="0" w:after="0"/>
        <w:rPr>
          <w:lang w:val="en-GB"/>
        </w:rPr>
      </w:pPr>
      <w:r w:rsidRPr="00155B02">
        <w:rPr>
          <w:lang w:val="en-GB"/>
        </w:rPr>
        <w:t>(9) Stop (Shortcut: Ctrl + F6)</w:t>
      </w:r>
    </w:p>
    <w:p w14:paraId="1765314E" w14:textId="77777777" w:rsidR="000959A2" w:rsidRPr="00155B02" w:rsidRDefault="000959A2" w:rsidP="002A2455">
      <w:pPr>
        <w:pStyle w:val="Standard-BlockCharCharChar"/>
        <w:rPr>
          <w:lang w:val="en-GB"/>
        </w:rPr>
      </w:pPr>
    </w:p>
    <w:p w14:paraId="20213C21" w14:textId="5B65F8B2" w:rsidR="000959A2" w:rsidRPr="00155B02" w:rsidRDefault="000959A2" w:rsidP="002A2455">
      <w:pPr>
        <w:pStyle w:val="Standard-BlockCharCharChar"/>
        <w:rPr>
          <w:lang w:val="en-GB"/>
        </w:rPr>
      </w:pPr>
      <w:r w:rsidRPr="00155B02">
        <w:rPr>
          <w:lang w:val="en-GB"/>
        </w:rPr>
        <w:lastRenderedPageBreak/>
        <w:t xml:space="preserve">The musical score and the oscillogram are linked to each other. Thus, if the current selection of the musical score is equipped with absolute time values, the start (4b) and end point (5b) of the musical score will coincide with the start (4a) and end point (5a) of the oscillogram selection. In reverse, the buttons </w:t>
      </w:r>
      <w:ins w:id="12" w:author="Karolina Kaminska" w:date="2014-09-29T13:46:00Z">
        <w:r w:rsidR="00537B1E">
          <w:rPr>
            <w:lang w:val="en-GB"/>
          </w:rPr>
          <w:t>“</w:t>
        </w:r>
      </w:ins>
      <w:del w:id="13" w:author="Karolina Kaminska" w:date="2014-09-29T13:46:00Z">
        <w:r w:rsidR="00007CB6" w:rsidRPr="00155B02" w:rsidDel="00537B1E">
          <w:rPr>
            <w:lang w:val="en-GB"/>
          </w:rPr>
          <w:delText>„</w:delText>
        </w:r>
      </w:del>
      <w:r w:rsidRPr="00155B02">
        <w:rPr>
          <w:lang w:val="en-GB"/>
        </w:rPr>
        <w:t>Add event...</w:t>
      </w:r>
      <w:r w:rsidR="00E6350C" w:rsidRPr="00155B02">
        <w:rPr>
          <w:lang w:val="en-GB"/>
        </w:rPr>
        <w:t>“</w:t>
      </w:r>
      <w:r w:rsidRPr="00155B02">
        <w:rPr>
          <w:lang w:val="en-GB"/>
        </w:rPr>
        <w:t xml:space="preserve"> and </w:t>
      </w:r>
      <w:ins w:id="14" w:author="Karolina Kaminska" w:date="2014-09-29T13:46:00Z">
        <w:r w:rsidR="00537B1E">
          <w:rPr>
            <w:lang w:val="en-GB"/>
          </w:rPr>
          <w:t>“</w:t>
        </w:r>
      </w:ins>
      <w:del w:id="15" w:author="Karolina Kaminska" w:date="2014-09-29T13:46:00Z">
        <w:r w:rsidR="00007CB6" w:rsidRPr="00155B02" w:rsidDel="00537B1E">
          <w:rPr>
            <w:lang w:val="en-GB"/>
          </w:rPr>
          <w:delText>„</w:delText>
        </w:r>
      </w:del>
      <w:r w:rsidRPr="00155B02">
        <w:rPr>
          <w:lang w:val="en-GB"/>
        </w:rPr>
        <w:t>Append interval</w:t>
      </w:r>
      <w:r w:rsidR="00E6350C" w:rsidRPr="00155B02">
        <w:rPr>
          <w:lang w:val="en-GB"/>
        </w:rPr>
        <w:t>“</w:t>
      </w:r>
      <w:r w:rsidRPr="00155B02">
        <w:rPr>
          <w:lang w:val="en-GB"/>
        </w:rPr>
        <w:t xml:space="preserve"> can be used to insert events or time intervals into the musical score according to the current selection in the oscillogram. </w:t>
      </w:r>
      <w:ins w:id="16" w:author="Karolina Kaminska" w:date="2014-09-29T13:46:00Z">
        <w:r w:rsidR="00537B1E">
          <w:rPr>
            <w:lang w:val="en-GB"/>
          </w:rPr>
          <w:t xml:space="preserve">           </w:t>
        </w:r>
      </w:ins>
      <w:r w:rsidRPr="00155B02">
        <w:rPr>
          <w:lang w:val="en-GB"/>
        </w:rPr>
        <w:t xml:space="preserve">A detailed description can be found in the document </w:t>
      </w:r>
      <w:r w:rsidRPr="00EB67E8">
        <w:rPr>
          <w:rStyle w:val="Dokumentation"/>
          <w:lang w:val="en-GB"/>
        </w:rPr>
        <w:t>How to make a transcription from a digital recording</w:t>
      </w:r>
      <w:r w:rsidRPr="00155B02">
        <w:rPr>
          <w:lang w:val="en-GB"/>
        </w:rPr>
        <w:t xml:space="preserve">. </w:t>
      </w:r>
    </w:p>
    <w:p w14:paraId="17A5E5AE" w14:textId="77777777" w:rsidR="000959A2" w:rsidRPr="00155B02" w:rsidRDefault="00D84B31" w:rsidP="002A2455">
      <w:pPr>
        <w:spacing w:before="240" w:after="0"/>
        <w:rPr>
          <w:rFonts w:ascii="Times New Roman" w:hAnsi="Times New Roman" w:cs="Times New Roman"/>
          <w:lang w:val="en-GB"/>
        </w:rPr>
      </w:pPr>
      <w:r>
        <w:rPr>
          <w:rFonts w:ascii="Times New Roman" w:hAnsi="Times New Roman" w:cs="Times New Roman"/>
          <w:lang w:val="en-GB"/>
        </w:rPr>
        <w:pict w14:anchorId="60B08CA0">
          <v:shape id="_x0000_i1028" type="#_x0000_t75" style="width:467.25pt;height:117.75pt" filled="t">
            <v:fill color2="black"/>
            <v:imagedata r:id="rId14" o:title=""/>
          </v:shape>
        </w:pict>
      </w:r>
    </w:p>
    <w:p w14:paraId="2DA05C71" w14:textId="06F32347" w:rsidR="000959A2" w:rsidRPr="00155B02" w:rsidRDefault="000959A2" w:rsidP="002A2455">
      <w:pPr>
        <w:pStyle w:val="Standard-BlockCharCharChar"/>
        <w:rPr>
          <w:lang w:val="en-GB"/>
        </w:rPr>
      </w:pPr>
      <w:r w:rsidRPr="00155B02">
        <w:rPr>
          <w:lang w:val="en-GB"/>
        </w:rPr>
        <w:t xml:space="preserve">The musical score is composed of one or more tiers. Every tier contains events that are assigned to one or more intervals on the timeline. A detailed description of the basic units of an EXMARaLDA transcription can be found in the document </w:t>
      </w:r>
      <w:r w:rsidRPr="00155B02">
        <w:rPr>
          <w:rStyle w:val="Dokumentation"/>
          <w:lang w:val="en-GB"/>
        </w:rPr>
        <w:t>Understanding the basics of EXMARaLDA</w:t>
      </w:r>
      <w:r w:rsidR="002A2455" w:rsidRPr="00155B02">
        <w:rPr>
          <w:lang w:val="en-GB"/>
        </w:rPr>
        <w:t xml:space="preserve">. </w:t>
      </w:r>
    </w:p>
    <w:p w14:paraId="7C0723E1" w14:textId="77777777" w:rsidR="000959A2" w:rsidRPr="00155B02" w:rsidRDefault="00D84B31" w:rsidP="002A2455">
      <w:pPr>
        <w:spacing w:before="240"/>
        <w:rPr>
          <w:rFonts w:ascii="Times New Roman" w:hAnsi="Times New Roman" w:cs="Times New Roman"/>
          <w:lang w:val="en-GB"/>
        </w:rPr>
      </w:pPr>
      <w:r>
        <w:rPr>
          <w:rFonts w:ascii="Times New Roman" w:hAnsi="Times New Roman" w:cs="Times New Roman"/>
          <w:lang w:val="en-GB"/>
        </w:rPr>
        <w:pict w14:anchorId="700FD174">
          <v:shape id="_x0000_i1029" type="#_x0000_t75" style="width:468pt;height:106.5pt" filled="t">
            <v:fill color2="black"/>
            <v:imagedata r:id="rId15" o:title=""/>
          </v:shape>
        </w:pict>
      </w:r>
    </w:p>
    <w:p w14:paraId="3EE725E5" w14:textId="77777777" w:rsidR="000959A2" w:rsidRPr="00155B02" w:rsidRDefault="000959A2" w:rsidP="00213A2F">
      <w:pPr>
        <w:pStyle w:val="Standard-BlockCharCharChar"/>
        <w:rPr>
          <w:lang w:val="en-GB"/>
        </w:rPr>
      </w:pPr>
      <w:r w:rsidRPr="00155B02">
        <w:rPr>
          <w:lang w:val="en-GB"/>
        </w:rPr>
        <w:t>The visual nature of the oscillogram view can be altered by scrolling:</w:t>
      </w:r>
    </w:p>
    <w:p w14:paraId="22765887" w14:textId="389852E1" w:rsidR="000959A2" w:rsidRPr="00155B02" w:rsidRDefault="000959A2" w:rsidP="00213A2F">
      <w:pPr>
        <w:pStyle w:val="Aufzhlung"/>
        <w:spacing w:after="0"/>
        <w:rPr>
          <w:lang w:val="en-GB"/>
        </w:rPr>
      </w:pPr>
      <w:r w:rsidRPr="00155B02">
        <w:rPr>
          <w:lang w:val="en-GB"/>
        </w:rPr>
        <w:t xml:space="preserve">Pressing and holding the </w:t>
      </w:r>
      <w:r w:rsidRPr="00155B02">
        <w:rPr>
          <w:b/>
          <w:lang w:val="en-GB"/>
        </w:rPr>
        <w:t>Control-key</w:t>
      </w:r>
      <w:r w:rsidRPr="00155B02">
        <w:rPr>
          <w:lang w:val="en-GB"/>
        </w:rPr>
        <w:t xml:space="preserve"> and </w:t>
      </w:r>
      <w:r w:rsidRPr="00155B02">
        <w:rPr>
          <w:b/>
          <w:lang w:val="en-GB"/>
        </w:rPr>
        <w:t>scrolling up or down</w:t>
      </w:r>
      <w:r w:rsidRPr="00155B02">
        <w:rPr>
          <w:lang w:val="en-GB"/>
        </w:rPr>
        <w:t xml:space="preserve"> zooms in and out of the display horizontally, hence, a greater or smaller time unit is then shown per pixel.</w:t>
      </w:r>
    </w:p>
    <w:p w14:paraId="795C5A4F" w14:textId="77777777" w:rsidR="00213A2F" w:rsidRPr="00155B02" w:rsidRDefault="000959A2" w:rsidP="00213A2F">
      <w:pPr>
        <w:pStyle w:val="Aufzhlung"/>
        <w:spacing w:after="0"/>
        <w:rPr>
          <w:lang w:val="en-GB"/>
        </w:rPr>
      </w:pPr>
      <w:r w:rsidRPr="00155B02">
        <w:rPr>
          <w:lang w:val="en-GB"/>
        </w:rPr>
        <w:t xml:space="preserve">Pressing and holding the </w:t>
      </w:r>
      <w:r w:rsidRPr="00155B02">
        <w:rPr>
          <w:b/>
          <w:lang w:val="en-GB"/>
        </w:rPr>
        <w:t>Control and the Shift key</w:t>
      </w:r>
      <w:r w:rsidRPr="00155B02">
        <w:rPr>
          <w:lang w:val="en-GB"/>
        </w:rPr>
        <w:t xml:space="preserve"> and </w:t>
      </w:r>
      <w:r w:rsidRPr="00155B02">
        <w:rPr>
          <w:b/>
          <w:lang w:val="en-GB"/>
        </w:rPr>
        <w:t>scrolling up or down</w:t>
      </w:r>
      <w:r w:rsidRPr="00155B02">
        <w:rPr>
          <w:lang w:val="en-GB"/>
        </w:rPr>
        <w:t xml:space="preserve"> zooms in and out of the display vertically, hence, the oscillations are increased and decreased in size. This can be particularly useful, if the overall recording volume is too soft.</w:t>
      </w:r>
    </w:p>
    <w:p w14:paraId="632C63DC" w14:textId="67018168" w:rsidR="000959A2" w:rsidRPr="00155B02" w:rsidRDefault="000959A2" w:rsidP="00213A2F">
      <w:pPr>
        <w:pStyle w:val="Standard-BlockCharCharChar"/>
        <w:rPr>
          <w:lang w:val="en-GB"/>
        </w:rPr>
      </w:pPr>
      <w:r w:rsidRPr="00155B02">
        <w:rPr>
          <w:lang w:val="en-GB"/>
        </w:rPr>
        <w:t xml:space="preserve">If the current selection in the oscillogram is connected to the musical score, the selection boundaries will be displayed in green (at the beginning) and in red (at the end). If the selection boundaries in the oscillogram are altered in this state, these alterations will also be applied to the connected time values in the musical score. If the oscillogram view and the musical score are not connected, the selection boundaries will be displayed in blue. </w:t>
      </w:r>
    </w:p>
    <w:p w14:paraId="4C0441A0" w14:textId="77777777" w:rsidR="000959A2" w:rsidRPr="00155B02" w:rsidRDefault="00D84B31" w:rsidP="00213A2F">
      <w:pPr>
        <w:pStyle w:val="Standard-BlockCharCharChar"/>
        <w:rPr>
          <w:lang w:val="en-GB"/>
        </w:rPr>
      </w:pPr>
      <w:r>
        <w:rPr>
          <w:lang w:val="en-GB"/>
        </w:rPr>
        <w:lastRenderedPageBreak/>
        <w:pict w14:anchorId="29E34E98">
          <v:shape id="_x0000_i1030" type="#_x0000_t75" style="width:324pt;height:103.5pt" filled="t">
            <v:fill color2="black"/>
            <v:imagedata r:id="rId16" o:title=""/>
          </v:shape>
        </w:pict>
      </w:r>
    </w:p>
    <w:p w14:paraId="436BEC0E" w14:textId="77777777" w:rsidR="000959A2" w:rsidRPr="00155B02" w:rsidRDefault="000959A2">
      <w:pPr>
        <w:pStyle w:val="Standard-BlockCharCharChar"/>
        <w:rPr>
          <w:lang w:val="en-GB"/>
        </w:rPr>
        <w:pPrChange w:id="17" w:author="Karolina Kaminska" w:date="2014-09-29T13:48:00Z">
          <w:pPr/>
        </w:pPrChange>
      </w:pPr>
      <w:r w:rsidRPr="00155B02">
        <w:rPr>
          <w:lang w:val="en-GB"/>
        </w:rPr>
        <w:t>The buttons to modify the oscillogram can be found under it on the right hand side:</w:t>
      </w:r>
    </w:p>
    <w:p w14:paraId="5820D02A"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104AF603">
          <v:shape id="_x0000_i1031" type="#_x0000_t75" style="width:124.5pt;height:24.75pt" filled="t">
            <v:fill color2="black"/>
            <v:imagedata r:id="rId17" o:title=""/>
          </v:shape>
        </w:pict>
      </w:r>
    </w:p>
    <w:p w14:paraId="67852755" w14:textId="71124995" w:rsidR="000959A2" w:rsidRPr="00155B02" w:rsidRDefault="000959A2">
      <w:pPr>
        <w:pStyle w:val="Standard-BlockCharCharChar"/>
        <w:rPr>
          <w:lang w:val="en-GB"/>
        </w:rPr>
        <w:pPrChange w:id="18" w:author="Karolina Kaminska" w:date="2014-09-29T13:48:00Z">
          <w:pPr/>
        </w:pPrChange>
      </w:pPr>
      <w:r w:rsidRPr="00155B02">
        <w:rPr>
          <w:lang w:val="en-GB"/>
        </w:rPr>
        <w:t>The first button</w:t>
      </w:r>
      <w:r w:rsidR="00B0162A">
        <w:rPr>
          <w:lang w:val="en-GB"/>
        </w:rPr>
        <w:t xml:space="preserve"> </w:t>
      </w:r>
      <w:r w:rsidRPr="00155B02">
        <w:rPr>
          <w:lang w:val="en-GB"/>
        </w:rPr>
        <w:t>(</w:t>
      </w:r>
      <w:r w:rsidR="00B0162A">
        <w:rPr>
          <w:lang w:val="en-GB"/>
        </w:rPr>
        <w:t>“</w:t>
      </w:r>
      <w:r w:rsidRPr="00155B02">
        <w:rPr>
          <w:lang w:val="en-GB"/>
        </w:rPr>
        <w:t>Shift selection</w:t>
      </w:r>
      <w:r w:rsidR="00E6350C" w:rsidRPr="00155B02">
        <w:rPr>
          <w:lang w:val="en-GB"/>
        </w:rPr>
        <w:t>“</w:t>
      </w:r>
      <w:r w:rsidRPr="00155B02">
        <w:rPr>
          <w:lang w:val="en-GB"/>
        </w:rPr>
        <w:t>) moves the current selection in such a way that the new starting point is the same as the previous endpoint. The length of the selection is maintained:</w:t>
      </w:r>
    </w:p>
    <w:p w14:paraId="6043FC11"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26CC8DEF">
          <v:shape id="_x0000_i1032" type="#_x0000_t75" style="width:204pt;height:69pt" filled="t">
            <v:fill color2="black"/>
            <v:imagedata r:id="rId18" o:title=""/>
          </v:shape>
        </w:pict>
      </w:r>
      <w:r w:rsidR="000959A2" w:rsidRPr="00155B02">
        <w:rPr>
          <w:rFonts w:ascii="Times New Roman" w:hAnsi="Times New Roman" w:cs="Times New Roman"/>
          <w:lang w:val="en-GB"/>
        </w:rPr>
        <w:tab/>
      </w:r>
      <w:r w:rsidR="000959A2" w:rsidRPr="00155B02">
        <w:rPr>
          <w:rFonts w:ascii="Times New Roman" w:hAnsi="Times New Roman" w:cs="Times New Roman"/>
          <w:lang w:val="en-GB"/>
        </w:rPr>
        <w:tab/>
      </w:r>
      <w:r>
        <w:rPr>
          <w:rFonts w:ascii="Times New Roman" w:hAnsi="Times New Roman" w:cs="Times New Roman"/>
          <w:lang w:val="en-GB"/>
        </w:rPr>
        <w:pict w14:anchorId="106DD02F">
          <v:shape id="_x0000_i1033" type="#_x0000_t75" style="width:183pt;height:69pt" filled="t">
            <v:fill color2="black"/>
            <v:imagedata r:id="rId19" o:title=""/>
          </v:shape>
        </w:pict>
      </w:r>
    </w:p>
    <w:p w14:paraId="2658DE58" w14:textId="6033A830" w:rsidR="000959A2" w:rsidRPr="00155B02" w:rsidRDefault="000959A2">
      <w:pPr>
        <w:pStyle w:val="Standard-BlockCharCharChar"/>
        <w:rPr>
          <w:lang w:val="en-GB"/>
        </w:rPr>
        <w:pPrChange w:id="19" w:author="Karolina Kaminska" w:date="2014-09-29T13:48:00Z">
          <w:pPr/>
        </w:pPrChange>
      </w:pPr>
      <w:r w:rsidRPr="00155B02">
        <w:rPr>
          <w:lang w:val="en-GB"/>
        </w:rPr>
        <w:t>The second button (</w:t>
      </w:r>
      <w:ins w:id="20" w:author="Karolina Kaminska" w:date="2014-09-29T13:48:00Z">
        <w:r w:rsidR="00537B1E">
          <w:rPr>
            <w:lang w:val="en-GB"/>
          </w:rPr>
          <w:t>“</w:t>
        </w:r>
      </w:ins>
      <w:del w:id="21" w:author="Karolina Kaminska" w:date="2014-09-29T13:48:00Z">
        <w:r w:rsidR="00007CB6" w:rsidRPr="00155B02" w:rsidDel="00537B1E">
          <w:rPr>
            <w:lang w:val="en-GB"/>
          </w:rPr>
          <w:delText>„</w:delText>
        </w:r>
      </w:del>
      <w:r w:rsidRPr="00155B02">
        <w:rPr>
          <w:lang w:val="en-GB"/>
        </w:rPr>
        <w:t>Detach selection</w:t>
      </w:r>
      <w:r w:rsidR="00E6350C" w:rsidRPr="00155B02">
        <w:rPr>
          <w:lang w:val="en-GB"/>
        </w:rPr>
        <w:t>“</w:t>
      </w:r>
      <w:r w:rsidRPr="00155B02">
        <w:rPr>
          <w:lang w:val="en-GB"/>
        </w:rPr>
        <w:t>) keeps the current selection, but detaches the musical score from it. The colours of the boundaries then change from green/red to blue. The third button (</w:t>
      </w:r>
      <w:ins w:id="22" w:author="Karolina Kaminska" w:date="2014-09-29T13:47:00Z">
        <w:r w:rsidR="00537B1E">
          <w:rPr>
            <w:lang w:val="en-GB"/>
          </w:rPr>
          <w:t>“</w:t>
        </w:r>
      </w:ins>
      <w:del w:id="23" w:author="Karolina Kaminska" w:date="2014-09-29T13:47:00Z">
        <w:r w:rsidR="00007CB6" w:rsidRPr="00155B02" w:rsidDel="00537B1E">
          <w:rPr>
            <w:lang w:val="en-GB"/>
          </w:rPr>
          <w:delText>„</w:delText>
        </w:r>
      </w:del>
      <w:r w:rsidRPr="00155B02">
        <w:rPr>
          <w:lang w:val="en-GB"/>
        </w:rPr>
        <w:t>Assign times</w:t>
      </w:r>
      <w:r w:rsidR="00E6350C" w:rsidRPr="00155B02">
        <w:rPr>
          <w:lang w:val="en-GB"/>
        </w:rPr>
        <w:t>“</w:t>
      </w:r>
      <w:r w:rsidRPr="00155B02">
        <w:rPr>
          <w:lang w:val="en-GB"/>
        </w:rPr>
        <w:t>) assigns the start and end time of the current selection in the oscillogram to the currently selected time points in the musical score.</w:t>
      </w:r>
    </w:p>
    <w:p w14:paraId="2A614CD9" w14:textId="77777777" w:rsidR="000959A2" w:rsidRPr="00EB67E8" w:rsidRDefault="000959A2">
      <w:pPr>
        <w:pStyle w:val="Standard-BlockCharCharChar"/>
        <w:rPr>
          <w:lang w:val="en-GB"/>
        </w:rPr>
        <w:pPrChange w:id="24" w:author="Karolina Kaminska" w:date="2014-09-29T13:48:00Z">
          <w:pPr/>
        </w:pPrChange>
      </w:pPr>
      <w:r w:rsidRPr="00EB67E8">
        <w:rPr>
          <w:lang w:val="en-GB"/>
        </w:rPr>
        <w:t>The selection boundaries in the oscillogram can be changed in the following way:</w:t>
      </w:r>
    </w:p>
    <w:p w14:paraId="71CDE5EA" w14:textId="77777777" w:rsidR="000959A2" w:rsidRPr="00601691" w:rsidRDefault="000959A2">
      <w:pPr>
        <w:pStyle w:val="Aufzhlung"/>
        <w:spacing w:after="0"/>
        <w:rPr>
          <w:lang w:val="en-GB"/>
        </w:rPr>
      </w:pPr>
      <w:r w:rsidRPr="00601691">
        <w:rPr>
          <w:lang w:val="en-GB"/>
        </w:rPr>
        <w:t>Clicking and pulling with the mouse</w:t>
      </w:r>
    </w:p>
    <w:p w14:paraId="02FA2DFC" w14:textId="77777777" w:rsidR="000959A2" w:rsidRPr="00601691" w:rsidRDefault="000959A2">
      <w:pPr>
        <w:pStyle w:val="Aufzhlung"/>
        <w:spacing w:after="0"/>
        <w:rPr>
          <w:lang w:val="en-GB"/>
        </w:rPr>
      </w:pPr>
      <w:r w:rsidRPr="00601691">
        <w:rPr>
          <w:lang w:val="en-GB"/>
        </w:rPr>
        <w:t>Placing the cursor near one of the boundaries and scrolling thereafter moves the boundary to the right or left.</w:t>
      </w:r>
    </w:p>
    <w:p w14:paraId="15C42EBB" w14:textId="77777777" w:rsidR="00E1642E" w:rsidRPr="00601691" w:rsidDel="00537B1E" w:rsidRDefault="00155B02">
      <w:pPr>
        <w:pStyle w:val="Aufzhlung"/>
        <w:spacing w:after="0"/>
        <w:rPr>
          <w:del w:id="25" w:author="Karolina Kaminska" w:date="2014-09-29T13:49:00Z"/>
          <w:lang w:val="en-GB"/>
        </w:rPr>
      </w:pPr>
      <w:r w:rsidRPr="00601691">
        <w:rPr>
          <w:lang w:val="en-GB"/>
        </w:rPr>
        <w:t>“</w:t>
      </w:r>
      <w:r w:rsidR="000959A2" w:rsidRPr="00601691">
        <w:rPr>
          <w:lang w:val="en-GB"/>
        </w:rPr>
        <w:t>Alt + Right Arrow key</w:t>
      </w:r>
      <w:r w:rsidR="00E6350C" w:rsidRPr="00601691">
        <w:rPr>
          <w:lang w:val="en-GB"/>
        </w:rPr>
        <w:t>“</w:t>
      </w:r>
      <w:r w:rsidR="000959A2" w:rsidRPr="00601691">
        <w:rPr>
          <w:lang w:val="en-GB"/>
        </w:rPr>
        <w:t xml:space="preserve"> moves the right boundary of the selection to the right. </w:t>
      </w:r>
      <w:r w:rsidRPr="00601691">
        <w:rPr>
          <w:lang w:val="en-GB"/>
        </w:rPr>
        <w:t>“</w:t>
      </w:r>
    </w:p>
    <w:p w14:paraId="46FF36EA" w14:textId="77777777" w:rsidR="00E1642E" w:rsidRPr="00601691" w:rsidRDefault="00E1642E">
      <w:pPr>
        <w:pStyle w:val="Aufzhlung"/>
        <w:tabs>
          <w:tab w:val="num" w:pos="482"/>
        </w:tabs>
        <w:spacing w:after="0"/>
        <w:rPr>
          <w:lang w:val="en-GB"/>
        </w:rPr>
        <w:pPrChange w:id="26" w:author="Karolina Kaminska" w:date="2014-09-29T13:49:00Z">
          <w:pPr>
            <w:pStyle w:val="Aufzhlung"/>
            <w:spacing w:after="0"/>
          </w:pPr>
        </w:pPrChange>
      </w:pPr>
    </w:p>
    <w:p w14:paraId="52C2C648" w14:textId="224187B0" w:rsidR="000959A2" w:rsidRPr="00601691" w:rsidRDefault="000959A2">
      <w:pPr>
        <w:pStyle w:val="Aufzhlung"/>
        <w:spacing w:after="0"/>
        <w:rPr>
          <w:lang w:val="en-GB"/>
        </w:rPr>
      </w:pPr>
      <w:r w:rsidRPr="00601691">
        <w:rPr>
          <w:lang w:val="en-GB"/>
        </w:rPr>
        <w:t>Alt +Left arrow key</w:t>
      </w:r>
      <w:r w:rsidR="00E6350C" w:rsidRPr="00601691">
        <w:rPr>
          <w:lang w:val="en-GB"/>
        </w:rPr>
        <w:t>“</w:t>
      </w:r>
      <w:r w:rsidRPr="00601691">
        <w:rPr>
          <w:lang w:val="en-GB"/>
        </w:rPr>
        <w:t xml:space="preserve"> moves the right boundary to the left. Pressing Shift along with Alt and the arrow keys moves the left boundary of the selection.</w:t>
      </w:r>
    </w:p>
    <w:p w14:paraId="153D98AB" w14:textId="77777777" w:rsidR="000959A2" w:rsidRPr="00601691" w:rsidRDefault="000959A2">
      <w:pPr>
        <w:pStyle w:val="Aufzhlung"/>
        <w:spacing w:after="0"/>
        <w:rPr>
          <w:lang w:val="en-GB"/>
        </w:rPr>
      </w:pPr>
      <w:r w:rsidRPr="00601691">
        <w:rPr>
          <w:lang w:val="en-GB"/>
        </w:rPr>
        <w:t>Placing the cursor in the middle of the selection and scrolling thereafter moves the entire boundary to the right or left.</w:t>
      </w:r>
    </w:p>
    <w:p w14:paraId="7716A0CC" w14:textId="68F8259D" w:rsidR="000959A2" w:rsidRPr="00155B02" w:rsidDel="00601691" w:rsidRDefault="000959A2">
      <w:pPr>
        <w:pStyle w:val="Standard-BlockCharCharChar"/>
        <w:rPr>
          <w:del w:id="27" w:author="Karolina Kaminska" w:date="2014-09-29T13:49:00Z"/>
          <w:lang w:val="en-GB"/>
        </w:rPr>
        <w:pPrChange w:id="28" w:author="Karolina Kaminska" w:date="2014-09-29T13:49:00Z">
          <w:pPr/>
        </w:pPrChange>
      </w:pPr>
    </w:p>
    <w:p w14:paraId="3A23B9A8" w14:textId="77777777" w:rsidR="000959A2" w:rsidRPr="00155B02" w:rsidRDefault="000959A2">
      <w:pPr>
        <w:pStyle w:val="Standard-BlockCharCharChar"/>
        <w:rPr>
          <w:lang w:val="en-GB"/>
        </w:rPr>
        <w:pPrChange w:id="29" w:author="Karolina Kaminska" w:date="2014-09-29T13:49:00Z">
          <w:pPr/>
        </w:pPrChange>
      </w:pPr>
      <w:r w:rsidRPr="00155B02">
        <w:rPr>
          <w:lang w:val="en-GB"/>
        </w:rPr>
        <w:t>There are two possible ways to choose longer selections:</w:t>
      </w:r>
    </w:p>
    <w:p w14:paraId="272806D8" w14:textId="299327FF" w:rsidR="000959A2" w:rsidRPr="00601691" w:rsidRDefault="000959A2">
      <w:pPr>
        <w:pStyle w:val="Aufzhlung"/>
        <w:tabs>
          <w:tab w:val="num" w:pos="482"/>
        </w:tabs>
        <w:spacing w:after="0"/>
        <w:rPr>
          <w:rStyle w:val="BildCharChar1"/>
          <w:lang w:val="en-US"/>
          <w:rPrChange w:id="30" w:author="Karolina Kaminska" w:date="2014-09-29T13:50:00Z">
            <w:rPr>
              <w:rFonts w:ascii="Times New Roman" w:hAnsi="Times New Roman" w:cs="Times New Roman"/>
              <w:lang w:val="en-GB"/>
            </w:rPr>
          </w:rPrChange>
        </w:rPr>
        <w:pPrChange w:id="31" w:author="Karolina Kaminska" w:date="2014-09-29T13:50:00Z">
          <w:pPr>
            <w:widowControl w:val="0"/>
            <w:numPr>
              <w:numId w:val="5"/>
            </w:numPr>
            <w:tabs>
              <w:tab w:val="num" w:pos="360"/>
              <w:tab w:val="left" w:pos="482"/>
            </w:tabs>
            <w:suppressAutoHyphens/>
            <w:spacing w:after="0" w:line="100" w:lineRule="atLeast"/>
            <w:ind w:left="360" w:hanging="360"/>
            <w:jc w:val="both"/>
          </w:pPr>
        </w:pPrChange>
      </w:pPr>
      <w:r w:rsidRPr="00EB67E8">
        <w:rPr>
          <w:lang w:val="en-GB"/>
        </w:rPr>
        <w:t xml:space="preserve">Using the button </w:t>
      </w:r>
      <w:ins w:id="32" w:author="Karolina Kaminska" w:date="2014-09-29T13:50:00Z">
        <w:r w:rsidR="00601691">
          <w:rPr>
            <w:lang w:val="en-GB"/>
          </w:rPr>
          <w:t>“</w:t>
        </w:r>
      </w:ins>
      <w:del w:id="33" w:author="Karolina Kaminska" w:date="2014-09-29T13:50:00Z">
        <w:r w:rsidR="00007CB6" w:rsidRPr="00EB67E8" w:rsidDel="00601691">
          <w:rPr>
            <w:lang w:val="en-GB"/>
          </w:rPr>
          <w:delText>„</w:delText>
        </w:r>
      </w:del>
      <w:r w:rsidRPr="00EB67E8">
        <w:rPr>
          <w:lang w:val="en-GB"/>
        </w:rPr>
        <w:t>Navigate in the recording</w:t>
      </w:r>
      <w:r w:rsidR="00E6350C" w:rsidRPr="00EB67E8">
        <w:rPr>
          <w:lang w:val="en-GB"/>
        </w:rPr>
        <w:t>“</w:t>
      </w:r>
      <w:r w:rsidRPr="00EB67E8">
        <w:rPr>
          <w:lang w:val="en-GB"/>
        </w:rPr>
        <w:t xml:space="preserve"> (above the oscillogram view to the left) opens a dialog that allows input of selection boundaries in numbers:</w:t>
      </w:r>
      <w:r w:rsidRPr="00601691">
        <w:rPr>
          <w:rStyle w:val="BildCharChar1"/>
          <w:lang w:val="en-US"/>
          <w:rPrChange w:id="34" w:author="Karolina Kaminska" w:date="2014-09-29T13:50:00Z">
            <w:rPr>
              <w:lang w:val="en-GB"/>
            </w:rPr>
          </w:rPrChange>
        </w:rPr>
        <w:t xml:space="preserve"> </w:t>
      </w:r>
    </w:p>
    <w:p w14:paraId="459B54ED" w14:textId="77777777" w:rsidR="000959A2" w:rsidRPr="00601691" w:rsidRDefault="000959A2">
      <w:pPr>
        <w:rPr>
          <w:rStyle w:val="BildCharChar1"/>
          <w:lang w:val="en-US"/>
          <w:rPrChange w:id="35" w:author="Karolina Kaminska" w:date="2014-09-29T13:50:00Z">
            <w:rPr>
              <w:rFonts w:ascii="Times New Roman" w:hAnsi="Times New Roman" w:cs="Times New Roman"/>
              <w:lang w:val="en-GB"/>
            </w:rPr>
          </w:rPrChange>
        </w:rPr>
      </w:pPr>
    </w:p>
    <w:p w14:paraId="7315D45F" w14:textId="77777777" w:rsidR="000959A2" w:rsidRPr="00601691" w:rsidRDefault="00D84B31">
      <w:pPr>
        <w:jc w:val="center"/>
        <w:rPr>
          <w:rStyle w:val="BildCharChar1"/>
          <w:rPrChange w:id="36" w:author="Karolina Kaminska" w:date="2014-09-29T13:50:00Z">
            <w:rPr>
              <w:rFonts w:ascii="Times New Roman" w:hAnsi="Times New Roman" w:cs="Times New Roman"/>
              <w:lang w:val="en-GB"/>
            </w:rPr>
          </w:rPrChange>
        </w:rPr>
      </w:pPr>
      <w:r>
        <w:rPr>
          <w:rStyle w:val="BildCharChar1"/>
        </w:rPr>
        <w:lastRenderedPageBreak/>
        <w:pict w14:anchorId="5FD8640E">
          <v:shape id="_x0000_i1034" type="#_x0000_t75" style="width:141.75pt;height:195.75pt" filled="t">
            <v:fill color2="black"/>
            <v:imagedata r:id="rId20" o:title=""/>
          </v:shape>
        </w:pict>
      </w:r>
    </w:p>
    <w:p w14:paraId="27813D45" w14:textId="77777777" w:rsidR="000959A2" w:rsidRPr="00601691" w:rsidRDefault="000959A2">
      <w:pPr>
        <w:jc w:val="center"/>
        <w:rPr>
          <w:rStyle w:val="BildCharChar1"/>
          <w:rPrChange w:id="37" w:author="Karolina Kaminska" w:date="2014-09-29T13:50:00Z">
            <w:rPr>
              <w:rFonts w:ascii="Times New Roman" w:hAnsi="Times New Roman" w:cs="Times New Roman"/>
              <w:lang w:val="en-GB"/>
            </w:rPr>
          </w:rPrChange>
        </w:rPr>
      </w:pPr>
    </w:p>
    <w:p w14:paraId="2418442E" w14:textId="2A4CBECC" w:rsidR="00155B02" w:rsidRPr="00B20F49" w:rsidRDefault="000959A2">
      <w:pPr>
        <w:pStyle w:val="Aufzhlung"/>
        <w:tabs>
          <w:tab w:val="num" w:pos="482"/>
        </w:tabs>
        <w:spacing w:after="0"/>
        <w:rPr>
          <w:lang w:val="en-GB"/>
        </w:rPr>
        <w:pPrChange w:id="38" w:author="Karolina Kaminska" w:date="2014-09-29T13:50:00Z">
          <w:pPr>
            <w:widowControl w:val="0"/>
            <w:numPr>
              <w:numId w:val="5"/>
            </w:numPr>
            <w:tabs>
              <w:tab w:val="num" w:pos="360"/>
              <w:tab w:val="left" w:pos="482"/>
            </w:tabs>
            <w:suppressAutoHyphens/>
            <w:spacing w:after="0" w:line="100" w:lineRule="atLeast"/>
            <w:ind w:left="360" w:hanging="360"/>
            <w:jc w:val="both"/>
          </w:pPr>
        </w:pPrChange>
      </w:pPr>
      <w:r w:rsidRPr="00EB67E8">
        <w:rPr>
          <w:lang w:val="en-GB"/>
        </w:rPr>
        <w:t>Double-clicking sets a mark in the oscillogram view. The next double-click then places a selection from the marked position up to the second double-click.</w:t>
      </w:r>
    </w:p>
    <w:p w14:paraId="7ED77266" w14:textId="0B0198BB" w:rsidR="000959A2" w:rsidRPr="00155B02" w:rsidRDefault="00155B02" w:rsidP="00155B02">
      <w:pPr>
        <w:rPr>
          <w:rFonts w:ascii="Times New Roman" w:hAnsi="Times New Roman" w:cs="Times New Roman"/>
          <w:lang w:val="en-GB"/>
        </w:rPr>
      </w:pPr>
      <w:r>
        <w:rPr>
          <w:rFonts w:ascii="Times New Roman" w:hAnsi="Times New Roman" w:cs="Times New Roman"/>
          <w:lang w:val="en-GB"/>
        </w:rPr>
        <w:br w:type="page"/>
      </w:r>
    </w:p>
    <w:p w14:paraId="57A777BD" w14:textId="346FC49E" w:rsidR="000959A2" w:rsidRPr="00155B02" w:rsidRDefault="00155B02" w:rsidP="00BC7D6E">
      <w:pPr>
        <w:pStyle w:val="berschrift1"/>
      </w:pPr>
      <w:r>
        <w:lastRenderedPageBreak/>
        <w:t>III.</w:t>
      </w:r>
      <w:r w:rsidR="000959A2" w:rsidRPr="00155B02">
        <w:t xml:space="preserve"> </w:t>
      </w:r>
      <w:bookmarkStart w:id="39" w:name="_Toc399421868"/>
      <w:r w:rsidR="000959A2" w:rsidRPr="00155B02">
        <w:t xml:space="preserve">PANELS </w:t>
      </w:r>
      <w:bookmarkEnd w:id="39"/>
    </w:p>
    <w:p w14:paraId="532E1418" w14:textId="77777777" w:rsidR="000959A2" w:rsidRPr="00155B02" w:rsidRDefault="000959A2" w:rsidP="000959A2">
      <w:pPr>
        <w:pStyle w:val="berschrift2"/>
        <w:numPr>
          <w:ilvl w:val="1"/>
          <w:numId w:val="2"/>
        </w:numPr>
        <w:rPr>
          <w:lang w:val="en-GB"/>
        </w:rPr>
      </w:pPr>
      <w:bookmarkStart w:id="40" w:name="_Toc399421869"/>
      <w:r w:rsidRPr="00155B02">
        <w:rPr>
          <w:lang w:val="en-GB"/>
        </w:rPr>
        <w:t>Keyboard</w:t>
      </w:r>
      <w:bookmarkEnd w:id="40"/>
    </w:p>
    <w:p w14:paraId="67EC41BC" w14:textId="574CF501" w:rsidR="000959A2" w:rsidRPr="00155B02" w:rsidRDefault="000959A2">
      <w:pPr>
        <w:pStyle w:val="Standard-BlockCharCharChar"/>
        <w:rPr>
          <w:lang w:val="en-GB"/>
        </w:rPr>
      </w:pPr>
      <w:r w:rsidRPr="00155B02">
        <w:rPr>
          <w:lang w:val="en-GB"/>
        </w:rPr>
        <w:t xml:space="preserve">Keys that may not be available on a normal keyboard can be entered using the virtual keyboard. Should your keyboard be equipped with the required keys, you do not need to use the virtual keyboard. If the keyboard does not appear on your screen automatically, choose </w:t>
      </w:r>
      <w:r w:rsidRPr="00155B02">
        <w:rPr>
          <w:rStyle w:val="Menufunction"/>
          <w:lang w:val="en-GB"/>
        </w:rPr>
        <w:t>View &gt; Keyboard</w:t>
      </w:r>
      <w:r w:rsidRPr="00155B02">
        <w:rPr>
          <w:lang w:val="en-GB"/>
        </w:rPr>
        <w:t xml:space="preserve"> to have it displayed. </w:t>
      </w:r>
    </w:p>
    <w:p w14:paraId="6DA2BDF5" w14:textId="77777777" w:rsidR="000959A2" w:rsidRPr="00155B02" w:rsidRDefault="00D84B31">
      <w:pPr>
        <w:pStyle w:val="BildChar"/>
        <w:rPr>
          <w:rFonts w:ascii="Times New Roman" w:hAnsi="Times New Roman"/>
          <w:lang w:val="en-GB"/>
        </w:rPr>
      </w:pPr>
      <w:r>
        <w:rPr>
          <w:rFonts w:ascii="Times New Roman" w:hAnsi="Times New Roman"/>
          <w:lang w:val="en-GB"/>
        </w:rPr>
        <w:pict w14:anchorId="0B8343C8">
          <v:shape id="_x0000_i1035" type="#_x0000_t75" style="width:297.75pt;height:279pt" filled="t">
            <v:fill color2="black"/>
            <v:imagedata r:id="rId21" o:title=""/>
          </v:shape>
        </w:pict>
      </w:r>
    </w:p>
    <w:p w14:paraId="0156BAB6" w14:textId="77777777" w:rsidR="00EB67E8" w:rsidRDefault="000959A2">
      <w:pPr>
        <w:pStyle w:val="Standard-BlockCharCharChar"/>
        <w:rPr>
          <w:lang w:val="en-GB"/>
        </w:rPr>
      </w:pPr>
      <w:r w:rsidRPr="00155B02">
        <w:rPr>
          <w:lang w:val="en-GB"/>
        </w:rPr>
        <w:t>The scrollbar on the right hand side allows alterations in size of the keyboard symbols.</w:t>
      </w:r>
      <w:r w:rsidR="00EB67E8">
        <w:rPr>
          <w:lang w:val="en-GB"/>
        </w:rPr>
        <w:t xml:space="preserve"> </w:t>
      </w:r>
    </w:p>
    <w:p w14:paraId="405EEBE0" w14:textId="77459B2D" w:rsidR="000959A2" w:rsidRPr="00155B02" w:rsidRDefault="000959A2">
      <w:pPr>
        <w:pStyle w:val="Standard-BlockCharCharChar"/>
        <w:rPr>
          <w:lang w:val="en-GB"/>
        </w:rPr>
      </w:pPr>
      <w:r w:rsidRPr="00155B02">
        <w:rPr>
          <w:lang w:val="en-GB"/>
        </w:rPr>
        <w:t xml:space="preserve">Most symbols are equipped with a short </w:t>
      </w:r>
      <w:r w:rsidR="00155B02">
        <w:rPr>
          <w:lang w:val="en-GB"/>
        </w:rPr>
        <w:t>“</w:t>
      </w:r>
      <w:r w:rsidRPr="00155B02">
        <w:rPr>
          <w:lang w:val="en-GB"/>
        </w:rPr>
        <w:t>tool tip</w:t>
      </w:r>
      <w:r w:rsidR="00E6350C" w:rsidRPr="00155B02">
        <w:rPr>
          <w:lang w:val="en-GB"/>
        </w:rPr>
        <w:t>“</w:t>
      </w:r>
      <w:r w:rsidRPr="00155B02">
        <w:rPr>
          <w:lang w:val="en-GB"/>
        </w:rPr>
        <w:t xml:space="preserve"> that elaborates on both meaning and function. Hover over the symbol to have the </w:t>
      </w:r>
      <w:r w:rsidR="00155B02">
        <w:rPr>
          <w:lang w:val="en-GB"/>
        </w:rPr>
        <w:t>“</w:t>
      </w:r>
      <w:r w:rsidRPr="00155B02">
        <w:rPr>
          <w:lang w:val="en-GB"/>
        </w:rPr>
        <w:t>tool tip</w:t>
      </w:r>
      <w:r w:rsidR="00E6350C" w:rsidRPr="00155B02">
        <w:rPr>
          <w:lang w:val="en-GB"/>
        </w:rPr>
        <w:t>“</w:t>
      </w:r>
      <w:r w:rsidRPr="00155B02">
        <w:rPr>
          <w:lang w:val="en-GB"/>
        </w:rPr>
        <w:t xml:space="preserve"> displayed:</w:t>
      </w:r>
    </w:p>
    <w:p w14:paraId="148BC160" w14:textId="0D7235B6" w:rsidR="000959A2" w:rsidRPr="00155B02" w:rsidDel="00601691" w:rsidRDefault="000959A2">
      <w:pPr>
        <w:pStyle w:val="Standard-BlockCharCharChar"/>
        <w:rPr>
          <w:del w:id="41" w:author="Karolina Kaminska" w:date="2014-09-29T13:51:00Z"/>
          <w:lang w:val="en-GB"/>
        </w:rPr>
      </w:pPr>
    </w:p>
    <w:p w14:paraId="508640E9" w14:textId="77777777" w:rsidR="000959A2" w:rsidRPr="00155B02" w:rsidRDefault="00D84B31">
      <w:pPr>
        <w:pStyle w:val="BildChar"/>
        <w:rPr>
          <w:rFonts w:ascii="Times New Roman" w:hAnsi="Times New Roman"/>
          <w:lang w:val="en-GB"/>
        </w:rPr>
      </w:pPr>
      <w:r>
        <w:rPr>
          <w:rFonts w:ascii="Times New Roman" w:hAnsi="Times New Roman"/>
          <w:lang w:val="en-GB"/>
        </w:rPr>
        <w:pict w14:anchorId="45CC0933">
          <v:shape id="_x0000_i1036" type="#_x0000_t75" style="width:142.5pt;height:73.5pt" filled="t">
            <v:fill color2="black"/>
            <v:imagedata r:id="rId22" o:title=""/>
          </v:shape>
        </w:pict>
      </w:r>
    </w:p>
    <w:p w14:paraId="49751DF5" w14:textId="718332F3" w:rsidR="000959A2" w:rsidRPr="00155B02" w:rsidDel="00601691" w:rsidRDefault="000959A2">
      <w:pPr>
        <w:pStyle w:val="Standard-BlockCharCharChar"/>
        <w:rPr>
          <w:del w:id="42" w:author="Karolina Kaminska" w:date="2014-09-29T13:51:00Z"/>
          <w:lang w:val="en-GB"/>
        </w:rPr>
      </w:pPr>
    </w:p>
    <w:p w14:paraId="2D0B2EC0" w14:textId="77777777" w:rsidR="000959A2" w:rsidRPr="00155B02" w:rsidRDefault="000959A2">
      <w:pPr>
        <w:pStyle w:val="Standard-BlockCharCharChar"/>
        <w:rPr>
          <w:lang w:val="en-GB"/>
        </w:rPr>
      </w:pPr>
      <w:r w:rsidRPr="00155B02">
        <w:rPr>
          <w:lang w:val="en-GB"/>
        </w:rPr>
        <w:t>To insert a symbol into the musical score, move the cursor to that position in the musical score and click on the desired symbol. To choose a different keyboard, click on the arrow and select a different keyboard from the list. Please note:</w:t>
      </w:r>
    </w:p>
    <w:p w14:paraId="1485B6F7" w14:textId="5FFCD252" w:rsidR="000959A2" w:rsidRPr="00155B02" w:rsidRDefault="000959A2">
      <w:pPr>
        <w:pStyle w:val="Aufzhlung"/>
        <w:rPr>
          <w:lang w:val="en-GB"/>
        </w:rPr>
        <w:pPrChange w:id="43" w:author="Karolina Kaminska" w:date="2014-09-29T13:52:00Z">
          <w:pPr>
            <w:pStyle w:val="Aufzhlungszeichen1"/>
            <w:tabs>
              <w:tab w:val="clear" w:pos="360"/>
              <w:tab w:val="left" w:pos="964"/>
            </w:tabs>
            <w:ind w:left="964" w:hanging="482"/>
          </w:pPr>
        </w:pPrChange>
      </w:pPr>
      <w:r w:rsidRPr="00155B02">
        <w:rPr>
          <w:lang w:val="en-GB"/>
        </w:rPr>
        <w:t xml:space="preserve">A number of symbols are only available in a few fonts, namely those that cover a great range of Unicode </w:t>
      </w:r>
      <w:commentRangeStart w:id="44"/>
      <w:r w:rsidRPr="00155B02">
        <w:rPr>
          <w:lang w:val="en-GB"/>
        </w:rPr>
        <w:t xml:space="preserve">(e.g. </w:t>
      </w:r>
      <w:ins w:id="45" w:author="Karolina Kaminska" w:date="2014-09-29T14:29:00Z">
        <w:r w:rsidR="0027135A">
          <w:rPr>
            <w:lang w:val="en-GB"/>
          </w:rPr>
          <w:t>“</w:t>
        </w:r>
      </w:ins>
      <w:del w:id="46" w:author="Karolina Kaminska" w:date="2014-09-29T14:29:00Z">
        <w:r w:rsidR="00007CB6" w:rsidRPr="00155B02" w:rsidDel="0027135A">
          <w:rPr>
            <w:lang w:val="en-GB"/>
          </w:rPr>
          <w:delText>„</w:delText>
        </w:r>
      </w:del>
      <w:r w:rsidRPr="00155B02">
        <w:rPr>
          <w:lang w:val="en-GB"/>
        </w:rPr>
        <w:t>Arial Unicode MS</w:t>
      </w:r>
      <w:r w:rsidR="00E6350C" w:rsidRPr="00155B02">
        <w:rPr>
          <w:lang w:val="en-GB"/>
        </w:rPr>
        <w:t>“</w:t>
      </w:r>
      <w:r w:rsidRPr="00155B02">
        <w:rPr>
          <w:lang w:val="en-GB"/>
        </w:rPr>
        <w:t xml:space="preserve">). </w:t>
      </w:r>
      <w:commentRangeEnd w:id="44"/>
      <w:r w:rsidRPr="00155B02">
        <w:rPr>
          <w:rStyle w:val="Kommentarzeichen"/>
          <w:rFonts w:eastAsia="SimSun"/>
          <w:lang w:val="en-GB"/>
        </w:rPr>
        <w:commentReference w:id="44"/>
      </w:r>
      <w:r w:rsidRPr="00155B02">
        <w:rPr>
          <w:lang w:val="en-GB"/>
        </w:rPr>
        <w:t xml:space="preserve">The font that is used in the keyboard can be selected in </w:t>
      </w:r>
      <w:r w:rsidRPr="00342200">
        <w:rPr>
          <w:rStyle w:val="Menufunction"/>
          <w:lang w:val="en-US"/>
        </w:rPr>
        <w:t>Edit &gt;</w:t>
      </w:r>
      <w:del w:id="47" w:author="Moritz Lautenbach" w:date="2014-04-14T15:13:00Z">
        <w:r w:rsidRPr="00342200" w:rsidDel="00F6095F">
          <w:rPr>
            <w:rStyle w:val="Menufunction"/>
            <w:lang w:val="en-US"/>
          </w:rPr>
          <w:delText> </w:delText>
        </w:r>
      </w:del>
      <w:ins w:id="48" w:author="Moritz Lautenbach" w:date="2014-04-14T15:13:00Z">
        <w:r w:rsidRPr="00342200">
          <w:rPr>
            <w:rStyle w:val="Menufunction"/>
            <w:lang w:val="en-US"/>
          </w:rPr>
          <w:t xml:space="preserve"> </w:t>
        </w:r>
      </w:ins>
      <w:del w:id="49" w:author="Moritz Lautenbach" w:date="2014-04-14T15:12:00Z">
        <w:r w:rsidRPr="00342200" w:rsidDel="00F6095F">
          <w:rPr>
            <w:rStyle w:val="Menufunction"/>
            <w:lang w:val="en-US"/>
          </w:rPr>
          <w:delText>Edit p</w:delText>
        </w:r>
      </w:del>
      <w:ins w:id="50" w:author="Moritz Lautenbach" w:date="2014-04-14T15:12:00Z">
        <w:r w:rsidRPr="00342200">
          <w:rPr>
            <w:rStyle w:val="Menufunction"/>
            <w:lang w:val="en-US"/>
          </w:rPr>
          <w:t xml:space="preserve"> P</w:t>
        </w:r>
      </w:ins>
      <w:r w:rsidRPr="00342200">
        <w:rPr>
          <w:rStyle w:val="Menufunction"/>
          <w:lang w:val="en-US"/>
        </w:rPr>
        <w:t>references</w:t>
      </w:r>
      <w:ins w:id="51" w:author="Moritz Lautenbach" w:date="2014-04-14T15:12:00Z">
        <w:r w:rsidRPr="00342200">
          <w:rPr>
            <w:rStyle w:val="Menufunction"/>
            <w:lang w:val="en-US"/>
          </w:rPr>
          <w:t xml:space="preserve"> &gt; Fonts</w:t>
        </w:r>
      </w:ins>
      <w:r w:rsidRPr="00155B02">
        <w:rPr>
          <w:lang w:val="en-GB"/>
        </w:rPr>
        <w:t xml:space="preserve">. If the desired symbol appears as a square </w:t>
      </w:r>
      <w:r w:rsidRPr="00155B02">
        <w:rPr>
          <w:lang w:val="en-GB"/>
        </w:rPr>
        <w:lastRenderedPageBreak/>
        <w:t xml:space="preserve">in the musical score, the tier's font needs to be reformatted (see also </w:t>
      </w:r>
      <w:r w:rsidRPr="00342200">
        <w:rPr>
          <w:rStyle w:val="Menufunction"/>
          <w:lang w:val="en-US"/>
        </w:rPr>
        <w:t>Format &gt; Edit format table</w:t>
      </w:r>
      <w:r w:rsidRPr="00155B02">
        <w:rPr>
          <w:lang w:val="en-GB"/>
        </w:rPr>
        <w:t>).</w:t>
      </w:r>
    </w:p>
    <w:p w14:paraId="68C8E563" w14:textId="77777777" w:rsidR="000959A2" w:rsidRPr="00155B02" w:rsidRDefault="000959A2">
      <w:pPr>
        <w:pStyle w:val="Standard-BlockCharCharChar"/>
        <w:rPr>
          <w:lang w:val="en-GB"/>
        </w:rPr>
      </w:pPr>
    </w:p>
    <w:p w14:paraId="7E1507FD" w14:textId="77777777" w:rsidR="000959A2" w:rsidRPr="00155B02" w:rsidRDefault="000959A2">
      <w:pPr>
        <w:rPr>
          <w:rFonts w:ascii="Times New Roman" w:hAnsi="Times New Roman" w:cs="Times New Roman"/>
          <w:lang w:val="en-GB"/>
        </w:rPr>
        <w:sectPr w:rsidR="000959A2" w:rsidRPr="00155B02" w:rsidSect="004D620B">
          <w:headerReference w:type="default" r:id="rId25"/>
          <w:footerReference w:type="even" r:id="rId26"/>
          <w:footerReference w:type="default" r:id="rId27"/>
          <w:headerReference w:type="first" r:id="rId28"/>
          <w:footerReference w:type="first" r:id="rId29"/>
          <w:pgSz w:w="11906" w:h="16838"/>
          <w:pgMar w:top="1417" w:right="1417" w:bottom="1134" w:left="1417" w:header="708" w:footer="708" w:gutter="0"/>
          <w:cols w:space="708"/>
          <w:docGrid w:linePitch="360"/>
        </w:sectPr>
      </w:pPr>
    </w:p>
    <w:p w14:paraId="07E06CE0" w14:textId="77777777" w:rsidR="000959A2" w:rsidRPr="00155B02" w:rsidRDefault="000959A2" w:rsidP="000959A2">
      <w:pPr>
        <w:pStyle w:val="berschrift2"/>
        <w:numPr>
          <w:ilvl w:val="1"/>
          <w:numId w:val="2"/>
        </w:numPr>
        <w:rPr>
          <w:lang w:val="en-GB"/>
        </w:rPr>
      </w:pPr>
      <w:bookmarkStart w:id="52" w:name="_Toc399421870"/>
      <w:r w:rsidRPr="00155B02">
        <w:rPr>
          <w:lang w:val="en-GB"/>
        </w:rPr>
        <w:lastRenderedPageBreak/>
        <w:t>Link panel</w:t>
      </w:r>
      <w:bookmarkEnd w:id="52"/>
    </w:p>
    <w:p w14:paraId="4AEB498A" w14:textId="77777777" w:rsidR="000959A2" w:rsidRPr="00155B02" w:rsidRDefault="000959A2">
      <w:pPr>
        <w:pStyle w:val="Standard-BlockCharCharChar"/>
        <w:rPr>
          <w:lang w:val="en-GB"/>
        </w:rPr>
      </w:pPr>
      <w:r w:rsidRPr="00155B02">
        <w:rPr>
          <w:lang w:val="en-GB"/>
        </w:rPr>
        <w:t xml:space="preserve">The link panel links event descriptions to image, audio, video and text files. Should the link panel not appear on your screen, choose </w:t>
      </w:r>
      <w:r w:rsidRPr="00342200">
        <w:rPr>
          <w:rStyle w:val="Menufunction"/>
          <w:lang w:val="en-US"/>
        </w:rPr>
        <w:t>View &gt; Link panel</w:t>
      </w:r>
      <w:r w:rsidRPr="00155B02">
        <w:rPr>
          <w:lang w:val="en-GB"/>
        </w:rPr>
        <w:t xml:space="preserve"> to have it displayed. </w:t>
      </w:r>
    </w:p>
    <w:p w14:paraId="72025BFC" w14:textId="2661CC69" w:rsidR="000959A2" w:rsidRPr="00155B02" w:rsidRDefault="000959A2">
      <w:pPr>
        <w:pStyle w:val="Standard-BlockCharCharChar"/>
        <w:rPr>
          <w:lang w:val="en-GB"/>
        </w:rPr>
      </w:pPr>
      <w:r w:rsidRPr="00155B02">
        <w:rPr>
          <w:lang w:val="en-GB"/>
        </w:rPr>
        <w:t xml:space="preserve">To link an event to an external file, select the event in the musical score and choose whether it's an image, audio, video or text file in the </w:t>
      </w:r>
      <w:r w:rsidR="00B20F49">
        <w:rPr>
          <w:lang w:val="en-GB"/>
        </w:rPr>
        <w:t>“</w:t>
      </w:r>
      <w:r w:rsidRPr="00155B02">
        <w:rPr>
          <w:lang w:val="en-GB"/>
        </w:rPr>
        <w:t>Link Medium</w:t>
      </w:r>
      <w:r w:rsidR="00E6350C" w:rsidRPr="00155B02">
        <w:rPr>
          <w:lang w:val="en-GB"/>
        </w:rPr>
        <w:t>“</w:t>
      </w:r>
      <w:r w:rsidRPr="00155B02">
        <w:rPr>
          <w:lang w:val="en-GB"/>
        </w:rPr>
        <w:t xml:space="preserve"> menu. Enter the storage location of the file to be linked in </w:t>
      </w:r>
      <w:r w:rsidR="00B20F49">
        <w:rPr>
          <w:lang w:val="en-GB"/>
        </w:rPr>
        <w:t>“</w:t>
      </w:r>
      <w:r w:rsidRPr="00155B02">
        <w:rPr>
          <w:lang w:val="en-GB"/>
        </w:rPr>
        <w:t>Link URL</w:t>
      </w:r>
      <w:r w:rsidR="00E6350C" w:rsidRPr="00155B02">
        <w:rPr>
          <w:lang w:val="en-GB"/>
        </w:rPr>
        <w:t>“</w:t>
      </w:r>
      <w:r w:rsidRPr="00155B02">
        <w:rPr>
          <w:lang w:val="en-GB"/>
        </w:rPr>
        <w:t xml:space="preserve">. Click </w:t>
      </w:r>
      <w:r w:rsidR="00B20F49" w:rsidRPr="00B20F49">
        <w:rPr>
          <w:lang w:val="en-GB"/>
        </w:rPr>
        <w:t>“</w:t>
      </w:r>
      <w:r w:rsidRPr="00B20F49">
        <w:rPr>
          <w:lang w:val="en-GB"/>
        </w:rPr>
        <w:t>Browse...</w:t>
      </w:r>
      <w:r w:rsidR="00B20F49" w:rsidRPr="00B20F49">
        <w:rPr>
          <w:lang w:val="en-GB"/>
        </w:rPr>
        <w:t>”</w:t>
      </w:r>
      <w:r w:rsidRPr="00B20F49">
        <w:rPr>
          <w:lang w:val="en-GB"/>
        </w:rPr>
        <w:t xml:space="preserve"> </w:t>
      </w:r>
      <w:r w:rsidRPr="00155B02">
        <w:rPr>
          <w:lang w:val="en-GB"/>
        </w:rPr>
        <w:t>to open a new dialog</w:t>
      </w:r>
      <w:del w:id="53" w:author="Moritz Lautenbach" w:date="2014-04-16T11:53:00Z">
        <w:r w:rsidRPr="00155B02" w:rsidDel="00893E27">
          <w:rPr>
            <w:lang w:val="en-GB"/>
          </w:rPr>
          <w:delText>ue</w:delText>
        </w:r>
      </w:del>
      <w:r w:rsidRPr="00155B02">
        <w:rPr>
          <w:lang w:val="en-GB"/>
        </w:rPr>
        <w:t xml:space="preserve">. Here, you can search for the file on your computer. </w:t>
      </w:r>
    </w:p>
    <w:p w14:paraId="2972BA12" w14:textId="77777777" w:rsidR="000959A2" w:rsidRPr="00155B02" w:rsidRDefault="000959A2">
      <w:pPr>
        <w:pStyle w:val="Standard-BlockCharCharChar"/>
        <w:rPr>
          <w:lang w:val="en-GB"/>
        </w:rPr>
      </w:pPr>
      <w:r w:rsidRPr="00155B02">
        <w:rPr>
          <w:lang w:val="en-GB"/>
        </w:rPr>
        <w:t xml:space="preserve">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 </w:t>
      </w:r>
    </w:p>
    <w:p w14:paraId="31590E45" w14:textId="77777777" w:rsidR="000959A2" w:rsidRPr="00155B02" w:rsidRDefault="000959A2">
      <w:pPr>
        <w:pStyle w:val="Standard-BlockCharCharChar"/>
        <w:rPr>
          <w:lang w:val="en-GB"/>
        </w:rPr>
      </w:pPr>
    </w:p>
    <w:p w14:paraId="40853CB7" w14:textId="77777777" w:rsidR="000959A2" w:rsidRPr="00155B02" w:rsidRDefault="00D84B31">
      <w:pPr>
        <w:pStyle w:val="BildChar"/>
        <w:rPr>
          <w:rFonts w:ascii="Times New Roman" w:hAnsi="Times New Roman"/>
          <w:lang w:val="en-GB"/>
        </w:rPr>
      </w:pPr>
      <w:r>
        <w:rPr>
          <w:rFonts w:ascii="Times New Roman" w:hAnsi="Times New Roman"/>
          <w:lang w:val="en-GB"/>
        </w:rPr>
        <w:pict w14:anchorId="3F89D68C">
          <v:shape id="_x0000_i1037" type="#_x0000_t75" style="width:210.75pt;height:246.75pt" filled="t">
            <v:fill color2="black"/>
            <v:imagedata r:id="rId30" o:title=""/>
          </v:shape>
        </w:pict>
      </w:r>
      <w:commentRangeStart w:id="54"/>
    </w:p>
    <w:p w14:paraId="5277158A" w14:textId="77777777" w:rsidR="000959A2" w:rsidRPr="00155B02" w:rsidRDefault="000959A2">
      <w:pPr>
        <w:pStyle w:val="BildChar"/>
        <w:rPr>
          <w:rFonts w:ascii="Times New Roman" w:hAnsi="Times New Roman"/>
          <w:lang w:val="en-GB"/>
        </w:rPr>
      </w:pPr>
    </w:p>
    <w:p w14:paraId="3D823FE6" w14:textId="77777777" w:rsidR="000959A2" w:rsidRPr="00155B02" w:rsidRDefault="00D84B31">
      <w:pPr>
        <w:pStyle w:val="BildChar"/>
        <w:rPr>
          <w:rFonts w:ascii="Times New Roman" w:hAnsi="Times New Roman"/>
          <w:lang w:val="en-GB"/>
        </w:rPr>
      </w:pPr>
      <w:r>
        <w:rPr>
          <w:rFonts w:ascii="Times New Roman" w:hAnsi="Times New Roman"/>
          <w:lang w:val="en-GB"/>
        </w:rPr>
        <w:pict w14:anchorId="25F89DB7">
          <v:shape id="_x0000_i1038" type="#_x0000_t75" style="width:195pt;height:174pt" filled="t">
            <v:fill color2="black"/>
            <v:imagedata r:id="rId31" o:title=""/>
          </v:shape>
        </w:pict>
      </w:r>
      <w:del w:id="55" w:author="Moritz Lautenbach" w:date="2014-04-14T15:13:00Z">
        <w:r w:rsidR="000959A2" w:rsidRPr="00155B02" w:rsidDel="00F6095F">
          <w:rPr>
            <w:rFonts w:ascii="Times New Roman" w:hAnsi="Times New Roman"/>
            <w:lang w:val="en-GB"/>
          </w:rPr>
          <w:delText xml:space="preserve">  </w:delText>
        </w:r>
      </w:del>
      <w:ins w:id="56" w:author="Moritz Lautenbach" w:date="2014-04-14T15:13:00Z">
        <w:r w:rsidR="000959A2" w:rsidRPr="00155B02">
          <w:rPr>
            <w:rFonts w:ascii="Times New Roman" w:hAnsi="Times New Roman"/>
            <w:lang w:val="en-GB"/>
          </w:rPr>
          <w:t xml:space="preserve"> </w:t>
        </w:r>
      </w:ins>
      <w:r>
        <w:rPr>
          <w:rFonts w:ascii="Times New Roman" w:hAnsi="Times New Roman"/>
          <w:lang w:val="en-GB"/>
        </w:rPr>
        <w:pict w14:anchorId="4DC73BB0">
          <v:shape id="_x0000_i1039" type="#_x0000_t75" style="width:191.25pt;height:174.75pt" filled="t">
            <v:fill color2="black"/>
            <v:imagedata r:id="rId32" o:title=""/>
          </v:shape>
        </w:pict>
      </w:r>
      <w:commentRangeEnd w:id="54"/>
      <w:r w:rsidR="000959A2" w:rsidRPr="00155B02">
        <w:rPr>
          <w:rStyle w:val="Kommentarzeichen"/>
          <w:rFonts w:ascii="Times New Roman" w:eastAsia="SimSun" w:hAnsi="Times New Roman"/>
          <w:lang w:val="en-GB"/>
        </w:rPr>
        <w:commentReference w:id="54"/>
      </w:r>
    </w:p>
    <w:p w14:paraId="48DA428E" w14:textId="77777777" w:rsidR="000959A2" w:rsidRPr="00155B02" w:rsidRDefault="000959A2">
      <w:pPr>
        <w:pStyle w:val="Standard-BlockCharCharChar"/>
        <w:rPr>
          <w:lang w:val="en-GB"/>
        </w:rPr>
      </w:pPr>
    </w:p>
    <w:p w14:paraId="78381FEB" w14:textId="77777777" w:rsidR="000959A2" w:rsidRPr="00155B02" w:rsidRDefault="000959A2">
      <w:pPr>
        <w:pStyle w:val="Standard-BlockCharCharChar"/>
        <w:rPr>
          <w:lang w:val="en-GB"/>
        </w:rPr>
      </w:pPr>
    </w:p>
    <w:p w14:paraId="1C2D6E83" w14:textId="77777777" w:rsidR="000959A2" w:rsidRPr="00155B02" w:rsidRDefault="000959A2">
      <w:pPr>
        <w:rPr>
          <w:rFonts w:ascii="Times New Roman" w:hAnsi="Times New Roman" w:cs="Times New Roman"/>
          <w:lang w:val="en-GB"/>
        </w:rPr>
        <w:sectPr w:rsidR="000959A2" w:rsidRPr="00155B02">
          <w:headerReference w:type="even" r:id="rId33"/>
          <w:headerReference w:type="default" r:id="rId34"/>
          <w:footerReference w:type="even" r:id="rId35"/>
          <w:footerReference w:type="default" r:id="rId36"/>
          <w:headerReference w:type="first" r:id="rId37"/>
          <w:footerReference w:type="first" r:id="rId38"/>
          <w:pgSz w:w="11906" w:h="16838"/>
          <w:pgMar w:top="1361" w:right="1134" w:bottom="907" w:left="1418" w:header="624" w:footer="720" w:gutter="0"/>
          <w:cols w:space="720"/>
          <w:docGrid w:linePitch="240" w:charSpace="32768"/>
        </w:sectPr>
      </w:pPr>
    </w:p>
    <w:p w14:paraId="15F5600C" w14:textId="77777777" w:rsidR="000959A2" w:rsidRPr="00155B02" w:rsidRDefault="000959A2" w:rsidP="000959A2">
      <w:pPr>
        <w:pStyle w:val="berschrift2"/>
        <w:numPr>
          <w:ilvl w:val="1"/>
          <w:numId w:val="2"/>
        </w:numPr>
        <w:tabs>
          <w:tab w:val="clear" w:pos="502"/>
          <w:tab w:val="left" w:pos="482"/>
        </w:tabs>
        <w:ind w:left="482" w:hanging="482"/>
        <w:rPr>
          <w:lang w:val="en-GB"/>
        </w:rPr>
      </w:pPr>
      <w:bookmarkStart w:id="57" w:name="_Toc399421871"/>
      <w:r w:rsidRPr="00155B02">
        <w:rPr>
          <w:lang w:val="en-GB"/>
        </w:rPr>
        <w:lastRenderedPageBreak/>
        <w:t>Audio/Video panel</w:t>
      </w:r>
      <w:bookmarkEnd w:id="57"/>
    </w:p>
    <w:p w14:paraId="017278A4" w14:textId="77777777" w:rsidR="000959A2" w:rsidRPr="00155B02" w:rsidRDefault="000959A2">
      <w:pPr>
        <w:pStyle w:val="Standard-BlockCharCharChar"/>
        <w:rPr>
          <w:lang w:val="en-GB"/>
        </w:rPr>
      </w:pPr>
    </w:p>
    <w:p w14:paraId="1F8ADB9C" w14:textId="77777777" w:rsidR="000959A2" w:rsidRPr="00155B02" w:rsidRDefault="000959A2">
      <w:pPr>
        <w:pStyle w:val="Standard-BlockCharCharChar"/>
        <w:rPr>
          <w:lang w:val="en-GB"/>
        </w:rPr>
      </w:pPr>
      <w:r w:rsidRPr="00155B02">
        <w:rPr>
          <w:lang w:val="en-GB"/>
        </w:rPr>
        <w:t xml:space="preserve">The Audio/Video panel plays digitised recordings and assigns absolute time values of the recording to points on the EXMARaLDA time axis. When working with a single audio recording that does not need to be realigned or the like, it is not required to display the Audio/Video panel. If the Audio/Video panel does not appear on your screen automatically, choose </w:t>
      </w:r>
      <w:r w:rsidRPr="00342200">
        <w:rPr>
          <w:rStyle w:val="Menufunction"/>
          <w:lang w:val="en-US"/>
        </w:rPr>
        <w:t>View</w:t>
      </w:r>
      <w:del w:id="58" w:author="Moritz Lautenbach" w:date="2014-04-14T15:13:00Z">
        <w:r w:rsidRPr="00342200" w:rsidDel="00F6095F">
          <w:rPr>
            <w:rStyle w:val="Menufunction"/>
            <w:lang w:val="en-US"/>
          </w:rPr>
          <w:delText xml:space="preserve">  </w:delText>
        </w:r>
      </w:del>
      <w:ins w:id="59" w:author="Moritz Lautenbach" w:date="2014-04-14T15:13:00Z">
        <w:r w:rsidRPr="00342200">
          <w:rPr>
            <w:rStyle w:val="Menufunction"/>
            <w:lang w:val="en-US"/>
          </w:rPr>
          <w:t xml:space="preserve"> </w:t>
        </w:r>
      </w:ins>
      <w:r w:rsidRPr="00342200">
        <w:rPr>
          <w:rStyle w:val="Menufunction"/>
          <w:lang w:val="en-US"/>
        </w:rPr>
        <w:t>&gt;</w:t>
      </w:r>
      <w:del w:id="60" w:author="Moritz Lautenbach" w:date="2014-04-14T15:13:00Z">
        <w:r w:rsidRPr="00342200" w:rsidDel="00F6095F">
          <w:rPr>
            <w:rStyle w:val="Menufunction"/>
            <w:lang w:val="en-US"/>
          </w:rPr>
          <w:delText xml:space="preserve">  </w:delText>
        </w:r>
      </w:del>
      <w:ins w:id="61" w:author="Moritz Lautenbach" w:date="2014-04-14T15:13:00Z">
        <w:r w:rsidRPr="00342200">
          <w:rPr>
            <w:rStyle w:val="Menufunction"/>
            <w:lang w:val="en-US"/>
          </w:rPr>
          <w:t xml:space="preserve"> </w:t>
        </w:r>
      </w:ins>
      <w:r w:rsidRPr="00342200">
        <w:rPr>
          <w:rStyle w:val="Menufunction"/>
          <w:lang w:val="en-US"/>
        </w:rPr>
        <w:t>Audio/</w:t>
      </w:r>
      <w:del w:id="62" w:author="Moritz Lautenbach" w:date="2014-04-14T15:17:00Z">
        <w:r w:rsidRPr="00342200" w:rsidDel="00BA1987">
          <w:rPr>
            <w:rStyle w:val="Menufunction"/>
            <w:lang w:val="en-US"/>
          </w:rPr>
          <w:delText xml:space="preserve"> </w:delText>
        </w:r>
      </w:del>
      <w:r w:rsidRPr="00342200">
        <w:rPr>
          <w:rStyle w:val="Menufunction"/>
          <w:lang w:val="en-US"/>
        </w:rPr>
        <w:t>Video panel</w:t>
      </w:r>
      <w:r w:rsidRPr="00155B02">
        <w:rPr>
          <w:lang w:val="en-GB"/>
        </w:rPr>
        <w:t xml:space="preserve"> to have it displayed. </w:t>
      </w:r>
    </w:p>
    <w:p w14:paraId="2D17B3B6" w14:textId="77777777" w:rsidR="000959A2" w:rsidRPr="00155B02" w:rsidRDefault="000959A2">
      <w:pPr>
        <w:pStyle w:val="Standard-BlockCharCharChar"/>
        <w:rPr>
          <w:lang w:val="en-GB"/>
        </w:rPr>
      </w:pPr>
    </w:p>
    <w:p w14:paraId="01560967" w14:textId="77777777" w:rsidR="000959A2" w:rsidRPr="00155B02" w:rsidRDefault="00D84B31">
      <w:pPr>
        <w:pStyle w:val="BildChar"/>
        <w:rPr>
          <w:rFonts w:ascii="Times New Roman" w:hAnsi="Times New Roman"/>
          <w:lang w:val="en-GB"/>
        </w:rPr>
      </w:pPr>
      <w:r>
        <w:rPr>
          <w:rFonts w:ascii="Times New Roman" w:hAnsi="Times New Roman"/>
          <w:lang w:val="en-GB"/>
        </w:rPr>
        <w:pict w14:anchorId="6F49B057">
          <v:shape id="_x0000_i1040" type="#_x0000_t75" style="width:285pt;height:318.75pt" filled="t">
            <v:fill color2="black"/>
            <v:imagedata r:id="rId39" o:title=""/>
          </v:shape>
        </w:pict>
      </w:r>
    </w:p>
    <w:p w14:paraId="5CB359B2" w14:textId="77777777" w:rsidR="000959A2" w:rsidRPr="00155B02" w:rsidRDefault="000959A2">
      <w:pPr>
        <w:rPr>
          <w:rFonts w:ascii="Times New Roman" w:hAnsi="Times New Roman" w:cs="Times New Roman"/>
          <w:lang w:val="en-GB"/>
        </w:rPr>
      </w:pPr>
    </w:p>
    <w:p w14:paraId="6784D65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Depending on whether it is an audio or video file, the panel will be shown with or without a display. The controls are almost identical in both cases.</w:t>
      </w:r>
    </w:p>
    <w:p w14:paraId="6E20D9E5" w14:textId="77777777" w:rsidR="000959A2" w:rsidRPr="00155B02" w:rsidRDefault="000959A2">
      <w:pPr>
        <w:rPr>
          <w:rFonts w:ascii="Times New Roman" w:hAnsi="Times New Roman" w:cs="Times New Roman"/>
          <w:lang w:val="en-GB"/>
        </w:rPr>
      </w:pPr>
    </w:p>
    <w:p w14:paraId="7D5408CB" w14:textId="77777777" w:rsidR="000959A2" w:rsidRPr="00155B02" w:rsidRDefault="000959A2">
      <w:pPr>
        <w:pStyle w:val="Zwischenberschrift"/>
        <w:keepNext/>
        <w:rPr>
          <w:lang w:val="en-GB"/>
        </w:rPr>
      </w:pPr>
      <w:r w:rsidRPr="00155B02">
        <w:rPr>
          <w:lang w:val="en-GB"/>
        </w:rPr>
        <w:t>Controls:</w:t>
      </w:r>
    </w:p>
    <w:p w14:paraId="1BE25573" w14:textId="77777777" w:rsidR="000959A2" w:rsidRPr="00155B02" w:rsidRDefault="000959A2">
      <w:pPr>
        <w:pStyle w:val="BildChar"/>
        <w:keepNext/>
        <w:rPr>
          <w:rFonts w:ascii="Times New Roman" w:hAnsi="Times New Roman"/>
          <w:lang w:val="en-GB"/>
        </w:rPr>
      </w:pPr>
    </w:p>
    <w:p w14:paraId="54F4E070" w14:textId="77777777" w:rsidR="000959A2" w:rsidRPr="00155B02" w:rsidRDefault="000959A2">
      <w:pPr>
        <w:pStyle w:val="Standard-BlockCharCharChar"/>
        <w:keepNext/>
        <w:rPr>
          <w:lang w:val="en-GB"/>
        </w:rPr>
      </w:pPr>
    </w:p>
    <w:p w14:paraId="5153035A" w14:textId="77777777" w:rsidR="000959A2" w:rsidRPr="00155B02" w:rsidRDefault="000959A2">
      <w:pPr>
        <w:pStyle w:val="Standard-BlockCharCharChar"/>
        <w:keepNext/>
        <w:rPr>
          <w:lang w:val="en-GB"/>
        </w:rPr>
      </w:pPr>
    </w:p>
    <w:p w14:paraId="78B4654A" w14:textId="77777777" w:rsidR="000959A2" w:rsidRPr="00155B02" w:rsidRDefault="00D84B31">
      <w:pPr>
        <w:pStyle w:val="Standard-BlockCharCharChar"/>
        <w:keepNext/>
        <w:pageBreakBefore/>
        <w:spacing w:line="100" w:lineRule="atLeast"/>
        <w:rPr>
          <w:ins w:id="63" w:author="Moritz Lautenbach" w:date="2014-04-16T13:23:00Z"/>
          <w:lang w:val="en-GB"/>
        </w:rPr>
      </w:pPr>
      <w:r>
        <w:rPr>
          <w:lang w:val="en-GB"/>
        </w:rPr>
        <w:lastRenderedPageBreak/>
        <w:pict w14:anchorId="78FEFEE6">
          <v:shape id="_x0000_i1041" type="#_x0000_t75" style="width:448.5pt;height:441pt" filled="t">
            <v:fill color2="black"/>
            <v:imagedata r:id="rId40" o:title=""/>
          </v:shape>
        </w:pict>
      </w:r>
      <w:r w:rsidR="000959A2" w:rsidRPr="00155B02">
        <w:rPr>
          <w:rStyle w:val="Kommentarzeichen"/>
          <w:rFonts w:eastAsia="SimSun"/>
          <w:lang w:val="en-GB"/>
        </w:rPr>
        <w:commentReference w:id="64"/>
      </w:r>
    </w:p>
    <w:p w14:paraId="3B9EC0AB" w14:textId="22E83957" w:rsidR="000959A2" w:rsidRPr="00155B02" w:rsidRDefault="000959A2">
      <w:pPr>
        <w:pStyle w:val="Standard-BlockCharCharChar"/>
        <w:keepNext/>
        <w:pageBreakBefore/>
        <w:spacing w:line="100" w:lineRule="atLeast"/>
        <w:rPr>
          <w:lang w:val="en-GB"/>
        </w:rPr>
      </w:pPr>
      <w:r w:rsidRPr="00155B02">
        <w:rPr>
          <w:lang w:val="en-GB"/>
        </w:rPr>
        <w:lastRenderedPageBreak/>
        <w:t>Normally the Partitur-</w:t>
      </w:r>
      <w:r w:rsidR="00C11634" w:rsidRPr="00155B02">
        <w:rPr>
          <w:lang w:val="en-GB"/>
        </w:rPr>
        <w:t>Editor</w:t>
      </w:r>
      <w:r w:rsidRPr="00155B02">
        <w:rPr>
          <w:lang w:val="en-GB"/>
        </w:rPr>
        <w:t xml:space="preserve"> will load the first audio/video file into the currently open transcription that has been marked as the </w:t>
      </w:r>
      <w:r w:rsidR="00010569">
        <w:rPr>
          <w:lang w:val="en-GB"/>
        </w:rPr>
        <w:t>“</w:t>
      </w:r>
      <w:r w:rsidRPr="00155B02">
        <w:rPr>
          <w:lang w:val="en-GB"/>
        </w:rPr>
        <w:t>Referenced media file</w:t>
      </w:r>
      <w:r w:rsidR="00E6350C" w:rsidRPr="00155B02">
        <w:rPr>
          <w:lang w:val="en-GB"/>
        </w:rPr>
        <w:t>“</w:t>
      </w:r>
      <w:r w:rsidRPr="00155B02">
        <w:rPr>
          <w:lang w:val="en-GB"/>
        </w:rPr>
        <w:t xml:space="preserve"> in the meta information. Should you want to use a different audio/video file that is linked to the transcription, select it on the drop-down list</w:t>
      </w:r>
      <w:r w:rsidR="00010569" w:rsidRPr="00010569">
        <w:rPr>
          <w:szCs w:val="24"/>
          <w:lang w:val="en-US"/>
        </w:rPr>
        <w:t xml:space="preserve"> </w:t>
      </w:r>
      <w:r w:rsidR="00010569" w:rsidRPr="00010569">
        <w:rPr>
          <w:szCs w:val="24"/>
          <w:bdr w:val="single" w:sz="4" w:space="0" w:color="auto"/>
          <w:lang w:val="en-US"/>
        </w:rPr>
        <w:t> </w:t>
      </w:r>
      <w:r w:rsidR="00010569" w:rsidRPr="00010569">
        <w:rPr>
          <w:b/>
          <w:szCs w:val="24"/>
          <w:bdr w:val="single" w:sz="4" w:space="0" w:color="auto"/>
          <w:lang w:val="en-US"/>
        </w:rPr>
        <w:t>1</w:t>
      </w:r>
      <w:r w:rsidR="00010569" w:rsidRPr="00010569">
        <w:rPr>
          <w:szCs w:val="24"/>
          <w:bdr w:val="single" w:sz="4" w:space="0" w:color="auto"/>
          <w:lang w:val="en-US"/>
        </w:rPr>
        <w:t> </w:t>
      </w:r>
      <w:r w:rsidRPr="00155B02">
        <w:rPr>
          <w:lang w:val="en-GB"/>
        </w:rPr>
        <w:t xml:space="preserve"> . </w:t>
      </w:r>
    </w:p>
    <w:p w14:paraId="54523277" w14:textId="77777777" w:rsidR="000959A2" w:rsidRPr="00155B02" w:rsidRDefault="000959A2">
      <w:pPr>
        <w:pStyle w:val="Standard-BlockCharCharChar"/>
        <w:rPr>
          <w:lang w:val="en-GB"/>
        </w:rPr>
      </w:pPr>
    </w:p>
    <w:p w14:paraId="7066F0F8" w14:textId="27469BAE" w:rsidR="000959A2" w:rsidRPr="00155B02" w:rsidRDefault="000959A2">
      <w:pPr>
        <w:pStyle w:val="Standard-BlockCharCharChar"/>
        <w:rPr>
          <w:lang w:val="en-GB"/>
        </w:rPr>
      </w:pPr>
      <w:r w:rsidRPr="00155B02">
        <w:rPr>
          <w:lang w:val="en-GB"/>
        </w:rPr>
        <w:t>The size of the panel is adjustable. You can minimize the panel by clicking the control element</w:t>
      </w:r>
      <w:r w:rsidR="00010569" w:rsidRPr="00010569">
        <w:rPr>
          <w:spacing w:val="-4"/>
          <w:szCs w:val="24"/>
          <w:lang w:val="en-US"/>
        </w:rPr>
        <w:t xml:space="preserve"> </w:t>
      </w:r>
      <w:r w:rsidR="00010569" w:rsidRPr="00010569">
        <w:rPr>
          <w:b/>
          <w:spacing w:val="-4"/>
          <w:szCs w:val="24"/>
          <w:bdr w:val="single" w:sz="4" w:space="0" w:color="auto"/>
          <w:lang w:val="en-US"/>
        </w:rPr>
        <w:t> 6</w:t>
      </w:r>
      <w:r w:rsidR="00010569" w:rsidRPr="00010569">
        <w:rPr>
          <w:spacing w:val="-4"/>
          <w:szCs w:val="24"/>
          <w:bdr w:val="single" w:sz="4" w:space="0" w:color="auto"/>
          <w:lang w:val="en-US"/>
        </w:rPr>
        <w:t> </w:t>
      </w:r>
      <w:r w:rsidR="00010569" w:rsidRPr="00010569">
        <w:rPr>
          <w:spacing w:val="-4"/>
          <w:szCs w:val="24"/>
          <w:lang w:val="en-US"/>
        </w:rPr>
        <w:t xml:space="preserve"> </w:t>
      </w:r>
      <w:r w:rsidRPr="00155B02">
        <w:rPr>
          <w:lang w:val="en-GB"/>
        </w:rPr>
        <w:t>by hiding the slide bar (1). Should you open a video file, the panel will automatically be extended by a display. In addition, the button panel (2) can be hidden by</w:t>
      </w:r>
      <w:r w:rsidR="00010569">
        <w:rPr>
          <w:lang w:val="en-GB"/>
        </w:rPr>
        <w:t xml:space="preserve"> clicking on the control eleme</w:t>
      </w:r>
      <w:r w:rsidR="00010569" w:rsidRPr="00010569">
        <w:rPr>
          <w:szCs w:val="24"/>
          <w:lang w:val="en-US"/>
        </w:rPr>
        <w:t xml:space="preserve"> </w:t>
      </w:r>
      <w:r w:rsidR="00010569" w:rsidRPr="00010569">
        <w:rPr>
          <w:b/>
          <w:spacing w:val="-4"/>
          <w:szCs w:val="24"/>
          <w:bdr w:val="single" w:sz="4" w:space="0" w:color="auto"/>
          <w:lang w:val="en-US"/>
        </w:rPr>
        <w:t> 5</w:t>
      </w:r>
      <w:r w:rsidR="00010569" w:rsidRPr="00010569">
        <w:rPr>
          <w:spacing w:val="-4"/>
          <w:szCs w:val="24"/>
          <w:bdr w:val="single" w:sz="4" w:space="0" w:color="auto"/>
          <w:lang w:val="en-US"/>
        </w:rPr>
        <w:t> </w:t>
      </w:r>
      <w:r w:rsidRPr="00155B02">
        <w:rPr>
          <w:lang w:val="en-GB"/>
        </w:rPr>
        <w:t>. Under these conditions, the arrow key</w:t>
      </w:r>
      <w:r w:rsidR="009C0490" w:rsidRPr="009C0490">
        <w:rPr>
          <w:szCs w:val="24"/>
          <w:lang w:val="en-US"/>
        </w:rPr>
        <w:t xml:space="preserve"> </w:t>
      </w:r>
      <w:r w:rsidR="009C0490" w:rsidRPr="009C0490">
        <w:rPr>
          <w:szCs w:val="24"/>
          <w:bdr w:val="single" w:sz="4" w:space="0" w:color="auto"/>
          <w:lang w:val="en-US"/>
        </w:rPr>
        <w:t> </w:t>
      </w:r>
      <w:r w:rsidR="009C0490" w:rsidRPr="009C0490">
        <w:rPr>
          <w:b/>
          <w:szCs w:val="24"/>
          <w:bdr w:val="single" w:sz="4" w:space="0" w:color="auto"/>
          <w:lang w:val="en-US"/>
        </w:rPr>
        <w:t>4</w:t>
      </w:r>
      <w:r w:rsidR="009C0490" w:rsidRPr="009C0490">
        <w:rPr>
          <w:szCs w:val="24"/>
          <w:bdr w:val="single" w:sz="4" w:space="0" w:color="auto"/>
          <w:lang w:val="en-US"/>
        </w:rPr>
        <w:t> </w:t>
      </w:r>
      <w:r w:rsidRPr="00155B02">
        <w:rPr>
          <w:lang w:val="en-GB"/>
        </w:rPr>
        <w:t xml:space="preserve"> allows you to choose whether the video should be displayed next to the panel, or above it. </w:t>
      </w:r>
    </w:p>
    <w:p w14:paraId="38374FF5" w14:textId="77777777" w:rsidR="000959A2" w:rsidRPr="00155B02" w:rsidRDefault="000959A2">
      <w:pPr>
        <w:pStyle w:val="Standard-BlockCharCharChar"/>
        <w:rPr>
          <w:lang w:val="en-GB"/>
        </w:rPr>
      </w:pPr>
    </w:p>
    <w:p w14:paraId="3D033934" w14:textId="77777777" w:rsidR="000959A2" w:rsidRPr="00155B02" w:rsidRDefault="000959A2">
      <w:pPr>
        <w:pStyle w:val="BildChar"/>
        <w:jc w:val="left"/>
        <w:rPr>
          <w:rFonts w:ascii="Times New Roman" w:hAnsi="Times New Roman"/>
          <w:b/>
          <w:lang w:val="en-GB"/>
        </w:rPr>
      </w:pPr>
      <w:r w:rsidRPr="00155B02">
        <w:rPr>
          <w:rFonts w:ascii="Times New Roman" w:hAnsi="Times New Roman"/>
          <w:b/>
          <w:lang w:val="en-GB"/>
        </w:rPr>
        <w:t>(1)</w:t>
      </w:r>
    </w:p>
    <w:p w14:paraId="3FB65981" w14:textId="77777777" w:rsidR="000959A2" w:rsidRPr="00155B02" w:rsidRDefault="00D84B31">
      <w:pPr>
        <w:pStyle w:val="BildChar"/>
        <w:rPr>
          <w:rFonts w:ascii="Times New Roman" w:hAnsi="Times New Roman"/>
          <w:lang w:val="en-GB"/>
        </w:rPr>
      </w:pPr>
      <w:r>
        <w:rPr>
          <w:rFonts w:ascii="Times New Roman" w:hAnsi="Times New Roman"/>
          <w:lang w:val="en-GB"/>
        </w:rPr>
        <w:pict w14:anchorId="6985C326">
          <v:shape id="_x0000_s1026" type="#_x0000_t75" style="position:absolute;left:0;text-align:left;margin-left:91.05pt;margin-top:26.5pt;width:280.4pt;height:188.85pt;z-index:251659264" filled="t">
            <v:fill color2="black"/>
            <v:imagedata r:id="rId41" o:title=""/>
          </v:shape>
        </w:pict>
      </w:r>
      <w:r>
        <w:rPr>
          <w:rFonts w:ascii="Times New Roman" w:hAnsi="Times New Roman"/>
          <w:lang w:val="en-GB"/>
        </w:rPr>
        <w:pict w14:anchorId="4B9C83E9">
          <v:shape id="_x0000_i1042" type="#_x0000_t75" style="width:365.25pt;height:290.25pt" filled="t">
            <v:fill color2="black"/>
            <v:imagedata r:id="rId42" o:title=""/>
          </v:shape>
        </w:pict>
      </w:r>
      <w:r w:rsidR="000959A2" w:rsidRPr="00155B02">
        <w:rPr>
          <w:rFonts w:ascii="Times New Roman" w:hAnsi="Times New Roman"/>
          <w:lang w:val="en-GB"/>
        </w:rPr>
        <w:t xml:space="preserve"> </w:t>
      </w:r>
    </w:p>
    <w:p w14:paraId="51948CFE" w14:textId="77777777" w:rsidR="000959A2" w:rsidRPr="00155B02" w:rsidRDefault="000959A2">
      <w:pPr>
        <w:pStyle w:val="BildChar"/>
        <w:rPr>
          <w:rFonts w:ascii="Times New Roman" w:hAnsi="Times New Roman"/>
          <w:lang w:val="en-GB"/>
        </w:rPr>
      </w:pPr>
    </w:p>
    <w:p w14:paraId="4AF1D207" w14:textId="77777777" w:rsidR="000959A2" w:rsidRPr="00155B02" w:rsidRDefault="000959A2">
      <w:pPr>
        <w:pStyle w:val="BildChar"/>
        <w:jc w:val="left"/>
        <w:rPr>
          <w:rFonts w:ascii="Times New Roman" w:hAnsi="Times New Roman"/>
          <w:b/>
          <w:lang w:val="en-GB"/>
        </w:rPr>
      </w:pPr>
      <w:r w:rsidRPr="00155B02">
        <w:rPr>
          <w:rFonts w:ascii="Times New Roman" w:hAnsi="Times New Roman"/>
          <w:b/>
          <w:lang w:val="en-GB"/>
        </w:rPr>
        <w:t>(2)</w:t>
      </w:r>
    </w:p>
    <w:p w14:paraId="3A1323A5"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4E7D6C31">
          <v:shape id="_x0000_s1027" type="#_x0000_t75" style="position:absolute;left:0;text-align:left;margin-left:81.75pt;margin-top:28.2pt;width:298.5pt;height:196.05pt;z-index:251660288" filled="t">
            <v:fill color2="black"/>
            <v:imagedata r:id="rId41" o:title=""/>
          </v:shape>
        </w:pict>
      </w:r>
      <w:r>
        <w:rPr>
          <w:rFonts w:ascii="Times New Roman" w:hAnsi="Times New Roman"/>
          <w:lang w:val="en-GB"/>
        </w:rPr>
        <w:pict w14:anchorId="3CAC78E1">
          <v:shape id="_x0000_i1043" type="#_x0000_t75" style="width:308.25pt;height:241.5pt" filled="t">
            <v:fill color2="black"/>
            <v:imagedata r:id="rId43" o:title=""/>
          </v:shape>
        </w:pict>
      </w:r>
    </w:p>
    <w:p w14:paraId="0B4B4743" w14:textId="77777777" w:rsidR="000959A2" w:rsidRPr="00155B02" w:rsidRDefault="000959A2">
      <w:pPr>
        <w:pStyle w:val="BildChar"/>
        <w:rPr>
          <w:rFonts w:ascii="Times New Roman" w:hAnsi="Times New Roman"/>
          <w:lang w:val="en-GB"/>
        </w:rPr>
      </w:pPr>
    </w:p>
    <w:p w14:paraId="61F99268" w14:textId="77777777" w:rsidR="000959A2" w:rsidRPr="00155B02" w:rsidRDefault="000959A2">
      <w:pPr>
        <w:pStyle w:val="Standard-BlockCharCharChar"/>
        <w:rPr>
          <w:spacing w:val="-6"/>
          <w:lang w:val="en-GB"/>
        </w:rPr>
      </w:pPr>
      <w:r w:rsidRPr="00155B02">
        <w:rPr>
          <w:spacing w:val="-6"/>
          <w:lang w:val="en-GB"/>
        </w:rPr>
        <w:t>The three slide controls show the start and end position, as well as the current position in the audio/video file:</w:t>
      </w:r>
    </w:p>
    <w:p w14:paraId="3E727B0B" w14:textId="7F272731" w:rsidR="000959A2" w:rsidRPr="00342200" w:rsidRDefault="000959A2" w:rsidP="009C0490">
      <w:pPr>
        <w:pStyle w:val="Aufzhlungszeichen1"/>
        <w:numPr>
          <w:ilvl w:val="0"/>
          <w:numId w:val="78"/>
        </w:numPr>
        <w:tabs>
          <w:tab w:val="clear" w:pos="360"/>
          <w:tab w:val="left" w:pos="482"/>
          <w:tab w:val="num" w:pos="964"/>
        </w:tabs>
        <w:suppressAutoHyphens w:val="0"/>
        <w:spacing w:after="0"/>
        <w:ind w:left="964" w:hanging="482"/>
        <w:rPr>
          <w:lang w:val="en-US"/>
        </w:rPr>
      </w:pPr>
      <w:r w:rsidRPr="009C0490">
        <w:rPr>
          <w:lang w:val="en-US"/>
        </w:rPr>
        <w:t xml:space="preserve">The </w:t>
      </w:r>
      <w:r w:rsidR="009C0490" w:rsidRPr="009C0490">
        <w:rPr>
          <w:lang w:val="en-US"/>
        </w:rPr>
        <w:t>“</w:t>
      </w:r>
      <w:r w:rsidRPr="009C0490">
        <w:rPr>
          <w:lang w:val="en-US"/>
        </w:rPr>
        <w:t>Start</w:t>
      </w:r>
      <w:r w:rsidR="00E6350C" w:rsidRPr="009C0490">
        <w:rPr>
          <w:lang w:val="en-US"/>
        </w:rPr>
        <w:t>“</w:t>
      </w:r>
      <w:r w:rsidR="00342200">
        <w:rPr>
          <w:lang w:val="en-US"/>
        </w:rPr>
        <w:t xml:space="preserve"> </w:t>
      </w:r>
      <w:r w:rsidRPr="009C0490">
        <w:rPr>
          <w:lang w:val="en-US"/>
        </w:rPr>
        <w:t>slide control</w:t>
      </w:r>
      <w:r w:rsidR="009C0490" w:rsidRPr="009C0490">
        <w:rPr>
          <w:szCs w:val="24"/>
          <w:lang w:val="en-US"/>
        </w:rPr>
        <w:t xml:space="preserve"> </w:t>
      </w:r>
      <w:r w:rsidR="009C0490" w:rsidRPr="009C0490">
        <w:rPr>
          <w:b/>
          <w:szCs w:val="24"/>
          <w:bdr w:val="single" w:sz="4" w:space="0" w:color="auto"/>
          <w:lang w:val="en-US"/>
        </w:rPr>
        <w:t> 2</w:t>
      </w:r>
      <w:r w:rsidR="009C0490" w:rsidRPr="009C0490">
        <w:rPr>
          <w:szCs w:val="24"/>
          <w:bdr w:val="single" w:sz="4" w:space="0" w:color="auto"/>
          <w:lang w:val="en-US"/>
        </w:rPr>
        <w:t> </w:t>
      </w:r>
      <w:r w:rsidR="009C0490" w:rsidRPr="009C0490">
        <w:rPr>
          <w:szCs w:val="24"/>
          <w:lang w:val="en-US"/>
        </w:rPr>
        <w:t xml:space="preserve"> </w:t>
      </w:r>
      <w:r w:rsidRPr="009C0490">
        <w:rPr>
          <w:lang w:val="en-US"/>
        </w:rPr>
        <w:t xml:space="preserve">defines at which position in the file playback should begin. </w:t>
      </w:r>
      <w:r w:rsidRPr="00342200">
        <w:rPr>
          <w:lang w:val="en-US"/>
        </w:rPr>
        <w:t>The corresponding numerical value (seconds from beginning of file) is displayed in green below the slide controls. For fine tuning of the value, use the mouse. Left clicking on the green digits reduces the value by 0,1 seconds, right clicking increases it by 0,1 seconds.</w:t>
      </w:r>
    </w:p>
    <w:p w14:paraId="48E737FA" w14:textId="6922EA20" w:rsidR="000959A2" w:rsidRPr="00342200" w:rsidRDefault="000959A2" w:rsidP="009C0490">
      <w:pPr>
        <w:pStyle w:val="Aufzhlungszeichen1"/>
        <w:numPr>
          <w:ilvl w:val="0"/>
          <w:numId w:val="78"/>
        </w:numPr>
        <w:tabs>
          <w:tab w:val="clear" w:pos="360"/>
          <w:tab w:val="left" w:pos="482"/>
          <w:tab w:val="num" w:pos="964"/>
        </w:tabs>
        <w:suppressAutoHyphens w:val="0"/>
        <w:spacing w:after="0"/>
        <w:ind w:left="964" w:hanging="482"/>
        <w:rPr>
          <w:lang w:val="en-US"/>
        </w:rPr>
      </w:pPr>
      <w:r w:rsidRPr="00342200">
        <w:rPr>
          <w:lang w:val="en-US"/>
        </w:rPr>
        <w:t xml:space="preserve">The </w:t>
      </w:r>
      <w:r w:rsidR="00007CB6" w:rsidRPr="00342200">
        <w:rPr>
          <w:lang w:val="en-US"/>
        </w:rPr>
        <w:t>„</w:t>
      </w:r>
      <w:r w:rsidRPr="00342200">
        <w:rPr>
          <w:lang w:val="en-US"/>
        </w:rPr>
        <w:t>Stop</w:t>
      </w:r>
      <w:r w:rsidR="00E6350C" w:rsidRPr="00342200">
        <w:rPr>
          <w:lang w:val="en-US"/>
        </w:rPr>
        <w:t>“</w:t>
      </w:r>
      <w:r w:rsidRPr="00342200">
        <w:rPr>
          <w:lang w:val="en-US"/>
        </w:rPr>
        <w:t xml:space="preserve"> slide control defines at which position in the file playback should end. The corresponding numerical value (seconds from beginning of file) is displayed in red below the slide controls. For fine tuning of the value, use the mouse key. Left clicking on the red digits reduces the value by 0,1 seconds, right clicking increases it by 0,1 seconds.</w:t>
      </w:r>
    </w:p>
    <w:p w14:paraId="695B49A2" w14:textId="3EE63071" w:rsidR="000959A2" w:rsidRPr="00155B02" w:rsidRDefault="000959A2" w:rsidP="009C0490">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 xml:space="preserve">During playback the </w:t>
      </w:r>
      <w:r w:rsidR="000C2BFD">
        <w:rPr>
          <w:lang w:val="en-GB"/>
        </w:rPr>
        <w:t>“</w:t>
      </w:r>
      <w:r w:rsidRPr="00155B02">
        <w:rPr>
          <w:lang w:val="en-GB"/>
        </w:rPr>
        <w:t>Position</w:t>
      </w:r>
      <w:r w:rsidR="00E6350C" w:rsidRPr="00155B02">
        <w:rPr>
          <w:lang w:val="en-GB"/>
        </w:rPr>
        <w:t>“</w:t>
      </w:r>
      <w:r w:rsidRPr="00155B02">
        <w:rPr>
          <w:lang w:val="en-GB"/>
        </w:rPr>
        <w:t xml:space="preserve"> slide control displays the current position in the file. The corresponding numerical value (seconds from beginning of file) is displayed in black in the number sequence below the slide controls.</w:t>
      </w:r>
    </w:p>
    <w:p w14:paraId="14088E85" w14:textId="4CBED279" w:rsidR="000959A2" w:rsidRPr="00155B02" w:rsidRDefault="000959A2">
      <w:pPr>
        <w:pStyle w:val="Standard-BlockCharCharChar"/>
        <w:rPr>
          <w:spacing w:val="-4"/>
          <w:lang w:val="en-GB"/>
        </w:rPr>
      </w:pPr>
      <w:r w:rsidRPr="00155B02">
        <w:rPr>
          <w:spacing w:val="-4"/>
          <w:lang w:val="en-GB"/>
        </w:rPr>
        <w:t xml:space="preserve">For playback of a file, click the </w:t>
      </w:r>
      <w:r w:rsidR="000C2BFD">
        <w:rPr>
          <w:spacing w:val="-4"/>
          <w:lang w:val="en-GB"/>
        </w:rPr>
        <w:t>“</w:t>
      </w:r>
      <w:r w:rsidRPr="00155B02">
        <w:rPr>
          <w:spacing w:val="-4"/>
          <w:lang w:val="en-GB"/>
        </w:rPr>
        <w:t>Start</w:t>
      </w:r>
      <w:r w:rsidR="00E6350C" w:rsidRPr="00155B02">
        <w:rPr>
          <w:spacing w:val="-4"/>
          <w:lang w:val="en-GB"/>
        </w:rPr>
        <w:t>“</w:t>
      </w:r>
      <w:r w:rsidRPr="00155B02">
        <w:rPr>
          <w:spacing w:val="-4"/>
          <w:lang w:val="en-GB"/>
        </w:rPr>
        <w:t xml:space="preserve"> button</w:t>
      </w:r>
      <w:r w:rsidR="000C2BFD" w:rsidRPr="000C2BFD">
        <w:rPr>
          <w:spacing w:val="-4"/>
          <w:szCs w:val="24"/>
          <w:lang w:val="en-US"/>
        </w:rPr>
        <w:t xml:space="preserve"> </w:t>
      </w:r>
      <w:r w:rsidR="000C2BFD" w:rsidRPr="000C2BFD">
        <w:rPr>
          <w:b/>
          <w:spacing w:val="-4"/>
          <w:szCs w:val="24"/>
          <w:bdr w:val="single" w:sz="4" w:space="0" w:color="auto"/>
          <w:lang w:val="en-US"/>
        </w:rPr>
        <w:t> 10</w:t>
      </w:r>
      <w:r w:rsidR="000C2BFD" w:rsidRPr="000C2BFD">
        <w:rPr>
          <w:spacing w:val="-4"/>
          <w:szCs w:val="24"/>
          <w:bdr w:val="single" w:sz="4" w:space="0" w:color="auto"/>
          <w:lang w:val="en-US"/>
        </w:rPr>
        <w:t> </w:t>
      </w:r>
      <w:r w:rsidRPr="00155B02">
        <w:rPr>
          <w:spacing w:val="-4"/>
          <w:lang w:val="en-GB"/>
        </w:rPr>
        <w:t xml:space="preserve"> </w:t>
      </w:r>
      <w:r w:rsidR="000C2BFD">
        <w:rPr>
          <w:spacing w:val="-4"/>
          <w:lang w:val="en-GB"/>
        </w:rPr>
        <w:t>=</w:t>
      </w:r>
      <w:r w:rsidRPr="00155B02">
        <w:rPr>
          <w:spacing w:val="-4"/>
          <w:lang w:val="en-GB"/>
        </w:rPr>
        <w:t xml:space="preserve"> </w:t>
      </w:r>
      <w:r w:rsidR="000C2BFD" w:rsidRPr="000C2BFD">
        <w:rPr>
          <w:spacing w:val="-4"/>
          <w:szCs w:val="24"/>
          <w:bdr w:val="single" w:sz="4" w:space="0" w:color="auto"/>
          <w:lang w:val="en-US"/>
        </w:rPr>
        <w:t>F1</w:t>
      </w:r>
      <w:r w:rsidR="000C2BFD">
        <w:rPr>
          <w:spacing w:val="-4"/>
          <w:lang w:val="en-GB"/>
        </w:rPr>
        <w:t xml:space="preserve"> </w:t>
      </w:r>
      <w:r w:rsidRPr="00155B02">
        <w:rPr>
          <w:spacing w:val="-4"/>
          <w:lang w:val="en-GB"/>
        </w:rPr>
        <w:t xml:space="preserve">button. If desired, it can be paused and continued with the </w:t>
      </w:r>
      <w:r w:rsidR="000C2BFD">
        <w:rPr>
          <w:spacing w:val="-4"/>
          <w:lang w:val="en-GB"/>
        </w:rPr>
        <w:t>“</w:t>
      </w:r>
      <w:r w:rsidRPr="00155B02">
        <w:rPr>
          <w:spacing w:val="-4"/>
          <w:lang w:val="en-GB"/>
        </w:rPr>
        <w:t>Pause</w:t>
      </w:r>
      <w:r w:rsidR="00E6350C" w:rsidRPr="00155B02">
        <w:rPr>
          <w:spacing w:val="-4"/>
          <w:lang w:val="en-GB"/>
        </w:rPr>
        <w:t>“</w:t>
      </w:r>
      <w:r w:rsidRPr="00155B02">
        <w:rPr>
          <w:spacing w:val="-4"/>
          <w:lang w:val="en-GB"/>
        </w:rPr>
        <w:t xml:space="preserve"> button</w:t>
      </w:r>
      <w:r w:rsidR="000C2BFD" w:rsidRPr="000C2BFD">
        <w:rPr>
          <w:spacing w:val="-4"/>
          <w:szCs w:val="24"/>
          <w:lang w:val="en-US"/>
        </w:rPr>
        <w:t xml:space="preserve"> </w:t>
      </w:r>
      <w:r w:rsidR="000C2BFD" w:rsidRPr="000C2BFD">
        <w:rPr>
          <w:b/>
          <w:spacing w:val="-4"/>
          <w:szCs w:val="24"/>
          <w:bdr w:val="single" w:sz="4" w:space="0" w:color="auto"/>
          <w:lang w:val="en-US"/>
        </w:rPr>
        <w:t> 11</w:t>
      </w:r>
      <w:r w:rsidR="000C2BFD" w:rsidRPr="000C2BFD">
        <w:rPr>
          <w:spacing w:val="-4"/>
          <w:szCs w:val="24"/>
          <w:bdr w:val="single" w:sz="4" w:space="0" w:color="auto"/>
          <w:lang w:val="en-US"/>
        </w:rPr>
        <w:t> </w:t>
      </w:r>
      <w:r w:rsidRPr="00155B02">
        <w:rPr>
          <w:spacing w:val="-4"/>
          <w:lang w:val="en-GB"/>
        </w:rPr>
        <w:t xml:space="preserve"> </w:t>
      </w:r>
      <w:r w:rsidR="000C2BFD">
        <w:rPr>
          <w:spacing w:val="-4"/>
          <w:lang w:val="en-GB"/>
        </w:rPr>
        <w:t>=</w:t>
      </w:r>
      <w:r w:rsidRPr="00155B02">
        <w:rPr>
          <w:spacing w:val="-4"/>
          <w:lang w:val="en-GB"/>
        </w:rPr>
        <w:t xml:space="preserve"> </w:t>
      </w:r>
      <w:r w:rsidR="000C2BFD" w:rsidRPr="000C2BFD">
        <w:rPr>
          <w:spacing w:val="-4"/>
          <w:szCs w:val="24"/>
          <w:bdr w:val="single" w:sz="4" w:space="0" w:color="auto"/>
          <w:lang w:val="en-US"/>
        </w:rPr>
        <w:t>F2</w:t>
      </w:r>
      <w:r w:rsidR="000C2BFD">
        <w:rPr>
          <w:spacing w:val="-4"/>
          <w:lang w:val="en-GB"/>
        </w:rPr>
        <w:t xml:space="preserve"> </w:t>
      </w:r>
      <w:r w:rsidRPr="00155B02">
        <w:rPr>
          <w:spacing w:val="-4"/>
          <w:lang w:val="en-GB"/>
        </w:rPr>
        <w:t xml:space="preserve">or stopped with the </w:t>
      </w:r>
      <w:r w:rsidR="000C2BFD">
        <w:rPr>
          <w:spacing w:val="-4"/>
          <w:lang w:val="en-GB"/>
        </w:rPr>
        <w:t>“</w:t>
      </w:r>
      <w:r w:rsidRPr="00155B02">
        <w:rPr>
          <w:spacing w:val="-4"/>
          <w:lang w:val="en-GB"/>
        </w:rPr>
        <w:t>Stop</w:t>
      </w:r>
      <w:r w:rsidR="00E6350C" w:rsidRPr="00155B02">
        <w:rPr>
          <w:spacing w:val="-4"/>
          <w:lang w:val="en-GB"/>
        </w:rPr>
        <w:t>“</w:t>
      </w:r>
      <w:r w:rsidRPr="00155B02">
        <w:rPr>
          <w:spacing w:val="-4"/>
          <w:lang w:val="en-GB"/>
        </w:rPr>
        <w:t xml:space="preserve"> button</w:t>
      </w:r>
      <w:r w:rsidR="000C2BFD" w:rsidRPr="000C2BFD">
        <w:rPr>
          <w:spacing w:val="-4"/>
          <w:szCs w:val="24"/>
          <w:lang w:val="en-US"/>
        </w:rPr>
        <w:t xml:space="preserve"> </w:t>
      </w:r>
      <w:r w:rsidR="000C2BFD" w:rsidRPr="000C2BFD">
        <w:rPr>
          <w:b/>
          <w:spacing w:val="-4"/>
          <w:szCs w:val="24"/>
          <w:bdr w:val="single" w:sz="4" w:space="0" w:color="auto"/>
          <w:lang w:val="en-US"/>
        </w:rPr>
        <w:t> 12</w:t>
      </w:r>
      <w:r w:rsidR="000C2BFD" w:rsidRPr="000C2BFD">
        <w:rPr>
          <w:spacing w:val="-4"/>
          <w:szCs w:val="24"/>
          <w:bdr w:val="single" w:sz="4" w:space="0" w:color="auto"/>
          <w:lang w:val="en-US"/>
        </w:rPr>
        <w:t> </w:t>
      </w:r>
      <w:r w:rsidR="000C2BFD" w:rsidRPr="000C2BFD">
        <w:rPr>
          <w:spacing w:val="-4"/>
          <w:szCs w:val="24"/>
          <w:lang w:val="en-US"/>
        </w:rPr>
        <w:t xml:space="preserve"> </w:t>
      </w:r>
      <w:r w:rsidR="000C2BFD">
        <w:rPr>
          <w:spacing w:val="-4"/>
          <w:lang w:val="en-GB"/>
        </w:rPr>
        <w:t xml:space="preserve"> = </w:t>
      </w:r>
      <w:r w:rsidR="000C2BFD" w:rsidRPr="000C2BFD">
        <w:rPr>
          <w:spacing w:val="-4"/>
          <w:szCs w:val="24"/>
          <w:bdr w:val="single" w:sz="4" w:space="0" w:color="auto"/>
          <w:lang w:val="en-US"/>
        </w:rPr>
        <w:t>F3</w:t>
      </w:r>
      <w:r w:rsidR="00342200">
        <w:rPr>
          <w:spacing w:val="-4"/>
          <w:lang w:val="en-GB"/>
        </w:rPr>
        <w:t xml:space="preserve">. </w:t>
      </w:r>
      <w:r w:rsidRPr="00155B02">
        <w:rPr>
          <w:spacing w:val="-4"/>
          <w:lang w:val="en-GB"/>
        </w:rPr>
        <w:t xml:space="preserve">If the </w:t>
      </w:r>
      <w:r w:rsidR="00342200">
        <w:rPr>
          <w:spacing w:val="-4"/>
          <w:lang w:val="en-GB"/>
        </w:rPr>
        <w:t xml:space="preserve">“Stop”  </w:t>
      </w:r>
      <w:r w:rsidRPr="00155B02">
        <w:rPr>
          <w:spacing w:val="-4"/>
          <w:lang w:val="en-GB"/>
        </w:rPr>
        <w:t xml:space="preserve">position or the end of the file is reached, playback will terminate automatically. If the </w:t>
      </w:r>
      <w:r w:rsidR="000C2BFD">
        <w:rPr>
          <w:spacing w:val="-4"/>
          <w:lang w:val="en-GB"/>
        </w:rPr>
        <w:t>“</w:t>
      </w:r>
      <w:r w:rsidRPr="00155B02">
        <w:rPr>
          <w:spacing w:val="-4"/>
          <w:lang w:val="en-GB"/>
        </w:rPr>
        <w:t>Loop</w:t>
      </w:r>
      <w:r w:rsidR="00E6350C" w:rsidRPr="00155B02">
        <w:rPr>
          <w:spacing w:val="-4"/>
          <w:lang w:val="en-GB"/>
        </w:rPr>
        <w:t>“</w:t>
      </w:r>
      <w:r w:rsidRPr="00155B02">
        <w:rPr>
          <w:spacing w:val="-4"/>
          <w:lang w:val="en-GB"/>
        </w:rPr>
        <w:t xml:space="preserve"> option </w:t>
      </w:r>
      <w:r w:rsidR="000C2BFD" w:rsidRPr="000C2BFD">
        <w:rPr>
          <w:spacing w:val="-4"/>
          <w:szCs w:val="24"/>
          <w:lang w:val="en-US"/>
        </w:rPr>
        <w:t xml:space="preserve"> </w:t>
      </w:r>
      <w:r w:rsidR="000C2BFD" w:rsidRPr="000C2BFD">
        <w:rPr>
          <w:b/>
          <w:spacing w:val="-4"/>
          <w:szCs w:val="24"/>
          <w:bdr w:val="single" w:sz="4" w:space="0" w:color="auto"/>
          <w:lang w:val="en-US"/>
        </w:rPr>
        <w:t> 18</w:t>
      </w:r>
      <w:r w:rsidR="000C2BFD" w:rsidRPr="000C2BFD">
        <w:rPr>
          <w:spacing w:val="-4"/>
          <w:szCs w:val="24"/>
          <w:bdr w:val="single" w:sz="4" w:space="0" w:color="auto"/>
          <w:lang w:val="en-US"/>
        </w:rPr>
        <w:t> </w:t>
      </w:r>
      <w:r w:rsidRPr="00155B02">
        <w:rPr>
          <w:b/>
          <w:spacing w:val="-4"/>
          <w:lang w:val="en-GB"/>
        </w:rPr>
        <w:t> </w:t>
      </w:r>
      <w:r w:rsidRPr="00155B02">
        <w:rPr>
          <w:spacing w:val="-4"/>
          <w:lang w:val="en-GB"/>
        </w:rPr>
        <w:t xml:space="preserve">is activated, the current selection will be played in a loop. </w:t>
      </w:r>
    </w:p>
    <w:p w14:paraId="4DFD1B73" w14:textId="77777777" w:rsidR="000959A2" w:rsidRPr="00155B02" w:rsidRDefault="000959A2">
      <w:pPr>
        <w:pStyle w:val="Standard-BlockCharCharChar"/>
        <w:rPr>
          <w:lang w:val="en-GB"/>
        </w:rPr>
      </w:pPr>
      <w:r w:rsidRPr="00155B02">
        <w:rPr>
          <w:lang w:val="en-GB"/>
        </w:rPr>
        <w:t>There are multiple options to change the start and stop times of playback:</w:t>
      </w:r>
    </w:p>
    <w:p w14:paraId="0212E1C6" w14:textId="285F623C"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 xml:space="preserve">Using the </w:t>
      </w:r>
      <w:r w:rsidR="000C2BFD">
        <w:rPr>
          <w:lang w:val="en-GB"/>
        </w:rPr>
        <w:t>“</w:t>
      </w:r>
      <w:r w:rsidRPr="00155B02">
        <w:rPr>
          <w:lang w:val="en-GB"/>
        </w:rPr>
        <w:t>Start</w:t>
      </w:r>
      <w:r w:rsidR="00E6350C" w:rsidRPr="00155B02">
        <w:rPr>
          <w:lang w:val="en-GB"/>
        </w:rPr>
        <w:t>“</w:t>
      </w:r>
      <w:r w:rsidRPr="00155B02">
        <w:rPr>
          <w:lang w:val="en-GB"/>
        </w:rPr>
        <w:t xml:space="preserve"> and </w:t>
      </w:r>
      <w:r w:rsidR="000C2BFD">
        <w:rPr>
          <w:lang w:val="en-GB"/>
        </w:rPr>
        <w:t>“</w:t>
      </w:r>
      <w:r w:rsidRPr="00155B02">
        <w:rPr>
          <w:lang w:val="en-GB"/>
        </w:rPr>
        <w:t>Stop</w:t>
      </w:r>
      <w:r w:rsidR="00E6350C" w:rsidRPr="00155B02">
        <w:rPr>
          <w:lang w:val="en-GB"/>
        </w:rPr>
        <w:t>“</w:t>
      </w:r>
      <w:r w:rsidRPr="00155B02">
        <w:rPr>
          <w:lang w:val="en-GB"/>
        </w:rPr>
        <w:t xml:space="preserve"> slide control</w:t>
      </w:r>
      <w:r w:rsidR="000C2BFD">
        <w:rPr>
          <w:lang w:val="en-GB"/>
        </w:rPr>
        <w:t xml:space="preserve"> </w:t>
      </w:r>
      <w:r w:rsidR="000C2BFD" w:rsidRPr="000C2BFD">
        <w:rPr>
          <w:b/>
          <w:szCs w:val="24"/>
          <w:bdr w:val="single" w:sz="4" w:space="0" w:color="auto"/>
          <w:lang w:val="en-US"/>
        </w:rPr>
        <w:t> 2</w:t>
      </w:r>
      <w:r w:rsidR="000C2BFD" w:rsidRPr="000C2BFD">
        <w:rPr>
          <w:szCs w:val="24"/>
          <w:bdr w:val="single" w:sz="4" w:space="0" w:color="auto"/>
          <w:lang w:val="en-US"/>
        </w:rPr>
        <w:t> </w:t>
      </w:r>
      <w:r w:rsidR="000C2BFD">
        <w:rPr>
          <w:szCs w:val="24"/>
          <w:lang w:val="en-US"/>
        </w:rPr>
        <w:t xml:space="preserve"> and</w:t>
      </w:r>
      <w:r w:rsidR="000C2BFD" w:rsidRPr="000C2BFD">
        <w:rPr>
          <w:szCs w:val="24"/>
          <w:lang w:val="en-US"/>
        </w:rPr>
        <w:t xml:space="preserve"> </w:t>
      </w:r>
      <w:r w:rsidR="000C2BFD" w:rsidRPr="000C2BFD">
        <w:rPr>
          <w:b/>
          <w:szCs w:val="24"/>
          <w:bdr w:val="single" w:sz="4" w:space="0" w:color="auto"/>
          <w:lang w:val="en-US"/>
        </w:rPr>
        <w:t> 3</w:t>
      </w:r>
      <w:r w:rsidR="000C2BFD" w:rsidRPr="000C2BFD">
        <w:rPr>
          <w:szCs w:val="24"/>
          <w:bdr w:val="single" w:sz="4" w:space="0" w:color="auto"/>
          <w:lang w:val="en-US"/>
        </w:rPr>
        <w:t> </w:t>
      </w:r>
      <w:r w:rsidR="000C2BFD" w:rsidRPr="000C2BFD">
        <w:rPr>
          <w:szCs w:val="24"/>
          <w:lang w:val="en-US"/>
        </w:rPr>
        <w:t xml:space="preserve"> </w:t>
      </w:r>
      <w:r w:rsidRPr="00155B02">
        <w:rPr>
          <w:lang w:val="en-GB"/>
        </w:rPr>
        <w:t>or clicking on the coloured values.</w:t>
      </w:r>
    </w:p>
    <w:p w14:paraId="296C17FD" w14:textId="7117C751"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spacing w:val="-2"/>
          <w:lang w:val="en-GB"/>
        </w:rPr>
      </w:pPr>
      <w:r w:rsidRPr="000C2BFD">
        <w:rPr>
          <w:lang w:val="en-GB"/>
        </w:rPr>
        <w:t>Transferring the currently selected time values from the transcription: When clicking on</w:t>
      </w:r>
      <w:r w:rsidRPr="00155B02">
        <w:rPr>
          <w:spacing w:val="-2"/>
          <w:lang w:val="en-GB"/>
        </w:rPr>
        <w:t xml:space="preserve"> button</w:t>
      </w:r>
      <w:r w:rsidR="000C2BFD">
        <w:rPr>
          <w:spacing w:val="-2"/>
          <w:lang w:val="en-GB"/>
        </w:rPr>
        <w:t xml:space="preserve"> </w:t>
      </w:r>
      <w:r w:rsidR="000C2BFD" w:rsidRPr="000C2BFD">
        <w:rPr>
          <w:b/>
          <w:spacing w:val="-2"/>
          <w:szCs w:val="24"/>
          <w:bdr w:val="single" w:sz="4" w:space="0" w:color="auto"/>
          <w:lang w:val="en-US"/>
        </w:rPr>
        <w:t> 8</w:t>
      </w:r>
      <w:r w:rsidR="000C2BFD" w:rsidRPr="000C2BFD">
        <w:rPr>
          <w:spacing w:val="-2"/>
          <w:szCs w:val="24"/>
          <w:bdr w:val="single" w:sz="4" w:space="0" w:color="auto"/>
          <w:lang w:val="en-US"/>
        </w:rPr>
        <w:t> </w:t>
      </w:r>
      <w:r w:rsidRPr="00155B02">
        <w:rPr>
          <w:b/>
          <w:spacing w:val="-2"/>
          <w:lang w:val="en-GB"/>
        </w:rPr>
        <w:t> </w:t>
      </w:r>
      <w:del w:id="65" w:author="Moritz Lautenbach" w:date="2014-04-14T15:13:00Z">
        <w:r w:rsidRPr="00155B02" w:rsidDel="00F6095F">
          <w:rPr>
            <w:spacing w:val="-2"/>
            <w:lang w:val="en-GB"/>
          </w:rPr>
          <w:delText xml:space="preserve">  </w:delText>
        </w:r>
      </w:del>
      <w:r w:rsidRPr="00155B02">
        <w:rPr>
          <w:spacing w:val="-2"/>
          <w:lang w:val="en-GB"/>
        </w:rPr>
        <w:t xml:space="preserve">the absolute time value of the current selection in the transcription in the </w:t>
      </w:r>
      <w:r w:rsidR="00C11634" w:rsidRPr="00155B02">
        <w:rPr>
          <w:spacing w:val="-2"/>
          <w:lang w:val="en-GB"/>
        </w:rPr>
        <w:t>Editor</w:t>
      </w:r>
      <w:r w:rsidRPr="00155B02">
        <w:rPr>
          <w:spacing w:val="-2"/>
          <w:lang w:val="en-GB"/>
        </w:rPr>
        <w:t xml:space="preserve"> will be determined and transferred to the </w:t>
      </w:r>
      <w:r w:rsidR="00D47FA2">
        <w:rPr>
          <w:spacing w:val="-2"/>
          <w:lang w:val="en-GB"/>
        </w:rPr>
        <w:t>“</w:t>
      </w:r>
      <w:r w:rsidRPr="00155B02">
        <w:rPr>
          <w:spacing w:val="-2"/>
          <w:lang w:val="en-GB"/>
        </w:rPr>
        <w:t>Start</w:t>
      </w:r>
      <w:r w:rsidR="00E6350C" w:rsidRPr="00155B02">
        <w:rPr>
          <w:spacing w:val="-2"/>
          <w:lang w:val="en-GB"/>
        </w:rPr>
        <w:t>“</w:t>
      </w:r>
      <w:r w:rsidRPr="00155B02">
        <w:rPr>
          <w:spacing w:val="-2"/>
          <w:lang w:val="en-GB"/>
        </w:rPr>
        <w:t xml:space="preserve"> slide control. There is an equivalent button for the </w:t>
      </w:r>
      <w:r w:rsidR="000C2BFD">
        <w:rPr>
          <w:spacing w:val="-2"/>
          <w:lang w:val="en-GB"/>
        </w:rPr>
        <w:t>“</w:t>
      </w:r>
      <w:r w:rsidRPr="00155B02">
        <w:rPr>
          <w:spacing w:val="-2"/>
          <w:lang w:val="en-GB"/>
        </w:rPr>
        <w:t>Stop</w:t>
      </w:r>
      <w:r w:rsidR="00E6350C" w:rsidRPr="00155B02">
        <w:rPr>
          <w:spacing w:val="-2"/>
          <w:lang w:val="en-GB"/>
        </w:rPr>
        <w:t>“</w:t>
      </w:r>
      <w:r w:rsidRPr="00155B02">
        <w:rPr>
          <w:spacing w:val="-2"/>
          <w:lang w:val="en-GB"/>
        </w:rPr>
        <w:t xml:space="preserve"> slide control.</w:t>
      </w:r>
    </w:p>
    <w:p w14:paraId="32E0FB16" w14:textId="7AA743A0"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 xml:space="preserve">Synchronising the start and stop times with the transcription selection. If the sync </w:t>
      </w:r>
      <w:r w:rsidRPr="00155B02">
        <w:rPr>
          <w:lang w:val="en-GB"/>
        </w:rPr>
        <w:lastRenderedPageBreak/>
        <w:t>options of the start or stop slide controls</w:t>
      </w:r>
      <w:del w:id="66" w:author="Moritz Lautenbach" w:date="2014-04-14T15:13:00Z">
        <w:r w:rsidRPr="00155B02" w:rsidDel="00F6095F">
          <w:rPr>
            <w:lang w:val="en-GB"/>
          </w:rPr>
          <w:delText xml:space="preserve">  </w:delText>
        </w:r>
      </w:del>
      <w:r w:rsidR="000C2BFD" w:rsidRPr="00D47FA2">
        <w:rPr>
          <w:szCs w:val="24"/>
          <w:lang w:val="en-US"/>
        </w:rPr>
        <w:t xml:space="preserve"> </w:t>
      </w:r>
      <w:r w:rsidR="000C2BFD" w:rsidRPr="00D47FA2">
        <w:rPr>
          <w:b/>
          <w:szCs w:val="24"/>
          <w:bdr w:val="single" w:sz="4" w:space="0" w:color="auto"/>
          <w:lang w:val="en-US"/>
        </w:rPr>
        <w:t> 7</w:t>
      </w:r>
      <w:r w:rsidR="000C2BFD" w:rsidRPr="00D47FA2">
        <w:rPr>
          <w:szCs w:val="24"/>
          <w:bdr w:val="single" w:sz="4" w:space="0" w:color="auto"/>
          <w:lang w:val="en-US"/>
        </w:rPr>
        <w:t> </w:t>
      </w:r>
      <w:r w:rsidR="000C2BFD" w:rsidRPr="00D47FA2">
        <w:rPr>
          <w:szCs w:val="24"/>
          <w:lang w:val="en-US"/>
        </w:rPr>
        <w:t xml:space="preserve"> </w:t>
      </w:r>
      <w:del w:id="67" w:author="Moritz Lautenbach" w:date="2014-04-14T15:13:00Z">
        <w:r w:rsidRPr="00155B02" w:rsidDel="00F6095F">
          <w:rPr>
            <w:lang w:val="en-GB"/>
          </w:rPr>
          <w:delText xml:space="preserve">  </w:delText>
        </w:r>
      </w:del>
      <w:r w:rsidRPr="00155B02">
        <w:rPr>
          <w:lang w:val="en-GB"/>
        </w:rPr>
        <w:t xml:space="preserve">are selected, the transfer of the currently selected time values in the transcription will automatically be used. Thus, the start and stop times will continuously be adjusted according to the transcription selection in the </w:t>
      </w:r>
      <w:r w:rsidR="00C11634" w:rsidRPr="00155B02">
        <w:rPr>
          <w:lang w:val="en-GB"/>
        </w:rPr>
        <w:t>Editor</w:t>
      </w:r>
      <w:r w:rsidRPr="00155B02">
        <w:rPr>
          <w:lang w:val="en-GB"/>
        </w:rPr>
        <w:t>.</w:t>
      </w:r>
    </w:p>
    <w:p w14:paraId="7C0D51FB" w14:textId="064536C7"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spacing w:val="-4"/>
          <w:lang w:val="en-GB"/>
        </w:rPr>
      </w:pPr>
      <w:r w:rsidRPr="00155B02">
        <w:rPr>
          <w:spacing w:val="-4"/>
          <w:lang w:val="en-GB"/>
        </w:rPr>
        <w:t xml:space="preserve">Transfer of a break duration: If the recording has been stopped with the </w:t>
      </w:r>
      <w:r w:rsidR="000C2BFD">
        <w:rPr>
          <w:spacing w:val="-4"/>
          <w:lang w:val="en-GB"/>
        </w:rPr>
        <w:t>“</w:t>
      </w:r>
      <w:r w:rsidRPr="00155B02">
        <w:rPr>
          <w:spacing w:val="-4"/>
          <w:lang w:val="en-GB"/>
        </w:rPr>
        <w:t>Pause</w:t>
      </w:r>
      <w:r w:rsidR="00E6350C" w:rsidRPr="00155B02">
        <w:rPr>
          <w:spacing w:val="-4"/>
          <w:lang w:val="en-GB"/>
        </w:rPr>
        <w:t>“</w:t>
      </w:r>
      <w:r w:rsidRPr="00155B02">
        <w:rPr>
          <w:spacing w:val="-4"/>
          <w:lang w:val="en-GB"/>
        </w:rPr>
        <w:t xml:space="preserve"> button, the current position can be transferred to the</w:t>
      </w:r>
      <w:r w:rsidR="000C2BFD">
        <w:rPr>
          <w:spacing w:val="-4"/>
          <w:lang w:val="en-GB"/>
        </w:rPr>
        <w:t xml:space="preserve"> </w:t>
      </w:r>
      <w:r w:rsidR="00E6350C" w:rsidRPr="00155B02">
        <w:rPr>
          <w:spacing w:val="-4"/>
          <w:lang w:val="en-GB"/>
        </w:rPr>
        <w:t>“</w:t>
      </w:r>
      <w:r w:rsidRPr="00155B02">
        <w:rPr>
          <w:spacing w:val="-4"/>
          <w:lang w:val="en-GB"/>
        </w:rPr>
        <w:t>Start</w:t>
      </w:r>
      <w:r w:rsidR="00E6350C" w:rsidRPr="00155B02">
        <w:rPr>
          <w:spacing w:val="-4"/>
          <w:lang w:val="en-GB"/>
        </w:rPr>
        <w:t>“</w:t>
      </w:r>
      <w:r w:rsidRPr="00155B02">
        <w:rPr>
          <w:spacing w:val="-4"/>
          <w:lang w:val="en-GB"/>
        </w:rPr>
        <w:t xml:space="preserve"> or </w:t>
      </w:r>
      <w:r w:rsidR="000C2BFD">
        <w:rPr>
          <w:spacing w:val="-4"/>
          <w:lang w:val="en-GB"/>
        </w:rPr>
        <w:t>“</w:t>
      </w:r>
      <w:r w:rsidRPr="00155B02">
        <w:rPr>
          <w:spacing w:val="-4"/>
          <w:lang w:val="en-GB"/>
        </w:rPr>
        <w:t>Stop</w:t>
      </w:r>
      <w:r w:rsidR="00E6350C" w:rsidRPr="00155B02">
        <w:rPr>
          <w:spacing w:val="-4"/>
          <w:lang w:val="en-GB"/>
        </w:rPr>
        <w:t>“</w:t>
      </w:r>
      <w:r w:rsidRPr="00155B02">
        <w:rPr>
          <w:spacing w:val="-4"/>
          <w:lang w:val="en-GB"/>
        </w:rPr>
        <w:t xml:space="preserve"> slide control with button</w:t>
      </w:r>
      <w:r w:rsidR="00D47FA2">
        <w:rPr>
          <w:b/>
          <w:spacing w:val="-4"/>
          <w:lang w:val="en-GB"/>
        </w:rPr>
        <w:t> </w:t>
      </w:r>
      <w:r w:rsidR="00D47FA2" w:rsidRPr="00D47FA2">
        <w:rPr>
          <w:b/>
          <w:spacing w:val="-4"/>
          <w:szCs w:val="24"/>
          <w:bdr w:val="single" w:sz="4" w:space="0" w:color="auto"/>
          <w:lang w:val="en-US"/>
        </w:rPr>
        <w:t> 9</w:t>
      </w:r>
      <w:r w:rsidR="00D47FA2" w:rsidRPr="00D47FA2">
        <w:rPr>
          <w:spacing w:val="-4"/>
          <w:szCs w:val="24"/>
          <w:bdr w:val="single" w:sz="4" w:space="0" w:color="auto"/>
          <w:lang w:val="en-US"/>
        </w:rPr>
        <w:t> </w:t>
      </w:r>
      <w:r w:rsidRPr="00155B02">
        <w:rPr>
          <w:spacing w:val="-4"/>
          <w:lang w:val="en-GB"/>
        </w:rPr>
        <w:t> .</w:t>
      </w:r>
    </w:p>
    <w:p w14:paraId="2964B145" w14:textId="0AE1E926" w:rsidR="000959A2" w:rsidRPr="00155B02" w:rsidRDefault="000959A2">
      <w:pPr>
        <w:pStyle w:val="Standard-BlockCharCharChar"/>
        <w:rPr>
          <w:lang w:val="en-GB"/>
        </w:rPr>
      </w:pPr>
      <w:r w:rsidRPr="00155B02">
        <w:rPr>
          <w:lang w:val="en-GB"/>
        </w:rPr>
        <w:t xml:space="preserve">The current values of the </w:t>
      </w:r>
      <w:r w:rsidR="00D47FA2">
        <w:rPr>
          <w:lang w:val="en-GB"/>
        </w:rPr>
        <w:t>“</w:t>
      </w:r>
      <w:r w:rsidRPr="00155B02">
        <w:rPr>
          <w:lang w:val="en-GB"/>
        </w:rPr>
        <w:t>Start</w:t>
      </w:r>
      <w:r w:rsidR="00E6350C" w:rsidRPr="00155B02">
        <w:rPr>
          <w:lang w:val="en-GB"/>
        </w:rPr>
        <w:t>“</w:t>
      </w:r>
      <w:r w:rsidRPr="00155B02">
        <w:rPr>
          <w:lang w:val="en-GB"/>
        </w:rPr>
        <w:t xml:space="preserve">, </w:t>
      </w:r>
      <w:r w:rsidR="00D47FA2">
        <w:rPr>
          <w:lang w:val="en-GB"/>
        </w:rPr>
        <w:t>“</w:t>
      </w:r>
      <w:r w:rsidRPr="00155B02">
        <w:rPr>
          <w:lang w:val="en-GB"/>
        </w:rPr>
        <w:t>Stop</w:t>
      </w:r>
      <w:r w:rsidR="00E6350C" w:rsidRPr="00155B02">
        <w:rPr>
          <w:lang w:val="en-GB"/>
        </w:rPr>
        <w:t>“</w:t>
      </w:r>
      <w:r w:rsidRPr="00155B02">
        <w:rPr>
          <w:lang w:val="en-GB"/>
        </w:rPr>
        <w:t xml:space="preserve"> and </w:t>
      </w:r>
      <w:r w:rsidR="00D47FA2">
        <w:rPr>
          <w:lang w:val="en-GB"/>
        </w:rPr>
        <w:t>“</w:t>
      </w:r>
      <w:r w:rsidRPr="00155B02">
        <w:rPr>
          <w:lang w:val="en-GB"/>
        </w:rPr>
        <w:t>Pause</w:t>
      </w:r>
      <w:r w:rsidR="00E6350C" w:rsidRPr="00155B02">
        <w:rPr>
          <w:lang w:val="en-GB"/>
        </w:rPr>
        <w:t>“</w:t>
      </w:r>
      <w:r w:rsidRPr="00155B02">
        <w:rPr>
          <w:lang w:val="en-GB"/>
        </w:rPr>
        <w:t xml:space="preserve"> slide controls can be transferred to a marked time point (i.e. from the recording into the transcription) with button</w:t>
      </w:r>
      <w:r w:rsidR="00BC63E6" w:rsidRPr="00BC63E6">
        <w:rPr>
          <w:szCs w:val="24"/>
          <w:lang w:val="en-US"/>
        </w:rPr>
        <w:t xml:space="preserve"> </w:t>
      </w:r>
      <w:r w:rsidR="00BC63E6" w:rsidRPr="00BC63E6">
        <w:rPr>
          <w:b/>
          <w:szCs w:val="24"/>
          <w:bdr w:val="single" w:sz="4" w:space="0" w:color="auto"/>
          <w:lang w:val="en-US"/>
        </w:rPr>
        <w:t> 3</w:t>
      </w:r>
      <w:r w:rsidR="00BC63E6" w:rsidRPr="00BC63E6">
        <w:rPr>
          <w:szCs w:val="24"/>
          <w:bdr w:val="single" w:sz="4" w:space="0" w:color="auto"/>
          <w:lang w:val="en-US"/>
        </w:rPr>
        <w:t> </w:t>
      </w:r>
      <w:r w:rsidRPr="00155B02">
        <w:rPr>
          <w:lang w:val="en-GB"/>
        </w:rPr>
        <w:t>. If no time point is marked on the time axis of the transcriptions, these buttons will be deactivated.</w:t>
      </w:r>
    </w:p>
    <w:p w14:paraId="45984B92" w14:textId="77777777" w:rsidR="000959A2" w:rsidRPr="00155B02" w:rsidRDefault="000959A2">
      <w:pPr>
        <w:pStyle w:val="Standard-BlockCharCharChar"/>
        <w:rPr>
          <w:spacing w:val="-4"/>
          <w:lang w:val="en-GB"/>
        </w:rPr>
      </w:pPr>
      <w:r w:rsidRPr="00155B02">
        <w:rPr>
          <w:lang w:val="en-GB"/>
        </w:rPr>
        <w:t>The two arrow keys</w:t>
      </w:r>
      <w:del w:id="68" w:author="Moritz Lautenbach" w:date="2014-04-14T15:13:00Z">
        <w:r w:rsidRPr="00155B02" w:rsidDel="00F6095F">
          <w:rPr>
            <w:spacing w:val="-4"/>
            <w:lang w:val="en-GB"/>
          </w:rPr>
          <w:delText xml:space="preserve"> </w:delText>
        </w:r>
        <w:r w:rsidRPr="00155B02" w:rsidDel="00F6095F">
          <w:rPr>
            <w:b/>
            <w:spacing w:val="-4"/>
            <w:lang w:val="en-GB"/>
          </w:rPr>
          <w:delText> </w:delText>
        </w:r>
      </w:del>
      <w:ins w:id="69" w:author="Moritz Lautenbach" w:date="2014-04-14T15:13:00Z">
        <w:r w:rsidRPr="00155B02">
          <w:rPr>
            <w:spacing w:val="-4"/>
            <w:lang w:val="en-GB"/>
          </w:rPr>
          <w:t xml:space="preserve"> </w:t>
        </w:r>
      </w:ins>
      <w:r w:rsidRPr="00155B02">
        <w:rPr>
          <w:b/>
          <w:spacing w:val="-4"/>
          <w:lang w:val="en-GB"/>
        </w:rPr>
        <w:t>14</w:t>
      </w:r>
      <w:del w:id="70" w:author="Moritz Lautenbach" w:date="2014-04-14T15:13:00Z">
        <w:r w:rsidRPr="00155B02" w:rsidDel="00F6095F">
          <w:rPr>
            <w:spacing w:val="-4"/>
            <w:lang w:val="en-GB"/>
          </w:rPr>
          <w:delText xml:space="preserve">  </w:delText>
        </w:r>
      </w:del>
      <w:ins w:id="71" w:author="Moritz Lautenbach" w:date="2014-04-14T15:13:00Z">
        <w:r w:rsidRPr="00155B02">
          <w:rPr>
            <w:spacing w:val="-4"/>
            <w:lang w:val="en-GB"/>
          </w:rPr>
          <w:t xml:space="preserve"> </w:t>
        </w:r>
      </w:ins>
      <w:r w:rsidRPr="00155B02">
        <w:rPr>
          <w:spacing w:val="-4"/>
          <w:lang w:val="en-GB"/>
        </w:rPr>
        <w:t>allow a direct access from the Audio/Video panel to the cursor position in the musical score. By clicking, the cursor can be moved to an event further to the right or to the left.</w:t>
      </w:r>
    </w:p>
    <w:p w14:paraId="27A1DB2E" w14:textId="77777777" w:rsidR="000959A2" w:rsidRPr="00155B02" w:rsidRDefault="000959A2">
      <w:pPr>
        <w:pStyle w:val="Standard-BlockCharCharChar"/>
        <w:rPr>
          <w:spacing w:val="-4"/>
          <w:lang w:val="en-GB"/>
        </w:rPr>
      </w:pPr>
      <w:r w:rsidRPr="00155B02">
        <w:rPr>
          <w:spacing w:val="-4"/>
          <w:lang w:val="en-GB"/>
        </w:rPr>
        <w:t>Depending on whether an audio or video file has been opened, the control element</w:t>
      </w:r>
      <w:del w:id="72" w:author="Moritz Lautenbach" w:date="2014-04-14T15:13:00Z">
        <w:r w:rsidRPr="00155B02" w:rsidDel="00F6095F">
          <w:rPr>
            <w:spacing w:val="-4"/>
            <w:lang w:val="en-GB"/>
          </w:rPr>
          <w:delText xml:space="preserve"> </w:delText>
        </w:r>
        <w:r w:rsidRPr="00155B02" w:rsidDel="00F6095F">
          <w:rPr>
            <w:b/>
            <w:spacing w:val="-4"/>
            <w:lang w:val="en-GB"/>
          </w:rPr>
          <w:delText> </w:delText>
        </w:r>
      </w:del>
      <w:ins w:id="73" w:author="Moritz Lautenbach" w:date="2014-04-14T15:13:00Z">
        <w:r w:rsidRPr="00155B02">
          <w:rPr>
            <w:spacing w:val="-4"/>
            <w:lang w:val="en-GB"/>
          </w:rPr>
          <w:t xml:space="preserve"> </w:t>
        </w:r>
      </w:ins>
      <w:r w:rsidRPr="00155B02">
        <w:rPr>
          <w:b/>
          <w:spacing w:val="-4"/>
          <w:lang w:val="en-GB"/>
        </w:rPr>
        <w:t>15</w:t>
      </w:r>
      <w:del w:id="74" w:author="Moritz Lautenbach" w:date="2014-04-14T15:13:00Z">
        <w:r w:rsidRPr="00155B02" w:rsidDel="00F6095F">
          <w:rPr>
            <w:spacing w:val="-4"/>
            <w:lang w:val="en-GB"/>
          </w:rPr>
          <w:delText xml:space="preserve">  </w:delText>
        </w:r>
      </w:del>
      <w:ins w:id="75" w:author="Moritz Lautenbach" w:date="2014-04-14T15:13:00Z">
        <w:r w:rsidRPr="00155B02">
          <w:rPr>
            <w:spacing w:val="-4"/>
            <w:lang w:val="en-GB"/>
          </w:rPr>
          <w:t xml:space="preserve"> </w:t>
        </w:r>
      </w:ins>
      <w:r w:rsidRPr="00155B02">
        <w:rPr>
          <w:spacing w:val="-4"/>
          <w:lang w:val="en-GB"/>
        </w:rPr>
        <w:t>or the control element</w:t>
      </w:r>
      <w:r w:rsidRPr="00155B02">
        <w:rPr>
          <w:b/>
          <w:spacing w:val="-4"/>
          <w:lang w:val="en-GB"/>
        </w:rPr>
        <w:t> 16</w:t>
      </w:r>
      <w:del w:id="76" w:author="Moritz Lautenbach" w:date="2014-04-14T15:13:00Z">
        <w:r w:rsidRPr="00155B02" w:rsidDel="00F6095F">
          <w:rPr>
            <w:spacing w:val="-4"/>
            <w:lang w:val="en-GB"/>
          </w:rPr>
          <w:delText xml:space="preserve">  </w:delText>
        </w:r>
      </w:del>
      <w:ins w:id="77" w:author="Moritz Lautenbach" w:date="2014-04-14T15:13:00Z">
        <w:r w:rsidRPr="00155B02">
          <w:rPr>
            <w:spacing w:val="-4"/>
            <w:lang w:val="en-GB"/>
          </w:rPr>
          <w:t xml:space="preserve"> </w:t>
        </w:r>
      </w:ins>
      <w:r w:rsidRPr="00155B02">
        <w:rPr>
          <w:spacing w:val="-4"/>
          <w:lang w:val="en-GB"/>
        </w:rPr>
        <w:t xml:space="preserve">will be activated. </w:t>
      </w:r>
    </w:p>
    <w:p w14:paraId="5D4699EF" w14:textId="50A67A1B" w:rsidR="000959A2" w:rsidRPr="00155B02" w:rsidRDefault="000959A2">
      <w:pPr>
        <w:pStyle w:val="Standard-BlockCharCharChar"/>
        <w:rPr>
          <w:spacing w:val="-4"/>
          <w:lang w:val="en-GB"/>
        </w:rPr>
      </w:pPr>
      <w:r w:rsidRPr="00155B02">
        <w:rPr>
          <w:spacing w:val="-4"/>
          <w:lang w:val="en-GB"/>
        </w:rPr>
        <w:t xml:space="preserve">The </w:t>
      </w:r>
      <w:r w:rsidR="00D47FA2">
        <w:rPr>
          <w:spacing w:val="-4"/>
          <w:lang w:val="en-GB"/>
        </w:rPr>
        <w:t>“</w:t>
      </w:r>
      <w:r w:rsidRPr="00155B02">
        <w:rPr>
          <w:spacing w:val="-4"/>
          <w:lang w:val="en-GB"/>
        </w:rPr>
        <w:t>camera</w:t>
      </w:r>
      <w:r w:rsidR="00E6350C" w:rsidRPr="00155B02">
        <w:rPr>
          <w:spacing w:val="-4"/>
          <w:lang w:val="en-GB"/>
        </w:rPr>
        <w:t>“</w:t>
      </w:r>
      <w:r w:rsidRPr="00155B02">
        <w:rPr>
          <w:b/>
          <w:spacing w:val="-4"/>
          <w:lang w:val="en-GB"/>
        </w:rPr>
        <w:t> 15</w:t>
      </w:r>
      <w:del w:id="78" w:author="Moritz Lautenbach" w:date="2014-04-14T15:13:00Z">
        <w:r w:rsidRPr="00155B02" w:rsidDel="00F6095F">
          <w:rPr>
            <w:spacing w:val="-4"/>
            <w:lang w:val="en-GB"/>
          </w:rPr>
          <w:delText xml:space="preserve">  </w:delText>
        </w:r>
      </w:del>
      <w:ins w:id="79" w:author="Moritz Lautenbach" w:date="2014-04-14T15:13:00Z">
        <w:r w:rsidRPr="00155B02">
          <w:rPr>
            <w:spacing w:val="-4"/>
            <w:lang w:val="en-GB"/>
          </w:rPr>
          <w:t xml:space="preserve"> </w:t>
        </w:r>
      </w:ins>
      <w:r w:rsidRPr="00155B02">
        <w:rPr>
          <w:spacing w:val="-4"/>
          <w:lang w:val="en-GB"/>
        </w:rPr>
        <w:t>allows you to generate single frames from the imported video file in the transcription in a png format. In order to do this, move the</w:t>
      </w:r>
      <w:ins w:id="80" w:author="Moritz Lautenbach" w:date="2014-04-14T15:50:00Z">
        <w:r w:rsidRPr="00155B02">
          <w:rPr>
            <w:spacing w:val="-4"/>
            <w:lang w:val="en-GB"/>
          </w:rPr>
          <w:t xml:space="preserve"> </w:t>
        </w:r>
      </w:ins>
      <w:r w:rsidR="00D47FA2">
        <w:rPr>
          <w:lang w:val="en-GB"/>
        </w:rPr>
        <w:t>“</w:t>
      </w:r>
      <w:r w:rsidRPr="00155B02">
        <w:rPr>
          <w:lang w:val="en-GB"/>
        </w:rPr>
        <w:t>Start</w:t>
      </w:r>
      <w:r w:rsidR="00E6350C" w:rsidRPr="00155B02">
        <w:rPr>
          <w:lang w:val="en-GB"/>
        </w:rPr>
        <w:t>“</w:t>
      </w:r>
      <w:r w:rsidRPr="00155B02">
        <w:rPr>
          <w:lang w:val="en-GB"/>
        </w:rPr>
        <w:t xml:space="preserve"> slide control</w:t>
      </w:r>
      <w:del w:id="81" w:author="Moritz Lautenbach" w:date="2014-04-14T15:13:00Z">
        <w:r w:rsidRPr="00155B02" w:rsidDel="00F6095F">
          <w:rPr>
            <w:lang w:val="en-GB"/>
          </w:rPr>
          <w:delText xml:space="preserve"> </w:delText>
        </w:r>
        <w:r w:rsidRPr="00155B02" w:rsidDel="00F6095F">
          <w:rPr>
            <w:b/>
            <w:lang w:val="en-GB"/>
          </w:rPr>
          <w:delText> </w:delText>
        </w:r>
      </w:del>
      <w:ins w:id="82" w:author="Moritz Lautenbach" w:date="2014-04-14T15:13:00Z">
        <w:r w:rsidRPr="00155B02">
          <w:rPr>
            <w:lang w:val="en-GB"/>
          </w:rPr>
          <w:t xml:space="preserve"> </w:t>
        </w:r>
      </w:ins>
      <w:r w:rsidRPr="00155B02">
        <w:rPr>
          <w:b/>
          <w:lang w:val="en-GB"/>
        </w:rPr>
        <w:t>2</w:t>
      </w:r>
      <w:del w:id="83" w:author="Moritz Lautenbach" w:date="2014-04-14T15:13:00Z">
        <w:r w:rsidRPr="00155B02" w:rsidDel="00F6095F">
          <w:rPr>
            <w:lang w:val="en-GB"/>
          </w:rPr>
          <w:delText xml:space="preserve">  </w:delText>
        </w:r>
      </w:del>
      <w:ins w:id="84" w:author="Moritz Lautenbach" w:date="2014-04-14T15:13:00Z">
        <w:r w:rsidRPr="00155B02">
          <w:rPr>
            <w:lang w:val="en-GB"/>
          </w:rPr>
          <w:t xml:space="preserve"> </w:t>
        </w:r>
      </w:ins>
      <w:r w:rsidRPr="00155B02">
        <w:rPr>
          <w:lang w:val="en-GB"/>
        </w:rPr>
        <w:t xml:space="preserve">to the desired position of the video and click on the </w:t>
      </w:r>
      <w:r w:rsidR="00D47FA2">
        <w:rPr>
          <w:lang w:val="en-GB"/>
        </w:rPr>
        <w:t>“C</w:t>
      </w:r>
      <w:r w:rsidRPr="00155B02">
        <w:rPr>
          <w:lang w:val="en-GB"/>
        </w:rPr>
        <w:t>amera</w:t>
      </w:r>
      <w:r w:rsidR="00E6350C" w:rsidRPr="00155B02">
        <w:rPr>
          <w:lang w:val="en-GB"/>
        </w:rPr>
        <w:t>“</w:t>
      </w:r>
      <w:r w:rsidRPr="00155B02">
        <w:rPr>
          <w:lang w:val="en-GB"/>
        </w:rPr>
        <w:t xml:space="preserve">. </w:t>
      </w:r>
      <w:r w:rsidRPr="00155B02">
        <w:rPr>
          <w:spacing w:val="-4"/>
          <w:lang w:val="en-GB"/>
        </w:rPr>
        <w:t xml:space="preserve">A pop-up window will then ask you to choose a storage location for the image file. </w:t>
      </w:r>
    </w:p>
    <w:p w14:paraId="38C65F2C" w14:textId="77777777" w:rsidR="000959A2" w:rsidRPr="00155B02" w:rsidRDefault="00D84B31">
      <w:pPr>
        <w:pStyle w:val="BildChar"/>
        <w:rPr>
          <w:rFonts w:ascii="Times New Roman" w:hAnsi="Times New Roman"/>
          <w:spacing w:val="-4"/>
          <w:shd w:val="clear" w:color="auto" w:fill="FFFF00"/>
          <w:lang w:val="en-GB"/>
        </w:rPr>
      </w:pPr>
      <w:r>
        <w:rPr>
          <w:rFonts w:ascii="Times New Roman" w:hAnsi="Times New Roman"/>
          <w:lang w:val="en-GB"/>
        </w:rPr>
        <w:pict w14:anchorId="3FA62ADA">
          <v:shape id="_x0000_i1044" type="#_x0000_t75" style="width:329.25pt;height:84.75pt" filled="t">
            <v:fill color2="black"/>
            <v:imagedata r:id="rId44" o:title=""/>
          </v:shape>
        </w:pict>
      </w:r>
    </w:p>
    <w:p w14:paraId="38F241D9" w14:textId="3CEBAE72" w:rsidR="000959A2" w:rsidRPr="00155B02" w:rsidRDefault="000959A2">
      <w:pPr>
        <w:pStyle w:val="Standard-BlockCharCharChar"/>
        <w:rPr>
          <w:spacing w:val="-4"/>
          <w:lang w:val="en-GB"/>
        </w:rPr>
      </w:pPr>
      <w:r w:rsidRPr="00155B02">
        <w:rPr>
          <w:spacing w:val="-4"/>
          <w:lang w:val="en-GB"/>
        </w:rPr>
        <w:t xml:space="preserve">Should you want to select a different storage location than the one that the program automatically generated, click </w:t>
      </w:r>
      <w:r w:rsidR="00D47FA2">
        <w:rPr>
          <w:spacing w:val="-4"/>
          <w:lang w:val="en-GB"/>
        </w:rPr>
        <w:t>“</w:t>
      </w:r>
      <w:r w:rsidRPr="00155B02">
        <w:rPr>
          <w:i/>
          <w:spacing w:val="-4"/>
          <w:lang w:val="en-GB"/>
        </w:rPr>
        <w:t>Browse…</w:t>
      </w:r>
      <w:r w:rsidR="00D47FA2">
        <w:rPr>
          <w:i/>
          <w:spacing w:val="-4"/>
          <w:lang w:val="en-GB"/>
        </w:rPr>
        <w:t>”</w:t>
      </w:r>
      <w:r w:rsidRPr="00155B02">
        <w:rPr>
          <w:spacing w:val="-4"/>
          <w:lang w:val="en-GB"/>
        </w:rPr>
        <w:t>. Please not</w:t>
      </w:r>
      <w:ins w:id="85" w:author="Moritz Lautenbach" w:date="2014-04-14T15:51:00Z">
        <w:r w:rsidRPr="00155B02">
          <w:rPr>
            <w:spacing w:val="-4"/>
            <w:lang w:val="en-GB"/>
          </w:rPr>
          <w:t>e</w:t>
        </w:r>
      </w:ins>
      <w:r w:rsidRPr="00155B02">
        <w:rPr>
          <w:spacing w:val="-4"/>
          <w:lang w:val="en-GB"/>
        </w:rPr>
        <w:t xml:space="preserve"> that the file ending </w:t>
      </w:r>
      <w:r w:rsidR="00007CB6" w:rsidRPr="00155B02">
        <w:rPr>
          <w:spacing w:val="-4"/>
          <w:lang w:val="en-GB"/>
        </w:rPr>
        <w:t>„</w:t>
      </w:r>
      <w:r w:rsidRPr="00155B02">
        <w:rPr>
          <w:spacing w:val="-4"/>
          <w:lang w:val="en-GB"/>
        </w:rPr>
        <w:t>.png</w:t>
      </w:r>
      <w:r w:rsidR="00E6350C" w:rsidRPr="00155B02">
        <w:rPr>
          <w:spacing w:val="-4"/>
          <w:lang w:val="en-GB"/>
        </w:rPr>
        <w:t>“</w:t>
      </w:r>
      <w:r w:rsidRPr="00155B02">
        <w:rPr>
          <w:spacing w:val="-4"/>
          <w:lang w:val="en-GB"/>
        </w:rPr>
        <w:t xml:space="preserve"> may not be changed.</w:t>
      </w:r>
    </w:p>
    <w:p w14:paraId="44A29459" w14:textId="1DD1BEAC" w:rsidR="000959A2" w:rsidRPr="00155B02" w:rsidRDefault="000959A2">
      <w:pPr>
        <w:pStyle w:val="Standard-BlockCharCharChar"/>
        <w:rPr>
          <w:spacing w:val="2"/>
          <w:lang w:val="en-GB"/>
        </w:rPr>
      </w:pPr>
      <w:r w:rsidRPr="00155B02">
        <w:rPr>
          <w:spacing w:val="2"/>
          <w:lang w:val="en-GB"/>
        </w:rPr>
        <w:t xml:space="preserve">If you have added a tier for links in your transcription and placed the cursor into the tier of this event, the panel will offer the option to link the event to the newly generated </w:t>
      </w:r>
      <w:r w:rsidR="00007CB6" w:rsidRPr="00155B02">
        <w:rPr>
          <w:spacing w:val="2"/>
          <w:lang w:val="en-GB"/>
        </w:rPr>
        <w:t>„</w:t>
      </w:r>
      <w:r w:rsidRPr="00155B02">
        <w:rPr>
          <w:spacing w:val="2"/>
          <w:lang w:val="en-GB"/>
        </w:rPr>
        <w:t>Snapshot</w:t>
      </w:r>
      <w:r w:rsidR="00E6350C" w:rsidRPr="00155B02">
        <w:rPr>
          <w:spacing w:val="2"/>
          <w:lang w:val="en-GB"/>
        </w:rPr>
        <w:t>“</w:t>
      </w:r>
      <w:r w:rsidRPr="00155B02">
        <w:rPr>
          <w:spacing w:val="2"/>
          <w:lang w:val="en-GB"/>
        </w:rPr>
        <w:t xml:space="preserve">. Click on </w:t>
      </w:r>
      <w:r w:rsidR="00007CB6" w:rsidRPr="00155B02">
        <w:rPr>
          <w:spacing w:val="2"/>
          <w:lang w:val="en-GB"/>
        </w:rPr>
        <w:t>„</w:t>
      </w:r>
      <w:r w:rsidRPr="00155B02">
        <w:rPr>
          <w:spacing w:val="2"/>
          <w:lang w:val="en-GB"/>
        </w:rPr>
        <w:t>Link to transcription</w:t>
      </w:r>
      <w:r w:rsidR="00E6350C" w:rsidRPr="00155B02">
        <w:rPr>
          <w:spacing w:val="2"/>
          <w:lang w:val="en-GB"/>
        </w:rPr>
        <w:t>“</w:t>
      </w:r>
      <w:r w:rsidRPr="00155B02">
        <w:rPr>
          <w:spacing w:val="2"/>
          <w:lang w:val="en-GB"/>
        </w:rPr>
        <w:t xml:space="preserve">. A detailed description on linking files can be found in the functional reference under </w:t>
      </w:r>
      <w:r w:rsidR="00007CB6" w:rsidRPr="00155B02">
        <w:rPr>
          <w:spacing w:val="2"/>
          <w:lang w:val="en-GB"/>
        </w:rPr>
        <w:t>„</w:t>
      </w:r>
      <w:commentRangeStart w:id="86"/>
      <w:r w:rsidRPr="00155B02">
        <w:rPr>
          <w:spacing w:val="2"/>
          <w:lang w:val="en-GB"/>
        </w:rPr>
        <w:t>VI. Panels &gt; B. Link panel</w:t>
      </w:r>
      <w:commentRangeEnd w:id="86"/>
      <w:r w:rsidRPr="00155B02">
        <w:rPr>
          <w:rStyle w:val="Kommentarzeichen"/>
          <w:rFonts w:eastAsia="SimSun"/>
          <w:lang w:val="en-GB"/>
        </w:rPr>
        <w:commentReference w:id="86"/>
      </w:r>
      <w:r w:rsidR="00007CB6" w:rsidRPr="00155B02">
        <w:rPr>
          <w:spacing w:val="2"/>
          <w:lang w:val="en-GB"/>
        </w:rPr>
        <w:t>„</w:t>
      </w:r>
      <w:r w:rsidRPr="00155B02">
        <w:rPr>
          <w:spacing w:val="2"/>
          <w:lang w:val="en-GB"/>
        </w:rPr>
        <w:t>.</w:t>
      </w:r>
    </w:p>
    <w:p w14:paraId="2D509147" w14:textId="0EF63F2D" w:rsidR="000959A2" w:rsidRPr="00155B02" w:rsidRDefault="000959A2">
      <w:pPr>
        <w:pStyle w:val="Standard-BlockCharCharChar"/>
        <w:rPr>
          <w:spacing w:val="-4"/>
          <w:lang w:val="en-GB"/>
        </w:rPr>
      </w:pPr>
      <w:r w:rsidRPr="00155B02">
        <w:rPr>
          <w:spacing w:val="-4"/>
          <w:lang w:val="en-GB"/>
        </w:rPr>
        <w:t xml:space="preserve">The </w:t>
      </w:r>
      <w:r w:rsidR="00007CB6" w:rsidRPr="00155B02">
        <w:rPr>
          <w:spacing w:val="-4"/>
          <w:lang w:val="en-GB"/>
        </w:rPr>
        <w:t>„</w:t>
      </w:r>
      <w:r w:rsidRPr="00155B02">
        <w:rPr>
          <w:spacing w:val="-4"/>
          <w:lang w:val="en-GB"/>
        </w:rPr>
        <w:t>scissors</w:t>
      </w:r>
      <w:r w:rsidR="00E6350C" w:rsidRPr="00155B02">
        <w:rPr>
          <w:spacing w:val="-4"/>
          <w:lang w:val="en-GB"/>
        </w:rPr>
        <w:t>“</w:t>
      </w:r>
      <w:del w:id="87" w:author="Moritz Lautenbach" w:date="2014-04-14T15:13:00Z">
        <w:r w:rsidRPr="00155B02" w:rsidDel="00F6095F">
          <w:rPr>
            <w:spacing w:val="-4"/>
            <w:lang w:val="en-GB"/>
          </w:rPr>
          <w:delText xml:space="preserve"> </w:delText>
        </w:r>
        <w:r w:rsidRPr="00155B02" w:rsidDel="00F6095F">
          <w:rPr>
            <w:b/>
            <w:spacing w:val="-4"/>
            <w:lang w:val="en-GB"/>
          </w:rPr>
          <w:delText> </w:delText>
        </w:r>
      </w:del>
      <w:ins w:id="88" w:author="Moritz Lautenbach" w:date="2014-04-14T15:13:00Z">
        <w:r w:rsidRPr="00155B02">
          <w:rPr>
            <w:spacing w:val="-4"/>
            <w:lang w:val="en-GB"/>
          </w:rPr>
          <w:t xml:space="preserve"> </w:t>
        </w:r>
      </w:ins>
      <w:r w:rsidRPr="00155B02">
        <w:rPr>
          <w:b/>
          <w:spacing w:val="-4"/>
          <w:lang w:val="en-GB"/>
        </w:rPr>
        <w:t>16</w:t>
      </w:r>
      <w:del w:id="89" w:author="Moritz Lautenbach" w:date="2014-04-14T15:13:00Z">
        <w:r w:rsidRPr="00155B02" w:rsidDel="00F6095F">
          <w:rPr>
            <w:spacing w:val="-4"/>
            <w:lang w:val="en-GB"/>
          </w:rPr>
          <w:delText xml:space="preserve">  </w:delText>
        </w:r>
      </w:del>
      <w:ins w:id="90" w:author="Moritz Lautenbach" w:date="2014-04-14T15:13:00Z">
        <w:r w:rsidRPr="00155B02">
          <w:rPr>
            <w:spacing w:val="-4"/>
            <w:lang w:val="en-GB"/>
          </w:rPr>
          <w:t xml:space="preserve"> </w:t>
        </w:r>
      </w:ins>
      <w:r w:rsidRPr="00155B02">
        <w:rPr>
          <w:spacing w:val="-4"/>
          <w:lang w:val="en-GB"/>
        </w:rPr>
        <w:t xml:space="preserve">allow you to create </w:t>
      </w:r>
      <w:r w:rsidR="00007CB6" w:rsidRPr="00155B02">
        <w:rPr>
          <w:spacing w:val="-4"/>
          <w:lang w:val="en-GB"/>
        </w:rPr>
        <w:t>„</w:t>
      </w:r>
      <w:r w:rsidRPr="00155B02">
        <w:rPr>
          <w:spacing w:val="-4"/>
          <w:lang w:val="en-GB"/>
        </w:rPr>
        <w:t>audio snippets</w:t>
      </w:r>
      <w:r w:rsidR="00E6350C" w:rsidRPr="00155B02">
        <w:rPr>
          <w:spacing w:val="-4"/>
          <w:lang w:val="en-GB"/>
        </w:rPr>
        <w:t>“</w:t>
      </w:r>
      <w:r w:rsidRPr="00155B02">
        <w:rPr>
          <w:spacing w:val="-4"/>
          <w:lang w:val="en-GB"/>
        </w:rPr>
        <w:t xml:space="preserve"> in the wav</w:t>
      </w:r>
      <w:ins w:id="91" w:author="Moritz Lautenbach" w:date="2014-04-14T15:56:00Z">
        <w:r w:rsidRPr="00155B02">
          <w:rPr>
            <w:spacing w:val="-4"/>
            <w:lang w:val="en-GB"/>
          </w:rPr>
          <w:t>-</w:t>
        </w:r>
      </w:ins>
      <w:del w:id="92" w:author="Moritz Lautenbach" w:date="2014-04-14T15:56:00Z">
        <w:r w:rsidRPr="00155B02" w:rsidDel="00B3065A">
          <w:rPr>
            <w:spacing w:val="-4"/>
            <w:lang w:val="en-GB"/>
          </w:rPr>
          <w:delText xml:space="preserve"> </w:delText>
        </w:r>
      </w:del>
      <w:r w:rsidRPr="00155B02">
        <w:rPr>
          <w:spacing w:val="-4"/>
          <w:lang w:val="en-GB"/>
        </w:rPr>
        <w:t xml:space="preserve">format in a synchronised transcription linked to an audio file. Position the cursor into the transcription in the event for which you would like to create an audio snippet and click on the </w:t>
      </w:r>
      <w:r w:rsidR="00007CB6" w:rsidRPr="00155B02">
        <w:rPr>
          <w:spacing w:val="-4"/>
          <w:lang w:val="en-GB"/>
        </w:rPr>
        <w:t>„</w:t>
      </w:r>
      <w:r w:rsidRPr="00155B02">
        <w:rPr>
          <w:spacing w:val="-4"/>
          <w:lang w:val="en-GB"/>
        </w:rPr>
        <w:t>scissors</w:t>
      </w:r>
      <w:r w:rsidR="00E6350C" w:rsidRPr="00155B02">
        <w:rPr>
          <w:spacing w:val="-4"/>
          <w:lang w:val="en-GB"/>
        </w:rPr>
        <w:t>“</w:t>
      </w:r>
      <w:r w:rsidRPr="00155B02">
        <w:rPr>
          <w:spacing w:val="-4"/>
          <w:lang w:val="en-GB"/>
        </w:rPr>
        <w:t xml:space="preserve">. A pop-up window will then ask you to choose a name and a storage location for the audio file. </w:t>
      </w:r>
    </w:p>
    <w:p w14:paraId="06E22A7C" w14:textId="77777777" w:rsidR="000959A2" w:rsidRPr="00155B02" w:rsidRDefault="000959A2">
      <w:pPr>
        <w:pStyle w:val="Standard-BlockCharCharChar"/>
        <w:rPr>
          <w:spacing w:val="-4"/>
          <w:lang w:val="en-GB"/>
        </w:rPr>
      </w:pPr>
    </w:p>
    <w:p w14:paraId="2D849AC9" w14:textId="77777777" w:rsidR="000959A2" w:rsidRPr="00155B02" w:rsidRDefault="00D84B31">
      <w:pPr>
        <w:pStyle w:val="BildChar"/>
        <w:rPr>
          <w:rFonts w:ascii="Times New Roman" w:hAnsi="Times New Roman"/>
          <w:spacing w:val="-4"/>
          <w:shd w:val="clear" w:color="auto" w:fill="FFFF00"/>
          <w:lang w:val="en-GB"/>
        </w:rPr>
      </w:pPr>
      <w:r>
        <w:rPr>
          <w:rFonts w:ascii="Times New Roman" w:hAnsi="Times New Roman"/>
          <w:lang w:val="en-GB"/>
        </w:rPr>
        <w:pict w14:anchorId="64C6C23D">
          <v:shape id="_x0000_i1045" type="#_x0000_t75" style="width:403.5pt;height:110.25pt" filled="t">
            <v:fill color2="black"/>
            <v:imagedata r:id="rId45" o:title=""/>
          </v:shape>
        </w:pict>
      </w:r>
    </w:p>
    <w:p w14:paraId="5332CC49" w14:textId="77777777" w:rsidR="000959A2" w:rsidRPr="00155B02" w:rsidRDefault="000959A2">
      <w:pPr>
        <w:pStyle w:val="Standard-BlockCharCharChar"/>
        <w:rPr>
          <w:spacing w:val="-4"/>
          <w:shd w:val="clear" w:color="auto" w:fill="FFFF00"/>
          <w:lang w:val="en-GB"/>
        </w:rPr>
      </w:pPr>
    </w:p>
    <w:p w14:paraId="5ED4005B" w14:textId="5F5BC5A7" w:rsidR="000959A2" w:rsidRPr="00155B02" w:rsidRDefault="000959A2">
      <w:pPr>
        <w:pStyle w:val="Standard-BlockCharCharChar"/>
        <w:rPr>
          <w:spacing w:val="-4"/>
          <w:lang w:val="en-GB"/>
        </w:rPr>
      </w:pPr>
      <w:r w:rsidRPr="00155B02">
        <w:rPr>
          <w:spacing w:val="-4"/>
          <w:lang w:val="en-GB"/>
        </w:rPr>
        <w:t xml:space="preserve">Should you want to select a different storage location than the one that the program automatically generated, click </w:t>
      </w:r>
      <w:r w:rsidRPr="00155B02">
        <w:rPr>
          <w:i/>
          <w:spacing w:val="-4"/>
          <w:lang w:val="en-GB"/>
        </w:rPr>
        <w:t xml:space="preserve">Browse… </w:t>
      </w:r>
      <w:r w:rsidRPr="00155B02">
        <w:rPr>
          <w:spacing w:val="-4"/>
          <w:lang w:val="en-GB"/>
        </w:rPr>
        <w:t>. Please not</w:t>
      </w:r>
      <w:ins w:id="93" w:author="Moritz Lautenbach" w:date="2014-04-14T15:59:00Z">
        <w:r w:rsidRPr="00155B02">
          <w:rPr>
            <w:spacing w:val="-4"/>
            <w:lang w:val="en-GB"/>
          </w:rPr>
          <w:t>e</w:t>
        </w:r>
      </w:ins>
      <w:r w:rsidRPr="00155B02">
        <w:rPr>
          <w:spacing w:val="-4"/>
          <w:lang w:val="en-GB"/>
        </w:rPr>
        <w:t xml:space="preserve"> that the file ending </w:t>
      </w:r>
      <w:r w:rsidR="00007CB6" w:rsidRPr="00155B02">
        <w:rPr>
          <w:spacing w:val="-4"/>
          <w:lang w:val="en-GB"/>
        </w:rPr>
        <w:t>„</w:t>
      </w:r>
      <w:r w:rsidRPr="00155B02">
        <w:rPr>
          <w:spacing w:val="-4"/>
          <w:lang w:val="en-GB"/>
        </w:rPr>
        <w:t>.mov</w:t>
      </w:r>
      <w:r w:rsidR="00E6350C" w:rsidRPr="00155B02">
        <w:rPr>
          <w:spacing w:val="-4"/>
          <w:lang w:val="en-GB"/>
        </w:rPr>
        <w:t>“</w:t>
      </w:r>
      <w:r w:rsidRPr="00155B02">
        <w:rPr>
          <w:spacing w:val="-4"/>
          <w:lang w:val="en-GB"/>
        </w:rPr>
        <w:t xml:space="preserve"> may not be changed.</w:t>
      </w:r>
    </w:p>
    <w:p w14:paraId="061E9C39" w14:textId="77777777" w:rsidR="000959A2" w:rsidRPr="00155B02" w:rsidRDefault="000959A2">
      <w:pPr>
        <w:pStyle w:val="Standard-BlockCharCharChar"/>
        <w:rPr>
          <w:spacing w:val="-4"/>
          <w:lang w:val="en-GB"/>
        </w:rPr>
      </w:pPr>
    </w:p>
    <w:p w14:paraId="5F5BDF2B" w14:textId="11F9BC06" w:rsidR="000959A2" w:rsidRPr="00155B02" w:rsidRDefault="000959A2">
      <w:pPr>
        <w:pStyle w:val="Standard-BlockCharCharChar"/>
        <w:rPr>
          <w:spacing w:val="2"/>
          <w:lang w:val="en-GB"/>
        </w:rPr>
      </w:pPr>
      <w:r w:rsidRPr="00155B02">
        <w:rPr>
          <w:spacing w:val="2"/>
          <w:lang w:val="en-GB"/>
        </w:rPr>
        <w:t xml:space="preserve">If you've added a tier for links in your transcription and placed the cursor into the tier of this event, the panel will offer the option to link the event to the newly generated </w:t>
      </w:r>
      <w:r w:rsidR="00007CB6" w:rsidRPr="00155B02">
        <w:rPr>
          <w:spacing w:val="2"/>
          <w:lang w:val="en-GB"/>
        </w:rPr>
        <w:t>„</w:t>
      </w:r>
      <w:r w:rsidRPr="00155B02">
        <w:rPr>
          <w:spacing w:val="2"/>
          <w:lang w:val="en-GB"/>
        </w:rPr>
        <w:t>Audio snippet</w:t>
      </w:r>
      <w:r w:rsidR="00E6350C" w:rsidRPr="00155B02">
        <w:rPr>
          <w:spacing w:val="2"/>
          <w:lang w:val="en-GB"/>
        </w:rPr>
        <w:t>“</w:t>
      </w:r>
      <w:r w:rsidRPr="00155B02">
        <w:rPr>
          <w:spacing w:val="2"/>
          <w:lang w:val="en-GB"/>
        </w:rPr>
        <w:t xml:space="preserve">. Click on </w:t>
      </w:r>
      <w:r w:rsidR="00007CB6" w:rsidRPr="00155B02">
        <w:rPr>
          <w:spacing w:val="2"/>
          <w:lang w:val="en-GB"/>
        </w:rPr>
        <w:t>„</w:t>
      </w:r>
      <w:r w:rsidRPr="00155B02">
        <w:rPr>
          <w:spacing w:val="2"/>
          <w:lang w:val="en-GB"/>
        </w:rPr>
        <w:t>Link to transcription</w:t>
      </w:r>
      <w:r w:rsidR="00E6350C" w:rsidRPr="00155B02">
        <w:rPr>
          <w:spacing w:val="2"/>
          <w:lang w:val="en-GB"/>
        </w:rPr>
        <w:t>“</w:t>
      </w:r>
      <w:r w:rsidRPr="00155B02">
        <w:rPr>
          <w:spacing w:val="2"/>
          <w:lang w:val="en-GB"/>
        </w:rPr>
        <w:t xml:space="preserve">. A detailed description into linking files can be found in the functional reference under </w:t>
      </w:r>
      <w:r w:rsidR="00007CB6" w:rsidRPr="00155B02">
        <w:rPr>
          <w:spacing w:val="2"/>
          <w:lang w:val="en-GB"/>
        </w:rPr>
        <w:t>„</w:t>
      </w:r>
      <w:r w:rsidRPr="00155B02">
        <w:rPr>
          <w:spacing w:val="2"/>
          <w:lang w:val="en-GB"/>
        </w:rPr>
        <w:t>Panels &gt;</w:t>
      </w:r>
      <w:del w:id="94" w:author="Moritz Lautenbach" w:date="2014-04-14T15:13:00Z">
        <w:r w:rsidRPr="00155B02" w:rsidDel="00F6095F">
          <w:rPr>
            <w:spacing w:val="2"/>
            <w:lang w:val="en-GB"/>
          </w:rPr>
          <w:delText xml:space="preserve">  </w:delText>
        </w:r>
      </w:del>
      <w:ins w:id="95" w:author="Moritz Lautenbach" w:date="2014-04-14T15:13:00Z">
        <w:r w:rsidRPr="00155B02">
          <w:rPr>
            <w:spacing w:val="2"/>
            <w:lang w:val="en-GB"/>
          </w:rPr>
          <w:t xml:space="preserve"> </w:t>
        </w:r>
      </w:ins>
      <w:r w:rsidRPr="00155B02">
        <w:rPr>
          <w:spacing w:val="2"/>
          <w:lang w:val="en-GB"/>
        </w:rPr>
        <w:t>Link panel</w:t>
      </w:r>
      <w:r w:rsidR="00E6350C" w:rsidRPr="00155B02">
        <w:rPr>
          <w:spacing w:val="2"/>
          <w:lang w:val="en-GB"/>
        </w:rPr>
        <w:t>“</w:t>
      </w:r>
      <w:r w:rsidRPr="00155B02">
        <w:rPr>
          <w:spacing w:val="2"/>
          <w:lang w:val="en-GB"/>
        </w:rPr>
        <w:t>.</w:t>
      </w:r>
    </w:p>
    <w:p w14:paraId="628D51C1" w14:textId="77777777" w:rsidR="000959A2" w:rsidRPr="00155B02" w:rsidRDefault="000959A2">
      <w:pPr>
        <w:pStyle w:val="Standard-BlockCharCharChar"/>
        <w:rPr>
          <w:spacing w:val="2"/>
          <w:lang w:val="en-GB"/>
        </w:rPr>
      </w:pPr>
    </w:p>
    <w:p w14:paraId="628650D9" w14:textId="77777777" w:rsidR="000959A2" w:rsidRPr="00155B02" w:rsidRDefault="000959A2">
      <w:pPr>
        <w:pStyle w:val="Standard-BlockCharCharChar"/>
        <w:rPr>
          <w:spacing w:val="2"/>
          <w:lang w:val="en-GB"/>
        </w:rPr>
      </w:pPr>
      <w:r w:rsidRPr="00155B02">
        <w:rPr>
          <w:spacing w:val="2"/>
          <w:lang w:val="en-GB"/>
        </w:rPr>
        <w:t>Please note that the embedding of media files will not always run smoothly. A successful linking depends on:</w:t>
      </w:r>
    </w:p>
    <w:p w14:paraId="55D878B6" w14:textId="6B496D1E" w:rsidR="000959A2" w:rsidRPr="00D84B31" w:rsidRDefault="000959A2" w:rsidP="00D84B31">
      <w:pPr>
        <w:pStyle w:val="Nummerierung1"/>
        <w:spacing w:after="0"/>
        <w:rPr>
          <w:lang w:val="en-US"/>
        </w:rPr>
      </w:pPr>
      <w:bookmarkStart w:id="96" w:name="_Toc399421872"/>
      <w:r w:rsidRPr="00D84B31">
        <w:rPr>
          <w:lang w:val="en-US"/>
        </w:rPr>
        <w:t>the file format of the video (we recommend .avi or .mov),</w:t>
      </w:r>
      <w:bookmarkEnd w:id="96"/>
      <w:r w:rsidRPr="00D84B31">
        <w:rPr>
          <w:lang w:val="en-US"/>
        </w:rPr>
        <w:t xml:space="preserve"> </w:t>
      </w:r>
    </w:p>
    <w:p w14:paraId="6C9BBCD3" w14:textId="77777777" w:rsidR="000959A2" w:rsidRPr="00D84B31" w:rsidRDefault="000959A2" w:rsidP="00D84B31">
      <w:pPr>
        <w:pStyle w:val="Nummerierung1"/>
        <w:spacing w:after="0"/>
        <w:rPr>
          <w:lang w:val="en-US"/>
        </w:rPr>
      </w:pPr>
      <w:bookmarkStart w:id="97" w:name="_Toc399421873"/>
      <w:r w:rsidRPr="00D84B31">
        <w:rPr>
          <w:lang w:val="en-US"/>
        </w:rPr>
        <w:t>the performance features of the video card of your computer, and</w:t>
      </w:r>
      <w:bookmarkEnd w:id="97"/>
      <w:r w:rsidRPr="00D84B31">
        <w:rPr>
          <w:lang w:val="en-US"/>
        </w:rPr>
        <w:t xml:space="preserve"> </w:t>
      </w:r>
    </w:p>
    <w:p w14:paraId="2DA7DB45" w14:textId="77777777" w:rsidR="000959A2" w:rsidRPr="00A32C1C" w:rsidRDefault="000959A2" w:rsidP="00D84B31">
      <w:pPr>
        <w:pStyle w:val="Nummerierung1"/>
        <w:spacing w:after="0"/>
      </w:pPr>
      <w:bookmarkStart w:id="98" w:name="_Toc399421874"/>
      <w:r w:rsidRPr="00A32C1C">
        <w:t>the Codec settings.</w:t>
      </w:r>
      <w:bookmarkEnd w:id="98"/>
      <w:r w:rsidRPr="00A32C1C">
        <w:t xml:space="preserve"> </w:t>
      </w:r>
    </w:p>
    <w:p w14:paraId="1B93C035" w14:textId="77777777" w:rsidR="000959A2" w:rsidRPr="00155B02" w:rsidRDefault="000959A2">
      <w:pPr>
        <w:pStyle w:val="Standard-BlockCharCharChar"/>
        <w:rPr>
          <w:spacing w:val="-4"/>
          <w:lang w:val="en-GB"/>
        </w:rPr>
      </w:pPr>
    </w:p>
    <w:p w14:paraId="0E417870" w14:textId="77777777" w:rsidR="000959A2" w:rsidRPr="00155B02" w:rsidRDefault="000959A2">
      <w:pPr>
        <w:pStyle w:val="Standard-BlockCharCharChar"/>
        <w:rPr>
          <w:spacing w:val="-4"/>
          <w:lang w:val="en-GB"/>
        </w:rPr>
        <w:sectPr w:rsidR="000959A2" w:rsidRPr="00155B02">
          <w:headerReference w:type="even" r:id="rId46"/>
          <w:headerReference w:type="default" r:id="rId47"/>
          <w:footerReference w:type="even" r:id="rId48"/>
          <w:footerReference w:type="default" r:id="rId49"/>
          <w:headerReference w:type="first" r:id="rId50"/>
          <w:footerReference w:type="first" r:id="rId51"/>
          <w:pgSz w:w="11906" w:h="16838"/>
          <w:pgMar w:top="1361" w:right="1134" w:bottom="907" w:left="1418" w:header="624" w:footer="720" w:gutter="0"/>
          <w:cols w:space="720"/>
          <w:docGrid w:linePitch="240" w:charSpace="32768"/>
        </w:sectPr>
      </w:pPr>
      <w:r w:rsidRPr="00155B02">
        <w:rPr>
          <w:spacing w:val="-4"/>
          <w:lang w:val="en-GB"/>
        </w:rPr>
        <w:t xml:space="preserve">Should you encounter problems, please consult the document </w:t>
      </w:r>
      <w:r w:rsidRPr="00155B02">
        <w:rPr>
          <w:rStyle w:val="Dokumentation"/>
          <w:lang w:val="en-GB"/>
        </w:rPr>
        <w:t>Audio and Video Support in</w:t>
      </w:r>
      <w:del w:id="99" w:author="Moritz Lautenbach" w:date="2014-04-14T15:13:00Z">
        <w:r w:rsidRPr="00155B02" w:rsidDel="00F6095F">
          <w:rPr>
            <w:rStyle w:val="Dokumentation"/>
            <w:lang w:val="en-GB"/>
          </w:rPr>
          <w:delText xml:space="preserve">  </w:delText>
        </w:r>
      </w:del>
      <w:ins w:id="100" w:author="Moritz Lautenbach" w:date="2014-04-14T15:13:00Z">
        <w:r w:rsidRPr="00155B02">
          <w:rPr>
            <w:rStyle w:val="Dokumentation"/>
            <w:lang w:val="en-GB"/>
          </w:rPr>
          <w:t xml:space="preserve"> </w:t>
        </w:r>
      </w:ins>
      <w:r w:rsidRPr="00155B02">
        <w:rPr>
          <w:rStyle w:val="Dokumentation"/>
          <w:lang w:val="en-GB"/>
        </w:rPr>
        <w:t>EXMARaLDA</w:t>
      </w:r>
      <w:r w:rsidRPr="00155B02">
        <w:rPr>
          <w:spacing w:val="-4"/>
          <w:lang w:val="en-GB"/>
        </w:rPr>
        <w:t xml:space="preserve">. </w:t>
      </w:r>
    </w:p>
    <w:p w14:paraId="00B62999" w14:textId="77777777" w:rsidR="000959A2" w:rsidRPr="00155B02" w:rsidRDefault="000959A2" w:rsidP="000959A2">
      <w:pPr>
        <w:pStyle w:val="berschrift2"/>
        <w:numPr>
          <w:ilvl w:val="1"/>
          <w:numId w:val="2"/>
        </w:numPr>
        <w:tabs>
          <w:tab w:val="clear" w:pos="502"/>
          <w:tab w:val="left" w:pos="482"/>
        </w:tabs>
        <w:ind w:left="482" w:hanging="482"/>
        <w:rPr>
          <w:lang w:val="en-GB"/>
        </w:rPr>
      </w:pPr>
      <w:bookmarkStart w:id="101" w:name="_Toc399421875"/>
      <w:r w:rsidRPr="00155B02">
        <w:rPr>
          <w:lang w:val="en-GB"/>
        </w:rPr>
        <w:lastRenderedPageBreak/>
        <w:t>Praat panel</w:t>
      </w:r>
      <w:bookmarkEnd w:id="101"/>
    </w:p>
    <w:p w14:paraId="67667BF1" w14:textId="77777777" w:rsidR="000959A2" w:rsidRPr="00155B02" w:rsidRDefault="000959A2">
      <w:pPr>
        <w:pStyle w:val="Standard-BlockCharCharChar"/>
        <w:rPr>
          <w:lang w:val="en-GB"/>
        </w:rPr>
      </w:pPr>
    </w:p>
    <w:p w14:paraId="61ADB094" w14:textId="722ED163" w:rsidR="000959A2" w:rsidRPr="00155B02" w:rsidRDefault="000959A2">
      <w:pPr>
        <w:pStyle w:val="Standard-BlockCharCharChar"/>
        <w:rPr>
          <w:lang w:val="en-GB"/>
        </w:rPr>
      </w:pPr>
      <w:r w:rsidRPr="00155B02">
        <w:rPr>
          <w:lang w:val="en-GB"/>
        </w:rPr>
        <w:t xml:space="preserve">The Praat panel plays digitised recordings and assigns absolute time values of the recording to points on the EXMARaLDA time axis. Should the Praat panel not appear on your screen, select </w:t>
      </w:r>
      <w:r w:rsidRPr="00AD171C">
        <w:rPr>
          <w:rStyle w:val="Menufunction"/>
          <w:lang w:val="en-US"/>
        </w:rPr>
        <w:t>View &gt; Praat panel</w:t>
      </w:r>
      <w:r w:rsidRPr="00155B02">
        <w:rPr>
          <w:lang w:val="en-GB"/>
        </w:rPr>
        <w:t xml:space="preserve"> </w:t>
      </w:r>
      <w:r w:rsidRPr="00155B02">
        <w:rPr>
          <w:lang w:val="en-GB"/>
        </w:rPr>
        <w:t xml:space="preserve">to have it displayed. </w:t>
      </w:r>
    </w:p>
    <w:p w14:paraId="5F5C15E0" w14:textId="77777777" w:rsidR="000959A2" w:rsidRPr="00155B02" w:rsidRDefault="000959A2">
      <w:pPr>
        <w:pStyle w:val="Standard-BlockCharCharChar"/>
        <w:rPr>
          <w:lang w:val="en-GB"/>
        </w:rPr>
      </w:pPr>
    </w:p>
    <w:p w14:paraId="6AC012BB" w14:textId="77777777" w:rsidR="000959A2" w:rsidRPr="00155B02" w:rsidRDefault="00D84B31">
      <w:pPr>
        <w:pStyle w:val="BildChar"/>
        <w:rPr>
          <w:rFonts w:ascii="Times New Roman" w:hAnsi="Times New Roman"/>
          <w:lang w:val="en-GB"/>
        </w:rPr>
      </w:pPr>
      <w:r>
        <w:rPr>
          <w:rFonts w:ascii="Times New Roman" w:hAnsi="Times New Roman"/>
          <w:lang w:val="en-GB"/>
        </w:rPr>
        <w:pict w14:anchorId="38167E38">
          <v:shape id="_x0000_i1046" type="#_x0000_t75" style="width:153pt;height:165.75pt" filled="t">
            <v:fill color2="black"/>
            <v:imagedata r:id="rId52" o:title=""/>
          </v:shape>
        </w:pict>
      </w:r>
    </w:p>
    <w:p w14:paraId="659B8066" w14:textId="77777777" w:rsidR="000959A2" w:rsidRPr="00155B02" w:rsidRDefault="000959A2">
      <w:pPr>
        <w:pStyle w:val="Standard-BlockCharCharChar"/>
        <w:rPr>
          <w:lang w:val="en-GB"/>
        </w:rPr>
      </w:pPr>
    </w:p>
    <w:p w14:paraId="1999BB8C" w14:textId="77777777" w:rsidR="000959A2" w:rsidRPr="00155B02" w:rsidRDefault="000959A2">
      <w:pPr>
        <w:pStyle w:val="Standard-BlockCharCharChar"/>
        <w:rPr>
          <w:lang w:val="en-GB"/>
        </w:rPr>
      </w:pPr>
    </w:p>
    <w:p w14:paraId="39BCB251"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b/>
          <w:lang w:val="en-GB"/>
        </w:rPr>
      </w:pPr>
      <w:r w:rsidRPr="00155B02">
        <w:rPr>
          <w:b/>
          <w:lang w:val="en-GB"/>
        </w:rPr>
        <w:t>Configuration of Windows and Praat for working with EXMARaLDA</w:t>
      </w:r>
    </w:p>
    <w:p w14:paraId="171199B5"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p>
    <w:p w14:paraId="194264C9"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t xml:space="preserve">The current version of Praat can be found on </w:t>
      </w:r>
      <w:r w:rsidR="00EB67E8" w:rsidRPr="00AD171C">
        <w:rPr>
          <w:rStyle w:val="Hyperlink"/>
        </w:rPr>
        <w:fldChar w:fldCharType="begin"/>
      </w:r>
      <w:r w:rsidR="00EB67E8" w:rsidRPr="00AD171C">
        <w:rPr>
          <w:rStyle w:val="Hyperlink"/>
          <w:lang w:val="en-US"/>
          <w:rPrChange w:id="102" w:author="Karolina Kaminska" w:date="2014-10-08T10:16:00Z">
            <w:rPr/>
          </w:rPrChange>
        </w:rPr>
        <w:instrText xml:space="preserve"> HYPERLINK "http://www.praat.org/" </w:instrText>
      </w:r>
      <w:r w:rsidR="00EB67E8" w:rsidRPr="00AD171C">
        <w:rPr>
          <w:rStyle w:val="Hyperlink"/>
        </w:rPr>
        <w:fldChar w:fldCharType="separate"/>
      </w:r>
      <w:r w:rsidRPr="00AD171C">
        <w:rPr>
          <w:rStyle w:val="Hyperlink"/>
          <w:lang w:val="en-US"/>
        </w:rPr>
        <w:t>http://www.praat.org</w:t>
      </w:r>
      <w:r w:rsidR="00EB67E8" w:rsidRPr="00AD171C">
        <w:rPr>
          <w:rStyle w:val="Hyperlink"/>
        </w:rPr>
        <w:fldChar w:fldCharType="end"/>
      </w:r>
      <w:r w:rsidRPr="00155B02">
        <w:rPr>
          <w:lang w:val="en-GB"/>
        </w:rPr>
        <w:t xml:space="preserve">.There, the current version of Sendpraat is available as well, on </w:t>
      </w:r>
      <w:hyperlink r:id="rId53" w:history="1">
        <w:r w:rsidRPr="00155B02">
          <w:rPr>
            <w:rStyle w:val="Hyperlink"/>
            <w:lang w:val="en-GB"/>
          </w:rPr>
          <w:t>http://www.fon.hum.uva.nl/praat/sendpraat.html</w:t>
        </w:r>
      </w:hyperlink>
      <w:r w:rsidRPr="00155B02">
        <w:rPr>
          <w:lang w:val="en-GB"/>
        </w:rPr>
        <w:t>.</w:t>
      </w:r>
    </w:p>
    <w:p w14:paraId="2321370E"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t>Download both programs and save them in the same directory (e.g. c:\Programs\Praat). Then create the path</w:t>
      </w:r>
      <w:del w:id="103" w:author="Moritz Lautenbach" w:date="2014-04-14T15:13:00Z">
        <w:r w:rsidRPr="00155B02" w:rsidDel="00F6095F">
          <w:rPr>
            <w:lang w:val="en-GB"/>
          </w:rPr>
          <w:delText xml:space="preserve">  </w:delText>
        </w:r>
      </w:del>
      <w:ins w:id="104" w:author="Moritz Lautenbach" w:date="2014-04-14T15:13:00Z">
        <w:r w:rsidRPr="00155B02">
          <w:rPr>
            <w:lang w:val="en-GB"/>
          </w:rPr>
          <w:t xml:space="preserve"> </w:t>
        </w:r>
      </w:ins>
    </w:p>
    <w:p w14:paraId="4AD1F36D" w14:textId="3067E947" w:rsidR="000959A2" w:rsidRPr="00155B02" w:rsidRDefault="000959A2" w:rsidP="00AD171C">
      <w:pPr>
        <w:pStyle w:val="Standard-BlockCharCharChar"/>
        <w:numPr>
          <w:ilvl w:val="0"/>
          <w:numId w:val="7"/>
        </w:numPr>
        <w:pBdr>
          <w:top w:val="single" w:sz="4" w:space="1" w:color="000000"/>
          <w:left w:val="single" w:sz="4" w:space="4" w:color="000000"/>
          <w:bottom w:val="single" w:sz="4" w:space="1" w:color="000000"/>
          <w:right w:val="single" w:sz="4" w:space="4" w:color="000000"/>
        </w:pBdr>
        <w:shd w:val="clear" w:color="auto" w:fill="E6E6E6"/>
        <w:spacing w:line="100" w:lineRule="atLeast"/>
        <w:rPr>
          <w:lang w:val="en-GB"/>
        </w:rPr>
      </w:pPr>
      <w:r w:rsidRPr="00155B02">
        <w:rPr>
          <w:lang w:val="en-GB"/>
        </w:rPr>
        <w:t xml:space="preserve">by either selecting </w:t>
      </w:r>
      <w:r w:rsidRPr="00AD171C">
        <w:rPr>
          <w:rStyle w:val="Menufunction"/>
          <w:lang w:val="en-US"/>
        </w:rPr>
        <w:t>Edit &gt; Preferences</w:t>
      </w:r>
      <w:r w:rsidRPr="00155B02">
        <w:rPr>
          <w:lang w:val="en-GB"/>
        </w:rPr>
        <w:t xml:space="preserve"> in the tab </w:t>
      </w:r>
      <w:r w:rsidR="00AD171C">
        <w:rPr>
          <w:lang w:val="en-GB"/>
        </w:rPr>
        <w:t>“</w:t>
      </w:r>
      <w:r w:rsidRPr="00155B02">
        <w:rPr>
          <w:lang w:val="en-GB"/>
        </w:rPr>
        <w:t>Paths</w:t>
      </w:r>
      <w:r w:rsidR="00E6350C" w:rsidRPr="00155B02">
        <w:rPr>
          <w:lang w:val="en-GB"/>
        </w:rPr>
        <w:t>“</w:t>
      </w:r>
      <w:r w:rsidRPr="00155B02">
        <w:rPr>
          <w:lang w:val="en-GB"/>
        </w:rPr>
        <w:t xml:space="preserve"> under </w:t>
      </w:r>
      <w:r w:rsidR="00AD171C">
        <w:rPr>
          <w:lang w:val="en-GB"/>
        </w:rPr>
        <w:t>“</w:t>
      </w:r>
      <w:r w:rsidRPr="00155B02">
        <w:rPr>
          <w:lang w:val="en-GB"/>
        </w:rPr>
        <w:t>Praat Directory</w:t>
      </w:r>
      <w:r w:rsidR="00E6350C" w:rsidRPr="00155B02">
        <w:rPr>
          <w:lang w:val="en-GB"/>
        </w:rPr>
        <w:t>“</w:t>
      </w:r>
      <w:r w:rsidRPr="00155B02">
        <w:rPr>
          <w:lang w:val="en-GB"/>
        </w:rPr>
        <w:t xml:space="preserve"> and entering the directory of praat.exe and sendpraat.exe. (This option is available since version 1.4.3.) </w:t>
      </w:r>
    </w:p>
    <w:p w14:paraId="737470E4"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spacing w:line="100" w:lineRule="atLeast"/>
        <w:rPr>
          <w:lang w:val="en-GB"/>
        </w:rPr>
      </w:pPr>
    </w:p>
    <w:p w14:paraId="551BC1EE"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spacing w:line="100" w:lineRule="atLeast"/>
        <w:rPr>
          <w:lang w:val="en-GB"/>
        </w:rPr>
      </w:pPr>
      <w:r w:rsidRPr="00155B02">
        <w:rPr>
          <w:lang w:val="en-GB"/>
        </w:rPr>
        <w:lastRenderedPageBreak/>
        <w:t xml:space="preserve"> </w:t>
      </w:r>
      <w:r w:rsidR="00D84B31">
        <w:rPr>
          <w:lang w:val="en-GB"/>
        </w:rPr>
        <w:pict w14:anchorId="51F4FEF0">
          <v:shape id="_x0000_i1047" type="#_x0000_t75" style="width:456.75pt;height:276.75pt" filled="t">
            <v:fill color2="black"/>
            <v:imagedata r:id="rId54" o:title=""/>
          </v:shape>
        </w:pict>
      </w:r>
    </w:p>
    <w:p w14:paraId="5991CED4" w14:textId="15FC83BC"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t xml:space="preserve">2) or by setting up the system path so that it contains the directory: Go to the Control Panel (e.g. in MS Windows XP </w:t>
      </w:r>
      <w:r w:rsidRPr="00AD171C">
        <w:rPr>
          <w:rStyle w:val="Menufunction"/>
          <w:lang w:val="en-US"/>
        </w:rPr>
        <w:t>Start</w:t>
      </w:r>
      <w:r w:rsidRPr="00AD171C">
        <w:rPr>
          <w:rStyle w:val="Menufunction"/>
          <w:lang w:val="en-US"/>
        </w:rPr>
        <w:t xml:space="preserve"> </w:t>
      </w:r>
      <w:r w:rsidRPr="00AD171C">
        <w:rPr>
          <w:rStyle w:val="Menufunction"/>
          <w:lang w:val="en-US"/>
        </w:rPr>
        <w:t>&gt; Control Panel</w:t>
      </w:r>
      <w:r w:rsidRPr="00AD171C">
        <w:rPr>
          <w:rStyle w:val="Menufunction"/>
          <w:lang w:val="en-US"/>
        </w:rPr>
        <w:t xml:space="preserve"> </w:t>
      </w:r>
      <w:r w:rsidRPr="00AD171C">
        <w:rPr>
          <w:rStyle w:val="Menufunction"/>
          <w:lang w:val="en-US"/>
        </w:rPr>
        <w:t>&gt; System &gt; Advanced &gt; Environment Variable</w:t>
      </w:r>
      <w:r w:rsidRPr="00155B02">
        <w:rPr>
          <w:lang w:val="en-GB"/>
        </w:rPr>
        <w:t>)</w:t>
      </w:r>
      <w:r w:rsidR="00AD171C">
        <w:rPr>
          <w:lang w:val="en-GB"/>
        </w:rPr>
        <w:t>.</w:t>
      </w:r>
      <w:ins w:id="105" w:author="Moritz Lautenbach" w:date="2014-04-14T15:13:00Z">
        <w:r w:rsidRPr="00155B02">
          <w:rPr>
            <w:lang w:val="en-GB"/>
          </w:rPr>
          <w:t xml:space="preserve"> </w:t>
        </w:r>
      </w:ins>
    </w:p>
    <w:p w14:paraId="46A0EDA0" w14:textId="77777777" w:rsidR="000959A2" w:rsidRPr="00155B02" w:rsidRDefault="00D84B31">
      <w:pPr>
        <w:pStyle w:val="Standard-BlockCharCharChar"/>
        <w:pBdr>
          <w:top w:val="single" w:sz="4" w:space="1" w:color="000000"/>
          <w:left w:val="single" w:sz="4" w:space="4" w:color="000000"/>
          <w:bottom w:val="single" w:sz="4" w:space="1" w:color="000000"/>
          <w:right w:val="single" w:sz="4" w:space="4" w:color="000000"/>
        </w:pBdr>
        <w:shd w:val="clear" w:color="auto" w:fill="E6E6E6"/>
        <w:spacing w:line="100" w:lineRule="atLeast"/>
        <w:jc w:val="center"/>
        <w:rPr>
          <w:lang w:val="en-GB"/>
        </w:rPr>
      </w:pPr>
      <w:r>
        <w:rPr>
          <w:lang w:val="en-GB"/>
        </w:rPr>
        <w:pict w14:anchorId="3EE519CD">
          <v:shape id="_x0000_i1048" type="#_x0000_t75" style="width:171pt;height:217.5pt" filled="t">
            <v:fill color2="black"/>
            <v:imagedata r:id="rId55" o:title=""/>
          </v:shape>
        </w:pict>
      </w:r>
      <w:r w:rsidR="000959A2" w:rsidRPr="00155B02">
        <w:rPr>
          <w:lang w:val="en-GB"/>
        </w:rPr>
        <w:t xml:space="preserve"> </w:t>
      </w:r>
      <w:r>
        <w:rPr>
          <w:lang w:val="en-GB"/>
        </w:rPr>
        <w:pict w14:anchorId="761B946D">
          <v:shape id="_x0000_i1049" type="#_x0000_t75" style="width:196.5pt;height:221.25pt" filled="t">
            <v:fill color2="black"/>
            <v:imagedata r:id="rId56" o:title=""/>
          </v:shape>
        </w:pict>
      </w:r>
      <w:r w:rsidR="000959A2" w:rsidRPr="00155B02">
        <w:rPr>
          <w:lang w:val="en-GB"/>
        </w:rPr>
        <w:t xml:space="preserve"> </w:t>
      </w:r>
      <w:r>
        <w:rPr>
          <w:lang w:val="en-GB"/>
        </w:rPr>
        <w:pict w14:anchorId="1B1A1A54">
          <v:shape id="_x0000_i1050" type="#_x0000_t75" style="width:231pt;height:97.5pt" filled="t">
            <v:fill color2="black"/>
            <v:imagedata r:id="rId57" o:title=""/>
          </v:shape>
        </w:pict>
      </w:r>
    </w:p>
    <w:p w14:paraId="26C8E22D" w14:textId="77777777" w:rsidR="000959A2" w:rsidRDefault="000959A2">
      <w:pPr>
        <w:pStyle w:val="Standard-BlockCharCharChar"/>
        <w:rPr>
          <w:lang w:val="en-GB"/>
        </w:rPr>
      </w:pPr>
    </w:p>
    <w:p w14:paraId="135681DD" w14:textId="77777777" w:rsidR="00AD171C" w:rsidRPr="00155B02" w:rsidRDefault="00AD171C">
      <w:pPr>
        <w:pStyle w:val="Standard-BlockCharCharChar"/>
        <w:rPr>
          <w:lang w:val="en-GB"/>
        </w:rPr>
      </w:pPr>
    </w:p>
    <w:p w14:paraId="0399A407" w14:textId="64C7976B" w:rsidR="000959A2" w:rsidRPr="00155B02" w:rsidRDefault="000959A2">
      <w:pPr>
        <w:pStyle w:val="Standard-BlockCharCharChar"/>
        <w:rPr>
          <w:lang w:val="en-GB"/>
        </w:rPr>
      </w:pPr>
      <w:r w:rsidRPr="00155B02">
        <w:rPr>
          <w:lang w:val="en-GB"/>
        </w:rPr>
        <w:lastRenderedPageBreak/>
        <w:t>Please note: The Praat panel is currently only available in MS Windows. The use of the Praat panel requires the installation of the programs Praat and Sendpraat on your computer and the system path pointing to the directory in which these programs are located.</w:t>
      </w:r>
    </w:p>
    <w:p w14:paraId="19E2B73B" w14:textId="795A292E" w:rsidR="000959A2" w:rsidRPr="00155B02" w:rsidRDefault="000959A2">
      <w:pPr>
        <w:pStyle w:val="Standard-BlockCharCharChar"/>
        <w:rPr>
          <w:lang w:val="en-GB"/>
        </w:rPr>
      </w:pPr>
      <w:r w:rsidRPr="00155B02">
        <w:rPr>
          <w:lang w:val="en-GB"/>
        </w:rPr>
        <w:t>If you have completed this set up, you can start the program Praat directly in the Partitur-</w:t>
      </w:r>
      <w:r w:rsidR="00C11634" w:rsidRPr="00155B02">
        <w:rPr>
          <w:lang w:val="en-GB"/>
        </w:rPr>
        <w:t>Editor</w:t>
      </w:r>
      <w:r w:rsidRPr="00155B02">
        <w:rPr>
          <w:lang w:val="en-GB"/>
        </w:rPr>
        <w:t xml:space="preserve"> by selecting </w:t>
      </w:r>
      <w:r w:rsidRPr="00D12242">
        <w:rPr>
          <w:rStyle w:val="Menufunction"/>
        </w:rPr>
        <w:t>Start Praat</w:t>
      </w:r>
      <w:r w:rsidRPr="00155B02">
        <w:rPr>
          <w:lang w:val="en-GB"/>
        </w:rPr>
        <w:t xml:space="preserve">. This will take a few seconds. Wait until the program has started completely and then confirm the </w:t>
      </w:r>
      <w:r w:rsidR="00D12242">
        <w:rPr>
          <w:lang w:val="en-GB"/>
        </w:rPr>
        <w:t>“</w:t>
      </w:r>
      <w:r w:rsidRPr="00155B02">
        <w:rPr>
          <w:lang w:val="en-GB"/>
        </w:rPr>
        <w:t>Starting Praat...</w:t>
      </w:r>
      <w:r w:rsidR="00E6350C" w:rsidRPr="00155B02">
        <w:rPr>
          <w:lang w:val="en-GB"/>
        </w:rPr>
        <w:t>“</w:t>
      </w:r>
      <w:r w:rsidRPr="00155B02">
        <w:rPr>
          <w:lang w:val="en-GB"/>
        </w:rPr>
        <w:t xml:space="preserve"> dialog that will be displayed in the Partitur-</w:t>
      </w:r>
      <w:r w:rsidR="00C11634" w:rsidRPr="00155B02">
        <w:rPr>
          <w:lang w:val="en-GB"/>
        </w:rPr>
        <w:t>Editor</w:t>
      </w:r>
      <w:r w:rsidRPr="00155B02">
        <w:rPr>
          <w:lang w:val="en-GB"/>
        </w:rPr>
        <w:t xml:space="preserve"> with</w:t>
      </w:r>
      <w:r w:rsidRPr="00155B02">
        <w:rPr>
          <w:i/>
          <w:lang w:val="en-GB"/>
        </w:rPr>
        <w:t xml:space="preserve"> </w:t>
      </w:r>
      <w:r w:rsidR="00862864" w:rsidRPr="00862864">
        <w:rPr>
          <w:lang w:val="en-GB"/>
        </w:rPr>
        <w:t>“</w:t>
      </w:r>
      <w:r w:rsidRPr="00862864">
        <w:rPr>
          <w:lang w:val="en-GB"/>
        </w:rPr>
        <w:t>OK</w:t>
      </w:r>
      <w:r w:rsidR="00862864" w:rsidRPr="00862864">
        <w:rPr>
          <w:lang w:val="en-GB"/>
        </w:rPr>
        <w:t>”</w:t>
      </w:r>
      <w:r w:rsidRPr="00862864">
        <w:rPr>
          <w:lang w:val="en-GB"/>
        </w:rPr>
        <w:t>.</w:t>
      </w:r>
    </w:p>
    <w:p w14:paraId="60C11725" w14:textId="77777777" w:rsidR="000959A2" w:rsidRPr="00155B02" w:rsidRDefault="00D84B31">
      <w:pPr>
        <w:pStyle w:val="BildChar"/>
        <w:rPr>
          <w:rFonts w:ascii="Times New Roman" w:hAnsi="Times New Roman"/>
          <w:lang w:val="en-GB"/>
        </w:rPr>
      </w:pPr>
      <w:r>
        <w:rPr>
          <w:rFonts w:ascii="Times New Roman" w:hAnsi="Times New Roman"/>
          <w:lang w:val="en-GB"/>
        </w:rPr>
        <w:pict w14:anchorId="5370BE63">
          <v:shape id="_x0000_i1051" type="#_x0000_t75" style="width:187.5pt;height:81pt" filled="t">
            <v:fill color2="black"/>
            <v:imagedata r:id="rId58" o:title=""/>
          </v:shape>
        </w:pict>
      </w:r>
    </w:p>
    <w:p w14:paraId="5B3A91BD" w14:textId="17948BA5" w:rsidR="000959A2" w:rsidRPr="00155B02" w:rsidRDefault="000959A2">
      <w:pPr>
        <w:pStyle w:val="Standard-BlockCharCharChar"/>
        <w:rPr>
          <w:lang w:val="en-GB"/>
        </w:rPr>
      </w:pPr>
      <w:r w:rsidRPr="00155B02">
        <w:rPr>
          <w:lang w:val="en-GB"/>
        </w:rPr>
        <w:t>If the meta information of currently loaded transcription in the Partitur-</w:t>
      </w:r>
      <w:r w:rsidR="00C11634" w:rsidRPr="00155B02">
        <w:rPr>
          <w:lang w:val="en-GB"/>
        </w:rPr>
        <w:t>Editor</w:t>
      </w:r>
      <w:r w:rsidRPr="00155B02">
        <w:rPr>
          <w:lang w:val="en-GB"/>
        </w:rPr>
        <w:t xml:space="preserve"> holds an audio file as a </w:t>
      </w:r>
      <w:r w:rsidR="00862864">
        <w:rPr>
          <w:lang w:val="en-GB"/>
        </w:rPr>
        <w:t>“</w:t>
      </w:r>
      <w:r w:rsidRPr="00155B02">
        <w:rPr>
          <w:lang w:val="en-GB"/>
        </w:rPr>
        <w:t>Referenced File</w:t>
      </w:r>
      <w:r w:rsidR="00E6350C" w:rsidRPr="00155B02">
        <w:rPr>
          <w:lang w:val="en-GB"/>
        </w:rPr>
        <w:t>“</w:t>
      </w:r>
      <w:r w:rsidRPr="00155B02">
        <w:rPr>
          <w:lang w:val="en-GB"/>
        </w:rPr>
        <w:t xml:space="preserve">, the </w:t>
      </w:r>
      <w:r w:rsidRPr="00155B02">
        <w:rPr>
          <w:lang w:val="en-GB"/>
        </w:rPr>
        <w:t xml:space="preserve">Praat panel will automatically </w:t>
      </w:r>
      <w:r w:rsidRPr="00155B02">
        <w:rPr>
          <w:lang w:val="en-GB"/>
        </w:rPr>
        <w:t>insert it as a file that should be loaded in Praat.</w:t>
      </w:r>
      <w:r w:rsidRPr="00155B02">
        <w:rPr>
          <w:lang w:val="en-GB"/>
        </w:rPr>
        <w:t xml:space="preserve"> </w:t>
      </w:r>
    </w:p>
    <w:p w14:paraId="2626ACD3" w14:textId="26A1DB05" w:rsidR="000959A2" w:rsidRPr="00155B02" w:rsidRDefault="000959A2">
      <w:pPr>
        <w:pStyle w:val="Standard-BlockCharCharChar"/>
        <w:rPr>
          <w:lang w:val="en-GB"/>
        </w:rPr>
      </w:pPr>
      <w:r w:rsidRPr="00155B02">
        <w:rPr>
          <w:lang w:val="en-GB"/>
        </w:rPr>
        <w:t xml:space="preserve">The actual loading process of the file can be done by </w:t>
      </w:r>
      <w:r w:rsidRPr="00862864">
        <w:rPr>
          <w:lang w:val="en-GB"/>
        </w:rPr>
        <w:t xml:space="preserve">selecting </w:t>
      </w:r>
      <w:r w:rsidR="00862864" w:rsidRPr="00862864">
        <w:rPr>
          <w:lang w:val="en-GB"/>
        </w:rPr>
        <w:t>“</w:t>
      </w:r>
      <w:r w:rsidRPr="00862864">
        <w:rPr>
          <w:lang w:val="en-GB"/>
        </w:rPr>
        <w:t>(Re)load</w:t>
      </w:r>
      <w:r w:rsidR="00862864" w:rsidRPr="00862864">
        <w:rPr>
          <w:lang w:val="en-GB"/>
        </w:rPr>
        <w:t>”</w:t>
      </w:r>
      <w:r w:rsidRPr="00862864">
        <w:rPr>
          <w:lang w:val="en-GB"/>
        </w:rPr>
        <w:t>. Praat</w:t>
      </w:r>
      <w:r w:rsidRPr="00155B02">
        <w:rPr>
          <w:lang w:val="en-GB"/>
        </w:rPr>
        <w:t xml:space="preserve"> will now open a </w:t>
      </w:r>
      <w:r w:rsidR="00862864">
        <w:rPr>
          <w:lang w:val="en-GB"/>
        </w:rPr>
        <w:t>“</w:t>
      </w:r>
      <w:r w:rsidRPr="00155B02">
        <w:rPr>
          <w:lang w:val="en-GB"/>
        </w:rPr>
        <w:t>Long Sound</w:t>
      </w:r>
      <w:r w:rsidR="00E6350C" w:rsidRPr="00155B02">
        <w:rPr>
          <w:lang w:val="en-GB"/>
        </w:rPr>
        <w:t>“</w:t>
      </w:r>
      <w:r w:rsidRPr="00155B02">
        <w:rPr>
          <w:lang w:val="en-GB"/>
        </w:rPr>
        <w:t xml:space="preserve"> window that will display an oscillogram and possibly further visualisations of the audio file.</w:t>
      </w:r>
    </w:p>
    <w:p w14:paraId="666DFA1A" w14:textId="77777777" w:rsidR="000959A2" w:rsidRPr="00155B02" w:rsidRDefault="00D84B31">
      <w:pPr>
        <w:pStyle w:val="BildChar"/>
        <w:rPr>
          <w:rFonts w:ascii="Times New Roman" w:hAnsi="Times New Roman"/>
          <w:lang w:val="en-GB"/>
        </w:rPr>
      </w:pPr>
      <w:r>
        <w:rPr>
          <w:rFonts w:ascii="Times New Roman" w:hAnsi="Times New Roman"/>
          <w:lang w:val="en-GB"/>
        </w:rPr>
        <w:pict w14:anchorId="2744CCCF">
          <v:shape id="_x0000_i1052" type="#_x0000_t75" style="width:469.5pt;height:219.75pt" filled="t">
            <v:fill color2="black"/>
            <v:imagedata r:id="rId59" o:title=""/>
          </v:shape>
        </w:pict>
      </w:r>
    </w:p>
    <w:p w14:paraId="14EA7BB9" w14:textId="1E36EC54" w:rsidR="000959A2" w:rsidRPr="00155B02" w:rsidRDefault="000959A2">
      <w:pPr>
        <w:pStyle w:val="Standard-BlockCharCharChar"/>
        <w:rPr>
          <w:lang w:val="en-GB"/>
        </w:rPr>
      </w:pPr>
      <w:r w:rsidRPr="00155B02">
        <w:rPr>
          <w:lang w:val="en-GB"/>
        </w:rPr>
        <w:t xml:space="preserve">Rearrange this window on the screen so that the musical score, the Praat panel and </w:t>
      </w:r>
      <w:r w:rsidR="00FE40BC">
        <w:rPr>
          <w:lang w:val="en-GB"/>
        </w:rPr>
        <w:t>“</w:t>
      </w:r>
      <w:r w:rsidRPr="00155B02">
        <w:rPr>
          <w:lang w:val="en-GB"/>
        </w:rPr>
        <w:t>Long Sound</w:t>
      </w:r>
      <w:r w:rsidR="00E6350C" w:rsidRPr="00155B02">
        <w:rPr>
          <w:lang w:val="en-GB"/>
        </w:rPr>
        <w:t>“</w:t>
      </w:r>
      <w:r w:rsidRPr="00155B02">
        <w:rPr>
          <w:lang w:val="en-GB"/>
        </w:rPr>
        <w:t xml:space="preserve"> window are simultaneously accessible. To determine the audio file snippet shown in Praat, choose one of the following two options:</w:t>
      </w:r>
    </w:p>
    <w:p w14:paraId="4820CABA" w14:textId="03ACE2C9" w:rsidR="000959A2" w:rsidRPr="00FE40BC" w:rsidRDefault="000959A2" w:rsidP="00FE40BC">
      <w:pPr>
        <w:pStyle w:val="Nummerierung1"/>
        <w:numPr>
          <w:ilvl w:val="0"/>
          <w:numId w:val="0"/>
        </w:numPr>
        <w:tabs>
          <w:tab w:val="clear" w:pos="482"/>
        </w:tabs>
        <w:ind w:left="360" w:hanging="360"/>
        <w:rPr>
          <w:spacing w:val="-2"/>
          <w:lang w:val="en-GB"/>
        </w:rPr>
      </w:pPr>
      <w:bookmarkStart w:id="106" w:name="_Toc399421876"/>
      <w:r w:rsidRPr="00155B02">
        <w:rPr>
          <w:spacing w:val="-2"/>
          <w:lang w:val="en-GB"/>
        </w:rPr>
        <w:t xml:space="preserve">1. </w:t>
      </w:r>
      <w:r w:rsidRPr="00155B02">
        <w:rPr>
          <w:spacing w:val="-2"/>
          <w:lang w:val="en-GB"/>
        </w:rPr>
        <w:t>Choose a section of the transcription in the Partitur-</w:t>
      </w:r>
      <w:r w:rsidR="00C11634" w:rsidRPr="00155B02">
        <w:rPr>
          <w:spacing w:val="-2"/>
          <w:lang w:val="en-GB"/>
        </w:rPr>
        <w:t>Editor</w:t>
      </w:r>
      <w:r w:rsidRPr="00155B02">
        <w:rPr>
          <w:spacing w:val="-2"/>
          <w:lang w:val="en-GB"/>
        </w:rPr>
        <w:t xml:space="preserve"> and then </w:t>
      </w:r>
      <w:r w:rsidRPr="00FE40BC">
        <w:rPr>
          <w:spacing w:val="-2"/>
          <w:lang w:val="en-GB"/>
        </w:rPr>
        <w:t>choose</w:t>
      </w:r>
      <w:r w:rsidR="00FE40BC" w:rsidRPr="00FE40BC">
        <w:rPr>
          <w:spacing w:val="-2"/>
          <w:lang w:val="en-GB"/>
        </w:rPr>
        <w:t xml:space="preserve"> “</w:t>
      </w:r>
      <w:r w:rsidRPr="00FE40BC">
        <w:rPr>
          <w:spacing w:val="-2"/>
          <w:lang w:val="en-GB"/>
        </w:rPr>
        <w:t>Set</w:t>
      </w:r>
      <w:r w:rsidR="00FE40BC" w:rsidRPr="00FE40BC">
        <w:rPr>
          <w:spacing w:val="-2"/>
          <w:lang w:val="en-GB"/>
        </w:rPr>
        <w:t>”</w:t>
      </w:r>
      <w:r w:rsidRPr="00FE40BC">
        <w:rPr>
          <w:spacing w:val="-2"/>
          <w:lang w:val="en-GB"/>
        </w:rPr>
        <w:t>. in the Praat panel. The section's absolute time values of the transcription's time axis will be used as the start and end values of the section displayed in Praat.</w:t>
      </w:r>
      <w:bookmarkEnd w:id="106"/>
    </w:p>
    <w:p w14:paraId="2D0E1F29" w14:textId="7F927521" w:rsidR="000959A2" w:rsidRPr="00155B02" w:rsidRDefault="000959A2" w:rsidP="00FE40BC">
      <w:pPr>
        <w:pStyle w:val="Nummerierung1"/>
        <w:numPr>
          <w:ilvl w:val="0"/>
          <w:numId w:val="0"/>
        </w:numPr>
        <w:tabs>
          <w:tab w:val="clear" w:pos="482"/>
        </w:tabs>
        <w:ind w:left="360" w:hanging="360"/>
        <w:rPr>
          <w:lang w:val="en-GB"/>
        </w:rPr>
      </w:pPr>
      <w:bookmarkStart w:id="107" w:name="_Toc399421877"/>
      <w:r w:rsidRPr="00FE40BC">
        <w:rPr>
          <w:lang w:val="en-GB"/>
        </w:rPr>
        <w:t xml:space="preserve">2. </w:t>
      </w:r>
      <w:r w:rsidRPr="00FE40BC">
        <w:rPr>
          <w:lang w:val="en-GB"/>
        </w:rPr>
        <w:t xml:space="preserve">Activate the option </w:t>
      </w:r>
      <w:r w:rsidR="00FE40BC" w:rsidRPr="00FE40BC">
        <w:rPr>
          <w:lang w:val="en-GB"/>
        </w:rPr>
        <w:t>“</w:t>
      </w:r>
      <w:r w:rsidRPr="00FE40BC">
        <w:rPr>
          <w:lang w:val="en-GB"/>
        </w:rPr>
        <w:t>Synchronize with selection</w:t>
      </w:r>
      <w:r w:rsidR="00FE40BC">
        <w:rPr>
          <w:lang w:val="en-GB"/>
        </w:rPr>
        <w:t>”</w:t>
      </w:r>
      <w:r w:rsidRPr="00FE40BC">
        <w:rPr>
          <w:lang w:val="en-GB"/>
        </w:rPr>
        <w:t xml:space="preserve"> in the Praat panel. The selection in the Partitur-</w:t>
      </w:r>
      <w:r w:rsidR="00C11634" w:rsidRPr="00FE40BC">
        <w:rPr>
          <w:lang w:val="en-GB"/>
        </w:rPr>
        <w:t>Editor</w:t>
      </w:r>
      <w:r w:rsidRPr="00FE40BC">
        <w:rPr>
          <w:lang w:val="en-GB"/>
        </w:rPr>
        <w:t xml:space="preserve"> will automatically be synchronised with the displayed section of the audio file in</w:t>
      </w:r>
      <w:r w:rsidRPr="00155B02">
        <w:rPr>
          <w:lang w:val="en-GB"/>
        </w:rPr>
        <w:t xml:space="preserve"> Praat.</w:t>
      </w:r>
      <w:bookmarkEnd w:id="107"/>
    </w:p>
    <w:p w14:paraId="11CE2D5B" w14:textId="77777777" w:rsidR="000959A2" w:rsidRPr="00155B02" w:rsidRDefault="000959A2">
      <w:pPr>
        <w:pStyle w:val="Standard-BlockCharCharChar"/>
        <w:rPr>
          <w:lang w:val="en-GB"/>
        </w:rPr>
      </w:pPr>
    </w:p>
    <w:p w14:paraId="2DAEBE26" w14:textId="3B0A1274" w:rsidR="000959A2" w:rsidRPr="00FE40BC" w:rsidRDefault="000959A2">
      <w:pPr>
        <w:pStyle w:val="Standard-BlockCharCharChar"/>
        <w:rPr>
          <w:spacing w:val="-2"/>
          <w:lang w:val="en-GB"/>
        </w:rPr>
      </w:pPr>
      <w:r w:rsidRPr="00FE40BC">
        <w:rPr>
          <w:lang w:val="en-GB"/>
        </w:rPr>
        <w:lastRenderedPageBreak/>
        <w:t xml:space="preserve">While </w:t>
      </w:r>
      <w:r w:rsidR="00FE40BC" w:rsidRPr="00FE40BC">
        <w:rPr>
          <w:lang w:val="en-GB"/>
        </w:rPr>
        <w:t>“</w:t>
      </w:r>
      <w:r w:rsidRPr="00FE40BC">
        <w:rPr>
          <w:lang w:val="en-GB"/>
        </w:rPr>
        <w:t>Set</w:t>
      </w:r>
      <w:r w:rsidR="00FE40BC" w:rsidRPr="00FE40BC">
        <w:rPr>
          <w:lang w:val="en-GB"/>
        </w:rPr>
        <w:t>”</w:t>
      </w:r>
      <w:r w:rsidRPr="00FE40BC">
        <w:rPr>
          <w:lang w:val="en-GB"/>
        </w:rPr>
        <w:t xml:space="preserve"> transmits time values from the Partitur-</w:t>
      </w:r>
      <w:r w:rsidR="00C11634" w:rsidRPr="00FE40BC">
        <w:rPr>
          <w:lang w:val="en-GB"/>
        </w:rPr>
        <w:t>Editor</w:t>
      </w:r>
      <w:r w:rsidRPr="00FE40BC">
        <w:rPr>
          <w:lang w:val="en-GB"/>
        </w:rPr>
        <w:t xml:space="preserve"> to Praat, </w:t>
      </w:r>
      <w:r w:rsidR="00FE40BC" w:rsidRPr="00FE40BC">
        <w:rPr>
          <w:lang w:val="en-GB"/>
        </w:rPr>
        <w:t>“</w:t>
      </w:r>
      <w:r w:rsidRPr="00FE40BC">
        <w:rPr>
          <w:lang w:val="en-GB"/>
        </w:rPr>
        <w:t>Get</w:t>
      </w:r>
      <w:r w:rsidR="00FE40BC" w:rsidRPr="00FE40BC">
        <w:rPr>
          <w:lang w:val="en-GB"/>
        </w:rPr>
        <w:t>”</w:t>
      </w:r>
      <w:r w:rsidRPr="00FE40BC">
        <w:rPr>
          <w:lang w:val="en-GB"/>
        </w:rPr>
        <w:t xml:space="preserve"> transmits this communication the other way around. For this, mark a point on the time line in the Partitur-</w:t>
      </w:r>
      <w:r w:rsidR="00C11634" w:rsidRPr="00FE40BC">
        <w:rPr>
          <w:lang w:val="en-GB"/>
        </w:rPr>
        <w:t>Editor</w:t>
      </w:r>
      <w:r w:rsidRPr="00FE40BC">
        <w:rPr>
          <w:lang w:val="en-GB"/>
        </w:rPr>
        <w:t xml:space="preserve"> and click </w:t>
      </w:r>
      <w:r w:rsidR="00FE40BC" w:rsidRPr="00FE40BC">
        <w:rPr>
          <w:lang w:val="en-GB"/>
        </w:rPr>
        <w:t>“</w:t>
      </w:r>
      <w:r w:rsidRPr="00FE40BC">
        <w:rPr>
          <w:lang w:val="en-GB"/>
        </w:rPr>
        <w:t>Get</w:t>
      </w:r>
      <w:r w:rsidR="00FE40BC" w:rsidRPr="00FE40BC">
        <w:rPr>
          <w:lang w:val="en-GB"/>
        </w:rPr>
        <w:t>”</w:t>
      </w:r>
      <w:r w:rsidRPr="00FE40BC">
        <w:rPr>
          <w:lang w:val="en-GB"/>
        </w:rPr>
        <w:t xml:space="preserve">. The absolute time value at which the cursor in Praat (the red line in the image above) is now will be attached to the selected time point (see also Appendix </w:t>
      </w:r>
      <w:r w:rsidRPr="00FE40BC">
        <w:rPr>
          <w:spacing w:val="-2"/>
          <w:lang w:val="en-GB"/>
        </w:rPr>
        <w:t>E).</w:t>
      </w:r>
    </w:p>
    <w:p w14:paraId="23C1733A" w14:textId="77777777" w:rsidR="000959A2" w:rsidRPr="00FE40BC" w:rsidRDefault="000959A2">
      <w:pPr>
        <w:pStyle w:val="Standard-BlockCharCharChar"/>
        <w:rPr>
          <w:lang w:val="en-GB"/>
        </w:rPr>
      </w:pPr>
    </w:p>
    <w:p w14:paraId="4F6E2D1E" w14:textId="77777777" w:rsidR="000959A2" w:rsidRPr="00155B02" w:rsidRDefault="000959A2">
      <w:pPr>
        <w:pStyle w:val="Standard-BlockCharCharChar"/>
        <w:rPr>
          <w:lang w:val="en-GB"/>
        </w:rPr>
      </w:pPr>
    </w:p>
    <w:p w14:paraId="50C5C8D1" w14:textId="77777777" w:rsidR="000959A2" w:rsidRPr="00155B02" w:rsidRDefault="000959A2">
      <w:pPr>
        <w:rPr>
          <w:rFonts w:ascii="Times New Roman" w:hAnsi="Times New Roman" w:cs="Times New Roman"/>
          <w:lang w:val="en-GB"/>
        </w:rPr>
        <w:sectPr w:rsidR="000959A2" w:rsidRPr="00155B02">
          <w:headerReference w:type="even" r:id="rId60"/>
          <w:headerReference w:type="default" r:id="rId61"/>
          <w:footerReference w:type="even" r:id="rId62"/>
          <w:footerReference w:type="default" r:id="rId63"/>
          <w:headerReference w:type="first" r:id="rId64"/>
          <w:footerReference w:type="first" r:id="rId65"/>
          <w:pgSz w:w="11906" w:h="16838"/>
          <w:pgMar w:top="1361" w:right="1134" w:bottom="907" w:left="1418" w:header="624" w:footer="720" w:gutter="0"/>
          <w:cols w:space="720"/>
          <w:docGrid w:linePitch="240" w:charSpace="32768"/>
        </w:sectPr>
      </w:pPr>
    </w:p>
    <w:p w14:paraId="4EB5C980" w14:textId="77777777" w:rsidR="000959A2" w:rsidRPr="00155B02" w:rsidRDefault="000959A2" w:rsidP="000959A2">
      <w:pPr>
        <w:pStyle w:val="berschrift2"/>
        <w:numPr>
          <w:ilvl w:val="1"/>
          <w:numId w:val="2"/>
        </w:numPr>
        <w:tabs>
          <w:tab w:val="clear" w:pos="502"/>
          <w:tab w:val="left" w:pos="482"/>
        </w:tabs>
        <w:ind w:left="482" w:hanging="482"/>
        <w:rPr>
          <w:lang w:val="en-GB"/>
        </w:rPr>
      </w:pPr>
      <w:ins w:id="108" w:author="Moritz Lautenbach" w:date="2014-04-16T13:26:00Z">
        <w:r w:rsidRPr="00155B02">
          <w:rPr>
            <w:lang w:val="en-GB"/>
          </w:rPr>
          <w:lastRenderedPageBreak/>
          <w:t xml:space="preserve"> </w:t>
        </w:r>
      </w:ins>
      <w:bookmarkStart w:id="109" w:name="_Toc399421878"/>
      <w:r w:rsidRPr="00155B02">
        <w:rPr>
          <w:lang w:val="en-GB"/>
        </w:rPr>
        <w:t>Annotation Panel</w:t>
      </w:r>
      <w:bookmarkEnd w:id="109"/>
    </w:p>
    <w:p w14:paraId="2F7CDABF" w14:textId="63A64492" w:rsidR="000959A2" w:rsidRPr="00155B02" w:rsidRDefault="000959A2">
      <w:pPr>
        <w:pStyle w:val="Standard-BlockCharCharChar"/>
        <w:rPr>
          <w:lang w:val="en-GB"/>
        </w:rPr>
      </w:pPr>
      <w:r w:rsidRPr="00155B02">
        <w:rPr>
          <w:lang w:val="en-GB"/>
        </w:rPr>
        <w:t>The Annotation Panel allows the systematic and consistent adding of annotations to a transcription. The way it functions is comparable to the functionality of the virtual keyboard. It consist</w:t>
      </w:r>
      <w:r w:rsidRPr="00155B02">
        <w:rPr>
          <w:lang w:val="en-GB"/>
        </w:rPr>
        <w:t>s</w:t>
      </w:r>
      <w:r w:rsidRPr="00155B02">
        <w:rPr>
          <w:lang w:val="en-GB"/>
        </w:rPr>
        <w:t xml:space="preserve">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r w:rsidRPr="00155B02">
        <w:rPr>
          <w:rStyle w:val="Dokumentation"/>
          <w:lang w:val="en-GB"/>
        </w:rPr>
        <w:t>How to use and configure the annotation panel</w:t>
      </w:r>
      <w:r w:rsidRPr="00155B02">
        <w:rPr>
          <w:lang w:val="en-GB"/>
        </w:rPr>
        <w:t xml:space="preserve">). Third, the annotation panel can </w:t>
      </w:r>
      <w:r w:rsidR="00007CB6" w:rsidRPr="00155B02">
        <w:rPr>
          <w:lang w:val="en-GB"/>
        </w:rPr>
        <w:t>„</w:t>
      </w:r>
      <w:r w:rsidRPr="00155B02">
        <w:rPr>
          <w:lang w:val="en-GB"/>
        </w:rPr>
        <w:t>intelligently</w:t>
      </w:r>
      <w:r w:rsidR="00E6350C" w:rsidRPr="00155B02">
        <w:rPr>
          <w:lang w:val="en-GB"/>
        </w:rPr>
        <w:t>“</w:t>
      </w:r>
      <w:r w:rsidRPr="00155B02">
        <w:rPr>
          <w:lang w:val="en-GB"/>
        </w:rPr>
        <w:t xml:space="preserve"> adapt itself to the annotation task by hiding certain category sets in the hierarchy depending on the current selection in the musical score.</w:t>
      </w:r>
    </w:p>
    <w:p w14:paraId="63E092A6" w14:textId="77777777" w:rsidR="000959A2" w:rsidRPr="00155B02" w:rsidRDefault="000959A2">
      <w:pPr>
        <w:pStyle w:val="Standard-BlockCharCharChar"/>
        <w:rPr>
          <w:lang w:val="en-GB"/>
        </w:rPr>
      </w:pPr>
    </w:p>
    <w:p w14:paraId="3966CC29" w14:textId="77777777" w:rsidR="000959A2" w:rsidRPr="00155B02" w:rsidRDefault="00D84B31">
      <w:pPr>
        <w:pStyle w:val="Standard-BlockCharCharChar"/>
        <w:spacing w:line="100" w:lineRule="atLeast"/>
        <w:jc w:val="center"/>
        <w:rPr>
          <w:lang w:val="en-GB"/>
        </w:rPr>
      </w:pPr>
      <w:r>
        <w:rPr>
          <w:lang w:val="en-GB"/>
        </w:rPr>
        <w:pict w14:anchorId="1571E9CF">
          <v:shape id="_x0000_i1053" type="#_x0000_t75" style="width:225pt;height:253.5pt" filled="t">
            <v:fill color2="black"/>
            <v:imagedata r:id="rId66" o:title=""/>
          </v:shape>
        </w:pict>
      </w:r>
    </w:p>
    <w:p w14:paraId="37B32347" w14:textId="77777777" w:rsidR="000959A2" w:rsidRPr="00155B02" w:rsidRDefault="000959A2">
      <w:pPr>
        <w:pStyle w:val="Standard-BlockCharCharChar"/>
        <w:rPr>
          <w:lang w:val="en-GB"/>
        </w:rPr>
      </w:pPr>
    </w:p>
    <w:p w14:paraId="6E5D2139" w14:textId="7E76A135" w:rsidR="000959A2" w:rsidRPr="00155B02" w:rsidRDefault="000959A2">
      <w:pPr>
        <w:pStyle w:val="Standard-BlockCharCharChar"/>
        <w:rPr>
          <w:lang w:val="en-GB"/>
        </w:rPr>
      </w:pPr>
      <w:r w:rsidRPr="00155B02">
        <w:rPr>
          <w:lang w:val="en-GB"/>
        </w:rPr>
        <w:t xml:space="preserve">Show the annotation panel via </w:t>
      </w:r>
      <w:r w:rsidRPr="00BC7D6E">
        <w:rPr>
          <w:rStyle w:val="Menufunction"/>
        </w:rPr>
        <w:t>View &gt; Annotation Panel</w:t>
      </w:r>
      <w:r w:rsidRPr="00155B02">
        <w:rPr>
          <w:lang w:val="en-GB"/>
        </w:rPr>
        <w:t>. If available, the last annotation specification will be loaded automatically.</w:t>
      </w:r>
      <w:del w:id="110" w:author="Moritz Lautenbach" w:date="2014-04-14T15:13:00Z">
        <w:r w:rsidRPr="00155B02" w:rsidDel="00F6095F">
          <w:rPr>
            <w:lang w:val="en-GB"/>
          </w:rPr>
          <w:delText xml:space="preserve">  </w:delText>
        </w:r>
      </w:del>
      <w:ins w:id="111" w:author="Moritz Lautenbach" w:date="2014-04-14T15:13:00Z">
        <w:r w:rsidRPr="00155B02">
          <w:rPr>
            <w:lang w:val="en-GB"/>
          </w:rPr>
          <w:t xml:space="preserve"> </w:t>
        </w:r>
      </w:ins>
      <w:r w:rsidRPr="00155B02">
        <w:rPr>
          <w:lang w:val="en-GB"/>
        </w:rPr>
        <w:t xml:space="preserve">To load a new specification, click </w:t>
      </w:r>
      <w:r w:rsidR="00BC7D6E">
        <w:rPr>
          <w:lang w:val="en-GB"/>
        </w:rPr>
        <w:t>“</w:t>
      </w:r>
      <w:r w:rsidRPr="00155B02">
        <w:rPr>
          <w:lang w:val="en-GB"/>
        </w:rPr>
        <w:t>Open...</w:t>
      </w:r>
      <w:r w:rsidR="00E6350C" w:rsidRPr="00155B02">
        <w:rPr>
          <w:lang w:val="en-GB"/>
        </w:rPr>
        <w:t>“</w:t>
      </w:r>
      <w:r w:rsidRPr="00155B02">
        <w:rPr>
          <w:lang w:val="en-GB"/>
        </w:rPr>
        <w:t xml:space="preserve"> and select the XML file in which the annotation specifications are defined.</w:t>
      </w:r>
    </w:p>
    <w:p w14:paraId="05D07E06" w14:textId="77777777" w:rsidR="000959A2" w:rsidRPr="00155B02" w:rsidRDefault="000959A2">
      <w:pPr>
        <w:pStyle w:val="Standard-BlockCharCharChar"/>
        <w:rPr>
          <w:lang w:val="en-GB"/>
        </w:rPr>
      </w:pPr>
      <w:r w:rsidRPr="00155B02">
        <w:rPr>
          <w:lang w:val="en-GB"/>
        </w:rPr>
        <w:t>An annotation specification consists of one or more annotation sets. In the annotation panel</w:t>
      </w:r>
      <w:ins w:id="112" w:author="Moritz Lautenbach" w:date="2014-04-14T16:09:00Z">
        <w:r w:rsidRPr="00155B02">
          <w:rPr>
            <w:lang w:val="en-GB"/>
          </w:rPr>
          <w:t xml:space="preserve"> </w:t>
        </w:r>
      </w:ins>
      <w:del w:id="113" w:author="Moritz Lautenbach" w:date="2014-04-14T16:09:00Z">
        <w:r w:rsidRPr="00155B02" w:rsidDel="008D0BFF">
          <w:rPr>
            <w:lang w:val="en-GB"/>
          </w:rPr>
          <w:delText>,</w:delText>
        </w:r>
      </w:del>
      <w:r w:rsidRPr="00155B02">
        <w:rPr>
          <w:lang w:val="en-GB"/>
        </w:rPr>
        <w:t xml:space="preserve">an individual tab is opened for every annotation set. Every annotation set </w:t>
      </w:r>
      <w:r w:rsidRPr="00155B02">
        <w:rPr>
          <w:lang w:val="en-GB"/>
        </w:rPr>
        <w:t>consists o</w:t>
      </w:r>
      <w:r w:rsidRPr="00155B02">
        <w:rPr>
          <w:lang w:val="en-GB"/>
        </w:rPr>
        <w:t>f categories within categories that are presented in the form of a tree. Categories can be equipped with a day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p>
    <w:p w14:paraId="2A7F5877" w14:textId="77777777" w:rsidR="000959A2" w:rsidRPr="00155B02" w:rsidRDefault="000959A2">
      <w:pPr>
        <w:pStyle w:val="Standard-BlockCharCharChar"/>
        <w:rPr>
          <w:lang w:val="en-GB"/>
        </w:rPr>
      </w:pPr>
    </w:p>
    <w:p w14:paraId="72718E1E" w14:textId="77777777" w:rsidR="000959A2" w:rsidRPr="00155B02" w:rsidRDefault="00D84B31">
      <w:pPr>
        <w:pStyle w:val="Standard-BlockCharCharChar"/>
        <w:spacing w:line="100" w:lineRule="atLeast"/>
        <w:jc w:val="center"/>
        <w:rPr>
          <w:lang w:val="en-GB"/>
        </w:rPr>
      </w:pPr>
      <w:r>
        <w:rPr>
          <w:lang w:val="en-GB"/>
        </w:rPr>
        <w:lastRenderedPageBreak/>
        <w:pict w14:anchorId="4E235E0D">
          <v:shape id="_x0000_i1054" type="#_x0000_t75" style="width:390.75pt;height:163.5pt" filled="t">
            <v:fill color2="black"/>
            <v:imagedata r:id="rId67" o:title=""/>
          </v:shape>
        </w:pict>
      </w:r>
    </w:p>
    <w:p w14:paraId="0965FA48" w14:textId="77777777" w:rsidR="000959A2" w:rsidRPr="00155B02" w:rsidRDefault="000959A2">
      <w:pPr>
        <w:pStyle w:val="Standard-BlockCharCharChar"/>
        <w:rPr>
          <w:lang w:val="en-GB"/>
        </w:rPr>
      </w:pPr>
    </w:p>
    <w:p w14:paraId="283F467E" w14:textId="77777777" w:rsidR="000959A2" w:rsidRPr="00155B02" w:rsidRDefault="000959A2">
      <w:pPr>
        <w:rPr>
          <w:rFonts w:ascii="Times New Roman" w:hAnsi="Times New Roman" w:cs="Times New Roman"/>
          <w:lang w:val="en-GB"/>
        </w:rPr>
        <w:sectPr w:rsidR="000959A2" w:rsidRPr="00155B02">
          <w:headerReference w:type="even" r:id="rId68"/>
          <w:headerReference w:type="default" r:id="rId69"/>
          <w:footerReference w:type="even" r:id="rId70"/>
          <w:footerReference w:type="default" r:id="rId71"/>
          <w:headerReference w:type="first" r:id="rId72"/>
          <w:footerReference w:type="first" r:id="rId73"/>
          <w:pgSz w:w="11906" w:h="16838"/>
          <w:pgMar w:top="1361" w:right="1134" w:bottom="907" w:left="1418" w:header="624" w:footer="720" w:gutter="0"/>
          <w:cols w:space="720"/>
          <w:docGrid w:linePitch="240" w:charSpace="32768"/>
        </w:sectPr>
      </w:pPr>
    </w:p>
    <w:p w14:paraId="1E801B4E" w14:textId="77777777" w:rsidR="000959A2" w:rsidRPr="00155B02" w:rsidRDefault="000959A2" w:rsidP="000959A2">
      <w:pPr>
        <w:pStyle w:val="berschrift2"/>
        <w:numPr>
          <w:ilvl w:val="1"/>
          <w:numId w:val="2"/>
        </w:numPr>
        <w:tabs>
          <w:tab w:val="clear" w:pos="502"/>
          <w:tab w:val="left" w:pos="482"/>
        </w:tabs>
        <w:ind w:left="482" w:hanging="482"/>
        <w:rPr>
          <w:lang w:val="en-GB"/>
        </w:rPr>
      </w:pPr>
      <w:bookmarkStart w:id="114" w:name="_Toc399421879"/>
      <w:r w:rsidRPr="00155B02">
        <w:rPr>
          <w:lang w:val="en-GB"/>
        </w:rPr>
        <w:lastRenderedPageBreak/>
        <w:t>IPA Panel</w:t>
      </w:r>
      <w:bookmarkEnd w:id="114"/>
    </w:p>
    <w:p w14:paraId="3DC82107" w14:textId="77777777" w:rsidR="000959A2" w:rsidRPr="00155B02" w:rsidRDefault="000959A2">
      <w:pPr>
        <w:pStyle w:val="Standard-BlockCharCharChar"/>
        <w:rPr>
          <w:lang w:val="en-GB"/>
        </w:rPr>
      </w:pPr>
      <w:r w:rsidRPr="00155B02">
        <w:rPr>
          <w:lang w:val="en-GB"/>
        </w:rPr>
        <w:t>The IPA-Panel supplies the symbols of the International Phonetic Alphabet. The symbols are organised by parameters, such as manner or place of articulation. The Panel consists of three tabs:</w:t>
      </w:r>
    </w:p>
    <w:p w14:paraId="5FD3C365" w14:textId="77777777" w:rsidR="000959A2" w:rsidRPr="00155B02" w:rsidRDefault="000959A2">
      <w:pPr>
        <w:pStyle w:val="Standard-BlockCharCharChar"/>
        <w:rPr>
          <w:lang w:val="en-GB"/>
        </w:rPr>
      </w:pPr>
      <w:r w:rsidRPr="00155B02">
        <w:rPr>
          <w:lang w:val="en-GB"/>
        </w:rPr>
        <w:t>Vowels and Suprasegmentals:</w:t>
      </w:r>
    </w:p>
    <w:p w14:paraId="2E3C4B14" w14:textId="77777777" w:rsidR="000959A2" w:rsidRPr="00155B02" w:rsidRDefault="00D84B31">
      <w:pPr>
        <w:pStyle w:val="Standard-BlockCharCharChar"/>
        <w:spacing w:line="100" w:lineRule="atLeast"/>
        <w:rPr>
          <w:lang w:val="en-GB"/>
        </w:rPr>
      </w:pPr>
      <w:r>
        <w:rPr>
          <w:lang w:val="en-GB"/>
        </w:rPr>
        <w:pict w14:anchorId="3DDBE6E0">
          <v:shape id="_x0000_i1055" type="#_x0000_t75" style="width:466.5pt;height:260.25pt" filled="t">
            <v:fill color2="black"/>
            <v:imagedata r:id="rId74" o:title=""/>
          </v:shape>
        </w:pict>
      </w:r>
    </w:p>
    <w:p w14:paraId="0D06F4C8" w14:textId="7F9F0995" w:rsidR="000959A2" w:rsidRPr="00155B02" w:rsidRDefault="00BC7D6E">
      <w:pPr>
        <w:pStyle w:val="Standard-BlockCharCharChar"/>
        <w:rPr>
          <w:lang w:val="en-GB"/>
        </w:rPr>
      </w:pPr>
      <w:r>
        <w:rPr>
          <w:noProof/>
        </w:rPr>
        <w:lastRenderedPageBreak/>
        <w:pict w14:anchorId="197327B2">
          <v:shape id="_x0000_s1274" type="#_x0000_t75" style="position:absolute;left:0;text-align:left;margin-left:1.05pt;margin-top:19.1pt;width:466.5pt;height:347.25pt;z-index:-251654144;mso-position-horizontal-relative:text;mso-position-vertical-relative:text" wrapcoords="-35 0 -35 21553 21600 21553 21600 0 -35 0" o:allowoverlap="f" filled="t">
            <v:fill color2="black"/>
            <v:imagedata r:id="rId75" o:title=""/>
            <w10:wrap type="tight"/>
          </v:shape>
        </w:pict>
      </w:r>
      <w:r w:rsidR="000959A2" w:rsidRPr="00155B02">
        <w:rPr>
          <w:lang w:val="en-GB"/>
        </w:rPr>
        <w:t>Consonants:</w:t>
      </w:r>
    </w:p>
    <w:p w14:paraId="379CFB0F" w14:textId="340359F6" w:rsidR="000959A2" w:rsidRPr="00155B02" w:rsidRDefault="000959A2">
      <w:pPr>
        <w:pStyle w:val="Standard-BlockCharCharChar"/>
        <w:rPr>
          <w:lang w:val="en-GB"/>
        </w:rPr>
        <w:sectPr w:rsidR="000959A2" w:rsidRPr="00155B02">
          <w:headerReference w:type="even" r:id="rId76"/>
          <w:headerReference w:type="default" r:id="rId77"/>
          <w:footerReference w:type="even" r:id="rId78"/>
          <w:footerReference w:type="default" r:id="rId79"/>
          <w:headerReference w:type="first" r:id="rId80"/>
          <w:footerReference w:type="first" r:id="rId81"/>
          <w:pgSz w:w="11906" w:h="16838"/>
          <w:pgMar w:top="1361" w:right="1134" w:bottom="907" w:left="1418" w:header="624" w:footer="720" w:gutter="0"/>
          <w:cols w:space="720"/>
          <w:docGrid w:linePitch="240" w:charSpace="32768"/>
        </w:sectPr>
      </w:pPr>
    </w:p>
    <w:p w14:paraId="1C584272" w14:textId="77777777" w:rsidR="000959A2" w:rsidRPr="00155B02" w:rsidRDefault="000959A2">
      <w:pPr>
        <w:pStyle w:val="Standard-BlockCharCharChar"/>
        <w:rPr>
          <w:lang w:val="en-GB"/>
        </w:rPr>
      </w:pPr>
      <w:r w:rsidRPr="00155B02">
        <w:rPr>
          <w:lang w:val="en-GB"/>
        </w:rPr>
        <w:lastRenderedPageBreak/>
        <w:t>Diacritics:</w:t>
      </w:r>
    </w:p>
    <w:p w14:paraId="0C45AD82" w14:textId="77777777" w:rsidR="000959A2" w:rsidRPr="00155B02" w:rsidRDefault="00D84B31">
      <w:pPr>
        <w:pStyle w:val="Standard-BlockCharCharChar"/>
        <w:spacing w:line="100" w:lineRule="atLeast"/>
        <w:rPr>
          <w:lang w:val="en-GB"/>
        </w:rPr>
      </w:pPr>
      <w:r>
        <w:rPr>
          <w:lang w:val="en-GB"/>
        </w:rPr>
        <w:pict w14:anchorId="6021C8FE">
          <v:shape id="_x0000_i1056" type="#_x0000_t75" style="width:466.5pt;height:260.25pt" filled="t">
            <v:fill color2="black"/>
            <v:imagedata r:id="rId82" o:title=""/>
          </v:shape>
        </w:pict>
      </w:r>
    </w:p>
    <w:p w14:paraId="4F0A12FF" w14:textId="77777777" w:rsidR="000959A2" w:rsidRPr="00155B02" w:rsidRDefault="000959A2">
      <w:pPr>
        <w:pStyle w:val="Standard-BlockCharCharChar"/>
        <w:rPr>
          <w:lang w:val="en-GB"/>
        </w:rPr>
      </w:pPr>
      <w:r w:rsidRPr="00155B02">
        <w:rPr>
          <w:lang w:val="en-GB"/>
        </w:rPr>
        <w:t>A larger version of the symbol will be displayed in the lower part of the panel, when hovering over the symbol with the cursor. Clicking on the symbol adds it to the current cursor position in the musical score.</w:t>
      </w:r>
    </w:p>
    <w:p w14:paraId="50879993" w14:textId="77777777" w:rsidR="000959A2" w:rsidRPr="00155B02" w:rsidRDefault="000959A2">
      <w:pPr>
        <w:rPr>
          <w:rFonts w:ascii="Times New Roman" w:hAnsi="Times New Roman" w:cs="Times New Roman"/>
          <w:lang w:val="en-GB"/>
        </w:rPr>
      </w:pPr>
    </w:p>
    <w:p w14:paraId="620623E2" w14:textId="48CA8850" w:rsidR="00BC7D6E" w:rsidRPr="00BC7D6E" w:rsidRDefault="000959A2" w:rsidP="00BC7D6E">
      <w:pPr>
        <w:pStyle w:val="berschrift1"/>
        <w:numPr>
          <w:ilvl w:val="0"/>
          <w:numId w:val="85"/>
        </w:numPr>
      </w:pPr>
      <w:bookmarkStart w:id="115" w:name="_Toc399421880"/>
      <w:r w:rsidRPr="00BC7D6E">
        <w:t>Function Reference</w:t>
      </w:r>
      <w:bookmarkEnd w:id="115"/>
      <w:r w:rsidRPr="00BC7D6E">
        <w:t xml:space="preserve"> </w:t>
      </w:r>
    </w:p>
    <w:p w14:paraId="3C7CCDA0" w14:textId="5FD2BFB8" w:rsidR="000959A2" w:rsidRPr="00BC7D6E" w:rsidRDefault="000959A2" w:rsidP="00BC7D6E">
      <w:pPr>
        <w:pStyle w:val="berschrift2"/>
        <w:numPr>
          <w:ilvl w:val="1"/>
          <w:numId w:val="2"/>
        </w:numPr>
      </w:pPr>
      <w:bookmarkStart w:id="116" w:name="_Toc399421881"/>
      <w:r w:rsidRPr="00BC7D6E">
        <w:t>File Menu</w:t>
      </w:r>
      <w:bookmarkEnd w:id="116"/>
    </w:p>
    <w:p w14:paraId="1AE949BF" w14:textId="77777777" w:rsidR="000959A2" w:rsidRPr="00155B02" w:rsidRDefault="00D84B31">
      <w:pPr>
        <w:pStyle w:val="Standard-BlockCharCharChar"/>
        <w:spacing w:line="100" w:lineRule="atLeast"/>
        <w:rPr>
          <w:lang w:val="en-GB"/>
        </w:rPr>
      </w:pPr>
      <w:r>
        <w:rPr>
          <w:lang w:val="en-GB"/>
        </w:rPr>
        <w:lastRenderedPageBreak/>
        <w:pict w14:anchorId="0B2898C9">
          <v:shape id="_x0000_i1057" type="#_x0000_t75" style="width:248.25pt;height:394.5pt" filled="t">
            <v:fill color2="black"/>
            <v:imagedata r:id="rId83" o:title=""/>
          </v:shape>
        </w:pict>
      </w:r>
    </w:p>
    <w:p w14:paraId="02BED6F8" w14:textId="77777777" w:rsidR="000959A2" w:rsidRPr="00155B02" w:rsidRDefault="000959A2">
      <w:pPr>
        <w:pStyle w:val="Standard-BlockCharCharChar"/>
        <w:rPr>
          <w:lang w:val="en-GB"/>
        </w:rPr>
      </w:pPr>
    </w:p>
    <w:p w14:paraId="6E498C82" w14:textId="77777777" w:rsidR="000959A2" w:rsidRPr="00BC7D6E" w:rsidRDefault="000959A2" w:rsidP="00BC7D6E">
      <w:pPr>
        <w:pStyle w:val="berschrift3"/>
        <w:rPr>
          <w:lang w:val="en-US" w:bidi="ar-SA"/>
        </w:rPr>
      </w:pPr>
      <w:bookmarkStart w:id="117" w:name="_Ref108437634"/>
      <w:bookmarkStart w:id="118" w:name="_Toc399421882"/>
      <w:bookmarkStart w:id="119" w:name="_File_%3E_New..."/>
      <w:r w:rsidRPr="00BC7D6E">
        <w:rPr>
          <w:lang w:val="en-US" w:bidi="ar-SA"/>
        </w:rPr>
        <w:t>File &gt; New...</w:t>
      </w:r>
      <w:bookmarkEnd w:id="117"/>
      <w:bookmarkEnd w:id="118"/>
    </w:p>
    <w:p w14:paraId="1C1F6F7D" w14:textId="25FEA237" w:rsidR="000959A2" w:rsidRPr="00BC7D6E" w:rsidRDefault="000959A2" w:rsidP="00804B2E">
      <w:pPr>
        <w:pStyle w:val="Standard-BlockCharCharChar"/>
        <w:jc w:val="left"/>
        <w:rPr>
          <w:iCs/>
          <w:lang w:val="en-GB"/>
        </w:rPr>
      </w:pPr>
      <w:r w:rsidRPr="00155B02">
        <w:rPr>
          <w:iCs/>
          <w:lang w:val="en-GB"/>
        </w:rPr>
        <w:t xml:space="preserve">(Shortcut: </w:t>
      </w:r>
      <w:r w:rsidR="00BC7D6E" w:rsidRPr="00BC7D6E">
        <w:rPr>
          <w:iCs/>
          <w:szCs w:val="24"/>
          <w:bdr w:val="single" w:sz="4" w:space="0" w:color="auto"/>
          <w:lang w:val="en-US"/>
        </w:rPr>
        <w:t>CTRL</w:t>
      </w:r>
      <w:r w:rsidR="00BC7D6E" w:rsidRPr="00BC7D6E">
        <w:rPr>
          <w:iCs/>
          <w:szCs w:val="24"/>
          <w:lang w:val="en-US"/>
        </w:rPr>
        <w:t>+</w:t>
      </w:r>
      <w:r w:rsidR="00BC7D6E" w:rsidRPr="00BC7D6E">
        <w:rPr>
          <w:iCs/>
          <w:szCs w:val="24"/>
          <w:bdr w:val="single" w:sz="4" w:space="0" w:color="auto"/>
          <w:lang w:val="en-US"/>
        </w:rPr>
        <w:t>N</w:t>
      </w:r>
      <w:r w:rsidRPr="00155B02">
        <w:rPr>
          <w:iCs/>
          <w:lang w:val="en-GB"/>
        </w:rPr>
        <w:t xml:space="preserve"> on Windows, </w:t>
      </w:r>
      <w:r w:rsidRPr="00155B02">
        <w:rPr>
          <w:rFonts w:ascii="Cambria Math" w:eastAsia="Arial Unicode MS" w:hAnsi="Cambria Math" w:cs="Cambria Math"/>
          <w:lang w:val="en-GB"/>
        </w:rPr>
        <w:t>⌘</w:t>
      </w:r>
      <w:r w:rsidR="00804B2E" w:rsidRPr="00BC7D6E">
        <w:rPr>
          <w:iCs/>
          <w:szCs w:val="24"/>
          <w:lang w:val="en-US"/>
        </w:rPr>
        <w:t>+</w:t>
      </w:r>
      <w:r w:rsidR="00804B2E" w:rsidRPr="00BC7D6E">
        <w:rPr>
          <w:iCs/>
          <w:szCs w:val="24"/>
          <w:bdr w:val="single" w:sz="4" w:space="0" w:color="auto"/>
          <w:lang w:val="en-US"/>
        </w:rPr>
        <w:t>N</w:t>
      </w:r>
      <w:r w:rsidR="00804B2E">
        <w:rPr>
          <w:iCs/>
          <w:lang w:val="en-GB"/>
        </w:rPr>
        <w:t xml:space="preserve"> </w:t>
      </w:r>
      <w:r w:rsidR="00BC7D6E">
        <w:rPr>
          <w:iCs/>
          <w:lang w:val="en-GB"/>
        </w:rPr>
        <w:t>on Mac)</w:t>
      </w:r>
    </w:p>
    <w:p w14:paraId="3D6BF229" w14:textId="4DB31B54" w:rsidR="000959A2" w:rsidRPr="00155B02" w:rsidRDefault="000959A2" w:rsidP="00804B2E">
      <w:pPr>
        <w:pStyle w:val="Literaturliste"/>
        <w:rPr>
          <w:lang w:val="en-GB"/>
        </w:rPr>
      </w:pPr>
      <w:r w:rsidRPr="00155B02">
        <w:rPr>
          <w:lang w:val="en-GB"/>
        </w:rPr>
        <w:t xml:space="preserve">Creates a new transcription. The new transcription consists of a time axis with two time points, a speaker table containing a speaker X, as well as a </w:t>
      </w:r>
      <w:r w:rsidR="00804B2E">
        <w:rPr>
          <w:lang w:val="en-GB"/>
        </w:rPr>
        <w:t>“</w:t>
      </w:r>
      <w:r w:rsidRPr="00155B02">
        <w:rPr>
          <w:lang w:val="en-GB"/>
        </w:rPr>
        <w:t>T</w:t>
      </w:r>
      <w:r w:rsidR="00E6350C" w:rsidRPr="00155B02">
        <w:rPr>
          <w:lang w:val="en-GB"/>
        </w:rPr>
        <w:t>“</w:t>
      </w:r>
      <w:r w:rsidRPr="00155B02">
        <w:rPr>
          <w:lang w:val="en-GB"/>
        </w:rPr>
        <w:t xml:space="preserve"> tier that both the speaker and the category</w:t>
      </w:r>
      <w:r w:rsidR="00804B2E">
        <w:rPr>
          <w:lang w:val="en-GB"/>
        </w:rPr>
        <w:t xml:space="preserve"> “</w:t>
      </w:r>
      <w:r w:rsidRPr="00155B02">
        <w:rPr>
          <w:lang w:val="en-GB"/>
        </w:rPr>
        <w:t>v</w:t>
      </w:r>
      <w:r w:rsidR="00E6350C" w:rsidRPr="00155B02">
        <w:rPr>
          <w:lang w:val="en-GB"/>
        </w:rPr>
        <w:t>“</w:t>
      </w:r>
      <w:r w:rsidR="00804B2E">
        <w:rPr>
          <w:lang w:val="en-GB"/>
        </w:rPr>
        <w:t xml:space="preserve"> </w:t>
      </w:r>
      <w:r w:rsidRPr="00155B02">
        <w:rPr>
          <w:lang w:val="en-GB"/>
        </w:rPr>
        <w:t xml:space="preserve">(for </w:t>
      </w:r>
      <w:r w:rsidR="00804B2E">
        <w:rPr>
          <w:lang w:val="en-GB"/>
        </w:rPr>
        <w:t>‘</w:t>
      </w:r>
      <w:r w:rsidRPr="00155B02">
        <w:rPr>
          <w:lang w:val="en-GB"/>
        </w:rPr>
        <w:t>verbal</w:t>
      </w:r>
      <w:r w:rsidR="00804B2E">
        <w:rPr>
          <w:lang w:val="en-GB"/>
        </w:rPr>
        <w:t>’</w:t>
      </w:r>
      <w:r w:rsidRPr="00155B02">
        <w:rPr>
          <w:lang w:val="en-GB"/>
        </w:rPr>
        <w:t xml:space="preserve">) are assigned to. To change the attributes of the configured speaker, go to </w:t>
      </w:r>
      <w:r w:rsidRPr="00804B2E">
        <w:rPr>
          <w:rStyle w:val="Menufunction"/>
        </w:rPr>
        <w:t>File &gt; Speakertable...</w:t>
      </w:r>
      <w:r w:rsidRPr="00155B02">
        <w:rPr>
          <w:lang w:val="en-GB"/>
        </w:rPr>
        <w:t xml:space="preserve">. To change other tier properties, go to </w:t>
      </w:r>
      <w:r w:rsidRPr="00804B2E">
        <w:rPr>
          <w:rStyle w:val="Menufunction"/>
        </w:rPr>
        <w:t>Tier &gt; Tier properties...</w:t>
      </w:r>
      <w:r w:rsidRPr="00155B02">
        <w:rPr>
          <w:lang w:val="en-GB"/>
        </w:rPr>
        <w:t xml:space="preserve">. The tier contains all the standard formats. To change the format, select </w:t>
      </w:r>
      <w:r w:rsidRPr="00584CD4">
        <w:rPr>
          <w:rStyle w:val="Menufunction"/>
        </w:rPr>
        <w:t>Format &gt; Format tier...</w:t>
      </w:r>
      <w:r w:rsidRPr="00155B02">
        <w:rPr>
          <w:lang w:val="en-GB"/>
        </w:rPr>
        <w:t xml:space="preserve"> or </w:t>
      </w:r>
      <w:r w:rsidRPr="00584CD4">
        <w:rPr>
          <w:rStyle w:val="Menufunction"/>
        </w:rPr>
        <w:t>Edit &gt; Preferences...</w:t>
      </w:r>
      <w:r w:rsidR="00BC7D6E">
        <w:rPr>
          <w:lang w:val="en-GB"/>
        </w:rPr>
        <w:t>.</w:t>
      </w:r>
    </w:p>
    <w:p w14:paraId="7135D94C" w14:textId="77777777" w:rsidR="000959A2" w:rsidRPr="00BC7D6E" w:rsidRDefault="000959A2" w:rsidP="00BC7D6E">
      <w:pPr>
        <w:pStyle w:val="berschrift3"/>
      </w:pPr>
      <w:bookmarkStart w:id="120" w:name="_Toc399421883"/>
      <w:r w:rsidRPr="00BC7D6E">
        <w:t>File &gt; New from wizard...</w:t>
      </w:r>
      <w:bookmarkEnd w:id="120"/>
    </w:p>
    <w:p w14:paraId="39DE209C" w14:textId="77777777" w:rsidR="000959A2" w:rsidRPr="00155B02" w:rsidRDefault="000959A2" w:rsidP="00584CD4">
      <w:pPr>
        <w:pStyle w:val="Standard-BlockCharCharChar"/>
        <w:spacing w:after="0"/>
        <w:rPr>
          <w:lang w:val="en-GB"/>
        </w:rPr>
      </w:pPr>
      <w:r w:rsidRPr="00155B02">
        <w:rPr>
          <w:lang w:val="en-GB"/>
        </w:rPr>
        <w:t xml:space="preserve">Opens an assistant to create a new transcription step by step. </w:t>
      </w:r>
    </w:p>
    <w:p w14:paraId="1995DF02" w14:textId="77777777" w:rsidR="000959A2" w:rsidRPr="00155B02" w:rsidRDefault="000959A2" w:rsidP="00584CD4">
      <w:pPr>
        <w:pStyle w:val="Standard-BlockCharCharChar"/>
        <w:spacing w:before="0"/>
        <w:rPr>
          <w:lang w:val="en-GB"/>
        </w:rPr>
      </w:pPr>
      <w:r w:rsidRPr="00155B02">
        <w:rPr>
          <w:lang w:val="en-GB"/>
        </w:rPr>
        <w:t xml:space="preserve">The individual steps that are also explained in the assistant are: </w:t>
      </w:r>
    </w:p>
    <w:p w14:paraId="7E0DA62A" w14:textId="7A0ECDE1" w:rsidR="000959A2" w:rsidRPr="00155B02" w:rsidRDefault="000959A2" w:rsidP="00584CD4">
      <w:pPr>
        <w:pStyle w:val="Standard-BlockCharCharChar"/>
        <w:numPr>
          <w:ilvl w:val="0"/>
          <w:numId w:val="14"/>
        </w:numPr>
        <w:tabs>
          <w:tab w:val="clear" w:pos="482"/>
          <w:tab w:val="left" w:pos="851"/>
        </w:tabs>
        <w:rPr>
          <w:lang w:val="en-GB"/>
        </w:rPr>
      </w:pPr>
      <w:r w:rsidRPr="00155B02">
        <w:rPr>
          <w:lang w:val="en-GB"/>
        </w:rPr>
        <w:t>Creating Meta Data. If you're managing a corpus with the Corpus-Manager, the meta- data can be imported from the COMA file. The recording and speaker information of the COMA file will also be imported in the following steps.</w:t>
      </w:r>
    </w:p>
    <w:p w14:paraId="6CACA453" w14:textId="24FD3C2F" w:rsidR="000959A2" w:rsidRPr="00155B02" w:rsidRDefault="000959A2" w:rsidP="00584CD4">
      <w:pPr>
        <w:pStyle w:val="Standard-BlockCharCharChar"/>
        <w:numPr>
          <w:ilvl w:val="0"/>
          <w:numId w:val="14"/>
        </w:numPr>
        <w:tabs>
          <w:tab w:val="left" w:pos="851"/>
        </w:tabs>
        <w:rPr>
          <w:lang w:val="en-GB"/>
        </w:rPr>
      </w:pPr>
      <w:r w:rsidRPr="00155B02">
        <w:rPr>
          <w:lang w:val="en-GB"/>
        </w:rPr>
        <w:t>Assignment of Audio and/or Video Files</w:t>
      </w:r>
    </w:p>
    <w:p w14:paraId="3628E2CA" w14:textId="21FA8BE7" w:rsidR="000959A2" w:rsidRPr="00155B02" w:rsidRDefault="000959A2" w:rsidP="00584CD4">
      <w:pPr>
        <w:pStyle w:val="Standard-BlockCharCharChar"/>
        <w:numPr>
          <w:ilvl w:val="0"/>
          <w:numId w:val="14"/>
        </w:numPr>
        <w:tabs>
          <w:tab w:val="left" w:pos="851"/>
        </w:tabs>
        <w:rPr>
          <w:lang w:val="en-GB"/>
        </w:rPr>
      </w:pPr>
      <w:r w:rsidRPr="00155B02">
        <w:rPr>
          <w:lang w:val="en-GB"/>
        </w:rPr>
        <w:lastRenderedPageBreak/>
        <w:t>Defining a Speaker</w:t>
      </w:r>
    </w:p>
    <w:p w14:paraId="599122BE" w14:textId="23D5D292" w:rsidR="000959A2" w:rsidRPr="00155B02" w:rsidRDefault="000959A2" w:rsidP="00584CD4">
      <w:pPr>
        <w:pStyle w:val="Standard-BlockCharCharChar"/>
        <w:numPr>
          <w:ilvl w:val="0"/>
          <w:numId w:val="14"/>
        </w:numPr>
        <w:tabs>
          <w:tab w:val="left" w:pos="851"/>
        </w:tabs>
        <w:rPr>
          <w:lang w:val="en-GB"/>
        </w:rPr>
      </w:pPr>
      <w:r w:rsidRPr="00155B02">
        <w:rPr>
          <w:lang w:val="en-GB"/>
        </w:rPr>
        <w:t xml:space="preserve">Defining </w:t>
      </w:r>
      <w:r w:rsidRPr="00155B02">
        <w:rPr>
          <w:lang w:val="en-GB"/>
        </w:rPr>
        <w:t>a pattern to generate tiers for every speaker.</w:t>
      </w:r>
    </w:p>
    <w:p w14:paraId="2FEEB82E" w14:textId="77777777" w:rsidR="000959A2" w:rsidRPr="00155B02" w:rsidRDefault="000959A2">
      <w:pPr>
        <w:pStyle w:val="Standard-BlockCharCharChar"/>
        <w:rPr>
          <w:lang w:val="en-GB"/>
        </w:rPr>
      </w:pPr>
    </w:p>
    <w:p w14:paraId="741C786D" w14:textId="77777777" w:rsidR="000959A2" w:rsidRPr="00155B02" w:rsidRDefault="00D84B31">
      <w:pPr>
        <w:pStyle w:val="Standard-BlockCharCharChar"/>
        <w:spacing w:line="100" w:lineRule="atLeast"/>
        <w:rPr>
          <w:lang w:val="en-GB"/>
        </w:rPr>
      </w:pPr>
      <w:r>
        <w:rPr>
          <w:lang w:val="en-GB"/>
        </w:rPr>
        <w:pict w14:anchorId="2F7A08B3">
          <v:shape id="_x0000_i1058" type="#_x0000_t75" style="width:468pt;height:298.5pt" filled="t">
            <v:fill color2="black"/>
            <v:imagedata r:id="rId84" o:title=""/>
          </v:shape>
        </w:pict>
      </w:r>
    </w:p>
    <w:p w14:paraId="050D928A" w14:textId="77777777" w:rsidR="000959A2" w:rsidRPr="00155B02" w:rsidRDefault="000959A2" w:rsidP="00584CD4">
      <w:pPr>
        <w:pStyle w:val="berschrift3"/>
        <w:rPr>
          <w:lang w:val="en-GB"/>
        </w:rPr>
      </w:pPr>
      <w:bookmarkStart w:id="121" w:name="_Ref108437640"/>
      <w:bookmarkStart w:id="122" w:name="_Toc399421884"/>
      <w:bookmarkStart w:id="123" w:name="_File_%3E_New_from%20speakertable..."/>
      <w:r w:rsidRPr="00155B02">
        <w:rPr>
          <w:lang w:val="en-GB"/>
        </w:rPr>
        <w:t>File &gt; </w:t>
      </w:r>
      <w:r w:rsidRPr="00584CD4">
        <w:t>New</w:t>
      </w:r>
      <w:r w:rsidRPr="00155B02">
        <w:rPr>
          <w:lang w:val="en-GB"/>
        </w:rPr>
        <w:t> from speakertable...</w:t>
      </w:r>
      <w:bookmarkEnd w:id="121"/>
      <w:bookmarkEnd w:id="122"/>
    </w:p>
    <w:p w14:paraId="74BB62D7" w14:textId="62646619" w:rsidR="000959A2" w:rsidRPr="00155B02" w:rsidRDefault="000959A2">
      <w:pPr>
        <w:pStyle w:val="Standard-BlockCharCharChar"/>
        <w:rPr>
          <w:lang w:val="en-GB"/>
        </w:rPr>
      </w:pPr>
      <w:r w:rsidRPr="00155B02">
        <w:rPr>
          <w:lang w:val="en-GB"/>
        </w:rPr>
        <w:t xml:space="preserve">Generates a new transcription from a speakertable and a stylesheet (see also Appendix C). The stylesheet that is specified in the user settings (see </w:t>
      </w:r>
      <w:r w:rsidRPr="00584CD4">
        <w:rPr>
          <w:rStyle w:val="Menufunction"/>
          <w:lang w:val="en-US"/>
        </w:rPr>
        <w:t>Edit &gt; Preferences...</w:t>
      </w:r>
      <w:r w:rsidRPr="00155B02">
        <w:rPr>
          <w:lang w:val="en-GB"/>
        </w:rPr>
        <w:t xml:space="preserve">) in </w:t>
      </w:r>
      <w:r w:rsidR="00584CD4">
        <w:rPr>
          <w:lang w:val="en-GB"/>
        </w:rPr>
        <w:t>“</w:t>
      </w:r>
      <w:r w:rsidRPr="00155B02">
        <w:rPr>
          <w:lang w:val="en-GB"/>
        </w:rPr>
        <w:t>Speakertable to transcription</w:t>
      </w:r>
      <w:r w:rsidR="00E6350C" w:rsidRPr="00155B02">
        <w:rPr>
          <w:lang w:val="en-GB"/>
        </w:rPr>
        <w:t>“</w:t>
      </w:r>
      <w:r w:rsidRPr="00155B02">
        <w:rPr>
          <w:lang w:val="en-GB"/>
        </w:rPr>
        <w:t xml:space="preserve"> will be used. If there is no entry, a local stylesheet with a tier of the type </w:t>
      </w:r>
      <w:r w:rsidR="00584CD4">
        <w:rPr>
          <w:lang w:val="en-GB"/>
        </w:rPr>
        <w:t>“</w:t>
      </w:r>
      <w:r w:rsidRPr="00155B02">
        <w:rPr>
          <w:lang w:val="en-GB"/>
        </w:rPr>
        <w:t>T</w:t>
      </w:r>
      <w:r w:rsidR="00E6350C" w:rsidRPr="00155B02">
        <w:rPr>
          <w:lang w:val="en-GB"/>
        </w:rPr>
        <w:t>“</w:t>
      </w:r>
      <w:r w:rsidRPr="00155B02">
        <w:rPr>
          <w:lang w:val="en-GB"/>
        </w:rPr>
        <w:t xml:space="preserve"> and the category </w:t>
      </w:r>
      <w:r w:rsidR="00584CD4">
        <w:rPr>
          <w:lang w:val="en-GB"/>
        </w:rPr>
        <w:t>“</w:t>
      </w:r>
      <w:r w:rsidRPr="00155B02">
        <w:rPr>
          <w:lang w:val="en-GB"/>
        </w:rPr>
        <w:t>v</w:t>
      </w:r>
      <w:r w:rsidR="00E6350C" w:rsidRPr="00155B02">
        <w:rPr>
          <w:lang w:val="en-GB"/>
        </w:rPr>
        <w:t>“</w:t>
      </w:r>
      <w:r w:rsidRPr="00155B02">
        <w:rPr>
          <w:lang w:val="en-GB"/>
        </w:rPr>
        <w:t xml:space="preserve"> per speaker will be generated.</w:t>
      </w:r>
    </w:p>
    <w:p w14:paraId="4E15ED96" w14:textId="0E58B9CD" w:rsidR="000959A2" w:rsidRPr="00155B02" w:rsidRDefault="000959A2">
      <w:pPr>
        <w:pStyle w:val="Standard-BlockCharCharChar"/>
        <w:rPr>
          <w:lang w:val="en-GB"/>
        </w:rPr>
      </w:pPr>
      <w:r w:rsidRPr="00155B02">
        <w:rPr>
          <w:lang w:val="en-GB"/>
        </w:rPr>
        <w:t xml:space="preserve">First, the window to edit a speakertable is displayed. Insert the desired speakers and edit their properties (see </w:t>
      </w:r>
      <w:r w:rsidRPr="00584CD4">
        <w:rPr>
          <w:rStyle w:val="Menufunction"/>
        </w:rPr>
        <w:t>File &gt; Speakertable...</w:t>
      </w:r>
      <w:r w:rsidRPr="00155B02">
        <w:rPr>
          <w:lang w:val="en-GB"/>
        </w:rPr>
        <w:t xml:space="preserve">). The stylesheet is used by </w:t>
      </w:r>
      <w:r w:rsidRPr="00584CD4">
        <w:rPr>
          <w:lang w:val="en-GB"/>
        </w:rPr>
        <w:t xml:space="preserve">clicking </w:t>
      </w:r>
      <w:r w:rsidR="00584CD4" w:rsidRPr="00584CD4">
        <w:rPr>
          <w:lang w:val="en-GB"/>
        </w:rPr>
        <w:t>“</w:t>
      </w:r>
      <w:r w:rsidRPr="00584CD4">
        <w:rPr>
          <w:iCs/>
          <w:lang w:val="en-GB"/>
        </w:rPr>
        <w:t>OK</w:t>
      </w:r>
      <w:r w:rsidR="00584CD4" w:rsidRPr="00584CD4">
        <w:rPr>
          <w:iCs/>
          <w:lang w:val="en-GB"/>
        </w:rPr>
        <w:t>”</w:t>
      </w:r>
      <w:r w:rsidRPr="00584CD4">
        <w:rPr>
          <w:lang w:val="en-GB"/>
        </w:rPr>
        <w:t>.</w:t>
      </w:r>
      <w:r w:rsidRPr="00155B02">
        <w:rPr>
          <w:lang w:val="en-GB"/>
        </w:rPr>
        <w:t xml:space="preserve"> A new, empty musical score will be created with the tiers defined by the stylesheet.</w:t>
      </w:r>
    </w:p>
    <w:p w14:paraId="06ED8F2F" w14:textId="77777777" w:rsidR="000959A2" w:rsidRPr="00155B02" w:rsidRDefault="000959A2" w:rsidP="00584CD4">
      <w:pPr>
        <w:pStyle w:val="berschrift3"/>
        <w:rPr>
          <w:rFonts w:cs="Times New Roman"/>
          <w:lang w:val="en-GB"/>
        </w:rPr>
      </w:pPr>
      <w:bookmarkStart w:id="124" w:name="_Toc399421885"/>
      <w:bookmarkStart w:id="125" w:name="_Ref108437650"/>
      <w:bookmarkStart w:id="126" w:name="_File_%3E_Open..."/>
      <w:r w:rsidRPr="00155B02">
        <w:rPr>
          <w:rFonts w:cs="Times New Roman"/>
          <w:lang w:val="en-GB"/>
        </w:rPr>
        <w:t>File &gt; New from timeline...</w:t>
      </w:r>
      <w:bookmarkEnd w:id="124"/>
    </w:p>
    <w:p w14:paraId="629ABE10" w14:textId="7CDCB6E6" w:rsidR="000959A2" w:rsidRPr="00155B02" w:rsidRDefault="000959A2">
      <w:pPr>
        <w:pStyle w:val="Standard-BlockCharCharChar"/>
        <w:keepNext/>
        <w:rPr>
          <w:lang w:val="en-GB"/>
        </w:rPr>
      </w:pPr>
      <w:r w:rsidRPr="00155B02">
        <w:rPr>
          <w:lang w:val="en-GB"/>
        </w:rP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w:t>
      </w:r>
      <w:r w:rsidRPr="00155B02">
        <w:rPr>
          <w:lang w:val="en-GB"/>
        </w:rPr>
        <w:t xml:space="preserve">be inserted as time points. This can greatly simplify the transcription with certain recording types.  First, you are asked to select one or more audio or video files. (see </w:t>
      </w:r>
      <w:r w:rsidRPr="00584CD4">
        <w:rPr>
          <w:rStyle w:val="Menufunction"/>
        </w:rPr>
        <w:t>Transcription &gt; Recordings...</w:t>
      </w:r>
      <w:r w:rsidRPr="00155B02">
        <w:rPr>
          <w:lang w:val="en-GB"/>
        </w:rPr>
        <w:t xml:space="preserve">). Then, the following window will appear and open the previously selected </w:t>
      </w:r>
      <w:r w:rsidRPr="00155B02">
        <w:rPr>
          <w:lang w:val="en-GB"/>
        </w:rPr>
        <w:lastRenderedPageBreak/>
        <w:t xml:space="preserve">audio or video file </w:t>
      </w:r>
      <w:r w:rsidRPr="00155B02">
        <w:rPr>
          <w:lang w:val="en-GB"/>
        </w:rPr>
        <w:t>in a player.</w:t>
      </w:r>
    </w:p>
    <w:p w14:paraId="1F812153"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77AC7EE9">
          <v:shape id="_x0000_i1059" type="#_x0000_t75" style="width:180pt;height:276.75pt" filled="t">
            <v:fill color2="black"/>
            <v:imagedata r:id="rId85" o:title=""/>
          </v:shape>
        </w:pict>
      </w:r>
    </w:p>
    <w:p w14:paraId="37E82D38" w14:textId="77777777" w:rsidR="000959A2" w:rsidRPr="00155B02" w:rsidRDefault="000959A2">
      <w:pPr>
        <w:rPr>
          <w:rFonts w:ascii="Times New Roman" w:hAnsi="Times New Roman" w:cs="Times New Roman"/>
          <w:lang w:val="en-GB"/>
        </w:rPr>
      </w:pPr>
    </w:p>
    <w:p w14:paraId="611B7C6F" w14:textId="5E0B4995" w:rsidR="000959A2" w:rsidRPr="00155B02" w:rsidRDefault="000959A2">
      <w:pPr>
        <w:pStyle w:val="Standard-BlockCharCharChar"/>
        <w:rPr>
          <w:lang w:val="en-GB"/>
        </w:rPr>
      </w:pPr>
      <w:r w:rsidRPr="00155B02">
        <w:rPr>
          <w:lang w:val="en-GB"/>
        </w:rPr>
        <w:t xml:space="preserve">The maximum interval length for the resulting intervals can be defined via the </w:t>
      </w:r>
      <w:r w:rsidR="00584CD4" w:rsidRPr="00584CD4">
        <w:rPr>
          <w:lang w:val="en-GB"/>
        </w:rPr>
        <w:t>“</w:t>
      </w:r>
      <w:r w:rsidRPr="00584CD4">
        <w:rPr>
          <w:lang w:val="en-GB"/>
        </w:rPr>
        <w:t>Maximum interval length</w:t>
      </w:r>
      <w:r w:rsidR="00584CD4" w:rsidRPr="00584CD4">
        <w:rPr>
          <w:lang w:val="en-GB"/>
        </w:rPr>
        <w:t>”</w:t>
      </w:r>
      <w:r w:rsidRPr="00584CD4">
        <w:rPr>
          <w:lang w:val="en-GB"/>
        </w:rPr>
        <w:t xml:space="preserve"> </w:t>
      </w:r>
      <w:r w:rsidRPr="00155B02">
        <w:rPr>
          <w:lang w:val="en-GB"/>
        </w:rPr>
        <w:t xml:space="preserve">check </w:t>
      </w:r>
      <w:r w:rsidRPr="00155B02">
        <w:rPr>
          <w:lang w:val="en-GB"/>
        </w:rPr>
        <w:t>box.</w:t>
      </w:r>
      <w:r w:rsidR="00584CD4">
        <w:rPr>
          <w:lang w:val="en-GB"/>
        </w:rPr>
        <w:t xml:space="preserve"> For instance, </w:t>
      </w:r>
      <w:r w:rsidRPr="00155B02">
        <w:rPr>
          <w:lang w:val="en-GB"/>
        </w:rPr>
        <w:t xml:space="preserve">if the </w:t>
      </w:r>
      <w:r w:rsidRPr="00155B02">
        <w:rPr>
          <w:lang w:val="en-GB"/>
        </w:rPr>
        <w:t>check box is activated, the value is set to five seconds, and you insert time points at 11.0 and 25.0 seconds, additional time points will automatically be inserted between these two time points, so that no intervals of more than 5 seconds are created.</w:t>
      </w:r>
      <w:r w:rsidRPr="00155B02">
        <w:rPr>
          <w:lang w:val="en-GB"/>
        </w:rPr>
        <w:t xml:space="preserve">  </w:t>
      </w:r>
      <w:r w:rsidRPr="00155B02">
        <w:rPr>
          <w:lang w:val="en-GB"/>
        </w:rPr>
        <w:t>Click the start button to start playback of the recording. Then hit SPACE whenever you want to insert a new time point (i.e. at a speaker change</w:t>
      </w:r>
      <w:r w:rsidRPr="00155B02">
        <w:rPr>
          <w:lang w:val="en-GB"/>
        </w:rPr>
        <w:t xml:space="preserve">).  The list will show the time points you have inserted.  </w:t>
      </w:r>
    </w:p>
    <w:p w14:paraId="61FB48CF" w14:textId="77777777" w:rsidR="000959A2" w:rsidRPr="00155B02" w:rsidRDefault="00D84B31">
      <w:pPr>
        <w:pStyle w:val="Standard-BlockCharCharChar"/>
        <w:spacing w:line="100" w:lineRule="atLeast"/>
        <w:jc w:val="center"/>
        <w:rPr>
          <w:lang w:val="en-GB"/>
        </w:rPr>
      </w:pPr>
      <w:r>
        <w:rPr>
          <w:lang w:val="en-GB"/>
        </w:rPr>
        <w:pict w14:anchorId="2F8DA037">
          <v:shape id="_x0000_i1060" type="#_x0000_t75" style="width:199.5pt;height:102.75pt" filled="t">
            <v:fill color2="black"/>
            <v:imagedata r:id="rId86" o:title=""/>
          </v:shape>
        </w:pict>
      </w:r>
    </w:p>
    <w:p w14:paraId="28C24E57" w14:textId="1EFA1F53" w:rsidR="000959A2" w:rsidRPr="00155B02" w:rsidRDefault="000959A2">
      <w:pPr>
        <w:pStyle w:val="Standard-BlockCharCharChar"/>
        <w:rPr>
          <w:lang w:val="en-GB"/>
        </w:rPr>
      </w:pPr>
      <w:r w:rsidRPr="00155B02">
        <w:rPr>
          <w:lang w:val="en-GB"/>
        </w:rPr>
        <w:t xml:space="preserve">Play the recording to the end and click okay afterwards. A new, (empty) transcription will open in the </w:t>
      </w:r>
      <w:r w:rsidR="00C11634" w:rsidRPr="00155B02">
        <w:rPr>
          <w:lang w:val="en-GB"/>
        </w:rPr>
        <w:t>Editor</w:t>
      </w:r>
      <w:r w:rsidRPr="00155B02">
        <w:rPr>
          <w:lang w:val="en-GB"/>
        </w:rPr>
        <w:t xml:space="preserve"> and the timeline will contain the values you have set.</w:t>
      </w:r>
    </w:p>
    <w:p w14:paraId="6DD61314" w14:textId="77777777" w:rsidR="000959A2" w:rsidRPr="00155B02" w:rsidRDefault="00D84B31">
      <w:pPr>
        <w:pStyle w:val="Standard-BlockCharCharChar"/>
        <w:spacing w:line="100" w:lineRule="atLeast"/>
        <w:jc w:val="center"/>
        <w:rPr>
          <w:lang w:val="en-GB"/>
        </w:rPr>
      </w:pPr>
      <w:r>
        <w:rPr>
          <w:lang w:val="en-GB"/>
        </w:rPr>
        <w:pict w14:anchorId="67482349">
          <v:shape id="_x0000_i1061" type="#_x0000_t75" style="width:330.75pt;height:36pt" filled="t">
            <v:fill color2="black"/>
            <v:imagedata r:id="rId87" o:title=""/>
          </v:shape>
        </w:pict>
      </w:r>
    </w:p>
    <w:p w14:paraId="48A6D6E2" w14:textId="77777777" w:rsidR="000959A2" w:rsidRPr="00584CD4" w:rsidRDefault="000959A2" w:rsidP="00584CD4">
      <w:pPr>
        <w:pStyle w:val="berschrift3"/>
        <w:rPr>
          <w:lang w:val="en-US"/>
        </w:rPr>
      </w:pPr>
      <w:bookmarkStart w:id="127" w:name="_Toc399421886"/>
      <w:r w:rsidRPr="00584CD4">
        <w:rPr>
          <w:lang w:val="en-US"/>
        </w:rPr>
        <w:t>File &gt; Open...</w:t>
      </w:r>
      <w:bookmarkEnd w:id="125"/>
      <w:bookmarkEnd w:id="127"/>
    </w:p>
    <w:p w14:paraId="576185A5" w14:textId="77777777" w:rsidR="00584CD4" w:rsidRDefault="00584CD4">
      <w:pPr>
        <w:pStyle w:val="Standard-BlockCharCharChar"/>
        <w:keepNext/>
        <w:rPr>
          <w:iCs/>
          <w:lang w:val="en-GB"/>
        </w:rPr>
      </w:pPr>
    </w:p>
    <w:p w14:paraId="438E763E" w14:textId="4864C699" w:rsidR="000959A2" w:rsidRPr="00155B02" w:rsidRDefault="000959A2">
      <w:pPr>
        <w:pStyle w:val="Standard-BlockCharCharChar"/>
        <w:keepNext/>
        <w:rPr>
          <w:iCs/>
          <w:lang w:val="en-GB"/>
        </w:rPr>
      </w:pPr>
      <w:r w:rsidRPr="00155B02">
        <w:rPr>
          <w:iCs/>
          <w:lang w:val="en-GB"/>
        </w:rPr>
        <w:t xml:space="preserve"> (</w:t>
      </w:r>
      <w:r w:rsidRPr="00584CD4">
        <w:rPr>
          <w:iCs/>
          <w:lang w:val="en-GB"/>
        </w:rPr>
        <w:t>Shortcut:</w:t>
      </w:r>
      <w:r w:rsidR="00AD5D98">
        <w:rPr>
          <w:iCs/>
          <w:lang w:val="en-GB"/>
        </w:rPr>
        <w:t xml:space="preserve"> </w:t>
      </w:r>
      <w:r w:rsidR="00584CD4" w:rsidRPr="00584CD4">
        <w:rPr>
          <w:iCs/>
          <w:szCs w:val="24"/>
          <w:bdr w:val="single" w:sz="4" w:space="0" w:color="auto"/>
          <w:lang w:val="en-US"/>
        </w:rPr>
        <w:t xml:space="preserve"> </w:t>
      </w:r>
      <w:r w:rsidR="00AD5D98">
        <w:rPr>
          <w:iCs/>
          <w:szCs w:val="24"/>
          <w:bdr w:val="single" w:sz="4" w:space="0" w:color="auto"/>
          <w:lang w:val="en-US"/>
        </w:rPr>
        <w:t>CTRL</w:t>
      </w:r>
      <w:r w:rsidR="00584CD4" w:rsidRPr="00584CD4">
        <w:rPr>
          <w:iCs/>
          <w:szCs w:val="24"/>
          <w:lang w:val="en-US"/>
        </w:rPr>
        <w:t>+</w:t>
      </w:r>
      <w:r w:rsidR="00584CD4" w:rsidRPr="00584CD4">
        <w:rPr>
          <w:iCs/>
          <w:szCs w:val="24"/>
          <w:bdr w:val="single" w:sz="4" w:space="0" w:color="auto"/>
          <w:lang w:val="en-US"/>
        </w:rPr>
        <w:t>O</w:t>
      </w:r>
      <w:r w:rsidRPr="00584CD4">
        <w:rPr>
          <w:iCs/>
          <w:lang w:val="en-GB"/>
        </w:rPr>
        <w:t xml:space="preserve"> on</w:t>
      </w:r>
      <w:r w:rsidRPr="00155B02">
        <w:rPr>
          <w:iCs/>
          <w:lang w:val="en-GB"/>
        </w:rPr>
        <w:t xml:space="preserve"> Windows, </w:t>
      </w:r>
      <w:r w:rsidR="00584CD4" w:rsidRPr="00584CD4">
        <w:rPr>
          <w:rFonts w:ascii="Cambria Math" w:eastAsia="Arial Unicode MS" w:hAnsi="Cambria Math" w:cs="Cambria Math"/>
          <w:szCs w:val="24"/>
          <w:bdr w:val="single" w:sz="4" w:space="0" w:color="auto"/>
          <w:lang w:val="en-US"/>
        </w:rPr>
        <w:t>⌘</w:t>
      </w:r>
      <w:r w:rsidR="00584CD4" w:rsidRPr="00584CD4">
        <w:rPr>
          <w:iCs/>
          <w:szCs w:val="24"/>
          <w:lang w:val="en-US"/>
        </w:rPr>
        <w:t>+</w:t>
      </w:r>
      <w:r w:rsidR="00584CD4" w:rsidRPr="00584CD4">
        <w:rPr>
          <w:iCs/>
          <w:szCs w:val="24"/>
          <w:bdr w:val="single" w:sz="4" w:space="0" w:color="auto"/>
          <w:lang w:val="en-US"/>
        </w:rPr>
        <w:t>O</w:t>
      </w:r>
      <w:r w:rsidRPr="00155B02">
        <w:rPr>
          <w:iCs/>
          <w:lang w:val="en-GB"/>
        </w:rPr>
        <w:t xml:space="preserve"> on Mac)</w:t>
      </w:r>
    </w:p>
    <w:p w14:paraId="7AAABBA8"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557EA865">
          <v:shape id="_x0000_i1062" type="#_x0000_t75" style="width:468pt;height:246.75pt" filled="t">
            <v:fill color2="black"/>
            <v:imagedata r:id="rId88" o:title=""/>
          </v:shape>
        </w:pict>
      </w:r>
    </w:p>
    <w:p w14:paraId="0239ECEF" w14:textId="7DCA120E" w:rsidR="000959A2" w:rsidRPr="00155B02" w:rsidRDefault="000959A2">
      <w:pPr>
        <w:pStyle w:val="Standard-BlockCharCharChar"/>
        <w:rPr>
          <w:lang w:val="en-GB"/>
        </w:rPr>
      </w:pPr>
      <w:r w:rsidRPr="00155B02">
        <w:rPr>
          <w:lang w:val="en-GB"/>
        </w:rPr>
        <w:t xml:space="preserve">Opens a saved transcription. A standard file window of the system will be displayed, as well as all files ending in </w:t>
      </w:r>
      <w:r w:rsidR="00584CD4">
        <w:rPr>
          <w:lang w:val="en-GB"/>
        </w:rPr>
        <w:t>“</w:t>
      </w:r>
      <w:r w:rsidRPr="00155B02">
        <w:rPr>
          <w:lang w:val="en-GB"/>
        </w:rPr>
        <w:t>.exb</w:t>
      </w:r>
      <w:r w:rsidR="00E6350C" w:rsidRPr="00155B02">
        <w:rPr>
          <w:lang w:val="en-GB"/>
        </w:rPr>
        <w:t>“</w:t>
      </w:r>
      <w:r w:rsidRPr="00155B02">
        <w:rPr>
          <w:lang w:val="en-GB"/>
        </w:rPr>
        <w:t xml:space="preserve"> and </w:t>
      </w:r>
      <w:r w:rsidR="00584CD4">
        <w:rPr>
          <w:lang w:val="en-GB"/>
        </w:rPr>
        <w:t>“</w:t>
      </w:r>
      <w:r w:rsidRPr="00155B02">
        <w:rPr>
          <w:lang w:val="en-GB"/>
        </w:rPr>
        <w:t>.xml</w:t>
      </w:r>
      <w:r w:rsidR="00E6350C" w:rsidRPr="00155B02">
        <w:rPr>
          <w:lang w:val="en-GB"/>
        </w:rPr>
        <w:t>“</w:t>
      </w:r>
      <w:r w:rsidRPr="00155B02">
        <w:rPr>
          <w:lang w:val="en-GB"/>
        </w:rPr>
        <w:t xml:space="preserve">. Normally, the start directory is the one that was used for the last save. Additionally, information on the currently selected file can be displayed on the right. If the file is an EXMARaLDA basic transcription, its meta information will be displayed. Otherwise, a notification that states it is not an EXMARaLDA basic transcription will appear. Select </w:t>
      </w:r>
      <w:r w:rsidR="00584CD4">
        <w:rPr>
          <w:lang w:val="en-GB"/>
        </w:rPr>
        <w:t>“</w:t>
      </w:r>
      <w:r w:rsidRPr="00155B02">
        <w:rPr>
          <w:lang w:val="en-GB"/>
        </w:rPr>
        <w:t>Show Info</w:t>
      </w:r>
      <w:r w:rsidR="00E6350C" w:rsidRPr="00155B02">
        <w:rPr>
          <w:lang w:val="en-GB"/>
        </w:rPr>
        <w:t>“</w:t>
      </w:r>
      <w:r w:rsidRPr="00155B02">
        <w:rPr>
          <w:lang w:val="en-GB"/>
        </w:rPr>
        <w:t xml:space="preserve"> to see information of the selected file. Activate the option </w:t>
      </w:r>
      <w:r w:rsidR="00584CD4">
        <w:rPr>
          <w:lang w:val="en-GB"/>
        </w:rPr>
        <w:t>“</w:t>
      </w:r>
      <w:r w:rsidRPr="00155B02">
        <w:rPr>
          <w:lang w:val="en-GB"/>
        </w:rPr>
        <w:t>Auto</w:t>
      </w:r>
      <w:r w:rsidR="00E6350C" w:rsidRPr="00155B02">
        <w:rPr>
          <w:lang w:val="en-GB"/>
        </w:rPr>
        <w:t>“</w:t>
      </w:r>
      <w:r w:rsidRPr="00155B02">
        <w:rPr>
          <w:lang w:val="en-GB"/>
        </w:rPr>
        <w:t xml:space="preserve"> to display information for every selected file automatically.</w:t>
      </w:r>
    </w:p>
    <w:p w14:paraId="43187466" w14:textId="2CD838DD" w:rsidR="000959A2" w:rsidRPr="00155B02" w:rsidRDefault="000959A2">
      <w:pPr>
        <w:pStyle w:val="Standard-BlockCharCharChar"/>
        <w:rPr>
          <w:lang w:val="en-GB"/>
        </w:rPr>
      </w:pPr>
      <w:r w:rsidRPr="00155B02">
        <w:rPr>
          <w:lang w:val="en-GB"/>
        </w:rPr>
        <w:t xml:space="preserve">Select the file to be opened and click </w:t>
      </w:r>
      <w:r w:rsidR="00584CD4">
        <w:rPr>
          <w:lang w:val="en-GB"/>
        </w:rPr>
        <w:t>“</w:t>
      </w:r>
      <w:r w:rsidRPr="00155B02">
        <w:rPr>
          <w:lang w:val="en-GB"/>
        </w:rPr>
        <w:t>Open</w:t>
      </w:r>
      <w:r w:rsidR="00E6350C" w:rsidRPr="00155B02">
        <w:rPr>
          <w:lang w:val="en-GB"/>
        </w:rPr>
        <w:t>“</w:t>
      </w:r>
      <w:r w:rsidRPr="00155B02">
        <w:rPr>
          <w:lang w:val="en-GB"/>
        </w:rPr>
        <w:t xml:space="preserve">. Thereafter, the entire musical score needs to be formatted. For larger transcriptions this may take a few seconds. To open an associated format table, see </w:t>
      </w:r>
      <w:r w:rsidRPr="00584CD4">
        <w:rPr>
          <w:rStyle w:val="Menufunction"/>
        </w:rPr>
        <w:t>Format &gt; Open format table...</w:t>
      </w:r>
      <w:r w:rsidRPr="00155B02">
        <w:rPr>
          <w:lang w:val="en-GB"/>
        </w:rPr>
        <w:t>.</w:t>
      </w:r>
    </w:p>
    <w:p w14:paraId="66EF8CF7" w14:textId="4AA42153" w:rsidR="000959A2" w:rsidRPr="00155B02" w:rsidRDefault="000959A2">
      <w:pPr>
        <w:pStyle w:val="Standard-BlockCharCharChar"/>
        <w:rPr>
          <w:lang w:val="en-GB"/>
        </w:rPr>
      </w:pPr>
      <w:r w:rsidRPr="00155B02">
        <w:rPr>
          <w:lang w:val="en-GB"/>
        </w:rPr>
        <w:t>Hint: If you would like to work on two transcriptions simultaneously, open the EXMARaLDA Partitur-</w:t>
      </w:r>
      <w:r w:rsidR="00C11634" w:rsidRPr="00155B02">
        <w:rPr>
          <w:lang w:val="en-GB"/>
        </w:rPr>
        <w:t>Editor</w:t>
      </w:r>
      <w:r w:rsidRPr="00155B02">
        <w:rPr>
          <w:lang w:val="en-GB"/>
        </w:rPr>
        <w:t xml:space="preserve"> twice. (</w:t>
      </w:r>
      <w:r w:rsidRPr="00155B02">
        <w:rPr>
          <w:u w:val="single"/>
          <w:lang w:val="en-GB"/>
        </w:rPr>
        <w:t>Do not</w:t>
      </w:r>
      <w:r w:rsidRPr="00155B02">
        <w:rPr>
          <w:lang w:val="en-GB"/>
        </w:rPr>
        <w:t xml:space="preserve"> use </w:t>
      </w:r>
      <w:r w:rsidRPr="00AD5D98">
        <w:rPr>
          <w:rStyle w:val="Menufunction"/>
        </w:rPr>
        <w:t>File &gt; New</w:t>
      </w:r>
      <w:r w:rsidRPr="00155B02">
        <w:rPr>
          <w:lang w:val="en-GB"/>
        </w:rPr>
        <w:t>, for the opening of a new file closes the current one.)</w:t>
      </w:r>
    </w:p>
    <w:p w14:paraId="079538A4" w14:textId="77777777" w:rsidR="000959A2" w:rsidRPr="00584CD4" w:rsidRDefault="000959A2" w:rsidP="00584CD4">
      <w:pPr>
        <w:pStyle w:val="berschrift3"/>
      </w:pPr>
      <w:bookmarkStart w:id="128" w:name="_Ref108437669"/>
      <w:bookmarkStart w:id="129" w:name="_Toc399421887"/>
      <w:bookmarkStart w:id="130" w:name="_File_%3E_Restore"/>
      <w:bookmarkStart w:id="131" w:name="_File_%3E_Open_recent"/>
      <w:r w:rsidRPr="00584CD4">
        <w:t>File &gt; Restore</w:t>
      </w:r>
      <w:bookmarkEnd w:id="128"/>
      <w:bookmarkEnd w:id="129"/>
    </w:p>
    <w:p w14:paraId="02AA9AB6" w14:textId="77777777" w:rsidR="000959A2" w:rsidRPr="00155B02" w:rsidRDefault="000959A2">
      <w:pPr>
        <w:pStyle w:val="Standard-BlockCharCharChar"/>
        <w:rPr>
          <w:lang w:val="en-GB"/>
        </w:rPr>
      </w:pPr>
      <w:r w:rsidRPr="00155B02">
        <w:rPr>
          <w:lang w:val="en-GB"/>
        </w:rPr>
        <w:t>Opens the last save of the currently opened transcription. All changes since the last save will be discarded. This menu item will only be activated, if a last saved version is available.</w:t>
      </w:r>
    </w:p>
    <w:p w14:paraId="5AB6C735" w14:textId="77777777" w:rsidR="000959A2" w:rsidRPr="00AD5D98" w:rsidRDefault="000959A2" w:rsidP="00584CD4">
      <w:pPr>
        <w:pStyle w:val="berschrift3"/>
        <w:rPr>
          <w:lang w:val="en-US"/>
        </w:rPr>
      </w:pPr>
      <w:bookmarkStart w:id="132" w:name="_Ref108437678"/>
      <w:bookmarkStart w:id="133" w:name="_Toc399421888"/>
      <w:bookmarkStart w:id="134" w:name="_File_%3E_Save"/>
      <w:r w:rsidRPr="00AD5D98">
        <w:rPr>
          <w:lang w:val="en-US"/>
        </w:rPr>
        <w:t>File &gt; Save</w:t>
      </w:r>
      <w:bookmarkEnd w:id="132"/>
      <w:bookmarkEnd w:id="133"/>
    </w:p>
    <w:p w14:paraId="3105321E" w14:textId="60E55D9B" w:rsidR="000959A2" w:rsidRPr="00155B02" w:rsidRDefault="000959A2">
      <w:pPr>
        <w:pStyle w:val="Standard-BlockCharCharChar"/>
        <w:rPr>
          <w:lang w:val="en-GB"/>
        </w:rPr>
      </w:pPr>
      <w:r w:rsidRPr="00155B02">
        <w:rPr>
          <w:lang w:val="en-GB"/>
        </w:rPr>
        <w:t xml:space="preserve">(Shortcut: </w:t>
      </w:r>
      <w:r w:rsidR="00AD5D98" w:rsidRPr="00AD5D98">
        <w:rPr>
          <w:szCs w:val="24"/>
          <w:bdr w:val="single" w:sz="4" w:space="0" w:color="auto"/>
          <w:lang w:val="en-US"/>
        </w:rPr>
        <w:t>CTRL</w:t>
      </w:r>
      <w:r w:rsidR="00AD5D98" w:rsidRPr="00AD5D98">
        <w:rPr>
          <w:szCs w:val="24"/>
          <w:lang w:val="en-US"/>
        </w:rPr>
        <w:t>+</w:t>
      </w:r>
      <w:r w:rsidR="00AD5D98" w:rsidRPr="00AD5D98">
        <w:rPr>
          <w:szCs w:val="24"/>
          <w:bdr w:val="single" w:sz="4" w:space="0" w:color="auto"/>
          <w:lang w:val="en-US"/>
        </w:rPr>
        <w:t>S</w:t>
      </w:r>
      <w:r w:rsidR="00AD5D98" w:rsidRPr="00AD5D98">
        <w:rPr>
          <w:szCs w:val="24"/>
          <w:lang w:val="en-US"/>
        </w:rPr>
        <w:t xml:space="preserve"> </w:t>
      </w:r>
      <w:r w:rsidRPr="00155B02">
        <w:rPr>
          <w:lang w:val="en-GB"/>
        </w:rPr>
        <w:t xml:space="preserve">on Windows, </w:t>
      </w:r>
      <w:r w:rsidR="00AD5D98" w:rsidRPr="00AD5D98">
        <w:rPr>
          <w:szCs w:val="24"/>
          <w:lang w:val="en-US"/>
        </w:rPr>
        <w:t xml:space="preserve"> </w:t>
      </w:r>
      <w:r w:rsidR="00AD5D98" w:rsidRPr="00AD5D98">
        <w:rPr>
          <w:rFonts w:ascii="Cambria Math" w:eastAsia="Arial Unicode MS" w:hAnsi="Cambria Math" w:cs="Cambria Math"/>
          <w:szCs w:val="24"/>
          <w:bdr w:val="single" w:sz="4" w:space="0" w:color="auto"/>
          <w:lang w:val="en-US"/>
        </w:rPr>
        <w:t>⌘</w:t>
      </w:r>
      <w:r w:rsidR="00AD5D98" w:rsidRPr="00AD5D98">
        <w:rPr>
          <w:szCs w:val="24"/>
          <w:lang w:val="en-US"/>
        </w:rPr>
        <w:t>+</w:t>
      </w:r>
      <w:r w:rsidR="00AD5D98" w:rsidRPr="00AD5D98">
        <w:rPr>
          <w:szCs w:val="24"/>
          <w:bdr w:val="single" w:sz="4" w:space="0" w:color="auto"/>
          <w:lang w:val="en-US"/>
        </w:rPr>
        <w:t>S</w:t>
      </w:r>
      <w:r w:rsidRPr="00155B02">
        <w:rPr>
          <w:lang w:val="en-GB"/>
        </w:rPr>
        <w:t xml:space="preserve"> on Mac)</w:t>
      </w:r>
    </w:p>
    <w:p w14:paraId="22E950D4" w14:textId="5C6D4C26" w:rsidR="000959A2" w:rsidRPr="00155B02" w:rsidRDefault="000959A2">
      <w:pPr>
        <w:pStyle w:val="Standard-BlockCharCharChar"/>
        <w:rPr>
          <w:lang w:val="en-GB"/>
        </w:rPr>
      </w:pPr>
      <w:r w:rsidRPr="00155B02">
        <w:rPr>
          <w:lang w:val="en-GB"/>
        </w:rPr>
        <w:t xml:space="preserve">Saves the currently opened transcription under its set name. If the transcription does not have a name yet, hence the caption bar showing </w:t>
      </w:r>
      <w:r w:rsidR="00AD5D98">
        <w:rPr>
          <w:lang w:val="en-GB"/>
        </w:rPr>
        <w:t>“</w:t>
      </w:r>
      <w:r w:rsidRPr="00155B02">
        <w:rPr>
          <w:lang w:val="en-GB"/>
        </w:rPr>
        <w:t>untitled.exb</w:t>
      </w:r>
      <w:r w:rsidR="00E6350C" w:rsidRPr="00155B02">
        <w:rPr>
          <w:lang w:val="en-GB"/>
        </w:rPr>
        <w:t>“</w:t>
      </w:r>
      <w:r w:rsidRPr="00155B02">
        <w:rPr>
          <w:lang w:val="en-GB"/>
        </w:rPr>
        <w:t xml:space="preserve"> the </w:t>
      </w:r>
      <w:r w:rsidR="00AD5D98">
        <w:rPr>
          <w:lang w:val="en-GB"/>
        </w:rPr>
        <w:t>“</w:t>
      </w:r>
      <w:r w:rsidRPr="00155B02">
        <w:rPr>
          <w:lang w:val="en-GB"/>
        </w:rPr>
        <w:t>Save as...</w:t>
      </w:r>
      <w:r w:rsidR="00E6350C" w:rsidRPr="00155B02">
        <w:rPr>
          <w:lang w:val="en-GB"/>
        </w:rPr>
        <w:t>“</w:t>
      </w:r>
      <w:r w:rsidRPr="00155B02">
        <w:rPr>
          <w:lang w:val="en-GB"/>
        </w:rPr>
        <w:t xml:space="preserve"> window is opened automatically (see below).</w:t>
      </w:r>
    </w:p>
    <w:p w14:paraId="6F59A44B" w14:textId="77777777" w:rsidR="000959A2" w:rsidRPr="00AD5D98" w:rsidRDefault="000959A2" w:rsidP="00AD5D98">
      <w:pPr>
        <w:pStyle w:val="berschrift3"/>
      </w:pPr>
      <w:bookmarkStart w:id="135" w:name="_Ref108437685"/>
      <w:bookmarkStart w:id="136" w:name="_Toc399421889"/>
      <w:bookmarkStart w:id="137" w:name="_File_%3E_Save_as..."/>
      <w:r w:rsidRPr="00AD5D98">
        <w:lastRenderedPageBreak/>
        <w:t>File &gt; Save as...</w:t>
      </w:r>
      <w:bookmarkEnd w:id="135"/>
      <w:bookmarkEnd w:id="136"/>
    </w:p>
    <w:p w14:paraId="5D00C84E" w14:textId="77777777" w:rsidR="000959A2" w:rsidRPr="00155B02" w:rsidRDefault="000959A2">
      <w:pPr>
        <w:pStyle w:val="BildChar"/>
        <w:keepNext/>
        <w:rPr>
          <w:rFonts w:ascii="Times New Roman" w:hAnsi="Times New Roman"/>
          <w:lang w:val="en-GB"/>
        </w:rPr>
      </w:pPr>
    </w:p>
    <w:p w14:paraId="02114A4E"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770F14B6">
          <v:shape id="_x0000_i1063" type="#_x0000_t75" style="width:380.25pt;height:4in" filled="t">
            <v:fill color2="black"/>
            <v:imagedata r:id="rId89" o:title=""/>
          </v:shape>
        </w:pict>
      </w:r>
    </w:p>
    <w:p w14:paraId="6C5C5060" w14:textId="77777777" w:rsidR="000959A2" w:rsidRPr="00155B02" w:rsidRDefault="000959A2">
      <w:pPr>
        <w:pStyle w:val="Standard-BlockCharCharChar"/>
        <w:rPr>
          <w:lang w:val="en-GB"/>
        </w:rPr>
      </w:pPr>
    </w:p>
    <w:p w14:paraId="2C845C01" w14:textId="2F3DCC5C" w:rsidR="000959A2" w:rsidRPr="00155B02" w:rsidRDefault="000959A2">
      <w:pPr>
        <w:pStyle w:val="Standard-BlockCharCharChar"/>
        <w:rPr>
          <w:spacing w:val="-4"/>
          <w:lang w:val="en-GB"/>
        </w:rPr>
      </w:pPr>
      <w:r w:rsidRPr="00155B02">
        <w:rPr>
          <w:spacing w:val="-4"/>
          <w:lang w:val="en-GB"/>
        </w:rPr>
        <w:t xml:space="preserve">Saves the currently opened transcription under a new name. A standard file window of the system will be displayed as well as all files ending in </w:t>
      </w:r>
      <w:r w:rsidR="003C4E90">
        <w:rPr>
          <w:spacing w:val="-4"/>
          <w:lang w:val="en-GB"/>
        </w:rPr>
        <w:t>“</w:t>
      </w:r>
      <w:r w:rsidRPr="00155B02">
        <w:rPr>
          <w:spacing w:val="-4"/>
          <w:lang w:val="en-GB"/>
        </w:rPr>
        <w:t>.exb</w:t>
      </w:r>
      <w:r w:rsidR="00E6350C" w:rsidRPr="00155B02">
        <w:rPr>
          <w:spacing w:val="-4"/>
          <w:lang w:val="en-GB"/>
        </w:rPr>
        <w:t>“</w:t>
      </w:r>
      <w:r w:rsidRPr="00155B02">
        <w:rPr>
          <w:spacing w:val="-4"/>
          <w:lang w:val="en-GB"/>
        </w:rPr>
        <w:t xml:space="preserve"> and </w:t>
      </w:r>
      <w:r w:rsidR="00007CB6" w:rsidRPr="00155B02">
        <w:rPr>
          <w:spacing w:val="-4"/>
          <w:lang w:val="en-GB"/>
        </w:rPr>
        <w:t>„</w:t>
      </w:r>
      <w:r w:rsidRPr="00155B02">
        <w:rPr>
          <w:spacing w:val="-4"/>
          <w:lang w:val="en-GB"/>
        </w:rPr>
        <w:t>.xml</w:t>
      </w:r>
      <w:r w:rsidR="00E6350C" w:rsidRPr="00155B02">
        <w:rPr>
          <w:spacing w:val="-4"/>
          <w:lang w:val="en-GB"/>
        </w:rPr>
        <w:t>“</w:t>
      </w:r>
      <w:r w:rsidRPr="00155B02">
        <w:rPr>
          <w:spacing w:val="-4"/>
          <w:lang w:val="en-GB"/>
        </w:rPr>
        <w:t xml:space="preserve">. Normally, the start directory is the one that was used for the last save. Select the directory in which you would like to save the transcription, enter a name (the suffix </w:t>
      </w:r>
      <w:r w:rsidR="003C4E90">
        <w:rPr>
          <w:spacing w:val="-4"/>
          <w:lang w:val="en-GB"/>
        </w:rPr>
        <w:t>“</w:t>
      </w:r>
      <w:r w:rsidRPr="00155B02">
        <w:rPr>
          <w:spacing w:val="-4"/>
          <w:lang w:val="en-GB"/>
        </w:rPr>
        <w:t>.exb</w:t>
      </w:r>
      <w:r w:rsidR="00E6350C" w:rsidRPr="00155B02">
        <w:rPr>
          <w:spacing w:val="-4"/>
          <w:lang w:val="en-GB"/>
        </w:rPr>
        <w:t>“</w:t>
      </w:r>
      <w:r w:rsidRPr="00155B02">
        <w:rPr>
          <w:spacing w:val="-4"/>
          <w:lang w:val="en-GB"/>
        </w:rPr>
        <w:t xml:space="preserve"> will be added automatically, if you do not define one) and click </w:t>
      </w:r>
      <w:r w:rsidR="003C4E90">
        <w:rPr>
          <w:spacing w:val="-4"/>
          <w:lang w:val="en-GB"/>
        </w:rPr>
        <w:t>“</w:t>
      </w:r>
      <w:r w:rsidRPr="003C4E90">
        <w:rPr>
          <w:spacing w:val="-4"/>
          <w:lang w:val="en-GB"/>
        </w:rPr>
        <w:t>Save</w:t>
      </w:r>
      <w:r w:rsidR="003C4E90">
        <w:rPr>
          <w:spacing w:val="-4"/>
          <w:lang w:val="en-GB"/>
        </w:rPr>
        <w:t>”</w:t>
      </w:r>
      <w:bookmarkStart w:id="138" w:name="_GoBack"/>
      <w:bookmarkEnd w:id="138"/>
      <w:r w:rsidRPr="00155B02">
        <w:rPr>
          <w:spacing w:val="-4"/>
          <w:lang w:val="en-GB"/>
        </w:rPr>
        <w:t xml:space="preserve">. To save the corresponding format table, activate the option </w:t>
      </w:r>
      <w:r w:rsidR="003C4E90">
        <w:rPr>
          <w:spacing w:val="-4"/>
          <w:lang w:val="en-GB"/>
        </w:rPr>
        <w:t>“</w:t>
      </w:r>
      <w:r w:rsidRPr="00155B02">
        <w:rPr>
          <w:spacing w:val="-4"/>
          <w:lang w:val="en-GB"/>
        </w:rPr>
        <w:t>Save formats</w:t>
      </w:r>
      <w:r w:rsidR="00E6350C" w:rsidRPr="00155B02">
        <w:rPr>
          <w:spacing w:val="-4"/>
          <w:lang w:val="en-GB"/>
        </w:rPr>
        <w:t>“</w:t>
      </w:r>
      <w:r w:rsidRPr="00155B02">
        <w:rPr>
          <w:spacing w:val="-4"/>
          <w:lang w:val="en-GB"/>
        </w:rPr>
        <w:t>.</w:t>
      </w:r>
    </w:p>
    <w:p w14:paraId="6CCA56C5" w14:textId="77777777" w:rsidR="000959A2" w:rsidRPr="00155B02" w:rsidRDefault="000959A2">
      <w:pPr>
        <w:pStyle w:val="Standard-BlockCharCharChar"/>
        <w:rPr>
          <w:lang w:val="en-GB"/>
        </w:rPr>
      </w:pPr>
    </w:p>
    <w:p w14:paraId="296FBD8D" w14:textId="77777777" w:rsidR="000959A2" w:rsidRPr="00155B02" w:rsidRDefault="000959A2" w:rsidP="00BC7D6E">
      <w:pPr>
        <w:pStyle w:val="berschrift3"/>
        <w:keepNext/>
        <w:numPr>
          <w:ilvl w:val="2"/>
          <w:numId w:val="84"/>
        </w:numPr>
        <w:ind w:left="482" w:hanging="482"/>
        <w:rPr>
          <w:rFonts w:cs="Times New Roman"/>
          <w:lang w:val="en-GB"/>
        </w:rPr>
      </w:pPr>
      <w:bookmarkStart w:id="139" w:name="_Toc399421890"/>
      <w:r w:rsidRPr="00155B02">
        <w:rPr>
          <w:rFonts w:cs="Times New Roman"/>
          <w:lang w:val="en-GB"/>
        </w:rPr>
        <w:lastRenderedPageBreak/>
        <w:t>File &gt; Error list...</w:t>
      </w:r>
      <w:bookmarkEnd w:id="139"/>
    </w:p>
    <w:p w14:paraId="3EC798F9" w14:textId="77777777" w:rsidR="000959A2" w:rsidRPr="00155B02" w:rsidRDefault="000959A2">
      <w:pPr>
        <w:pStyle w:val="Standard-BlockCharCharChar"/>
        <w:keepNext/>
        <w:spacing w:line="100" w:lineRule="atLeast"/>
        <w:rPr>
          <w:lang w:val="en-GB"/>
        </w:rPr>
      </w:pPr>
    </w:p>
    <w:p w14:paraId="0A445EA1" w14:textId="77777777" w:rsidR="000959A2" w:rsidRPr="00155B02" w:rsidRDefault="000959A2">
      <w:pPr>
        <w:pStyle w:val="Standard-BlockCharCharChar"/>
        <w:keepNext/>
        <w:spacing w:line="100" w:lineRule="atLeast"/>
        <w:rPr>
          <w:lang w:val="en-GB"/>
        </w:rPr>
      </w:pPr>
      <w:r w:rsidRPr="00155B02">
        <w:rPr>
          <w:lang w:val="en-GB"/>
        </w:rPr>
        <w:t xml:space="preserve">Opens a window showing the error list. </w:t>
      </w:r>
    </w:p>
    <w:p w14:paraId="7BEEF59D" w14:textId="77777777" w:rsidR="000959A2" w:rsidRPr="00155B02" w:rsidRDefault="000959A2">
      <w:pPr>
        <w:pStyle w:val="Standard-BlockCharCharChar"/>
        <w:keepNext/>
        <w:spacing w:line="100" w:lineRule="atLeast"/>
        <w:rPr>
          <w:lang w:val="en-GB"/>
        </w:rPr>
      </w:pPr>
    </w:p>
    <w:p w14:paraId="195191E8" w14:textId="77777777" w:rsidR="000959A2" w:rsidRPr="00155B02" w:rsidRDefault="00D84B31">
      <w:pPr>
        <w:pStyle w:val="Standard-BlockCharCharChar"/>
        <w:keepNext/>
        <w:spacing w:line="100" w:lineRule="atLeast"/>
        <w:jc w:val="center"/>
        <w:rPr>
          <w:lang w:val="en-GB"/>
        </w:rPr>
      </w:pPr>
      <w:r>
        <w:rPr>
          <w:lang w:val="en-GB"/>
        </w:rPr>
        <w:pict w14:anchorId="189A8B25">
          <v:shape id="_x0000_i1064" type="#_x0000_t75" style="width:258.75pt;height:204pt" filled="t">
            <v:fill color2="black"/>
            <v:imagedata r:id="rId90" o:title=""/>
          </v:shape>
        </w:pict>
      </w:r>
    </w:p>
    <w:p w14:paraId="69572D26" w14:textId="77777777" w:rsidR="000959A2" w:rsidRPr="00155B02" w:rsidRDefault="000959A2">
      <w:pPr>
        <w:rPr>
          <w:rFonts w:ascii="Times New Roman" w:hAnsi="Times New Roman" w:cs="Times New Roman"/>
          <w:lang w:val="en-GB"/>
        </w:rPr>
      </w:pPr>
    </w:p>
    <w:p w14:paraId="506BE9AA" w14:textId="04B8D601"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An error list is an XML file that points to specific positions in the existent transcription files. It is written by the functions </w:t>
      </w:r>
      <w:r w:rsidR="00007CB6" w:rsidRPr="00155B02">
        <w:rPr>
          <w:rFonts w:ascii="Times New Roman" w:hAnsi="Times New Roman" w:cs="Times New Roman"/>
          <w:lang w:val="en-GB"/>
        </w:rPr>
        <w:t>„</w:t>
      </w:r>
      <w:r w:rsidRPr="00155B02">
        <w:rPr>
          <w:rFonts w:ascii="Times New Roman" w:hAnsi="Times New Roman" w:cs="Times New Roman"/>
          <w:lang w:val="en-GB"/>
        </w:rPr>
        <w:t>Check for segmentation errors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and </w:t>
      </w:r>
      <w:r w:rsidR="00007CB6" w:rsidRPr="00155B02">
        <w:rPr>
          <w:rFonts w:ascii="Times New Roman" w:hAnsi="Times New Roman" w:cs="Times New Roman"/>
          <w:lang w:val="en-GB"/>
        </w:rPr>
        <w:t>„</w:t>
      </w:r>
      <w:r w:rsidRPr="00155B02">
        <w:rPr>
          <w:rFonts w:ascii="Times New Roman" w:hAnsi="Times New Roman" w:cs="Times New Roman"/>
          <w:lang w:val="en-GB"/>
        </w:rPr>
        <w:t>Check for Structure Errors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of the Corpus Manager, among others. (see the </w:t>
      </w:r>
      <w:r w:rsidRPr="00155B02">
        <w:rPr>
          <w:rStyle w:val="Dokumentation"/>
          <w:rFonts w:ascii="Times New Roman" w:hAnsi="Times New Roman" w:cs="Times New Roman"/>
          <w:lang w:val="en-GB"/>
        </w:rPr>
        <w:t>COMA documentation</w:t>
      </w:r>
      <w:r w:rsidRPr="00155B02">
        <w:rPr>
          <w:rFonts w:ascii="Times New Roman" w:hAnsi="Times New Roman" w:cs="Times New Roman"/>
          <w:lang w:val="en-GB"/>
        </w:rPr>
        <w:t>).</w:t>
      </w:r>
    </w:p>
    <w:p w14:paraId="56EFF6F3" w14:textId="77777777" w:rsidR="000959A2" w:rsidRPr="00155B02" w:rsidRDefault="000959A2">
      <w:pPr>
        <w:rPr>
          <w:rFonts w:ascii="Times New Roman" w:hAnsi="Times New Roman" w:cs="Times New Roman"/>
          <w:lang w:val="en-GB"/>
        </w:rPr>
      </w:pPr>
    </w:p>
    <w:tbl>
      <w:tblPr>
        <w:tblW w:w="0" w:type="auto"/>
        <w:tblInd w:w="-10" w:type="dxa"/>
        <w:tblLayout w:type="fixed"/>
        <w:tblLook w:val="0000" w:firstRow="0" w:lastRow="0" w:firstColumn="0" w:lastColumn="0" w:noHBand="0" w:noVBand="0"/>
      </w:tblPr>
      <w:tblGrid>
        <w:gridCol w:w="9308"/>
      </w:tblGrid>
      <w:tr w:rsidR="000959A2" w:rsidRPr="00155B02" w14:paraId="4B96D891" w14:textId="77777777">
        <w:tc>
          <w:tcPr>
            <w:tcW w:w="9308" w:type="dxa"/>
            <w:tcBorders>
              <w:top w:val="single" w:sz="4" w:space="0" w:color="000000"/>
              <w:left w:val="single" w:sz="4" w:space="0" w:color="000000"/>
              <w:bottom w:val="single" w:sz="4" w:space="0" w:color="000000"/>
              <w:right w:val="single" w:sz="4" w:space="0" w:color="000000"/>
            </w:tcBorders>
            <w:shd w:val="clear" w:color="auto" w:fill="auto"/>
          </w:tcPr>
          <w:p w14:paraId="4EE19A19" w14:textId="00FE6378" w:rsidR="000959A2" w:rsidRPr="00155B02" w:rsidRDefault="000959A2">
            <w:pPr>
              <w:keepNext/>
              <w:snapToGrid w:val="0"/>
              <w:rPr>
                <w:rFonts w:ascii="Times New Roman" w:hAnsi="Times New Roman" w:cs="Times New Roman"/>
                <w:color w:val="8B26C9"/>
                <w:lang w:val="en-GB"/>
              </w:rPr>
            </w:pPr>
            <w:r w:rsidRPr="00155B02">
              <w:rPr>
                <w:rFonts w:ascii="Times New Roman" w:hAnsi="Times New Roman" w:cs="Times New Roman"/>
                <w:color w:val="8B26C9"/>
                <w:lang w:val="en-GB"/>
              </w:rPr>
              <w:lastRenderedPageBreak/>
              <w:t>&lt;?xml version=</w:t>
            </w:r>
            <w:r w:rsidR="00007CB6" w:rsidRPr="00155B02">
              <w:rPr>
                <w:rFonts w:ascii="Times New Roman" w:hAnsi="Times New Roman" w:cs="Times New Roman"/>
                <w:color w:val="8B26C9"/>
                <w:lang w:val="en-GB"/>
              </w:rPr>
              <w:t>„</w:t>
            </w:r>
            <w:r w:rsidRPr="00155B02">
              <w:rPr>
                <w:rFonts w:ascii="Times New Roman" w:hAnsi="Times New Roman" w:cs="Times New Roman"/>
                <w:color w:val="8B26C9"/>
                <w:lang w:val="en-GB"/>
              </w:rPr>
              <w:t>1.0</w:t>
            </w:r>
            <w:r w:rsidR="00E6350C" w:rsidRPr="00155B02">
              <w:rPr>
                <w:rFonts w:ascii="Times New Roman" w:hAnsi="Times New Roman" w:cs="Times New Roman"/>
                <w:color w:val="8B26C9"/>
                <w:lang w:val="en-GB"/>
              </w:rPr>
              <w:t>“</w:t>
            </w:r>
            <w:r w:rsidRPr="00155B02">
              <w:rPr>
                <w:rFonts w:ascii="Times New Roman" w:hAnsi="Times New Roman" w:cs="Times New Roman"/>
                <w:color w:val="8B26C9"/>
                <w:lang w:val="en-GB"/>
              </w:rPr>
              <w:t xml:space="preserve"> encoding=</w:t>
            </w:r>
            <w:r w:rsidR="00007CB6" w:rsidRPr="00155B02">
              <w:rPr>
                <w:rFonts w:ascii="Times New Roman" w:hAnsi="Times New Roman" w:cs="Times New Roman"/>
                <w:color w:val="8B26C9"/>
                <w:lang w:val="en-GB"/>
              </w:rPr>
              <w:t>„</w:t>
            </w:r>
            <w:r w:rsidRPr="00155B02">
              <w:rPr>
                <w:rFonts w:ascii="Times New Roman" w:hAnsi="Times New Roman" w:cs="Times New Roman"/>
                <w:color w:val="8B26C9"/>
                <w:lang w:val="en-GB"/>
              </w:rPr>
              <w:t>UTF-8</w:t>
            </w:r>
            <w:r w:rsidR="00E6350C" w:rsidRPr="00155B02">
              <w:rPr>
                <w:rFonts w:ascii="Times New Roman" w:hAnsi="Times New Roman" w:cs="Times New Roman"/>
                <w:color w:val="8B26C9"/>
                <w:lang w:val="en-GB"/>
              </w:rPr>
              <w:t>“</w:t>
            </w:r>
            <w:r w:rsidRPr="00155B02">
              <w:rPr>
                <w:rFonts w:ascii="Times New Roman" w:hAnsi="Times New Roman" w:cs="Times New Roman"/>
                <w:color w:val="8B26C9"/>
                <w:lang w:val="en-GB"/>
              </w:rPr>
              <w:t>?&gt;</w:t>
            </w:r>
          </w:p>
          <w:p w14:paraId="3FE19869" w14:textId="77777777" w:rsidR="000959A2" w:rsidRPr="00155B02" w:rsidRDefault="000959A2">
            <w:pPr>
              <w:keepNext/>
              <w:rPr>
                <w:rFonts w:ascii="Times New Roman" w:hAnsi="Times New Roman" w:cs="Times New Roman"/>
                <w:color w:val="000096"/>
                <w:lang w:val="en-GB"/>
              </w:rPr>
            </w:pPr>
            <w:r w:rsidRPr="00155B02">
              <w:rPr>
                <w:rFonts w:ascii="Times New Roman" w:hAnsi="Times New Roman" w:cs="Times New Roman"/>
                <w:color w:val="000096"/>
                <w:lang w:val="en-GB"/>
              </w:rPr>
              <w:t>&lt;error-list&gt;</w:t>
            </w:r>
          </w:p>
          <w:p w14:paraId="4CA0BA21" w14:textId="77777777" w:rsidR="000959A2" w:rsidRPr="00155B02" w:rsidRDefault="000959A2">
            <w:pPr>
              <w:keepNext/>
              <w:rPr>
                <w:rFonts w:ascii="Times New Roman" w:hAnsi="Times New Roman" w:cs="Times New Roman"/>
                <w:color w:val="000096"/>
                <w:lang w:val="en-GB"/>
              </w:rPr>
            </w:pPr>
            <w:r w:rsidRPr="00155B02">
              <w:rPr>
                <w:rFonts w:ascii="Times New Roman" w:hAnsi="Times New Roman" w:cs="Times New Roman"/>
                <w:color w:val="000000"/>
                <w:lang w:val="en-GB"/>
              </w:rPr>
              <w:t xml:space="preserve">    </w:t>
            </w:r>
            <w:r w:rsidRPr="00155B02">
              <w:rPr>
                <w:rFonts w:ascii="Times New Roman" w:hAnsi="Times New Roman" w:cs="Times New Roman"/>
                <w:color w:val="000096"/>
                <w:lang w:val="en-GB"/>
              </w:rPr>
              <w:t>&lt;errors&gt;</w:t>
            </w:r>
          </w:p>
          <w:p w14:paraId="4D11507D" w14:textId="77777777" w:rsidR="000959A2" w:rsidRPr="00155B02" w:rsidRDefault="000959A2">
            <w:pPr>
              <w:keepNext/>
              <w:rPr>
                <w:rFonts w:ascii="Times New Roman" w:hAnsi="Times New Roman" w:cs="Times New Roman"/>
                <w:color w:val="000096"/>
                <w:lang w:val="en-GB"/>
              </w:rPr>
            </w:pPr>
            <w:r w:rsidRPr="00155B02">
              <w:rPr>
                <w:rFonts w:ascii="Times New Roman" w:hAnsi="Times New Roman" w:cs="Times New Roman"/>
                <w:color w:val="000000"/>
                <w:lang w:val="en-GB"/>
              </w:rPr>
              <w:t xml:space="preserve">        </w:t>
            </w:r>
            <w:r w:rsidRPr="00155B02">
              <w:rPr>
                <w:rFonts w:ascii="Times New Roman" w:hAnsi="Times New Roman" w:cs="Times New Roman"/>
                <w:color w:val="000096"/>
                <w:lang w:val="en-GB"/>
              </w:rPr>
              <w:t>&lt;error</w:t>
            </w:r>
          </w:p>
          <w:p w14:paraId="2C49B6B6" w14:textId="73CBB732" w:rsidR="000959A2" w:rsidRPr="00155B02" w:rsidRDefault="000959A2">
            <w:pPr>
              <w:keepNext/>
              <w:rPr>
                <w:rFonts w:ascii="Times New Roman" w:hAnsi="Times New Roman" w:cs="Times New Roman"/>
                <w:color w:val="993300"/>
                <w:lang w:val="en-GB"/>
              </w:rPr>
            </w:pPr>
            <w:r w:rsidRPr="00155B02">
              <w:rPr>
                <w:rFonts w:ascii="Times New Roman" w:hAnsi="Times New Roman" w:cs="Times New Roman"/>
                <w:color w:val="F5844C"/>
                <w:lang w:val="en-GB"/>
              </w:rPr>
              <w:t xml:space="preserve">      file</w:t>
            </w:r>
            <w:r w:rsidRPr="00155B02">
              <w:rPr>
                <w:rFonts w:ascii="Times New Roman" w:hAnsi="Times New Roman" w:cs="Times New Roman"/>
                <w:color w:val="FF8040"/>
                <w:lang w:val="en-GB"/>
              </w:rPr>
              <w:t>=</w:t>
            </w:r>
            <w:r w:rsidR="00007CB6" w:rsidRPr="00155B02">
              <w:rPr>
                <w:rFonts w:ascii="Times New Roman" w:hAnsi="Times New Roman" w:cs="Times New Roman"/>
                <w:color w:val="993300"/>
                <w:lang w:val="en-GB"/>
              </w:rPr>
              <w:t>„</w:t>
            </w:r>
            <w:r w:rsidRPr="00155B02">
              <w:rPr>
                <w:rFonts w:ascii="Times New Roman" w:hAnsi="Times New Roman" w:cs="Times New Roman"/>
                <w:color w:val="993300"/>
                <w:lang w:val="en-GB"/>
              </w:rPr>
              <w:t>ENDFAS/Bilingual/Sezen_Aksu/EFE07dt_Sez_b_0408_f_100295/EFE07dt_Sez_b_0408_2_ENF.xml</w:t>
            </w:r>
            <w:r w:rsidR="00E6350C" w:rsidRPr="00155B02">
              <w:rPr>
                <w:rFonts w:ascii="Times New Roman" w:hAnsi="Times New Roman" w:cs="Times New Roman"/>
                <w:color w:val="993300"/>
                <w:lang w:val="en-GB"/>
              </w:rPr>
              <w:t>“</w:t>
            </w:r>
          </w:p>
          <w:p w14:paraId="22F31BCA" w14:textId="0E9A2790" w:rsidR="000959A2" w:rsidRPr="00155B02" w:rsidRDefault="000959A2">
            <w:pPr>
              <w:keepNext/>
              <w:rPr>
                <w:rFonts w:ascii="Times New Roman" w:hAnsi="Times New Roman" w:cs="Times New Roman"/>
                <w:color w:val="000096"/>
                <w:lang w:val="en-GB"/>
              </w:rPr>
            </w:pPr>
            <w:r w:rsidRPr="00155B02">
              <w:rPr>
                <w:rFonts w:ascii="Times New Roman" w:hAnsi="Times New Roman" w:cs="Times New Roman"/>
                <w:color w:val="F5844C"/>
                <w:lang w:val="en-GB"/>
              </w:rPr>
              <w:t xml:space="preserve">            tier</w:t>
            </w:r>
            <w:r w:rsidRPr="00155B02">
              <w:rPr>
                <w:rFonts w:ascii="Times New Roman" w:hAnsi="Times New Roman" w:cs="Times New Roman"/>
                <w:color w:val="FF8040"/>
                <w:lang w:val="en-GB"/>
              </w:rPr>
              <w:t>=</w:t>
            </w:r>
            <w:r w:rsidR="00007CB6" w:rsidRPr="00155B02">
              <w:rPr>
                <w:rFonts w:ascii="Times New Roman" w:hAnsi="Times New Roman" w:cs="Times New Roman"/>
                <w:color w:val="993300"/>
                <w:lang w:val="en-GB"/>
              </w:rPr>
              <w:t>„</w:t>
            </w:r>
            <w:r w:rsidRPr="00155B02">
              <w:rPr>
                <w:rFonts w:ascii="Times New Roman" w:hAnsi="Times New Roman" w:cs="Times New Roman"/>
                <w:color w:val="993300"/>
                <w:lang w:val="en-GB"/>
              </w:rPr>
              <w:t>TIE16</w:t>
            </w:r>
            <w:r w:rsidR="00E6350C" w:rsidRPr="00155B02">
              <w:rPr>
                <w:rFonts w:ascii="Times New Roman" w:hAnsi="Times New Roman" w:cs="Times New Roman"/>
                <w:color w:val="993300"/>
                <w:lang w:val="en-GB"/>
              </w:rPr>
              <w:t>“</w:t>
            </w:r>
            <w:r w:rsidRPr="00155B02">
              <w:rPr>
                <w:rFonts w:ascii="Times New Roman" w:hAnsi="Times New Roman" w:cs="Times New Roman"/>
                <w:color w:val="F5844C"/>
                <w:lang w:val="en-GB"/>
              </w:rPr>
              <w:t xml:space="preserve"> start</w:t>
            </w:r>
            <w:r w:rsidRPr="00155B02">
              <w:rPr>
                <w:rFonts w:ascii="Times New Roman" w:hAnsi="Times New Roman" w:cs="Times New Roman"/>
                <w:color w:val="FF8040"/>
                <w:lang w:val="en-GB"/>
              </w:rPr>
              <w:t>=</w:t>
            </w:r>
            <w:r w:rsidR="00007CB6" w:rsidRPr="00155B02">
              <w:rPr>
                <w:rFonts w:ascii="Times New Roman" w:hAnsi="Times New Roman" w:cs="Times New Roman"/>
                <w:color w:val="993300"/>
                <w:lang w:val="en-GB"/>
              </w:rPr>
              <w:t>„</w:t>
            </w:r>
            <w:r w:rsidRPr="00155B02">
              <w:rPr>
                <w:rFonts w:ascii="Times New Roman" w:hAnsi="Times New Roman" w:cs="Times New Roman"/>
                <w:color w:val="993300"/>
                <w:lang w:val="en-GB"/>
              </w:rPr>
              <w:t>T41</w:t>
            </w:r>
            <w:r w:rsidR="00E6350C" w:rsidRPr="00155B02">
              <w:rPr>
                <w:rFonts w:ascii="Times New Roman" w:hAnsi="Times New Roman" w:cs="Times New Roman"/>
                <w:color w:val="993300"/>
                <w:lang w:val="en-GB"/>
              </w:rPr>
              <w:t>“</w:t>
            </w:r>
            <w:r w:rsidRPr="00155B02">
              <w:rPr>
                <w:rFonts w:ascii="Times New Roman" w:hAnsi="Times New Roman" w:cs="Times New Roman"/>
                <w:color w:val="F5844C"/>
                <w:lang w:val="en-GB"/>
              </w:rPr>
              <w:t xml:space="preserve"> done</w:t>
            </w:r>
            <w:r w:rsidRPr="00155B02">
              <w:rPr>
                <w:rFonts w:ascii="Times New Roman" w:hAnsi="Times New Roman" w:cs="Times New Roman"/>
                <w:color w:val="FF8040"/>
                <w:lang w:val="en-GB"/>
              </w:rPr>
              <w:t>=</w:t>
            </w:r>
            <w:r w:rsidR="00007CB6" w:rsidRPr="00155B02">
              <w:rPr>
                <w:rFonts w:ascii="Times New Roman" w:hAnsi="Times New Roman" w:cs="Times New Roman"/>
                <w:color w:val="993300"/>
                <w:lang w:val="en-GB"/>
              </w:rPr>
              <w:t>„</w:t>
            </w:r>
            <w:r w:rsidRPr="00155B02">
              <w:rPr>
                <w:rFonts w:ascii="Times New Roman" w:hAnsi="Times New Roman" w:cs="Times New Roman"/>
                <w:color w:val="993300"/>
                <w:lang w:val="en-GB"/>
              </w:rPr>
              <w:t>no</w:t>
            </w:r>
            <w:r w:rsidR="00E6350C" w:rsidRPr="00155B02">
              <w:rPr>
                <w:rFonts w:ascii="Times New Roman" w:hAnsi="Times New Roman" w:cs="Times New Roman"/>
                <w:color w:val="993300"/>
                <w:lang w:val="en-GB"/>
              </w:rPr>
              <w:t>“</w:t>
            </w:r>
            <w:r w:rsidRPr="00155B02">
              <w:rPr>
                <w:rFonts w:ascii="Times New Roman" w:hAnsi="Times New Roman" w:cs="Times New Roman"/>
                <w:color w:val="000096"/>
                <w:lang w:val="en-GB"/>
              </w:rPr>
              <w:t>&gt;</w:t>
            </w:r>
            <w:r w:rsidRPr="00155B02">
              <w:rPr>
                <w:rFonts w:ascii="Times New Roman" w:hAnsi="Times New Roman" w:cs="Times New Roman"/>
                <w:color w:val="000000"/>
                <w:lang w:val="en-GB"/>
              </w:rPr>
              <w:t>Annotation mismatch</w:t>
            </w:r>
            <w:r w:rsidRPr="00155B02">
              <w:rPr>
                <w:rFonts w:ascii="Times New Roman" w:hAnsi="Times New Roman" w:cs="Times New Roman"/>
                <w:color w:val="000096"/>
                <w:lang w:val="en-GB"/>
              </w:rPr>
              <w:t>&lt;/error&gt;</w:t>
            </w:r>
          </w:p>
          <w:p w14:paraId="637DECA6" w14:textId="77777777" w:rsidR="000959A2" w:rsidRPr="00B0162A" w:rsidRDefault="000959A2">
            <w:pPr>
              <w:keepNext/>
              <w:rPr>
                <w:rFonts w:ascii="Times New Roman" w:hAnsi="Times New Roman" w:cs="Times New Roman"/>
                <w:color w:val="000096"/>
              </w:rPr>
            </w:pPr>
            <w:r w:rsidRPr="00155B02">
              <w:rPr>
                <w:rFonts w:ascii="Times New Roman" w:hAnsi="Times New Roman" w:cs="Times New Roman"/>
                <w:color w:val="000000"/>
                <w:lang w:val="en-GB"/>
              </w:rPr>
              <w:t xml:space="preserve">        </w:t>
            </w:r>
            <w:r w:rsidRPr="00B0162A">
              <w:rPr>
                <w:rFonts w:ascii="Times New Roman" w:hAnsi="Times New Roman" w:cs="Times New Roman"/>
                <w:color w:val="000096"/>
              </w:rPr>
              <w:t>&lt;error</w:t>
            </w:r>
          </w:p>
          <w:p w14:paraId="70EC7518" w14:textId="6E7204BB" w:rsidR="000959A2" w:rsidRPr="00B0162A" w:rsidRDefault="000959A2">
            <w:pPr>
              <w:keepNext/>
              <w:rPr>
                <w:rFonts w:ascii="Times New Roman" w:hAnsi="Times New Roman" w:cs="Times New Roman"/>
                <w:color w:val="993300"/>
              </w:rPr>
            </w:pPr>
            <w:r w:rsidRPr="00B0162A">
              <w:rPr>
                <w:rFonts w:ascii="Times New Roman" w:hAnsi="Times New Roman" w:cs="Times New Roman"/>
                <w:color w:val="F5844C"/>
              </w:rPr>
              <w:t xml:space="preserve">       file</w:t>
            </w:r>
            <w:r w:rsidRPr="00B0162A">
              <w:rPr>
                <w:rFonts w:ascii="Times New Roman" w:hAnsi="Times New Roman" w:cs="Times New Roman"/>
                <w:color w:val="FF8040"/>
              </w:rPr>
              <w:t>=</w:t>
            </w:r>
            <w:r w:rsidR="00007CB6" w:rsidRPr="00B0162A">
              <w:rPr>
                <w:rFonts w:ascii="Times New Roman" w:hAnsi="Times New Roman" w:cs="Times New Roman"/>
                <w:color w:val="993300"/>
              </w:rPr>
              <w:t>„</w:t>
            </w:r>
            <w:r w:rsidRPr="00B0162A">
              <w:rPr>
                <w:rFonts w:ascii="Times New Roman" w:hAnsi="Times New Roman" w:cs="Times New Roman"/>
                <w:color w:val="993300"/>
              </w:rPr>
              <w:t>ENDFAS/Mono_tk/Guznur_Bayar/Selbtk_Guz_m_0222_t_121092/Selbtk_Guz_m_0222_1_ENF.xml</w:t>
            </w:r>
            <w:r w:rsidR="00E6350C" w:rsidRPr="00B0162A">
              <w:rPr>
                <w:rFonts w:ascii="Times New Roman" w:hAnsi="Times New Roman" w:cs="Times New Roman"/>
                <w:color w:val="993300"/>
              </w:rPr>
              <w:t>“</w:t>
            </w:r>
          </w:p>
          <w:p w14:paraId="3A54FCED" w14:textId="48B7AFEB" w:rsidR="000959A2" w:rsidRPr="00155B02" w:rsidRDefault="000959A2">
            <w:pPr>
              <w:keepNext/>
              <w:rPr>
                <w:rFonts w:ascii="Times New Roman" w:hAnsi="Times New Roman" w:cs="Times New Roman"/>
                <w:color w:val="000096"/>
                <w:lang w:val="en-GB"/>
              </w:rPr>
            </w:pPr>
            <w:r w:rsidRPr="00B0162A">
              <w:rPr>
                <w:rFonts w:ascii="Times New Roman" w:hAnsi="Times New Roman" w:cs="Times New Roman"/>
                <w:color w:val="F5844C"/>
              </w:rPr>
              <w:t xml:space="preserve">            </w:t>
            </w:r>
            <w:r w:rsidRPr="00155B02">
              <w:rPr>
                <w:rFonts w:ascii="Times New Roman" w:hAnsi="Times New Roman" w:cs="Times New Roman"/>
                <w:color w:val="F5844C"/>
                <w:lang w:val="en-GB"/>
              </w:rPr>
              <w:t>tier</w:t>
            </w:r>
            <w:r w:rsidRPr="00155B02">
              <w:rPr>
                <w:rFonts w:ascii="Times New Roman" w:hAnsi="Times New Roman" w:cs="Times New Roman"/>
                <w:color w:val="FF8040"/>
                <w:lang w:val="en-GB"/>
              </w:rPr>
              <w:t>=</w:t>
            </w:r>
            <w:r w:rsidR="00007CB6" w:rsidRPr="00155B02">
              <w:rPr>
                <w:rFonts w:ascii="Times New Roman" w:hAnsi="Times New Roman" w:cs="Times New Roman"/>
                <w:color w:val="993300"/>
                <w:lang w:val="en-GB"/>
              </w:rPr>
              <w:t>„</w:t>
            </w:r>
            <w:r w:rsidRPr="00155B02">
              <w:rPr>
                <w:rFonts w:ascii="Times New Roman" w:hAnsi="Times New Roman" w:cs="Times New Roman"/>
                <w:color w:val="993300"/>
                <w:lang w:val="en-GB"/>
              </w:rPr>
              <w:t>TIE11</w:t>
            </w:r>
            <w:r w:rsidR="00E6350C" w:rsidRPr="00155B02">
              <w:rPr>
                <w:rFonts w:ascii="Times New Roman" w:hAnsi="Times New Roman" w:cs="Times New Roman"/>
                <w:color w:val="993300"/>
                <w:lang w:val="en-GB"/>
              </w:rPr>
              <w:t>“</w:t>
            </w:r>
            <w:r w:rsidRPr="00155B02">
              <w:rPr>
                <w:rFonts w:ascii="Times New Roman" w:hAnsi="Times New Roman" w:cs="Times New Roman"/>
                <w:color w:val="F5844C"/>
                <w:lang w:val="en-GB"/>
              </w:rPr>
              <w:t xml:space="preserve"> start</w:t>
            </w:r>
            <w:r w:rsidRPr="00155B02">
              <w:rPr>
                <w:rFonts w:ascii="Times New Roman" w:hAnsi="Times New Roman" w:cs="Times New Roman"/>
                <w:color w:val="FF8040"/>
                <w:lang w:val="en-GB"/>
              </w:rPr>
              <w:t>=</w:t>
            </w:r>
            <w:r w:rsidR="00007CB6" w:rsidRPr="00155B02">
              <w:rPr>
                <w:rFonts w:ascii="Times New Roman" w:hAnsi="Times New Roman" w:cs="Times New Roman"/>
                <w:color w:val="993300"/>
                <w:lang w:val="en-GB"/>
              </w:rPr>
              <w:t>„</w:t>
            </w:r>
            <w:r w:rsidRPr="00155B02">
              <w:rPr>
                <w:rFonts w:ascii="Times New Roman" w:hAnsi="Times New Roman" w:cs="Times New Roman"/>
                <w:color w:val="993300"/>
                <w:lang w:val="en-GB"/>
              </w:rPr>
              <w:t>T7</w:t>
            </w:r>
            <w:r w:rsidR="00E6350C" w:rsidRPr="00155B02">
              <w:rPr>
                <w:rFonts w:ascii="Times New Roman" w:hAnsi="Times New Roman" w:cs="Times New Roman"/>
                <w:color w:val="993300"/>
                <w:lang w:val="en-GB"/>
              </w:rPr>
              <w:t>“</w:t>
            </w:r>
            <w:r w:rsidRPr="00155B02">
              <w:rPr>
                <w:rFonts w:ascii="Times New Roman" w:hAnsi="Times New Roman" w:cs="Times New Roman"/>
                <w:color w:val="F5844C"/>
                <w:lang w:val="en-GB"/>
              </w:rPr>
              <w:t xml:space="preserve"> done</w:t>
            </w:r>
            <w:r w:rsidRPr="00155B02">
              <w:rPr>
                <w:rFonts w:ascii="Times New Roman" w:hAnsi="Times New Roman" w:cs="Times New Roman"/>
                <w:color w:val="FF8040"/>
                <w:lang w:val="en-GB"/>
              </w:rPr>
              <w:t>=</w:t>
            </w:r>
            <w:r w:rsidR="00007CB6" w:rsidRPr="00155B02">
              <w:rPr>
                <w:rFonts w:ascii="Times New Roman" w:hAnsi="Times New Roman" w:cs="Times New Roman"/>
                <w:color w:val="993300"/>
                <w:lang w:val="en-GB"/>
              </w:rPr>
              <w:t>„</w:t>
            </w:r>
            <w:r w:rsidRPr="00155B02">
              <w:rPr>
                <w:rFonts w:ascii="Times New Roman" w:hAnsi="Times New Roman" w:cs="Times New Roman"/>
                <w:color w:val="993300"/>
                <w:lang w:val="en-GB"/>
              </w:rPr>
              <w:t>no</w:t>
            </w:r>
            <w:r w:rsidR="00E6350C" w:rsidRPr="00155B02">
              <w:rPr>
                <w:rFonts w:ascii="Times New Roman" w:hAnsi="Times New Roman" w:cs="Times New Roman"/>
                <w:color w:val="993300"/>
                <w:lang w:val="en-GB"/>
              </w:rPr>
              <w:t>“</w:t>
            </w:r>
            <w:r w:rsidRPr="00155B02">
              <w:rPr>
                <w:rFonts w:ascii="Times New Roman" w:hAnsi="Times New Roman" w:cs="Times New Roman"/>
                <w:color w:val="000096"/>
                <w:lang w:val="en-GB"/>
              </w:rPr>
              <w:t>&gt;</w:t>
            </w:r>
            <w:r w:rsidRPr="00155B02">
              <w:rPr>
                <w:rFonts w:ascii="Times New Roman" w:hAnsi="Times New Roman" w:cs="Times New Roman"/>
                <w:color w:val="000000"/>
                <w:lang w:val="en-GB"/>
              </w:rPr>
              <w:t>Annotation mismatch</w:t>
            </w:r>
            <w:r w:rsidRPr="00155B02">
              <w:rPr>
                <w:rFonts w:ascii="Times New Roman" w:hAnsi="Times New Roman" w:cs="Times New Roman"/>
                <w:color w:val="000096"/>
                <w:lang w:val="en-GB"/>
              </w:rPr>
              <w:t>&lt;/error&gt;</w:t>
            </w:r>
          </w:p>
          <w:p w14:paraId="6977D674" w14:textId="77777777" w:rsidR="000959A2" w:rsidRPr="00155B02" w:rsidRDefault="000959A2">
            <w:pPr>
              <w:keepNext/>
              <w:rPr>
                <w:rFonts w:ascii="Times New Roman" w:hAnsi="Times New Roman" w:cs="Times New Roman"/>
                <w:color w:val="006400"/>
                <w:lang w:val="en-GB"/>
              </w:rPr>
            </w:pPr>
            <w:r w:rsidRPr="00155B02">
              <w:rPr>
                <w:rFonts w:ascii="Times New Roman" w:hAnsi="Times New Roman" w:cs="Times New Roman"/>
                <w:color w:val="000000"/>
                <w:lang w:val="en-GB"/>
              </w:rPr>
              <w:t xml:space="preserve">        </w:t>
            </w:r>
            <w:r w:rsidRPr="00155B02">
              <w:rPr>
                <w:rFonts w:ascii="Times New Roman" w:hAnsi="Times New Roman" w:cs="Times New Roman"/>
                <w:color w:val="006400"/>
                <w:lang w:val="en-GB"/>
              </w:rPr>
              <w:t>&lt;!-- [...] --&gt;</w:t>
            </w:r>
          </w:p>
          <w:p w14:paraId="356B0F7C" w14:textId="77777777" w:rsidR="000959A2" w:rsidRPr="00155B02" w:rsidRDefault="000959A2">
            <w:pPr>
              <w:keepNext/>
              <w:rPr>
                <w:rFonts w:ascii="Times New Roman" w:hAnsi="Times New Roman" w:cs="Times New Roman"/>
                <w:color w:val="000096"/>
                <w:lang w:val="en-GB"/>
              </w:rPr>
            </w:pPr>
            <w:r w:rsidRPr="00155B02">
              <w:rPr>
                <w:rFonts w:ascii="Times New Roman" w:hAnsi="Times New Roman" w:cs="Times New Roman"/>
                <w:color w:val="000000"/>
                <w:lang w:val="en-GB"/>
              </w:rPr>
              <w:t xml:space="preserve">    </w:t>
            </w:r>
            <w:r w:rsidRPr="00155B02">
              <w:rPr>
                <w:rFonts w:ascii="Times New Roman" w:hAnsi="Times New Roman" w:cs="Times New Roman"/>
                <w:color w:val="000096"/>
                <w:lang w:val="en-GB"/>
              </w:rPr>
              <w:t>&lt;/errors&gt;</w:t>
            </w:r>
          </w:p>
          <w:p w14:paraId="673DDEBD" w14:textId="77777777" w:rsidR="000959A2" w:rsidRPr="00155B02" w:rsidRDefault="000959A2">
            <w:pPr>
              <w:keepNext/>
              <w:rPr>
                <w:rFonts w:ascii="Times New Roman" w:hAnsi="Times New Roman" w:cs="Times New Roman"/>
                <w:color w:val="000096"/>
                <w:lang w:val="en-GB"/>
              </w:rPr>
            </w:pPr>
            <w:r w:rsidRPr="00155B02">
              <w:rPr>
                <w:rFonts w:ascii="Times New Roman" w:hAnsi="Times New Roman" w:cs="Times New Roman"/>
                <w:color w:val="000096"/>
                <w:lang w:val="en-GB"/>
              </w:rPr>
              <w:t>&lt;/error-list&gt;</w:t>
            </w:r>
          </w:p>
        </w:tc>
      </w:tr>
    </w:tbl>
    <w:p w14:paraId="74FF1FB2" w14:textId="77777777" w:rsidR="000959A2" w:rsidRPr="00155B02" w:rsidRDefault="000959A2">
      <w:pPr>
        <w:pStyle w:val="Standard-BlockCharCharChar"/>
        <w:rPr>
          <w:lang w:val="en-GB"/>
        </w:rPr>
      </w:pPr>
    </w:p>
    <w:p w14:paraId="7A6FD48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p>
    <w:p w14:paraId="2F38B8AD" w14:textId="77777777" w:rsidR="000959A2" w:rsidRPr="00155B02" w:rsidRDefault="000959A2">
      <w:pPr>
        <w:pStyle w:val="Standard-BlockCharCharChar"/>
        <w:rPr>
          <w:lang w:val="en-GB"/>
        </w:rPr>
      </w:pPr>
    </w:p>
    <w:p w14:paraId="2E118DE7" w14:textId="77777777" w:rsidR="000959A2" w:rsidRPr="00155B02" w:rsidRDefault="000959A2">
      <w:pPr>
        <w:pStyle w:val="Standard-BlockCharCharChar"/>
        <w:rPr>
          <w:lang w:val="en-GB"/>
        </w:rPr>
      </w:pPr>
      <w:bookmarkStart w:id="140" w:name="_File_%3E_Meta_Information%2525E2%252580"/>
      <w:bookmarkEnd w:id="140"/>
    </w:p>
    <w:p w14:paraId="727DB493" w14:textId="77777777" w:rsidR="000959A2" w:rsidRPr="00155B02" w:rsidRDefault="000959A2" w:rsidP="00BC7D6E">
      <w:pPr>
        <w:pStyle w:val="berschrift3"/>
        <w:numPr>
          <w:ilvl w:val="2"/>
          <w:numId w:val="84"/>
        </w:numPr>
        <w:ind w:left="482" w:hanging="482"/>
        <w:rPr>
          <w:rFonts w:cs="Times New Roman"/>
          <w:lang w:val="en-GB"/>
        </w:rPr>
      </w:pPr>
      <w:bookmarkStart w:id="141" w:name="_Ref108437720"/>
      <w:bookmarkStart w:id="142" w:name="_Toc399421891"/>
      <w:bookmarkStart w:id="143" w:name="_File_%3E_Page_setup%2525E2%252580%2525A"/>
      <w:r w:rsidRPr="00155B02">
        <w:rPr>
          <w:rFonts w:cs="Times New Roman"/>
          <w:lang w:val="en-GB"/>
        </w:rPr>
        <w:t>File &gt; Page setup…</w:t>
      </w:r>
      <w:bookmarkEnd w:id="141"/>
      <w:bookmarkEnd w:id="142"/>
    </w:p>
    <w:p w14:paraId="5B856D8D" w14:textId="77777777" w:rsidR="000959A2" w:rsidRPr="00155B02" w:rsidRDefault="00D84B31">
      <w:pPr>
        <w:pStyle w:val="BildChar"/>
        <w:rPr>
          <w:rFonts w:ascii="Times New Roman" w:hAnsi="Times New Roman"/>
          <w:lang w:val="en-GB"/>
        </w:rPr>
      </w:pPr>
      <w:r>
        <w:rPr>
          <w:rFonts w:ascii="Times New Roman" w:hAnsi="Times New Roman"/>
          <w:lang w:val="en-GB"/>
        </w:rPr>
        <w:pict w14:anchorId="7BD8DC2F">
          <v:shape id="_x0000_i1065" type="#_x0000_t75" style="width:168.75pt;height:190.5pt" filled="t">
            <v:fill color2="black"/>
            <v:imagedata r:id="rId91" o:title=""/>
          </v:shape>
        </w:pict>
      </w:r>
    </w:p>
    <w:p w14:paraId="28C8A7B2" w14:textId="77777777" w:rsidR="000959A2" w:rsidRPr="00155B02" w:rsidRDefault="000959A2">
      <w:pPr>
        <w:pStyle w:val="Standard-BlockCharCharChar"/>
        <w:rPr>
          <w:lang w:val="en-GB"/>
        </w:rPr>
      </w:pPr>
    </w:p>
    <w:p w14:paraId="34D6199A" w14:textId="77777777" w:rsidR="000959A2" w:rsidRPr="00155B02" w:rsidRDefault="000959A2">
      <w:pPr>
        <w:pStyle w:val="Standard-BlockCharCharChar"/>
        <w:rPr>
          <w:lang w:val="en-GB"/>
        </w:rPr>
      </w:pPr>
      <w:r w:rsidRPr="00155B02">
        <w:rPr>
          <w:lang w:val="en-GB"/>
        </w:rPr>
        <w:lastRenderedPageBreak/>
        <w:t>Opens a window to specify the side measurements to be used in the RTF output, or when printing. Appearance and functionality vary greatly depending on the operating system. However, they comply with the appearance of the standard window.</w:t>
      </w:r>
    </w:p>
    <w:p w14:paraId="14A0FCCB" w14:textId="77777777" w:rsidR="000959A2" w:rsidRPr="00155B02" w:rsidRDefault="000959A2">
      <w:pPr>
        <w:pStyle w:val="Standard-BlockCharCharChar"/>
        <w:rPr>
          <w:lang w:val="en-GB"/>
        </w:rPr>
      </w:pPr>
    </w:p>
    <w:p w14:paraId="7F0EB509" w14:textId="77777777" w:rsidR="000959A2" w:rsidRPr="00155B02" w:rsidRDefault="000959A2">
      <w:pPr>
        <w:pStyle w:val="Standard-BlockCharCharChar"/>
        <w:rPr>
          <w:lang w:val="en-GB"/>
        </w:rPr>
      </w:pPr>
      <w:bookmarkStart w:id="144" w:name="_File_%3E_Partitur_parameters%2525E2%252"/>
      <w:bookmarkEnd w:id="144"/>
    </w:p>
    <w:p w14:paraId="72440A6F" w14:textId="77777777" w:rsidR="000959A2" w:rsidRPr="00155B02" w:rsidRDefault="000959A2" w:rsidP="00BC7D6E">
      <w:pPr>
        <w:pStyle w:val="berschrift3"/>
        <w:pageBreakBefore/>
        <w:numPr>
          <w:ilvl w:val="2"/>
          <w:numId w:val="84"/>
        </w:numPr>
        <w:ind w:left="482" w:hanging="482"/>
        <w:rPr>
          <w:rFonts w:cs="Times New Roman"/>
          <w:lang w:val="en-GB"/>
        </w:rPr>
      </w:pPr>
      <w:bookmarkStart w:id="145" w:name="_Ref108437734"/>
      <w:bookmarkStart w:id="146" w:name="_Toc399421892"/>
      <w:bookmarkStart w:id="147" w:name="_Ref108437777"/>
      <w:bookmarkStart w:id="148" w:name="_Ref108437744"/>
      <w:bookmarkStart w:id="149" w:name="_File_%3E_Visualize_%3E%20HTML%20partitu"/>
      <w:r w:rsidRPr="00155B02">
        <w:rPr>
          <w:rFonts w:cs="Times New Roman"/>
          <w:lang w:val="en-GB"/>
        </w:rPr>
        <w:lastRenderedPageBreak/>
        <w:t>File &gt; Print…</w:t>
      </w:r>
      <w:bookmarkEnd w:id="145"/>
      <w:bookmarkEnd w:id="146"/>
    </w:p>
    <w:p w14:paraId="37514161" w14:textId="77777777" w:rsidR="000959A2" w:rsidRPr="00155B02" w:rsidRDefault="000959A2">
      <w:pPr>
        <w:pStyle w:val="Standard-BlockCharCharChar"/>
        <w:rPr>
          <w:lang w:val="en-GB"/>
        </w:rPr>
      </w:pPr>
      <w:r w:rsidRPr="00155B02">
        <w:rPr>
          <w:lang w:val="en-GB"/>
        </w:rPr>
        <w:t xml:space="preserve">(Shortcut: CTRL+P on Windows, </w:t>
      </w:r>
      <w:r w:rsidRPr="00155B02">
        <w:rPr>
          <w:rFonts w:ascii="Cambria Math" w:eastAsia="Arial Unicode MS" w:hAnsi="Cambria Math" w:cs="Cambria Math"/>
          <w:lang w:val="en-GB"/>
        </w:rPr>
        <w:t>⌘</w:t>
      </w:r>
      <w:r w:rsidRPr="00155B02">
        <w:rPr>
          <w:lang w:val="en-GB"/>
        </w:rPr>
        <w:t>+P on Mac)</w:t>
      </w:r>
    </w:p>
    <w:p w14:paraId="43460639" w14:textId="77777777" w:rsidR="000959A2" w:rsidRPr="00155B02" w:rsidRDefault="000959A2">
      <w:pPr>
        <w:pStyle w:val="Standard-BlockCharCharChar"/>
        <w:rPr>
          <w:lang w:val="en-GB"/>
        </w:rPr>
      </w:pPr>
    </w:p>
    <w:p w14:paraId="70698655" w14:textId="77777777" w:rsidR="000959A2" w:rsidRPr="00155B02" w:rsidRDefault="00D84B31">
      <w:pPr>
        <w:pStyle w:val="BildChar"/>
        <w:rPr>
          <w:rFonts w:ascii="Times New Roman" w:hAnsi="Times New Roman"/>
          <w:lang w:val="en-GB"/>
        </w:rPr>
      </w:pPr>
      <w:r>
        <w:rPr>
          <w:rFonts w:ascii="Times New Roman" w:hAnsi="Times New Roman"/>
          <w:lang w:val="en-GB"/>
        </w:rPr>
        <w:pict w14:anchorId="4983FDCC">
          <v:shape id="_x0000_i1066" type="#_x0000_t75" style="width:270pt;height:205.5pt" filled="t">
            <v:fill color2="black"/>
            <v:imagedata r:id="rId92" o:title=""/>
          </v:shape>
        </w:pict>
      </w:r>
    </w:p>
    <w:p w14:paraId="1B534B9D" w14:textId="77777777" w:rsidR="000959A2" w:rsidRPr="00155B02" w:rsidRDefault="000959A2">
      <w:pPr>
        <w:pStyle w:val="Standard-BlockCharCharChar"/>
        <w:rPr>
          <w:lang w:val="en-GB"/>
        </w:rPr>
      </w:pPr>
    </w:p>
    <w:p w14:paraId="65888CB1" w14:textId="77777777" w:rsidR="000959A2" w:rsidRPr="00155B02" w:rsidRDefault="000959A2">
      <w:pPr>
        <w:pStyle w:val="Standard-BlockCharCharChar"/>
        <w:rPr>
          <w:lang w:val="en-GB"/>
        </w:rPr>
      </w:pPr>
      <w:r w:rsidRPr="00155B02">
        <w:rPr>
          <w:lang w:val="en-GB"/>
        </w:rPr>
        <w:t>Opens a window to print the transcription. Appearance and functionality vary greatly depending on the operating system. However, they comply with the appearance of the standard window for printing.</w:t>
      </w:r>
    </w:p>
    <w:p w14:paraId="428A4728" w14:textId="77777777" w:rsidR="000959A2" w:rsidRPr="00155B02" w:rsidRDefault="000959A2">
      <w:pPr>
        <w:rPr>
          <w:rFonts w:ascii="Times New Roman" w:hAnsi="Times New Roman" w:cs="Times New Roman"/>
          <w:lang w:val="en-GB"/>
        </w:rPr>
      </w:pPr>
    </w:p>
    <w:p w14:paraId="4DD88FBD" w14:textId="77777777" w:rsidR="000959A2" w:rsidRPr="00155B02" w:rsidRDefault="000959A2" w:rsidP="00BC7D6E">
      <w:pPr>
        <w:pStyle w:val="berschrift3"/>
        <w:numPr>
          <w:ilvl w:val="2"/>
          <w:numId w:val="84"/>
        </w:numPr>
        <w:ind w:left="0" w:firstLine="0"/>
        <w:rPr>
          <w:rFonts w:cs="Times New Roman"/>
          <w:lang w:val="en-GB"/>
        </w:rPr>
      </w:pPr>
      <w:bookmarkStart w:id="150" w:name="_Toc399421893"/>
      <w:r w:rsidRPr="00155B02">
        <w:rPr>
          <w:rFonts w:cs="Times New Roman"/>
          <w:lang w:val="en-GB"/>
        </w:rPr>
        <w:t>File &gt; Output...</w:t>
      </w:r>
      <w:bookmarkEnd w:id="150"/>
      <w:r w:rsidRPr="00155B02">
        <w:rPr>
          <w:rFonts w:cs="Times New Roman"/>
          <w:lang w:val="en-GB"/>
        </w:rPr>
        <w:t> </w:t>
      </w:r>
      <w:bookmarkEnd w:id="147"/>
      <w:bookmarkEnd w:id="148"/>
    </w:p>
    <w:p w14:paraId="080F2712" w14:textId="77777777" w:rsidR="000959A2" w:rsidRPr="00155B02" w:rsidRDefault="000959A2">
      <w:pPr>
        <w:pStyle w:val="Standard-BlockCharCharChar"/>
        <w:rPr>
          <w:lang w:val="en-GB"/>
        </w:rPr>
      </w:pPr>
    </w:p>
    <w:p w14:paraId="485A961C"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67AC455C">
          <v:shape id="_x0000_i1067" type="#_x0000_t75" style="width:468pt;height:299.25pt" filled="t">
            <v:fill color2="black"/>
            <v:imagedata r:id="rId93" o:title=""/>
          </v:shape>
        </w:pict>
      </w:r>
    </w:p>
    <w:p w14:paraId="563D8F54" w14:textId="77777777" w:rsidR="000959A2" w:rsidRPr="00155B02" w:rsidRDefault="000959A2">
      <w:pPr>
        <w:pStyle w:val="Standard-BlockCharCharChar"/>
        <w:rPr>
          <w:lang w:val="en-GB"/>
        </w:rPr>
      </w:pPr>
    </w:p>
    <w:p w14:paraId="12B07D95" w14:textId="77777777" w:rsidR="000959A2" w:rsidRPr="00155B02" w:rsidRDefault="000959A2">
      <w:pPr>
        <w:pStyle w:val="Standard-BlockCharCharChar"/>
        <w:rPr>
          <w:lang w:val="en-GB"/>
        </w:rPr>
      </w:pPr>
      <w:r w:rsidRPr="00155B02">
        <w:rPr>
          <w:lang w:val="en-GB"/>
        </w:rPr>
        <w:t xml:space="preserve">Opens a window for the output of the transcription in a presentation format, used for the display in a browser or the integration in a word processing document (i.e. MS Word). </w:t>
      </w:r>
    </w:p>
    <w:p w14:paraId="17CE7E78" w14:textId="77777777" w:rsidR="000959A2" w:rsidRPr="00155B02" w:rsidRDefault="000959A2">
      <w:pPr>
        <w:pStyle w:val="Standard-BlockCharCharChar"/>
        <w:keepNext/>
        <w:rPr>
          <w:lang w:val="en-GB"/>
        </w:rPr>
      </w:pPr>
      <w:r w:rsidRPr="00155B02">
        <w:rPr>
          <w:b/>
          <w:color w:val="0000FF"/>
          <w:lang w:val="en-GB"/>
        </w:rPr>
        <w:t>Range</w:t>
      </w:r>
      <w:r w:rsidRPr="00155B02">
        <w:rPr>
          <w:lang w:val="en-GB"/>
        </w:rPr>
        <w:t xml:space="preserve"> allows you to define whether the output of the entire transcription is desired, or just a part of it. More specifically:</w:t>
      </w:r>
    </w:p>
    <w:p w14:paraId="67D6840E" w14:textId="77777777" w:rsidR="000959A2" w:rsidRPr="00155B02" w:rsidRDefault="000959A2" w:rsidP="000959A2">
      <w:pPr>
        <w:pStyle w:val="Nummerierung1"/>
        <w:keepNext/>
        <w:numPr>
          <w:ilvl w:val="0"/>
          <w:numId w:val="8"/>
        </w:numPr>
        <w:tabs>
          <w:tab w:val="clear" w:pos="482"/>
        </w:tabs>
        <w:rPr>
          <w:lang w:val="en-GB"/>
        </w:rPr>
      </w:pPr>
      <w:bookmarkStart w:id="151" w:name="_Toc399421894"/>
      <w:r w:rsidRPr="00155B02">
        <w:rPr>
          <w:b/>
          <w:color w:val="0000FF"/>
          <w:lang w:val="en-GB"/>
        </w:rPr>
        <w:t>Everything</w:t>
      </w:r>
      <w:r w:rsidRPr="00155B02">
        <w:rPr>
          <w:lang w:val="en-GB"/>
        </w:rPr>
        <w:t xml:space="preserve"> issues the entire transcription</w:t>
      </w:r>
      <w:bookmarkEnd w:id="151"/>
    </w:p>
    <w:p w14:paraId="2B94EB59" w14:textId="77777777" w:rsidR="000959A2" w:rsidRPr="00155B02" w:rsidRDefault="000959A2" w:rsidP="000959A2">
      <w:pPr>
        <w:pStyle w:val="Nummerierung1"/>
        <w:keepNext/>
        <w:numPr>
          <w:ilvl w:val="0"/>
          <w:numId w:val="8"/>
        </w:numPr>
        <w:tabs>
          <w:tab w:val="clear" w:pos="482"/>
        </w:tabs>
        <w:rPr>
          <w:lang w:val="en-GB"/>
        </w:rPr>
      </w:pPr>
      <w:bookmarkStart w:id="152" w:name="_Toc399421895"/>
      <w:r w:rsidRPr="00155B02">
        <w:rPr>
          <w:b/>
          <w:color w:val="0000FF"/>
          <w:lang w:val="en-GB"/>
        </w:rPr>
        <w:t>All visible tiers</w:t>
      </w:r>
      <w:r w:rsidRPr="00155B02">
        <w:rPr>
          <w:lang w:val="en-GB"/>
        </w:rPr>
        <w:t xml:space="preserve"> issues all visible tiers that have not been hidden via </w:t>
      </w:r>
      <w:commentRangeStart w:id="153"/>
      <w:r w:rsidRPr="00155B02">
        <w:rPr>
          <w:i/>
          <w:lang w:val="en-GB"/>
          <w:rPrChange w:id="154" w:author="Moritz Lautenbach" w:date="2014-04-15T10:50:00Z">
            <w:rPr>
              <w:lang w:val="en-GB"/>
            </w:rPr>
          </w:rPrChange>
        </w:rPr>
        <w:t>Tier &gt; Hide Tier</w:t>
      </w:r>
      <w:commentRangeEnd w:id="153"/>
      <w:r w:rsidRPr="00155B02">
        <w:rPr>
          <w:rStyle w:val="Kommentarzeichen"/>
          <w:i/>
          <w:lang w:val="en-GB"/>
          <w:rPrChange w:id="155" w:author="Moritz Lautenbach" w:date="2014-04-15T10:50:00Z">
            <w:rPr>
              <w:rStyle w:val="Kommentarzeichen"/>
              <w:rFonts w:cs="Mangal"/>
            </w:rPr>
          </w:rPrChange>
        </w:rPr>
        <w:commentReference w:id="153"/>
      </w:r>
      <w:r w:rsidRPr="00155B02">
        <w:rPr>
          <w:lang w:val="en-GB"/>
        </w:rPr>
        <w:t>.</w:t>
      </w:r>
      <w:bookmarkEnd w:id="152"/>
    </w:p>
    <w:p w14:paraId="0B157C25" w14:textId="77777777" w:rsidR="000959A2" w:rsidRPr="00155B02" w:rsidRDefault="000959A2" w:rsidP="000959A2">
      <w:pPr>
        <w:pStyle w:val="Nummerierung1"/>
        <w:keepNext/>
        <w:numPr>
          <w:ilvl w:val="0"/>
          <w:numId w:val="8"/>
        </w:numPr>
        <w:tabs>
          <w:tab w:val="clear" w:pos="482"/>
        </w:tabs>
        <w:rPr>
          <w:lang w:val="en-GB"/>
        </w:rPr>
      </w:pPr>
      <w:bookmarkStart w:id="156" w:name="_Toc399421896"/>
      <w:r w:rsidRPr="00155B02">
        <w:rPr>
          <w:b/>
          <w:color w:val="0000FF"/>
          <w:lang w:val="en-GB"/>
        </w:rPr>
        <w:t>Selection</w:t>
      </w:r>
      <w:r w:rsidRPr="00155B02">
        <w:rPr>
          <w:lang w:val="en-GB"/>
        </w:rPr>
        <w:t xml:space="preserve"> issues the current selection in the musical score.</w:t>
      </w:r>
      <w:bookmarkEnd w:id="156"/>
    </w:p>
    <w:p w14:paraId="52483D81" w14:textId="77777777" w:rsidR="000959A2" w:rsidRPr="00155B02" w:rsidRDefault="000959A2">
      <w:pPr>
        <w:pStyle w:val="Standard-BlockCharCharChar"/>
        <w:rPr>
          <w:lang w:val="en-GB"/>
        </w:rPr>
      </w:pPr>
    </w:p>
    <w:p w14:paraId="386C6231" w14:textId="77777777" w:rsidR="000959A2" w:rsidRPr="00155B02" w:rsidRDefault="000959A2">
      <w:pPr>
        <w:pStyle w:val="Standard-BlockCharCharChar"/>
        <w:rPr>
          <w:lang w:val="en-GB"/>
        </w:rPr>
      </w:pPr>
      <w:r w:rsidRPr="00155B02">
        <w:rPr>
          <w:lang w:val="en-GB"/>
        </w:rPr>
        <w:t xml:space="preserve">The </w:t>
      </w:r>
      <w:ins w:id="157" w:author="Moritz Lautenbach" w:date="2014-04-15T11:18:00Z">
        <w:r w:rsidRPr="00155B02">
          <w:rPr>
            <w:lang w:val="en-GB"/>
          </w:rPr>
          <w:t>d</w:t>
        </w:r>
      </w:ins>
      <w:commentRangeStart w:id="158"/>
      <w:del w:id="159" w:author="Moritz Lautenbach" w:date="2014-04-15T11:18:00Z">
        <w:r w:rsidRPr="00155B02" w:rsidDel="003302FC">
          <w:rPr>
            <w:lang w:val="en-GB"/>
          </w:rPr>
          <w:delText>D</w:delText>
        </w:r>
      </w:del>
      <w:r w:rsidRPr="00155B02">
        <w:rPr>
          <w:lang w:val="en-GB"/>
        </w:rPr>
        <w:t>rop</w:t>
      </w:r>
      <w:ins w:id="160" w:author="Moritz Lautenbach" w:date="2014-04-15T11:18:00Z">
        <w:r w:rsidRPr="00155B02">
          <w:rPr>
            <w:lang w:val="en-GB"/>
          </w:rPr>
          <w:t>-</w:t>
        </w:r>
      </w:ins>
      <w:del w:id="161" w:author="Moritz Lautenbach" w:date="2014-04-15T11:18:00Z">
        <w:r w:rsidRPr="00155B02" w:rsidDel="003302FC">
          <w:rPr>
            <w:lang w:val="en-GB"/>
          </w:rPr>
          <w:delText xml:space="preserve"> </w:delText>
        </w:r>
      </w:del>
      <w:r w:rsidRPr="00155B02">
        <w:rPr>
          <w:lang w:val="en-GB"/>
        </w:rPr>
        <w:t xml:space="preserve">down </w:t>
      </w:r>
      <w:commentRangeEnd w:id="158"/>
      <w:r w:rsidRPr="00155B02">
        <w:rPr>
          <w:rStyle w:val="Kommentarzeichen"/>
          <w:lang w:val="en-GB"/>
        </w:rPr>
        <w:commentReference w:id="158"/>
      </w:r>
      <w:r w:rsidRPr="00155B02">
        <w:rPr>
          <w:lang w:val="en-GB"/>
        </w:rPr>
        <w:t xml:space="preserve">list </w:t>
      </w:r>
      <w:r w:rsidRPr="00155B02">
        <w:rPr>
          <w:b/>
          <w:color w:val="0000FF"/>
          <w:lang w:val="en-GB"/>
        </w:rPr>
        <w:t>Save as type</w:t>
      </w:r>
      <w:r w:rsidRPr="00155B02">
        <w:rPr>
          <w:lang w:val="en-GB"/>
        </w:rPr>
        <w:t xml:space="preserve"> offers different formats:</w:t>
      </w:r>
    </w:p>
    <w:p w14:paraId="30FFD3F5" w14:textId="77777777" w:rsidR="000959A2" w:rsidRPr="00155B02" w:rsidRDefault="000959A2">
      <w:pPr>
        <w:pStyle w:val="Standard-BlockCharCharChar"/>
        <w:rPr>
          <w:lang w:val="en-GB"/>
        </w:rPr>
      </w:pPr>
    </w:p>
    <w:p w14:paraId="617335E5" w14:textId="77777777" w:rsidR="000959A2" w:rsidRPr="00155B02" w:rsidRDefault="00D84B31">
      <w:pPr>
        <w:pStyle w:val="Standard-BlockCharCharChar"/>
        <w:spacing w:line="100" w:lineRule="atLeast"/>
        <w:jc w:val="center"/>
        <w:rPr>
          <w:lang w:val="en-GB"/>
        </w:rPr>
      </w:pPr>
      <w:r>
        <w:rPr>
          <w:lang w:val="en-GB"/>
        </w:rPr>
        <w:pict w14:anchorId="56EDDAD9">
          <v:shape id="_x0000_i1068" type="#_x0000_t75" style="width:222.75pt;height:117.75pt" filled="t">
            <v:fill color2="black"/>
            <v:imagedata r:id="rId94" o:title=""/>
          </v:shape>
        </w:pict>
      </w:r>
    </w:p>
    <w:p w14:paraId="1BE76E81" w14:textId="77777777" w:rsidR="000959A2" w:rsidRPr="00155B02" w:rsidRDefault="000959A2">
      <w:pPr>
        <w:pStyle w:val="Standard-BlockCharCharChar"/>
        <w:rPr>
          <w:lang w:val="en-GB"/>
        </w:rPr>
      </w:pPr>
    </w:p>
    <w:p w14:paraId="18871C50" w14:textId="32547AFD" w:rsidR="000959A2" w:rsidRPr="00155B02" w:rsidRDefault="000959A2">
      <w:pPr>
        <w:pStyle w:val="Standard-BlockCharCharChar"/>
        <w:ind w:left="567" w:hanging="567"/>
        <w:rPr>
          <w:lang w:val="en-GB"/>
        </w:rPr>
      </w:pPr>
      <w:r w:rsidRPr="00155B02">
        <w:rPr>
          <w:lang w:val="en-GB"/>
        </w:rPr>
        <w:t xml:space="preserve">1. </w:t>
      </w:r>
      <w:r w:rsidRPr="00155B02">
        <w:rPr>
          <w:b/>
          <w:color w:val="0000FF"/>
          <w:lang w:val="en-GB"/>
        </w:rPr>
        <w:t>HTML musical score</w:t>
      </w:r>
      <w:r w:rsidRPr="00155B02">
        <w:rPr>
          <w:lang w:val="en-GB"/>
        </w:rPr>
        <w:t xml:space="preserve">: Select the directory in which you would like to save the HTML output and enter a name (the suffix </w:t>
      </w:r>
      <w:r w:rsidR="00007CB6" w:rsidRPr="00155B02">
        <w:rPr>
          <w:lang w:val="en-GB"/>
        </w:rPr>
        <w:t>„</w:t>
      </w:r>
      <w:r w:rsidRPr="00155B02">
        <w:rPr>
          <w:lang w:val="en-GB"/>
        </w:rPr>
        <w:t>.html</w:t>
      </w:r>
      <w:r w:rsidR="00E6350C" w:rsidRPr="00155B02">
        <w:rPr>
          <w:lang w:val="en-GB"/>
        </w:rPr>
        <w:t>“</w:t>
      </w:r>
      <w:r w:rsidRPr="00155B02">
        <w:rPr>
          <w:lang w:val="en-GB"/>
        </w:rPr>
        <w:t xml:space="preserve"> will be added automatically, if you do not define one). Select </w:t>
      </w:r>
      <w:r w:rsidR="00007CB6" w:rsidRPr="00155B02">
        <w:rPr>
          <w:lang w:val="en-GB"/>
        </w:rPr>
        <w:t>„</w:t>
      </w:r>
      <w:r w:rsidRPr="00155B02">
        <w:rPr>
          <w:lang w:val="en-GB"/>
        </w:rPr>
        <w:t>Frames</w:t>
      </w:r>
      <w:r w:rsidR="00E6350C" w:rsidRPr="00155B02">
        <w:rPr>
          <w:lang w:val="en-GB"/>
        </w:rPr>
        <w:t>“</w:t>
      </w:r>
      <w:r w:rsidRPr="00155B02">
        <w:rPr>
          <w:lang w:val="en-GB"/>
        </w:rPr>
        <w:t xml:space="preserve">, if you would like the transcription's existing links to be realised as hyperlinks in a separate frame. Select </w:t>
      </w:r>
      <w:r w:rsidR="00007CB6" w:rsidRPr="00155B02">
        <w:rPr>
          <w:lang w:val="en-GB"/>
        </w:rPr>
        <w:t>„</w:t>
      </w:r>
      <w:r w:rsidRPr="00155B02">
        <w:rPr>
          <w:lang w:val="en-GB"/>
        </w:rPr>
        <w:t>No frames</w:t>
      </w:r>
      <w:r w:rsidR="00E6350C" w:rsidRPr="00155B02">
        <w:rPr>
          <w:lang w:val="en-GB"/>
        </w:rPr>
        <w:t>“</w:t>
      </w:r>
      <w:del w:id="162" w:author="Moritz Lautenbach" w:date="2014-04-14T16:42:00Z">
        <w:r w:rsidRPr="00155B02" w:rsidDel="00593CD3">
          <w:rPr>
            <w:lang w:val="en-GB"/>
          </w:rPr>
          <w:delText>,</w:delText>
        </w:r>
      </w:del>
      <w:r w:rsidRPr="00155B02">
        <w:rPr>
          <w:lang w:val="en-GB"/>
        </w:rPr>
        <w:t xml:space="preserve"> if the transcription does not contain links, or if the hyperlinks should be opened in a new window. Then click </w:t>
      </w:r>
      <w:r w:rsidR="00007CB6" w:rsidRPr="00155B02">
        <w:rPr>
          <w:lang w:val="en-GB"/>
        </w:rPr>
        <w:t>„</w:t>
      </w:r>
      <w:r w:rsidRPr="00155B02">
        <w:rPr>
          <w:lang w:val="en-GB"/>
        </w:rPr>
        <w:t>save</w:t>
      </w:r>
      <w:r w:rsidR="00E6350C" w:rsidRPr="00155B02">
        <w:rPr>
          <w:lang w:val="en-GB"/>
        </w:rPr>
        <w:t>“</w:t>
      </w:r>
      <w:r w:rsidRPr="00155B02">
        <w:rPr>
          <w:lang w:val="en-GB"/>
        </w:rPr>
        <w:t xml:space="preserve"> to implement the output. Thereafter, the file can be opened in any browser. The meta information and speaker table output can be parametrised via </w:t>
      </w:r>
      <w:r w:rsidRPr="00155B02">
        <w:rPr>
          <w:i/>
          <w:lang w:val="en-GB"/>
        </w:rPr>
        <w:t>Edit &gt; Preferences &gt; Stylesheets</w:t>
      </w:r>
      <w:r w:rsidRPr="00155B02">
        <w:rPr>
          <w:lang w:val="en-GB"/>
        </w:rPr>
        <w:t xml:space="preserve"> as </w:t>
      </w:r>
      <w:r w:rsidR="00007CB6" w:rsidRPr="00155B02">
        <w:rPr>
          <w:lang w:val="en-GB"/>
        </w:rPr>
        <w:t>„</w:t>
      </w:r>
      <w:r w:rsidRPr="00155B02">
        <w:rPr>
          <w:lang w:val="en-GB"/>
        </w:rPr>
        <w:t>Head to HTML</w:t>
      </w:r>
      <w:r w:rsidR="00E6350C" w:rsidRPr="00155B02">
        <w:rPr>
          <w:lang w:val="en-GB"/>
        </w:rPr>
        <w:t>“</w:t>
      </w:r>
      <w:r w:rsidRPr="00155B02">
        <w:rPr>
          <w:lang w:val="en-GB"/>
        </w:rPr>
        <w:t>. See Appendix C</w:t>
      </w:r>
      <w:ins w:id="163" w:author="Moritz Lautenbach" w:date="2014-04-15T10:54:00Z">
        <w:r w:rsidRPr="00155B02">
          <w:rPr>
            <w:lang w:val="en-GB"/>
          </w:rPr>
          <w:t>:</w:t>
        </w:r>
      </w:ins>
      <w:r w:rsidRPr="00155B02">
        <w:rPr>
          <w:lang w:val="en-GB"/>
        </w:rPr>
        <w:t xml:space="preserve"> </w:t>
      </w:r>
      <w:r w:rsidR="00007CB6" w:rsidRPr="00155B02">
        <w:rPr>
          <w:lang w:val="en-GB"/>
        </w:rPr>
        <w:t>„</w:t>
      </w:r>
      <w:r w:rsidRPr="00155B02">
        <w:rPr>
          <w:lang w:val="en-GB"/>
        </w:rPr>
        <w:t>EXMARaLDA and Stylesheets”.</w:t>
      </w:r>
    </w:p>
    <w:p w14:paraId="1255ED8D" w14:textId="77777777" w:rsidR="000959A2" w:rsidRPr="00155B02" w:rsidRDefault="000959A2">
      <w:pPr>
        <w:pStyle w:val="Standard-BlockCharCharChar"/>
        <w:ind w:left="567" w:hanging="567"/>
        <w:rPr>
          <w:lang w:val="en-GB"/>
        </w:rPr>
      </w:pPr>
    </w:p>
    <w:p w14:paraId="0586EE74" w14:textId="77777777" w:rsidR="000959A2" w:rsidRPr="00155B02" w:rsidRDefault="00D84B31">
      <w:pPr>
        <w:pStyle w:val="Standard-BlockCharCharChar"/>
        <w:spacing w:line="100" w:lineRule="atLeast"/>
        <w:ind w:left="567" w:hanging="567"/>
        <w:jc w:val="center"/>
        <w:rPr>
          <w:lang w:val="en-GB"/>
        </w:rPr>
      </w:pPr>
      <w:r>
        <w:rPr>
          <w:lang w:val="en-GB"/>
        </w:rPr>
        <w:pict w14:anchorId="7DF19D68">
          <v:shape id="_x0000_i1069" type="#_x0000_t75" style="width:406.5pt;height:263.25pt" filled="t">
            <v:fill color2="black"/>
            <v:imagedata r:id="rId95" o:title=""/>
          </v:shape>
        </w:pict>
      </w:r>
    </w:p>
    <w:p w14:paraId="24767C68" w14:textId="77777777" w:rsidR="000959A2" w:rsidRPr="00155B02" w:rsidRDefault="000959A2">
      <w:pPr>
        <w:pStyle w:val="Standard-BlockCharCharChar"/>
        <w:rPr>
          <w:lang w:val="en-GB"/>
        </w:rPr>
      </w:pPr>
    </w:p>
    <w:p w14:paraId="708F7852" w14:textId="2560A047" w:rsidR="000959A2" w:rsidRPr="00155B02" w:rsidRDefault="000959A2">
      <w:pPr>
        <w:pStyle w:val="Standard-BlockCharCharChar"/>
        <w:ind w:left="567" w:hanging="567"/>
        <w:rPr>
          <w:lang w:val="en-GB"/>
        </w:rPr>
      </w:pPr>
      <w:r w:rsidRPr="00155B02">
        <w:rPr>
          <w:lang w:val="en-GB"/>
        </w:rPr>
        <w:t xml:space="preserve">1. </w:t>
      </w:r>
      <w:r w:rsidRPr="00155B02">
        <w:rPr>
          <w:b/>
          <w:color w:val="0000FF"/>
          <w:lang w:val="en-GB"/>
        </w:rPr>
        <w:t xml:space="preserve">RTF musical score: </w:t>
      </w:r>
      <w:r w:rsidRPr="00155B02">
        <w:rPr>
          <w:lang w:val="en-GB"/>
        </w:rPr>
        <w:t xml:space="preserve">Select the directory in which you would like to save the RTF output and enter a name (the suffix </w:t>
      </w:r>
      <w:r w:rsidR="00007CB6" w:rsidRPr="00155B02">
        <w:rPr>
          <w:lang w:val="en-GB"/>
        </w:rPr>
        <w:t>„</w:t>
      </w:r>
      <w:r w:rsidRPr="00155B02">
        <w:rPr>
          <w:lang w:val="en-GB"/>
        </w:rPr>
        <w:t>.rtf</w:t>
      </w:r>
      <w:r w:rsidR="00E6350C" w:rsidRPr="00155B02">
        <w:rPr>
          <w:lang w:val="en-GB"/>
        </w:rPr>
        <w:t>“</w:t>
      </w:r>
      <w:r w:rsidRPr="00155B02">
        <w:rPr>
          <w:lang w:val="en-GB"/>
        </w:rPr>
        <w:t xml:space="preserve"> will be added automatically, if you do not define one). Then click </w:t>
      </w:r>
      <w:r w:rsidR="00007CB6" w:rsidRPr="00155B02">
        <w:rPr>
          <w:lang w:val="en-GB"/>
        </w:rPr>
        <w:t>„</w:t>
      </w:r>
      <w:r w:rsidRPr="00155B02">
        <w:rPr>
          <w:lang w:val="en-GB"/>
        </w:rPr>
        <w:t>save</w:t>
      </w:r>
      <w:r w:rsidR="00E6350C" w:rsidRPr="00155B02">
        <w:rPr>
          <w:lang w:val="en-GB"/>
        </w:rPr>
        <w:t>“</w:t>
      </w:r>
      <w:r w:rsidRPr="00155B02">
        <w:rPr>
          <w:lang w:val="en-GB"/>
        </w:rPr>
        <w:t xml:space="preserve"> to implement the output. Thereafter, the file can be opened and edited in any word processor that can read RTF files (especially MS Word).</w:t>
      </w:r>
    </w:p>
    <w:p w14:paraId="4B07DA20" w14:textId="77777777" w:rsidR="000959A2" w:rsidRPr="00155B02" w:rsidRDefault="000959A2">
      <w:pPr>
        <w:pStyle w:val="Standard-BlockCharCharChar"/>
        <w:rPr>
          <w:lang w:val="en-GB"/>
        </w:rPr>
      </w:pPr>
    </w:p>
    <w:p w14:paraId="0747CCAE" w14:textId="7E2AC22B" w:rsidR="000959A2" w:rsidRPr="00155B02" w:rsidRDefault="000959A2">
      <w:pPr>
        <w:pStyle w:val="Standard-BlockCharCharChar"/>
        <w:ind w:left="567" w:hanging="567"/>
        <w:rPr>
          <w:spacing w:val="-4"/>
          <w:lang w:val="en-GB"/>
        </w:rPr>
      </w:pPr>
      <w:bookmarkStart w:id="164" w:name="_Ref108437810"/>
      <w:bookmarkStart w:id="165" w:name="_File_%3E_Visualize_%3E%20Reexport%20HTM"/>
      <w:r w:rsidRPr="00155B02">
        <w:rPr>
          <w:lang w:val="en-GB"/>
        </w:rPr>
        <w:t xml:space="preserve">3. </w:t>
      </w:r>
      <w:r w:rsidRPr="00155B02">
        <w:rPr>
          <w:b/>
          <w:color w:val="0000FF"/>
          <w:lang w:val="en-GB"/>
        </w:rPr>
        <w:t>SVG musical score</w:t>
      </w:r>
      <w:r w:rsidRPr="00155B02">
        <w:rPr>
          <w:lang w:val="en-GB"/>
        </w:rPr>
        <w:t xml:space="preserve">: </w:t>
      </w:r>
      <w:r w:rsidRPr="00155B02">
        <w:rPr>
          <w:spacing w:val="-4"/>
          <w:lang w:val="en-GB"/>
        </w:rPr>
        <w:t xml:space="preserve">SVG means </w:t>
      </w:r>
      <w:r w:rsidR="00007CB6" w:rsidRPr="00155B02">
        <w:rPr>
          <w:spacing w:val="-4"/>
          <w:lang w:val="en-GB"/>
        </w:rPr>
        <w:t>„</w:t>
      </w:r>
      <w:r w:rsidRPr="00155B02">
        <w:rPr>
          <w:spacing w:val="-4"/>
          <w:lang w:val="en-GB"/>
        </w:rPr>
        <w:t>Scalable Vector Graphics</w:t>
      </w:r>
      <w:r w:rsidR="00E6350C" w:rsidRPr="00155B02">
        <w:rPr>
          <w:spacing w:val="-4"/>
          <w:lang w:val="en-GB"/>
        </w:rPr>
        <w:t>“</w:t>
      </w:r>
      <w:r w:rsidRPr="00155B02">
        <w:rPr>
          <w:spacing w:val="-4"/>
          <w:lang w:val="en-GB"/>
        </w:rPr>
        <w:t xml:space="preserve"> and is an XML based format to describe vector graphics. Vector graphics can be edited in graphic software (i.</w:t>
      </w:r>
      <w:del w:id="166" w:author="Moritz Lautenbach" w:date="2014-04-15T10:56:00Z">
        <w:r w:rsidRPr="00155B02" w:rsidDel="00EE52A5">
          <w:rPr>
            <w:spacing w:val="-4"/>
            <w:lang w:val="en-GB"/>
          </w:rPr>
          <w:delText> </w:delText>
        </w:r>
      </w:del>
      <w:r w:rsidRPr="00155B02">
        <w:rPr>
          <w:spacing w:val="-4"/>
          <w:lang w:val="en-GB"/>
        </w:rPr>
        <w:t>e. Corel Draw, Adobe Illustrator). Furthermore they can be used as high quality print templates, due to the fact that scaling does not damage sharpness or definition. Thus, they are probably the best solution to integrate musical scores into printed publications.</w:t>
      </w:r>
    </w:p>
    <w:p w14:paraId="6883D486" w14:textId="77777777" w:rsidR="000959A2" w:rsidRPr="00155B02" w:rsidRDefault="000959A2">
      <w:pPr>
        <w:pStyle w:val="Standard-BlockCharCharChar"/>
        <w:ind w:left="567" w:hanging="567"/>
        <w:rPr>
          <w:spacing w:val="-4"/>
          <w:lang w:val="en-GB"/>
        </w:rPr>
      </w:pPr>
    </w:p>
    <w:p w14:paraId="247D040E" w14:textId="1A3412CB" w:rsidR="000959A2" w:rsidRPr="00155B02" w:rsidRDefault="000959A2">
      <w:pPr>
        <w:pStyle w:val="Standard-BlockCharCharChar"/>
        <w:ind w:left="567" w:hanging="567"/>
        <w:rPr>
          <w:lang w:val="en-GB"/>
        </w:rPr>
      </w:pPr>
      <w:r w:rsidRPr="00155B02">
        <w:rPr>
          <w:spacing w:val="-4"/>
          <w:lang w:val="en-GB"/>
        </w:rPr>
        <w:tab/>
      </w:r>
      <w:r w:rsidRPr="00155B02">
        <w:rPr>
          <w:spacing w:val="-4"/>
          <w:lang w:val="en-GB"/>
        </w:rPr>
        <w:tab/>
      </w:r>
      <w:r w:rsidRPr="00155B02">
        <w:rPr>
          <w:lang w:val="en-GB"/>
        </w:rPr>
        <w:t>If the Partitur-</w:t>
      </w:r>
      <w:r w:rsidR="00C11634" w:rsidRPr="00155B02">
        <w:rPr>
          <w:lang w:val="en-GB"/>
        </w:rPr>
        <w:t>Editor</w:t>
      </w:r>
      <w:r w:rsidRPr="00155B02">
        <w:rPr>
          <w:lang w:val="en-GB"/>
        </w:rPr>
        <w:t xml:space="preserve"> creates SVG files from a transcription, it writes an SVG file for </w:t>
      </w:r>
      <w:r w:rsidRPr="00155B02">
        <w:rPr>
          <w:lang w:val="en-GB"/>
        </w:rPr>
        <w:lastRenderedPageBreak/>
        <w:t>every musical score area that has been created due to a line break. These are saved in a shared directory and compiled in a superordinate HTML file that refers to the SVG files in such a way that they can be viewed with a browser that is capable of displaying SVG files.</w:t>
      </w:r>
    </w:p>
    <w:p w14:paraId="6B114BB9" w14:textId="77777777" w:rsidR="000959A2" w:rsidRPr="00155B02" w:rsidRDefault="000959A2">
      <w:pPr>
        <w:pStyle w:val="Standard-BlockCharCharChar"/>
        <w:ind w:left="567" w:hanging="567"/>
        <w:rPr>
          <w:lang w:val="en-GB"/>
        </w:rPr>
      </w:pPr>
    </w:p>
    <w:p w14:paraId="1192F2B8" w14:textId="77777777" w:rsidR="000959A2" w:rsidRPr="00155B02" w:rsidRDefault="000959A2">
      <w:pPr>
        <w:pStyle w:val="Standard-BlockCharCharChar"/>
        <w:ind w:left="567" w:hanging="567"/>
        <w:rPr>
          <w:lang w:val="en-GB"/>
        </w:rPr>
      </w:pPr>
      <w:r w:rsidRPr="00155B02">
        <w:rPr>
          <w:lang w:val="en-GB"/>
        </w:rPr>
        <w:tab/>
      </w:r>
      <w:r w:rsidRPr="00155B02">
        <w:rPr>
          <w:lang w:val="en-GB"/>
        </w:rPr>
        <w:tab/>
        <w:t>When choosing this output option, the following panel is shown on the side of the file dialogue:</w:t>
      </w:r>
    </w:p>
    <w:p w14:paraId="4D762FB8" w14:textId="77777777" w:rsidR="000959A2" w:rsidRPr="00155B02" w:rsidRDefault="000959A2">
      <w:pPr>
        <w:pStyle w:val="Standard-BlockCharCharChar"/>
        <w:ind w:left="567" w:hanging="567"/>
        <w:rPr>
          <w:lang w:val="en-GB"/>
        </w:rPr>
      </w:pPr>
    </w:p>
    <w:p w14:paraId="4A118C7F" w14:textId="77777777" w:rsidR="000959A2" w:rsidRPr="00155B02" w:rsidRDefault="00D84B31">
      <w:pPr>
        <w:pStyle w:val="Standard-BlockCharCharChar"/>
        <w:spacing w:line="100" w:lineRule="atLeast"/>
        <w:ind w:left="567" w:hanging="567"/>
        <w:jc w:val="center"/>
        <w:rPr>
          <w:lang w:val="en-GB"/>
        </w:rPr>
      </w:pPr>
      <w:r>
        <w:rPr>
          <w:lang w:val="en-GB"/>
        </w:rPr>
        <w:pict w14:anchorId="3930922C">
          <v:shape id="_x0000_i1070" type="#_x0000_t75" style="width:155.25pt;height:65.25pt" filled="t">
            <v:fill color2="black"/>
            <v:imagedata r:id="rId96" o:title=""/>
          </v:shape>
        </w:pict>
      </w:r>
    </w:p>
    <w:p w14:paraId="1E47B822" w14:textId="77777777" w:rsidR="000959A2" w:rsidRPr="00155B02" w:rsidRDefault="000959A2">
      <w:pPr>
        <w:pStyle w:val="Standard-BlockCharCharChar"/>
        <w:rPr>
          <w:lang w:val="en-GB"/>
        </w:rPr>
      </w:pPr>
    </w:p>
    <w:p w14:paraId="406FBB94" w14:textId="77777777" w:rsidR="000959A2" w:rsidRPr="00155B02" w:rsidRDefault="000959A2">
      <w:pPr>
        <w:pStyle w:val="Standard-BlockCharCharChar"/>
        <w:rPr>
          <w:lang w:val="en-GB"/>
        </w:rPr>
      </w:pPr>
      <w:r w:rsidRPr="00155B02">
        <w:rPr>
          <w:lang w:val="en-GB"/>
        </w:rPr>
        <w:tab/>
        <w:t>In it, the parameters for the output can be set:</w:t>
      </w:r>
    </w:p>
    <w:p w14:paraId="197C04B2" w14:textId="77777777" w:rsidR="000959A2" w:rsidRPr="00155B02" w:rsidRDefault="000959A2">
      <w:pPr>
        <w:pStyle w:val="Aufzhlungszeichen1"/>
        <w:tabs>
          <w:tab w:val="clear" w:pos="360"/>
          <w:tab w:val="left" w:pos="964"/>
        </w:tabs>
        <w:ind w:left="964" w:hanging="482"/>
        <w:rPr>
          <w:lang w:val="en-GB"/>
        </w:rPr>
      </w:pPr>
      <w:r w:rsidRPr="00155B02">
        <w:rPr>
          <w:lang w:val="en-GB"/>
        </w:rPr>
        <w:t>Subdirectory for SVG files: sets the name for the directory in which the SVG files are supposed to be saved. This directory will be created in the same folder as the superordinate HTML file, if it is not available yet.</w:t>
      </w:r>
    </w:p>
    <w:p w14:paraId="45CCD1AB" w14:textId="30144EC0" w:rsidR="000959A2" w:rsidRPr="00155B02" w:rsidRDefault="000959A2">
      <w:pPr>
        <w:pStyle w:val="Aufzhlungszeichen1"/>
        <w:tabs>
          <w:tab w:val="clear" w:pos="360"/>
          <w:tab w:val="left" w:pos="964"/>
        </w:tabs>
        <w:ind w:left="964" w:hanging="482"/>
        <w:rPr>
          <w:lang w:val="en-GB"/>
        </w:rPr>
      </w:pPr>
      <w:r w:rsidRPr="00155B02">
        <w:rPr>
          <w:lang w:val="en-GB"/>
        </w:rPr>
        <w:t xml:space="preserve">Base filename for SVG files: sets the base file name for the SVG files. The full name of an SVG file then consist of this base file name, followed by the number of the musical score area, followed by the suffix </w:t>
      </w:r>
      <w:r w:rsidR="00007CB6" w:rsidRPr="00155B02">
        <w:rPr>
          <w:lang w:val="en-GB"/>
        </w:rPr>
        <w:t>„</w:t>
      </w:r>
      <w:r w:rsidRPr="00155B02">
        <w:rPr>
          <w:lang w:val="en-GB"/>
        </w:rPr>
        <w:t>.svg</w:t>
      </w:r>
      <w:r w:rsidR="00E6350C" w:rsidRPr="00155B02">
        <w:rPr>
          <w:lang w:val="en-GB"/>
        </w:rPr>
        <w:t>“</w:t>
      </w:r>
      <w:r w:rsidRPr="00155B02">
        <w:rPr>
          <w:lang w:val="en-GB"/>
        </w:rPr>
        <w:t>.</w:t>
      </w:r>
    </w:p>
    <w:p w14:paraId="5D945F04" w14:textId="77777777" w:rsidR="000959A2" w:rsidRPr="00155B02" w:rsidRDefault="000959A2">
      <w:pPr>
        <w:pStyle w:val="Standard-BlockCharCharChar"/>
        <w:rPr>
          <w:lang w:val="en-GB"/>
        </w:rPr>
      </w:pPr>
    </w:p>
    <w:p w14:paraId="200E0AC0" w14:textId="77777777" w:rsidR="000959A2" w:rsidRPr="00155B02" w:rsidRDefault="000959A2">
      <w:pPr>
        <w:pStyle w:val="Standard-BlockCharCharChar"/>
        <w:rPr>
          <w:lang w:val="en-GB"/>
        </w:rPr>
      </w:pPr>
      <w:r w:rsidRPr="00155B02">
        <w:rPr>
          <w:lang w:val="en-GB"/>
        </w:rPr>
        <w:tab/>
        <w:t>The above mentioned settings create files and directories such as:</w:t>
      </w:r>
    </w:p>
    <w:p w14:paraId="55BF299C"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5829"/>
        <w:gridCol w:w="3458"/>
      </w:tblGrid>
      <w:tr w:rsidR="000959A2" w:rsidRPr="00155B02" w14:paraId="722F65E5" w14:textId="77777777">
        <w:tc>
          <w:tcPr>
            <w:tcW w:w="5829" w:type="dxa"/>
            <w:shd w:val="clear" w:color="auto" w:fill="auto"/>
          </w:tcPr>
          <w:p w14:paraId="21AC38EA" w14:textId="77777777" w:rsidR="000959A2" w:rsidRPr="00155B02" w:rsidRDefault="00D84B31">
            <w:pPr>
              <w:pStyle w:val="BildChar"/>
              <w:snapToGrid w:val="0"/>
              <w:rPr>
                <w:rFonts w:ascii="Times New Roman" w:hAnsi="Times New Roman"/>
                <w:lang w:val="en-GB"/>
              </w:rPr>
            </w:pPr>
            <w:r>
              <w:rPr>
                <w:rFonts w:ascii="Times New Roman" w:hAnsi="Times New Roman"/>
                <w:lang w:val="en-GB"/>
              </w:rPr>
              <w:pict w14:anchorId="17647156">
                <v:shape id="_x0000_i1071" type="#_x0000_t75" style="width:280.5pt;height:41.25pt" filled="t">
                  <v:fill color2="black"/>
                  <v:imagedata r:id="rId97" o:title=""/>
                </v:shape>
              </w:pict>
            </w:r>
          </w:p>
        </w:tc>
        <w:tc>
          <w:tcPr>
            <w:tcW w:w="3458" w:type="dxa"/>
            <w:shd w:val="clear" w:color="auto" w:fill="auto"/>
          </w:tcPr>
          <w:p w14:paraId="67102A6B" w14:textId="77777777" w:rsidR="000959A2" w:rsidRPr="00155B02" w:rsidRDefault="000959A2">
            <w:pPr>
              <w:pStyle w:val="BildChar"/>
              <w:snapToGrid w:val="0"/>
              <w:rPr>
                <w:rFonts w:ascii="Times New Roman" w:hAnsi="Times New Roman"/>
                <w:lang w:val="en-GB"/>
              </w:rPr>
            </w:pPr>
          </w:p>
          <w:p w14:paraId="72383AA9" w14:textId="77777777" w:rsidR="000959A2" w:rsidRPr="00155B02" w:rsidRDefault="00D84B31">
            <w:pPr>
              <w:pStyle w:val="BildChar"/>
              <w:rPr>
                <w:rFonts w:ascii="Times New Roman" w:hAnsi="Times New Roman"/>
                <w:lang w:val="en-GB"/>
              </w:rPr>
            </w:pPr>
            <w:r>
              <w:rPr>
                <w:rFonts w:ascii="Times New Roman" w:hAnsi="Times New Roman"/>
                <w:lang w:val="en-GB"/>
              </w:rPr>
              <w:pict w14:anchorId="035CB16F">
                <v:shape id="_x0000_i1072" type="#_x0000_t75" style="width:162.75pt;height:108pt" filled="t">
                  <v:fill color2="black"/>
                  <v:imagedata r:id="rId98" o:title=""/>
                </v:shape>
              </w:pict>
            </w:r>
          </w:p>
        </w:tc>
      </w:tr>
    </w:tbl>
    <w:p w14:paraId="1F64EFD0" w14:textId="77777777" w:rsidR="000959A2" w:rsidRPr="00155B02" w:rsidRDefault="000959A2">
      <w:pPr>
        <w:pStyle w:val="Standard-BlockCharCharChar"/>
        <w:rPr>
          <w:lang w:val="en-GB"/>
        </w:rPr>
      </w:pPr>
    </w:p>
    <w:p w14:paraId="7E50CE82" w14:textId="16EA8D74" w:rsidR="000959A2" w:rsidRPr="00155B02" w:rsidRDefault="000959A2">
      <w:pPr>
        <w:pStyle w:val="Standard-BlockCharCharChar"/>
        <w:ind w:left="709"/>
        <w:rPr>
          <w:lang w:val="en-GB"/>
        </w:rPr>
      </w:pPr>
      <w:r w:rsidRPr="00155B02">
        <w:rPr>
          <w:lang w:val="en-GB"/>
        </w:rPr>
        <w:t xml:space="preserve">The file </w:t>
      </w:r>
      <w:r w:rsidR="00007CB6" w:rsidRPr="00155B02">
        <w:rPr>
          <w:lang w:val="en-GB"/>
        </w:rPr>
        <w:t>„</w:t>
      </w:r>
      <w:r w:rsidRPr="00155B02">
        <w:rPr>
          <w:lang w:val="en-GB"/>
        </w:rPr>
        <w:t>SVG-output.html</w:t>
      </w:r>
      <w:r w:rsidR="00E6350C" w:rsidRPr="00155B02">
        <w:rPr>
          <w:lang w:val="en-GB"/>
        </w:rPr>
        <w:t>“</w:t>
      </w:r>
      <w:r w:rsidRPr="00155B02">
        <w:rPr>
          <w:lang w:val="en-GB"/>
        </w:rPr>
        <w:t xml:space="preserve">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14:paraId="7D0F4A28" w14:textId="77777777" w:rsidR="000959A2" w:rsidRPr="00155B02" w:rsidRDefault="000959A2">
      <w:pPr>
        <w:pStyle w:val="Standard-BlockCharCharChar"/>
        <w:ind w:left="567" w:hanging="567"/>
        <w:rPr>
          <w:lang w:val="en-GB"/>
        </w:rPr>
      </w:pPr>
    </w:p>
    <w:p w14:paraId="4E9CE754" w14:textId="37A871C0" w:rsidR="000959A2" w:rsidRPr="00155B02" w:rsidRDefault="000959A2" w:rsidP="000959A2">
      <w:pPr>
        <w:pStyle w:val="Standard-BlockCharCharChar"/>
        <w:numPr>
          <w:ilvl w:val="0"/>
          <w:numId w:val="11"/>
        </w:numPr>
        <w:ind w:left="567" w:hanging="567"/>
        <w:rPr>
          <w:lang w:val="en-GB"/>
        </w:rPr>
      </w:pPr>
      <w:r w:rsidRPr="00155B02">
        <w:rPr>
          <w:b/>
          <w:color w:val="0000FF"/>
          <w:lang w:val="en-GB"/>
        </w:rPr>
        <w:t>XML musical score</w:t>
      </w:r>
      <w:r w:rsidRPr="00155B02">
        <w:rPr>
          <w:lang w:val="en-GB"/>
        </w:rPr>
        <w:t>: This option creates an XML coded version of the musical score representation (</w:t>
      </w:r>
      <w:r w:rsidR="00007CB6" w:rsidRPr="00155B02">
        <w:rPr>
          <w:lang w:val="en-GB"/>
        </w:rPr>
        <w:t>„</w:t>
      </w:r>
      <w:r w:rsidRPr="00155B02">
        <w:rPr>
          <w:lang w:val="en-GB"/>
        </w:rPr>
        <w:t>Interlinear Text</w:t>
      </w:r>
      <w:r w:rsidR="00E6350C" w:rsidRPr="00155B02">
        <w:rPr>
          <w:lang w:val="en-GB"/>
        </w:rPr>
        <w:t>“</w:t>
      </w:r>
      <w:r w:rsidRPr="00155B02">
        <w:rPr>
          <w:lang w:val="en-GB"/>
        </w:rPr>
        <w:t xml:space="preserve">) of the current transcription. The settings chosen under </w:t>
      </w:r>
      <w:r w:rsidR="00007CB6" w:rsidRPr="00155B02">
        <w:rPr>
          <w:lang w:val="en-GB"/>
        </w:rPr>
        <w:t>„</w:t>
      </w:r>
      <w:r w:rsidRPr="00155B02">
        <w:rPr>
          <w:lang w:val="en-GB"/>
        </w:rPr>
        <w:t>File &gt; Partitur parameters…</w:t>
      </w:r>
      <w:r w:rsidR="00E6350C" w:rsidRPr="00155B02">
        <w:rPr>
          <w:lang w:val="en-GB"/>
        </w:rPr>
        <w:t>“</w:t>
      </w:r>
      <w:r w:rsidRPr="00155B02">
        <w:rPr>
          <w:lang w:val="en-GB"/>
        </w:rPr>
        <w:t xml:space="preserve"> and those of the current format table (see also </w:t>
      </w:r>
      <w:r w:rsidR="00007CB6" w:rsidRPr="00155B02">
        <w:rPr>
          <w:lang w:val="en-GB"/>
        </w:rPr>
        <w:t>„</w:t>
      </w:r>
      <w:r w:rsidRPr="00155B02">
        <w:rPr>
          <w:lang w:val="en-GB"/>
        </w:rPr>
        <w:t>Format &gt; Edit format table…</w:t>
      </w:r>
      <w:r w:rsidR="00E6350C" w:rsidRPr="00155B02">
        <w:rPr>
          <w:lang w:val="en-GB"/>
        </w:rPr>
        <w:t>“</w:t>
      </w:r>
      <w:r w:rsidRPr="00155B02">
        <w:rPr>
          <w:lang w:val="en-GB"/>
        </w:rPr>
        <w:t>) will be used. The XML coding is compliant with the DTD (</w:t>
      </w:r>
      <w:r w:rsidR="00007CB6" w:rsidRPr="00155B02">
        <w:rPr>
          <w:lang w:val="en-GB"/>
        </w:rPr>
        <w:t>„</w:t>
      </w:r>
      <w:r w:rsidRPr="00155B02">
        <w:rPr>
          <w:lang w:val="en-GB"/>
        </w:rPr>
        <w:t>interlinear-text.dtd</w:t>
      </w:r>
      <w:r w:rsidR="00E6350C" w:rsidRPr="00155B02">
        <w:rPr>
          <w:lang w:val="en-GB"/>
        </w:rPr>
        <w:t>“</w:t>
      </w:r>
      <w:r w:rsidRPr="00155B02">
        <w:rPr>
          <w:lang w:val="en-GB"/>
        </w:rPr>
        <w:t xml:space="preserve">). The current version is available in the download area of the EXMARaLDA Homepage. We assume that this function is not of interest to most users. It is intended for users that plan on developing their own visualisation (containing XSL stylesheets and the like). </w:t>
      </w:r>
    </w:p>
    <w:p w14:paraId="746352A9" w14:textId="77777777" w:rsidR="000959A2" w:rsidRPr="00155B02" w:rsidRDefault="000959A2">
      <w:pPr>
        <w:pStyle w:val="Standard-BlockCharCharChar"/>
        <w:ind w:left="567" w:hanging="567"/>
        <w:rPr>
          <w:lang w:val="en-GB"/>
        </w:rPr>
      </w:pPr>
    </w:p>
    <w:p w14:paraId="216712BC" w14:textId="77777777" w:rsidR="000959A2" w:rsidRPr="00155B02" w:rsidRDefault="000959A2">
      <w:pPr>
        <w:pStyle w:val="Standard-BlockCharCharChar"/>
        <w:keepNext/>
        <w:ind w:left="567" w:hanging="567"/>
        <w:rPr>
          <w:lang w:val="en-GB"/>
        </w:rPr>
      </w:pPr>
      <w:r w:rsidRPr="00155B02">
        <w:rPr>
          <w:lang w:val="en-GB"/>
        </w:rPr>
        <w:t xml:space="preserve">5. </w:t>
      </w:r>
      <w:r w:rsidRPr="00155B02">
        <w:rPr>
          <w:b/>
          <w:color w:val="0000FF"/>
          <w:lang w:val="en-GB"/>
        </w:rPr>
        <w:t>HTML Segment Chain List</w:t>
      </w:r>
      <w:r w:rsidRPr="00155B02">
        <w:rPr>
          <w:lang w:val="en-GB"/>
        </w:rPr>
        <w:t xml:space="preserve">: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 </w:t>
      </w:r>
    </w:p>
    <w:p w14:paraId="0A467B29" w14:textId="77777777" w:rsidR="000959A2" w:rsidRPr="00155B02" w:rsidRDefault="000959A2">
      <w:pPr>
        <w:pStyle w:val="Standard-BlockCharCharChar"/>
        <w:keepNext/>
        <w:ind w:left="567" w:hanging="567"/>
        <w:rPr>
          <w:lang w:val="en-GB"/>
        </w:rPr>
      </w:pPr>
    </w:p>
    <w:p w14:paraId="4CEF8499" w14:textId="77777777" w:rsidR="000959A2" w:rsidRPr="00155B02" w:rsidRDefault="00D84B31">
      <w:pPr>
        <w:pStyle w:val="Standard-BlockCharCharChar"/>
        <w:keepNext/>
        <w:spacing w:line="100" w:lineRule="atLeast"/>
        <w:ind w:left="567" w:hanging="567"/>
        <w:jc w:val="center"/>
        <w:rPr>
          <w:lang w:val="en-GB"/>
        </w:rPr>
      </w:pPr>
      <w:r>
        <w:rPr>
          <w:lang w:val="en-GB"/>
        </w:rPr>
        <w:pict w14:anchorId="160FA3DA">
          <v:shape id="_x0000_i1073" type="#_x0000_t75" style="width:407.25pt;height:252pt" filled="t">
            <v:fill color2="black"/>
            <v:imagedata r:id="rId99" o:title=""/>
          </v:shape>
        </w:pict>
      </w:r>
    </w:p>
    <w:p w14:paraId="1BBEBDF9" w14:textId="77777777" w:rsidR="000959A2" w:rsidRPr="00155B02" w:rsidRDefault="000959A2">
      <w:pPr>
        <w:pStyle w:val="Standard-BlockCharCharChar"/>
        <w:ind w:left="567" w:hanging="567"/>
        <w:rPr>
          <w:lang w:val="en-GB"/>
        </w:rPr>
      </w:pPr>
      <w:bookmarkStart w:id="167" w:name="_Ref108437828"/>
      <w:bookmarkStart w:id="168" w:name="_File_%3E_Visualize_%3E%20Free%20stylesh"/>
      <w:bookmarkEnd w:id="164"/>
    </w:p>
    <w:p w14:paraId="7F8AAB81" w14:textId="46DE715A"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6. </w:t>
      </w:r>
      <w:r w:rsidRPr="00155B02">
        <w:rPr>
          <w:rFonts w:ascii="Times New Roman" w:hAnsi="Times New Roman" w:cs="Times New Roman"/>
          <w:b/>
          <w:bCs/>
          <w:color w:val="0000FF"/>
          <w:lang w:val="en-GB"/>
        </w:rPr>
        <w:t>Free Stylesheet Transformation</w:t>
      </w:r>
      <w:r w:rsidRPr="00155B02">
        <w:rPr>
          <w:rFonts w:ascii="Times New Roman" w:hAnsi="Times New Roman" w:cs="Times New Roman"/>
          <w:lang w:val="en-GB"/>
        </w:rPr>
        <w:t xml:space="preserve">: </w:t>
      </w:r>
      <w:bookmarkEnd w:id="167"/>
      <w:r w:rsidRPr="00155B02">
        <w:rPr>
          <w:rFonts w:ascii="Times New Roman" w:hAnsi="Times New Roman" w:cs="Times New Roman"/>
          <w:lang w:val="en-GB"/>
        </w:rPr>
        <w:t>Uses a stylesheet on a transcription (see also Appendix D).</w:t>
      </w:r>
      <w:del w:id="169" w:author="Moritz Lautenbach" w:date="2014-04-14T16:32:00Z">
        <w:r w:rsidRPr="00155B02" w:rsidDel="002C595A">
          <w:rPr>
            <w:rFonts w:ascii="Times New Roman" w:hAnsi="Times New Roman" w:cs="Times New Roman"/>
            <w:lang w:val="en-GB"/>
          </w:rPr>
          <w:delText xml:space="preserve">  </w:delText>
        </w:r>
      </w:del>
      <w:ins w:id="170" w:author="Moritz Lautenbach" w:date="2014-04-16T13:30:00Z">
        <w:r w:rsidRPr="00155B02">
          <w:rPr>
            <w:rFonts w:ascii="Times New Roman" w:hAnsi="Times New Roman" w:cs="Times New Roman"/>
            <w:lang w:val="en-GB"/>
          </w:rPr>
          <w:t xml:space="preserve"> </w:t>
        </w:r>
      </w:ins>
      <w:ins w:id="171" w:author="Moritz Lautenbach" w:date="2014-04-14T16:32:00Z">
        <w:r w:rsidRPr="00155B02">
          <w:rPr>
            <w:rFonts w:ascii="Times New Roman" w:hAnsi="Times New Roman" w:cs="Times New Roman"/>
            <w:lang w:val="en-GB"/>
          </w:rPr>
          <w:t xml:space="preserve"> </w:t>
        </w:r>
      </w:ins>
      <w:r w:rsidRPr="00155B02">
        <w:rPr>
          <w:rFonts w:ascii="Times New Roman" w:hAnsi="Times New Roman" w:cs="Times New Roman"/>
          <w:lang w:val="en-GB"/>
        </w:rPr>
        <w:tab/>
        <w:t>Uses the stylesheet that is selected via ”Edit &gt; Preferences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in the tab </w:t>
      </w:r>
      <w:r w:rsidR="00007CB6" w:rsidRPr="00155B02">
        <w:rPr>
          <w:rFonts w:ascii="Times New Roman" w:hAnsi="Times New Roman" w:cs="Times New Roman"/>
          <w:lang w:val="en-GB"/>
        </w:rPr>
        <w:t>„</w:t>
      </w:r>
      <w:r w:rsidRPr="00155B02">
        <w:rPr>
          <w:rFonts w:ascii="Times New Roman" w:hAnsi="Times New Roman" w:cs="Times New Roman"/>
          <w:lang w:val="en-GB"/>
        </w:rPr>
        <w:t>Stylesheets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under </w:t>
      </w:r>
      <w:r w:rsidRPr="00155B02">
        <w:rPr>
          <w:rFonts w:ascii="Times New Roman" w:hAnsi="Times New Roman" w:cs="Times New Roman"/>
          <w:lang w:val="en-GB"/>
        </w:rPr>
        <w:tab/>
      </w:r>
      <w:r w:rsidR="00007CB6" w:rsidRPr="00155B02">
        <w:rPr>
          <w:rFonts w:ascii="Times New Roman" w:hAnsi="Times New Roman" w:cs="Times New Roman"/>
          <w:lang w:val="en-GB"/>
        </w:rPr>
        <w:t>„</w:t>
      </w:r>
      <w:r w:rsidRPr="00155B02">
        <w:rPr>
          <w:rFonts w:ascii="Times New Roman" w:hAnsi="Times New Roman" w:cs="Times New Roman"/>
          <w:lang w:val="en-GB"/>
        </w:rPr>
        <w:t xml:space="preserve">Free </w:t>
      </w:r>
      <w:r w:rsidRPr="00155B02">
        <w:rPr>
          <w:rFonts w:ascii="Times New Roman" w:hAnsi="Times New Roman" w:cs="Times New Roman"/>
          <w:lang w:val="en-GB"/>
        </w:rPr>
        <w:tab/>
        <w:t>stylesheet visualisation</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w:t>
      </w:r>
    </w:p>
    <w:p w14:paraId="05E280F5" w14:textId="77777777" w:rsidR="000959A2" w:rsidRPr="00155B02" w:rsidRDefault="000959A2">
      <w:pPr>
        <w:pStyle w:val="Standard-BlockCharCharChar"/>
        <w:rPr>
          <w:lang w:val="en-GB"/>
        </w:rPr>
      </w:pPr>
    </w:p>
    <w:p w14:paraId="5D79EBAD" w14:textId="77777777" w:rsidR="000959A2" w:rsidRPr="00155B02" w:rsidRDefault="000959A2">
      <w:pPr>
        <w:pStyle w:val="Standard-BlockCharCharChar"/>
        <w:ind w:left="567" w:hanging="567"/>
        <w:rPr>
          <w:lang w:val="en-GB"/>
        </w:rPr>
      </w:pPr>
      <w:r w:rsidRPr="00155B02">
        <w:rPr>
          <w:lang w:val="en-GB"/>
        </w:rPr>
        <w:t xml:space="preserve">7. </w:t>
      </w:r>
      <w:r w:rsidRPr="00155B02">
        <w:rPr>
          <w:b/>
          <w:color w:val="0000FF"/>
          <w:lang w:val="en-GB"/>
        </w:rPr>
        <w:t>HTML Partitur + Flash Player</w:t>
      </w:r>
      <w:r w:rsidRPr="00155B02">
        <w:rPr>
          <w:lang w:val="en-GB"/>
        </w:rPr>
        <w:t xml:space="preserve">: This option creates an HTML musical score (as in option 1). In addition, it integrates a Flash Player that allows sections of the recording to be played by clicking on them. </w:t>
      </w:r>
    </w:p>
    <w:p w14:paraId="2953404A" w14:textId="77777777" w:rsidR="000959A2" w:rsidRPr="00155B02" w:rsidRDefault="000959A2">
      <w:pPr>
        <w:pStyle w:val="Standard-BlockCharCharChar"/>
        <w:ind w:left="567" w:hanging="567"/>
        <w:rPr>
          <w:lang w:val="en-GB"/>
        </w:rPr>
      </w:pPr>
    </w:p>
    <w:p w14:paraId="79D614B2" w14:textId="77777777" w:rsidR="000959A2" w:rsidRPr="00155B02" w:rsidRDefault="00D84B31">
      <w:pPr>
        <w:pStyle w:val="Standard-BlockCharCharChar"/>
        <w:spacing w:line="100" w:lineRule="atLeast"/>
        <w:ind w:left="567" w:hanging="567"/>
        <w:jc w:val="center"/>
        <w:rPr>
          <w:lang w:val="en-GB"/>
        </w:rPr>
      </w:pPr>
      <w:r>
        <w:rPr>
          <w:lang w:val="en-GB"/>
        </w:rPr>
        <w:pict w14:anchorId="710DA255">
          <v:shape id="_x0000_i1074" type="#_x0000_t75" style="width:417.75pt;height:258.75pt" filled="t">
            <v:fill color2="black"/>
            <v:imagedata r:id="rId100" o:title=""/>
          </v:shape>
        </w:pict>
      </w:r>
    </w:p>
    <w:p w14:paraId="24E4EB40" w14:textId="77777777" w:rsidR="000959A2" w:rsidRPr="00155B02" w:rsidRDefault="000959A2">
      <w:pPr>
        <w:pStyle w:val="Standard-BlockCharCharChar"/>
        <w:ind w:left="567" w:hanging="567"/>
        <w:rPr>
          <w:lang w:val="en-GB"/>
        </w:rPr>
      </w:pPr>
    </w:p>
    <w:p w14:paraId="7D21B004" w14:textId="77777777" w:rsidR="000959A2" w:rsidRPr="00155B02" w:rsidRDefault="000959A2">
      <w:pPr>
        <w:pStyle w:val="Standard-BlockCharCharChar"/>
        <w:ind w:left="567" w:hanging="567"/>
        <w:rPr>
          <w:lang w:val="en-GB"/>
        </w:rPr>
      </w:pPr>
      <w:r w:rsidRPr="00155B02">
        <w:rPr>
          <w:lang w:val="en-GB"/>
        </w:rPr>
        <w:tab/>
      </w:r>
      <w:r w:rsidRPr="00155B02">
        <w:rPr>
          <w:lang w:val="en-GB"/>
        </w:rPr>
        <w:tab/>
        <w:t xml:space="preserve">Requirements for the use of this option are: </w:t>
      </w:r>
    </w:p>
    <w:p w14:paraId="106A8B62" w14:textId="77777777" w:rsidR="000959A2" w:rsidRPr="00155B02" w:rsidRDefault="000959A2">
      <w:pPr>
        <w:pStyle w:val="Standard-BlockCharCharChar"/>
        <w:ind w:left="567" w:hanging="567"/>
        <w:rPr>
          <w:lang w:val="en-GB"/>
        </w:rPr>
      </w:pPr>
    </w:p>
    <w:p w14:paraId="6271E0E0" w14:textId="77777777" w:rsidR="000959A2" w:rsidRPr="00155B02" w:rsidRDefault="000959A2">
      <w:pPr>
        <w:pStyle w:val="Standard-BlockCharCharChar"/>
        <w:ind w:left="567" w:hanging="567"/>
        <w:rPr>
          <w:lang w:val="en-GB"/>
        </w:rPr>
      </w:pPr>
      <w:r w:rsidRPr="00155B02">
        <w:rPr>
          <w:lang w:val="en-GB"/>
        </w:rPr>
        <w:tab/>
      </w:r>
      <w:r w:rsidRPr="00155B02">
        <w:rPr>
          <w:lang w:val="en-GB"/>
        </w:rPr>
        <w:tab/>
        <w:t xml:space="preserve">1) that the transcription is linked to an MP3 file (via </w:t>
      </w:r>
      <w:r w:rsidRPr="00155B02">
        <w:rPr>
          <w:i/>
          <w:lang w:val="en-GB"/>
          <w:rPrChange w:id="172" w:author="Moritz Lautenbach" w:date="2014-04-15T11:12:00Z">
            <w:rPr>
              <w:lang w:val="en-GB"/>
            </w:rPr>
          </w:rPrChange>
        </w:rPr>
        <w:t>Transcription &gt; Recordings</w:t>
      </w:r>
      <w:r w:rsidRPr="00155B02">
        <w:rPr>
          <w:lang w:val="en-GB"/>
        </w:rPr>
        <w:t>...). Other audio or video recordings will not be played by the Flash Player. If there is no link to an MP3 file, an error message will appear and the HTML musical score will not be created.</w:t>
      </w:r>
    </w:p>
    <w:p w14:paraId="45CCED02" w14:textId="77777777" w:rsidR="000959A2" w:rsidRPr="00155B02" w:rsidRDefault="000959A2">
      <w:pPr>
        <w:pStyle w:val="Standard-BlockCharCharChar"/>
        <w:ind w:left="567" w:hanging="567"/>
        <w:rPr>
          <w:lang w:val="en-GB"/>
        </w:rPr>
      </w:pPr>
    </w:p>
    <w:p w14:paraId="61AD3453" w14:textId="77777777" w:rsidR="000959A2" w:rsidRPr="00155B02" w:rsidRDefault="000959A2">
      <w:pPr>
        <w:pStyle w:val="Standard-BlockCharCharChar"/>
        <w:ind w:left="567" w:hanging="567"/>
        <w:rPr>
          <w:lang w:val="en-GB"/>
        </w:rPr>
      </w:pPr>
      <w:r w:rsidRPr="00155B02">
        <w:rPr>
          <w:lang w:val="en-GB"/>
        </w:rPr>
        <w:tab/>
      </w:r>
      <w:del w:id="173" w:author="Moritz Lautenbach" w:date="2014-04-14T16:32:00Z">
        <w:r w:rsidRPr="00155B02" w:rsidDel="002C595A">
          <w:rPr>
            <w:lang w:val="en-GB"/>
          </w:rPr>
          <w:delText xml:space="preserve">  </w:delText>
        </w:r>
      </w:del>
      <w:ins w:id="174" w:author="Moritz Lautenbach" w:date="2014-04-16T13:30:00Z">
        <w:r w:rsidRPr="00155B02">
          <w:rPr>
            <w:lang w:val="en-GB"/>
          </w:rPr>
          <w:t xml:space="preserve"> </w:t>
        </w:r>
      </w:ins>
      <w:ins w:id="175" w:author="Moritz Lautenbach" w:date="2014-04-14T16:32:00Z">
        <w:r w:rsidRPr="00155B02">
          <w:rPr>
            <w:lang w:val="en-GB"/>
          </w:rPr>
          <w:t xml:space="preserve"> </w:t>
        </w:r>
      </w:ins>
      <w:r w:rsidRPr="00155B02">
        <w:rPr>
          <w:lang w:val="en-GB"/>
        </w:rPr>
        <w:t xml:space="preserve">2) that the transcription is at least partially aligned. Hence, some time points on the time axis need to be equipped with absolute time values that refer to the recording. </w:t>
      </w:r>
    </w:p>
    <w:p w14:paraId="4CBD42BF" w14:textId="77777777" w:rsidR="000959A2" w:rsidRPr="00155B02" w:rsidRDefault="000959A2">
      <w:pPr>
        <w:pStyle w:val="Standard-BlockCharCharChar"/>
        <w:ind w:left="567" w:hanging="567"/>
        <w:rPr>
          <w:lang w:val="en-GB"/>
        </w:rPr>
      </w:pPr>
    </w:p>
    <w:p w14:paraId="13B67720" w14:textId="77777777" w:rsidR="000959A2" w:rsidRPr="00155B02" w:rsidRDefault="000959A2">
      <w:pPr>
        <w:pStyle w:val="Standard-BlockCharCharChar"/>
        <w:ind w:left="567" w:hanging="567"/>
        <w:rPr>
          <w:lang w:val="en-GB"/>
        </w:rPr>
      </w:pPr>
      <w:r w:rsidRPr="00155B02">
        <w:rPr>
          <w:lang w:val="en-GB"/>
        </w:rPr>
        <w:tab/>
      </w:r>
      <w:r w:rsidRPr="00155B02">
        <w:rPr>
          <w:lang w:val="en-GB"/>
        </w:rPr>
        <w:tab/>
        <w:t xml:space="preserve">Take note that this option creates three additional files in the same directory, in addition to the HTML file that contains the musical score: </w:t>
      </w:r>
    </w:p>
    <w:p w14:paraId="5A04C304" w14:textId="77777777" w:rsidR="000959A2" w:rsidRPr="00155B02" w:rsidRDefault="000959A2">
      <w:pPr>
        <w:pStyle w:val="Standard-BlockCharCharChar"/>
        <w:ind w:left="567" w:hanging="567"/>
        <w:rPr>
          <w:lang w:val="en-GB"/>
        </w:rPr>
      </w:pPr>
    </w:p>
    <w:p w14:paraId="03BA59BB" w14:textId="77777777" w:rsidR="000959A2" w:rsidRPr="00155B02" w:rsidRDefault="00D84B31">
      <w:pPr>
        <w:pStyle w:val="Standard-BlockCharCharChar"/>
        <w:spacing w:line="360" w:lineRule="auto"/>
        <w:ind w:left="567" w:hanging="567"/>
        <w:jc w:val="center"/>
        <w:rPr>
          <w:lang w:val="en-GB"/>
        </w:rPr>
      </w:pPr>
      <w:r>
        <w:rPr>
          <w:lang w:val="en-GB"/>
        </w:rPr>
        <w:pict w14:anchorId="3319834D">
          <v:shape id="_x0000_i1075" type="#_x0000_t75" style="width:74.25pt;height:59.25pt" filled="t">
            <v:fill color2="black"/>
            <v:imagedata r:id="rId101" o:title=""/>
          </v:shape>
        </w:pict>
      </w:r>
    </w:p>
    <w:p w14:paraId="1F111647" w14:textId="5CF6911C" w:rsidR="000959A2" w:rsidRPr="00155B02" w:rsidRDefault="000959A2">
      <w:pPr>
        <w:pStyle w:val="Standard-BlockCharCharChar"/>
        <w:ind w:left="567" w:hanging="567"/>
        <w:rPr>
          <w:lang w:val="en-GB"/>
        </w:rPr>
      </w:pPr>
      <w:r w:rsidRPr="00155B02">
        <w:rPr>
          <w:lang w:val="en-GB"/>
        </w:rPr>
        <w:tab/>
      </w:r>
      <w:r w:rsidRPr="00155B02">
        <w:rPr>
          <w:lang w:val="en-GB"/>
        </w:rPr>
        <w:tab/>
        <w:t xml:space="preserve">The files </w:t>
      </w:r>
      <w:r w:rsidR="00007CB6" w:rsidRPr="00155B02">
        <w:rPr>
          <w:lang w:val="en-GB"/>
        </w:rPr>
        <w:t>„</w:t>
      </w:r>
      <w:r w:rsidRPr="00155B02">
        <w:rPr>
          <w:lang w:val="en-GB"/>
        </w:rPr>
        <w:t>player.swf</w:t>
      </w:r>
      <w:r w:rsidR="00E6350C" w:rsidRPr="00155B02">
        <w:rPr>
          <w:lang w:val="en-GB"/>
        </w:rPr>
        <w:t>“</w:t>
      </w:r>
      <w:r w:rsidRPr="00155B02">
        <w:rPr>
          <w:lang w:val="en-GB"/>
        </w:rPr>
        <w:t xml:space="preserve"> and </w:t>
      </w:r>
      <w:r w:rsidR="00007CB6" w:rsidRPr="00155B02">
        <w:rPr>
          <w:lang w:val="en-GB"/>
        </w:rPr>
        <w:t>„</w:t>
      </w:r>
      <w:r w:rsidRPr="00155B02">
        <w:rPr>
          <w:lang w:val="en-GB"/>
        </w:rPr>
        <w:t>seeker.swf</w:t>
      </w:r>
      <w:r w:rsidR="00E6350C" w:rsidRPr="00155B02">
        <w:rPr>
          <w:lang w:val="en-GB"/>
        </w:rPr>
        <w:t>“</w:t>
      </w:r>
      <w:r w:rsidRPr="00155B02">
        <w:rPr>
          <w:lang w:val="en-GB"/>
        </w:rPr>
        <w:t xml:space="preserve"> are Flash applications that serve the purpose of playing the recording. The file </w:t>
      </w:r>
      <w:r w:rsidR="00007CB6" w:rsidRPr="00155B02">
        <w:rPr>
          <w:lang w:val="en-GB"/>
        </w:rPr>
        <w:t>„</w:t>
      </w:r>
      <w:r w:rsidRPr="00155B02">
        <w:rPr>
          <w:lang w:val="en-GB"/>
        </w:rPr>
        <w:t>seeker.html</w:t>
      </w:r>
      <w:r w:rsidR="00E6350C" w:rsidRPr="00155B02">
        <w:rPr>
          <w:lang w:val="en-GB"/>
        </w:rPr>
        <w:t>“</w:t>
      </w:r>
      <w:r w:rsidRPr="00155B02">
        <w:rPr>
          <w:lang w:val="en-GB"/>
        </w:rPr>
        <w:t xml:space="preserve"> is designed to integrate the Flash components into the musical score. </w:t>
      </w:r>
    </w:p>
    <w:p w14:paraId="6D90763C" w14:textId="77777777" w:rsidR="000959A2" w:rsidRPr="00155B02" w:rsidRDefault="000959A2">
      <w:pPr>
        <w:pStyle w:val="Standard-BlockCharCharChar"/>
        <w:ind w:left="567" w:hanging="567"/>
        <w:rPr>
          <w:lang w:val="en-GB"/>
        </w:rPr>
      </w:pPr>
    </w:p>
    <w:p w14:paraId="5A14D0D5" w14:textId="77777777" w:rsidR="000959A2" w:rsidRPr="00155B02" w:rsidRDefault="000959A2">
      <w:pPr>
        <w:pStyle w:val="Standard-BlockCharCharChar"/>
        <w:ind w:left="567" w:hanging="567"/>
        <w:rPr>
          <w:lang w:val="en-GB"/>
        </w:rPr>
      </w:pPr>
      <w:r w:rsidRPr="00155B02">
        <w:rPr>
          <w:lang w:val="en-GB"/>
        </w:rPr>
        <w:t xml:space="preserve">8. </w:t>
      </w:r>
      <w:r w:rsidRPr="00155B02">
        <w:rPr>
          <w:b/>
          <w:color w:val="0000FF"/>
          <w:lang w:val="en-GB"/>
        </w:rPr>
        <w:t>HTML Segment Chain List + Flash Player</w:t>
      </w:r>
      <w:r w:rsidRPr="00155B02">
        <w:rPr>
          <w:lang w:val="en-GB"/>
        </w:rPr>
        <w:t xml:space="preserve">: This option creates an HTML segment chain list (as in option 5). In addition, it integrates a Flash Player that allows sections of the recording to be played by clicking on them. </w:t>
      </w:r>
    </w:p>
    <w:p w14:paraId="6B9C7117" w14:textId="77777777" w:rsidR="000959A2" w:rsidRPr="00155B02" w:rsidRDefault="000959A2">
      <w:pPr>
        <w:pStyle w:val="Standard-BlockCharCharChar"/>
        <w:ind w:left="567" w:hanging="567"/>
        <w:rPr>
          <w:lang w:val="en-GB"/>
        </w:rPr>
      </w:pPr>
    </w:p>
    <w:p w14:paraId="6BAB66E7" w14:textId="77777777" w:rsidR="000959A2" w:rsidRPr="00155B02" w:rsidRDefault="00D84B31">
      <w:pPr>
        <w:pStyle w:val="Standard-BlockCharCharChar"/>
        <w:spacing w:line="100" w:lineRule="atLeast"/>
        <w:ind w:left="567" w:hanging="567"/>
        <w:rPr>
          <w:lang w:val="en-GB"/>
        </w:rPr>
      </w:pPr>
      <w:r>
        <w:rPr>
          <w:lang w:val="en-GB"/>
        </w:rPr>
        <w:pict w14:anchorId="74CEF484">
          <v:shape id="_x0000_i1076" type="#_x0000_t75" style="width:468pt;height:149.25pt" filled="t">
            <v:fill color2="black"/>
            <v:imagedata r:id="rId102" o:title=""/>
          </v:shape>
        </w:pict>
      </w:r>
    </w:p>
    <w:p w14:paraId="2997AD52" w14:textId="77777777" w:rsidR="000959A2" w:rsidRPr="00155B02" w:rsidRDefault="000959A2">
      <w:pPr>
        <w:pStyle w:val="Standard-BlockCharCharChar"/>
        <w:ind w:left="567" w:hanging="567"/>
        <w:rPr>
          <w:lang w:val="en-GB"/>
        </w:rPr>
      </w:pPr>
    </w:p>
    <w:p w14:paraId="3AE0F0F1" w14:textId="77777777" w:rsidR="000959A2" w:rsidRPr="00155B02" w:rsidRDefault="000959A2">
      <w:pPr>
        <w:pStyle w:val="Standard-BlockCharCharChar"/>
        <w:ind w:left="567" w:hanging="567"/>
        <w:rPr>
          <w:lang w:val="en-GB"/>
        </w:rPr>
      </w:pPr>
      <w:r w:rsidRPr="00155B02">
        <w:rPr>
          <w:lang w:val="en-GB"/>
        </w:rPr>
        <w:tab/>
      </w:r>
      <w:r w:rsidRPr="00155B02">
        <w:rPr>
          <w:lang w:val="en-GB"/>
        </w:rPr>
        <w:tab/>
        <w:t>For further explanation, see 7.</w:t>
      </w:r>
    </w:p>
    <w:p w14:paraId="62881255" w14:textId="77777777" w:rsidR="000959A2" w:rsidRPr="00155B02" w:rsidRDefault="000959A2">
      <w:pPr>
        <w:pStyle w:val="Standard-BlockCharCharChar"/>
        <w:rPr>
          <w:lang w:val="en-GB"/>
        </w:rPr>
      </w:pPr>
    </w:p>
    <w:p w14:paraId="19343D58" w14:textId="77777777" w:rsidR="000959A2" w:rsidRPr="00155B02" w:rsidRDefault="000959A2">
      <w:pPr>
        <w:pStyle w:val="Standard-BlockCharCharChar"/>
        <w:ind w:left="567" w:hanging="567"/>
        <w:rPr>
          <w:lang w:val="en-GB"/>
        </w:rPr>
      </w:pPr>
      <w:bookmarkStart w:id="176" w:name="_File_%3E_Import_%3E%20Simple%20EXMARaLD"/>
      <w:r w:rsidRPr="00155B02">
        <w:rPr>
          <w:lang w:val="en-GB"/>
        </w:rPr>
        <w:t xml:space="preserve">9. </w:t>
      </w:r>
      <w:r w:rsidRPr="00155B02">
        <w:rPr>
          <w:b/>
          <w:color w:val="0000FF"/>
          <w:lang w:val="en-GB"/>
        </w:rPr>
        <w:t>GAT Transcript</w:t>
      </w:r>
      <w:r w:rsidRPr="00155B02">
        <w:rPr>
          <w:lang w:val="en-GB"/>
        </w:rPr>
        <w:t>: exports a text file with a layout similar to the layout specifications of GAT (Gesprächsanalytische</w:t>
      </w:r>
      <w:ins w:id="177" w:author="Moritz Lautenbach" w:date="2014-04-15T11:15:00Z">
        <w:r w:rsidRPr="00155B02">
          <w:rPr>
            <w:lang w:val="en-GB"/>
          </w:rPr>
          <w:t>s</w:t>
        </w:r>
      </w:ins>
      <w:del w:id="178" w:author="Moritz Lautenbach" w:date="2014-04-15T11:15:00Z">
        <w:r w:rsidRPr="00155B02" w:rsidDel="003302FC">
          <w:rPr>
            <w:lang w:val="en-GB"/>
          </w:rPr>
          <w:delText>n</w:delText>
        </w:r>
      </w:del>
      <w:r w:rsidRPr="00155B02">
        <w:rPr>
          <w:lang w:val="en-GB"/>
        </w:rPr>
        <w:t xml:space="preserve"> Transkriptionssystem</w:t>
      </w:r>
      <w:del w:id="179" w:author="Moritz Lautenbach" w:date="2014-04-15T11:16:00Z">
        <w:r w:rsidRPr="00155B02" w:rsidDel="003302FC">
          <w:rPr>
            <w:lang w:val="en-GB"/>
          </w:rPr>
          <w:delText>s</w:delText>
        </w:r>
      </w:del>
      <w:r w:rsidRPr="00155B02">
        <w:rPr>
          <w:lang w:val="en-GB"/>
        </w:rPr>
        <w:t xml:space="preserve"> GAT, Selting et al. 1998). </w:t>
      </w:r>
    </w:p>
    <w:p w14:paraId="0422131E" w14:textId="77777777" w:rsidR="000959A2" w:rsidRPr="00155B02" w:rsidRDefault="000959A2">
      <w:pPr>
        <w:pStyle w:val="Standard-BlockCharCharChar"/>
        <w:ind w:left="567" w:hanging="567"/>
        <w:rPr>
          <w:lang w:val="en-GB"/>
        </w:rPr>
      </w:pPr>
    </w:p>
    <w:p w14:paraId="2A441794" w14:textId="77777777" w:rsidR="000959A2" w:rsidRPr="00155B02" w:rsidRDefault="00D84B31">
      <w:pPr>
        <w:pStyle w:val="Standard-BlockCharCharChar"/>
        <w:spacing w:line="100" w:lineRule="atLeast"/>
        <w:ind w:left="567" w:hanging="567"/>
        <w:jc w:val="center"/>
        <w:rPr>
          <w:lang w:val="en-GB"/>
        </w:rPr>
      </w:pPr>
      <w:r>
        <w:rPr>
          <w:lang w:val="en-GB"/>
        </w:rPr>
        <w:pict w14:anchorId="42875A19">
          <v:shape id="_x0000_i1077" type="#_x0000_t75" style="width:407.25pt;height:221.25pt" filled="t">
            <v:fill color2="black"/>
            <v:imagedata r:id="rId103" o:title=""/>
          </v:shape>
        </w:pict>
      </w:r>
    </w:p>
    <w:p w14:paraId="11494CA7" w14:textId="77777777" w:rsidR="000959A2" w:rsidRPr="00155B02" w:rsidRDefault="000959A2">
      <w:pPr>
        <w:pStyle w:val="Standard-BlockCharCharChar"/>
        <w:ind w:left="567" w:hanging="567"/>
        <w:rPr>
          <w:lang w:val="en-GB"/>
        </w:rPr>
      </w:pPr>
    </w:p>
    <w:p w14:paraId="440E6BDF" w14:textId="77777777" w:rsidR="000959A2" w:rsidRPr="00155B02" w:rsidRDefault="000959A2">
      <w:pPr>
        <w:pStyle w:val="Standard-BlockCharCharChar"/>
        <w:ind w:left="567" w:hanging="567"/>
        <w:rPr>
          <w:lang w:val="en-GB"/>
        </w:rPr>
      </w:pPr>
      <w:r w:rsidRPr="00155B02">
        <w:rPr>
          <w:lang w:val="en-GB"/>
        </w:rPr>
        <w:tab/>
      </w:r>
      <w:r w:rsidRPr="00155B02">
        <w:rPr>
          <w:lang w:val="en-GB"/>
        </w:rPr>
        <w:tab/>
        <w:t>Requirement</w:t>
      </w:r>
      <w:del w:id="180" w:author="Moritz Lautenbach" w:date="2014-04-15T14:17:00Z">
        <w:r w:rsidRPr="00155B02" w:rsidDel="002A1B42">
          <w:rPr>
            <w:lang w:val="en-GB"/>
          </w:rPr>
          <w:delText>s</w:delText>
        </w:r>
      </w:del>
      <w:r w:rsidRPr="00155B02">
        <w:rPr>
          <w:lang w:val="en-GB"/>
        </w:rPr>
        <w:t xml:space="preserve"> for this output option is that the transcription can be segmented with the GAT segmentation algorithm, i.e. the GAT transcription symbols have been used according to convention (see also Appendix B: Segmentation Algorithms). If </w:t>
      </w:r>
      <w:r w:rsidRPr="00155B02">
        <w:rPr>
          <w:lang w:val="en-GB"/>
        </w:rPr>
        <w:lastRenderedPageBreak/>
        <w:t>segmentation errors have been made, an error message will appear and no output file will be created.</w:t>
      </w:r>
    </w:p>
    <w:p w14:paraId="784D359B" w14:textId="77777777" w:rsidR="000959A2" w:rsidRPr="00155B02" w:rsidRDefault="000959A2">
      <w:pPr>
        <w:pStyle w:val="Standard-BlockCharCharChar"/>
        <w:ind w:left="567" w:hanging="567"/>
        <w:rPr>
          <w:lang w:val="en-GB"/>
        </w:rPr>
      </w:pPr>
    </w:p>
    <w:p w14:paraId="450E7538" w14:textId="77777777" w:rsidR="000959A2" w:rsidRPr="00155B02" w:rsidRDefault="00D84B31">
      <w:pPr>
        <w:pStyle w:val="Standard-BlockCharCharChar"/>
        <w:spacing w:line="100" w:lineRule="atLeast"/>
        <w:ind w:left="567" w:hanging="567"/>
        <w:jc w:val="center"/>
        <w:rPr>
          <w:lang w:val="en-GB"/>
        </w:rPr>
      </w:pPr>
      <w:r>
        <w:rPr>
          <w:lang w:val="en-GB"/>
        </w:rPr>
        <w:pict w14:anchorId="5D984B85">
          <v:shape id="_x0000_i1078" type="#_x0000_t75" style="width:352.5pt;height:91.5pt" filled="t">
            <v:fill color2="black"/>
            <v:imagedata r:id="rId104" o:title=""/>
          </v:shape>
        </w:pict>
      </w:r>
    </w:p>
    <w:p w14:paraId="56B3AD33" w14:textId="77777777" w:rsidR="000959A2" w:rsidRPr="00155B02" w:rsidRDefault="000959A2">
      <w:pPr>
        <w:rPr>
          <w:rFonts w:ascii="Times New Roman" w:hAnsi="Times New Roman" w:cs="Times New Roman"/>
          <w:lang w:val="en-GB"/>
        </w:rPr>
      </w:pPr>
      <w:bookmarkStart w:id="181" w:name="_Ref108437846"/>
      <w:bookmarkStart w:id="182" w:name="_Ref108437835"/>
    </w:p>
    <w:p w14:paraId="46085EC9" w14:textId="77777777" w:rsidR="000959A2" w:rsidRPr="00155B02" w:rsidRDefault="000959A2">
      <w:pPr>
        <w:pStyle w:val="Standard-BlockCharCharChar"/>
        <w:ind w:left="567" w:hanging="567"/>
        <w:rPr>
          <w:lang w:val="en-GB"/>
        </w:rPr>
      </w:pPr>
      <w:r w:rsidRPr="00155B02">
        <w:rPr>
          <w:lang w:val="en-GB"/>
        </w:rPr>
        <w:t xml:space="preserve">8. </w:t>
      </w:r>
      <w:r w:rsidRPr="00155B02">
        <w:rPr>
          <w:b/>
          <w:color w:val="0000FF"/>
          <w:lang w:val="en-GB"/>
        </w:rPr>
        <w:t>HTML Partitur + HTML5 Audio</w:t>
      </w:r>
      <w:r w:rsidRPr="00155B02">
        <w:rPr>
          <w:lang w:val="en-GB"/>
        </w:rPr>
        <w:t xml:space="preserve">: This option creates an HTML musical score (as in option 1). In addition, it integrates an HTML5 Audio Player that allows sections of the recording to be played by clicking on them. </w:t>
      </w:r>
    </w:p>
    <w:p w14:paraId="4A291604" w14:textId="77777777" w:rsidR="000959A2" w:rsidRPr="00155B02" w:rsidRDefault="000959A2">
      <w:pPr>
        <w:rPr>
          <w:rFonts w:ascii="Times New Roman" w:hAnsi="Times New Roman" w:cs="Times New Roman"/>
          <w:lang w:val="en-GB"/>
        </w:rPr>
      </w:pPr>
    </w:p>
    <w:p w14:paraId="253E7EDB" w14:textId="77777777" w:rsidR="000959A2" w:rsidRPr="00155B02" w:rsidRDefault="000959A2">
      <w:pPr>
        <w:pStyle w:val="Standard-BlockCharCharChar"/>
        <w:ind w:left="567" w:hanging="567"/>
        <w:rPr>
          <w:lang w:val="en-GB"/>
        </w:rPr>
      </w:pPr>
      <w:r w:rsidRPr="00155B02">
        <w:rPr>
          <w:lang w:val="en-GB"/>
        </w:rPr>
        <w:t xml:space="preserve">9. </w:t>
      </w:r>
      <w:r w:rsidRPr="00155B02">
        <w:rPr>
          <w:b/>
          <w:color w:val="0000FF"/>
          <w:lang w:val="en-GB"/>
        </w:rPr>
        <w:t>HTML Segment chain list + HTML5 Audio</w:t>
      </w:r>
      <w:r w:rsidRPr="00155B02">
        <w:rPr>
          <w:lang w:val="en-GB"/>
        </w:rPr>
        <w:t xml:space="preserve">: This option creates an HTML segment chain list (as in option 5). In addition, it integrates an HTML 5 Audio Player that allows sections of the recording to be played by clicking on them. </w:t>
      </w:r>
    </w:p>
    <w:p w14:paraId="69956482" w14:textId="77777777" w:rsidR="000959A2" w:rsidRPr="00155B02" w:rsidRDefault="000959A2">
      <w:pPr>
        <w:pStyle w:val="Standard-BlockCharCharChar"/>
        <w:ind w:left="567" w:hanging="567"/>
        <w:rPr>
          <w:lang w:val="en-GB"/>
        </w:rPr>
      </w:pPr>
    </w:p>
    <w:p w14:paraId="233DBDF9" w14:textId="77777777" w:rsidR="000959A2" w:rsidRPr="00155B02" w:rsidRDefault="000959A2" w:rsidP="00BC7D6E">
      <w:pPr>
        <w:pStyle w:val="berschrift3"/>
        <w:keepNext/>
        <w:numPr>
          <w:ilvl w:val="2"/>
          <w:numId w:val="84"/>
        </w:numPr>
        <w:ind w:left="482" w:hanging="482"/>
        <w:rPr>
          <w:rFonts w:cs="Times New Roman"/>
          <w:lang w:val="en-GB"/>
        </w:rPr>
      </w:pPr>
      <w:bookmarkStart w:id="183" w:name="_Toc399421897"/>
      <w:r w:rsidRPr="00155B02">
        <w:rPr>
          <w:rFonts w:cs="Times New Roman"/>
          <w:lang w:val="en-GB"/>
        </w:rPr>
        <w:t>File &gt; Import</w:t>
      </w:r>
      <w:bookmarkEnd w:id="181"/>
      <w:bookmarkEnd w:id="182"/>
      <w:bookmarkEnd w:id="183"/>
    </w:p>
    <w:p w14:paraId="12ADBEC5" w14:textId="3065FA56" w:rsidR="000959A2" w:rsidRPr="00155B02" w:rsidRDefault="000959A2">
      <w:pPr>
        <w:pStyle w:val="Standard-BlockCharCharChar"/>
        <w:keepNext/>
        <w:rPr>
          <w:lang w:val="en-GB"/>
        </w:rPr>
      </w:pPr>
      <w:r w:rsidRPr="00155B02">
        <w:rPr>
          <w:lang w:val="en-GB"/>
        </w:rPr>
        <w:t xml:space="preserve">Opens a window to import in other formats. The drop-down list </w:t>
      </w:r>
      <w:r w:rsidR="00007CB6" w:rsidRPr="00155B02">
        <w:rPr>
          <w:lang w:val="en-GB"/>
        </w:rPr>
        <w:t>„</w:t>
      </w:r>
      <w:r w:rsidRPr="00155B02">
        <w:rPr>
          <w:lang w:val="en-GB"/>
        </w:rPr>
        <w:t>Save as type</w:t>
      </w:r>
      <w:r w:rsidR="00E6350C" w:rsidRPr="00155B02">
        <w:rPr>
          <w:lang w:val="en-GB"/>
        </w:rPr>
        <w:t>“</w:t>
      </w:r>
      <w:r w:rsidRPr="00155B02">
        <w:rPr>
          <w:lang w:val="en-GB"/>
        </w:rPr>
        <w:t xml:space="preserve"> offers different formats:</w:t>
      </w:r>
    </w:p>
    <w:p w14:paraId="2E7C3FB8" w14:textId="77777777" w:rsidR="000959A2" w:rsidRPr="00155B02" w:rsidRDefault="000959A2">
      <w:pPr>
        <w:pStyle w:val="Standard-BlockCharCharChar"/>
        <w:keepNext/>
        <w:rPr>
          <w:lang w:val="en-GB"/>
        </w:rPr>
      </w:pPr>
    </w:p>
    <w:p w14:paraId="6FA53980" w14:textId="77777777" w:rsidR="000959A2" w:rsidRPr="00155B02" w:rsidRDefault="00D84B31">
      <w:pPr>
        <w:pStyle w:val="Standard-BlockCharCharChar"/>
        <w:keepNext/>
        <w:spacing w:line="100" w:lineRule="atLeast"/>
        <w:jc w:val="center"/>
        <w:rPr>
          <w:lang w:val="en-GB"/>
        </w:rPr>
      </w:pPr>
      <w:r>
        <w:rPr>
          <w:lang w:val="en-GB"/>
        </w:rPr>
        <w:pict w14:anchorId="3696105F">
          <v:shape id="_x0000_i1079" type="#_x0000_t75" style="width:276.75pt;height:123.75pt" filled="t">
            <v:fill color2="black"/>
            <v:imagedata r:id="rId105" o:title=""/>
          </v:shape>
        </w:pict>
      </w:r>
    </w:p>
    <w:p w14:paraId="309BE487" w14:textId="77777777" w:rsidR="000959A2" w:rsidRPr="00155B02" w:rsidRDefault="000959A2">
      <w:pPr>
        <w:pStyle w:val="Standard-BlockCharCharChar"/>
        <w:rPr>
          <w:lang w:val="en-GB"/>
        </w:rPr>
      </w:pPr>
    </w:p>
    <w:p w14:paraId="679AE0CA" w14:textId="147431CE" w:rsidR="000959A2" w:rsidRPr="00155B02" w:rsidRDefault="000959A2">
      <w:pPr>
        <w:pStyle w:val="Standard-BlockCharCharChar"/>
        <w:ind w:left="567" w:hanging="567"/>
        <w:rPr>
          <w:lang w:val="en-GB"/>
        </w:rPr>
      </w:pPr>
      <w:r w:rsidRPr="00155B02">
        <w:rPr>
          <w:lang w:val="en-GB"/>
        </w:rPr>
        <w:t xml:space="preserve">1. </w:t>
      </w:r>
      <w:r w:rsidRPr="00155B02">
        <w:rPr>
          <w:b/>
          <w:color w:val="0000FF"/>
          <w:lang w:val="en-GB"/>
        </w:rPr>
        <w:t>TASX Annotation File</w:t>
      </w:r>
      <w:r w:rsidRPr="00155B02">
        <w:rPr>
          <w:color w:val="0000FF"/>
          <w:lang w:val="en-GB"/>
        </w:rPr>
        <w:t>:</w:t>
      </w:r>
      <w:r w:rsidRPr="00155B02">
        <w:rPr>
          <w:lang w:val="en-GB"/>
        </w:rPr>
        <w:t xml:space="preserve"> Imports a file in TASX-</w:t>
      </w:r>
      <w:del w:id="184" w:author="Moritz Lautenbach" w:date="2014-04-15T11:21:00Z">
        <w:r w:rsidRPr="00155B02" w:rsidDel="008A7C05">
          <w:rPr>
            <w:lang w:val="en-GB"/>
          </w:rPr>
          <w:delText xml:space="preserve"> </w:delText>
        </w:r>
      </w:del>
      <w:r w:rsidRPr="00155B02">
        <w:rPr>
          <w:lang w:val="en-GB"/>
        </w:rPr>
        <w:t>Format. After the import, a window to clean the transcription up is displayed</w:t>
      </w:r>
      <w:del w:id="185" w:author="Moritz Lautenbach" w:date="2014-04-15T11:19:00Z">
        <w:r w:rsidRPr="00155B02" w:rsidDel="003302FC">
          <w:rPr>
            <w:lang w:val="en-GB"/>
          </w:rPr>
          <w:delText>.</w:delText>
        </w:r>
      </w:del>
      <w:r w:rsidRPr="00155B02">
        <w:rPr>
          <w:lang w:val="en-GB"/>
        </w:rPr>
        <w:t xml:space="preserve"> (see </w:t>
      </w:r>
      <w:r w:rsidR="00007CB6" w:rsidRPr="00155B02">
        <w:rPr>
          <w:lang w:val="en-GB"/>
        </w:rPr>
        <w:t>„</w:t>
      </w:r>
      <w:r w:rsidRPr="00155B02">
        <w:rPr>
          <w:lang w:val="en-GB"/>
        </w:rPr>
        <w:t>Transcription &gt; Cleanup...</w:t>
      </w:r>
      <w:r w:rsidR="00E6350C" w:rsidRPr="00155B02">
        <w:rPr>
          <w:lang w:val="en-GB"/>
        </w:rPr>
        <w:t>“</w:t>
      </w:r>
      <w:r w:rsidRPr="00155B02">
        <w:rPr>
          <w:lang w:val="en-GB"/>
        </w:rPr>
        <w:t>)</w:t>
      </w:r>
      <w:ins w:id="186" w:author="Moritz Lautenbach" w:date="2014-04-15T11:19:00Z">
        <w:r w:rsidRPr="00155B02">
          <w:rPr>
            <w:lang w:val="en-GB"/>
          </w:rPr>
          <w:t>.</w:t>
        </w:r>
      </w:ins>
      <w:r w:rsidRPr="00155B02">
        <w:rPr>
          <w:lang w:val="en-GB"/>
        </w:rPr>
        <w:t xml:space="preserve"> Under certain circumstances, this window is displayed thereafter:</w:t>
      </w:r>
    </w:p>
    <w:p w14:paraId="3BAE85BE" w14:textId="77777777" w:rsidR="000959A2" w:rsidRPr="00155B02" w:rsidRDefault="000959A2">
      <w:pPr>
        <w:pStyle w:val="Standard-BlockCharCharChar"/>
        <w:rPr>
          <w:lang w:val="en-GB"/>
        </w:rPr>
      </w:pPr>
    </w:p>
    <w:p w14:paraId="314D9421"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35FEEB4C">
          <v:shape id="_x0000_i1080" type="#_x0000_t75" style="width:234.75pt;height:115.5pt" filled="t">
            <v:fill color2="black"/>
            <v:imagedata r:id="rId106" o:title=""/>
          </v:shape>
        </w:pict>
      </w:r>
    </w:p>
    <w:p w14:paraId="0838821F" w14:textId="77777777" w:rsidR="000959A2" w:rsidRPr="00155B02" w:rsidRDefault="000959A2">
      <w:pPr>
        <w:pStyle w:val="Standard-BlockCharCharChar"/>
        <w:rPr>
          <w:lang w:val="en-GB"/>
        </w:rPr>
      </w:pPr>
    </w:p>
    <w:p w14:paraId="7AE4815A" w14:textId="59424340" w:rsidR="000959A2" w:rsidRPr="00155B02" w:rsidRDefault="000959A2">
      <w:pPr>
        <w:pStyle w:val="Standard-BlockCharCharChar"/>
        <w:ind w:left="567" w:hanging="567"/>
        <w:rPr>
          <w:lang w:val="en-GB"/>
        </w:rPr>
      </w:pPr>
      <w:r w:rsidRPr="00155B02">
        <w:rPr>
          <w:lang w:val="en-GB"/>
        </w:rPr>
        <w:tab/>
      </w:r>
      <w:r w:rsidRPr="00155B02">
        <w:rPr>
          <w:lang w:val="en-GB"/>
        </w:rPr>
        <w:tab/>
        <w:t>This dialogue states that some tiers contain events that overlap each other within the tier</w:t>
      </w:r>
      <w:ins w:id="187" w:author="Moritz Lautenbach" w:date="2014-04-15T11:21:00Z">
        <w:r w:rsidRPr="00155B02">
          <w:rPr>
            <w:lang w:val="en-GB"/>
          </w:rPr>
          <w:t xml:space="preserve"> </w:t>
        </w:r>
      </w:ins>
      <w:del w:id="188" w:author="Moritz Lautenbach" w:date="2014-04-15T11:21:00Z">
        <w:r w:rsidRPr="00155B02" w:rsidDel="008A7C05">
          <w:rPr>
            <w:lang w:val="en-GB"/>
          </w:rPr>
          <w:delText>.</w:delText>
        </w:r>
      </w:del>
      <w:r w:rsidRPr="00155B02">
        <w:rPr>
          <w:lang w:val="en-GB"/>
        </w:rPr>
        <w:t>(</w:t>
      </w:r>
      <w:r w:rsidR="00007CB6" w:rsidRPr="00155B02">
        <w:rPr>
          <w:lang w:val="en-GB"/>
        </w:rPr>
        <w:t>„</w:t>
      </w:r>
      <w:r w:rsidRPr="00155B02">
        <w:rPr>
          <w:lang w:val="en-GB"/>
        </w:rPr>
        <w:t>the tier is not stratified</w:t>
      </w:r>
      <w:r w:rsidR="00E6350C" w:rsidRPr="00155B02">
        <w:rPr>
          <w:lang w:val="en-GB"/>
        </w:rPr>
        <w:t>“</w:t>
      </w:r>
      <w:r w:rsidRPr="00155B02">
        <w:rPr>
          <w:lang w:val="en-GB"/>
        </w:rPr>
        <w:t>). In order to display transcriptions as a musical score, overlapping events within a tier may not exist.</w:t>
      </w:r>
      <w:del w:id="189" w:author="Moritz Lautenbach" w:date="2014-04-14T16:32:00Z">
        <w:r w:rsidRPr="00155B02" w:rsidDel="002C595A">
          <w:rPr>
            <w:lang w:val="en-GB"/>
          </w:rPr>
          <w:delText xml:space="preserve">  </w:delText>
        </w:r>
      </w:del>
      <w:ins w:id="190" w:author="Moritz Lautenbach" w:date="2014-04-16T13:30:00Z">
        <w:r w:rsidRPr="00155B02">
          <w:rPr>
            <w:lang w:val="en-GB"/>
          </w:rPr>
          <w:t xml:space="preserve"> </w:t>
        </w:r>
      </w:ins>
      <w:ins w:id="191" w:author="Moritz Lautenbach" w:date="2014-04-14T16:32:00Z">
        <w:r w:rsidRPr="00155B02">
          <w:rPr>
            <w:lang w:val="en-GB"/>
          </w:rPr>
          <w:t xml:space="preserve"> </w:t>
        </w:r>
      </w:ins>
      <w:r w:rsidRPr="00155B02">
        <w:rPr>
          <w:lang w:val="en-GB"/>
        </w:rPr>
        <w:t>Choose one of the following options:</w:t>
      </w:r>
    </w:p>
    <w:p w14:paraId="2B434C56" w14:textId="77777777" w:rsidR="000959A2" w:rsidRPr="00155B02" w:rsidRDefault="000959A2">
      <w:pPr>
        <w:pStyle w:val="Standard-BlockCharCharChar"/>
        <w:rPr>
          <w:lang w:val="en-GB"/>
        </w:rPr>
      </w:pPr>
    </w:p>
    <w:p w14:paraId="4FD455C9" w14:textId="77777777" w:rsidR="000959A2" w:rsidRPr="00155B02" w:rsidRDefault="000959A2" w:rsidP="000959A2">
      <w:pPr>
        <w:pStyle w:val="Aufzhlungszeichen1"/>
        <w:numPr>
          <w:ilvl w:val="1"/>
          <w:numId w:val="5"/>
        </w:numPr>
        <w:tabs>
          <w:tab w:val="clear" w:pos="1440"/>
          <w:tab w:val="num" w:pos="1080"/>
        </w:tabs>
        <w:ind w:left="1080"/>
        <w:rPr>
          <w:lang w:val="en-GB"/>
        </w:rPr>
      </w:pPr>
      <w:r w:rsidRPr="00155B02">
        <w:rPr>
          <w:lang w:val="en-GB"/>
        </w:rPr>
        <w:t xml:space="preserve">Stratify by deletion: deletes one (the second) of two overlapping events </w:t>
      </w:r>
    </w:p>
    <w:p w14:paraId="1FEBD1FE" w14:textId="77777777" w:rsidR="000959A2" w:rsidRPr="00155B02" w:rsidRDefault="000959A2" w:rsidP="000959A2">
      <w:pPr>
        <w:pStyle w:val="Aufzhlungszeichen1"/>
        <w:numPr>
          <w:ilvl w:val="1"/>
          <w:numId w:val="5"/>
        </w:numPr>
        <w:tabs>
          <w:tab w:val="clear" w:pos="1440"/>
          <w:tab w:val="num" w:pos="1080"/>
        </w:tabs>
        <w:ind w:left="1080"/>
        <w:rPr>
          <w:lang w:val="en-GB"/>
        </w:rPr>
      </w:pPr>
      <w:r w:rsidRPr="00155B02">
        <w:rPr>
          <w:lang w:val="en-GB"/>
        </w:rPr>
        <w:t>Stratify by distribution: distributes one (the second) of two overlapping events into a new tier.</w:t>
      </w:r>
    </w:p>
    <w:p w14:paraId="34E3CC2D" w14:textId="77777777" w:rsidR="000959A2" w:rsidRPr="00155B02" w:rsidRDefault="000959A2">
      <w:pPr>
        <w:pStyle w:val="Standard-BlockCharCharChar"/>
        <w:rPr>
          <w:lang w:val="en-GB"/>
        </w:rPr>
      </w:pPr>
    </w:p>
    <w:p w14:paraId="221C9817" w14:textId="548B2A19" w:rsidR="000959A2" w:rsidRPr="00155B02" w:rsidRDefault="000959A2">
      <w:pPr>
        <w:pStyle w:val="Standard-BlockCharCharChar"/>
        <w:rPr>
          <w:lang w:val="en-GB"/>
        </w:rPr>
      </w:pPr>
      <w:r w:rsidRPr="00155B02">
        <w:rPr>
          <w:lang w:val="en-GB"/>
        </w:rPr>
        <w:tab/>
      </w:r>
      <w:r w:rsidRPr="00155B02">
        <w:rPr>
          <w:lang w:val="en-GB"/>
        </w:rPr>
        <w:tab/>
        <w:t xml:space="preserve">Thereafter, it will appear in the musical score in the </w:t>
      </w:r>
      <w:r w:rsidR="00C11634" w:rsidRPr="00155B02">
        <w:rPr>
          <w:lang w:val="en-GB"/>
        </w:rPr>
        <w:t>Editor</w:t>
      </w:r>
      <w:r w:rsidRPr="00155B02">
        <w:rPr>
          <w:lang w:val="en-GB"/>
        </w:rPr>
        <w:t>.</w:t>
      </w:r>
    </w:p>
    <w:p w14:paraId="3E03779B" w14:textId="77777777" w:rsidR="000959A2" w:rsidRPr="00155B02" w:rsidRDefault="000959A2">
      <w:pPr>
        <w:ind w:left="567" w:hanging="567"/>
        <w:rPr>
          <w:rFonts w:ascii="Times New Roman" w:hAnsi="Times New Roman" w:cs="Times New Roman"/>
          <w:lang w:val="en-GB"/>
        </w:rPr>
      </w:pPr>
    </w:p>
    <w:p w14:paraId="26105991" w14:textId="77777777" w:rsidR="000959A2" w:rsidRPr="00155B02" w:rsidRDefault="000959A2">
      <w:pPr>
        <w:ind w:left="567" w:hanging="567"/>
        <w:rPr>
          <w:rFonts w:ascii="Times New Roman" w:hAnsi="Times New Roman" w:cs="Times New Roman"/>
          <w:lang w:val="en-GB"/>
        </w:rPr>
      </w:pPr>
    </w:p>
    <w:p w14:paraId="5C48C480" w14:textId="77777777" w:rsidR="000959A2" w:rsidRPr="00155B02" w:rsidRDefault="000959A2">
      <w:pPr>
        <w:ind w:left="567" w:hanging="567"/>
        <w:rPr>
          <w:rFonts w:ascii="Times New Roman" w:hAnsi="Times New Roman" w:cs="Times New Roman"/>
          <w:lang w:val="en-GB"/>
        </w:rPr>
      </w:pPr>
      <w:r w:rsidRPr="00155B02">
        <w:rPr>
          <w:rFonts w:ascii="Times New Roman" w:hAnsi="Times New Roman" w:cs="Times New Roman"/>
          <w:lang w:val="en-GB"/>
        </w:rPr>
        <w:t xml:space="preserve">2. </w:t>
      </w:r>
      <w:r w:rsidRPr="00155B02">
        <w:rPr>
          <w:rFonts w:ascii="Times New Roman" w:hAnsi="Times New Roman" w:cs="Times New Roman"/>
          <w:b/>
          <w:color w:val="0000FF"/>
          <w:lang w:val="en-GB"/>
        </w:rPr>
        <w:t>Annotation Graph File</w:t>
      </w:r>
      <w:r w:rsidRPr="00155B02">
        <w:rPr>
          <w:rFonts w:ascii="Times New Roman" w:hAnsi="Times New Roman" w:cs="Times New Roman"/>
          <w:color w:val="0000FF"/>
          <w:lang w:val="en-GB"/>
        </w:rPr>
        <w:t>:</w:t>
      </w:r>
      <w:r w:rsidRPr="00155B02">
        <w:rPr>
          <w:rFonts w:ascii="Times New Roman" w:hAnsi="Times New Roman" w:cs="Times New Roman"/>
          <w:lang w:val="en-GB"/>
        </w:rPr>
        <w:t xml:space="preserve"> Imports a file in the ATLAS-Interchange-Format, Level 0. The format can be used as an exchange format with a number of other tools (ANVIL, Transformer, MAVVissta, etc.). For this, see:</w:t>
      </w:r>
    </w:p>
    <w:p w14:paraId="6EA73E82" w14:textId="77777777" w:rsidR="000959A2" w:rsidRPr="00155B02" w:rsidRDefault="000959A2">
      <w:pPr>
        <w:rPr>
          <w:rFonts w:ascii="Times New Roman" w:hAnsi="Times New Roman" w:cs="Times New Roman"/>
          <w:lang w:val="en-GB"/>
        </w:rPr>
      </w:pPr>
    </w:p>
    <w:p w14:paraId="21160387" w14:textId="77777777" w:rsidR="000959A2" w:rsidRPr="00155B02" w:rsidRDefault="000959A2">
      <w:pPr>
        <w:pStyle w:val="Standard-BlockCharCharChar"/>
        <w:ind w:left="482"/>
        <w:rPr>
          <w:lang w:val="en-GB"/>
        </w:rPr>
      </w:pPr>
      <w:r w:rsidRPr="00155B02">
        <w:rPr>
          <w:lang w:val="en-GB"/>
        </w:rPr>
        <w:t>T</w:t>
      </w:r>
      <w:ins w:id="192" w:author="Moritz Lautenbach" w:date="2014-04-15T11:34:00Z">
        <w:r w:rsidRPr="00155B02">
          <w:rPr>
            <w:lang w:val="en-GB"/>
          </w:rPr>
          <w:t>h</w:t>
        </w:r>
      </w:ins>
      <w:r w:rsidRPr="00155B02">
        <w:rPr>
          <w:lang w:val="en-GB"/>
        </w:rPr>
        <w:t>.</w:t>
      </w:r>
      <w:ins w:id="193" w:author="Moritz Lautenbach" w:date="2014-04-15T11:22:00Z">
        <w:r w:rsidRPr="00155B02">
          <w:rPr>
            <w:lang w:val="en-GB"/>
          </w:rPr>
          <w:t xml:space="preserve"> </w:t>
        </w:r>
      </w:ins>
      <w:r w:rsidRPr="00155B02">
        <w:rPr>
          <w:lang w:val="en-GB"/>
        </w:rPr>
        <w:t>Schmidt, S. Duncan, O. Ehmer, J. Hoyt, M. Kipp, D. Loehr, M. Magnusson, T. Rose &amp; H. Sloetjes (2008): An exchange format for multimodal annotations. In: Proceedings of the Language Resource and Evalutation Conference 2008, Marrakech, Paris: ELRA.</w:t>
      </w:r>
    </w:p>
    <w:p w14:paraId="64922716" w14:textId="77777777" w:rsidR="000959A2" w:rsidRPr="00155B02" w:rsidRDefault="000959A2">
      <w:pPr>
        <w:pStyle w:val="Standard-BlockCharCharChar"/>
        <w:rPr>
          <w:lang w:val="en-GB"/>
        </w:rPr>
      </w:pPr>
    </w:p>
    <w:p w14:paraId="55F2570D" w14:textId="44F0565B" w:rsidR="000959A2" w:rsidRPr="00155B02" w:rsidRDefault="000959A2">
      <w:pPr>
        <w:pStyle w:val="Standard-BlockCharCharChar"/>
        <w:ind w:left="567" w:hanging="567"/>
        <w:rPr>
          <w:lang w:val="en-GB"/>
        </w:rPr>
      </w:pPr>
      <w:r w:rsidRPr="00155B02">
        <w:rPr>
          <w:lang w:val="en-GB"/>
        </w:rPr>
        <w:t xml:space="preserve">3. </w:t>
      </w:r>
      <w:r w:rsidRPr="00155B02">
        <w:rPr>
          <w:b/>
          <w:color w:val="0000FF"/>
          <w:lang w:val="en-GB"/>
        </w:rPr>
        <w:t>ELAN Annotation File</w:t>
      </w:r>
      <w:r w:rsidRPr="00155B02">
        <w:rPr>
          <w:lang w:val="en-GB"/>
        </w:rPr>
        <w:t xml:space="preserve">: imports a transcription created in ELAN (EUDICO Linguistic Annotator). Select the file to be imported and click </w:t>
      </w:r>
      <w:r w:rsidRPr="00155B02">
        <w:rPr>
          <w:i/>
          <w:lang w:val="en-GB"/>
        </w:rPr>
        <w:t>Open</w:t>
      </w:r>
      <w:r w:rsidRPr="00155B02">
        <w:rPr>
          <w:lang w:val="en-GB"/>
        </w:rPr>
        <w:t xml:space="preserve"> (normally the file ending is </w:t>
      </w:r>
      <w:r w:rsidR="00007CB6" w:rsidRPr="00155B02">
        <w:rPr>
          <w:lang w:val="en-GB"/>
        </w:rPr>
        <w:t>„</w:t>
      </w:r>
      <w:r w:rsidRPr="00155B02">
        <w:rPr>
          <w:lang w:val="en-GB"/>
        </w:rPr>
        <w:t>.eaf</w:t>
      </w:r>
      <w:ins w:id="194" w:author="Moritz Lautenbach" w:date="2014-04-15T11:22:00Z">
        <w:r w:rsidRPr="00155B02">
          <w:rPr>
            <w:lang w:val="en-GB"/>
          </w:rPr>
          <w:t>”</w:t>
        </w:r>
      </w:ins>
      <w:r w:rsidRPr="00155B02">
        <w:rPr>
          <w:lang w:val="en-GB"/>
        </w:rPr>
        <w:t xml:space="preserve">). After the conversion a </w:t>
      </w:r>
      <w:r w:rsidR="00007CB6" w:rsidRPr="00155B02">
        <w:rPr>
          <w:lang w:val="en-GB"/>
        </w:rPr>
        <w:t>„</w:t>
      </w:r>
      <w:r w:rsidRPr="00155B02">
        <w:rPr>
          <w:lang w:val="en-GB"/>
        </w:rPr>
        <w:t>Cleanup-Dialog</w:t>
      </w:r>
      <w:ins w:id="195" w:author="Moritz Lautenbach" w:date="2014-04-15T11:23:00Z">
        <w:r w:rsidRPr="00155B02">
          <w:rPr>
            <w:lang w:val="en-GB"/>
          </w:rPr>
          <w:t>ue</w:t>
        </w:r>
      </w:ins>
      <w:r w:rsidR="00E6350C" w:rsidRPr="00155B02">
        <w:rPr>
          <w:lang w:val="en-GB"/>
        </w:rPr>
        <w:t>“</w:t>
      </w:r>
      <w:r w:rsidRPr="00155B02">
        <w:rPr>
          <w:lang w:val="en-GB"/>
        </w:rPr>
        <w:t xml:space="preserve"> will allow you to clean the transcription up according to certain criteria (see </w:t>
      </w:r>
      <w:r w:rsidR="00007CB6" w:rsidRPr="00155B02">
        <w:rPr>
          <w:lang w:val="en-GB"/>
        </w:rPr>
        <w:t>„</w:t>
      </w:r>
      <w:r w:rsidRPr="00155B02">
        <w:rPr>
          <w:lang w:val="en-GB"/>
        </w:rPr>
        <w:t>Transcription &gt; Cleanup</w:t>
      </w:r>
      <w:ins w:id="196" w:author="Moritz Lautenbach" w:date="2014-04-15T11:24:00Z">
        <w:r w:rsidRPr="00155B02" w:rsidDel="008A7C05">
          <w:rPr>
            <w:lang w:val="en-GB"/>
          </w:rPr>
          <w:t xml:space="preserve"> </w:t>
        </w:r>
      </w:ins>
      <w:del w:id="197" w:author="Moritz Lautenbach" w:date="2014-04-15T11:24:00Z">
        <w:r w:rsidRPr="00155B02" w:rsidDel="008A7C05">
          <w:rPr>
            <w:lang w:val="en-GB"/>
          </w:rPr>
          <w:delText>..</w:delText>
        </w:r>
      </w:del>
      <w:r w:rsidR="00E6350C" w:rsidRPr="00155B02">
        <w:rPr>
          <w:lang w:val="en-GB"/>
        </w:rPr>
        <w:t>“</w:t>
      </w:r>
      <w:r w:rsidRPr="00155B02">
        <w:rPr>
          <w:lang w:val="en-GB"/>
        </w:rPr>
        <w:t xml:space="preserve">). Thereafter, the transcription will appear as a musical score in the </w:t>
      </w:r>
      <w:r w:rsidR="00C11634" w:rsidRPr="00155B02">
        <w:rPr>
          <w:lang w:val="en-GB"/>
        </w:rPr>
        <w:t>Editor</w:t>
      </w:r>
      <w:r w:rsidRPr="00155B02">
        <w:rPr>
          <w:lang w:val="en-GB"/>
        </w:rPr>
        <w:t>.</w:t>
      </w:r>
    </w:p>
    <w:p w14:paraId="4D026251" w14:textId="77777777" w:rsidR="000959A2" w:rsidRPr="00155B02" w:rsidRDefault="000959A2">
      <w:pPr>
        <w:pStyle w:val="Standard-BlockCharCharChar"/>
        <w:rPr>
          <w:lang w:val="en-GB"/>
        </w:rPr>
      </w:pPr>
    </w:p>
    <w:p w14:paraId="6F829A09" w14:textId="009085F0" w:rsidR="000959A2" w:rsidRPr="00155B02" w:rsidRDefault="000959A2">
      <w:pPr>
        <w:pStyle w:val="Standard-BlockCharCharChar"/>
        <w:ind w:left="567" w:hanging="567"/>
        <w:rPr>
          <w:lang w:val="en-GB"/>
        </w:rPr>
      </w:pPr>
      <w:r w:rsidRPr="00155B02">
        <w:rPr>
          <w:lang w:val="en-GB"/>
        </w:rPr>
        <w:t xml:space="preserve">4. </w:t>
      </w:r>
      <w:r w:rsidRPr="00155B02">
        <w:rPr>
          <w:b/>
          <w:color w:val="0000FF"/>
          <w:lang w:val="en-GB"/>
        </w:rPr>
        <w:t>FOLKER Transcription</w:t>
      </w:r>
      <w:r w:rsidRPr="00155B02">
        <w:rPr>
          <w:lang w:val="en-GB"/>
        </w:rPr>
        <w:t>: imports a transcription created in FOLKER (the FOLK-</w:t>
      </w:r>
      <w:r w:rsidR="00C11634" w:rsidRPr="00155B02">
        <w:rPr>
          <w:lang w:val="en-GB"/>
        </w:rPr>
        <w:t>Editor</w:t>
      </w:r>
      <w:r w:rsidRPr="00155B02">
        <w:rPr>
          <w:lang w:val="en-GB"/>
        </w:rPr>
        <w:t xml:space="preserve"> of the IDS Mannheim).</w:t>
      </w:r>
    </w:p>
    <w:p w14:paraId="005C3898" w14:textId="77777777" w:rsidR="000959A2" w:rsidRPr="00155B02" w:rsidRDefault="000959A2">
      <w:pPr>
        <w:pStyle w:val="Standard-BlockCharCharChar"/>
        <w:ind w:left="567" w:hanging="567"/>
        <w:rPr>
          <w:lang w:val="en-GB"/>
        </w:rPr>
      </w:pPr>
    </w:p>
    <w:p w14:paraId="6CF3D34B" w14:textId="77777777" w:rsidR="000959A2" w:rsidRPr="00155B02" w:rsidRDefault="000959A2">
      <w:pPr>
        <w:pStyle w:val="Standard-BlockCharCharChar"/>
        <w:ind w:left="567" w:hanging="567"/>
        <w:rPr>
          <w:lang w:val="en-GB"/>
        </w:rPr>
      </w:pPr>
      <w:r w:rsidRPr="00155B02">
        <w:rPr>
          <w:lang w:val="en-GB"/>
        </w:rPr>
        <w:lastRenderedPageBreak/>
        <w:t xml:space="preserve">5. </w:t>
      </w:r>
      <w:r w:rsidRPr="00155B02">
        <w:rPr>
          <w:b/>
          <w:color w:val="0000FF"/>
          <w:lang w:val="en-GB"/>
        </w:rPr>
        <w:t>Winpitch file</w:t>
      </w:r>
      <w:r w:rsidRPr="00155B02">
        <w:rPr>
          <w:lang w:val="en-GB"/>
        </w:rPr>
        <w:t>: imports a file created with the Winpitch software</w:t>
      </w:r>
      <w:ins w:id="198" w:author="Moritz Lautenbach" w:date="2014-04-15T11:24:00Z">
        <w:r w:rsidRPr="00155B02">
          <w:rPr>
            <w:lang w:val="en-GB"/>
          </w:rPr>
          <w:t xml:space="preserve"> </w:t>
        </w:r>
      </w:ins>
      <w:r w:rsidRPr="00155B02">
        <w:rPr>
          <w:lang w:val="en-GB"/>
        </w:rPr>
        <w:t>(</w:t>
      </w:r>
      <w:hyperlink r:id="rId107" w:history="1">
        <w:r w:rsidRPr="00155B02">
          <w:rPr>
            <w:rStyle w:val="Hyperlink"/>
            <w:lang w:val="en-GB"/>
          </w:rPr>
          <w:t>http://www.winpitch.com/</w:t>
        </w:r>
      </w:hyperlink>
      <w:r w:rsidRPr="00155B02">
        <w:rPr>
          <w:lang w:val="en-GB"/>
        </w:rPr>
        <w:t xml:space="preserve">) </w:t>
      </w:r>
    </w:p>
    <w:p w14:paraId="60FDC74D" w14:textId="77777777" w:rsidR="000959A2" w:rsidRPr="00155B02" w:rsidRDefault="000959A2">
      <w:pPr>
        <w:pStyle w:val="Standard-BlockCharCharChar"/>
        <w:ind w:left="567" w:hanging="567"/>
        <w:rPr>
          <w:lang w:val="en-GB"/>
        </w:rPr>
      </w:pPr>
    </w:p>
    <w:p w14:paraId="02D3C226" w14:textId="77777777" w:rsidR="000959A2" w:rsidRPr="00155B02" w:rsidRDefault="000959A2">
      <w:pPr>
        <w:pStyle w:val="Standard-BlockCharCharChar"/>
        <w:ind w:left="567" w:hanging="567"/>
        <w:jc w:val="left"/>
        <w:rPr>
          <w:lang w:val="en-GB"/>
        </w:rPr>
      </w:pPr>
      <w:r w:rsidRPr="00155B02">
        <w:rPr>
          <w:lang w:val="en-GB"/>
        </w:rPr>
        <w:t xml:space="preserve">6. </w:t>
      </w:r>
      <w:r w:rsidRPr="00155B02">
        <w:rPr>
          <w:b/>
          <w:color w:val="0000FF"/>
          <w:lang w:val="en-GB"/>
        </w:rPr>
        <w:t>Transcriber file</w:t>
      </w:r>
      <w:r w:rsidRPr="00155B02">
        <w:rPr>
          <w:lang w:val="en-GB"/>
        </w:rPr>
        <w:t>: imports a file created with the Transcriber software (</w:t>
      </w:r>
      <w:hyperlink r:id="rId108" w:history="1">
        <w:r w:rsidRPr="00155B02">
          <w:rPr>
            <w:rStyle w:val="Hyperlink"/>
            <w:lang w:val="en-GB"/>
          </w:rPr>
          <w:t>http://trans.sourceforge.net/en/presentation.php</w:t>
        </w:r>
      </w:hyperlink>
      <w:r w:rsidRPr="00155B02">
        <w:rPr>
          <w:lang w:val="en-GB"/>
        </w:rPr>
        <w:t>).</w:t>
      </w:r>
    </w:p>
    <w:p w14:paraId="10CBD1DF" w14:textId="77777777" w:rsidR="000959A2" w:rsidRPr="00155B02" w:rsidRDefault="000959A2">
      <w:pPr>
        <w:pStyle w:val="Standard-BlockCharCharChar"/>
        <w:ind w:left="567" w:hanging="567"/>
        <w:rPr>
          <w:lang w:val="en-GB"/>
        </w:rPr>
      </w:pPr>
    </w:p>
    <w:p w14:paraId="763F15FA" w14:textId="3C591D73" w:rsidR="000959A2" w:rsidRPr="00155B02" w:rsidRDefault="000959A2">
      <w:pPr>
        <w:pStyle w:val="Standard-BlockCharCharChar"/>
        <w:ind w:left="567" w:hanging="567"/>
        <w:rPr>
          <w:lang w:val="en-GB"/>
        </w:rPr>
      </w:pPr>
      <w:r w:rsidRPr="00155B02">
        <w:rPr>
          <w:lang w:val="en-GB"/>
        </w:rPr>
        <w:t xml:space="preserve">7. </w:t>
      </w:r>
      <w:r w:rsidRPr="00155B02">
        <w:rPr>
          <w:b/>
          <w:color w:val="0000FF"/>
          <w:lang w:val="en-GB"/>
        </w:rPr>
        <w:t>Praat Textgrid</w:t>
      </w:r>
      <w:r w:rsidRPr="00155B02">
        <w:rPr>
          <w:lang w:val="en-GB"/>
        </w:rPr>
        <w:t xml:space="preserve">: Imports a transcription created in Praat. Select the TextGrid you would like to import and click </w:t>
      </w:r>
      <w:r w:rsidRPr="00155B02">
        <w:rPr>
          <w:i/>
          <w:lang w:val="en-GB"/>
        </w:rPr>
        <w:t>Open</w:t>
      </w:r>
      <w:r w:rsidRPr="00155B02">
        <w:rPr>
          <w:lang w:val="en-GB"/>
        </w:rPr>
        <w:t xml:space="preserve">. Thereafter, the transcription will appear as a musical score in the </w:t>
      </w:r>
      <w:r w:rsidR="00C11634" w:rsidRPr="00155B02">
        <w:rPr>
          <w:lang w:val="en-GB"/>
        </w:rPr>
        <w:t>Editor</w:t>
      </w:r>
      <w:r w:rsidRPr="00155B02">
        <w:rPr>
          <w:lang w:val="en-GB"/>
        </w:rPr>
        <w:t xml:space="preserve">. Take note that the </w:t>
      </w:r>
      <w:r w:rsidR="00C11634" w:rsidRPr="00155B02">
        <w:rPr>
          <w:lang w:val="en-GB"/>
        </w:rPr>
        <w:t>Editor</w:t>
      </w:r>
      <w:r w:rsidRPr="00155B02">
        <w:rPr>
          <w:lang w:val="en-GB"/>
        </w:rPr>
        <w:t xml:space="preserve"> expects a </w:t>
      </w:r>
      <w:r w:rsidR="00007CB6" w:rsidRPr="00155B02">
        <w:rPr>
          <w:lang w:val="en-GB"/>
        </w:rPr>
        <w:t>„</w:t>
      </w:r>
      <w:r w:rsidRPr="00155B02">
        <w:rPr>
          <w:lang w:val="en-GB"/>
        </w:rPr>
        <w:t>regular</w:t>
      </w:r>
      <w:r w:rsidR="00E6350C" w:rsidRPr="00155B02">
        <w:rPr>
          <w:lang w:val="en-GB"/>
        </w:rPr>
        <w:t>“</w:t>
      </w:r>
      <w:r w:rsidRPr="00155B02">
        <w:rPr>
          <w:lang w:val="en-GB"/>
        </w:rPr>
        <w:t xml:space="preserve"> TextGrid for the import, and not a </w:t>
      </w:r>
      <w:r w:rsidR="00007CB6" w:rsidRPr="00155B02">
        <w:rPr>
          <w:lang w:val="en-GB"/>
        </w:rPr>
        <w:t>„</w:t>
      </w:r>
      <w:r w:rsidRPr="00155B02">
        <w:rPr>
          <w:lang w:val="en-GB"/>
        </w:rPr>
        <w:t>short</w:t>
      </w:r>
      <w:r w:rsidR="00E6350C" w:rsidRPr="00155B02">
        <w:rPr>
          <w:lang w:val="en-GB"/>
        </w:rPr>
        <w:t>“</w:t>
      </w:r>
      <w:r w:rsidRPr="00155B02">
        <w:rPr>
          <w:lang w:val="en-GB"/>
        </w:rPr>
        <w:t xml:space="preserve"> TextGrid.</w:t>
      </w:r>
    </w:p>
    <w:p w14:paraId="6D3B10FA" w14:textId="77777777" w:rsidR="000959A2" w:rsidRPr="00155B02" w:rsidRDefault="000959A2">
      <w:pPr>
        <w:pStyle w:val="Standard-BlockCharCharChar"/>
        <w:rPr>
          <w:lang w:val="en-GB"/>
        </w:rPr>
      </w:pPr>
    </w:p>
    <w:p w14:paraId="0E073C16" w14:textId="34E1E1AE" w:rsidR="000959A2" w:rsidRPr="00155B02" w:rsidRDefault="000959A2">
      <w:pPr>
        <w:pStyle w:val="Standard-BlockCharCharChar"/>
        <w:ind w:left="567" w:hanging="567"/>
        <w:rPr>
          <w:lang w:val="en-GB"/>
        </w:rPr>
      </w:pPr>
      <w:r w:rsidRPr="00155B02">
        <w:rPr>
          <w:lang w:val="en-GB"/>
        </w:rPr>
        <w:t xml:space="preserve">8. </w:t>
      </w:r>
      <w:r w:rsidRPr="00155B02">
        <w:rPr>
          <w:b/>
          <w:color w:val="0000FF"/>
          <w:lang w:val="en-GB"/>
        </w:rPr>
        <w:t>Simple EXMARaLDA text file</w:t>
      </w:r>
      <w:r w:rsidRPr="00155B02">
        <w:rPr>
          <w:lang w:val="en-GB"/>
        </w:rPr>
        <w:t xml:space="preserve">: A Simple EXMARaLDA file is a transcription in </w:t>
      </w:r>
      <w:del w:id="199" w:author="Moritz Lautenbach" w:date="2014-04-15T11:25:00Z">
        <w:r w:rsidRPr="00155B02" w:rsidDel="008A7C05">
          <w:rPr>
            <w:lang w:val="en-GB"/>
          </w:rPr>
          <w:delText xml:space="preserve">txt </w:delText>
        </w:r>
      </w:del>
      <w:ins w:id="200" w:author="Moritz Lautenbach" w:date="2014-04-15T11:25:00Z">
        <w:r w:rsidRPr="00155B02">
          <w:rPr>
            <w:lang w:val="en-GB"/>
          </w:rPr>
          <w:t>txt-</w:t>
        </w:r>
      </w:ins>
      <w:r w:rsidRPr="00155B02">
        <w:rPr>
          <w:lang w:val="en-GB"/>
        </w:rPr>
        <w:t xml:space="preserve">format that has been created according to the </w:t>
      </w:r>
      <w:r w:rsidR="00007CB6" w:rsidRPr="00155B02">
        <w:rPr>
          <w:lang w:val="en-GB"/>
        </w:rPr>
        <w:t>„</w:t>
      </w:r>
      <w:r w:rsidRPr="00155B02">
        <w:rPr>
          <w:lang w:val="en-GB"/>
        </w:rPr>
        <w:t>Simple EXMARaLDA</w:t>
      </w:r>
      <w:r w:rsidR="00E6350C" w:rsidRPr="00155B02">
        <w:rPr>
          <w:lang w:val="en-GB"/>
        </w:rPr>
        <w:t>“</w:t>
      </w:r>
      <w:r w:rsidRPr="00155B02">
        <w:rPr>
          <w:lang w:val="en-GB"/>
        </w:rPr>
        <w:t xml:space="preserve"> specifications. You can find these specifications in Appendix A. If you have created a transcription according to these specifications in a text </w:t>
      </w:r>
      <w:r w:rsidR="00C11634" w:rsidRPr="00155B02">
        <w:rPr>
          <w:lang w:val="en-GB"/>
        </w:rPr>
        <w:t>Editor</w:t>
      </w:r>
      <w:r w:rsidRPr="00155B02">
        <w:rPr>
          <w:lang w:val="en-GB"/>
        </w:rPr>
        <w:t xml:space="preserve"> or a word processing software and saved it as </w:t>
      </w:r>
      <w:r w:rsidR="00007CB6" w:rsidRPr="00155B02">
        <w:rPr>
          <w:lang w:val="en-GB"/>
        </w:rPr>
        <w:t>„</w:t>
      </w:r>
      <w:r w:rsidRPr="00155B02">
        <w:rPr>
          <w:lang w:val="en-GB"/>
        </w:rPr>
        <w:t>pure text</w:t>
      </w:r>
      <w:r w:rsidR="00E6350C" w:rsidRPr="00155B02">
        <w:rPr>
          <w:lang w:val="en-GB"/>
        </w:rPr>
        <w:t>“</w:t>
      </w:r>
      <w:r w:rsidRPr="00155B02">
        <w:rPr>
          <w:lang w:val="en-GB"/>
        </w:rPr>
        <w:t xml:space="preserve"> (either coded as Unicode or a standard coding specified by the system), you can import a text file to the Partitur-</w:t>
      </w:r>
      <w:r w:rsidR="00C11634" w:rsidRPr="00155B02">
        <w:rPr>
          <w:lang w:val="en-GB"/>
        </w:rPr>
        <w:t>Editor</w:t>
      </w:r>
      <w:r w:rsidRPr="00155B02">
        <w:rPr>
          <w:lang w:val="en-GB"/>
        </w:rPr>
        <w:t xml:space="preserve">. For this, search for the file and select the suitable coding in the </w:t>
      </w:r>
      <w:del w:id="201" w:author="Moritz Lautenbach" w:date="2014-04-15T11:25:00Z">
        <w:r w:rsidRPr="00155B02" w:rsidDel="008A7C05">
          <w:rPr>
            <w:lang w:val="en-GB"/>
          </w:rPr>
          <w:delText xml:space="preserve">drop </w:delText>
        </w:r>
      </w:del>
      <w:ins w:id="202" w:author="Moritz Lautenbach" w:date="2014-04-15T11:25:00Z">
        <w:r w:rsidRPr="00155B02">
          <w:rPr>
            <w:lang w:val="en-GB"/>
          </w:rPr>
          <w:t>drop-</w:t>
        </w:r>
      </w:ins>
      <w:r w:rsidRPr="00155B02">
        <w:rPr>
          <w:lang w:val="en-GB"/>
        </w:rPr>
        <w:t xml:space="preserve">down list on the side. Then click </w:t>
      </w:r>
      <w:r w:rsidR="00007CB6" w:rsidRPr="00155B02">
        <w:rPr>
          <w:lang w:val="en-GB"/>
        </w:rPr>
        <w:t>„</w:t>
      </w:r>
      <w:r w:rsidRPr="00155B02">
        <w:rPr>
          <w:lang w:val="en-GB"/>
        </w:rPr>
        <w:t>Open</w:t>
      </w:r>
      <w:r w:rsidR="00E6350C" w:rsidRPr="00155B02">
        <w:rPr>
          <w:lang w:val="en-GB"/>
        </w:rPr>
        <w:t>“</w:t>
      </w:r>
      <w:r w:rsidRPr="00155B02">
        <w:rPr>
          <w:lang w:val="en-GB"/>
        </w:rPr>
        <w:t>.</w:t>
      </w:r>
    </w:p>
    <w:p w14:paraId="4698D5CF" w14:textId="77777777" w:rsidR="000959A2" w:rsidRPr="00155B02" w:rsidRDefault="000959A2">
      <w:pPr>
        <w:pStyle w:val="Standard-BlockCharCharChar"/>
        <w:rPr>
          <w:lang w:val="en-GB"/>
        </w:rPr>
      </w:pPr>
    </w:p>
    <w:p w14:paraId="704F3A6A" w14:textId="77777777" w:rsidR="000959A2" w:rsidRPr="00155B02" w:rsidRDefault="00D84B31">
      <w:pPr>
        <w:pStyle w:val="BildChar"/>
        <w:rPr>
          <w:rFonts w:ascii="Times New Roman" w:hAnsi="Times New Roman"/>
          <w:lang w:val="en-GB"/>
        </w:rPr>
      </w:pPr>
      <w:r>
        <w:rPr>
          <w:rFonts w:ascii="Times New Roman" w:hAnsi="Times New Roman"/>
          <w:lang w:val="en-GB"/>
        </w:rPr>
        <w:pict w14:anchorId="0F9593D6">
          <v:shape id="_x0000_i1081" type="#_x0000_t75" style="width:138.75pt;height:111pt" filled="t">
            <v:fill color2="black"/>
            <v:imagedata r:id="rId109" o:title=""/>
          </v:shape>
        </w:pict>
      </w:r>
    </w:p>
    <w:p w14:paraId="2A80FB01" w14:textId="77777777" w:rsidR="000959A2" w:rsidRPr="00155B02" w:rsidRDefault="000959A2">
      <w:pPr>
        <w:pStyle w:val="BildChar"/>
        <w:rPr>
          <w:rFonts w:ascii="Times New Roman" w:hAnsi="Times New Roman"/>
          <w:lang w:val="en-GB"/>
        </w:rPr>
      </w:pPr>
    </w:p>
    <w:p w14:paraId="312A3100" w14:textId="77777777" w:rsidR="000959A2" w:rsidRPr="00155B02" w:rsidRDefault="000959A2">
      <w:pPr>
        <w:pStyle w:val="Standard-BlockCharCharChar"/>
        <w:ind w:left="567" w:hanging="567"/>
        <w:rPr>
          <w:lang w:val="en-GB"/>
        </w:rPr>
      </w:pPr>
      <w:r w:rsidRPr="00155B02">
        <w:rPr>
          <w:lang w:val="en-GB"/>
        </w:rPr>
        <w:tab/>
      </w:r>
      <w:r w:rsidRPr="00155B02">
        <w:rPr>
          <w:lang w:val="en-GB"/>
        </w:rPr>
        <w:tab/>
        <w:t>If the import is successful, a musical score representation will be visible in the transcription. If the import fails, an error message of the following kind will appear:</w:t>
      </w:r>
    </w:p>
    <w:p w14:paraId="3AA6AC76" w14:textId="77777777" w:rsidR="000959A2" w:rsidRPr="00155B02" w:rsidRDefault="000959A2">
      <w:pPr>
        <w:pStyle w:val="Standard-BlockCharCharChar"/>
        <w:rPr>
          <w:lang w:val="en-GB"/>
        </w:rPr>
      </w:pPr>
    </w:p>
    <w:p w14:paraId="2732EE14" w14:textId="77777777" w:rsidR="000959A2" w:rsidRPr="00155B02" w:rsidRDefault="00D84B31">
      <w:pPr>
        <w:pStyle w:val="BildChar"/>
        <w:rPr>
          <w:rFonts w:ascii="Times New Roman" w:hAnsi="Times New Roman"/>
          <w:lang w:val="en-GB"/>
        </w:rPr>
      </w:pPr>
      <w:r>
        <w:rPr>
          <w:rFonts w:ascii="Times New Roman" w:hAnsi="Times New Roman"/>
          <w:lang w:val="en-GB"/>
        </w:rPr>
        <w:pict w14:anchorId="78552852">
          <v:shape id="_x0000_i1082" type="#_x0000_t75" style="width:219pt;height:95.25pt" filled="t">
            <v:fill color2="black"/>
            <v:imagedata r:id="rId110" o:title=""/>
          </v:shape>
        </w:pict>
      </w:r>
      <w:r w:rsidR="000959A2" w:rsidRPr="00155B02">
        <w:rPr>
          <w:rFonts w:ascii="Times New Roman" w:hAnsi="Times New Roman"/>
          <w:lang w:val="en-GB"/>
        </w:rPr>
        <w:t xml:space="preserve"> </w:t>
      </w:r>
    </w:p>
    <w:p w14:paraId="67E44C7B" w14:textId="77777777" w:rsidR="000959A2" w:rsidRPr="00155B02" w:rsidRDefault="000959A2">
      <w:pPr>
        <w:pStyle w:val="Standard-BlockCharCharChar"/>
        <w:rPr>
          <w:lang w:val="en-GB"/>
        </w:rPr>
      </w:pPr>
    </w:p>
    <w:p w14:paraId="3C56F502" w14:textId="64F49C1F" w:rsidR="000959A2" w:rsidRPr="00155B02" w:rsidRDefault="000959A2">
      <w:pPr>
        <w:pStyle w:val="Standard-BlockCharCharChar"/>
        <w:ind w:left="482"/>
        <w:rPr>
          <w:lang w:val="en-GB"/>
        </w:rPr>
      </w:pPr>
      <w:r w:rsidRPr="00155B02">
        <w:rPr>
          <w:lang w:val="en-GB"/>
        </w:rPr>
        <w:t xml:space="preserve">The first line contains the line number of the original file, in which the error occurred. The second line contains the type of error. (here: </w:t>
      </w:r>
      <w:r w:rsidR="00007CB6" w:rsidRPr="00155B02">
        <w:rPr>
          <w:lang w:val="en-GB"/>
        </w:rPr>
        <w:t>„</w:t>
      </w:r>
      <w:r w:rsidRPr="00155B02">
        <w:rPr>
          <w:lang w:val="en-GB"/>
        </w:rPr>
        <w:t>no speaker separator</w:t>
      </w:r>
      <w:r w:rsidR="00E6350C" w:rsidRPr="00155B02">
        <w:rPr>
          <w:lang w:val="en-GB"/>
        </w:rPr>
        <w:t>“</w:t>
      </w:r>
      <w:r w:rsidRPr="00155B02">
        <w:rPr>
          <w:lang w:val="en-GB"/>
        </w:rPr>
        <w:t xml:space="preserve">, hence the speaker </w:t>
      </w:r>
      <w:r w:rsidRPr="00155B02">
        <w:rPr>
          <w:lang w:val="en-GB"/>
        </w:rPr>
        <w:lastRenderedPageBreak/>
        <w:t xml:space="preserve">abbreviation was </w:t>
      </w:r>
      <w:commentRangeStart w:id="203"/>
      <w:r w:rsidRPr="00155B02">
        <w:rPr>
          <w:lang w:val="en-GB"/>
        </w:rPr>
        <w:t>not ended in a colon</w:t>
      </w:r>
      <w:commentRangeEnd w:id="203"/>
      <w:r w:rsidRPr="00155B02">
        <w:rPr>
          <w:rStyle w:val="Kommentarzeichen"/>
          <w:lang w:val="en-GB"/>
        </w:rPr>
        <w:commentReference w:id="203"/>
      </w:r>
      <w:r w:rsidRPr="00155B02">
        <w:rPr>
          <w:lang w:val="en-GB"/>
        </w:rPr>
        <w:t xml:space="preserve">) and the third line presents the entire line containing the error. Open the text file in a text </w:t>
      </w:r>
      <w:r w:rsidR="00C11634" w:rsidRPr="00155B02">
        <w:rPr>
          <w:lang w:val="en-GB"/>
        </w:rPr>
        <w:t>Editor</w:t>
      </w:r>
      <w:r w:rsidRPr="00155B02">
        <w:rPr>
          <w:lang w:val="en-GB"/>
        </w:rPr>
        <w:t>, fix the error, save the file and reattempt the file import.</w:t>
      </w:r>
    </w:p>
    <w:p w14:paraId="6F021DE6" w14:textId="77777777" w:rsidR="000959A2" w:rsidRPr="00155B02" w:rsidRDefault="000959A2">
      <w:pPr>
        <w:pStyle w:val="Standard-BlockCharCharChar"/>
        <w:rPr>
          <w:lang w:val="en-GB"/>
        </w:rPr>
      </w:pPr>
    </w:p>
    <w:p w14:paraId="3F41E808" w14:textId="77777777" w:rsidR="000959A2" w:rsidRPr="00155B02" w:rsidRDefault="000959A2">
      <w:pPr>
        <w:pStyle w:val="Standard-BlockCharCharChar"/>
        <w:ind w:left="567" w:hanging="567"/>
        <w:rPr>
          <w:lang w:val="en-GB"/>
        </w:rPr>
      </w:pPr>
      <w:r w:rsidRPr="00155B02">
        <w:rPr>
          <w:lang w:val="en-GB"/>
        </w:rPr>
        <w:t xml:space="preserve">9. </w:t>
      </w:r>
      <w:r w:rsidRPr="00155B02">
        <w:rPr>
          <w:b/>
          <w:color w:val="0000FF"/>
          <w:lang w:val="en-GB"/>
        </w:rPr>
        <w:t>Plain text file</w:t>
      </w:r>
      <w:r w:rsidRPr="00155B02">
        <w:rPr>
          <w:lang w:val="en-GB"/>
        </w:rPr>
        <w:t>: imports any text file into a single tier in the musical score. The window presents options as to according to which rule the content of the text file will be distributed into the events of the tier:</w:t>
      </w:r>
    </w:p>
    <w:p w14:paraId="5E6F4EE6" w14:textId="77777777" w:rsidR="000959A2" w:rsidRPr="00155B02" w:rsidRDefault="000959A2">
      <w:pPr>
        <w:pStyle w:val="Standard-BlockCharCharChar"/>
        <w:rPr>
          <w:lang w:val="en-GB"/>
        </w:rPr>
      </w:pPr>
    </w:p>
    <w:p w14:paraId="6F32BF25" w14:textId="77777777" w:rsidR="000959A2" w:rsidRPr="00155B02" w:rsidRDefault="00D84B31">
      <w:pPr>
        <w:pStyle w:val="Standard-BlockCharCharChar"/>
        <w:spacing w:line="100" w:lineRule="atLeast"/>
        <w:jc w:val="center"/>
        <w:rPr>
          <w:lang w:val="en-GB"/>
        </w:rPr>
      </w:pPr>
      <w:bookmarkStart w:id="204" w:name="_Ref108437852"/>
      <w:bookmarkStart w:id="205" w:name="_File_%3E_Import_%3E%20TASX..."/>
      <w:r>
        <w:rPr>
          <w:lang w:val="en-GB"/>
        </w:rPr>
        <w:pict w14:anchorId="75F8B8BD">
          <v:shape id="_x0000_i1083" type="#_x0000_t75" style="width:341.25pt;height:91.5pt" filled="t">
            <v:fill color2="black"/>
            <v:imagedata r:id="rId111" o:title=""/>
          </v:shape>
        </w:pict>
      </w:r>
    </w:p>
    <w:p w14:paraId="08DBD65F" w14:textId="77777777" w:rsidR="000959A2" w:rsidRPr="00155B02" w:rsidRDefault="000959A2">
      <w:pPr>
        <w:pStyle w:val="Standard-BlockCharCharChar"/>
        <w:spacing w:line="100" w:lineRule="atLeast"/>
        <w:jc w:val="center"/>
        <w:rPr>
          <w:lang w:val="en-GB"/>
        </w:rPr>
      </w:pPr>
    </w:p>
    <w:p w14:paraId="74BBAB96" w14:textId="77777777" w:rsidR="000959A2" w:rsidRPr="00155B02" w:rsidRDefault="000959A2">
      <w:pPr>
        <w:pStyle w:val="Aufzhlungszeichen1"/>
        <w:ind w:left="482"/>
        <w:jc w:val="left"/>
        <w:rPr>
          <w:lang w:val="en-GB"/>
        </w:rPr>
      </w:pPr>
      <w:r w:rsidRPr="00155B02">
        <w:rPr>
          <w:lang w:val="en-GB"/>
        </w:rPr>
        <w:t>This is exemplified in the following text file example:</w:t>
      </w:r>
    </w:p>
    <w:p w14:paraId="5EB298B8" w14:textId="77777777" w:rsidR="000959A2" w:rsidRPr="00155B02" w:rsidRDefault="000959A2">
      <w:pPr>
        <w:pStyle w:val="Standard-BlockCharCharChar"/>
        <w:rPr>
          <w:lang w:val="en-GB"/>
        </w:rPr>
      </w:pPr>
    </w:p>
    <w:p w14:paraId="0499B52C" w14:textId="77777777" w:rsidR="000959A2" w:rsidRPr="00155B02" w:rsidRDefault="00D84B31">
      <w:pPr>
        <w:pStyle w:val="Standard-BlockCharCharChar"/>
        <w:spacing w:line="100" w:lineRule="atLeast"/>
        <w:jc w:val="center"/>
        <w:rPr>
          <w:lang w:val="en-GB"/>
        </w:rPr>
      </w:pPr>
      <w:r>
        <w:rPr>
          <w:lang w:val="en-GB"/>
        </w:rPr>
        <w:pict w14:anchorId="61D41AAD">
          <v:shape id="_x0000_i1084" type="#_x0000_t75" style="width:284.25pt;height:131.25pt" filled="t">
            <v:fill color2="black"/>
            <v:imagedata r:id="rId112" o:title=""/>
          </v:shape>
        </w:pict>
      </w:r>
    </w:p>
    <w:p w14:paraId="17C802CC" w14:textId="48B413CA" w:rsidR="000959A2" w:rsidRPr="00155B02" w:rsidRDefault="000959A2">
      <w:pPr>
        <w:pStyle w:val="Aufzhlungszeichen1"/>
        <w:numPr>
          <w:ilvl w:val="1"/>
          <w:numId w:val="8"/>
        </w:numPr>
        <w:tabs>
          <w:tab w:val="clear" w:pos="360"/>
          <w:tab w:val="left" w:pos="964"/>
        </w:tabs>
        <w:jc w:val="left"/>
        <w:rPr>
          <w:lang w:val="en-GB"/>
        </w:rPr>
        <w:pPrChange w:id="206" w:author="Moritz Lautenbach" w:date="2014-04-15T11:27:00Z">
          <w:pPr>
            <w:pStyle w:val="Aufzhlungszeichen1"/>
            <w:tabs>
              <w:tab w:val="clear" w:pos="360"/>
              <w:tab w:val="left" w:pos="964"/>
            </w:tabs>
            <w:ind w:left="964" w:hanging="482"/>
            <w:jc w:val="left"/>
          </w:pPr>
        </w:pPrChange>
      </w:pPr>
      <w:r w:rsidRPr="00155B02">
        <w:rPr>
          <w:lang w:val="en-GB"/>
        </w:rPr>
        <w:t xml:space="preserve">the option </w:t>
      </w:r>
      <w:r w:rsidR="00007CB6" w:rsidRPr="00155B02">
        <w:rPr>
          <w:lang w:val="en-GB"/>
        </w:rPr>
        <w:t>„</w:t>
      </w:r>
      <w:r w:rsidRPr="00155B02">
        <w:rPr>
          <w:lang w:val="en-GB"/>
        </w:rPr>
        <w:t>Split at paragraphs</w:t>
      </w:r>
      <w:r w:rsidR="00E6350C" w:rsidRPr="00155B02">
        <w:rPr>
          <w:lang w:val="en-GB"/>
        </w:rPr>
        <w:t>“</w:t>
      </w:r>
      <w:r w:rsidRPr="00155B02">
        <w:rPr>
          <w:lang w:val="en-GB"/>
        </w:rPr>
        <w:t xml:space="preserve"> creates a new event for every line of the original file:</w:t>
      </w:r>
    </w:p>
    <w:p w14:paraId="6F200D38" w14:textId="77777777" w:rsidR="000959A2" w:rsidRPr="00155B02" w:rsidRDefault="00D84B31">
      <w:pPr>
        <w:pStyle w:val="Aufzhlungszeichen1"/>
        <w:spacing w:line="100" w:lineRule="atLeast"/>
        <w:jc w:val="left"/>
        <w:rPr>
          <w:lang w:val="en-GB"/>
        </w:rPr>
      </w:pPr>
      <w:r>
        <w:rPr>
          <w:lang w:val="en-GB"/>
        </w:rPr>
        <w:pict w14:anchorId="21104DF8">
          <v:shape id="_x0000_i1085" type="#_x0000_t75" style="width:468pt;height:33pt" filled="t">
            <v:fill color2="black"/>
            <v:imagedata r:id="rId113" o:title=""/>
          </v:shape>
        </w:pict>
      </w:r>
    </w:p>
    <w:p w14:paraId="3BA817A1" w14:textId="151406C3" w:rsidR="000959A2" w:rsidRPr="00155B02" w:rsidRDefault="000959A2">
      <w:pPr>
        <w:pStyle w:val="Aufzhlungszeichen1"/>
        <w:numPr>
          <w:ilvl w:val="0"/>
          <w:numId w:val="12"/>
        </w:numPr>
        <w:tabs>
          <w:tab w:val="clear" w:pos="360"/>
          <w:tab w:val="left" w:pos="964"/>
        </w:tabs>
        <w:jc w:val="left"/>
        <w:rPr>
          <w:lang w:val="en-GB"/>
        </w:rPr>
        <w:pPrChange w:id="207" w:author="Moritz Lautenbach" w:date="2014-04-15T11:28:00Z">
          <w:pPr>
            <w:pStyle w:val="Aufzhlungszeichen1"/>
            <w:tabs>
              <w:tab w:val="clear" w:pos="360"/>
              <w:tab w:val="left" w:pos="964"/>
            </w:tabs>
            <w:ind w:left="964" w:hanging="482"/>
            <w:jc w:val="left"/>
          </w:pPr>
        </w:pPrChange>
      </w:pPr>
      <w:r w:rsidRPr="00155B02">
        <w:rPr>
          <w:lang w:val="en-GB"/>
        </w:rPr>
        <w:t xml:space="preserve">the option </w:t>
      </w:r>
      <w:r w:rsidR="00007CB6" w:rsidRPr="00155B02">
        <w:rPr>
          <w:lang w:val="en-GB"/>
        </w:rPr>
        <w:t>„</w:t>
      </w:r>
      <w:r w:rsidRPr="00155B02">
        <w:rPr>
          <w:lang w:val="en-GB"/>
        </w:rPr>
        <w:t>Split at non-word characters</w:t>
      </w:r>
      <w:r w:rsidR="00E6350C" w:rsidRPr="00155B02">
        <w:rPr>
          <w:lang w:val="en-GB"/>
        </w:rPr>
        <w:t>“</w:t>
      </w:r>
      <w:r w:rsidRPr="00155B02">
        <w:rPr>
          <w:lang w:val="en-GB"/>
        </w:rPr>
        <w:t xml:space="preserve"> creates a new event for every row of alphabetic signs (i.e. for every word) of the original file:</w:t>
      </w:r>
    </w:p>
    <w:p w14:paraId="3A9F3FC0" w14:textId="77777777" w:rsidR="000959A2" w:rsidRPr="00155B02" w:rsidRDefault="00D84B31">
      <w:pPr>
        <w:pStyle w:val="Standard-BlockCharCharChar"/>
        <w:spacing w:line="100" w:lineRule="atLeast"/>
        <w:rPr>
          <w:lang w:val="en-GB"/>
        </w:rPr>
      </w:pPr>
      <w:r>
        <w:rPr>
          <w:lang w:val="en-GB"/>
        </w:rPr>
        <w:pict w14:anchorId="098BE4E2">
          <v:shape id="_x0000_i1086" type="#_x0000_t75" style="width:467.25pt;height:24.75pt" filled="t">
            <v:fill color2="black"/>
            <v:imagedata r:id="rId114" o:title=""/>
          </v:shape>
        </w:pict>
      </w:r>
    </w:p>
    <w:p w14:paraId="0A5D6E70" w14:textId="77777777" w:rsidR="000959A2" w:rsidRPr="00155B02" w:rsidRDefault="000959A2">
      <w:pPr>
        <w:pStyle w:val="Standard-BlockCharCharChar"/>
        <w:rPr>
          <w:lang w:val="en-GB"/>
        </w:rPr>
      </w:pPr>
    </w:p>
    <w:p w14:paraId="3D626F51" w14:textId="0165A865" w:rsidR="000959A2" w:rsidRPr="00155B02" w:rsidRDefault="000959A2">
      <w:pPr>
        <w:pStyle w:val="Aufzhlungszeichen1"/>
        <w:numPr>
          <w:ilvl w:val="0"/>
          <w:numId w:val="13"/>
        </w:numPr>
        <w:tabs>
          <w:tab w:val="clear" w:pos="360"/>
          <w:tab w:val="left" w:pos="964"/>
        </w:tabs>
        <w:jc w:val="left"/>
        <w:rPr>
          <w:lang w:val="en-GB"/>
        </w:rPr>
        <w:pPrChange w:id="208" w:author="Moritz Lautenbach" w:date="2014-04-15T11:30:00Z">
          <w:pPr>
            <w:pStyle w:val="Aufzhlungszeichen1"/>
            <w:tabs>
              <w:tab w:val="clear" w:pos="360"/>
              <w:tab w:val="left" w:pos="964"/>
            </w:tabs>
            <w:ind w:left="964" w:hanging="482"/>
            <w:jc w:val="left"/>
          </w:pPr>
        </w:pPrChange>
      </w:pPr>
      <w:r w:rsidRPr="00155B02">
        <w:rPr>
          <w:lang w:val="en-GB"/>
        </w:rPr>
        <w:t xml:space="preserve">The option </w:t>
      </w:r>
      <w:r w:rsidR="00007CB6" w:rsidRPr="00155B02">
        <w:rPr>
          <w:lang w:val="en-GB"/>
        </w:rPr>
        <w:t>„</w:t>
      </w:r>
      <w:r w:rsidRPr="00155B02">
        <w:rPr>
          <w:lang w:val="en-GB"/>
        </w:rPr>
        <w:t>Split at regular expression</w:t>
      </w:r>
      <w:r w:rsidR="00E6350C" w:rsidRPr="00155B02">
        <w:rPr>
          <w:lang w:val="en-GB"/>
        </w:rPr>
        <w:t>“</w:t>
      </w:r>
      <w:r w:rsidRPr="00155B02">
        <w:rPr>
          <w:lang w:val="en-GB"/>
        </w:rPr>
        <w:t xml:space="preserve"> allows the input of any desired expression, according to which text will be distributed into the events. For instance, the </w:t>
      </w:r>
      <w:r w:rsidRPr="00155B02">
        <w:rPr>
          <w:lang w:val="en-GB"/>
        </w:rPr>
        <w:lastRenderedPageBreak/>
        <w:t>expression [\.\?] for the text above would deliver the following result:</w:t>
      </w:r>
    </w:p>
    <w:p w14:paraId="04554BD9" w14:textId="77777777" w:rsidR="000959A2" w:rsidRPr="00155B02" w:rsidRDefault="00D84B31">
      <w:pPr>
        <w:pStyle w:val="Standard-BlockCharCharChar"/>
        <w:spacing w:line="100" w:lineRule="atLeast"/>
        <w:rPr>
          <w:lang w:val="en-GB"/>
        </w:rPr>
      </w:pPr>
      <w:r>
        <w:rPr>
          <w:lang w:val="en-GB"/>
        </w:rPr>
        <w:pict w14:anchorId="56D87802">
          <v:shape id="_x0000_i1087" type="#_x0000_t75" style="width:468pt;height:36pt" filled="t">
            <v:fill color2="black"/>
            <v:imagedata r:id="rId115" o:title=""/>
          </v:shape>
        </w:pict>
      </w:r>
    </w:p>
    <w:p w14:paraId="574B7A01" w14:textId="77777777" w:rsidR="000959A2" w:rsidRPr="00155B02" w:rsidRDefault="000959A2">
      <w:pPr>
        <w:pStyle w:val="Standard-BlockCharCharChar"/>
        <w:ind w:left="567" w:hanging="567"/>
        <w:rPr>
          <w:lang w:val="en-GB"/>
        </w:rPr>
      </w:pPr>
    </w:p>
    <w:p w14:paraId="05945EB8" w14:textId="77777777" w:rsidR="000959A2" w:rsidRPr="00155B02" w:rsidRDefault="000959A2">
      <w:pPr>
        <w:pStyle w:val="Standard-BlockCharCharChar"/>
        <w:ind w:left="567" w:hanging="567"/>
        <w:rPr>
          <w:lang w:val="en-GB"/>
        </w:rPr>
      </w:pPr>
    </w:p>
    <w:p w14:paraId="280270F8" w14:textId="77777777" w:rsidR="000959A2" w:rsidRPr="00155B02" w:rsidRDefault="000959A2">
      <w:pPr>
        <w:pStyle w:val="Standard-BlockCharCharChar"/>
        <w:ind w:left="567" w:hanging="567"/>
        <w:rPr>
          <w:lang w:val="en-GB"/>
        </w:rPr>
      </w:pPr>
      <w:r w:rsidRPr="00155B02">
        <w:rPr>
          <w:lang w:val="en-GB"/>
        </w:rPr>
        <w:t xml:space="preserve">10. </w:t>
      </w:r>
      <w:r w:rsidRPr="00155B02">
        <w:rPr>
          <w:b/>
          <w:color w:val="0000FF"/>
          <w:lang w:val="en-GB"/>
        </w:rPr>
        <w:t>Tree Tagger Output</w:t>
      </w:r>
      <w:r w:rsidRPr="00155B02">
        <w:rPr>
          <w:lang w:val="en-GB"/>
        </w:rPr>
        <w:t>: imports a text file that contains Part-Of-Speech-Annotation, hence a word per line, as well as separated by tabs according to the Tree Tagger format (</w:t>
      </w:r>
      <w:hyperlink r:id="rId116" w:history="1">
        <w:r w:rsidRPr="00155B02">
          <w:rPr>
            <w:rStyle w:val="Hyperlink"/>
            <w:lang w:val="en-GB"/>
          </w:rPr>
          <w:t>http://www.ims.uni-stuttgart.de/projekte/corplex/TreeTagger/</w:t>
        </w:r>
      </w:hyperlink>
      <w:r w:rsidRPr="00155B02">
        <w:rPr>
          <w:lang w:val="en-GB"/>
        </w:rPr>
        <w:t>) i.e.:</w:t>
      </w:r>
    </w:p>
    <w:p w14:paraId="00B48F72" w14:textId="77777777" w:rsidR="000959A2" w:rsidRPr="00155B02" w:rsidRDefault="000959A2">
      <w:pPr>
        <w:pStyle w:val="Standard-BlockCharCharChar"/>
        <w:ind w:left="567" w:hanging="567"/>
        <w:rPr>
          <w:lang w:val="en-GB"/>
        </w:rPr>
      </w:pPr>
    </w:p>
    <w:p w14:paraId="29EFC87B" w14:textId="77777777" w:rsidR="000959A2" w:rsidRPr="00155B02" w:rsidRDefault="00D84B31">
      <w:pPr>
        <w:pStyle w:val="Standard-BlockCharCharChar"/>
        <w:spacing w:line="100" w:lineRule="atLeast"/>
        <w:ind w:left="567" w:hanging="567"/>
        <w:jc w:val="center"/>
        <w:rPr>
          <w:lang w:val="en-GB"/>
        </w:rPr>
      </w:pPr>
      <w:r>
        <w:rPr>
          <w:lang w:val="en-GB"/>
        </w:rPr>
        <w:pict w14:anchorId="4980D09F">
          <v:shape id="_x0000_i1088" type="#_x0000_t75" style="width:142.5pt;height:158.25pt" filled="t">
            <v:fill color2="black"/>
            <v:imagedata r:id="rId117" o:title=""/>
          </v:shape>
        </w:pict>
      </w:r>
    </w:p>
    <w:p w14:paraId="6EEAD5C6" w14:textId="77777777" w:rsidR="000959A2" w:rsidRPr="00155B02" w:rsidRDefault="000959A2">
      <w:pPr>
        <w:pStyle w:val="Standard-BlockCharCharChar"/>
        <w:ind w:left="567" w:hanging="567"/>
        <w:rPr>
          <w:lang w:val="en-GB"/>
        </w:rPr>
      </w:pPr>
    </w:p>
    <w:p w14:paraId="4217F006" w14:textId="1428E529" w:rsidR="000959A2" w:rsidRPr="00155B02" w:rsidRDefault="000959A2">
      <w:pPr>
        <w:pStyle w:val="Standard-BlockCharCharChar"/>
        <w:ind w:left="567" w:hanging="567"/>
        <w:rPr>
          <w:lang w:val="en-GB"/>
        </w:rPr>
      </w:pPr>
      <w:r w:rsidRPr="00155B02">
        <w:rPr>
          <w:lang w:val="en-GB"/>
        </w:rPr>
        <w:tab/>
      </w:r>
      <w:r w:rsidRPr="00155B02">
        <w:rPr>
          <w:lang w:val="en-GB"/>
        </w:rPr>
        <w:tab/>
        <w:t xml:space="preserve">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w:t>
      </w:r>
      <w:r w:rsidR="00007CB6" w:rsidRPr="00155B02">
        <w:rPr>
          <w:lang w:val="en-GB"/>
        </w:rPr>
        <w:t>„</w:t>
      </w:r>
      <w:r w:rsidRPr="00155B02">
        <w:rPr>
          <w:lang w:val="en-GB"/>
        </w:rPr>
        <w:t>X</w:t>
      </w:r>
      <w:r w:rsidR="00E6350C" w:rsidRPr="00155B02">
        <w:rPr>
          <w:lang w:val="en-GB"/>
        </w:rPr>
        <w:t>“</w:t>
      </w:r>
      <w:r w:rsidRPr="00155B02">
        <w:rPr>
          <w:lang w:val="en-GB"/>
        </w:rPr>
        <w:t>. Every word is placed in a separate event:</w:t>
      </w:r>
    </w:p>
    <w:p w14:paraId="2B5FE561" w14:textId="77777777" w:rsidR="000959A2" w:rsidRPr="00155B02" w:rsidRDefault="000959A2">
      <w:pPr>
        <w:pStyle w:val="Standard-BlockCharCharChar"/>
        <w:ind w:left="567" w:hanging="567"/>
        <w:rPr>
          <w:lang w:val="en-GB"/>
        </w:rPr>
      </w:pPr>
    </w:p>
    <w:p w14:paraId="18EF93DB" w14:textId="77777777" w:rsidR="000959A2" w:rsidRPr="00155B02" w:rsidRDefault="00D84B31">
      <w:pPr>
        <w:pStyle w:val="Standard-BlockCharCharChar"/>
        <w:spacing w:line="100" w:lineRule="atLeast"/>
        <w:ind w:left="567" w:hanging="567"/>
        <w:jc w:val="center"/>
        <w:rPr>
          <w:lang w:val="en-GB"/>
        </w:rPr>
      </w:pPr>
      <w:r>
        <w:rPr>
          <w:lang w:val="en-GB"/>
        </w:rPr>
        <w:pict w14:anchorId="6DD0532D">
          <v:shape id="_x0000_i1089" type="#_x0000_t75" style="width:318.75pt;height:65.25pt" filled="t">
            <v:fill color2="black"/>
            <v:imagedata r:id="rId118" o:title=""/>
          </v:shape>
        </w:pict>
      </w:r>
    </w:p>
    <w:p w14:paraId="3A07F553" w14:textId="77777777" w:rsidR="000959A2" w:rsidRPr="00155B02" w:rsidRDefault="000959A2">
      <w:pPr>
        <w:pStyle w:val="Standard-BlockCharCharChar"/>
        <w:spacing w:line="100" w:lineRule="atLeast"/>
        <w:ind w:left="482"/>
        <w:rPr>
          <w:lang w:val="en-GB"/>
        </w:rPr>
      </w:pPr>
    </w:p>
    <w:p w14:paraId="5E5B56E7" w14:textId="3E6B8FB7" w:rsidR="000959A2" w:rsidRPr="00155B02" w:rsidRDefault="000959A2">
      <w:pPr>
        <w:pStyle w:val="Standard-BlockCharCharChar"/>
        <w:ind w:left="567" w:hanging="567"/>
        <w:rPr>
          <w:spacing w:val="-4"/>
          <w:lang w:val="en-GB"/>
        </w:rPr>
      </w:pPr>
      <w:r w:rsidRPr="00155B02">
        <w:rPr>
          <w:lang w:val="en-GB"/>
        </w:rPr>
        <w:t xml:space="preserve">11. </w:t>
      </w:r>
      <w:r w:rsidRPr="00155B02">
        <w:rPr>
          <w:b/>
          <w:color w:val="0000FF"/>
          <w:lang w:val="en-GB"/>
        </w:rPr>
        <w:t>TEI file</w:t>
      </w:r>
      <w:r w:rsidRPr="00155B02">
        <w:rPr>
          <w:lang w:val="en-GB"/>
        </w:rPr>
        <w:t xml:space="preserve">: </w:t>
      </w:r>
      <w:r w:rsidRPr="00155B02">
        <w:rPr>
          <w:spacing w:val="-4"/>
          <w:lang w:val="en-GB"/>
        </w:rPr>
        <w:t xml:space="preserve">imports a transcription that is coded according to the guidelines of the Text Encoding Initiative (TEI) in XML (see Schmidt, Th. 2005: </w:t>
      </w:r>
      <w:r w:rsidRPr="00155B02">
        <w:rPr>
          <w:i/>
          <w:spacing w:val="-4"/>
          <w:lang w:val="en-GB"/>
        </w:rPr>
        <w:t>Time based data models and the TEI Guidelines for Transcriptions of Speech.</w:t>
      </w:r>
      <w:r w:rsidRPr="00155B02">
        <w:rPr>
          <w:spacing w:val="-4"/>
          <w:lang w:val="en-GB"/>
        </w:rPr>
        <w:t xml:space="preserve"> Arbeiten zur Mehrsprachigkeit, Serie B.). Select the transcription to be imported and click </w:t>
      </w:r>
      <w:r w:rsidR="00007CB6" w:rsidRPr="00155B02">
        <w:rPr>
          <w:spacing w:val="-4"/>
          <w:lang w:val="en-GB"/>
        </w:rPr>
        <w:t>„</w:t>
      </w:r>
      <w:r w:rsidRPr="00155B02">
        <w:rPr>
          <w:spacing w:val="-4"/>
          <w:lang w:val="en-GB"/>
        </w:rPr>
        <w:t>Open</w:t>
      </w:r>
      <w:r w:rsidR="00E6350C" w:rsidRPr="00155B02">
        <w:rPr>
          <w:spacing w:val="-4"/>
          <w:lang w:val="en-GB"/>
        </w:rPr>
        <w:t>“</w:t>
      </w:r>
      <w:r w:rsidRPr="00155B02">
        <w:rPr>
          <w:spacing w:val="-4"/>
          <w:lang w:val="en-GB"/>
        </w:rPr>
        <w:t xml:space="preserve">. After the conversion, a </w:t>
      </w:r>
      <w:r w:rsidR="00007CB6" w:rsidRPr="00155B02">
        <w:rPr>
          <w:spacing w:val="-4"/>
          <w:lang w:val="en-GB"/>
        </w:rPr>
        <w:t>„</w:t>
      </w:r>
      <w:r w:rsidRPr="00155B02">
        <w:rPr>
          <w:spacing w:val="-4"/>
          <w:lang w:val="en-GB"/>
        </w:rPr>
        <w:t>Cleanup-Dialog</w:t>
      </w:r>
      <w:ins w:id="209" w:author="Moritz Lautenbach" w:date="2014-04-15T11:35:00Z">
        <w:r w:rsidRPr="00155B02">
          <w:rPr>
            <w:spacing w:val="-4"/>
            <w:lang w:val="en-GB"/>
          </w:rPr>
          <w:t>ue</w:t>
        </w:r>
      </w:ins>
      <w:r w:rsidR="00E6350C" w:rsidRPr="00155B02">
        <w:rPr>
          <w:spacing w:val="-4"/>
          <w:lang w:val="en-GB"/>
        </w:rPr>
        <w:t>“</w:t>
      </w:r>
      <w:r w:rsidRPr="00155B02">
        <w:rPr>
          <w:spacing w:val="-4"/>
          <w:lang w:val="en-GB"/>
        </w:rPr>
        <w:t xml:space="preserve"> will allow you to clean the transcription up according to certain criteria (see </w:t>
      </w:r>
      <w:r w:rsidR="00007CB6" w:rsidRPr="00155B02">
        <w:rPr>
          <w:spacing w:val="-4"/>
          <w:lang w:val="en-GB"/>
        </w:rPr>
        <w:t>„</w:t>
      </w:r>
      <w:r w:rsidRPr="00155B02">
        <w:rPr>
          <w:spacing w:val="-4"/>
          <w:lang w:val="en-GB"/>
        </w:rPr>
        <w:t>Transcription &gt; Cleanup...</w:t>
      </w:r>
      <w:r w:rsidR="00E6350C" w:rsidRPr="00155B02">
        <w:rPr>
          <w:spacing w:val="-4"/>
          <w:lang w:val="en-GB"/>
        </w:rPr>
        <w:t>“</w:t>
      </w:r>
      <w:r w:rsidRPr="00155B02">
        <w:rPr>
          <w:spacing w:val="-4"/>
          <w:lang w:val="en-GB"/>
        </w:rPr>
        <w:t xml:space="preserve">). Thereafter, the transcription will appear as a musical score in the </w:t>
      </w:r>
      <w:r w:rsidR="00C11634" w:rsidRPr="00155B02">
        <w:rPr>
          <w:spacing w:val="-4"/>
          <w:lang w:val="en-GB"/>
        </w:rPr>
        <w:t>Editor</w:t>
      </w:r>
      <w:r w:rsidRPr="00155B02">
        <w:rPr>
          <w:spacing w:val="-4"/>
          <w:lang w:val="en-GB"/>
        </w:rPr>
        <w:t>.</w:t>
      </w:r>
    </w:p>
    <w:p w14:paraId="7121CF61" w14:textId="77777777" w:rsidR="000959A2" w:rsidRPr="00155B02" w:rsidRDefault="000959A2">
      <w:pPr>
        <w:pStyle w:val="Standard-BlockCharCharChar"/>
        <w:rPr>
          <w:lang w:val="en-GB"/>
        </w:rPr>
      </w:pPr>
    </w:p>
    <w:p w14:paraId="391DB8EB" w14:textId="77777777" w:rsidR="000959A2" w:rsidRPr="00155B02" w:rsidRDefault="000959A2">
      <w:pPr>
        <w:pStyle w:val="Standard-BlockCharCharChar"/>
        <w:ind w:left="567" w:hanging="567"/>
        <w:rPr>
          <w:spacing w:val="-4"/>
          <w:lang w:val="en-GB"/>
        </w:rPr>
      </w:pPr>
      <w:r w:rsidRPr="00155B02">
        <w:rPr>
          <w:lang w:val="en-GB"/>
        </w:rPr>
        <w:lastRenderedPageBreak/>
        <w:t xml:space="preserve">12. </w:t>
      </w:r>
      <w:r w:rsidRPr="00155B02">
        <w:rPr>
          <w:b/>
          <w:color w:val="0000FF"/>
          <w:lang w:val="en-GB"/>
        </w:rPr>
        <w:t>Import via XSL stylesheet</w:t>
      </w:r>
      <w:r w:rsidRPr="00155B02">
        <w:rPr>
          <w:lang w:val="en-GB"/>
        </w:rPr>
        <w:t xml:space="preserve">: </w:t>
      </w:r>
      <w:r w:rsidRPr="00155B02">
        <w:rPr>
          <w:spacing w:val="-4"/>
          <w:lang w:val="en-GB"/>
        </w:rPr>
        <w:t>imports an XML file in any desired format by applying a suitable XSL stylesheet that transforms the original format into a</w:t>
      </w:r>
      <w:ins w:id="210" w:author="Moritz Lautenbach" w:date="2014-04-15T11:35:00Z">
        <w:r w:rsidRPr="00155B02">
          <w:rPr>
            <w:spacing w:val="-4"/>
            <w:lang w:val="en-GB"/>
          </w:rPr>
          <w:t>n</w:t>
        </w:r>
      </w:ins>
      <w:r w:rsidRPr="00155B02">
        <w:rPr>
          <w:spacing w:val="-4"/>
          <w:lang w:val="en-GB"/>
        </w:rPr>
        <w:t xml:space="preserve"> EXMARaLDA basic transcription. After selecting the file to be imported, you will be asked to specify such an XSL stylesheet:</w:t>
      </w:r>
    </w:p>
    <w:p w14:paraId="444BF2CD" w14:textId="77777777" w:rsidR="000959A2" w:rsidRPr="00155B02" w:rsidRDefault="000959A2">
      <w:pPr>
        <w:pStyle w:val="Standard-BlockCharCharChar"/>
        <w:ind w:left="567" w:hanging="567"/>
        <w:rPr>
          <w:spacing w:val="-4"/>
          <w:lang w:val="en-GB"/>
        </w:rPr>
      </w:pPr>
    </w:p>
    <w:p w14:paraId="30AE7DBD" w14:textId="77777777" w:rsidR="000959A2" w:rsidRPr="00155B02" w:rsidRDefault="00D84B31">
      <w:pPr>
        <w:pStyle w:val="Standard-BlockCharCharChar"/>
        <w:spacing w:line="100" w:lineRule="atLeast"/>
        <w:ind w:left="567" w:hanging="567"/>
        <w:jc w:val="center"/>
        <w:rPr>
          <w:spacing w:val="-4"/>
          <w:lang w:val="en-GB"/>
        </w:rPr>
      </w:pPr>
      <w:r>
        <w:rPr>
          <w:lang w:val="en-GB"/>
        </w:rPr>
        <w:pict w14:anchorId="6C13E95E">
          <v:shape id="_x0000_i1090" type="#_x0000_t75" style="width:407.25pt;height:53.25pt" filled="t">
            <v:fill color2="black"/>
            <v:imagedata r:id="rId119" o:title=""/>
          </v:shape>
        </w:pict>
      </w:r>
    </w:p>
    <w:p w14:paraId="311A7847" w14:textId="77777777" w:rsidR="000959A2" w:rsidRPr="00155B02" w:rsidRDefault="000959A2">
      <w:pPr>
        <w:pStyle w:val="Standard-BlockCharCharChar"/>
        <w:spacing w:line="100" w:lineRule="atLeast"/>
        <w:ind w:left="567" w:hanging="567"/>
        <w:jc w:val="center"/>
        <w:rPr>
          <w:spacing w:val="-4"/>
          <w:lang w:val="en-GB"/>
        </w:rPr>
      </w:pPr>
    </w:p>
    <w:p w14:paraId="5F85139B" w14:textId="77777777" w:rsidR="000959A2" w:rsidRPr="00155B02" w:rsidRDefault="000959A2">
      <w:pPr>
        <w:pStyle w:val="Standard-BlockCharCharChar"/>
        <w:spacing w:line="100" w:lineRule="atLeast"/>
        <w:ind w:left="567" w:hanging="567"/>
        <w:rPr>
          <w:spacing w:val="-4"/>
          <w:lang w:val="en-GB"/>
        </w:rPr>
      </w:pPr>
      <w:r w:rsidRPr="00155B02">
        <w:rPr>
          <w:spacing w:val="-4"/>
          <w:lang w:val="en-GB"/>
        </w:rPr>
        <w:tab/>
        <w:t>The name of the stylesheet will be saved for the next import.</w:t>
      </w:r>
    </w:p>
    <w:p w14:paraId="0F4E1D05" w14:textId="77777777" w:rsidR="000959A2" w:rsidRPr="00155B02" w:rsidRDefault="000959A2">
      <w:pPr>
        <w:pStyle w:val="Standard-BlockCharCharChar"/>
        <w:rPr>
          <w:lang w:val="en-GB"/>
        </w:rPr>
      </w:pPr>
    </w:p>
    <w:bookmarkEnd w:id="204"/>
    <w:p w14:paraId="42BBF805" w14:textId="4D9D8C28" w:rsidR="000959A2" w:rsidRPr="00155B02" w:rsidRDefault="000959A2">
      <w:pPr>
        <w:pStyle w:val="Standard-BlockCharCharChar"/>
        <w:ind w:left="567" w:hanging="567"/>
        <w:rPr>
          <w:lang w:val="en-GB"/>
        </w:rPr>
      </w:pPr>
      <w:r w:rsidRPr="00155B02">
        <w:rPr>
          <w:lang w:val="en-GB"/>
        </w:rPr>
        <w:t xml:space="preserve">13. </w:t>
      </w:r>
      <w:r w:rsidRPr="00155B02">
        <w:rPr>
          <w:b/>
          <w:color w:val="0000FF"/>
          <w:lang w:val="en-GB"/>
        </w:rPr>
        <w:t>HIAT-DOS file</w:t>
      </w:r>
      <w:r w:rsidRPr="00155B02">
        <w:rPr>
          <w:lang w:val="en-GB"/>
        </w:rPr>
        <w:t xml:space="preserve">: </w:t>
      </w:r>
      <w:r w:rsidR="00007CB6" w:rsidRPr="00155B02">
        <w:rPr>
          <w:lang w:val="en-GB"/>
        </w:rPr>
        <w:t>„</w:t>
      </w:r>
      <w:r w:rsidRPr="00155B02">
        <w:rPr>
          <w:lang w:val="en-GB"/>
        </w:rPr>
        <w:t>imports</w:t>
      </w:r>
      <w:r w:rsidR="00E6350C" w:rsidRPr="00155B02">
        <w:rPr>
          <w:lang w:val="en-GB"/>
        </w:rPr>
        <w:t>“</w:t>
      </w:r>
      <w:r w:rsidRPr="00155B02">
        <w:rPr>
          <w:lang w:val="en-GB"/>
        </w:rPr>
        <w:t xml:space="preserve"> HIAT-DOS files. Please note that the quotation marks around the word </w:t>
      </w:r>
      <w:r w:rsidR="00007CB6" w:rsidRPr="00155B02">
        <w:rPr>
          <w:lang w:val="en-GB"/>
        </w:rPr>
        <w:t>„</w:t>
      </w:r>
      <w:r w:rsidRPr="00155B02">
        <w:rPr>
          <w:lang w:val="en-GB"/>
        </w:rPr>
        <w:t>import</w:t>
      </w:r>
      <w:r w:rsidR="00E6350C" w:rsidRPr="00155B02">
        <w:rPr>
          <w:lang w:val="en-GB"/>
        </w:rPr>
        <w:t>“</w:t>
      </w:r>
      <w:r w:rsidRPr="00155B02">
        <w:rPr>
          <w:lang w:val="en-GB"/>
        </w:rPr>
        <w:t xml:space="preserve"> are supposed to raise awareness to an important circumstance:</w:t>
      </w:r>
    </w:p>
    <w:p w14:paraId="4026C24A" w14:textId="707A448C" w:rsidR="000959A2" w:rsidRPr="00155B02" w:rsidDel="003B6F61" w:rsidRDefault="000959A2">
      <w:pPr>
        <w:pStyle w:val="Aufzhlungszeichen1"/>
        <w:numPr>
          <w:ilvl w:val="0"/>
          <w:numId w:val="13"/>
        </w:numPr>
        <w:tabs>
          <w:tab w:val="clear" w:pos="360"/>
          <w:tab w:val="left" w:pos="964"/>
        </w:tabs>
        <w:rPr>
          <w:del w:id="211" w:author="Moritz Lautenbach" w:date="2014-04-15T11:36:00Z"/>
          <w:lang w:val="en-GB"/>
        </w:rPr>
        <w:pPrChange w:id="212" w:author="Moritz Lautenbach" w:date="2014-04-15T11:38:00Z">
          <w:pPr>
            <w:pStyle w:val="Aufzhlungszeichen1"/>
            <w:tabs>
              <w:tab w:val="clear" w:pos="360"/>
              <w:tab w:val="left" w:pos="964"/>
            </w:tabs>
            <w:ind w:left="964" w:hanging="482"/>
          </w:pPr>
        </w:pPrChange>
      </w:pPr>
      <w:r w:rsidRPr="00155B02">
        <w:rPr>
          <w:lang w:val="en-GB"/>
        </w:rPr>
        <w:t xml:space="preserve">In essence, it is </w:t>
      </w:r>
      <w:r w:rsidRPr="00155B02">
        <w:rPr>
          <w:u w:val="single"/>
          <w:lang w:val="en-GB"/>
        </w:rPr>
        <w:t>not possible</w:t>
      </w:r>
      <w:r w:rsidRPr="00155B02">
        <w:rPr>
          <w:lang w:val="en-GB"/>
        </w:rPr>
        <w:t xml:space="preserve"> to find a perfect EXMARaLDA correspondence for a given HIAT-DOS date. The </w:t>
      </w:r>
      <w:r w:rsidR="00007CB6" w:rsidRPr="00155B02">
        <w:rPr>
          <w:lang w:val="en-GB"/>
        </w:rPr>
        <w:t>„</w:t>
      </w:r>
      <w:r w:rsidRPr="00155B02">
        <w:rPr>
          <w:lang w:val="en-GB"/>
        </w:rPr>
        <w:t>import</w:t>
      </w:r>
      <w:r w:rsidR="00E6350C" w:rsidRPr="00155B02">
        <w:rPr>
          <w:lang w:val="en-GB"/>
        </w:rPr>
        <w:t>“</w:t>
      </w:r>
      <w:r w:rsidRPr="00155B02">
        <w:rPr>
          <w:lang w:val="en-GB"/>
        </w:rPr>
        <w:t xml:space="preserve"> function only supplies a rough version that normally needs to be edited manually afterwards.</w:t>
      </w:r>
    </w:p>
    <w:p w14:paraId="29F86EFF" w14:textId="4D817CBD" w:rsidR="000959A2" w:rsidRPr="00155B02" w:rsidRDefault="000959A2">
      <w:pPr>
        <w:pStyle w:val="Aufzhlungszeichen1"/>
        <w:numPr>
          <w:ilvl w:val="0"/>
          <w:numId w:val="13"/>
        </w:numPr>
        <w:tabs>
          <w:tab w:val="clear" w:pos="360"/>
          <w:tab w:val="left" w:pos="964"/>
        </w:tabs>
        <w:rPr>
          <w:spacing w:val="-6"/>
          <w:lang w:val="en-GB"/>
        </w:rPr>
        <w:pPrChange w:id="213" w:author="Moritz Lautenbach" w:date="2014-04-15T11:38:00Z">
          <w:pPr>
            <w:pStyle w:val="Aufzhlungszeichen1"/>
            <w:tabs>
              <w:tab w:val="clear" w:pos="360"/>
              <w:tab w:val="left" w:pos="964"/>
            </w:tabs>
            <w:ind w:left="964" w:hanging="482"/>
          </w:pPr>
        </w:pPrChange>
      </w:pPr>
      <w:r w:rsidRPr="00155B02">
        <w:rPr>
          <w:spacing w:val="-4"/>
          <w:lang w:val="en-GB"/>
        </w:rPr>
        <w:t>The function was developed for</w:t>
      </w:r>
      <w:del w:id="214" w:author="Moritz Lautenbach" w:date="2014-04-14T16:32:00Z">
        <w:r w:rsidRPr="00155B02" w:rsidDel="002C595A">
          <w:rPr>
            <w:spacing w:val="-4"/>
            <w:lang w:val="en-GB"/>
          </w:rPr>
          <w:delText xml:space="preserve">  </w:delText>
        </w:r>
      </w:del>
      <w:ins w:id="215" w:author="Moritz Lautenbach" w:date="2014-04-16T13:30:00Z">
        <w:r w:rsidRPr="00155B02">
          <w:rPr>
            <w:spacing w:val="-4"/>
            <w:lang w:val="en-GB"/>
          </w:rPr>
          <w:t xml:space="preserve"> </w:t>
        </w:r>
      </w:ins>
      <w:ins w:id="216" w:author="Moritz Lautenbach" w:date="2014-04-14T16:32:00Z">
        <w:r w:rsidRPr="00155B02">
          <w:rPr>
            <w:spacing w:val="-4"/>
            <w:lang w:val="en-GB"/>
          </w:rPr>
          <w:t xml:space="preserve"> </w:t>
        </w:r>
      </w:ins>
      <w:r w:rsidRPr="00155B02">
        <w:rPr>
          <w:spacing w:val="-4"/>
          <w:lang w:val="en-GB"/>
        </w:rPr>
        <w:t xml:space="preserve">HIAT-DOS files </w:t>
      </w:r>
      <w:r w:rsidRPr="00155B02">
        <w:rPr>
          <w:bCs/>
          <w:spacing w:val="-4"/>
          <w:lang w:val="en-GB"/>
        </w:rPr>
        <w:t>at the Special Research Centre on Multilingualism</w:t>
      </w:r>
      <w:del w:id="217" w:author="Moritz Lautenbach" w:date="2014-04-14T16:32:00Z">
        <w:r w:rsidRPr="00155B02" w:rsidDel="002C595A">
          <w:rPr>
            <w:bCs/>
            <w:spacing w:val="-4"/>
            <w:lang w:val="en-GB"/>
          </w:rPr>
          <w:delText xml:space="preserve"> </w:delText>
        </w:r>
        <w:r w:rsidRPr="00155B02" w:rsidDel="002C595A">
          <w:rPr>
            <w:spacing w:val="-4"/>
            <w:lang w:val="en-GB"/>
          </w:rPr>
          <w:delText xml:space="preserve"> </w:delText>
        </w:r>
      </w:del>
      <w:ins w:id="218" w:author="Moritz Lautenbach" w:date="2014-04-16T13:30:00Z">
        <w:r w:rsidRPr="00155B02">
          <w:rPr>
            <w:bCs/>
            <w:spacing w:val="-4"/>
            <w:lang w:val="en-GB"/>
          </w:rPr>
          <w:t xml:space="preserve"> </w:t>
        </w:r>
      </w:ins>
      <w:ins w:id="219" w:author="Moritz Lautenbach" w:date="2014-04-14T16:32:00Z">
        <w:r w:rsidRPr="00155B02">
          <w:rPr>
            <w:bCs/>
            <w:spacing w:val="-4"/>
            <w:lang w:val="en-GB"/>
          </w:rPr>
          <w:t xml:space="preserve"> </w:t>
        </w:r>
      </w:ins>
      <w:r w:rsidRPr="00155B02">
        <w:rPr>
          <w:spacing w:val="-4"/>
          <w:lang w:val="en-GB"/>
        </w:rPr>
        <w:t xml:space="preserve">of the University of Hamburg. This explains the replacement rules for Scandinavian special characters, for example. The HIAT-DOS files created at the Special Research Centre neither work with intonation tiers, nor with underlining. </w:t>
      </w:r>
      <w:r w:rsidRPr="00155B02">
        <w:rPr>
          <w:spacing w:val="-6"/>
          <w:lang w:val="en-GB"/>
        </w:rPr>
        <w:t xml:space="preserve">Therefore, we have no experience as to what happens to these elements when </w:t>
      </w:r>
      <w:r w:rsidR="00007CB6" w:rsidRPr="00155B02">
        <w:rPr>
          <w:spacing w:val="-6"/>
          <w:lang w:val="en-GB"/>
        </w:rPr>
        <w:t>„</w:t>
      </w:r>
      <w:r w:rsidRPr="00155B02">
        <w:rPr>
          <w:spacing w:val="-6"/>
          <w:lang w:val="en-GB"/>
        </w:rPr>
        <w:t>imported</w:t>
      </w:r>
      <w:r w:rsidR="00E6350C" w:rsidRPr="00155B02">
        <w:rPr>
          <w:spacing w:val="-6"/>
          <w:lang w:val="en-GB"/>
        </w:rPr>
        <w:t>“</w:t>
      </w:r>
      <w:r w:rsidRPr="00155B02">
        <w:rPr>
          <w:spacing w:val="-6"/>
          <w:lang w:val="en-GB"/>
        </w:rPr>
        <w:t>.</w:t>
      </w:r>
    </w:p>
    <w:p w14:paraId="3AC6E582" w14:textId="77777777" w:rsidR="000959A2" w:rsidRPr="00155B02" w:rsidRDefault="000959A2">
      <w:pPr>
        <w:pStyle w:val="Standard-BlockCharCharChar"/>
        <w:rPr>
          <w:lang w:val="en-GB"/>
        </w:rPr>
      </w:pPr>
    </w:p>
    <w:p w14:paraId="7B5F80E4" w14:textId="77777777" w:rsidR="000959A2" w:rsidRPr="00155B02" w:rsidRDefault="00D84B31">
      <w:pPr>
        <w:pStyle w:val="BildChar"/>
        <w:rPr>
          <w:rFonts w:ascii="Times New Roman" w:hAnsi="Times New Roman"/>
          <w:lang w:val="en-GB"/>
        </w:rPr>
      </w:pPr>
      <w:r>
        <w:rPr>
          <w:rFonts w:ascii="Times New Roman" w:hAnsi="Times New Roman"/>
          <w:lang w:val="en-GB"/>
        </w:rPr>
        <w:pict w14:anchorId="52ECBD73">
          <v:shape id="_x0000_i1091" type="#_x0000_t75" style="width:3in;height:183.75pt" filled="t">
            <v:fill color2="black"/>
            <v:imagedata r:id="rId120" o:title=""/>
          </v:shape>
        </w:pict>
      </w:r>
    </w:p>
    <w:p w14:paraId="19E0B4C6" w14:textId="77777777" w:rsidR="000959A2" w:rsidRPr="00155B02" w:rsidRDefault="000959A2">
      <w:pPr>
        <w:pStyle w:val="Standard-BlockCharCharChar"/>
        <w:rPr>
          <w:lang w:val="en-GB"/>
        </w:rPr>
      </w:pPr>
    </w:p>
    <w:p w14:paraId="5C83D2D7" w14:textId="0BF60222" w:rsidR="000959A2" w:rsidRPr="00155B02" w:rsidRDefault="000959A2">
      <w:pPr>
        <w:pStyle w:val="Standard-BlockCharCharChar"/>
        <w:rPr>
          <w:lang w:val="en-GB"/>
        </w:rPr>
      </w:pPr>
      <w:r w:rsidRPr="00155B02">
        <w:rPr>
          <w:lang w:val="en-GB"/>
        </w:rPr>
        <w:tab/>
        <w:t xml:space="preserve">In order to </w:t>
      </w:r>
      <w:r w:rsidR="00007CB6" w:rsidRPr="00155B02">
        <w:rPr>
          <w:lang w:val="en-GB"/>
        </w:rPr>
        <w:t>„</w:t>
      </w:r>
      <w:r w:rsidRPr="00155B02">
        <w:rPr>
          <w:lang w:val="en-GB"/>
        </w:rPr>
        <w:t>import</w:t>
      </w:r>
      <w:r w:rsidR="00E6350C" w:rsidRPr="00155B02">
        <w:rPr>
          <w:lang w:val="en-GB"/>
        </w:rPr>
        <w:t>“</w:t>
      </w:r>
      <w:r w:rsidRPr="00155B02">
        <w:rPr>
          <w:lang w:val="en-GB"/>
        </w:rPr>
        <w:t xml:space="preserve"> a HIAT-DOS file, fill in the following field:</w:t>
      </w:r>
    </w:p>
    <w:p w14:paraId="483C63D0" w14:textId="6D1773E9" w:rsidR="000959A2" w:rsidRPr="00155B02" w:rsidRDefault="000959A2">
      <w:pPr>
        <w:pStyle w:val="Aufzhlungszeichen1"/>
        <w:numPr>
          <w:ilvl w:val="0"/>
          <w:numId w:val="13"/>
        </w:numPr>
        <w:tabs>
          <w:tab w:val="clear" w:pos="360"/>
          <w:tab w:val="left" w:pos="964"/>
        </w:tabs>
        <w:rPr>
          <w:lang w:val="en-GB"/>
        </w:rPr>
        <w:pPrChange w:id="220" w:author="Moritz Lautenbach" w:date="2014-04-15T11:38:00Z">
          <w:pPr>
            <w:pStyle w:val="Aufzhlungszeichen1"/>
            <w:tabs>
              <w:tab w:val="clear" w:pos="360"/>
              <w:tab w:val="left" w:pos="964"/>
            </w:tabs>
            <w:ind w:left="964" w:hanging="482"/>
          </w:pPr>
        </w:pPrChange>
      </w:pPr>
      <w:ins w:id="221" w:author="Moritz Lautenbach" w:date="2014-04-16T13:30:00Z">
        <w:r w:rsidRPr="00155B02">
          <w:rPr>
            <w:lang w:val="en-GB"/>
          </w:rPr>
          <w:t xml:space="preserve"> </w:t>
        </w:r>
      </w:ins>
      <w:r w:rsidRPr="00155B02">
        <w:rPr>
          <w:lang w:val="en-GB"/>
        </w:rPr>
        <w:t xml:space="preserve">Transcript file: This is the file with the actual transcription text. Normally, HIAT-DOS gives these files the file ending </w:t>
      </w:r>
      <w:r w:rsidR="00007CB6" w:rsidRPr="00155B02">
        <w:rPr>
          <w:lang w:val="en-GB"/>
        </w:rPr>
        <w:t>„</w:t>
      </w:r>
      <w:r w:rsidRPr="00155B02">
        <w:rPr>
          <w:lang w:val="en-GB"/>
        </w:rPr>
        <w:t>.dat</w:t>
      </w:r>
      <w:r w:rsidR="00E6350C" w:rsidRPr="00155B02">
        <w:rPr>
          <w:lang w:val="en-GB"/>
        </w:rPr>
        <w:t>“</w:t>
      </w:r>
      <w:r w:rsidRPr="00155B02">
        <w:rPr>
          <w:lang w:val="en-GB"/>
        </w:rPr>
        <w:t xml:space="preserve">. Click </w:t>
      </w:r>
      <w:r w:rsidRPr="00155B02">
        <w:rPr>
          <w:i/>
          <w:lang w:val="en-GB"/>
        </w:rPr>
        <w:t>Browse...</w:t>
      </w:r>
      <w:r w:rsidRPr="00155B02">
        <w:rPr>
          <w:lang w:val="en-GB"/>
        </w:rPr>
        <w:t xml:space="preserve"> to look for the file with the file dialogue. (Hint: The </w:t>
      </w:r>
      <w:r w:rsidR="00007CB6" w:rsidRPr="00155B02">
        <w:rPr>
          <w:lang w:val="en-GB"/>
        </w:rPr>
        <w:t>„</w:t>
      </w:r>
      <w:r w:rsidRPr="00155B02">
        <w:rPr>
          <w:lang w:val="en-GB"/>
        </w:rPr>
        <w:t>import</w:t>
      </w:r>
      <w:r w:rsidR="00E6350C" w:rsidRPr="00155B02">
        <w:rPr>
          <w:lang w:val="en-GB"/>
        </w:rPr>
        <w:t>“</w:t>
      </w:r>
      <w:r w:rsidRPr="00155B02">
        <w:rPr>
          <w:lang w:val="en-GB"/>
        </w:rPr>
        <w:t xml:space="preserve"> result is a lot better, when using</w:t>
      </w:r>
      <w:del w:id="222" w:author="Moritz Lautenbach" w:date="2014-04-14T16:32:00Z">
        <w:r w:rsidRPr="00155B02" w:rsidDel="002C595A">
          <w:rPr>
            <w:lang w:val="en-GB"/>
          </w:rPr>
          <w:delText xml:space="preserve">  </w:delText>
        </w:r>
      </w:del>
      <w:ins w:id="223" w:author="Moritz Lautenbach" w:date="2014-04-16T13:30:00Z">
        <w:r w:rsidRPr="00155B02">
          <w:rPr>
            <w:lang w:val="en-GB"/>
          </w:rPr>
          <w:t xml:space="preserve"> </w:t>
        </w:r>
      </w:ins>
      <w:ins w:id="224" w:author="Moritz Lautenbach" w:date="2014-04-14T16:32:00Z">
        <w:r w:rsidRPr="00155B02">
          <w:rPr>
            <w:lang w:val="en-GB"/>
          </w:rPr>
          <w:t xml:space="preserve"> </w:t>
        </w:r>
      </w:ins>
      <w:r w:rsidRPr="00155B02">
        <w:rPr>
          <w:lang w:val="en-GB"/>
        </w:rPr>
        <w:t xml:space="preserve">HIAT-DOS </w:t>
      </w:r>
      <w:r w:rsidRPr="00155B02">
        <w:rPr>
          <w:lang w:val="en-GB"/>
        </w:rPr>
        <w:lastRenderedPageBreak/>
        <w:t>files that do not contain line breaks yet.</w:t>
      </w:r>
    </w:p>
    <w:p w14:paraId="4FCDF702" w14:textId="702E8161" w:rsidR="000959A2" w:rsidRPr="00155B02" w:rsidRDefault="000959A2">
      <w:pPr>
        <w:pStyle w:val="Aufzhlungszeichen1"/>
        <w:numPr>
          <w:ilvl w:val="0"/>
          <w:numId w:val="13"/>
        </w:numPr>
        <w:tabs>
          <w:tab w:val="clear" w:pos="360"/>
          <w:tab w:val="left" w:pos="964"/>
        </w:tabs>
        <w:rPr>
          <w:lang w:val="en-GB"/>
        </w:rPr>
        <w:pPrChange w:id="225" w:author="Moritz Lautenbach" w:date="2014-04-15T11:38:00Z">
          <w:pPr>
            <w:pStyle w:val="Aufzhlungszeichen1"/>
            <w:tabs>
              <w:tab w:val="clear" w:pos="360"/>
              <w:tab w:val="left" w:pos="964"/>
            </w:tabs>
            <w:ind w:left="964" w:hanging="482"/>
          </w:pPr>
        </w:pPrChange>
      </w:pPr>
      <w:ins w:id="226" w:author="Moritz Lautenbach" w:date="2014-04-16T13:30:00Z">
        <w:r w:rsidRPr="00155B02">
          <w:rPr>
            <w:lang w:val="en-GB"/>
          </w:rPr>
          <w:t xml:space="preserve"> </w:t>
        </w:r>
      </w:ins>
      <w:r w:rsidRPr="00155B02">
        <w:rPr>
          <w:lang w:val="en-GB"/>
        </w:rPr>
        <w:t xml:space="preserve">Info file: This is the file that contains information from the transcription head. Normally, HIAT-DOS gives these files the file ending </w:t>
      </w:r>
      <w:r w:rsidR="00007CB6" w:rsidRPr="00155B02">
        <w:rPr>
          <w:lang w:val="en-GB"/>
        </w:rPr>
        <w:t>„</w:t>
      </w:r>
      <w:r w:rsidRPr="00155B02">
        <w:rPr>
          <w:lang w:val="en-GB"/>
        </w:rPr>
        <w:t>.inf</w:t>
      </w:r>
      <w:r w:rsidR="00E6350C" w:rsidRPr="00155B02">
        <w:rPr>
          <w:lang w:val="en-GB"/>
        </w:rPr>
        <w:t>“</w:t>
      </w:r>
      <w:r w:rsidRPr="00155B02">
        <w:rPr>
          <w:lang w:val="en-GB"/>
        </w:rPr>
        <w:t xml:space="preserve">. Click </w:t>
      </w:r>
      <w:r w:rsidRPr="00155B02">
        <w:rPr>
          <w:i/>
          <w:lang w:val="en-GB"/>
          <w:rPrChange w:id="227" w:author="Moritz Lautenbach" w:date="2014-04-15T13:55:00Z">
            <w:rPr>
              <w:lang w:val="en-GB"/>
            </w:rPr>
          </w:rPrChange>
        </w:rPr>
        <w:t>Browse</w:t>
      </w:r>
      <w:r w:rsidRPr="00155B02">
        <w:rPr>
          <w:lang w:val="en-GB"/>
        </w:rPr>
        <w:t xml:space="preserve">... to look for the file with the file dialogue. Even if no file is selected, the </w:t>
      </w:r>
      <w:r w:rsidR="00007CB6" w:rsidRPr="00155B02">
        <w:rPr>
          <w:lang w:val="en-GB"/>
        </w:rPr>
        <w:t>„</w:t>
      </w:r>
      <w:r w:rsidRPr="00155B02">
        <w:rPr>
          <w:lang w:val="en-GB"/>
        </w:rPr>
        <w:t>import</w:t>
      </w:r>
      <w:r w:rsidR="00E6350C" w:rsidRPr="00155B02">
        <w:rPr>
          <w:lang w:val="en-GB"/>
        </w:rPr>
        <w:t>“</w:t>
      </w:r>
      <w:r w:rsidRPr="00155B02">
        <w:rPr>
          <w:lang w:val="en-GB"/>
        </w:rPr>
        <w:t xml:space="preserve"> can be carried out</w:t>
      </w:r>
      <w:ins w:id="228" w:author="Moritz Lautenbach" w:date="2014-04-15T11:39:00Z">
        <w:r w:rsidRPr="00155B02">
          <w:rPr>
            <w:lang w:val="en-GB"/>
          </w:rPr>
          <w:t xml:space="preserve"> –</w:t>
        </w:r>
      </w:ins>
      <w:del w:id="229" w:author="Moritz Lautenbach" w:date="2014-04-15T11:39:00Z">
        <w:r w:rsidRPr="00155B02" w:rsidDel="003B6F61">
          <w:rPr>
            <w:lang w:val="en-GB"/>
          </w:rPr>
          <w:delText xml:space="preserve"> - </w:delText>
        </w:r>
      </w:del>
      <w:r w:rsidRPr="00155B02">
        <w:rPr>
          <w:lang w:val="en-GB"/>
        </w:rPr>
        <w:t>the transcription header will simply remain blank.</w:t>
      </w:r>
    </w:p>
    <w:p w14:paraId="2B89D667" w14:textId="115531C2" w:rsidR="000959A2" w:rsidRPr="00155B02" w:rsidRDefault="000959A2">
      <w:pPr>
        <w:pStyle w:val="Aufzhlungszeichen1"/>
        <w:numPr>
          <w:ilvl w:val="0"/>
          <w:numId w:val="13"/>
        </w:numPr>
        <w:tabs>
          <w:tab w:val="clear" w:pos="360"/>
          <w:tab w:val="left" w:pos="964"/>
        </w:tabs>
        <w:rPr>
          <w:lang w:val="en-GB"/>
        </w:rPr>
        <w:pPrChange w:id="230" w:author="Moritz Lautenbach" w:date="2014-04-15T11:38:00Z">
          <w:pPr>
            <w:pStyle w:val="Aufzhlungszeichen1"/>
            <w:tabs>
              <w:tab w:val="clear" w:pos="360"/>
              <w:tab w:val="left" w:pos="964"/>
            </w:tabs>
            <w:ind w:left="964" w:hanging="482"/>
          </w:pPr>
        </w:pPrChange>
      </w:pPr>
      <w:ins w:id="231" w:author="Moritz Lautenbach" w:date="2014-04-16T13:30:00Z">
        <w:r w:rsidRPr="00155B02">
          <w:rPr>
            <w:lang w:val="en-GB"/>
          </w:rPr>
          <w:t xml:space="preserve"> </w:t>
        </w:r>
      </w:ins>
      <w:r w:rsidRPr="00155B02">
        <w:rPr>
          <w:lang w:val="en-GB"/>
        </w:rPr>
        <w:t xml:space="preserve">Speakers file: This is the file that contains the names of the speakers. Normally, HIAT-DOS gives these files the file ending </w:t>
      </w:r>
      <w:r w:rsidR="00007CB6" w:rsidRPr="00155B02">
        <w:rPr>
          <w:lang w:val="en-GB"/>
        </w:rPr>
        <w:t>„</w:t>
      </w:r>
      <w:r w:rsidRPr="00155B02">
        <w:rPr>
          <w:lang w:val="en-GB"/>
        </w:rPr>
        <w:t>.sig</w:t>
      </w:r>
      <w:r w:rsidR="00E6350C" w:rsidRPr="00155B02">
        <w:rPr>
          <w:lang w:val="en-GB"/>
        </w:rPr>
        <w:t>“</w:t>
      </w:r>
      <w:r w:rsidRPr="00155B02">
        <w:rPr>
          <w:lang w:val="en-GB"/>
        </w:rPr>
        <w:t xml:space="preserve">. Click </w:t>
      </w:r>
      <w:r w:rsidRPr="00155B02">
        <w:rPr>
          <w:i/>
          <w:lang w:val="en-GB"/>
          <w:rPrChange w:id="232" w:author="Moritz Lautenbach" w:date="2014-04-15T13:55:00Z">
            <w:rPr>
              <w:lang w:val="en-GB"/>
            </w:rPr>
          </w:rPrChange>
        </w:rPr>
        <w:t>Browse</w:t>
      </w:r>
      <w:r w:rsidRPr="00155B02">
        <w:rPr>
          <w:lang w:val="en-GB"/>
        </w:rPr>
        <w:t xml:space="preserve">... to look for the file with the file dialogue. Even if no file is selected, the </w:t>
      </w:r>
      <w:r w:rsidR="00007CB6" w:rsidRPr="00155B02">
        <w:rPr>
          <w:lang w:val="en-GB"/>
        </w:rPr>
        <w:t>„</w:t>
      </w:r>
      <w:r w:rsidRPr="00155B02">
        <w:rPr>
          <w:lang w:val="en-GB"/>
        </w:rPr>
        <w:t>import</w:t>
      </w:r>
      <w:r w:rsidR="00E6350C" w:rsidRPr="00155B02">
        <w:rPr>
          <w:lang w:val="en-GB"/>
        </w:rPr>
        <w:t>“</w:t>
      </w:r>
      <w:r w:rsidRPr="00155B02">
        <w:rPr>
          <w:lang w:val="en-GB"/>
        </w:rPr>
        <w:t xml:space="preserve"> can be carried out </w:t>
      </w:r>
      <w:ins w:id="233" w:author="Moritz Lautenbach" w:date="2014-04-15T11:40:00Z">
        <w:r w:rsidRPr="00155B02">
          <w:rPr>
            <w:lang w:val="en-GB"/>
          </w:rPr>
          <w:t>–</w:t>
        </w:r>
      </w:ins>
      <w:del w:id="234" w:author="Moritz Lautenbach" w:date="2014-04-15T11:40:00Z">
        <w:r w:rsidRPr="00155B02" w:rsidDel="00876DB3">
          <w:rPr>
            <w:lang w:val="en-GB"/>
          </w:rPr>
          <w:delText>-</w:delText>
        </w:r>
      </w:del>
      <w:r w:rsidRPr="00155B02">
        <w:rPr>
          <w:lang w:val="en-GB"/>
        </w:rPr>
        <w:t xml:space="preserve"> the speaker table will be generated automatically, speaker abbreviations and names can be added afterwards in the Partitur-</w:t>
      </w:r>
      <w:r w:rsidR="00C11634" w:rsidRPr="00155B02">
        <w:rPr>
          <w:lang w:val="en-GB"/>
        </w:rPr>
        <w:t>Editor</w:t>
      </w:r>
      <w:r w:rsidRPr="00155B02">
        <w:rPr>
          <w:lang w:val="en-GB"/>
        </w:rPr>
        <w:t>.</w:t>
      </w:r>
    </w:p>
    <w:p w14:paraId="61F2FC9E" w14:textId="77777777" w:rsidR="000959A2" w:rsidRPr="00155B02" w:rsidRDefault="000959A2">
      <w:pPr>
        <w:pStyle w:val="Aufzhlungszeichen1"/>
        <w:numPr>
          <w:ilvl w:val="0"/>
          <w:numId w:val="13"/>
        </w:numPr>
        <w:tabs>
          <w:tab w:val="clear" w:pos="360"/>
          <w:tab w:val="left" w:pos="964"/>
        </w:tabs>
        <w:rPr>
          <w:lang w:val="en-GB"/>
        </w:rPr>
        <w:pPrChange w:id="235" w:author="Moritz Lautenbach" w:date="2014-04-15T11:38:00Z">
          <w:pPr>
            <w:pStyle w:val="Aufzhlungszeichen1"/>
            <w:tabs>
              <w:tab w:val="clear" w:pos="360"/>
              <w:tab w:val="left" w:pos="964"/>
            </w:tabs>
            <w:ind w:left="964" w:hanging="482"/>
          </w:pPr>
        </w:pPrChange>
      </w:pPr>
      <w:ins w:id="236" w:author="Moritz Lautenbach" w:date="2014-04-16T13:30:00Z">
        <w:r w:rsidRPr="00155B02">
          <w:rPr>
            <w:lang w:val="en-GB"/>
          </w:rPr>
          <w:t xml:space="preserve"> </w:t>
        </w:r>
      </w:ins>
      <w:r w:rsidRPr="00155B02">
        <w:rPr>
          <w:lang w:val="en-GB"/>
        </w:rPr>
        <w:t>Method for calculating synchronisation points: 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14:paraId="41D21303" w14:textId="3B8FD91E" w:rsidR="000959A2" w:rsidRPr="00155B02" w:rsidRDefault="000959A2">
      <w:pPr>
        <w:pStyle w:val="Aufzhlungszeichen1"/>
        <w:numPr>
          <w:ilvl w:val="0"/>
          <w:numId w:val="13"/>
        </w:numPr>
        <w:tabs>
          <w:tab w:val="clear" w:pos="360"/>
          <w:tab w:val="left" w:pos="964"/>
        </w:tabs>
        <w:rPr>
          <w:lang w:val="en-GB"/>
        </w:rPr>
        <w:pPrChange w:id="237" w:author="Moritz Lautenbach" w:date="2014-04-15T11:38:00Z">
          <w:pPr>
            <w:pStyle w:val="Aufzhlungszeichen1"/>
            <w:tabs>
              <w:tab w:val="clear" w:pos="360"/>
              <w:tab w:val="left" w:pos="964"/>
            </w:tabs>
            <w:ind w:left="964" w:hanging="482"/>
          </w:pPr>
        </w:pPrChange>
      </w:pPr>
      <w:ins w:id="238" w:author="Moritz Lautenbach" w:date="2014-04-16T13:30:00Z">
        <w:r w:rsidRPr="00155B02">
          <w:rPr>
            <w:lang w:val="en-GB"/>
          </w:rPr>
          <w:t xml:space="preserve"> </w:t>
        </w:r>
      </w:ins>
      <w:r w:rsidRPr="00155B02">
        <w:rPr>
          <w:lang w:val="en-GB"/>
        </w:rPr>
        <w:t xml:space="preserve">Remove holes (after manual wrap): This (time consuming) method is recommended if you would like to </w:t>
      </w:r>
      <w:r w:rsidR="00007CB6" w:rsidRPr="00155B02">
        <w:rPr>
          <w:lang w:val="en-GB"/>
        </w:rPr>
        <w:t>„</w:t>
      </w:r>
      <w:r w:rsidRPr="00155B02">
        <w:rPr>
          <w:lang w:val="en-GB"/>
        </w:rPr>
        <w:t>import</w:t>
      </w:r>
      <w:r w:rsidR="00E6350C" w:rsidRPr="00155B02">
        <w:rPr>
          <w:lang w:val="en-GB"/>
        </w:rPr>
        <w:t>“</w:t>
      </w:r>
      <w:r w:rsidRPr="00155B02">
        <w:rPr>
          <w:lang w:val="en-GB"/>
        </w:rPr>
        <w:t xml:space="preserve"> a</w:t>
      </w:r>
      <w:del w:id="239" w:author="Moritz Lautenbach" w:date="2014-04-14T16:32:00Z">
        <w:r w:rsidRPr="00155B02" w:rsidDel="002C595A">
          <w:rPr>
            <w:lang w:val="en-GB"/>
          </w:rPr>
          <w:delText xml:space="preserve">  </w:delText>
        </w:r>
      </w:del>
      <w:ins w:id="240" w:author="Moritz Lautenbach" w:date="2014-04-16T13:30:00Z">
        <w:r w:rsidRPr="00155B02">
          <w:rPr>
            <w:lang w:val="en-GB"/>
          </w:rPr>
          <w:t xml:space="preserve"> </w:t>
        </w:r>
      </w:ins>
      <w:ins w:id="241" w:author="Moritz Lautenbach" w:date="2014-04-14T16:32:00Z">
        <w:r w:rsidRPr="00155B02">
          <w:rPr>
            <w:lang w:val="en-GB"/>
          </w:rPr>
          <w:t xml:space="preserve"> </w:t>
        </w:r>
      </w:ins>
      <w:r w:rsidRPr="00155B02">
        <w:rPr>
          <w:lang w:val="en-GB"/>
        </w:rPr>
        <w:t>HIAT-DOS file with an afterwards edited line break.</w:t>
      </w:r>
    </w:p>
    <w:p w14:paraId="33303D39" w14:textId="77777777" w:rsidR="000959A2" w:rsidRPr="00155B02" w:rsidRDefault="000959A2">
      <w:pPr>
        <w:pStyle w:val="Aufzhlungszeichen1"/>
        <w:numPr>
          <w:ilvl w:val="0"/>
          <w:numId w:val="13"/>
        </w:numPr>
        <w:tabs>
          <w:tab w:val="clear" w:pos="360"/>
          <w:tab w:val="left" w:pos="964"/>
        </w:tabs>
        <w:rPr>
          <w:lang w:val="en-GB"/>
        </w:rPr>
        <w:pPrChange w:id="242" w:author="Moritz Lautenbach" w:date="2014-04-15T11:38:00Z">
          <w:pPr>
            <w:pStyle w:val="Aufzhlungszeichen1"/>
            <w:tabs>
              <w:tab w:val="clear" w:pos="360"/>
              <w:tab w:val="left" w:pos="964"/>
            </w:tabs>
            <w:ind w:left="964" w:hanging="482"/>
          </w:pPr>
        </w:pPrChange>
      </w:pPr>
      <w:ins w:id="243" w:author="Moritz Lautenbach" w:date="2014-04-16T13:30:00Z">
        <w:r w:rsidRPr="00155B02">
          <w:rPr>
            <w:lang w:val="en-GB"/>
          </w:rPr>
          <w:t xml:space="preserve"> </w:t>
        </w:r>
      </w:ins>
      <w:r w:rsidRPr="00155B02">
        <w:rPr>
          <w:lang w:val="en-GB"/>
        </w:rPr>
        <w:t xml:space="preserve">Replace symbols: HIAT-DOS uses a non ANSI compliant coding method for German special characters. These signs are replaced by default (as well as some replacement signs for Scandinavian special characters). If you would like to change the characters that should be replaced, click </w:t>
      </w:r>
      <w:r w:rsidRPr="00155B02">
        <w:rPr>
          <w:i/>
          <w:lang w:val="en-GB"/>
        </w:rPr>
        <w:t xml:space="preserve">Change... </w:t>
      </w:r>
      <w:r w:rsidRPr="00155B02">
        <w:rPr>
          <w:lang w:val="en-GB"/>
        </w:rPr>
        <w:t>, to get the following dialogue:</w:t>
      </w:r>
    </w:p>
    <w:p w14:paraId="5CA97318" w14:textId="77777777" w:rsidR="000959A2" w:rsidRPr="00155B02" w:rsidRDefault="000959A2">
      <w:pPr>
        <w:pStyle w:val="Standard-BlockCharCharChar"/>
        <w:rPr>
          <w:lang w:val="en-GB"/>
        </w:rPr>
      </w:pPr>
    </w:p>
    <w:p w14:paraId="6BB1532E" w14:textId="77777777" w:rsidR="000959A2" w:rsidRPr="00155B02" w:rsidRDefault="00D84B31">
      <w:pPr>
        <w:pStyle w:val="BildChar"/>
        <w:rPr>
          <w:rFonts w:ascii="Times New Roman" w:hAnsi="Times New Roman"/>
          <w:lang w:val="en-GB"/>
        </w:rPr>
      </w:pPr>
      <w:r>
        <w:rPr>
          <w:rFonts w:ascii="Times New Roman" w:hAnsi="Times New Roman"/>
          <w:lang w:val="en-GB"/>
        </w:rPr>
        <w:pict w14:anchorId="5F2CB9D2">
          <v:shape id="_x0000_i1092" type="#_x0000_t75" style="width:231pt;height:302.25pt" filled="t">
            <v:fill color2="black"/>
            <v:imagedata r:id="rId121" o:title=""/>
          </v:shape>
        </w:pict>
      </w:r>
    </w:p>
    <w:p w14:paraId="0CD10865" w14:textId="77777777" w:rsidR="000959A2" w:rsidRPr="00155B02" w:rsidRDefault="000959A2">
      <w:pPr>
        <w:pStyle w:val="Standard-BlockCharCharChar"/>
        <w:rPr>
          <w:lang w:val="en-GB"/>
        </w:rPr>
      </w:pPr>
    </w:p>
    <w:p w14:paraId="4A3BC7C2" w14:textId="504FA809" w:rsidR="000959A2" w:rsidRPr="00155B02" w:rsidRDefault="000959A2">
      <w:pPr>
        <w:pStyle w:val="Standard-BlockCharCharChar"/>
        <w:ind w:left="482"/>
        <w:rPr>
          <w:lang w:val="en-GB"/>
        </w:rPr>
      </w:pPr>
      <w:r w:rsidRPr="00155B02">
        <w:rPr>
          <w:lang w:val="en-GB"/>
        </w:rPr>
        <w:t xml:space="preserve">This list contains all replacements, as glyph, followed by the corresponding Unicode number. In order to delete a single replacement, select it in the list and click </w:t>
      </w:r>
      <w:r w:rsidRPr="00155B02">
        <w:rPr>
          <w:i/>
          <w:lang w:val="en-GB"/>
        </w:rPr>
        <w:t>Remove</w:t>
      </w:r>
      <w:r w:rsidRPr="00155B02">
        <w:rPr>
          <w:lang w:val="en-GB"/>
        </w:rPr>
        <w:t xml:space="preserve">. In order to delete the entire list, click </w:t>
      </w:r>
      <w:r w:rsidRPr="00155B02">
        <w:rPr>
          <w:i/>
          <w:lang w:val="en-GB"/>
        </w:rPr>
        <w:t>Remove all</w:t>
      </w:r>
      <w:r w:rsidRPr="00155B02">
        <w:rPr>
          <w:lang w:val="en-GB"/>
        </w:rPr>
        <w:t xml:space="preserve">. To only replace the German special characters and </w:t>
      </w:r>
      <w:r w:rsidR="00007CB6" w:rsidRPr="00155B02">
        <w:rPr>
          <w:lang w:val="en-GB"/>
        </w:rPr>
        <w:t>„</w:t>
      </w:r>
      <w:r w:rsidRPr="00155B02">
        <w:rPr>
          <w:lang w:val="en-GB"/>
        </w:rPr>
        <w:t>ß</w:t>
      </w:r>
      <w:r w:rsidR="00E6350C" w:rsidRPr="00155B02">
        <w:rPr>
          <w:lang w:val="en-GB"/>
        </w:rPr>
        <w:t>“</w:t>
      </w:r>
      <w:r w:rsidRPr="00155B02">
        <w:rPr>
          <w:lang w:val="en-GB"/>
        </w:rPr>
        <w:t xml:space="preserve">, click </w:t>
      </w:r>
      <w:r w:rsidRPr="00155B02">
        <w:rPr>
          <w:i/>
          <w:lang w:val="en-GB"/>
        </w:rPr>
        <w:t>Standard</w:t>
      </w:r>
      <w:r w:rsidRPr="00155B02">
        <w:rPr>
          <w:lang w:val="en-GB"/>
        </w:rPr>
        <w:t xml:space="preserve">. In order to add a replacement, enter the decimal Unicode into the fields </w:t>
      </w:r>
      <w:r w:rsidR="00007CB6" w:rsidRPr="00155B02">
        <w:rPr>
          <w:lang w:val="en-GB"/>
        </w:rPr>
        <w:t>„</w:t>
      </w:r>
      <w:r w:rsidRPr="00155B02">
        <w:rPr>
          <w:lang w:val="en-GB"/>
        </w:rPr>
        <w:t>To be replaced</w:t>
      </w:r>
      <w:r w:rsidR="00E6350C" w:rsidRPr="00155B02">
        <w:rPr>
          <w:lang w:val="en-GB"/>
        </w:rPr>
        <w:t>“</w:t>
      </w:r>
      <w:r w:rsidRPr="00155B02">
        <w:rPr>
          <w:lang w:val="en-GB"/>
        </w:rPr>
        <w:t xml:space="preserve"> and </w:t>
      </w:r>
      <w:r w:rsidR="00007CB6" w:rsidRPr="00155B02">
        <w:rPr>
          <w:lang w:val="en-GB"/>
        </w:rPr>
        <w:t>„</w:t>
      </w:r>
      <w:r w:rsidRPr="00155B02">
        <w:rPr>
          <w:lang w:val="en-GB"/>
        </w:rPr>
        <w:t>Replacement</w:t>
      </w:r>
      <w:r w:rsidR="00E6350C" w:rsidRPr="00155B02">
        <w:rPr>
          <w:lang w:val="en-GB"/>
        </w:rPr>
        <w:t>“</w:t>
      </w:r>
      <w:r w:rsidRPr="00155B02">
        <w:rPr>
          <w:lang w:val="en-GB"/>
        </w:rPr>
        <w:t xml:space="preserve"> and click </w:t>
      </w:r>
      <w:r w:rsidRPr="00155B02">
        <w:rPr>
          <w:i/>
          <w:lang w:val="en-GB"/>
        </w:rPr>
        <w:t>Add!</w:t>
      </w:r>
      <w:r w:rsidRPr="00155B02">
        <w:rPr>
          <w:lang w:val="en-GB"/>
        </w:rPr>
        <w:t xml:space="preserve">. Exit the dialogue with </w:t>
      </w:r>
      <w:r w:rsidRPr="00155B02">
        <w:rPr>
          <w:i/>
          <w:lang w:val="en-GB"/>
        </w:rPr>
        <w:t>OK</w:t>
      </w:r>
      <w:r w:rsidRPr="00155B02">
        <w:rPr>
          <w:lang w:val="en-GB"/>
        </w:rPr>
        <w:t>, to save the changes.</w:t>
      </w:r>
    </w:p>
    <w:p w14:paraId="726B38BD" w14:textId="77777777" w:rsidR="000959A2" w:rsidRPr="00155B02" w:rsidRDefault="000959A2">
      <w:pPr>
        <w:pStyle w:val="Standard-BlockCharCharChar"/>
        <w:rPr>
          <w:lang w:val="en-GB"/>
        </w:rPr>
      </w:pPr>
    </w:p>
    <w:p w14:paraId="166C8DA5" w14:textId="3EFCE2C0" w:rsidR="000959A2" w:rsidRPr="00155B02" w:rsidRDefault="000959A2">
      <w:pPr>
        <w:pStyle w:val="Standard-BlockCharCharChar"/>
        <w:ind w:left="567" w:hanging="567"/>
        <w:rPr>
          <w:lang w:val="en-GB"/>
        </w:rPr>
      </w:pPr>
      <w:r w:rsidRPr="00155B02">
        <w:rPr>
          <w:lang w:val="en-GB"/>
        </w:rPr>
        <w:t xml:space="preserve">14. </w:t>
      </w:r>
      <w:r w:rsidRPr="00155B02">
        <w:rPr>
          <w:b/>
          <w:color w:val="0000FF"/>
          <w:lang w:val="en-GB"/>
        </w:rPr>
        <w:t>ExSync file</w:t>
      </w:r>
      <w:r w:rsidRPr="00155B02">
        <w:rPr>
          <w:lang w:val="en-GB"/>
        </w:rPr>
        <w:t>: imports files that are syncWRITER output (</w:t>
      </w:r>
      <w:r w:rsidR="00007CB6" w:rsidRPr="00155B02">
        <w:rPr>
          <w:lang w:val="en-GB"/>
        </w:rPr>
        <w:t>„</w:t>
      </w:r>
      <w:r w:rsidRPr="00155B02">
        <w:rPr>
          <w:lang w:val="en-GB"/>
        </w:rPr>
        <w:t>ExSync Data)</w:t>
      </w:r>
      <w:del w:id="244" w:author="Moritz Lautenbach" w:date="2014-04-15T14:02:00Z">
        <w:r w:rsidRPr="00155B02" w:rsidDel="0015537E">
          <w:rPr>
            <w:lang w:val="en-GB"/>
          </w:rPr>
          <w:delText>.</w:delText>
        </w:r>
      </w:del>
      <w:r w:rsidRPr="00155B02">
        <w:rPr>
          <w:lang w:val="en-GB"/>
        </w:rPr>
        <w:t xml:space="preserve"> </w:t>
      </w:r>
      <w:del w:id="245" w:author="Moritz Lautenbach" w:date="2014-04-15T14:02:00Z">
        <w:r w:rsidRPr="00155B02" w:rsidDel="0015537E">
          <w:rPr>
            <w:lang w:val="en-GB"/>
          </w:rPr>
          <w:delText>(</w:delText>
        </w:r>
      </w:del>
      <w:r w:rsidRPr="00155B02">
        <w:rPr>
          <w:lang w:val="en-GB"/>
        </w:rPr>
        <w:t>(The exact functionality is listed in the document</w:t>
      </w:r>
      <w:del w:id="246" w:author="Moritz Lautenbach" w:date="2014-04-15T14:02:00Z">
        <w:r w:rsidRPr="00155B02" w:rsidDel="0015537E">
          <w:rPr>
            <w:lang w:val="en-GB"/>
          </w:rPr>
          <w:delText xml:space="preserve"> im Dokument</w:delText>
        </w:r>
      </w:del>
      <w:r w:rsidRPr="00155B02">
        <w:rPr>
          <w:lang w:val="en-GB"/>
        </w:rPr>
        <w:t xml:space="preserve"> </w:t>
      </w:r>
      <w:del w:id="247" w:author="Moritz Lautenbach" w:date="2014-04-15T14:02:00Z">
        <w:r w:rsidRPr="00155B02" w:rsidDel="0015537E">
          <w:rPr>
            <w:rStyle w:val="Dokumentation"/>
            <w:lang w:val="en-GB"/>
          </w:rPr>
          <w:delText>Guideline for the conversion of Legacy Data ???</w:delText>
        </w:r>
      </w:del>
      <w:r w:rsidRPr="00155B02">
        <w:rPr>
          <w:rStyle w:val="Dokumentation"/>
          <w:lang w:val="en-GB"/>
        </w:rPr>
        <w:t>Leitfaden für die Konvertierung von Legacy Data</w:t>
      </w:r>
      <w:del w:id="248" w:author="Moritz Lautenbach" w:date="2014-04-15T14:02:00Z">
        <w:r w:rsidRPr="00155B02" w:rsidDel="0015537E">
          <w:rPr>
            <w:lang w:val="en-GB"/>
          </w:rPr>
          <w:delText>.)</w:delText>
        </w:r>
      </w:del>
      <w:r w:rsidRPr="00155B02">
        <w:rPr>
          <w:lang w:val="en-GB"/>
        </w:rPr>
        <w:t>)</w:t>
      </w:r>
      <w:ins w:id="249" w:author="Moritz Lautenbach" w:date="2014-04-15T14:02:00Z">
        <w:r w:rsidRPr="00155B02">
          <w:rPr>
            <w:lang w:val="en-GB"/>
          </w:rPr>
          <w:t>.</w:t>
        </w:r>
      </w:ins>
      <w:r w:rsidRPr="00155B02">
        <w:rPr>
          <w:lang w:val="en-GB"/>
        </w:rPr>
        <w:t xml:space="preserve"> </w:t>
      </w:r>
      <w:r w:rsidRPr="00155B02">
        <w:rPr>
          <w:lang w:val="en-GB"/>
        </w:rPr>
        <w:commentReference w:id="250"/>
      </w:r>
    </w:p>
    <w:p w14:paraId="5D82A478" w14:textId="77777777" w:rsidR="000959A2" w:rsidRPr="00155B02" w:rsidRDefault="000959A2">
      <w:pPr>
        <w:pStyle w:val="Standard-BlockCharCharChar"/>
        <w:rPr>
          <w:lang w:val="en-GB"/>
        </w:rPr>
      </w:pPr>
    </w:p>
    <w:p w14:paraId="77EC6BE7" w14:textId="0D576FC5" w:rsidR="000959A2" w:rsidRPr="00155B02" w:rsidRDefault="000959A2">
      <w:pPr>
        <w:pStyle w:val="Standard-BlockCharCharChar"/>
        <w:ind w:left="567" w:hanging="567"/>
        <w:rPr>
          <w:lang w:val="en-GB"/>
        </w:rPr>
      </w:pPr>
      <w:r w:rsidRPr="00155B02">
        <w:rPr>
          <w:lang w:val="en-GB"/>
        </w:rPr>
        <w:t xml:space="preserve">15. </w:t>
      </w:r>
      <w:r w:rsidRPr="00155B02">
        <w:rPr>
          <w:b/>
          <w:color w:val="0000FF"/>
          <w:lang w:val="en-GB"/>
        </w:rPr>
        <w:t>CHAT Transcript</w:t>
      </w:r>
      <w:r w:rsidRPr="00155B02">
        <w:rPr>
          <w:lang w:val="en-GB"/>
        </w:rPr>
        <w:t xml:space="preserve">: imports files that have been created with the CLAN </w:t>
      </w:r>
      <w:r w:rsidR="00C11634" w:rsidRPr="00155B02">
        <w:rPr>
          <w:lang w:val="en-GB"/>
        </w:rPr>
        <w:t>Editor</w:t>
      </w:r>
      <w:r w:rsidRPr="00155B02">
        <w:rPr>
          <w:lang w:val="en-GB"/>
        </w:rPr>
        <w:t xml:space="preserve"> of the CHILDES System.</w:t>
      </w:r>
    </w:p>
    <w:p w14:paraId="43F474BA" w14:textId="77777777" w:rsidR="000959A2" w:rsidRPr="00155B02" w:rsidRDefault="000959A2">
      <w:pPr>
        <w:pStyle w:val="Standard-BlockCharCharChar"/>
        <w:rPr>
          <w:lang w:val="en-GB"/>
        </w:rPr>
      </w:pPr>
    </w:p>
    <w:p w14:paraId="142EEE7F" w14:textId="167CC7C6" w:rsidR="000959A2" w:rsidRPr="00155B02" w:rsidRDefault="000959A2">
      <w:pPr>
        <w:pStyle w:val="Standard-BlockCharCharChar"/>
        <w:ind w:left="567" w:hanging="567"/>
        <w:rPr>
          <w:ins w:id="251" w:author="Moritz Lautenbach" w:date="2014-04-15T14:03:00Z"/>
          <w:lang w:val="en-GB"/>
        </w:rPr>
      </w:pPr>
      <w:r w:rsidRPr="00155B02">
        <w:rPr>
          <w:lang w:val="en-GB"/>
        </w:rPr>
        <w:t xml:space="preserve">16. </w:t>
      </w:r>
      <w:r w:rsidRPr="00155B02">
        <w:rPr>
          <w:b/>
          <w:color w:val="0000FF"/>
          <w:lang w:val="en-GB"/>
        </w:rPr>
        <w:t>Phon transcription</w:t>
      </w:r>
      <w:r w:rsidRPr="00155B02">
        <w:rPr>
          <w:lang w:val="en-GB"/>
        </w:rPr>
        <w:t xml:space="preserve">: imports files that have been created with the Phon </w:t>
      </w:r>
      <w:r w:rsidR="00C11634" w:rsidRPr="00155B02">
        <w:rPr>
          <w:lang w:val="en-GB"/>
        </w:rPr>
        <w:t>Editor</w:t>
      </w:r>
      <w:r w:rsidRPr="00155B02">
        <w:rPr>
          <w:lang w:val="en-GB"/>
        </w:rPr>
        <w:t xml:space="preserve"> of the </w:t>
      </w:r>
    </w:p>
    <w:p w14:paraId="67803954" w14:textId="77777777" w:rsidR="000959A2" w:rsidRPr="00155B02" w:rsidRDefault="000959A2">
      <w:pPr>
        <w:pStyle w:val="Standard-BlockCharCharChar"/>
        <w:rPr>
          <w:lang w:val="en-GB"/>
        </w:rPr>
        <w:pPrChange w:id="252" w:author="Moritz Lautenbach" w:date="2014-04-15T14:03:00Z">
          <w:pPr>
            <w:pStyle w:val="Standard-BlockCharCharChar"/>
            <w:ind w:left="567" w:hanging="567"/>
          </w:pPr>
        </w:pPrChange>
      </w:pPr>
      <w:r w:rsidRPr="00155B02">
        <w:rPr>
          <w:lang w:val="en-GB"/>
        </w:rPr>
        <w:t>Phonbank</w:t>
      </w:r>
      <w:ins w:id="253" w:author="Moritz Lautenbach" w:date="2014-04-15T14:03:00Z">
        <w:r w:rsidRPr="00155B02">
          <w:rPr>
            <w:lang w:val="en-GB"/>
          </w:rPr>
          <w:t>-</w:t>
        </w:r>
      </w:ins>
      <w:del w:id="254" w:author="Moritz Lautenbach" w:date="2014-04-15T14:03:00Z">
        <w:r w:rsidRPr="00155B02" w:rsidDel="0015537E">
          <w:rPr>
            <w:lang w:val="en-GB"/>
          </w:rPr>
          <w:delText xml:space="preserve"> </w:delText>
        </w:r>
      </w:del>
      <w:r w:rsidRPr="00155B02">
        <w:rPr>
          <w:lang w:val="en-GB"/>
        </w:rPr>
        <w:t>System.</w:t>
      </w:r>
    </w:p>
    <w:p w14:paraId="3D243863" w14:textId="77777777" w:rsidR="000959A2" w:rsidRPr="00155B02" w:rsidRDefault="000959A2">
      <w:pPr>
        <w:pStyle w:val="Standard-BlockCharCharChar"/>
        <w:rPr>
          <w:lang w:val="en-GB"/>
        </w:rPr>
      </w:pPr>
    </w:p>
    <w:p w14:paraId="319404E2" w14:textId="77777777" w:rsidR="000959A2" w:rsidRPr="00155B02" w:rsidRDefault="000959A2">
      <w:pPr>
        <w:pStyle w:val="Standard-BlockCharCharChar"/>
        <w:rPr>
          <w:lang w:val="en-GB"/>
        </w:rPr>
      </w:pPr>
    </w:p>
    <w:p w14:paraId="168C208E" w14:textId="77777777" w:rsidR="000959A2" w:rsidRPr="00155B02" w:rsidRDefault="000959A2" w:rsidP="00BC7D6E">
      <w:pPr>
        <w:pStyle w:val="berschrift3"/>
        <w:numPr>
          <w:ilvl w:val="2"/>
          <w:numId w:val="84"/>
        </w:numPr>
        <w:ind w:left="482" w:hanging="482"/>
        <w:rPr>
          <w:rFonts w:cs="Times New Roman"/>
          <w:lang w:val="en-GB"/>
        </w:rPr>
      </w:pPr>
      <w:bookmarkStart w:id="255" w:name="_Ref108437938"/>
      <w:bookmarkStart w:id="256" w:name="_Toc399421898"/>
      <w:bookmarkStart w:id="257" w:name="_File_%3E_Export_%3E%20TASX..."/>
      <w:bookmarkStart w:id="258" w:name="_File_%3E_Import_%3E%20%2525E2%252580%25"/>
      <w:bookmarkStart w:id="259" w:name="_File_%3E_Import_%3E%20TEI..."/>
      <w:bookmarkStart w:id="260" w:name="_File_%3E_Import_%3E%20Praat%20TextGrid."/>
      <w:r w:rsidRPr="00155B02">
        <w:rPr>
          <w:rFonts w:cs="Times New Roman"/>
          <w:lang w:val="en-GB"/>
        </w:rPr>
        <w:t>File &gt; Export</w:t>
      </w:r>
      <w:bookmarkEnd w:id="255"/>
      <w:bookmarkEnd w:id="256"/>
    </w:p>
    <w:p w14:paraId="18C9A1E2" w14:textId="6D6BBA34"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Opens a window for the export in different formats. The </w:t>
      </w:r>
      <w:del w:id="261" w:author="Moritz Lautenbach" w:date="2014-04-15T14:03:00Z">
        <w:r w:rsidRPr="00155B02" w:rsidDel="0015537E">
          <w:rPr>
            <w:rFonts w:ascii="Times New Roman" w:hAnsi="Times New Roman" w:cs="Times New Roman"/>
            <w:lang w:val="en-GB"/>
          </w:rPr>
          <w:delText xml:space="preserve">drop </w:delText>
        </w:r>
      </w:del>
      <w:ins w:id="262" w:author="Moritz Lautenbach" w:date="2014-04-15T14:03:00Z">
        <w:r w:rsidRPr="00155B02">
          <w:rPr>
            <w:rFonts w:ascii="Times New Roman" w:hAnsi="Times New Roman" w:cs="Times New Roman"/>
            <w:lang w:val="en-GB"/>
          </w:rPr>
          <w:t>drop-</w:t>
        </w:r>
      </w:ins>
      <w:r w:rsidRPr="00155B02">
        <w:rPr>
          <w:rFonts w:ascii="Times New Roman" w:hAnsi="Times New Roman" w:cs="Times New Roman"/>
          <w:lang w:val="en-GB"/>
        </w:rPr>
        <w:t xml:space="preserve">down list </w:t>
      </w:r>
      <w:r w:rsidR="00007CB6" w:rsidRPr="00155B02">
        <w:rPr>
          <w:rFonts w:ascii="Times New Roman" w:hAnsi="Times New Roman" w:cs="Times New Roman"/>
          <w:lang w:val="en-GB"/>
        </w:rPr>
        <w:t>„</w:t>
      </w:r>
      <w:r w:rsidRPr="00155B02">
        <w:rPr>
          <w:rFonts w:ascii="Times New Roman" w:hAnsi="Times New Roman" w:cs="Times New Roman"/>
          <w:lang w:val="en-GB"/>
        </w:rPr>
        <w:t>Save as type” offers different formats:</w:t>
      </w:r>
    </w:p>
    <w:p w14:paraId="0A541AB8" w14:textId="77777777" w:rsidR="000959A2" w:rsidRPr="00155B02" w:rsidRDefault="000959A2">
      <w:pPr>
        <w:rPr>
          <w:rFonts w:ascii="Times New Roman" w:hAnsi="Times New Roman" w:cs="Times New Roman"/>
          <w:lang w:val="en-GB"/>
        </w:rPr>
      </w:pPr>
    </w:p>
    <w:p w14:paraId="5791C07C"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51E18D59">
          <v:shape id="_x0000_i1093" type="#_x0000_t75" style="width:272.25pt;height:105.75pt" filled="t">
            <v:fill color2="black"/>
            <v:imagedata r:id="rId122" o:title=""/>
          </v:shape>
        </w:pict>
      </w:r>
    </w:p>
    <w:p w14:paraId="0D92455E" w14:textId="77777777" w:rsidR="000959A2" w:rsidRPr="00155B02" w:rsidRDefault="000959A2">
      <w:pPr>
        <w:rPr>
          <w:rFonts w:ascii="Times New Roman" w:hAnsi="Times New Roman" w:cs="Times New Roman"/>
          <w:lang w:val="en-GB"/>
        </w:rPr>
      </w:pPr>
    </w:p>
    <w:p w14:paraId="3F7BE557" w14:textId="77777777" w:rsidR="000959A2" w:rsidRPr="00155B02" w:rsidRDefault="000959A2">
      <w:pPr>
        <w:ind w:left="567" w:hanging="567"/>
        <w:rPr>
          <w:rFonts w:ascii="Times New Roman" w:hAnsi="Times New Roman" w:cs="Times New Roman"/>
          <w:lang w:val="en-GB"/>
        </w:rPr>
      </w:pPr>
      <w:r w:rsidRPr="00155B02">
        <w:rPr>
          <w:rFonts w:ascii="Times New Roman" w:hAnsi="Times New Roman" w:cs="Times New Roman"/>
          <w:lang w:val="en-GB"/>
        </w:rPr>
        <w:t xml:space="preserve">1. </w:t>
      </w:r>
      <w:r w:rsidRPr="00155B02">
        <w:rPr>
          <w:rFonts w:ascii="Times New Roman" w:hAnsi="Times New Roman" w:cs="Times New Roman"/>
          <w:b/>
          <w:color w:val="0000FF"/>
          <w:lang w:val="en-GB"/>
        </w:rPr>
        <w:t>TASX Annotation File</w:t>
      </w:r>
      <w:r w:rsidRPr="00155B02">
        <w:rPr>
          <w:rFonts w:ascii="Times New Roman" w:hAnsi="Times New Roman" w:cs="Times New Roman"/>
          <w:lang w:val="en-GB"/>
        </w:rPr>
        <w:t>: The exported file can be opened and edited in the TASX</w:t>
      </w:r>
      <w:ins w:id="263" w:author="Moritz Lautenbach" w:date="2014-04-15T14:04:00Z">
        <w:r w:rsidRPr="00155B02">
          <w:rPr>
            <w:rFonts w:ascii="Times New Roman" w:hAnsi="Times New Roman" w:cs="Times New Roman"/>
            <w:lang w:val="en-GB"/>
          </w:rPr>
          <w:t>-</w:t>
        </w:r>
      </w:ins>
      <w:del w:id="264" w:author="Moritz Lautenbach" w:date="2014-04-15T14:04:00Z">
        <w:r w:rsidRPr="00155B02" w:rsidDel="0015537E">
          <w:rPr>
            <w:rFonts w:ascii="Times New Roman" w:hAnsi="Times New Roman" w:cs="Times New Roman"/>
            <w:lang w:val="en-GB"/>
          </w:rPr>
          <w:delText xml:space="preserve"> </w:delText>
        </w:r>
      </w:del>
      <w:r w:rsidRPr="00155B02">
        <w:rPr>
          <w:rFonts w:ascii="Times New Roman" w:hAnsi="Times New Roman" w:cs="Times New Roman"/>
          <w:lang w:val="en-GB"/>
        </w:rPr>
        <w:t>Annotator. Please note that such an export is only useful, if at least some of the points on the time axis have been equipped with absolute time values (non</w:t>
      </w:r>
      <w:ins w:id="265" w:author="Moritz Lautenbach" w:date="2014-04-15T14:10:00Z">
        <w:r w:rsidRPr="00155B02">
          <w:rPr>
            <w:rFonts w:ascii="Times New Roman" w:hAnsi="Times New Roman" w:cs="Times New Roman"/>
            <w:lang w:val="en-GB"/>
          </w:rPr>
          <w:t>-</w:t>
        </w:r>
      </w:ins>
      <w:del w:id="266" w:author="Moritz Lautenbach" w:date="2014-04-15T14:10:00Z">
        <w:r w:rsidRPr="00155B02" w:rsidDel="00ED4526">
          <w:rPr>
            <w:rFonts w:ascii="Times New Roman" w:hAnsi="Times New Roman" w:cs="Times New Roman"/>
            <w:lang w:val="en-GB"/>
          </w:rPr>
          <w:delText xml:space="preserve"> </w:delText>
        </w:r>
      </w:del>
      <w:r w:rsidRPr="00155B02">
        <w:rPr>
          <w:rFonts w:ascii="Times New Roman" w:hAnsi="Times New Roman" w:cs="Times New Roman"/>
          <w:lang w:val="en-GB"/>
        </w:rPr>
        <w:t>existing times will be interpolated).</w:t>
      </w:r>
    </w:p>
    <w:p w14:paraId="0F1A0B4E" w14:textId="77777777" w:rsidR="000959A2" w:rsidRPr="00155B02" w:rsidRDefault="000959A2">
      <w:pPr>
        <w:rPr>
          <w:rFonts w:ascii="Times New Roman" w:hAnsi="Times New Roman" w:cs="Times New Roman"/>
          <w:lang w:val="en-GB"/>
        </w:rPr>
      </w:pPr>
    </w:p>
    <w:p w14:paraId="75307ADC" w14:textId="77777777" w:rsidR="000959A2" w:rsidRPr="00155B02" w:rsidRDefault="000959A2">
      <w:pPr>
        <w:pStyle w:val="Standard-BlockCharCharChar"/>
        <w:ind w:left="567" w:hanging="567"/>
        <w:rPr>
          <w:lang w:val="en-GB"/>
        </w:rPr>
      </w:pPr>
      <w:r w:rsidRPr="00155B02">
        <w:rPr>
          <w:lang w:val="en-GB"/>
        </w:rPr>
        <w:t xml:space="preserve">2. </w:t>
      </w:r>
      <w:r w:rsidRPr="00155B02">
        <w:rPr>
          <w:b/>
          <w:color w:val="0000FF"/>
          <w:lang w:val="en-GB"/>
        </w:rPr>
        <w:t>Annotation Graph File</w:t>
      </w:r>
      <w:r w:rsidRPr="00155B02">
        <w:rPr>
          <w:lang w:val="en-GB"/>
        </w:rPr>
        <w:t xml:space="preserve">: exports the current transcription into the Atlas Interchange-Format, Level 0. The format can be used as an exchange format with a number of other tools </w:t>
      </w:r>
      <w:r w:rsidRPr="00155B02">
        <w:rPr>
          <w:lang w:val="en-GB"/>
        </w:rPr>
        <w:lastRenderedPageBreak/>
        <w:t>(ANVIL, Transformer, MAVVissta, etc.). For this, see:</w:t>
      </w:r>
    </w:p>
    <w:p w14:paraId="5FE64DB8" w14:textId="77777777" w:rsidR="000959A2" w:rsidRPr="00155B02" w:rsidRDefault="000959A2">
      <w:pPr>
        <w:pStyle w:val="Standard-BlockCharCharChar"/>
        <w:rPr>
          <w:lang w:val="en-GB"/>
        </w:rPr>
      </w:pPr>
    </w:p>
    <w:p w14:paraId="2140792B" w14:textId="77777777" w:rsidR="000959A2" w:rsidRPr="00155B02" w:rsidRDefault="000959A2">
      <w:pPr>
        <w:pStyle w:val="Literaturliste"/>
        <w:rPr>
          <w:lang w:val="en-GB"/>
        </w:rPr>
      </w:pPr>
      <w:r w:rsidRPr="00155B02">
        <w:rPr>
          <w:lang w:val="en-GB"/>
        </w:rPr>
        <w:tab/>
        <w:t>T</w:t>
      </w:r>
      <w:ins w:id="267" w:author="Moritz Lautenbach" w:date="2014-04-15T14:10:00Z">
        <w:r w:rsidRPr="00155B02">
          <w:rPr>
            <w:lang w:val="en-GB"/>
          </w:rPr>
          <w:t>h</w:t>
        </w:r>
      </w:ins>
      <w:r w:rsidRPr="00155B02">
        <w:rPr>
          <w:lang w:val="en-GB"/>
        </w:rPr>
        <w:t>.</w:t>
      </w:r>
      <w:ins w:id="268" w:author="Moritz Lautenbach" w:date="2014-04-15T14:10:00Z">
        <w:r w:rsidRPr="00155B02">
          <w:rPr>
            <w:lang w:val="en-GB"/>
          </w:rPr>
          <w:t xml:space="preserve"> </w:t>
        </w:r>
      </w:ins>
      <w:r w:rsidRPr="00155B02">
        <w:rPr>
          <w:lang w:val="en-GB"/>
        </w:rPr>
        <w:t>Schmidt, S. Duncan, O. Ehmer, J. Hoyt, M. Kipp, D. Loehr, M. Magnusson, T. Rose &amp; H. Sloetjes (2008): An exchange format for multimodal annotations. In: Proceedings of the Language Resource and Evalu</w:t>
      </w:r>
      <w:del w:id="269" w:author="Moritz Lautenbach" w:date="2014-04-15T14:10:00Z">
        <w:r w:rsidRPr="00155B02" w:rsidDel="00ED4526">
          <w:rPr>
            <w:lang w:val="en-GB"/>
          </w:rPr>
          <w:delText>t</w:delText>
        </w:r>
      </w:del>
      <w:r w:rsidRPr="00155B02">
        <w:rPr>
          <w:lang w:val="en-GB"/>
        </w:rPr>
        <w:t>ation Conference 2008, Marrakech, Paris: ELRA.</w:t>
      </w:r>
    </w:p>
    <w:p w14:paraId="41751A9F" w14:textId="77777777" w:rsidR="000959A2" w:rsidRPr="00155B02" w:rsidRDefault="000959A2">
      <w:pPr>
        <w:rPr>
          <w:rFonts w:ascii="Times New Roman" w:hAnsi="Times New Roman" w:cs="Times New Roman"/>
          <w:lang w:val="en-GB"/>
        </w:rPr>
      </w:pPr>
    </w:p>
    <w:p w14:paraId="448B21D9" w14:textId="3F37186F" w:rsidR="000959A2" w:rsidRPr="00155B02" w:rsidRDefault="000959A2">
      <w:pPr>
        <w:pStyle w:val="Standard-BlockCharCharChar"/>
        <w:ind w:left="567" w:hanging="567"/>
        <w:rPr>
          <w:lang w:val="en-GB"/>
        </w:rPr>
      </w:pPr>
      <w:r w:rsidRPr="00155B02">
        <w:rPr>
          <w:lang w:val="en-GB"/>
        </w:rPr>
        <w:t xml:space="preserve"> </w:t>
      </w:r>
      <w:r w:rsidRPr="00155B02">
        <w:rPr>
          <w:b/>
          <w:color w:val="0000FF"/>
          <w:lang w:val="en-GB"/>
        </w:rPr>
        <w:t>ELAN Annotation File</w:t>
      </w:r>
      <w:r w:rsidRPr="00155B02">
        <w:rPr>
          <w:lang w:val="en-GB"/>
        </w:rPr>
        <w:t>: The exported file can be opened and edited in the TASX</w:t>
      </w:r>
      <w:ins w:id="270" w:author="Moritz Lautenbach" w:date="2014-04-15T14:10:00Z">
        <w:r w:rsidRPr="00155B02">
          <w:rPr>
            <w:lang w:val="en-GB"/>
          </w:rPr>
          <w:t>-</w:t>
        </w:r>
      </w:ins>
      <w:del w:id="271" w:author="Moritz Lautenbach" w:date="2014-04-15T14:10:00Z">
        <w:r w:rsidRPr="00155B02" w:rsidDel="00ED4526">
          <w:rPr>
            <w:lang w:val="en-GB"/>
          </w:rPr>
          <w:delText xml:space="preserve"> </w:delText>
        </w:r>
      </w:del>
      <w:r w:rsidRPr="00155B02">
        <w:rPr>
          <w:lang w:val="en-GB"/>
        </w:rPr>
        <w:t>Annotator. Please note that such an export is only useful, if at least some of the points on the time axis have been equipped with absolute time values (non</w:t>
      </w:r>
      <w:ins w:id="272" w:author="Moritz Lautenbach" w:date="2014-04-15T14:11:00Z">
        <w:r w:rsidRPr="00155B02">
          <w:rPr>
            <w:lang w:val="en-GB"/>
          </w:rPr>
          <w:t>-</w:t>
        </w:r>
      </w:ins>
      <w:del w:id="273" w:author="Moritz Lautenbach" w:date="2014-04-15T14:11:00Z">
        <w:r w:rsidRPr="00155B02" w:rsidDel="00ED4526">
          <w:rPr>
            <w:lang w:val="en-GB"/>
          </w:rPr>
          <w:delText xml:space="preserve"> </w:delText>
        </w:r>
      </w:del>
      <w:r w:rsidRPr="00155B02">
        <w:rPr>
          <w:lang w:val="en-GB"/>
        </w:rPr>
        <w:t xml:space="preserve">existing times will be interpolated). Furthermore, you should have specified the underlying media file (see </w:t>
      </w:r>
      <w:r w:rsidR="00007CB6" w:rsidRPr="00155B02">
        <w:rPr>
          <w:lang w:val="en-GB"/>
        </w:rPr>
        <w:t>„</w:t>
      </w:r>
      <w:r w:rsidRPr="00155B02">
        <w:rPr>
          <w:i/>
          <w:lang w:val="en-GB"/>
          <w:rPrChange w:id="274" w:author="Moritz Lautenbach" w:date="2014-04-15T14:11:00Z">
            <w:rPr>
              <w:lang w:val="en-GB"/>
            </w:rPr>
          </w:rPrChange>
        </w:rPr>
        <w:t>Transcriptio</w:t>
      </w:r>
      <w:r w:rsidRPr="00155B02">
        <w:rPr>
          <w:lang w:val="en-GB"/>
        </w:rPr>
        <w:t>n </w:t>
      </w:r>
      <w:r w:rsidRPr="00155B02">
        <w:rPr>
          <w:i/>
          <w:lang w:val="en-GB"/>
          <w:rPrChange w:id="275" w:author="Moritz Lautenbach" w:date="2014-04-15T14:11:00Z">
            <w:rPr>
              <w:lang w:val="en-GB"/>
            </w:rPr>
          </w:rPrChange>
        </w:rPr>
        <w:t>&gt; Recordings</w:t>
      </w:r>
      <w:r w:rsidRPr="00155B02">
        <w:rPr>
          <w:lang w:val="en-GB"/>
        </w:rPr>
        <w:t>...</w:t>
      </w:r>
      <w:r w:rsidR="00E6350C" w:rsidRPr="00155B02">
        <w:rPr>
          <w:lang w:val="en-GB"/>
        </w:rPr>
        <w:t>“</w:t>
      </w:r>
      <w:r w:rsidRPr="00155B02">
        <w:rPr>
          <w:lang w:val="en-GB"/>
        </w:rPr>
        <w:t>).</w:t>
      </w:r>
    </w:p>
    <w:p w14:paraId="289E64BD" w14:textId="77777777" w:rsidR="000959A2" w:rsidRPr="00155B02" w:rsidRDefault="000959A2">
      <w:pPr>
        <w:rPr>
          <w:rFonts w:ascii="Times New Roman" w:hAnsi="Times New Roman" w:cs="Times New Roman"/>
          <w:lang w:val="en-GB"/>
        </w:rPr>
      </w:pPr>
    </w:p>
    <w:p w14:paraId="5F8B7782" w14:textId="041F2237" w:rsidR="000959A2" w:rsidRPr="00155B02" w:rsidRDefault="000959A2">
      <w:pPr>
        <w:pStyle w:val="Standard-BlockCharCharChar"/>
        <w:ind w:left="567" w:hanging="567"/>
        <w:rPr>
          <w:lang w:val="en-GB"/>
        </w:rPr>
      </w:pPr>
      <w:r w:rsidRPr="00155B02">
        <w:rPr>
          <w:lang w:val="en-GB"/>
        </w:rPr>
        <w:t>4.</w:t>
      </w:r>
      <w:del w:id="276" w:author="Moritz Lautenbach" w:date="2014-04-14T16:32:00Z">
        <w:r w:rsidRPr="00155B02" w:rsidDel="002C595A">
          <w:rPr>
            <w:lang w:val="en-GB"/>
          </w:rPr>
          <w:delText xml:space="preserve">  </w:delText>
        </w:r>
      </w:del>
      <w:ins w:id="277" w:author="Moritz Lautenbach" w:date="2014-04-16T13:30:00Z">
        <w:r w:rsidRPr="00155B02">
          <w:rPr>
            <w:lang w:val="en-GB"/>
          </w:rPr>
          <w:t xml:space="preserve"> </w:t>
        </w:r>
      </w:ins>
      <w:ins w:id="278" w:author="Moritz Lautenbach" w:date="2014-04-14T16:32:00Z">
        <w:r w:rsidRPr="00155B02">
          <w:rPr>
            <w:lang w:val="en-GB"/>
          </w:rPr>
          <w:t xml:space="preserve"> </w:t>
        </w:r>
      </w:ins>
      <w:r w:rsidRPr="00155B02">
        <w:rPr>
          <w:b/>
          <w:color w:val="0000FF"/>
          <w:lang w:val="en-GB"/>
        </w:rPr>
        <w:t>FOLKER Transcription</w:t>
      </w:r>
      <w:r w:rsidRPr="00155B02">
        <w:rPr>
          <w:lang w:val="en-GB"/>
        </w:rPr>
        <w:t xml:space="preserve">: exports the current transcription into the format of the FOLKER </w:t>
      </w:r>
      <w:r w:rsidR="00C11634" w:rsidRPr="00155B02">
        <w:rPr>
          <w:lang w:val="en-GB"/>
        </w:rPr>
        <w:t>Editor</w:t>
      </w:r>
      <w:r w:rsidRPr="00155B02">
        <w:rPr>
          <w:lang w:val="en-GB"/>
        </w:rPr>
        <w:t>. Take note that for every speaker only the first tier of type 'T(ranscription)' will be taken into account. Contents of annotation and description tiers will thus be lost during export.</w:t>
      </w:r>
    </w:p>
    <w:p w14:paraId="04748FB2" w14:textId="77777777" w:rsidR="000959A2" w:rsidRPr="00155B02" w:rsidRDefault="000959A2">
      <w:pPr>
        <w:ind w:left="567" w:hanging="567"/>
        <w:rPr>
          <w:rFonts w:ascii="Times New Roman" w:hAnsi="Times New Roman" w:cs="Times New Roman"/>
          <w:lang w:val="en-GB"/>
        </w:rPr>
      </w:pPr>
    </w:p>
    <w:p w14:paraId="06B94E80" w14:textId="77777777" w:rsidR="000959A2" w:rsidRPr="00155B02" w:rsidRDefault="000959A2">
      <w:pPr>
        <w:ind w:left="567" w:hanging="567"/>
        <w:rPr>
          <w:rFonts w:ascii="Times New Roman" w:hAnsi="Times New Roman" w:cs="Times New Roman"/>
          <w:lang w:val="en-GB"/>
        </w:rPr>
      </w:pPr>
      <w:r w:rsidRPr="00155B02">
        <w:rPr>
          <w:rFonts w:ascii="Times New Roman" w:hAnsi="Times New Roman" w:cs="Times New Roman"/>
          <w:lang w:val="en-GB"/>
        </w:rPr>
        <w:t xml:space="preserve">5. </w:t>
      </w:r>
      <w:r w:rsidRPr="00155B02">
        <w:rPr>
          <w:rFonts w:ascii="Times New Roman" w:hAnsi="Times New Roman" w:cs="Times New Roman"/>
          <w:b/>
          <w:color w:val="0000FF"/>
          <w:lang w:val="en-GB"/>
        </w:rPr>
        <w:t>PRAAT Textgrid</w:t>
      </w:r>
      <w:del w:id="279" w:author="Moritz Lautenbach" w:date="2014-04-15T14:12:00Z">
        <w:r w:rsidRPr="00155B02" w:rsidDel="00ED4526">
          <w:rPr>
            <w:rFonts w:ascii="Times New Roman" w:hAnsi="Times New Roman" w:cs="Times New Roman"/>
            <w:lang w:val="en-GB"/>
          </w:rPr>
          <w:delText>:</w:delText>
        </w:r>
      </w:del>
      <w:r w:rsidRPr="00155B02">
        <w:rPr>
          <w:rFonts w:ascii="Times New Roman" w:hAnsi="Times New Roman" w:cs="Times New Roman"/>
          <w:lang w:val="en-GB"/>
        </w:rPr>
        <w:t xml:space="preserve">: </w:t>
      </w:r>
      <w:bookmarkStart w:id="280" w:name="_File_%3E_Export_%3E%20Praat%20TextGrid."/>
      <w:bookmarkEnd w:id="280"/>
      <w:r w:rsidRPr="00155B02">
        <w:rPr>
          <w:rFonts w:ascii="Times New Roman" w:hAnsi="Times New Roman" w:cs="Times New Roman"/>
          <w:lang w:val="en-GB"/>
        </w:rPr>
        <w:t>The exported file can be opened and edited in Praat. Please note that such an export is only useful</w:t>
      </w:r>
      <w:del w:id="281" w:author="Moritz Lautenbach" w:date="2014-04-15T14:12:00Z">
        <w:r w:rsidRPr="00155B02" w:rsidDel="00ED4526">
          <w:rPr>
            <w:rFonts w:ascii="Times New Roman" w:hAnsi="Times New Roman" w:cs="Times New Roman"/>
            <w:lang w:val="en-GB"/>
          </w:rPr>
          <w:delText>,</w:delText>
        </w:r>
      </w:del>
      <w:r w:rsidRPr="00155B02">
        <w:rPr>
          <w:rFonts w:ascii="Times New Roman" w:hAnsi="Times New Roman" w:cs="Times New Roman"/>
          <w:lang w:val="en-GB"/>
        </w:rPr>
        <w:t xml:space="preserve"> if at least some of the points on the time axis have been equipped with absolute time values (non</w:t>
      </w:r>
      <w:ins w:id="282" w:author="Moritz Lautenbach" w:date="2014-04-15T14:12:00Z">
        <w:r w:rsidRPr="00155B02">
          <w:rPr>
            <w:rFonts w:ascii="Times New Roman" w:hAnsi="Times New Roman" w:cs="Times New Roman"/>
            <w:lang w:val="en-GB"/>
          </w:rPr>
          <w:t>-</w:t>
        </w:r>
      </w:ins>
      <w:del w:id="283" w:author="Moritz Lautenbach" w:date="2014-04-15T14:12:00Z">
        <w:r w:rsidRPr="00155B02" w:rsidDel="00ED4526">
          <w:rPr>
            <w:rFonts w:ascii="Times New Roman" w:hAnsi="Times New Roman" w:cs="Times New Roman"/>
            <w:lang w:val="en-GB"/>
          </w:rPr>
          <w:delText xml:space="preserve"> </w:delText>
        </w:r>
      </w:del>
      <w:r w:rsidRPr="00155B02">
        <w:rPr>
          <w:rFonts w:ascii="Times New Roman" w:hAnsi="Times New Roman" w:cs="Times New Roman"/>
          <w:lang w:val="en-GB"/>
        </w:rPr>
        <w:t>existing times will be interpolated).</w:t>
      </w:r>
    </w:p>
    <w:p w14:paraId="0E0525C6" w14:textId="77777777" w:rsidR="000959A2" w:rsidRPr="00155B02" w:rsidRDefault="000959A2">
      <w:pPr>
        <w:pStyle w:val="Standard-BlockCharCharChar"/>
        <w:rPr>
          <w:lang w:val="en-GB"/>
        </w:rPr>
      </w:pPr>
    </w:p>
    <w:p w14:paraId="7686C2EA" w14:textId="77777777" w:rsidR="000959A2" w:rsidRPr="00155B02" w:rsidRDefault="000959A2">
      <w:pPr>
        <w:ind w:left="567" w:hanging="567"/>
        <w:rPr>
          <w:rFonts w:ascii="Times New Roman" w:hAnsi="Times New Roman" w:cs="Times New Roman"/>
          <w:spacing w:val="-4"/>
          <w:lang w:val="en-GB"/>
        </w:rPr>
      </w:pPr>
      <w:r w:rsidRPr="00155B02">
        <w:rPr>
          <w:rFonts w:ascii="Times New Roman" w:hAnsi="Times New Roman" w:cs="Times New Roman"/>
          <w:lang w:val="en-GB"/>
        </w:rPr>
        <w:t>6.</w:t>
      </w:r>
      <w:del w:id="284" w:author="Moritz Lautenbach" w:date="2014-04-14T16:32:00Z">
        <w:r w:rsidRPr="00155B02" w:rsidDel="002C595A">
          <w:rPr>
            <w:rFonts w:ascii="Times New Roman" w:hAnsi="Times New Roman" w:cs="Times New Roman"/>
            <w:lang w:val="en-GB"/>
          </w:rPr>
          <w:delText xml:space="preserve">  </w:delText>
        </w:r>
      </w:del>
      <w:ins w:id="285" w:author="Moritz Lautenbach" w:date="2014-04-16T13:30:00Z">
        <w:r w:rsidRPr="00155B02">
          <w:rPr>
            <w:rFonts w:ascii="Times New Roman" w:hAnsi="Times New Roman" w:cs="Times New Roman"/>
            <w:lang w:val="en-GB"/>
          </w:rPr>
          <w:t xml:space="preserve"> </w:t>
        </w:r>
      </w:ins>
      <w:ins w:id="286" w:author="Moritz Lautenbach" w:date="2014-04-14T16:32:00Z">
        <w:r w:rsidRPr="00155B02">
          <w:rPr>
            <w:rFonts w:ascii="Times New Roman" w:hAnsi="Times New Roman" w:cs="Times New Roman"/>
            <w:lang w:val="en-GB"/>
          </w:rPr>
          <w:t xml:space="preserve"> </w:t>
        </w:r>
      </w:ins>
      <w:r w:rsidRPr="00155B02">
        <w:rPr>
          <w:rFonts w:ascii="Times New Roman" w:hAnsi="Times New Roman" w:cs="Times New Roman"/>
          <w:b/>
          <w:color w:val="0000FF"/>
          <w:lang w:val="en-GB"/>
        </w:rPr>
        <w:t>TEI file</w:t>
      </w:r>
      <w:r w:rsidRPr="00155B02">
        <w:rPr>
          <w:rFonts w:ascii="Times New Roman" w:hAnsi="Times New Roman" w:cs="Times New Roman"/>
          <w:lang w:val="en-GB"/>
        </w:rPr>
        <w:t xml:space="preserve">: </w:t>
      </w:r>
      <w:r w:rsidRPr="00155B02">
        <w:rPr>
          <w:rFonts w:ascii="Times New Roman" w:hAnsi="Times New Roman" w:cs="Times New Roman"/>
          <w:spacing w:val="-4"/>
          <w:lang w:val="en-GB"/>
        </w:rPr>
        <w:t>exports a file that is coded according to the specifications of the Text Encoding Initiative (TEI) in XML. Different export options are offered:</w:t>
      </w:r>
    </w:p>
    <w:p w14:paraId="2AF08EBC"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Generic:</w:t>
      </w:r>
      <w:r w:rsidRPr="00155B02">
        <w:rPr>
          <w:rFonts w:ascii="Times New Roman" w:hAnsi="Times New Roman" w:cs="Times New Roman"/>
          <w:spacing w:val="-4"/>
          <w:lang w:val="en-GB"/>
        </w:rPr>
        <w:t xml:space="preserve"> In this option, a TEI</w:t>
      </w:r>
      <w:ins w:id="287" w:author="Moritz Lautenbach" w:date="2014-04-15T14:12:00Z">
        <w:r w:rsidRPr="00155B02">
          <w:rPr>
            <w:rFonts w:ascii="Times New Roman" w:hAnsi="Times New Roman" w:cs="Times New Roman"/>
            <w:spacing w:val="-4"/>
            <w:lang w:val="en-GB"/>
          </w:rPr>
          <w:t>-</w:t>
        </w:r>
      </w:ins>
      <w:del w:id="288" w:author="Moritz Lautenbach" w:date="2014-04-15T14:12:00Z">
        <w:r w:rsidRPr="00155B02" w:rsidDel="00ED4526">
          <w:rPr>
            <w:rFonts w:ascii="Times New Roman" w:hAnsi="Times New Roman" w:cs="Times New Roman"/>
            <w:spacing w:val="-4"/>
            <w:lang w:val="en-GB"/>
          </w:rPr>
          <w:delText xml:space="preserve"> </w:delText>
        </w:r>
      </w:del>
      <w:r w:rsidRPr="00155B02">
        <w:rPr>
          <w:rFonts w:ascii="Times New Roman" w:hAnsi="Times New Roman" w:cs="Times New Roman"/>
          <w:spacing w:val="-4"/>
          <w:lang w:val="en-GB"/>
        </w:rPr>
        <w:t>file is created that transfers the text</w:t>
      </w:r>
      <w:del w:id="289" w:author="Moritz Lautenbach" w:date="2014-04-14T16:32:00Z">
        <w:r w:rsidRPr="00155B02" w:rsidDel="002C595A">
          <w:rPr>
            <w:rFonts w:ascii="Times New Roman" w:hAnsi="Times New Roman" w:cs="Times New Roman"/>
            <w:spacing w:val="-4"/>
            <w:lang w:val="en-GB"/>
          </w:rPr>
          <w:delText xml:space="preserve">  </w:delText>
        </w:r>
      </w:del>
      <w:ins w:id="290" w:author="Moritz Lautenbach" w:date="2014-04-16T13:30:00Z">
        <w:r w:rsidRPr="00155B02">
          <w:rPr>
            <w:rFonts w:ascii="Times New Roman" w:hAnsi="Times New Roman" w:cs="Times New Roman"/>
            <w:spacing w:val="-4"/>
            <w:lang w:val="en-GB"/>
          </w:rPr>
          <w:t xml:space="preserve"> </w:t>
        </w:r>
      </w:ins>
      <w:ins w:id="291" w:author="Moritz Lautenbach" w:date="2014-04-14T16:32:00Z">
        <w:r w:rsidRPr="00155B02">
          <w:rPr>
            <w:rFonts w:ascii="Times New Roman" w:hAnsi="Times New Roman" w:cs="Times New Roman"/>
            <w:spacing w:val="-4"/>
            <w:lang w:val="en-GB"/>
          </w:rPr>
          <w:t xml:space="preserve"> </w:t>
        </w:r>
      </w:ins>
      <w:r w:rsidRPr="00155B02">
        <w:rPr>
          <w:rFonts w:ascii="Times New Roman" w:hAnsi="Times New Roman" w:cs="Times New Roman"/>
          <w:spacing w:val="-4"/>
          <w:lang w:val="en-GB"/>
        </w:rPr>
        <w:t>events without alterations. This is the most basic form of exporting. It results in practical data for most results.</w:t>
      </w:r>
    </w:p>
    <w:p w14:paraId="69A0825C"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Based on Modena method:</w:t>
      </w:r>
      <w:r w:rsidRPr="00155B02">
        <w:rPr>
          <w:rFonts w:ascii="Times New Roman" w:hAnsi="Times New Roman" w:cs="Times New Roman"/>
          <w:spacing w:val="-4"/>
          <w:lang w:val="en-GB"/>
        </w:rPr>
        <w:t xml:space="preserve"> This option is used in a project at the University of Modena. Requirement</w:t>
      </w:r>
      <w:del w:id="292" w:author="Moritz Lautenbach" w:date="2014-04-15T14:16:00Z">
        <w:r w:rsidRPr="00155B02" w:rsidDel="002A1B42">
          <w:rPr>
            <w:rFonts w:ascii="Times New Roman" w:hAnsi="Times New Roman" w:cs="Times New Roman"/>
            <w:spacing w:val="-4"/>
            <w:lang w:val="en-GB"/>
          </w:rPr>
          <w:delText>s</w:delText>
        </w:r>
      </w:del>
      <w:r w:rsidRPr="00155B02">
        <w:rPr>
          <w:rFonts w:ascii="Times New Roman" w:hAnsi="Times New Roman" w:cs="Times New Roman"/>
          <w:spacing w:val="-4"/>
          <w:lang w:val="en-GB"/>
        </w:rPr>
        <w:t xml:space="preserve"> for a practical result is the compliance with the conventions in reference to the event text. </w:t>
      </w:r>
    </w:p>
    <w:p w14:paraId="4DB5E8E0"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Based on AZM method:</w:t>
      </w:r>
      <w:r w:rsidRPr="00155B02">
        <w:rPr>
          <w:rFonts w:ascii="Times New Roman" w:hAnsi="Times New Roman" w:cs="Times New Roman"/>
          <w:spacing w:val="-4"/>
          <w:lang w:val="en-GB"/>
        </w:rPr>
        <w:t xml:space="preserve"> see </w:t>
      </w:r>
      <w:r w:rsidRPr="00155B02">
        <w:rPr>
          <w:rFonts w:ascii="Times New Roman" w:hAnsi="Times New Roman" w:cs="Times New Roman"/>
          <w:lang w:val="en-GB"/>
        </w:rPr>
        <w:t>Schmidt</w:t>
      </w:r>
      <w:r w:rsidRPr="00155B02">
        <w:rPr>
          <w:rFonts w:ascii="Times New Roman" w:hAnsi="Times New Roman" w:cs="Times New Roman"/>
          <w:spacing w:val="-4"/>
          <w:lang w:val="en-GB"/>
        </w:rPr>
        <w:t xml:space="preserve">, Th. 2005: </w:t>
      </w:r>
      <w:r w:rsidRPr="00155B02">
        <w:rPr>
          <w:rFonts w:ascii="Times New Roman" w:hAnsi="Times New Roman" w:cs="Times New Roman"/>
          <w:i/>
          <w:spacing w:val="-4"/>
          <w:lang w:val="en-GB"/>
        </w:rPr>
        <w:t>Time based data models and the TEI Guidelines for Transcriptions of Speech.</w:t>
      </w:r>
      <w:r w:rsidRPr="00155B02">
        <w:rPr>
          <w:rFonts w:ascii="Times New Roman" w:hAnsi="Times New Roman" w:cs="Times New Roman"/>
          <w:spacing w:val="-4"/>
          <w:lang w:val="en-GB"/>
        </w:rPr>
        <w:t xml:space="preserve"> Arbeiten zur Mehrsprachigkeit, Serie B.</w:t>
      </w:r>
    </w:p>
    <w:p w14:paraId="56B3B0F7" w14:textId="77777777" w:rsidR="000959A2" w:rsidRPr="00155B02"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lang w:val="en-GB"/>
        </w:rPr>
      </w:pPr>
      <w:r w:rsidRPr="00155B02">
        <w:rPr>
          <w:rFonts w:ascii="Times New Roman" w:hAnsi="Times New Roman" w:cs="Times New Roman"/>
          <w:b/>
          <w:color w:val="0000FF"/>
          <w:lang w:val="en-GB"/>
        </w:rPr>
        <w:t>Based on HIAT segmentation:</w:t>
      </w:r>
      <w:r w:rsidRPr="00155B02">
        <w:rPr>
          <w:rFonts w:ascii="Times New Roman" w:hAnsi="Times New Roman" w:cs="Times New Roman"/>
          <w:spacing w:val="-4"/>
          <w:lang w:val="en-GB"/>
        </w:rPr>
        <w:t xml:space="preserve"> this variation</w:t>
      </w:r>
      <w:del w:id="293" w:author="Moritz Lautenbach" w:date="2014-04-15T14:13:00Z">
        <w:r w:rsidRPr="00155B02" w:rsidDel="00ED4526">
          <w:rPr>
            <w:rFonts w:ascii="Times New Roman" w:hAnsi="Times New Roman" w:cs="Times New Roman"/>
            <w:spacing w:val="-4"/>
            <w:lang w:val="en-GB"/>
          </w:rPr>
          <w:delText>s</w:delText>
        </w:r>
      </w:del>
      <w:r w:rsidRPr="00155B02">
        <w:rPr>
          <w:rFonts w:ascii="Times New Roman" w:hAnsi="Times New Roman" w:cs="Times New Roman"/>
          <w:spacing w:val="-4"/>
          <w:lang w:val="en-GB"/>
        </w:rPr>
        <w:t xml:space="preserve"> contains the TEI</w:t>
      </w:r>
      <w:ins w:id="294" w:author="Moritz Lautenbach" w:date="2014-04-15T14:13:00Z">
        <w:r w:rsidRPr="00155B02">
          <w:rPr>
            <w:rFonts w:ascii="Times New Roman" w:hAnsi="Times New Roman" w:cs="Times New Roman"/>
            <w:spacing w:val="-4"/>
            <w:lang w:val="en-GB"/>
          </w:rPr>
          <w:t>-</w:t>
        </w:r>
      </w:ins>
      <w:del w:id="295" w:author="Moritz Lautenbach" w:date="2014-04-15T14:13:00Z">
        <w:r w:rsidRPr="00155B02" w:rsidDel="00ED4526">
          <w:rPr>
            <w:rFonts w:ascii="Times New Roman" w:hAnsi="Times New Roman" w:cs="Times New Roman"/>
            <w:spacing w:val="-4"/>
            <w:lang w:val="en-GB"/>
          </w:rPr>
          <w:delText xml:space="preserve"> </w:delText>
        </w:r>
      </w:del>
      <w:r w:rsidRPr="00155B02">
        <w:rPr>
          <w:rFonts w:ascii="Times New Roman" w:hAnsi="Times New Roman" w:cs="Times New Roman"/>
          <w:spacing w:val="-4"/>
          <w:lang w:val="en-GB"/>
        </w:rPr>
        <w:t>Document mark-up for units of the HIAT</w:t>
      </w:r>
      <w:ins w:id="296" w:author="Moritz Lautenbach" w:date="2014-04-15T14:13:00Z">
        <w:r w:rsidRPr="00155B02">
          <w:rPr>
            <w:rFonts w:ascii="Times New Roman" w:hAnsi="Times New Roman" w:cs="Times New Roman"/>
            <w:spacing w:val="-4"/>
            <w:lang w:val="en-GB"/>
          </w:rPr>
          <w:t>-</w:t>
        </w:r>
      </w:ins>
      <w:del w:id="297" w:author="Moritz Lautenbach" w:date="2014-04-15T14:13:00Z">
        <w:r w:rsidRPr="00155B02" w:rsidDel="00ED4526">
          <w:rPr>
            <w:rFonts w:ascii="Times New Roman" w:hAnsi="Times New Roman" w:cs="Times New Roman"/>
            <w:spacing w:val="-4"/>
            <w:lang w:val="en-GB"/>
          </w:rPr>
          <w:delText xml:space="preserve"> </w:delText>
        </w:r>
      </w:del>
      <w:r w:rsidRPr="00155B02">
        <w:rPr>
          <w:rFonts w:ascii="Times New Roman" w:hAnsi="Times New Roman" w:cs="Times New Roman"/>
          <w:spacing w:val="-4"/>
          <w:lang w:val="en-GB"/>
        </w:rPr>
        <w:t>System (words, pauses, non-phonological items, utterances etc.). The export requires a successful segmentation according to HIAT. If the segmentation fails, an error message will appear.</w:t>
      </w:r>
    </w:p>
    <w:p w14:paraId="4698DA88" w14:textId="77777777" w:rsidR="000959A2" w:rsidRPr="00155B02" w:rsidRDefault="000959A2">
      <w:pPr>
        <w:ind w:left="567" w:hanging="567"/>
        <w:rPr>
          <w:rFonts w:ascii="Times New Roman" w:hAnsi="Times New Roman" w:cs="Times New Roman"/>
          <w:lang w:val="en-GB"/>
        </w:rPr>
      </w:pPr>
    </w:p>
    <w:p w14:paraId="71047556" w14:textId="23E35AFD" w:rsidR="000959A2" w:rsidRPr="00155B02" w:rsidRDefault="000959A2">
      <w:pPr>
        <w:pStyle w:val="Standard-BlockCharCharChar"/>
        <w:keepNext/>
        <w:ind w:left="567" w:hanging="567"/>
        <w:rPr>
          <w:lang w:val="en-GB"/>
        </w:rPr>
      </w:pPr>
      <w:bookmarkStart w:id="298" w:name="_File_%3E_Export_%3E%20ELAN..."/>
      <w:bookmarkEnd w:id="298"/>
      <w:r w:rsidRPr="00155B02">
        <w:rPr>
          <w:lang w:val="en-GB"/>
        </w:rPr>
        <w:t xml:space="preserve">8. </w:t>
      </w:r>
      <w:r w:rsidRPr="00155B02">
        <w:rPr>
          <w:b/>
          <w:color w:val="0000FF"/>
          <w:lang w:val="en-GB"/>
        </w:rPr>
        <w:t>CHAT transcript</w:t>
      </w:r>
      <w:r w:rsidRPr="00155B02">
        <w:rPr>
          <w:lang w:val="en-GB"/>
        </w:rPr>
        <w:t>: exports a file in the CHAT</w:t>
      </w:r>
      <w:ins w:id="299" w:author="Moritz Lautenbach" w:date="2014-04-15T14:14:00Z">
        <w:r w:rsidRPr="00155B02">
          <w:rPr>
            <w:lang w:val="en-GB"/>
          </w:rPr>
          <w:t>-</w:t>
        </w:r>
      </w:ins>
      <w:del w:id="300" w:author="Moritz Lautenbach" w:date="2014-04-15T14:14:00Z">
        <w:r w:rsidRPr="00155B02" w:rsidDel="00ED4526">
          <w:rPr>
            <w:lang w:val="en-GB"/>
          </w:rPr>
          <w:delText xml:space="preserve"> </w:delText>
        </w:r>
      </w:del>
      <w:r w:rsidRPr="00155B02">
        <w:rPr>
          <w:lang w:val="en-GB"/>
        </w:rPr>
        <w:t>format that can be opened with the CLAN</w:t>
      </w:r>
      <w:ins w:id="301" w:author="Moritz Lautenbach" w:date="2014-04-15T14:14:00Z">
        <w:r w:rsidRPr="00155B02">
          <w:rPr>
            <w:lang w:val="en-GB"/>
          </w:rPr>
          <w:t>-</w:t>
        </w:r>
      </w:ins>
      <w:del w:id="302" w:author="Moritz Lautenbach" w:date="2014-04-15T14:14:00Z">
        <w:r w:rsidRPr="00155B02" w:rsidDel="00ED4526">
          <w:rPr>
            <w:lang w:val="en-GB"/>
          </w:rPr>
          <w:delText xml:space="preserve"> </w:delText>
        </w:r>
      </w:del>
      <w:r w:rsidR="00C11634" w:rsidRPr="00155B02">
        <w:rPr>
          <w:lang w:val="en-GB"/>
        </w:rPr>
        <w:lastRenderedPageBreak/>
        <w:t>Editor</w:t>
      </w:r>
      <w:r w:rsidRPr="00155B02">
        <w:rPr>
          <w:lang w:val="en-GB"/>
        </w:rPr>
        <w:t xml:space="preserve"> of the CHILDES</w:t>
      </w:r>
      <w:del w:id="303" w:author="Moritz Lautenbach" w:date="2014-04-15T14:15:00Z">
        <w:r w:rsidRPr="00155B02" w:rsidDel="002A1B42">
          <w:rPr>
            <w:lang w:val="en-GB"/>
          </w:rPr>
          <w:delText xml:space="preserve"> s</w:delText>
        </w:r>
      </w:del>
      <w:ins w:id="304" w:author="Moritz Lautenbach" w:date="2014-04-15T14:15:00Z">
        <w:r w:rsidRPr="00155B02">
          <w:rPr>
            <w:lang w:val="en-GB"/>
          </w:rPr>
          <w:t>-S</w:t>
        </w:r>
      </w:ins>
      <w:r w:rsidRPr="00155B02">
        <w:rPr>
          <w:lang w:val="en-GB"/>
        </w:rPr>
        <w:t>ystem</w:t>
      </w:r>
      <w:del w:id="305" w:author="Moritz Lautenbach" w:date="2014-04-15T14:15:00Z">
        <w:r w:rsidRPr="00155B02" w:rsidDel="002A1B42">
          <w:rPr>
            <w:lang w:val="en-GB"/>
          </w:rPr>
          <w:delText>s</w:delText>
        </w:r>
      </w:del>
      <w:r w:rsidRPr="00155B02">
        <w:rPr>
          <w:lang w:val="en-GB"/>
        </w:rPr>
        <w:t>.</w:t>
      </w:r>
    </w:p>
    <w:p w14:paraId="53164D97" w14:textId="77777777" w:rsidR="000959A2" w:rsidRPr="00155B02" w:rsidRDefault="000959A2">
      <w:pPr>
        <w:pStyle w:val="Standard-BlockCharCharChar"/>
        <w:keepNext/>
        <w:ind w:left="567" w:hanging="567"/>
        <w:rPr>
          <w:lang w:val="en-GB"/>
        </w:rPr>
      </w:pPr>
    </w:p>
    <w:p w14:paraId="19AB82AF" w14:textId="77777777" w:rsidR="000959A2" w:rsidRPr="00155B02" w:rsidRDefault="00D84B31">
      <w:pPr>
        <w:pStyle w:val="Standard-BlockCharCharChar"/>
        <w:keepNext/>
        <w:spacing w:line="100" w:lineRule="atLeast"/>
        <w:ind w:left="567" w:hanging="567"/>
        <w:jc w:val="center"/>
        <w:rPr>
          <w:lang w:val="en-GB"/>
        </w:rPr>
      </w:pPr>
      <w:r>
        <w:rPr>
          <w:lang w:val="en-GB"/>
        </w:rPr>
        <w:pict w14:anchorId="54F863ED">
          <v:shape id="_x0000_i1094" type="#_x0000_t75" style="width:316.5pt;height:250.5pt" filled="t">
            <v:fill color2="black"/>
            <v:imagedata r:id="rId123" o:title=""/>
          </v:shape>
        </w:pict>
      </w:r>
    </w:p>
    <w:p w14:paraId="63C12B78" w14:textId="77777777" w:rsidR="000959A2" w:rsidRPr="00155B02" w:rsidRDefault="000959A2">
      <w:pPr>
        <w:pStyle w:val="Standard-BlockCharCharChar"/>
        <w:ind w:left="567" w:hanging="567"/>
        <w:rPr>
          <w:lang w:val="en-GB"/>
        </w:rPr>
      </w:pPr>
      <w:r w:rsidRPr="00155B02">
        <w:rPr>
          <w:lang w:val="en-GB"/>
        </w:rPr>
        <w:tab/>
      </w:r>
    </w:p>
    <w:p w14:paraId="04AD87C5" w14:textId="77777777" w:rsidR="000959A2" w:rsidRPr="00155B02" w:rsidRDefault="000959A2">
      <w:pPr>
        <w:pStyle w:val="Standard-BlockCharCharChar"/>
        <w:ind w:left="567" w:hanging="567"/>
        <w:rPr>
          <w:lang w:val="en-GB"/>
        </w:rPr>
      </w:pPr>
      <w:r w:rsidRPr="00155B02">
        <w:rPr>
          <w:lang w:val="en-GB"/>
        </w:rPr>
        <w:tab/>
        <w:t>Different variants are offered:</w:t>
      </w:r>
    </w:p>
    <w:p w14:paraId="103E36A2" w14:textId="77777777" w:rsidR="000959A2" w:rsidRPr="00155B02" w:rsidRDefault="000959A2" w:rsidP="000959A2">
      <w:pPr>
        <w:pStyle w:val="Standard-BlockCharCharChar"/>
        <w:numPr>
          <w:ilvl w:val="0"/>
          <w:numId w:val="10"/>
        </w:numPr>
        <w:rPr>
          <w:lang w:val="en-GB"/>
        </w:rPr>
      </w:pPr>
      <w:r w:rsidRPr="00155B02">
        <w:rPr>
          <w:b/>
          <w:color w:val="0000FF"/>
          <w:lang w:val="en-GB"/>
        </w:rPr>
        <w:t xml:space="preserve">Based on CHAT segmentation: </w:t>
      </w:r>
      <w:r w:rsidRPr="00155B02">
        <w:rPr>
          <w:color w:val="000000"/>
          <w:lang w:val="en-GB"/>
        </w:rPr>
        <w:t>The requirement for this type of output is that the transcription can be segmented with the CHAT algorithm, i.e. the CHAT transcription symbols have been used according to the convention</w:t>
      </w:r>
      <w:del w:id="306" w:author="Moritz Lautenbach" w:date="2014-04-15T14:19:00Z">
        <w:r w:rsidRPr="00155B02" w:rsidDel="002A1B42">
          <w:rPr>
            <w:color w:val="000000"/>
            <w:lang w:val="en-GB"/>
          </w:rPr>
          <w:delText>.</w:delText>
        </w:r>
      </w:del>
      <w:r w:rsidRPr="00155B02">
        <w:rPr>
          <w:color w:val="000000"/>
          <w:lang w:val="en-GB"/>
        </w:rPr>
        <w:t xml:space="preserve"> (see also Appendix B: Segmentation Algorithms). If seg</w:t>
      </w:r>
      <w:r w:rsidRPr="00155B02">
        <w:rPr>
          <w:lang w:val="en-GB"/>
        </w:rPr>
        <w:t>mentation errors have been made, an error message will appear and no output file will be created.</w:t>
      </w:r>
    </w:p>
    <w:p w14:paraId="3DC2A2D1" w14:textId="77777777" w:rsidR="000959A2" w:rsidRPr="00155B02" w:rsidRDefault="000959A2" w:rsidP="000959A2">
      <w:pPr>
        <w:pStyle w:val="Standard-BlockCharCharChar"/>
        <w:numPr>
          <w:ilvl w:val="0"/>
          <w:numId w:val="10"/>
        </w:numPr>
        <w:rPr>
          <w:lang w:val="en-GB"/>
        </w:rPr>
      </w:pPr>
      <w:r w:rsidRPr="00155B02">
        <w:rPr>
          <w:b/>
          <w:color w:val="0000FF"/>
          <w:lang w:val="en-GB"/>
        </w:rPr>
        <w:t>Based on HIAT segmentation:</w:t>
      </w:r>
      <w:r w:rsidRPr="00155B02">
        <w:rPr>
          <w:lang w:val="en-GB"/>
        </w:rPr>
        <w:t xml:space="preserve"> The requirement for this type of output is that the transcription can be segmented with the HIAT algorithm, i.e. the HIAT transcription symbols have been used according to the convention</w:t>
      </w:r>
      <w:del w:id="307" w:author="Moritz Lautenbach" w:date="2014-04-15T14:19:00Z">
        <w:r w:rsidRPr="00155B02" w:rsidDel="002A1B42">
          <w:rPr>
            <w:lang w:val="en-GB"/>
          </w:rPr>
          <w:delText>.</w:delText>
        </w:r>
      </w:del>
      <w:r w:rsidRPr="00155B02">
        <w:rPr>
          <w:lang w:val="en-GB"/>
        </w:rPr>
        <w:t xml:space="preserve"> (see also Appendix B: Segmentation Algorithms). If segmentation errors have been made, an error message will appear and no output file will be created.</w:t>
      </w:r>
    </w:p>
    <w:p w14:paraId="6EED0E14" w14:textId="77777777" w:rsidR="000959A2" w:rsidRPr="00155B02" w:rsidRDefault="000959A2" w:rsidP="000959A2">
      <w:pPr>
        <w:pStyle w:val="Standard-BlockCharCharChar"/>
        <w:numPr>
          <w:ilvl w:val="0"/>
          <w:numId w:val="10"/>
        </w:numPr>
        <w:rPr>
          <w:lang w:val="en-GB"/>
        </w:rPr>
      </w:pPr>
      <w:r w:rsidRPr="00155B02">
        <w:rPr>
          <w:b/>
          <w:color w:val="0000FF"/>
          <w:lang w:val="en-GB"/>
        </w:rPr>
        <w:t>Based on events:</w:t>
      </w:r>
      <w:r w:rsidRPr="00155B02">
        <w:rPr>
          <w:lang w:val="en-GB"/>
        </w:rPr>
        <w:t xml:space="preserve"> This option does not use a segmentation algorithm, but single events in tiers of type T(ranscription) are transformed into CHAT utterances.</w:t>
      </w:r>
    </w:p>
    <w:p w14:paraId="17421386" w14:textId="77777777" w:rsidR="000959A2" w:rsidRPr="00155B02" w:rsidRDefault="000959A2">
      <w:pPr>
        <w:keepNext/>
        <w:ind w:left="567" w:hanging="567"/>
        <w:rPr>
          <w:rFonts w:ascii="Times New Roman" w:hAnsi="Times New Roman" w:cs="Times New Roman"/>
          <w:lang w:val="en-GB"/>
        </w:rPr>
      </w:pPr>
    </w:p>
    <w:p w14:paraId="5CF3B1B4" w14:textId="0AAA13A2" w:rsidR="000959A2" w:rsidRPr="00155B02" w:rsidRDefault="000959A2">
      <w:pPr>
        <w:keepNext/>
        <w:ind w:left="567" w:hanging="567"/>
        <w:rPr>
          <w:rFonts w:ascii="Times New Roman" w:hAnsi="Times New Roman" w:cs="Times New Roman"/>
          <w:lang w:val="en-GB"/>
        </w:rPr>
      </w:pPr>
      <w:r w:rsidRPr="00155B02">
        <w:rPr>
          <w:rFonts w:ascii="Times New Roman" w:hAnsi="Times New Roman" w:cs="Times New Roman"/>
          <w:lang w:val="en-GB"/>
        </w:rPr>
        <w:t xml:space="preserve">9. </w:t>
      </w:r>
      <w:r w:rsidRPr="00155B02">
        <w:rPr>
          <w:rFonts w:ascii="Times New Roman" w:hAnsi="Times New Roman" w:cs="Times New Roman"/>
          <w:b/>
          <w:color w:val="0000FF"/>
          <w:lang w:val="en-GB"/>
        </w:rPr>
        <w:t>Audacity Label File</w:t>
      </w:r>
      <w:r w:rsidRPr="00155B02">
        <w:rPr>
          <w:rFonts w:ascii="Times New Roman" w:hAnsi="Times New Roman" w:cs="Times New Roman"/>
          <w:lang w:val="en-GB"/>
        </w:rPr>
        <w:t>: exports a text file that can be read by the Audi</w:t>
      </w:r>
      <w:ins w:id="308" w:author="Moritz Lautenbach" w:date="2014-04-15T14:19:00Z">
        <w:r w:rsidRPr="00155B02">
          <w:rPr>
            <w:rFonts w:ascii="Times New Roman" w:hAnsi="Times New Roman" w:cs="Times New Roman"/>
            <w:lang w:val="en-GB"/>
          </w:rPr>
          <w:t>-</w:t>
        </w:r>
      </w:ins>
      <w:del w:id="309" w:author="Moritz Lautenbach" w:date="2014-04-15T14:19:00Z">
        <w:r w:rsidRPr="00155B02" w:rsidDel="002A1B42">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del w:id="310" w:author="Moritz Lautenbach" w:date="2014-04-15T14:20:00Z">
        <w:r w:rsidRPr="00155B02" w:rsidDel="002A1B42">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ins w:id="311" w:author="Moritz Lautenbach" w:date="2014-04-15T14:20: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in </w:t>
      </w:r>
      <w:del w:id="312" w:author="Moritz Lautenbach" w:date="2014-04-15T14:19:00Z">
        <w:r w:rsidRPr="00155B02" w:rsidDel="002A1B42">
          <w:rPr>
            <w:rFonts w:ascii="Times New Roman" w:hAnsi="Times New Roman" w:cs="Times New Roman"/>
            <w:lang w:val="en-GB"/>
          </w:rPr>
          <w:delText>audacity</w:delText>
        </w:r>
      </w:del>
      <w:ins w:id="313" w:author="Moritz Lautenbach" w:date="2014-04-15T14:19:00Z">
        <w:r w:rsidRPr="00155B02">
          <w:rPr>
            <w:rFonts w:ascii="Times New Roman" w:hAnsi="Times New Roman" w:cs="Times New Roman"/>
            <w:lang w:val="en-GB"/>
          </w:rPr>
          <w:t>Audacity</w:t>
        </w:r>
      </w:ins>
      <w:r w:rsidRPr="00155B02">
        <w:rPr>
          <w:rFonts w:ascii="Times New Roman" w:hAnsi="Times New Roman" w:cs="Times New Roman"/>
          <w:lang w:val="en-GB"/>
        </w:rPr>
        <w:t>.</w:t>
      </w:r>
    </w:p>
    <w:p w14:paraId="0BF51ECF" w14:textId="77777777" w:rsidR="000959A2" w:rsidRPr="00155B02" w:rsidRDefault="000959A2">
      <w:pPr>
        <w:keepNext/>
        <w:ind w:left="567" w:hanging="567"/>
        <w:rPr>
          <w:rFonts w:ascii="Times New Roman" w:hAnsi="Times New Roman" w:cs="Times New Roman"/>
          <w:lang w:val="en-GB"/>
        </w:rPr>
      </w:pPr>
    </w:p>
    <w:p w14:paraId="55ABAB90" w14:textId="0D30952A" w:rsidR="000959A2" w:rsidRPr="00155B02" w:rsidRDefault="000959A2">
      <w:pPr>
        <w:keepNext/>
        <w:ind w:left="567" w:hanging="567"/>
        <w:rPr>
          <w:rFonts w:ascii="Times New Roman" w:hAnsi="Times New Roman" w:cs="Times New Roman"/>
          <w:lang w:val="en-GB"/>
        </w:rPr>
      </w:pPr>
      <w:r w:rsidRPr="00155B02">
        <w:rPr>
          <w:rFonts w:ascii="Times New Roman" w:hAnsi="Times New Roman" w:cs="Times New Roman"/>
          <w:lang w:val="en-GB"/>
        </w:rPr>
        <w:t xml:space="preserve">10. </w:t>
      </w:r>
      <w:r w:rsidRPr="00155B02">
        <w:rPr>
          <w:rFonts w:ascii="Times New Roman" w:hAnsi="Times New Roman" w:cs="Times New Roman"/>
          <w:b/>
          <w:color w:val="0000FF"/>
          <w:lang w:val="en-GB"/>
        </w:rPr>
        <w:t>EXMARaLDA Segmented Transcription</w:t>
      </w:r>
      <w:r w:rsidRPr="00155B02">
        <w:rPr>
          <w:rFonts w:ascii="Times New Roman" w:hAnsi="Times New Roman" w:cs="Times New Roman"/>
          <w:lang w:val="en-GB"/>
        </w:rPr>
        <w:t xml:space="preserve">: The exported file can be integrated into an EXMARaLDA corpus and browsed with EXAKT. Contrary to </w:t>
      </w:r>
      <w:r w:rsidR="00007CB6" w:rsidRPr="00155B02">
        <w:rPr>
          <w:rFonts w:ascii="Times New Roman" w:hAnsi="Times New Roman" w:cs="Times New Roman"/>
          <w:lang w:val="en-GB"/>
        </w:rPr>
        <w:t>„</w:t>
      </w:r>
      <w:r w:rsidRPr="00155B02">
        <w:rPr>
          <w:rFonts w:ascii="Times New Roman" w:hAnsi="Times New Roman" w:cs="Times New Roman"/>
          <w:i/>
          <w:lang w:val="en-GB"/>
          <w:rPrChange w:id="314" w:author="Moritz Lautenbach" w:date="2014-04-15T14:20:00Z">
            <w:rPr>
              <w:lang w:val="en-GB"/>
            </w:rPr>
          </w:rPrChange>
        </w:rPr>
        <w:t>Transcription &gt; Export Segmented Transcription</w:t>
      </w:r>
      <w:r w:rsidRPr="00155B02">
        <w:rPr>
          <w:rFonts w:ascii="Times New Roman" w:hAnsi="Times New Roman" w:cs="Times New Roman"/>
          <w:lang w:val="en-GB"/>
        </w:rPr>
        <w:t>...</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no segmentation algorithm is used here. </w:t>
      </w:r>
    </w:p>
    <w:p w14:paraId="35E18E47" w14:textId="77777777" w:rsidR="000959A2" w:rsidRPr="00155B02" w:rsidRDefault="000959A2">
      <w:pPr>
        <w:pStyle w:val="Standard-BlockCharCharChar"/>
        <w:rPr>
          <w:lang w:val="en-GB"/>
        </w:rPr>
      </w:pPr>
    </w:p>
    <w:p w14:paraId="291C00E7" w14:textId="77777777" w:rsidR="000959A2" w:rsidRPr="00155B02" w:rsidRDefault="000959A2" w:rsidP="00BC7D6E">
      <w:pPr>
        <w:pStyle w:val="berschrift3"/>
        <w:numPr>
          <w:ilvl w:val="2"/>
          <w:numId w:val="84"/>
        </w:numPr>
        <w:ind w:left="482" w:hanging="482"/>
        <w:rPr>
          <w:rFonts w:cs="Times New Roman"/>
          <w:lang w:val="en-GB"/>
        </w:rPr>
      </w:pPr>
      <w:bookmarkStart w:id="315" w:name="_Ref108437987"/>
      <w:bookmarkStart w:id="316" w:name="_Ref108437975"/>
      <w:bookmarkStart w:id="317" w:name="_Toc399421899"/>
      <w:bookmarkStart w:id="318" w:name="_File_%3E_Exit"/>
      <w:r w:rsidRPr="00155B02">
        <w:rPr>
          <w:rFonts w:cs="Times New Roman"/>
          <w:lang w:val="en-GB"/>
        </w:rPr>
        <w:lastRenderedPageBreak/>
        <w:t>File &gt; Exit</w:t>
      </w:r>
      <w:bookmarkEnd w:id="315"/>
      <w:bookmarkEnd w:id="316"/>
      <w:bookmarkEnd w:id="317"/>
    </w:p>
    <w:p w14:paraId="325B5FDB" w14:textId="14140415" w:rsidR="000959A2" w:rsidRPr="00155B02" w:rsidRDefault="000959A2">
      <w:pPr>
        <w:pStyle w:val="Standard-BlockCharCharChar"/>
        <w:rPr>
          <w:lang w:val="en-GB"/>
        </w:rPr>
      </w:pPr>
      <w:r w:rsidRPr="00155B02">
        <w:rPr>
          <w:lang w:val="en-GB"/>
        </w:rPr>
        <w:t>Closes the current transcription and exits the Partitur-</w:t>
      </w:r>
      <w:r w:rsidR="00C11634" w:rsidRPr="00155B02">
        <w:rPr>
          <w:lang w:val="en-GB"/>
        </w:rPr>
        <w:t>Editor</w:t>
      </w:r>
      <w:r w:rsidRPr="00155B02">
        <w:rPr>
          <w:lang w:val="en-GB"/>
        </w:rPr>
        <w:t>. If the changes have not been saved, you will be asked whether you would like to save the changes.</w:t>
      </w:r>
    </w:p>
    <w:p w14:paraId="76792866" w14:textId="77777777" w:rsidR="000959A2" w:rsidRPr="00155B02" w:rsidRDefault="000959A2">
      <w:pPr>
        <w:rPr>
          <w:rFonts w:ascii="Times New Roman" w:hAnsi="Times New Roman" w:cs="Times New Roman"/>
          <w:lang w:val="en-GB"/>
        </w:rPr>
      </w:pPr>
    </w:p>
    <w:bookmarkEnd w:id="119"/>
    <w:bookmarkEnd w:id="123"/>
    <w:bookmarkEnd w:id="126"/>
    <w:bookmarkEnd w:id="130"/>
    <w:bookmarkEnd w:id="131"/>
    <w:bookmarkEnd w:id="134"/>
    <w:bookmarkEnd w:id="137"/>
    <w:bookmarkEnd w:id="143"/>
    <w:bookmarkEnd w:id="149"/>
    <w:bookmarkEnd w:id="165"/>
    <w:bookmarkEnd w:id="168"/>
    <w:bookmarkEnd w:id="176"/>
    <w:bookmarkEnd w:id="205"/>
    <w:bookmarkEnd w:id="257"/>
    <w:bookmarkEnd w:id="258"/>
    <w:bookmarkEnd w:id="259"/>
    <w:bookmarkEnd w:id="260"/>
    <w:bookmarkEnd w:id="318"/>
    <w:p w14:paraId="210FDB13" w14:textId="77777777" w:rsidR="000959A2" w:rsidRPr="00155B02" w:rsidRDefault="000959A2">
      <w:pPr>
        <w:rPr>
          <w:rFonts w:ascii="Times New Roman" w:hAnsi="Times New Roman" w:cs="Times New Roman"/>
          <w:lang w:val="en-GB"/>
          <w:rPrChange w:id="319" w:author="Moritz Lautenbach" w:date="2014-04-14T16:32:00Z">
            <w:rPr/>
          </w:rPrChange>
        </w:rPr>
      </w:pPr>
    </w:p>
    <w:p w14:paraId="785431DA" w14:textId="77777777" w:rsidR="000959A2" w:rsidRPr="00155B02" w:rsidRDefault="000959A2" w:rsidP="00BC7D6E">
      <w:pPr>
        <w:pStyle w:val="berschrift2"/>
        <w:numPr>
          <w:ilvl w:val="1"/>
          <w:numId w:val="84"/>
        </w:numPr>
        <w:rPr>
          <w:lang w:val="en-GB"/>
        </w:rPr>
      </w:pPr>
      <w:bookmarkStart w:id="320" w:name="_Toc399421900"/>
      <w:ins w:id="321" w:author="Moritz Lautenbach" w:date="2014-04-15T14:23:00Z">
        <w:r w:rsidRPr="00155B02">
          <w:rPr>
            <w:lang w:val="en-GB"/>
          </w:rPr>
          <w:t xml:space="preserve">B. </w:t>
        </w:r>
      </w:ins>
      <w:r w:rsidRPr="00155B02">
        <w:rPr>
          <w:lang w:val="en-GB"/>
        </w:rPr>
        <w:t>Edit Menu</w:t>
      </w:r>
      <w:bookmarkEnd w:id="320"/>
    </w:p>
    <w:p w14:paraId="5109831D"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92"/>
        <w:gridCol w:w="4519"/>
      </w:tblGrid>
      <w:tr w:rsidR="000959A2" w:rsidRPr="00155B02" w14:paraId="5ADBC965" w14:textId="77777777">
        <w:tc>
          <w:tcPr>
            <w:tcW w:w="4692" w:type="dxa"/>
            <w:shd w:val="clear" w:color="auto" w:fill="auto"/>
          </w:tcPr>
          <w:p w14:paraId="74F7C061" w14:textId="77777777" w:rsidR="000959A2" w:rsidRPr="00155B02" w:rsidRDefault="00D84B31">
            <w:pPr>
              <w:snapToGrid w:val="0"/>
              <w:rPr>
                <w:rFonts w:ascii="Times New Roman" w:hAnsi="Times New Roman" w:cs="Times New Roman"/>
                <w:lang w:val="en-GB"/>
              </w:rPr>
            </w:pPr>
            <w:r>
              <w:rPr>
                <w:rFonts w:ascii="Times New Roman" w:hAnsi="Times New Roman" w:cs="Times New Roman"/>
                <w:lang w:val="en-GB"/>
              </w:rPr>
              <w:pict w14:anchorId="581E57B5">
                <v:shape id="_x0000_i1095" type="#_x0000_t75" style="width:194.25pt;height:263.25pt" filled="t">
                  <v:fill color2="black"/>
                  <v:imagedata r:id="rId124" o:title=""/>
                </v:shape>
              </w:pict>
            </w:r>
          </w:p>
        </w:tc>
        <w:tc>
          <w:tcPr>
            <w:tcW w:w="4519" w:type="dxa"/>
            <w:shd w:val="clear" w:color="auto" w:fill="auto"/>
          </w:tcPr>
          <w:p w14:paraId="5F9C4910" w14:textId="77777777" w:rsidR="000959A2" w:rsidRPr="00155B02" w:rsidRDefault="000959A2">
            <w:pPr>
              <w:pStyle w:val="Standard-BlockCharCharChar"/>
              <w:snapToGrid w:val="0"/>
              <w:ind w:left="482"/>
              <w:rPr>
                <w:lang w:val="en-GB"/>
              </w:rPr>
            </w:pPr>
          </w:p>
          <w:p w14:paraId="09ABE686" w14:textId="621FB270" w:rsidR="000959A2" w:rsidRPr="00155B02" w:rsidRDefault="000959A2">
            <w:pPr>
              <w:pStyle w:val="Zwischenberschrift"/>
              <w:ind w:left="482"/>
              <w:rPr>
                <w:lang w:val="en-GB"/>
              </w:rPr>
            </w:pPr>
            <w:r w:rsidRPr="00155B02">
              <w:rPr>
                <w:lang w:val="en-GB"/>
              </w:rPr>
              <w:t xml:space="preserve">Submenu </w:t>
            </w:r>
            <w:r w:rsidR="00007CB6" w:rsidRPr="00155B02">
              <w:rPr>
                <w:lang w:val="en-GB"/>
              </w:rPr>
              <w:t>„</w:t>
            </w:r>
            <w:r w:rsidRPr="00155B02">
              <w:rPr>
                <w:lang w:val="en-GB"/>
              </w:rPr>
              <w:t>Selection</w:t>
            </w:r>
            <w:r w:rsidR="00E6350C" w:rsidRPr="00155B02">
              <w:rPr>
                <w:lang w:val="en-GB"/>
              </w:rPr>
              <w:t>“</w:t>
            </w:r>
          </w:p>
          <w:p w14:paraId="22B751E3" w14:textId="77777777" w:rsidR="000959A2" w:rsidRPr="00155B02" w:rsidRDefault="00D84B31">
            <w:pPr>
              <w:ind w:left="482"/>
              <w:rPr>
                <w:rFonts w:ascii="Times New Roman" w:hAnsi="Times New Roman" w:cs="Times New Roman"/>
                <w:lang w:val="en-GB"/>
              </w:rPr>
            </w:pPr>
            <w:r>
              <w:rPr>
                <w:rFonts w:ascii="Times New Roman" w:hAnsi="Times New Roman" w:cs="Times New Roman"/>
                <w:lang w:val="en-GB"/>
              </w:rPr>
              <w:pict w14:anchorId="1F17A814">
                <v:shape id="_x0000_i1096" type="#_x0000_t75" style="width:96.75pt;height:84.75pt" filled="t">
                  <v:fill color2="black"/>
                  <v:imagedata r:id="rId125" o:title=""/>
                </v:shape>
              </w:pict>
            </w:r>
          </w:p>
          <w:p w14:paraId="6DCD3592" w14:textId="77777777" w:rsidR="000959A2" w:rsidRPr="00155B02" w:rsidRDefault="000959A2">
            <w:pPr>
              <w:ind w:left="482"/>
              <w:rPr>
                <w:rFonts w:ascii="Times New Roman" w:hAnsi="Times New Roman" w:cs="Times New Roman"/>
                <w:lang w:val="en-GB"/>
              </w:rPr>
            </w:pPr>
          </w:p>
          <w:p w14:paraId="748D2682" w14:textId="77777777" w:rsidR="000959A2" w:rsidRPr="00155B02" w:rsidRDefault="000959A2">
            <w:pPr>
              <w:ind w:left="482"/>
              <w:rPr>
                <w:rFonts w:ascii="Times New Roman" w:hAnsi="Times New Roman" w:cs="Times New Roman"/>
                <w:lang w:val="en-GB"/>
              </w:rPr>
            </w:pPr>
          </w:p>
          <w:p w14:paraId="660B4ED2" w14:textId="77777777" w:rsidR="000959A2" w:rsidRPr="00155B02" w:rsidRDefault="000959A2">
            <w:pPr>
              <w:ind w:left="482"/>
              <w:rPr>
                <w:rFonts w:ascii="Times New Roman" w:hAnsi="Times New Roman" w:cs="Times New Roman"/>
                <w:lang w:val="en-GB"/>
              </w:rPr>
            </w:pPr>
          </w:p>
        </w:tc>
      </w:tr>
    </w:tbl>
    <w:p w14:paraId="3CCA123D" w14:textId="77777777" w:rsidR="000959A2" w:rsidRPr="00155B02" w:rsidRDefault="000959A2">
      <w:pPr>
        <w:pStyle w:val="Standard-BlockCharCharChar"/>
        <w:rPr>
          <w:lang w:val="en-GB"/>
        </w:rPr>
      </w:pPr>
    </w:p>
    <w:p w14:paraId="2F2A933D" w14:textId="77777777" w:rsidR="000959A2" w:rsidRPr="00155B02" w:rsidRDefault="000959A2" w:rsidP="00BC7D6E">
      <w:pPr>
        <w:pStyle w:val="berschrift3"/>
        <w:numPr>
          <w:ilvl w:val="2"/>
          <w:numId w:val="84"/>
        </w:numPr>
        <w:ind w:left="482" w:hanging="482"/>
        <w:rPr>
          <w:rFonts w:cs="Times New Roman"/>
          <w:lang w:val="en-GB"/>
        </w:rPr>
      </w:pPr>
      <w:bookmarkStart w:id="322" w:name="_Toc399421901"/>
      <w:bookmarkStart w:id="323" w:name="_Ref108437272"/>
      <w:bookmarkStart w:id="324" w:name="_Ref108437250"/>
      <w:bookmarkStart w:id="325" w:name="_Ref108437240"/>
      <w:bookmarkStart w:id="326" w:name="_Edit_%3E_Copy"/>
      <w:r w:rsidRPr="00155B02">
        <w:rPr>
          <w:rFonts w:cs="Times New Roman"/>
          <w:lang w:val="en-GB"/>
        </w:rPr>
        <w:t>Edit &gt; Undo</w:t>
      </w:r>
      <w:bookmarkEnd w:id="322"/>
    </w:p>
    <w:p w14:paraId="0F5F6647" w14:textId="1F0631A0" w:rsidR="000959A2" w:rsidRPr="00155B02" w:rsidRDefault="000959A2">
      <w:pPr>
        <w:pStyle w:val="Standard-BlockCharCharChar"/>
        <w:rPr>
          <w:lang w:val="en-GB"/>
        </w:rPr>
      </w:pPr>
      <w:r w:rsidRPr="00155B02">
        <w:rPr>
          <w:lang w:val="en-GB"/>
        </w:rPr>
        <w:t xml:space="preserve">The Undo-feature was introduced in version 1.5. It reverses the last action that has been carried out. The action itself is named in the menu item (e.g. </w:t>
      </w:r>
      <w:r w:rsidR="00007CB6" w:rsidRPr="00155B02">
        <w:rPr>
          <w:lang w:val="en-GB"/>
        </w:rPr>
        <w:t>„</w:t>
      </w:r>
      <w:r w:rsidRPr="00155B02">
        <w:rPr>
          <w:lang w:val="en-GB"/>
        </w:rPr>
        <w:t>Edit event</w:t>
      </w:r>
      <w:r w:rsidR="00E6350C" w:rsidRPr="00155B02">
        <w:rPr>
          <w:lang w:val="en-GB"/>
        </w:rPr>
        <w:t>“</w:t>
      </w:r>
      <w:r w:rsidRPr="00155B02">
        <w:rPr>
          <w:lang w:val="en-GB"/>
        </w:rPr>
        <w:t xml:space="preserve">). Up to 20 actions are saved, which can be undone again. In the case of some actions, the musical score needs to be reformatted after calling up the menu item. This can take a few seconds in larger transcriptions. </w:t>
      </w:r>
    </w:p>
    <w:p w14:paraId="59E36079" w14:textId="77777777" w:rsidR="000959A2" w:rsidRPr="00155B02" w:rsidRDefault="000959A2">
      <w:pPr>
        <w:pStyle w:val="Standard-BlockCharCharChar"/>
        <w:rPr>
          <w:lang w:val="en-GB"/>
        </w:rPr>
      </w:pPr>
    </w:p>
    <w:p w14:paraId="02F8E205" w14:textId="77777777" w:rsidR="000959A2" w:rsidRPr="00155B02" w:rsidRDefault="000959A2" w:rsidP="00BC7D6E">
      <w:pPr>
        <w:pStyle w:val="berschrift3"/>
        <w:numPr>
          <w:ilvl w:val="2"/>
          <w:numId w:val="84"/>
        </w:numPr>
        <w:ind w:left="482" w:hanging="482"/>
        <w:rPr>
          <w:rFonts w:cs="Times New Roman"/>
          <w:lang w:val="en-GB"/>
        </w:rPr>
      </w:pPr>
      <w:bookmarkStart w:id="327" w:name="_Toc399421902"/>
      <w:r w:rsidRPr="00155B02">
        <w:rPr>
          <w:rFonts w:cs="Times New Roman"/>
          <w:lang w:val="en-GB"/>
        </w:rPr>
        <w:t>Edit &gt; Copy</w:t>
      </w:r>
      <w:bookmarkEnd w:id="323"/>
      <w:bookmarkEnd w:id="324"/>
      <w:bookmarkEnd w:id="325"/>
      <w:bookmarkEnd w:id="327"/>
    </w:p>
    <w:p w14:paraId="2103880D" w14:textId="77777777" w:rsidR="000959A2" w:rsidRPr="00155B02" w:rsidRDefault="000959A2">
      <w:pPr>
        <w:pStyle w:val="Standard-BlockCharCharChar"/>
        <w:rPr>
          <w:lang w:val="en-GB"/>
        </w:rPr>
      </w:pPr>
      <w:r w:rsidRPr="00155B02">
        <w:rPr>
          <w:lang w:val="en-GB"/>
        </w:rPr>
        <w:t xml:space="preserve">(Shortcut: CTRL+C on Windows, </w:t>
      </w:r>
      <w:r w:rsidRPr="00155B02">
        <w:rPr>
          <w:rFonts w:ascii="Cambria Math" w:eastAsia="Arial Unicode MS" w:hAnsi="Cambria Math" w:cs="Cambria Math"/>
          <w:lang w:val="en-GB"/>
        </w:rPr>
        <w:t>⌘</w:t>
      </w:r>
      <w:r w:rsidRPr="00155B02">
        <w:rPr>
          <w:lang w:val="en-GB"/>
        </w:rPr>
        <w:t>+C on Mac)</w:t>
      </w:r>
    </w:p>
    <w:p w14:paraId="1F8710FA" w14:textId="77777777" w:rsidR="000959A2" w:rsidRPr="00155B02" w:rsidRDefault="000959A2">
      <w:pPr>
        <w:pStyle w:val="Standard-BlockCharCharChar"/>
        <w:rPr>
          <w:lang w:val="en-GB"/>
        </w:rPr>
      </w:pPr>
    </w:p>
    <w:p w14:paraId="1BA2FE6B" w14:textId="43CC4821" w:rsidR="000959A2" w:rsidRPr="00155B02" w:rsidRDefault="000959A2">
      <w:pPr>
        <w:pStyle w:val="Standard-BlockCharCharChar"/>
        <w:rPr>
          <w:lang w:val="en-GB"/>
        </w:rPr>
      </w:pPr>
      <w:r w:rsidRPr="00155B02">
        <w:rPr>
          <w:lang w:val="en-GB"/>
        </w:rPr>
        <w:t xml:space="preserve">Copies a selected text into the clipboard. From there, the text can be copied into any other application that has a </w:t>
      </w:r>
      <w:r w:rsidR="00007CB6" w:rsidRPr="00155B02">
        <w:rPr>
          <w:lang w:val="en-GB"/>
        </w:rPr>
        <w:t>„</w:t>
      </w:r>
      <w:r w:rsidRPr="00155B02">
        <w:rPr>
          <w:lang w:val="en-GB"/>
        </w:rPr>
        <w:t>paste</w:t>
      </w:r>
      <w:r w:rsidR="00E6350C" w:rsidRPr="00155B02">
        <w:rPr>
          <w:lang w:val="en-GB"/>
        </w:rPr>
        <w:t>“</w:t>
      </w:r>
      <w:r w:rsidRPr="00155B02">
        <w:rPr>
          <w:lang w:val="en-GB"/>
        </w:rPr>
        <w:t xml:space="preserve"> function. Texts in different </w:t>
      </w:r>
      <w:r w:rsidR="00C11634" w:rsidRPr="00155B02">
        <w:rPr>
          <w:lang w:val="en-GB"/>
        </w:rPr>
        <w:t>tiers</w:t>
      </w:r>
      <w:r w:rsidRPr="00155B02">
        <w:rPr>
          <w:lang w:val="en-GB"/>
        </w:rPr>
        <w:t xml:space="preserve"> are separated by </w:t>
      </w:r>
      <w:r w:rsidR="00007CB6" w:rsidRPr="00155B02">
        <w:rPr>
          <w:lang w:val="en-GB"/>
        </w:rPr>
        <w:t>„</w:t>
      </w:r>
      <w:r w:rsidRPr="00155B02">
        <w:rPr>
          <w:lang w:val="en-GB"/>
        </w:rPr>
        <w:t>Enter</w:t>
      </w:r>
      <w:ins w:id="328" w:author="Moritz Lautenbach" w:date="2014-04-15T14:25:00Z">
        <w:r w:rsidRPr="00155B02">
          <w:rPr>
            <w:lang w:val="en-GB"/>
          </w:rPr>
          <w:t>”</w:t>
        </w:r>
      </w:ins>
      <w:r w:rsidRPr="00155B02">
        <w:rPr>
          <w:lang w:val="en-GB"/>
        </w:rPr>
        <w:t xml:space="preserve">. </w:t>
      </w:r>
    </w:p>
    <w:p w14:paraId="5707202B" w14:textId="77777777" w:rsidR="000959A2" w:rsidRPr="00155B02" w:rsidRDefault="000959A2">
      <w:pPr>
        <w:pStyle w:val="Standard-BlockCharCharChar"/>
        <w:rPr>
          <w:lang w:val="en-GB"/>
        </w:rPr>
      </w:pPr>
    </w:p>
    <w:p w14:paraId="4769EE88" w14:textId="593ADEB9" w:rsidR="000959A2" w:rsidRPr="00155B02" w:rsidRDefault="000959A2">
      <w:pPr>
        <w:pStyle w:val="Standard-BlockCharCharChar"/>
        <w:rPr>
          <w:lang w:val="en-GB"/>
        </w:rPr>
      </w:pPr>
      <w:r w:rsidRPr="00155B02">
        <w:rPr>
          <w:lang w:val="en-GB"/>
        </w:rPr>
        <w:t xml:space="preserve">If the selection includes all </w:t>
      </w:r>
      <w:r w:rsidR="00C11634" w:rsidRPr="00155B02">
        <w:rPr>
          <w:lang w:val="en-GB"/>
        </w:rPr>
        <w:t>tiers</w:t>
      </w:r>
      <w:r w:rsidRPr="00155B02">
        <w:rPr>
          <w:lang w:val="en-GB"/>
        </w:rPr>
        <w:t xml:space="preserve"> (see also second example below), a RTF</w:t>
      </w:r>
      <w:ins w:id="329" w:author="Moritz Lautenbach" w:date="2014-04-15T14:25:00Z">
        <w:r w:rsidRPr="00155B02">
          <w:rPr>
            <w:lang w:val="en-GB"/>
          </w:rPr>
          <w:t>-</w:t>
        </w:r>
      </w:ins>
      <w:del w:id="330" w:author="Moritz Lautenbach" w:date="2014-04-15T14:25:00Z">
        <w:r w:rsidRPr="00155B02" w:rsidDel="00EE6FE7">
          <w:rPr>
            <w:lang w:val="en-GB"/>
          </w:rPr>
          <w:delText xml:space="preserve"> </w:delText>
        </w:r>
      </w:del>
      <w:r w:rsidRPr="00155B02">
        <w:rPr>
          <w:lang w:val="en-GB"/>
        </w:rPr>
        <w:t xml:space="preserve">representation of the specific section of the musical score is copied into the clipboard </w:t>
      </w:r>
      <w:ins w:id="331" w:author="Moritz Lautenbach" w:date="2014-04-15T14:25:00Z">
        <w:r w:rsidRPr="00155B02">
          <w:rPr>
            <w:lang w:val="en-GB"/>
          </w:rPr>
          <w:t>–</w:t>
        </w:r>
      </w:ins>
      <w:del w:id="332" w:author="Moritz Lautenbach" w:date="2014-04-15T14:25:00Z">
        <w:r w:rsidRPr="00155B02" w:rsidDel="00EE6FE7">
          <w:rPr>
            <w:lang w:val="en-GB"/>
          </w:rPr>
          <w:delText xml:space="preserve">- </w:delText>
        </w:r>
      </w:del>
      <w:r w:rsidRPr="00155B02">
        <w:rPr>
          <w:lang w:val="en-GB"/>
        </w:rPr>
        <w:t>instead of text only. This can be copied as a musical score into RTF enabled applications (</w:t>
      </w:r>
      <w:del w:id="333" w:author="Moritz Lautenbach" w:date="2014-04-15T14:25:00Z">
        <w:r w:rsidRPr="00155B02" w:rsidDel="00EE6FE7">
          <w:rPr>
            <w:lang w:val="en-GB"/>
          </w:rPr>
          <w:delText xml:space="preserve"> </w:delText>
        </w:r>
      </w:del>
      <w:r w:rsidRPr="00155B02">
        <w:rPr>
          <w:lang w:val="en-GB"/>
        </w:rPr>
        <w:t xml:space="preserve">esp. WORD) by using </w:t>
      </w:r>
      <w:r w:rsidR="00007CB6" w:rsidRPr="00155B02">
        <w:rPr>
          <w:lang w:val="en-GB"/>
        </w:rPr>
        <w:t>„</w:t>
      </w:r>
      <w:r w:rsidRPr="00155B02">
        <w:rPr>
          <w:lang w:val="en-GB"/>
        </w:rPr>
        <w:t>Paste</w:t>
      </w:r>
      <w:r w:rsidR="00E6350C" w:rsidRPr="00155B02">
        <w:rPr>
          <w:lang w:val="en-GB"/>
        </w:rPr>
        <w:t>“</w:t>
      </w:r>
      <w:r w:rsidRPr="00155B02">
        <w:rPr>
          <w:lang w:val="en-GB"/>
        </w:rPr>
        <w:t>.</w:t>
      </w:r>
    </w:p>
    <w:p w14:paraId="45F0BA3D" w14:textId="77777777" w:rsidR="000959A2" w:rsidRPr="00155B02" w:rsidRDefault="000959A2">
      <w:pPr>
        <w:pStyle w:val="Standard-BlockCharCharChar"/>
        <w:rPr>
          <w:lang w:val="en-GB"/>
        </w:rPr>
      </w:pPr>
    </w:p>
    <w:p w14:paraId="3F25800A" w14:textId="77777777" w:rsidR="000959A2" w:rsidRPr="00155B02" w:rsidRDefault="000959A2">
      <w:pPr>
        <w:pStyle w:val="Standard-BlockCharCharChar"/>
        <w:rPr>
          <w:lang w:val="en-GB"/>
        </w:rPr>
      </w:pPr>
      <w:r w:rsidRPr="00155B02">
        <w:rPr>
          <w:lang w:val="en-GB"/>
        </w:rPr>
        <w:t>Examples:</w:t>
      </w:r>
    </w:p>
    <w:p w14:paraId="1CADDD39"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819"/>
        <w:gridCol w:w="4536"/>
      </w:tblGrid>
      <w:tr w:rsidR="000959A2" w:rsidRPr="00D84B31" w14:paraId="0BCC99F0" w14:textId="77777777">
        <w:trPr>
          <w:tblHeader/>
        </w:trPr>
        <w:tc>
          <w:tcPr>
            <w:tcW w:w="4819" w:type="dxa"/>
            <w:shd w:val="clear" w:color="auto" w:fill="auto"/>
          </w:tcPr>
          <w:p w14:paraId="550C8229" w14:textId="04F02680" w:rsidR="000959A2" w:rsidRPr="00155B02" w:rsidRDefault="000959A2">
            <w:pPr>
              <w:pStyle w:val="Standard-BlockCharCharChar"/>
              <w:snapToGrid w:val="0"/>
              <w:rPr>
                <w:lang w:val="en-GB"/>
              </w:rPr>
            </w:pPr>
            <w:r w:rsidRPr="00155B02">
              <w:rPr>
                <w:lang w:val="en-GB"/>
              </w:rPr>
              <w:t xml:space="preserve">Selection in the </w:t>
            </w:r>
            <w:r w:rsidR="00C11634" w:rsidRPr="00155B02">
              <w:rPr>
                <w:lang w:val="en-GB"/>
              </w:rPr>
              <w:t>Editor</w:t>
            </w:r>
          </w:p>
        </w:tc>
        <w:tc>
          <w:tcPr>
            <w:tcW w:w="4536" w:type="dxa"/>
            <w:shd w:val="clear" w:color="auto" w:fill="auto"/>
          </w:tcPr>
          <w:p w14:paraId="5BEA5069" w14:textId="77777777" w:rsidR="000959A2" w:rsidRPr="00155B02" w:rsidRDefault="000959A2">
            <w:pPr>
              <w:pStyle w:val="Standard-BlockCharCharChar"/>
              <w:snapToGrid w:val="0"/>
              <w:rPr>
                <w:i/>
                <w:lang w:val="en-GB"/>
              </w:rPr>
            </w:pPr>
            <w:r w:rsidRPr="00155B02">
              <w:rPr>
                <w:lang w:val="en-GB"/>
              </w:rPr>
              <w:t xml:space="preserve">Content of the clipboard </w:t>
            </w:r>
            <w:r w:rsidRPr="00155B02">
              <w:rPr>
                <w:u w:val="single"/>
                <w:lang w:val="en-GB"/>
              </w:rPr>
              <w:t>after</w:t>
            </w:r>
            <w:r w:rsidRPr="00155B02">
              <w:rPr>
                <w:lang w:val="en-GB"/>
              </w:rPr>
              <w:t xml:space="preserve"> </w:t>
            </w:r>
            <w:r w:rsidRPr="00155B02">
              <w:rPr>
                <w:i/>
                <w:lang w:val="en-GB"/>
              </w:rPr>
              <w:t>Copy text</w:t>
            </w:r>
          </w:p>
          <w:p w14:paraId="471BAD1A" w14:textId="77777777" w:rsidR="000959A2" w:rsidRPr="00155B02" w:rsidRDefault="000959A2">
            <w:pPr>
              <w:pStyle w:val="Standard-BlockCharCharChar"/>
              <w:rPr>
                <w:lang w:val="en-GB"/>
              </w:rPr>
            </w:pPr>
          </w:p>
        </w:tc>
      </w:tr>
      <w:tr w:rsidR="000959A2" w:rsidRPr="00155B02" w14:paraId="2B14836A" w14:textId="77777777">
        <w:tc>
          <w:tcPr>
            <w:tcW w:w="4819" w:type="dxa"/>
            <w:shd w:val="clear" w:color="auto" w:fill="auto"/>
          </w:tcPr>
          <w:p w14:paraId="433A3759" w14:textId="77777777" w:rsidR="000959A2" w:rsidRPr="00155B02" w:rsidRDefault="00D84B31">
            <w:pPr>
              <w:pStyle w:val="BildChar"/>
              <w:snapToGrid w:val="0"/>
              <w:jc w:val="left"/>
              <w:rPr>
                <w:rFonts w:ascii="Times New Roman" w:hAnsi="Times New Roman"/>
                <w:lang w:val="en-GB"/>
              </w:rPr>
            </w:pPr>
            <w:r>
              <w:rPr>
                <w:rFonts w:ascii="Times New Roman" w:hAnsi="Times New Roman"/>
                <w:lang w:val="en-GB"/>
              </w:rPr>
              <w:pict w14:anchorId="6997BB43">
                <v:shape id="_x0000_i1097" type="#_x0000_t75" style="width:225.75pt;height:90.75pt" filled="t">
                  <v:fill color2="black"/>
                  <v:imagedata r:id="rId126" o:title=""/>
                </v:shape>
              </w:pict>
            </w:r>
          </w:p>
          <w:p w14:paraId="2B6A1CC9" w14:textId="77777777" w:rsidR="000959A2" w:rsidRPr="00155B02" w:rsidRDefault="000959A2">
            <w:pPr>
              <w:ind w:left="4" w:hanging="4"/>
              <w:rPr>
                <w:rFonts w:ascii="Times New Roman" w:hAnsi="Times New Roman" w:cs="Times New Roman"/>
                <w:lang w:val="en-GB"/>
              </w:rPr>
            </w:pPr>
          </w:p>
        </w:tc>
        <w:tc>
          <w:tcPr>
            <w:tcW w:w="4536" w:type="dxa"/>
            <w:shd w:val="clear" w:color="auto" w:fill="auto"/>
          </w:tcPr>
          <w:p w14:paraId="20DF217D" w14:textId="77777777" w:rsidR="000959A2" w:rsidRPr="00155B02" w:rsidRDefault="000959A2">
            <w:pPr>
              <w:pStyle w:val="SimpleEXMARaLDA"/>
              <w:snapToGrid w:val="0"/>
              <w:rPr>
                <w:rFonts w:ascii="Times New Roman" w:hAnsi="Times New Roman"/>
                <w:lang w:val="en-GB"/>
              </w:rPr>
            </w:pPr>
            <w:r w:rsidRPr="00155B02">
              <w:rPr>
                <w:rFonts w:ascii="Times New Roman" w:hAnsi="Times New Roman"/>
                <w:lang w:val="en-GB"/>
              </w:rPr>
              <w:t>Stimmt ja gar nicht.</w:t>
            </w:r>
          </w:p>
        </w:tc>
      </w:tr>
      <w:tr w:rsidR="000959A2" w:rsidRPr="00D84B31" w14:paraId="5A90E209" w14:textId="77777777">
        <w:tc>
          <w:tcPr>
            <w:tcW w:w="4819" w:type="dxa"/>
            <w:shd w:val="clear" w:color="auto" w:fill="auto"/>
          </w:tcPr>
          <w:p w14:paraId="4D024C87" w14:textId="77777777" w:rsidR="000959A2" w:rsidRPr="00155B02" w:rsidRDefault="00D84B31">
            <w:pPr>
              <w:pStyle w:val="BildChar"/>
              <w:snapToGrid w:val="0"/>
              <w:jc w:val="left"/>
              <w:rPr>
                <w:rFonts w:ascii="Times New Roman" w:hAnsi="Times New Roman"/>
                <w:lang w:val="en-GB"/>
              </w:rPr>
            </w:pPr>
            <w:r>
              <w:rPr>
                <w:rFonts w:ascii="Times New Roman" w:hAnsi="Times New Roman"/>
                <w:lang w:val="en-GB"/>
              </w:rPr>
              <w:pict w14:anchorId="7CF7FBC9">
                <v:shape id="_x0000_i1098" type="#_x0000_t75" style="width:227.25pt;height:93.75pt" filled="t">
                  <v:fill color2="black"/>
                  <v:imagedata r:id="rId127" o:title=""/>
                </v:shape>
              </w:pict>
            </w:r>
          </w:p>
          <w:p w14:paraId="6C3EBAC5" w14:textId="77777777" w:rsidR="000959A2" w:rsidRPr="00155B02" w:rsidRDefault="000959A2">
            <w:pPr>
              <w:ind w:left="4" w:hanging="4"/>
              <w:rPr>
                <w:rFonts w:ascii="Times New Roman" w:hAnsi="Times New Roman" w:cs="Times New Roman"/>
                <w:lang w:val="en-GB"/>
              </w:rPr>
            </w:pPr>
          </w:p>
        </w:tc>
        <w:tc>
          <w:tcPr>
            <w:tcW w:w="4536" w:type="dxa"/>
            <w:shd w:val="clear" w:color="auto" w:fill="auto"/>
          </w:tcPr>
          <w:p w14:paraId="3D900EB4" w14:textId="77777777" w:rsidR="000959A2" w:rsidRPr="00155B02" w:rsidRDefault="000959A2" w:rsidP="00E17DA5">
            <w:pPr>
              <w:pStyle w:val="SimpleEXMARaLDA"/>
              <w:snapToGrid w:val="0"/>
              <w:rPr>
                <w:rFonts w:ascii="Times New Roman" w:hAnsi="Times New Roman"/>
                <w:lang w:val="en-GB"/>
              </w:rPr>
            </w:pPr>
            <w:del w:id="334" w:author="Moritz Lautenbach" w:date="2014-04-15T14:26:00Z">
              <w:r w:rsidRPr="00155B02" w:rsidDel="00EE6FE7">
                <w:rPr>
                  <w:rFonts w:ascii="Times New Roman" w:hAnsi="Times New Roman"/>
                  <w:lang w:val="en-GB"/>
                </w:rPr>
                <w:delText xml:space="preserve">RTF </w:delText>
              </w:r>
            </w:del>
            <w:ins w:id="335" w:author="Moritz Lautenbach" w:date="2014-04-15T14:26:00Z">
              <w:r w:rsidRPr="00155B02">
                <w:rPr>
                  <w:rFonts w:ascii="Times New Roman" w:hAnsi="Times New Roman"/>
                  <w:lang w:val="en-GB"/>
                </w:rPr>
                <w:t>RTF-</w:t>
              </w:r>
            </w:ins>
            <w:r w:rsidRPr="00155B02">
              <w:rPr>
                <w:rFonts w:ascii="Times New Roman" w:hAnsi="Times New Roman"/>
                <w:lang w:val="en-GB"/>
              </w:rPr>
              <w:t>representation of the selection of the musical score</w:t>
            </w:r>
          </w:p>
        </w:tc>
      </w:tr>
      <w:tr w:rsidR="000959A2" w:rsidRPr="00155B02" w14:paraId="143ACE4B" w14:textId="77777777">
        <w:tc>
          <w:tcPr>
            <w:tcW w:w="4819" w:type="dxa"/>
            <w:shd w:val="clear" w:color="auto" w:fill="auto"/>
          </w:tcPr>
          <w:p w14:paraId="033C5A86" w14:textId="77777777" w:rsidR="000959A2" w:rsidRPr="00155B02" w:rsidRDefault="00D84B31">
            <w:pPr>
              <w:pStyle w:val="BildChar"/>
              <w:snapToGrid w:val="0"/>
              <w:jc w:val="left"/>
              <w:rPr>
                <w:rFonts w:ascii="Times New Roman" w:hAnsi="Times New Roman"/>
                <w:lang w:val="en-GB"/>
              </w:rPr>
            </w:pPr>
            <w:r>
              <w:rPr>
                <w:rFonts w:ascii="Times New Roman" w:hAnsi="Times New Roman"/>
                <w:lang w:val="en-GB"/>
              </w:rPr>
              <w:pict w14:anchorId="5083574A">
                <v:shape id="_x0000_i1099" type="#_x0000_t75" style="width:225.75pt;height:88.5pt" filled="t">
                  <v:fill color2="black"/>
                  <v:imagedata r:id="rId128" o:title=""/>
                </v:shape>
              </w:pict>
            </w:r>
          </w:p>
        </w:tc>
        <w:tc>
          <w:tcPr>
            <w:tcW w:w="4536" w:type="dxa"/>
            <w:shd w:val="clear" w:color="auto" w:fill="auto"/>
          </w:tcPr>
          <w:p w14:paraId="3D6985B2" w14:textId="77777777" w:rsidR="000959A2" w:rsidRPr="00155B02" w:rsidRDefault="000959A2">
            <w:pPr>
              <w:pStyle w:val="SimpleEXMARaLDA"/>
              <w:snapToGrid w:val="0"/>
              <w:rPr>
                <w:rFonts w:ascii="Times New Roman" w:hAnsi="Times New Roman"/>
                <w:lang w:val="en-GB"/>
              </w:rPr>
            </w:pPr>
            <w:r w:rsidRPr="00155B02">
              <w:rPr>
                <w:rFonts w:ascii="Times New Roman" w:hAnsi="Times New Roman"/>
                <w:lang w:val="en-GB"/>
              </w:rPr>
              <w:t>fällst mir</w:t>
            </w:r>
          </w:p>
        </w:tc>
      </w:tr>
    </w:tbl>
    <w:p w14:paraId="2F08C872" w14:textId="77777777" w:rsidR="000959A2" w:rsidRPr="00155B02" w:rsidRDefault="000959A2">
      <w:pPr>
        <w:pStyle w:val="Standard-BlockCharCharChar"/>
        <w:rPr>
          <w:lang w:val="en-GB"/>
        </w:rPr>
      </w:pPr>
    </w:p>
    <w:p w14:paraId="7EFE95E7" w14:textId="77777777" w:rsidR="000959A2" w:rsidRPr="00155B02" w:rsidRDefault="000959A2" w:rsidP="00BC7D6E">
      <w:pPr>
        <w:pStyle w:val="berschrift3"/>
        <w:numPr>
          <w:ilvl w:val="2"/>
          <w:numId w:val="84"/>
        </w:numPr>
        <w:ind w:left="482" w:hanging="482"/>
        <w:rPr>
          <w:rFonts w:cs="Times New Roman"/>
          <w:lang w:val="en-GB"/>
        </w:rPr>
      </w:pPr>
      <w:bookmarkStart w:id="336" w:name="_Toc399421903"/>
      <w:bookmarkStart w:id="337" w:name="_Ref108437288"/>
      <w:bookmarkStart w:id="338" w:name="_Edit_%3E_Paste"/>
      <w:r w:rsidRPr="00155B02">
        <w:rPr>
          <w:rFonts w:cs="Times New Roman"/>
          <w:lang w:val="en-GB"/>
        </w:rPr>
        <w:t>Edit &gt; Paste</w:t>
      </w:r>
      <w:bookmarkEnd w:id="336"/>
      <w:r w:rsidRPr="00155B02">
        <w:rPr>
          <w:rFonts w:cs="Times New Roman"/>
          <w:lang w:val="en-GB"/>
        </w:rPr>
        <w:t xml:space="preserve"> </w:t>
      </w:r>
      <w:bookmarkEnd w:id="337"/>
    </w:p>
    <w:p w14:paraId="07C9AC9E" w14:textId="77777777" w:rsidR="000959A2" w:rsidRPr="00155B02" w:rsidRDefault="000959A2">
      <w:pPr>
        <w:pStyle w:val="Standard-BlockCharCharChar"/>
        <w:rPr>
          <w:lang w:val="en-GB"/>
        </w:rPr>
      </w:pPr>
      <w:r w:rsidRPr="00155B02">
        <w:rPr>
          <w:lang w:val="en-GB"/>
        </w:rPr>
        <w:t xml:space="preserve">(Shortcut: CTRL+V on Windows, </w:t>
      </w:r>
      <w:r w:rsidRPr="00155B02">
        <w:rPr>
          <w:rFonts w:ascii="Cambria Math" w:eastAsia="Arial Unicode MS" w:hAnsi="Cambria Math" w:cs="Cambria Math"/>
          <w:lang w:val="en-GB"/>
        </w:rPr>
        <w:t>⌘</w:t>
      </w:r>
      <w:r w:rsidRPr="00155B02">
        <w:rPr>
          <w:lang w:val="en-GB"/>
        </w:rPr>
        <w:t>+V on Mac)</w:t>
      </w:r>
    </w:p>
    <w:p w14:paraId="5EEFD9E0" w14:textId="77777777" w:rsidR="000959A2" w:rsidRPr="00155B02" w:rsidRDefault="000959A2">
      <w:pPr>
        <w:pStyle w:val="Standard-BlockCharCharChar"/>
        <w:rPr>
          <w:lang w:val="en-GB"/>
        </w:rPr>
      </w:pPr>
    </w:p>
    <w:p w14:paraId="32865439" w14:textId="77777777" w:rsidR="000959A2" w:rsidRPr="00155B02" w:rsidRDefault="000959A2">
      <w:pPr>
        <w:pStyle w:val="Standard-BlockCharCharChar"/>
        <w:rPr>
          <w:lang w:val="en-GB"/>
        </w:rPr>
      </w:pPr>
      <w:r w:rsidRPr="00155B02">
        <w:rPr>
          <w:lang w:val="en-GB"/>
        </w:rPr>
        <w:t>Inserts the text from the clipboard at the current cursor position.</w:t>
      </w:r>
    </w:p>
    <w:p w14:paraId="6659CD1F" w14:textId="77777777" w:rsidR="000959A2" w:rsidRPr="00155B02" w:rsidRDefault="000959A2">
      <w:pPr>
        <w:pStyle w:val="Standard-BlockCharCharChar"/>
        <w:rPr>
          <w:lang w:val="en-GB"/>
        </w:rPr>
      </w:pPr>
    </w:p>
    <w:p w14:paraId="1E1F03DE" w14:textId="77777777" w:rsidR="000959A2" w:rsidRPr="00155B02" w:rsidRDefault="000959A2" w:rsidP="00BC7D6E">
      <w:pPr>
        <w:pStyle w:val="berschrift3"/>
        <w:numPr>
          <w:ilvl w:val="2"/>
          <w:numId w:val="84"/>
        </w:numPr>
        <w:ind w:left="482" w:hanging="482"/>
        <w:rPr>
          <w:rFonts w:cs="Times New Roman"/>
          <w:lang w:val="en-GB"/>
        </w:rPr>
      </w:pPr>
      <w:bookmarkStart w:id="339" w:name="_Ref108437305"/>
      <w:bookmarkStart w:id="340" w:name="_Toc399421904"/>
      <w:bookmarkStart w:id="341" w:name="_Edit_%3E_Cut"/>
      <w:r w:rsidRPr="00155B02">
        <w:rPr>
          <w:rFonts w:cs="Times New Roman"/>
          <w:lang w:val="en-GB"/>
        </w:rPr>
        <w:lastRenderedPageBreak/>
        <w:t>Edit &gt; Cut</w:t>
      </w:r>
      <w:bookmarkEnd w:id="339"/>
      <w:bookmarkEnd w:id="340"/>
    </w:p>
    <w:p w14:paraId="26E41AD1" w14:textId="77777777" w:rsidR="000959A2" w:rsidRPr="00155B02" w:rsidRDefault="000959A2">
      <w:pPr>
        <w:pStyle w:val="Standard-BlockCharCharChar"/>
        <w:rPr>
          <w:lang w:val="en-GB"/>
        </w:rPr>
      </w:pPr>
      <w:r w:rsidRPr="00155B02">
        <w:rPr>
          <w:lang w:val="en-GB"/>
        </w:rPr>
        <w:t xml:space="preserve">(Shortcut: CTRL+X on Windows, </w:t>
      </w:r>
      <w:r w:rsidRPr="00155B02">
        <w:rPr>
          <w:rFonts w:ascii="Cambria Math" w:eastAsia="Arial Unicode MS" w:hAnsi="Cambria Math" w:cs="Cambria Math"/>
          <w:lang w:val="en-GB"/>
        </w:rPr>
        <w:t>⌘</w:t>
      </w:r>
      <w:r w:rsidRPr="00155B02">
        <w:rPr>
          <w:lang w:val="en-GB"/>
        </w:rPr>
        <w:t>+X on Mac)</w:t>
      </w:r>
    </w:p>
    <w:p w14:paraId="17E57C20" w14:textId="77777777" w:rsidR="000959A2" w:rsidRPr="00155B02" w:rsidRDefault="000959A2">
      <w:pPr>
        <w:pStyle w:val="Standard-BlockCharCharChar"/>
        <w:rPr>
          <w:lang w:val="en-GB"/>
        </w:rPr>
      </w:pPr>
    </w:p>
    <w:p w14:paraId="59D793F1" w14:textId="77777777" w:rsidR="000959A2" w:rsidRPr="00155B02" w:rsidRDefault="000959A2">
      <w:pPr>
        <w:pStyle w:val="Standard-BlockCharCharChar"/>
        <w:rPr>
          <w:lang w:val="en-GB"/>
        </w:rPr>
      </w:pPr>
      <w:r w:rsidRPr="00155B02">
        <w:rPr>
          <w:lang w:val="en-GB"/>
        </w:rPr>
        <w:t>Cuts the currently selected text and puts it into the clipboard.</w:t>
      </w:r>
    </w:p>
    <w:p w14:paraId="3E5366DB" w14:textId="77777777" w:rsidR="000959A2" w:rsidRPr="00155B02" w:rsidRDefault="000959A2">
      <w:pPr>
        <w:pStyle w:val="Standard-BlockCharCharChar"/>
        <w:rPr>
          <w:lang w:val="en-GB"/>
        </w:rPr>
      </w:pPr>
    </w:p>
    <w:p w14:paraId="209DC563" w14:textId="77777777" w:rsidR="000959A2" w:rsidRPr="00155B02" w:rsidRDefault="000959A2" w:rsidP="00BC7D6E">
      <w:pPr>
        <w:pStyle w:val="berschrift3"/>
        <w:numPr>
          <w:ilvl w:val="2"/>
          <w:numId w:val="84"/>
        </w:numPr>
        <w:ind w:left="482" w:hanging="482"/>
        <w:rPr>
          <w:rFonts w:cs="Times New Roman"/>
          <w:lang w:val="en-GB"/>
        </w:rPr>
      </w:pPr>
      <w:bookmarkStart w:id="342" w:name="_Toc399421905"/>
      <w:bookmarkStart w:id="343" w:name="_Ref108437321"/>
      <w:bookmarkStart w:id="344" w:name="_Edit_%3E_Search_in%20events..."/>
      <w:r w:rsidRPr="00155B02">
        <w:rPr>
          <w:rFonts w:cs="Times New Roman"/>
          <w:lang w:val="en-GB"/>
        </w:rPr>
        <w:t>Edit &gt; Search in events...</w:t>
      </w:r>
      <w:bookmarkEnd w:id="342"/>
      <w:r w:rsidRPr="00155B02">
        <w:rPr>
          <w:rFonts w:cs="Times New Roman"/>
          <w:lang w:val="en-GB"/>
        </w:rPr>
        <w:t xml:space="preserve"> </w:t>
      </w:r>
      <w:bookmarkEnd w:id="343"/>
    </w:p>
    <w:p w14:paraId="5FAA3B08" w14:textId="77777777" w:rsidR="000959A2" w:rsidRPr="00155B02" w:rsidRDefault="000959A2">
      <w:pPr>
        <w:pStyle w:val="Standard-BlockCharCharChar"/>
        <w:rPr>
          <w:lang w:val="en-GB"/>
        </w:rPr>
      </w:pPr>
      <w:r w:rsidRPr="00155B02">
        <w:rPr>
          <w:lang w:val="en-GB"/>
        </w:rPr>
        <w:t>Opens a dialog</w:t>
      </w:r>
      <w:del w:id="345" w:author="Moritz Lautenbach" w:date="2014-04-16T13:08:00Z">
        <w:r w:rsidRPr="00155B02" w:rsidDel="00C11700">
          <w:rPr>
            <w:lang w:val="en-GB"/>
          </w:rPr>
          <w:delText>ue</w:delText>
        </w:r>
      </w:del>
      <w:r w:rsidRPr="00155B02">
        <w:rPr>
          <w:lang w:val="en-GB"/>
        </w:rPr>
        <w:t xml:space="preserve"> in order to search events for specific characters or character strings.</w:t>
      </w:r>
    </w:p>
    <w:p w14:paraId="20A79A78" w14:textId="77777777" w:rsidR="000959A2" w:rsidRPr="00155B02" w:rsidRDefault="000959A2">
      <w:pPr>
        <w:pStyle w:val="Standard-BlockCharCharChar"/>
        <w:rPr>
          <w:lang w:val="en-GB"/>
        </w:rPr>
      </w:pPr>
    </w:p>
    <w:p w14:paraId="58DDAB09" w14:textId="77777777" w:rsidR="000959A2" w:rsidRPr="00155B02" w:rsidRDefault="00D84B31">
      <w:pPr>
        <w:pStyle w:val="BildChar"/>
        <w:rPr>
          <w:rFonts w:ascii="Times New Roman" w:hAnsi="Times New Roman"/>
          <w:lang w:val="en-GB"/>
        </w:rPr>
      </w:pPr>
      <w:r>
        <w:rPr>
          <w:rFonts w:ascii="Times New Roman" w:hAnsi="Times New Roman"/>
          <w:lang w:val="en-GB"/>
        </w:rPr>
        <w:pict w14:anchorId="59B882BB">
          <v:shape id="_x0000_i1100" type="#_x0000_t75" style="width:468pt;height:248.25pt" filled="t">
            <v:fill color2="black"/>
            <v:imagedata r:id="rId129" o:title=""/>
          </v:shape>
        </w:pict>
      </w:r>
    </w:p>
    <w:p w14:paraId="4AF75003" w14:textId="77777777" w:rsidR="000959A2" w:rsidRPr="00155B02" w:rsidRDefault="000959A2">
      <w:pPr>
        <w:pStyle w:val="Standard-BlockCharCharChar"/>
        <w:rPr>
          <w:lang w:val="en-GB"/>
        </w:rPr>
      </w:pPr>
    </w:p>
    <w:p w14:paraId="0CC55178" w14:textId="24DC1D1F" w:rsidR="000959A2" w:rsidRPr="00155B02" w:rsidRDefault="000959A2">
      <w:pPr>
        <w:pStyle w:val="Standard-BlockCharCharChar"/>
        <w:rPr>
          <w:lang w:val="en-GB"/>
        </w:rPr>
      </w:pPr>
      <w:r w:rsidRPr="00155B02">
        <w:rPr>
          <w:lang w:val="en-GB"/>
        </w:rPr>
        <w:t xml:space="preserve">The character or string to be searched for is entered into the field </w:t>
      </w:r>
      <w:r w:rsidR="00007CB6" w:rsidRPr="00155B02">
        <w:rPr>
          <w:lang w:val="en-GB"/>
        </w:rPr>
        <w:t>„</w:t>
      </w:r>
      <w:r w:rsidRPr="00155B02">
        <w:rPr>
          <w:lang w:val="en-GB"/>
        </w:rPr>
        <w:t>Search string</w:t>
      </w:r>
      <w:r w:rsidR="00E6350C" w:rsidRPr="00155B02">
        <w:rPr>
          <w:lang w:val="en-GB"/>
        </w:rPr>
        <w:t>“</w:t>
      </w:r>
      <w:r w:rsidRPr="00155B02">
        <w:rPr>
          <w:lang w:val="en-GB"/>
        </w:rPr>
        <w:t>. In order to enter characters that are not available on the keyboard, you can open a virtual keyboard by using the button below on the left.</w:t>
      </w:r>
    </w:p>
    <w:p w14:paraId="08D31BEC" w14:textId="77777777" w:rsidR="000959A2" w:rsidRPr="00155B02" w:rsidRDefault="000959A2">
      <w:pPr>
        <w:pStyle w:val="Standard-BlockCharCharChar"/>
        <w:rPr>
          <w:lang w:val="en-GB"/>
        </w:rPr>
      </w:pPr>
    </w:p>
    <w:p w14:paraId="25E2F079" w14:textId="1ADE4905" w:rsidR="000959A2" w:rsidRPr="00155B02" w:rsidRDefault="00007CB6">
      <w:pPr>
        <w:pStyle w:val="Standard-BlockCharCharChar"/>
        <w:rPr>
          <w:lang w:val="en-GB"/>
        </w:rPr>
      </w:pPr>
      <w:r w:rsidRPr="00155B02">
        <w:rPr>
          <w:lang w:val="en-GB"/>
        </w:rPr>
        <w:t>„</w:t>
      </w:r>
      <w:r w:rsidR="000959A2" w:rsidRPr="00155B02">
        <w:rPr>
          <w:lang w:val="en-GB"/>
        </w:rPr>
        <w:t xml:space="preserve">Search area” indicates the </w:t>
      </w:r>
      <w:r w:rsidR="00C11634" w:rsidRPr="00155B02">
        <w:rPr>
          <w:lang w:val="en-GB"/>
        </w:rPr>
        <w:t>tiers</w:t>
      </w:r>
      <w:r w:rsidR="000959A2" w:rsidRPr="00155B02">
        <w:rPr>
          <w:lang w:val="en-GB"/>
        </w:rPr>
        <w:t xml:space="preserve"> that are to be searched. When opening the search dialogue, these include, by default, all the </w:t>
      </w:r>
      <w:r w:rsidR="00C11634" w:rsidRPr="00155B02">
        <w:rPr>
          <w:lang w:val="en-GB"/>
        </w:rPr>
        <w:t>tiers</w:t>
      </w:r>
      <w:r w:rsidR="000959A2" w:rsidRPr="00155B02">
        <w:rPr>
          <w:lang w:val="en-GB"/>
        </w:rPr>
        <w:t xml:space="preserve"> that are not hidden. In order to change the search area, click </w:t>
      </w:r>
      <w:r w:rsidR="000959A2" w:rsidRPr="00155B02">
        <w:rPr>
          <w:i/>
          <w:lang w:val="en-GB"/>
        </w:rPr>
        <w:t>Search area:</w:t>
      </w:r>
      <w:del w:id="346" w:author="Moritz Lautenbach" w:date="2014-04-15T14:27:00Z">
        <w:r w:rsidR="000959A2" w:rsidRPr="00155B02" w:rsidDel="00EE6FE7">
          <w:rPr>
            <w:lang w:val="en-GB"/>
          </w:rPr>
          <w:delText> .</w:delText>
        </w:r>
      </w:del>
      <w:r w:rsidR="000959A2" w:rsidRPr="00155B02">
        <w:rPr>
          <w:lang w:val="en-GB"/>
        </w:rPr>
        <w:t xml:space="preserve"> You will get the following dialogue</w:t>
      </w:r>
    </w:p>
    <w:p w14:paraId="0E300D3B" w14:textId="77777777" w:rsidR="000959A2" w:rsidRPr="00155B02" w:rsidRDefault="000959A2">
      <w:pPr>
        <w:pStyle w:val="Standard-BlockCharCharChar"/>
        <w:rPr>
          <w:lang w:val="en-GB"/>
        </w:rPr>
      </w:pPr>
    </w:p>
    <w:p w14:paraId="6478378B"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167C1967">
          <v:shape id="_x0000_i1101" type="#_x0000_t75" style="width:269.25pt;height:150.75pt" filled="t">
            <v:fill color2="black"/>
            <v:imagedata r:id="rId130" o:title=""/>
          </v:shape>
        </w:pict>
      </w:r>
    </w:p>
    <w:p w14:paraId="72F7C8A7" w14:textId="77777777" w:rsidR="000959A2" w:rsidRPr="00155B02" w:rsidRDefault="000959A2">
      <w:pPr>
        <w:pStyle w:val="Standard-BlockCharCharChar"/>
        <w:rPr>
          <w:lang w:val="en-GB"/>
        </w:rPr>
      </w:pPr>
    </w:p>
    <w:p w14:paraId="26D9A3DC" w14:textId="405EEF57" w:rsidR="000959A2" w:rsidRPr="00155B02" w:rsidRDefault="000959A2">
      <w:pPr>
        <w:pStyle w:val="Standard-BlockCharCharChar"/>
        <w:rPr>
          <w:lang w:val="en-GB"/>
        </w:rPr>
      </w:pPr>
      <w:r w:rsidRPr="00155B02">
        <w:rPr>
          <w:lang w:val="en-GB"/>
        </w:rPr>
        <w:t xml:space="preserve">The </w:t>
      </w:r>
      <w:r w:rsidR="00C11634" w:rsidRPr="00155B02">
        <w:rPr>
          <w:lang w:val="en-GB"/>
        </w:rPr>
        <w:t>tiers</w:t>
      </w:r>
      <w:r w:rsidRPr="00155B02">
        <w:rPr>
          <w:lang w:val="en-GB"/>
        </w:rPr>
        <w:t xml:space="preserve"> that are not to be searched are listed on the left (</w:t>
      </w:r>
      <w:r w:rsidR="00007CB6" w:rsidRPr="00155B02">
        <w:rPr>
          <w:lang w:val="en-GB"/>
        </w:rPr>
        <w:t>„</w:t>
      </w:r>
      <w:r w:rsidRPr="00155B02">
        <w:rPr>
          <w:lang w:val="en-GB"/>
        </w:rPr>
        <w:t>Unselected tiers</w:t>
      </w:r>
      <w:r w:rsidR="00E6350C" w:rsidRPr="00155B02">
        <w:rPr>
          <w:lang w:val="en-GB"/>
        </w:rPr>
        <w:t>“</w:t>
      </w:r>
      <w:r w:rsidRPr="00155B02">
        <w:rPr>
          <w:lang w:val="en-GB"/>
        </w:rPr>
        <w:t xml:space="preserve">). The </w:t>
      </w:r>
      <w:r w:rsidR="00C11634" w:rsidRPr="00155B02">
        <w:rPr>
          <w:lang w:val="en-GB"/>
        </w:rPr>
        <w:t>tiers</w:t>
      </w:r>
      <w:r w:rsidRPr="00155B02">
        <w:rPr>
          <w:lang w:val="en-GB"/>
        </w:rPr>
        <w:t xml:space="preserve"> that are to be searched are listed on the right (</w:t>
      </w:r>
      <w:r w:rsidR="00007CB6" w:rsidRPr="00155B02">
        <w:rPr>
          <w:lang w:val="en-GB"/>
        </w:rPr>
        <w:t>„</w:t>
      </w:r>
      <w:r w:rsidRPr="00155B02">
        <w:rPr>
          <w:lang w:val="en-GB"/>
        </w:rPr>
        <w:t>Selected tiers</w:t>
      </w:r>
      <w:r w:rsidR="00E6350C" w:rsidRPr="00155B02">
        <w:rPr>
          <w:lang w:val="en-GB"/>
        </w:rPr>
        <w:t>“</w:t>
      </w:r>
      <w:r w:rsidRPr="00155B02">
        <w:rPr>
          <w:lang w:val="en-GB"/>
        </w:rPr>
        <w:t>). Click on the single arrow buttons (</w:t>
      </w:r>
      <w:r w:rsidR="00007CB6" w:rsidRPr="00155B02">
        <w:rPr>
          <w:lang w:val="en-GB"/>
        </w:rPr>
        <w:t>„</w:t>
      </w:r>
      <w:r w:rsidRPr="00155B02">
        <w:rPr>
          <w:i/>
          <w:lang w:val="en-GB"/>
        </w:rPr>
        <w:t>&gt;</w:t>
      </w:r>
      <w:ins w:id="347" w:author="Moritz Lautenbach" w:date="2014-04-15T14:28:00Z">
        <w:r w:rsidRPr="00155B02">
          <w:rPr>
            <w:lang w:val="en-GB"/>
          </w:rPr>
          <w:t xml:space="preserve">” </w:t>
        </w:r>
      </w:ins>
      <w:r w:rsidRPr="00155B02">
        <w:rPr>
          <w:lang w:val="en-GB"/>
        </w:rPr>
        <w:t>or </w:t>
      </w:r>
      <w:r w:rsidR="00E6350C" w:rsidRPr="00155B02">
        <w:rPr>
          <w:lang w:val="en-GB"/>
        </w:rPr>
        <w:t>“</w:t>
      </w:r>
      <w:r w:rsidRPr="00155B02">
        <w:rPr>
          <w:i/>
          <w:lang w:val="en-GB"/>
        </w:rPr>
        <w:t>&lt;</w:t>
      </w:r>
      <w:ins w:id="348" w:author="Moritz Lautenbach" w:date="2014-04-15T14:28:00Z">
        <w:r w:rsidRPr="00155B02">
          <w:rPr>
            <w:lang w:val="en-GB"/>
          </w:rPr>
          <w:t>”</w:t>
        </w:r>
      </w:ins>
      <w:r w:rsidRPr="00155B02">
        <w:rPr>
          <w:lang w:val="en-GB"/>
        </w:rPr>
        <w:t xml:space="preserve">), in order to transfer specific </w:t>
      </w:r>
      <w:r w:rsidR="00C11634" w:rsidRPr="00155B02">
        <w:rPr>
          <w:lang w:val="en-GB"/>
        </w:rPr>
        <w:t>tiers</w:t>
      </w:r>
      <w:r w:rsidRPr="00155B02">
        <w:rPr>
          <w:lang w:val="en-GB"/>
        </w:rPr>
        <w:t xml:space="preserve"> from one list to the other. Click on the double arrow buttons (</w:t>
      </w:r>
      <w:r w:rsidR="00007CB6" w:rsidRPr="00155B02">
        <w:rPr>
          <w:lang w:val="en-GB"/>
        </w:rPr>
        <w:t>„</w:t>
      </w:r>
      <w:ins w:id="349" w:author="Moritz Lautenbach" w:date="2014-04-15T14:29:00Z">
        <w:r w:rsidRPr="00155B02">
          <w:rPr>
            <w:lang w:val="en-GB"/>
          </w:rPr>
          <w:t>&gt;</w:t>
        </w:r>
      </w:ins>
      <w:r w:rsidRPr="00155B02">
        <w:rPr>
          <w:i/>
          <w:lang w:val="en-GB"/>
        </w:rPr>
        <w:t>&gt;</w:t>
      </w:r>
      <w:ins w:id="350" w:author="Moritz Lautenbach" w:date="2014-04-15T14:29:00Z">
        <w:r w:rsidRPr="00155B02">
          <w:rPr>
            <w:lang w:val="en-GB"/>
            <w:rPrChange w:id="351" w:author="Moritz Lautenbach" w:date="2014-04-15T14:29:00Z">
              <w:rPr>
                <w:i/>
                <w:lang w:val="en-GB"/>
              </w:rPr>
            </w:rPrChange>
          </w:rPr>
          <w:t>”</w:t>
        </w:r>
      </w:ins>
      <w:r w:rsidRPr="00155B02">
        <w:rPr>
          <w:lang w:val="en-GB"/>
        </w:rPr>
        <w:t> or </w:t>
      </w:r>
      <w:r w:rsidR="00E6350C" w:rsidRPr="00155B02">
        <w:rPr>
          <w:lang w:val="en-GB"/>
        </w:rPr>
        <w:t>“</w:t>
      </w:r>
      <w:ins w:id="352" w:author="Moritz Lautenbach" w:date="2014-04-15T14:29:00Z">
        <w:r w:rsidRPr="00155B02">
          <w:rPr>
            <w:lang w:val="en-GB"/>
          </w:rPr>
          <w:t>&lt;</w:t>
        </w:r>
      </w:ins>
      <w:r w:rsidRPr="00155B02">
        <w:rPr>
          <w:i/>
          <w:lang w:val="en-GB"/>
        </w:rPr>
        <w:t>&lt;</w:t>
      </w:r>
      <w:ins w:id="353" w:author="Moritz Lautenbach" w:date="2014-04-15T14:29:00Z">
        <w:r w:rsidRPr="00155B02">
          <w:rPr>
            <w:lang w:val="en-GB"/>
          </w:rPr>
          <w:t>”</w:t>
        </w:r>
      </w:ins>
      <w:r w:rsidRPr="00155B02">
        <w:rPr>
          <w:lang w:val="en-GB"/>
        </w:rPr>
        <w:t xml:space="preserve">), in order to transfer all </w:t>
      </w:r>
      <w:r w:rsidR="00C11634" w:rsidRPr="00155B02">
        <w:rPr>
          <w:lang w:val="en-GB"/>
        </w:rPr>
        <w:t>tiers</w:t>
      </w:r>
      <w:r w:rsidRPr="00155B02">
        <w:rPr>
          <w:lang w:val="en-GB"/>
        </w:rPr>
        <w:t xml:space="preserve"> from one list to the other. Close the window by clicking </w:t>
      </w:r>
      <w:r w:rsidRPr="00155B02">
        <w:rPr>
          <w:i/>
          <w:lang w:val="en-GB"/>
        </w:rPr>
        <w:t>OK</w:t>
      </w:r>
      <w:r w:rsidRPr="00155B02">
        <w:rPr>
          <w:lang w:val="en-GB"/>
        </w:rPr>
        <w:t xml:space="preserve"> (only then will the changes be saved).</w:t>
      </w:r>
    </w:p>
    <w:p w14:paraId="066FE5B3" w14:textId="77777777" w:rsidR="000959A2" w:rsidRPr="00155B02" w:rsidRDefault="000959A2">
      <w:pPr>
        <w:pStyle w:val="Standard-BlockCharCharChar"/>
        <w:rPr>
          <w:lang w:val="en-GB"/>
        </w:rPr>
      </w:pPr>
    </w:p>
    <w:p w14:paraId="0DCBAF0A" w14:textId="3AAA6250" w:rsidR="000959A2" w:rsidRPr="00155B02" w:rsidRDefault="000959A2">
      <w:pPr>
        <w:pStyle w:val="Standard-BlockCharCharChar"/>
        <w:rPr>
          <w:lang w:val="en-GB"/>
        </w:rPr>
      </w:pPr>
      <w:r w:rsidRPr="00155B02">
        <w:rPr>
          <w:lang w:val="en-GB"/>
        </w:rPr>
        <w:t xml:space="preserve">Use </w:t>
      </w:r>
      <w:r w:rsidR="00007CB6" w:rsidRPr="00155B02">
        <w:rPr>
          <w:lang w:val="en-GB"/>
        </w:rPr>
        <w:t>„</w:t>
      </w:r>
      <w:r w:rsidRPr="00155B02">
        <w:rPr>
          <w:lang w:val="en-GB"/>
        </w:rPr>
        <w:t>Case sensitive search</w:t>
      </w:r>
      <w:r w:rsidR="00E6350C" w:rsidRPr="00155B02">
        <w:rPr>
          <w:lang w:val="en-GB"/>
        </w:rPr>
        <w:t>“</w:t>
      </w:r>
      <w:r w:rsidRPr="00155B02">
        <w:rPr>
          <w:lang w:val="en-GB"/>
        </w:rPr>
        <w:t xml:space="preserve"> to determine whether the use of upper or lower case initial letters should be considered as well</w:t>
      </w:r>
      <w:del w:id="354" w:author="Moritz Lautenbach" w:date="2014-04-15T14:30:00Z">
        <w:r w:rsidRPr="00155B02" w:rsidDel="00EE6FE7">
          <w:rPr>
            <w:lang w:val="en-GB"/>
          </w:rPr>
          <w:delText>.</w:delText>
        </w:r>
      </w:del>
      <w:r w:rsidRPr="00155B02">
        <w:rPr>
          <w:lang w:val="en-GB"/>
        </w:rPr>
        <w:t xml:space="preserve"> (If this option is ticked, the use of upper and lower case initial letters will be considered</w:t>
      </w:r>
      <w:del w:id="355" w:author="Moritz Lautenbach" w:date="2014-04-15T14:30:00Z">
        <w:r w:rsidRPr="00155B02" w:rsidDel="00EE6FE7">
          <w:rPr>
            <w:lang w:val="en-GB"/>
          </w:rPr>
          <w:delText>.</w:delText>
        </w:r>
      </w:del>
      <w:r w:rsidRPr="00155B02">
        <w:rPr>
          <w:lang w:val="en-GB"/>
        </w:rPr>
        <w:t>)</w:t>
      </w:r>
      <w:ins w:id="356" w:author="Moritz Lautenbach" w:date="2014-04-15T14:30:00Z">
        <w:r w:rsidRPr="00155B02">
          <w:rPr>
            <w:lang w:val="en-GB"/>
          </w:rPr>
          <w:t>.</w:t>
        </w:r>
      </w:ins>
    </w:p>
    <w:p w14:paraId="5A06D026" w14:textId="77777777" w:rsidR="000959A2" w:rsidRPr="00155B02" w:rsidRDefault="000959A2">
      <w:pPr>
        <w:pStyle w:val="Standard-BlockCharCharChar"/>
        <w:rPr>
          <w:lang w:val="en-GB"/>
        </w:rPr>
      </w:pPr>
    </w:p>
    <w:p w14:paraId="526C2083" w14:textId="1CA10E01" w:rsidR="000959A2" w:rsidRPr="00155B02" w:rsidRDefault="000959A2">
      <w:pPr>
        <w:pStyle w:val="Standard-BlockCharCharChar"/>
        <w:rPr>
          <w:lang w:val="en-GB"/>
        </w:rPr>
      </w:pPr>
      <w:r w:rsidRPr="00155B02">
        <w:rPr>
          <w:lang w:val="en-GB"/>
        </w:rPr>
        <w:t xml:space="preserve">Click </w:t>
      </w:r>
      <w:r w:rsidRPr="00155B02">
        <w:rPr>
          <w:i/>
          <w:lang w:val="en-GB"/>
        </w:rPr>
        <w:t>Search,</w:t>
      </w:r>
      <w:r w:rsidRPr="00155B02">
        <w:rPr>
          <w:lang w:val="en-GB"/>
        </w:rPr>
        <w:t xml:space="preserve"> in order to run the search according to the defined parameters. The result of the search is given in the </w:t>
      </w:r>
      <w:r w:rsidR="00007CB6" w:rsidRPr="00155B02">
        <w:rPr>
          <w:lang w:val="en-GB"/>
        </w:rPr>
        <w:t>„</w:t>
      </w:r>
      <w:r w:rsidRPr="00155B02">
        <w:rPr>
          <w:lang w:val="en-GB"/>
        </w:rPr>
        <w:t>Result</w:t>
      </w:r>
      <w:r w:rsidR="00E6350C" w:rsidRPr="00155B02">
        <w:rPr>
          <w:lang w:val="en-GB"/>
        </w:rPr>
        <w:t>“</w:t>
      </w:r>
      <w:r w:rsidRPr="00155B02">
        <w:rPr>
          <w:lang w:val="en-GB"/>
        </w:rPr>
        <w:t xml:space="preserve"> list. The found occurrences are highlighted in red and in a frame.</w:t>
      </w:r>
    </w:p>
    <w:p w14:paraId="19283236" w14:textId="77777777" w:rsidR="000959A2" w:rsidRPr="00155B02" w:rsidRDefault="000959A2">
      <w:pPr>
        <w:pStyle w:val="Standard-BlockCharCharChar"/>
        <w:rPr>
          <w:lang w:val="en-GB"/>
        </w:rPr>
      </w:pPr>
    </w:p>
    <w:p w14:paraId="361AF552" w14:textId="77777777" w:rsidR="000959A2" w:rsidRPr="00155B02" w:rsidRDefault="000959A2">
      <w:pPr>
        <w:pStyle w:val="Standard-BlockCharCharChar"/>
        <w:rPr>
          <w:lang w:val="en-GB"/>
        </w:rPr>
      </w:pPr>
      <w:r w:rsidRPr="00155B02">
        <w:rPr>
          <w:lang w:val="en-GB"/>
        </w:rPr>
        <w:t xml:space="preserve">In order to jump to a search result in the musical score, mark the result in the list and click </w:t>
      </w:r>
      <w:r w:rsidRPr="00155B02">
        <w:rPr>
          <w:i/>
          <w:lang w:val="en-GB"/>
        </w:rPr>
        <w:t>Go to</w:t>
      </w:r>
      <w:r w:rsidRPr="00155B02">
        <w:rPr>
          <w:lang w:val="en-GB"/>
        </w:rPr>
        <w:t>.</w:t>
      </w:r>
    </w:p>
    <w:p w14:paraId="43420B01" w14:textId="77777777" w:rsidR="000959A2" w:rsidRPr="00155B02" w:rsidRDefault="000959A2">
      <w:pPr>
        <w:pStyle w:val="Standard-BlockCharCharChar"/>
        <w:rPr>
          <w:lang w:val="en-GB"/>
        </w:rPr>
      </w:pPr>
    </w:p>
    <w:p w14:paraId="57ACF263" w14:textId="387553BC" w:rsidR="000959A2" w:rsidRPr="00155B02" w:rsidRDefault="000959A2">
      <w:pPr>
        <w:pStyle w:val="Standard-BlockCharCharChar"/>
        <w:rPr>
          <w:i/>
          <w:lang w:val="en-GB"/>
        </w:rPr>
      </w:pPr>
      <w:r w:rsidRPr="00155B02">
        <w:rPr>
          <w:lang w:val="en-GB"/>
        </w:rPr>
        <w:t xml:space="preserve">In order to save all the search results in a text file, click </w:t>
      </w:r>
      <w:r w:rsidRPr="00155B02">
        <w:rPr>
          <w:i/>
          <w:lang w:val="en-GB"/>
        </w:rPr>
        <w:t>Save as... </w:t>
      </w:r>
      <w:r w:rsidRPr="00155B02">
        <w:rPr>
          <w:lang w:val="en-GB"/>
        </w:rPr>
        <w:t xml:space="preserve">. You will then be asked to name the file. Afterwards, you will then be able to open this file with any Unicode enabled text </w:t>
      </w:r>
      <w:r w:rsidR="00C11634" w:rsidRPr="00155B02">
        <w:rPr>
          <w:lang w:val="en-GB"/>
        </w:rPr>
        <w:t>Editor</w:t>
      </w:r>
      <w:r w:rsidRPr="00155B02">
        <w:rPr>
          <w:lang w:val="en-GB"/>
        </w:rPr>
        <w:t xml:space="preserve">. In order to close the search window, click </w:t>
      </w:r>
      <w:r w:rsidRPr="00155B02">
        <w:rPr>
          <w:i/>
          <w:lang w:val="en-GB"/>
        </w:rPr>
        <w:t>Close.</w:t>
      </w:r>
    </w:p>
    <w:p w14:paraId="20DBB5AE" w14:textId="77777777" w:rsidR="000959A2" w:rsidRPr="00155B02" w:rsidRDefault="000959A2">
      <w:pPr>
        <w:pStyle w:val="Standard-BlockCharCharChar"/>
        <w:rPr>
          <w:lang w:val="en-GB"/>
        </w:rPr>
      </w:pPr>
    </w:p>
    <w:p w14:paraId="27D59566" w14:textId="77777777" w:rsidR="000959A2" w:rsidRPr="00155B02" w:rsidRDefault="000959A2" w:rsidP="00BC7D6E">
      <w:pPr>
        <w:pStyle w:val="berschrift3"/>
        <w:numPr>
          <w:ilvl w:val="2"/>
          <w:numId w:val="84"/>
        </w:numPr>
        <w:ind w:left="482" w:hanging="482"/>
        <w:rPr>
          <w:rFonts w:cs="Times New Roman"/>
          <w:lang w:val="en-GB"/>
        </w:rPr>
      </w:pPr>
      <w:bookmarkStart w:id="357" w:name="_Toc399421906"/>
      <w:r w:rsidRPr="00155B02">
        <w:rPr>
          <w:rFonts w:cs="Times New Roman"/>
          <w:lang w:val="en-GB"/>
        </w:rPr>
        <w:t>Edit &gt; Find next...</w:t>
      </w:r>
      <w:bookmarkEnd w:id="357"/>
      <w:r w:rsidRPr="00155B02">
        <w:rPr>
          <w:rFonts w:cs="Times New Roman"/>
          <w:lang w:val="en-GB"/>
        </w:rPr>
        <w:t xml:space="preserve"> </w:t>
      </w:r>
    </w:p>
    <w:p w14:paraId="47D144F1" w14:textId="2D0583B1" w:rsidR="000959A2" w:rsidRPr="00155B02" w:rsidRDefault="000959A2">
      <w:pPr>
        <w:pStyle w:val="Standard-BlockCharCharChar"/>
        <w:rPr>
          <w:lang w:val="en-GB"/>
        </w:rPr>
      </w:pPr>
      <w:r w:rsidRPr="00155B02">
        <w:rPr>
          <w:lang w:val="en-GB"/>
        </w:rPr>
        <w:t xml:space="preserve">Jumps to the next search result in a search conducted with </w:t>
      </w:r>
      <w:r w:rsidR="00007CB6" w:rsidRPr="00155B02">
        <w:rPr>
          <w:lang w:val="en-GB"/>
        </w:rPr>
        <w:t>„</w:t>
      </w:r>
      <w:r w:rsidRPr="00155B02">
        <w:rPr>
          <w:lang w:val="en-GB"/>
        </w:rPr>
        <w:t xml:space="preserve"> Edit &gt; Search in events...</w:t>
      </w:r>
      <w:r w:rsidR="00E6350C" w:rsidRPr="00155B02">
        <w:rPr>
          <w:lang w:val="en-GB"/>
        </w:rPr>
        <w:t>“</w:t>
      </w:r>
      <w:r w:rsidRPr="00155B02">
        <w:rPr>
          <w:lang w:val="en-GB"/>
        </w:rPr>
        <w:t>.</w:t>
      </w:r>
    </w:p>
    <w:p w14:paraId="424EB80E" w14:textId="77777777" w:rsidR="000959A2" w:rsidRPr="00155B02" w:rsidRDefault="000959A2">
      <w:pPr>
        <w:pStyle w:val="Standard-BlockCharCharChar"/>
        <w:rPr>
          <w:lang w:val="en-GB"/>
        </w:rPr>
      </w:pPr>
    </w:p>
    <w:p w14:paraId="60F7B724" w14:textId="77777777" w:rsidR="000959A2" w:rsidRPr="00155B02" w:rsidRDefault="000959A2" w:rsidP="00BC7D6E">
      <w:pPr>
        <w:pStyle w:val="berschrift3"/>
        <w:keepNext/>
        <w:numPr>
          <w:ilvl w:val="2"/>
          <w:numId w:val="84"/>
        </w:numPr>
        <w:ind w:left="482" w:hanging="482"/>
        <w:rPr>
          <w:rFonts w:cs="Times New Roman"/>
          <w:lang w:val="en-GB"/>
        </w:rPr>
      </w:pPr>
      <w:bookmarkStart w:id="358" w:name="_Ref108437335"/>
      <w:bookmarkStart w:id="359" w:name="_Toc399421907"/>
      <w:bookmarkStart w:id="360" w:name="_Edit_%3E_Replace_in%20events..."/>
      <w:r w:rsidRPr="00155B02">
        <w:rPr>
          <w:rFonts w:cs="Times New Roman"/>
          <w:lang w:val="en-GB"/>
        </w:rPr>
        <w:t>Edit &gt; Replace in events</w:t>
      </w:r>
      <w:del w:id="361" w:author="Moritz Lautenbach" w:date="2014-04-15T14:34:00Z">
        <w:r w:rsidRPr="00155B02" w:rsidDel="00425977">
          <w:rPr>
            <w:rFonts w:cs="Times New Roman"/>
            <w:lang w:val="en-GB"/>
          </w:rPr>
          <w:delText xml:space="preserve"> </w:delText>
        </w:r>
      </w:del>
      <w:r w:rsidRPr="00155B02">
        <w:rPr>
          <w:rFonts w:cs="Times New Roman"/>
          <w:lang w:val="en-GB"/>
        </w:rPr>
        <w:t>...</w:t>
      </w:r>
      <w:bookmarkEnd w:id="358"/>
      <w:bookmarkEnd w:id="359"/>
    </w:p>
    <w:p w14:paraId="1A39D9EA" w14:textId="77777777" w:rsidR="000959A2" w:rsidRPr="00155B02" w:rsidRDefault="000959A2">
      <w:pPr>
        <w:pStyle w:val="Standard-BlockCharCharChar"/>
        <w:keepNext/>
        <w:rPr>
          <w:lang w:val="en-GB"/>
        </w:rPr>
      </w:pPr>
      <w:r w:rsidRPr="00155B02">
        <w:rPr>
          <w:lang w:val="en-GB"/>
        </w:rPr>
        <w:t>Opens a dialog</w:t>
      </w:r>
      <w:del w:id="362" w:author="Moritz Lautenbach" w:date="2014-04-16T13:08:00Z">
        <w:r w:rsidRPr="00155B02" w:rsidDel="00C11700">
          <w:rPr>
            <w:lang w:val="en-GB"/>
          </w:rPr>
          <w:delText>ue</w:delText>
        </w:r>
      </w:del>
      <w:r w:rsidRPr="00155B02">
        <w:rPr>
          <w:lang w:val="en-GB"/>
        </w:rPr>
        <w:t xml:space="preserve"> that allows searching and replacing specific characters or character strings in </w:t>
      </w:r>
      <w:r w:rsidRPr="00155B02">
        <w:rPr>
          <w:lang w:val="en-GB"/>
        </w:rPr>
        <w:lastRenderedPageBreak/>
        <w:t>events.</w:t>
      </w:r>
    </w:p>
    <w:p w14:paraId="3869A6D2" w14:textId="77777777" w:rsidR="000959A2" w:rsidRPr="00155B02" w:rsidRDefault="000959A2">
      <w:pPr>
        <w:pStyle w:val="Standard-BlockCharCharChar"/>
        <w:keepNext/>
        <w:rPr>
          <w:lang w:val="en-GB"/>
        </w:rPr>
      </w:pPr>
    </w:p>
    <w:p w14:paraId="4831A4B3"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31E73340">
          <v:shape id="_x0000_i1102" type="#_x0000_t75" style="width:345pt;height:227.25pt" filled="t">
            <v:fill color2="black"/>
            <v:imagedata r:id="rId131" o:title=""/>
          </v:shape>
        </w:pict>
      </w:r>
    </w:p>
    <w:p w14:paraId="33883BC6" w14:textId="77777777" w:rsidR="000959A2" w:rsidRPr="00155B02" w:rsidRDefault="000959A2">
      <w:pPr>
        <w:pStyle w:val="Standard-BlockCharCharChar"/>
        <w:rPr>
          <w:lang w:val="en-GB"/>
        </w:rPr>
      </w:pPr>
    </w:p>
    <w:p w14:paraId="0C69DF1E" w14:textId="2AD92D9A" w:rsidR="000959A2" w:rsidRPr="00155B02" w:rsidRDefault="000959A2">
      <w:pPr>
        <w:pStyle w:val="Standard-BlockCharCharChar"/>
        <w:rPr>
          <w:lang w:val="en-GB"/>
        </w:rPr>
      </w:pPr>
      <w:r w:rsidRPr="00155B02">
        <w:rPr>
          <w:lang w:val="en-GB"/>
        </w:rPr>
        <w:t xml:space="preserve">The character or string to be searched for is entered into the field </w:t>
      </w:r>
      <w:r w:rsidR="00007CB6" w:rsidRPr="00155B02">
        <w:rPr>
          <w:lang w:val="en-GB"/>
        </w:rPr>
        <w:t>„</w:t>
      </w:r>
      <w:r w:rsidRPr="00155B02">
        <w:rPr>
          <w:lang w:val="en-GB"/>
        </w:rPr>
        <w:t>Search string</w:t>
      </w:r>
      <w:r w:rsidR="00E6350C" w:rsidRPr="00155B02">
        <w:rPr>
          <w:lang w:val="en-GB"/>
        </w:rPr>
        <w:t>“</w:t>
      </w:r>
      <w:r w:rsidRPr="00155B02">
        <w:rPr>
          <w:lang w:val="en-GB"/>
        </w:rPr>
        <w:t xml:space="preserve">. The character or string to be replaced is entered into the field </w:t>
      </w:r>
      <w:r w:rsidR="00007CB6" w:rsidRPr="00155B02">
        <w:rPr>
          <w:lang w:val="en-GB"/>
        </w:rPr>
        <w:t>„</w:t>
      </w:r>
      <w:r w:rsidRPr="00155B02">
        <w:rPr>
          <w:lang w:val="en-GB"/>
        </w:rPr>
        <w:t>Replace string</w:t>
      </w:r>
      <w:r w:rsidR="00E6350C" w:rsidRPr="00155B02">
        <w:rPr>
          <w:lang w:val="en-GB"/>
        </w:rPr>
        <w:t>“</w:t>
      </w:r>
      <w:r w:rsidRPr="00155B02">
        <w:rPr>
          <w:lang w:val="en-GB"/>
        </w:rPr>
        <w:t xml:space="preserve">. The determination of the </w:t>
      </w:r>
      <w:r w:rsidR="00007CB6" w:rsidRPr="00155B02">
        <w:rPr>
          <w:lang w:val="en-GB"/>
        </w:rPr>
        <w:t>„</w:t>
      </w:r>
      <w:r w:rsidRPr="00155B02">
        <w:rPr>
          <w:lang w:val="en-GB"/>
        </w:rPr>
        <w:t>Search area</w:t>
      </w:r>
      <w:r w:rsidR="00E6350C" w:rsidRPr="00155B02">
        <w:rPr>
          <w:lang w:val="en-GB"/>
        </w:rPr>
        <w:t>“</w:t>
      </w:r>
      <w:r w:rsidRPr="00155B02">
        <w:rPr>
          <w:lang w:val="en-GB"/>
        </w:rPr>
        <w:t xml:space="preserve"> is done as described above (</w:t>
      </w:r>
      <w:r w:rsidR="00007CB6" w:rsidRPr="00155B02">
        <w:rPr>
          <w:lang w:val="en-GB"/>
        </w:rPr>
        <w:t>„</w:t>
      </w:r>
      <w:r w:rsidRPr="00155B02">
        <w:rPr>
          <w:lang w:val="en-GB"/>
        </w:rPr>
        <w:t>Edit &gt; Search in events…</w:t>
      </w:r>
      <w:r w:rsidR="00E6350C" w:rsidRPr="00155B02">
        <w:rPr>
          <w:lang w:val="en-GB"/>
        </w:rPr>
        <w:t>“</w:t>
      </w:r>
      <w:r w:rsidRPr="00155B02">
        <w:rPr>
          <w:lang w:val="en-GB"/>
        </w:rPr>
        <w:t xml:space="preserve">). </w:t>
      </w:r>
    </w:p>
    <w:p w14:paraId="54A1409D" w14:textId="77777777" w:rsidR="000959A2" w:rsidRPr="00155B02" w:rsidRDefault="000959A2">
      <w:pPr>
        <w:pStyle w:val="Standard-BlockCharCharChar"/>
        <w:rPr>
          <w:lang w:val="en-GB"/>
        </w:rPr>
      </w:pPr>
    </w:p>
    <w:p w14:paraId="4938A226" w14:textId="77777777" w:rsidR="000959A2" w:rsidRPr="00155B02" w:rsidRDefault="000959A2">
      <w:pPr>
        <w:pStyle w:val="Standard-BlockCharCharChar"/>
        <w:rPr>
          <w:lang w:val="en-GB"/>
        </w:rPr>
      </w:pPr>
      <w:r w:rsidRPr="00155B02">
        <w:rPr>
          <w:lang w:val="en-GB"/>
        </w:rPr>
        <w:t>Searching and replacing always considers the use of capital and small initial letters.</w:t>
      </w:r>
    </w:p>
    <w:p w14:paraId="1CB160DA" w14:textId="77777777" w:rsidR="000959A2" w:rsidRPr="00155B02" w:rsidRDefault="000959A2">
      <w:pPr>
        <w:pStyle w:val="Standard-BlockCharCharChar"/>
        <w:rPr>
          <w:lang w:val="en-GB"/>
        </w:rPr>
      </w:pPr>
    </w:p>
    <w:p w14:paraId="5BDD44E4" w14:textId="77777777" w:rsidR="000959A2" w:rsidRPr="00155B02" w:rsidRDefault="000959A2">
      <w:pPr>
        <w:pStyle w:val="Standard-BlockCharCharChar"/>
        <w:rPr>
          <w:lang w:val="en-GB"/>
        </w:rPr>
      </w:pPr>
      <w:r w:rsidRPr="00155B02">
        <w:rPr>
          <w:lang w:val="en-GB"/>
        </w:rPr>
        <w:t xml:space="preserve">In order to jump to a search result in the musical score, mark the result in the list and click </w:t>
      </w:r>
      <w:r w:rsidRPr="00155B02">
        <w:rPr>
          <w:i/>
          <w:lang w:val="en-GB"/>
        </w:rPr>
        <w:t>Go to</w:t>
      </w:r>
      <w:r w:rsidRPr="00155B02">
        <w:rPr>
          <w:lang w:val="en-GB"/>
        </w:rPr>
        <w:t>.</w:t>
      </w:r>
    </w:p>
    <w:p w14:paraId="52A8B36C" w14:textId="77777777" w:rsidR="000959A2" w:rsidRPr="00155B02" w:rsidRDefault="000959A2">
      <w:pPr>
        <w:pStyle w:val="Standard-BlockCharCharChar"/>
        <w:rPr>
          <w:lang w:val="en-GB"/>
        </w:rPr>
      </w:pPr>
    </w:p>
    <w:p w14:paraId="2CF812D9" w14:textId="59B9037A" w:rsidR="000959A2" w:rsidRPr="00155B02" w:rsidRDefault="000959A2">
      <w:pPr>
        <w:pStyle w:val="Standard-BlockCharCharChar"/>
        <w:rPr>
          <w:lang w:val="en-GB"/>
        </w:rPr>
      </w:pPr>
      <w:r w:rsidRPr="00155B02">
        <w:rPr>
          <w:lang w:val="en-GB"/>
        </w:rPr>
        <w:t xml:space="preserve">In order to replace specific search results, first click </w:t>
      </w:r>
      <w:r w:rsidRPr="00155B02">
        <w:rPr>
          <w:i/>
          <w:lang w:val="en-GB"/>
        </w:rPr>
        <w:t>Search</w:t>
      </w:r>
      <w:r w:rsidRPr="00155B02">
        <w:rPr>
          <w:lang w:val="en-GB"/>
        </w:rPr>
        <w:t>. The results are listed in the</w:t>
      </w:r>
      <w:ins w:id="363" w:author="Moritz Lautenbach" w:date="2014-04-15T14:34:00Z">
        <w:r w:rsidRPr="00155B02">
          <w:rPr>
            <w:lang w:val="en-GB"/>
          </w:rPr>
          <w:t xml:space="preserve"> </w:t>
        </w:r>
      </w:ins>
      <w:r w:rsidR="00007CB6" w:rsidRPr="00155B02">
        <w:rPr>
          <w:lang w:val="en-GB"/>
        </w:rPr>
        <w:t>„</w:t>
      </w:r>
      <w:r w:rsidRPr="00155B02">
        <w:rPr>
          <w:lang w:val="en-GB"/>
        </w:rPr>
        <w:t>Result</w:t>
      </w:r>
      <w:r w:rsidR="00E6350C" w:rsidRPr="00155B02">
        <w:rPr>
          <w:lang w:val="en-GB"/>
        </w:rPr>
        <w:t>“</w:t>
      </w:r>
      <w:r w:rsidRPr="00155B02">
        <w:rPr>
          <w:lang w:val="en-GB"/>
        </w:rPr>
        <w:t xml:space="preserve"> list. In order to replace a specific result, mark it an</w:t>
      </w:r>
      <w:ins w:id="364" w:author="Moritz Lautenbach" w:date="2014-04-15T14:35:00Z">
        <w:r w:rsidRPr="00155B02">
          <w:rPr>
            <w:lang w:val="en-GB"/>
          </w:rPr>
          <w:t>d</w:t>
        </w:r>
      </w:ins>
      <w:r w:rsidRPr="00155B02">
        <w:rPr>
          <w:lang w:val="en-GB"/>
        </w:rPr>
        <w:t xml:space="preserve"> click </w:t>
      </w:r>
      <w:r w:rsidRPr="00155B02">
        <w:rPr>
          <w:i/>
          <w:lang w:val="en-GB"/>
        </w:rPr>
        <w:t>Replace</w:t>
      </w:r>
      <w:r w:rsidRPr="00155B02">
        <w:rPr>
          <w:lang w:val="en-GB"/>
        </w:rPr>
        <w:t>.</w:t>
      </w:r>
    </w:p>
    <w:p w14:paraId="43F7D5CA" w14:textId="77777777" w:rsidR="000959A2" w:rsidRPr="00155B02" w:rsidRDefault="000959A2">
      <w:pPr>
        <w:pStyle w:val="Standard-BlockCharCharChar"/>
        <w:rPr>
          <w:lang w:val="en-GB"/>
        </w:rPr>
      </w:pPr>
    </w:p>
    <w:p w14:paraId="15D180C0" w14:textId="5AB20E06" w:rsidR="000959A2" w:rsidRPr="00155B02" w:rsidRDefault="000959A2">
      <w:pPr>
        <w:pStyle w:val="Standard-BlockCharCharChar"/>
        <w:rPr>
          <w:lang w:val="en-GB"/>
        </w:rPr>
      </w:pPr>
      <w:r w:rsidRPr="00155B02">
        <w:rPr>
          <w:lang w:val="en-GB"/>
        </w:rPr>
        <w:t xml:space="preserve">In order to replace all of the results click </w:t>
      </w:r>
      <w:r w:rsidRPr="00155B02">
        <w:rPr>
          <w:i/>
          <w:lang w:val="en-GB"/>
        </w:rPr>
        <w:t>Replace all</w:t>
      </w:r>
      <w:r w:rsidRPr="00155B02">
        <w:rPr>
          <w:lang w:val="en-GB"/>
        </w:rPr>
        <w:t xml:space="preserve">. Please note: This procedure can not be undone! It is therefore advisable to save the transcription before using the replace function, in order to be able to reverse the process by using </w:t>
      </w:r>
      <w:r w:rsidR="00007CB6" w:rsidRPr="00155B02">
        <w:rPr>
          <w:lang w:val="en-GB"/>
        </w:rPr>
        <w:t>„</w:t>
      </w:r>
      <w:r w:rsidRPr="00155B02">
        <w:rPr>
          <w:lang w:val="en-GB"/>
          <w:rPrChange w:id="365" w:author="Moritz Lautenbach" w:date="2014-04-15T14:35:00Z">
            <w:rPr>
              <w:i/>
              <w:lang w:val="en-GB"/>
            </w:rPr>
          </w:rPrChange>
        </w:rPr>
        <w:t>File &gt; Restore</w:t>
      </w:r>
      <w:ins w:id="366" w:author="Moritz Lautenbach" w:date="2014-04-15T14:35:00Z">
        <w:r w:rsidRPr="00155B02">
          <w:rPr>
            <w:i/>
            <w:lang w:val="en-GB"/>
          </w:rPr>
          <w:t>”</w:t>
        </w:r>
      </w:ins>
      <w:r w:rsidRPr="00155B02">
        <w:rPr>
          <w:lang w:val="en-GB"/>
        </w:rPr>
        <w:t xml:space="preserve"> (see above).</w:t>
      </w:r>
    </w:p>
    <w:p w14:paraId="2144FB7A" w14:textId="77777777" w:rsidR="000959A2" w:rsidRPr="00155B02" w:rsidRDefault="000959A2">
      <w:pPr>
        <w:pStyle w:val="Standard-BlockCharCharChar"/>
        <w:rPr>
          <w:lang w:val="en-GB"/>
        </w:rPr>
      </w:pPr>
    </w:p>
    <w:p w14:paraId="6E7033DC" w14:textId="77777777" w:rsidR="000959A2" w:rsidRPr="00155B02" w:rsidRDefault="000959A2" w:rsidP="00BC7D6E">
      <w:pPr>
        <w:pStyle w:val="berschrift3"/>
        <w:numPr>
          <w:ilvl w:val="2"/>
          <w:numId w:val="84"/>
        </w:numPr>
        <w:ind w:left="482" w:hanging="482"/>
        <w:rPr>
          <w:rFonts w:cs="Times New Roman"/>
          <w:lang w:val="en-GB"/>
        </w:rPr>
      </w:pPr>
      <w:bookmarkStart w:id="367" w:name="_Toc399421908"/>
      <w:r w:rsidRPr="00155B02">
        <w:rPr>
          <w:rFonts w:cs="Times New Roman"/>
          <w:lang w:val="en-GB"/>
        </w:rPr>
        <w:t>Edit &gt; Go to...</w:t>
      </w:r>
      <w:bookmarkEnd w:id="367"/>
      <w:r w:rsidRPr="00155B02">
        <w:rPr>
          <w:rFonts w:cs="Times New Roman"/>
          <w:lang w:val="en-GB"/>
        </w:rPr>
        <w:t xml:space="preserve"> </w:t>
      </w:r>
    </w:p>
    <w:p w14:paraId="61827622" w14:textId="588DFF6F" w:rsidR="000959A2" w:rsidRPr="00155B02" w:rsidRDefault="000959A2">
      <w:pPr>
        <w:pStyle w:val="Standard-BlockCharCharChar"/>
        <w:spacing w:line="100" w:lineRule="atLeast"/>
        <w:rPr>
          <w:lang w:val="en-GB"/>
        </w:rPr>
      </w:pPr>
      <w:r w:rsidRPr="00155B02">
        <w:rPr>
          <w:lang w:val="en-GB"/>
        </w:rPr>
        <w:t xml:space="preserve">By using the </w:t>
      </w:r>
      <w:r w:rsidR="00007CB6" w:rsidRPr="00155B02">
        <w:rPr>
          <w:lang w:val="en-GB"/>
        </w:rPr>
        <w:t>„</w:t>
      </w:r>
      <w:r w:rsidRPr="00155B02">
        <w:rPr>
          <w:lang w:val="en-GB"/>
        </w:rPr>
        <w:t>Go to...</w:t>
      </w:r>
      <w:r w:rsidR="00E6350C" w:rsidRPr="00155B02">
        <w:rPr>
          <w:lang w:val="en-GB"/>
        </w:rPr>
        <w:t>“</w:t>
      </w:r>
      <w:r w:rsidRPr="00155B02">
        <w:rPr>
          <w:lang w:val="en-GB"/>
        </w:rPr>
        <w:t xml:space="preserve"> dialogue, you can navigate to specific positions in the musical score. You can either specify an absolute time value (</w:t>
      </w:r>
      <w:r w:rsidR="00007CB6" w:rsidRPr="00155B02">
        <w:rPr>
          <w:lang w:val="en-GB"/>
        </w:rPr>
        <w:t>„</w:t>
      </w:r>
      <w:r w:rsidRPr="00155B02">
        <w:rPr>
          <w:lang w:val="en-GB"/>
        </w:rPr>
        <w:t>Go to time</w:t>
      </w:r>
      <w:r w:rsidR="00E6350C" w:rsidRPr="00155B02">
        <w:rPr>
          <w:lang w:val="en-GB"/>
        </w:rPr>
        <w:t>“</w:t>
      </w:r>
      <w:r w:rsidRPr="00155B02">
        <w:rPr>
          <w:lang w:val="en-GB"/>
        </w:rPr>
        <w:t xml:space="preserve">) or a position on the timeline </w:t>
      </w:r>
      <w:r w:rsidR="00007CB6" w:rsidRPr="00155B02">
        <w:rPr>
          <w:lang w:val="en-GB"/>
        </w:rPr>
        <w:t>„</w:t>
      </w:r>
      <w:r w:rsidRPr="00155B02">
        <w:rPr>
          <w:lang w:val="en-GB"/>
        </w:rPr>
        <w:t xml:space="preserve">Go </w:t>
      </w:r>
      <w:r w:rsidRPr="00155B02">
        <w:rPr>
          <w:lang w:val="en-GB"/>
        </w:rPr>
        <w:lastRenderedPageBreak/>
        <w:t>to timeline item</w:t>
      </w:r>
      <w:r w:rsidR="00E6350C" w:rsidRPr="00155B02">
        <w:rPr>
          <w:lang w:val="en-GB"/>
        </w:rPr>
        <w:t>“</w:t>
      </w:r>
      <w:r w:rsidRPr="00155B02">
        <w:rPr>
          <w:lang w:val="en-GB"/>
        </w:rPr>
        <w:t xml:space="preserve">. </w:t>
      </w:r>
    </w:p>
    <w:p w14:paraId="64FACFE4" w14:textId="77777777" w:rsidR="000959A2" w:rsidRPr="00155B02" w:rsidRDefault="000959A2">
      <w:pPr>
        <w:pStyle w:val="Standard-BlockCharCharChar"/>
        <w:spacing w:line="100" w:lineRule="atLeast"/>
        <w:jc w:val="center"/>
        <w:rPr>
          <w:lang w:val="en-GB"/>
        </w:rPr>
      </w:pPr>
    </w:p>
    <w:p w14:paraId="050639FE" w14:textId="77777777" w:rsidR="000959A2" w:rsidRPr="00155B02" w:rsidRDefault="00D84B31">
      <w:pPr>
        <w:pStyle w:val="Standard-BlockCharCharChar"/>
        <w:spacing w:line="100" w:lineRule="atLeast"/>
        <w:jc w:val="center"/>
        <w:rPr>
          <w:lang w:val="en-GB"/>
        </w:rPr>
      </w:pPr>
      <w:r>
        <w:rPr>
          <w:lang w:val="en-GB"/>
        </w:rPr>
        <w:pict w14:anchorId="0DA5E5E3">
          <v:shape id="_x0000_i1103" type="#_x0000_t75" style="width:3in;height:84.75pt" filled="t">
            <v:fill color2="black"/>
            <v:imagedata r:id="rId132" o:title=""/>
          </v:shape>
        </w:pict>
      </w:r>
    </w:p>
    <w:p w14:paraId="5AEB88C8" w14:textId="77777777" w:rsidR="000959A2" w:rsidRPr="00155B02" w:rsidRDefault="000959A2">
      <w:pPr>
        <w:pStyle w:val="Standard-BlockCharCharChar"/>
        <w:rPr>
          <w:lang w:val="en-GB"/>
        </w:rPr>
      </w:pPr>
    </w:p>
    <w:p w14:paraId="18EB53C0" w14:textId="5A11753F" w:rsidR="000959A2" w:rsidRPr="00155B02" w:rsidRDefault="000959A2">
      <w:pPr>
        <w:pStyle w:val="Standard-BlockCharCharChar"/>
        <w:rPr>
          <w:lang w:val="en-GB"/>
        </w:rPr>
      </w:pPr>
      <w:r w:rsidRPr="00155B02">
        <w:rPr>
          <w:lang w:val="en-GB"/>
        </w:rPr>
        <w:t xml:space="preserve">By using the button </w:t>
      </w:r>
      <w:r w:rsidR="00007CB6" w:rsidRPr="00155B02">
        <w:rPr>
          <w:lang w:val="en-GB"/>
        </w:rPr>
        <w:t>„</w:t>
      </w:r>
      <w:r w:rsidRPr="00155B02">
        <w:rPr>
          <w:lang w:val="en-GB"/>
        </w:rPr>
        <w:t>Apply</w:t>
      </w:r>
      <w:r w:rsidR="00E6350C" w:rsidRPr="00155B02">
        <w:rPr>
          <w:lang w:val="en-GB"/>
        </w:rPr>
        <w:t>“</w:t>
      </w:r>
      <w:r w:rsidRPr="00155B02">
        <w:rPr>
          <w:lang w:val="en-GB"/>
        </w:rPr>
        <w:t xml:space="preserve">, you can jump to the specified position. Clicking </w:t>
      </w:r>
      <w:r w:rsidR="00007CB6" w:rsidRPr="00155B02">
        <w:rPr>
          <w:lang w:val="en-GB"/>
        </w:rPr>
        <w:t>„</w:t>
      </w:r>
      <w:r w:rsidRPr="00155B02">
        <w:rPr>
          <w:lang w:val="en-GB"/>
        </w:rPr>
        <w:t>OK</w:t>
      </w:r>
      <w:r w:rsidR="00E6350C" w:rsidRPr="00155B02">
        <w:rPr>
          <w:lang w:val="en-GB"/>
        </w:rPr>
        <w:t>“</w:t>
      </w:r>
      <w:r w:rsidRPr="00155B02">
        <w:rPr>
          <w:lang w:val="en-GB"/>
        </w:rPr>
        <w:t xml:space="preserve"> also closes the dialogue.</w:t>
      </w:r>
    </w:p>
    <w:p w14:paraId="16F8A03B" w14:textId="77777777" w:rsidR="000959A2" w:rsidRPr="00155B02" w:rsidRDefault="000959A2">
      <w:pPr>
        <w:pStyle w:val="Standard-BlockCharCharChar"/>
        <w:rPr>
          <w:lang w:val="en-GB"/>
        </w:rPr>
      </w:pPr>
    </w:p>
    <w:p w14:paraId="5B27A2BE" w14:textId="77777777" w:rsidR="000959A2" w:rsidRPr="00155B02" w:rsidRDefault="000959A2" w:rsidP="00BC7D6E">
      <w:pPr>
        <w:pStyle w:val="berschrift3"/>
        <w:keepNext/>
        <w:numPr>
          <w:ilvl w:val="2"/>
          <w:numId w:val="84"/>
        </w:numPr>
        <w:ind w:left="482" w:hanging="482"/>
        <w:rPr>
          <w:rFonts w:cs="Times New Roman"/>
          <w:lang w:val="en-GB"/>
        </w:rPr>
      </w:pPr>
      <w:bookmarkStart w:id="368" w:name="_Toc399421909"/>
      <w:r w:rsidRPr="00155B02">
        <w:rPr>
          <w:rFonts w:cs="Times New Roman"/>
          <w:lang w:val="en-GB"/>
        </w:rPr>
        <w:t>Edit &gt; EXAKT search...</w:t>
      </w:r>
      <w:bookmarkEnd w:id="368"/>
      <w:r w:rsidRPr="00155B02">
        <w:rPr>
          <w:rFonts w:cs="Times New Roman"/>
          <w:lang w:val="en-GB"/>
        </w:rPr>
        <w:t xml:space="preserve"> </w:t>
      </w:r>
    </w:p>
    <w:p w14:paraId="1A9B2C6A" w14:textId="77777777" w:rsidR="000959A2" w:rsidRPr="00155B02" w:rsidRDefault="000959A2">
      <w:pPr>
        <w:pStyle w:val="Standard-BlockCharCharChar"/>
        <w:keepNext/>
        <w:rPr>
          <w:lang w:val="en-GB"/>
        </w:rPr>
      </w:pPr>
      <w:r w:rsidRPr="00155B02">
        <w:rPr>
          <w:lang w:val="en-GB"/>
        </w:rPr>
        <w:t>Opens a dialog</w:t>
      </w:r>
      <w:del w:id="369" w:author="Moritz Lautenbach" w:date="2014-04-16T13:08:00Z">
        <w:r w:rsidRPr="00155B02" w:rsidDel="00C11700">
          <w:rPr>
            <w:lang w:val="en-GB"/>
          </w:rPr>
          <w:delText>ue</w:delText>
        </w:r>
      </w:del>
      <w:r w:rsidRPr="00155B02">
        <w:rPr>
          <w:lang w:val="en-GB"/>
        </w:rPr>
        <w:t xml:space="preserve"> for an EXAKT</w:t>
      </w:r>
      <w:ins w:id="370" w:author="Moritz Lautenbach" w:date="2014-04-15T14:36:00Z">
        <w:r w:rsidRPr="00155B02">
          <w:rPr>
            <w:lang w:val="en-GB"/>
          </w:rPr>
          <w:t>-</w:t>
        </w:r>
      </w:ins>
      <w:del w:id="371" w:author="Moritz Lautenbach" w:date="2014-04-15T14:36:00Z">
        <w:r w:rsidRPr="00155B02" w:rsidDel="00425977">
          <w:rPr>
            <w:lang w:val="en-GB"/>
          </w:rPr>
          <w:delText xml:space="preserve"> </w:delText>
        </w:r>
      </w:del>
      <w:r w:rsidRPr="00155B02">
        <w:rPr>
          <w:lang w:val="en-GB"/>
        </w:rPr>
        <w:t>search .</w:t>
      </w:r>
    </w:p>
    <w:p w14:paraId="4E03ACBB" w14:textId="77777777" w:rsidR="000959A2" w:rsidRPr="00155B02" w:rsidRDefault="000959A2">
      <w:pPr>
        <w:pStyle w:val="Standard-BlockCharCharChar"/>
        <w:keepNext/>
        <w:rPr>
          <w:lang w:val="en-GB"/>
        </w:rPr>
      </w:pPr>
    </w:p>
    <w:p w14:paraId="7E06740C" w14:textId="77777777" w:rsidR="000959A2" w:rsidRPr="00155B02" w:rsidRDefault="00D84B31">
      <w:pPr>
        <w:pStyle w:val="Standard-BlockCharCharChar"/>
        <w:keepNext/>
        <w:spacing w:line="100" w:lineRule="atLeast"/>
        <w:rPr>
          <w:lang w:val="en-GB"/>
        </w:rPr>
      </w:pPr>
      <w:r>
        <w:rPr>
          <w:lang w:val="en-GB"/>
        </w:rPr>
        <w:pict w14:anchorId="3070DB74">
          <v:shape id="_x0000_i1104" type="#_x0000_t75" style="width:467.25pt;height:128.25pt" filled="t">
            <v:fill color2="black"/>
            <v:imagedata r:id="rId133" o:title=""/>
          </v:shape>
        </w:pict>
      </w:r>
    </w:p>
    <w:p w14:paraId="589EE2B3" w14:textId="77777777" w:rsidR="000959A2" w:rsidRPr="00155B02" w:rsidRDefault="000959A2">
      <w:pPr>
        <w:pStyle w:val="Standard-BlockCharCharChar"/>
        <w:rPr>
          <w:lang w:val="en-GB"/>
        </w:rPr>
      </w:pPr>
    </w:p>
    <w:p w14:paraId="626BCE0F" w14:textId="77777777" w:rsidR="000959A2" w:rsidRPr="00155B02" w:rsidRDefault="000959A2">
      <w:pPr>
        <w:pStyle w:val="Standard-BlockCharCharChar"/>
        <w:rPr>
          <w:lang w:val="en-GB"/>
        </w:rPr>
      </w:pPr>
      <w:r w:rsidRPr="00155B02">
        <w:rPr>
          <w:lang w:val="en-GB"/>
        </w:rPr>
        <w:t xml:space="preserve">To see how the EXAKT search works, see </w:t>
      </w:r>
      <w:r w:rsidRPr="00155B02">
        <w:rPr>
          <w:rStyle w:val="Dokumentation"/>
          <w:rFonts w:eastAsia="SimSun"/>
          <w:lang w:val="en-GB"/>
        </w:rPr>
        <w:t>Einführung in das Suchwerkzeug EXAKT</w:t>
      </w:r>
      <w:r w:rsidRPr="00155B02">
        <w:rPr>
          <w:lang w:val="en-GB"/>
        </w:rPr>
        <w:t>.</w:t>
      </w:r>
      <w:r w:rsidRPr="00155B02">
        <w:rPr>
          <w:lang w:val="en-GB"/>
        </w:rPr>
        <w:commentReference w:id="372"/>
      </w:r>
    </w:p>
    <w:p w14:paraId="5CCCF7E7" w14:textId="77777777" w:rsidR="000959A2" w:rsidRPr="00155B02" w:rsidRDefault="000959A2" w:rsidP="00BC7D6E">
      <w:pPr>
        <w:pStyle w:val="berschrift3"/>
        <w:numPr>
          <w:ilvl w:val="2"/>
          <w:numId w:val="84"/>
        </w:numPr>
        <w:ind w:left="482" w:hanging="482"/>
        <w:rPr>
          <w:rFonts w:cs="Times New Roman"/>
          <w:lang w:val="en-GB"/>
        </w:rPr>
      </w:pPr>
      <w:bookmarkStart w:id="373" w:name="_Toc399421910"/>
      <w:bookmarkStart w:id="374" w:name="_Ref108437344"/>
      <w:bookmarkStart w:id="375" w:name="_Edit_%3E_Selection"/>
      <w:r w:rsidRPr="00155B02">
        <w:rPr>
          <w:rFonts w:cs="Times New Roman"/>
          <w:lang w:val="en-GB"/>
        </w:rPr>
        <w:t>Edit &gt; Selection</w:t>
      </w:r>
      <w:bookmarkEnd w:id="373"/>
      <w:r w:rsidRPr="00155B02">
        <w:rPr>
          <w:rFonts w:cs="Times New Roman"/>
          <w:lang w:val="en-GB"/>
        </w:rPr>
        <w:t xml:space="preserve"> </w:t>
      </w:r>
      <w:bookmarkEnd w:id="374"/>
    </w:p>
    <w:p w14:paraId="3E4F4CAF" w14:textId="27C66B12" w:rsidR="000959A2" w:rsidRPr="00155B02" w:rsidRDefault="000959A2">
      <w:pPr>
        <w:pStyle w:val="Standard-BlockCharCharChar"/>
        <w:rPr>
          <w:lang w:val="en-GB"/>
        </w:rPr>
      </w:pPr>
      <w:r w:rsidRPr="00155B02">
        <w:rPr>
          <w:lang w:val="en-GB"/>
        </w:rPr>
        <w:t>This submenu includes features that concern a previously selected part (</w:t>
      </w:r>
      <w:r w:rsidR="00007CB6" w:rsidRPr="00155B02">
        <w:rPr>
          <w:lang w:val="en-GB"/>
        </w:rPr>
        <w:t>„</w:t>
      </w:r>
      <w:r w:rsidRPr="00155B02">
        <w:rPr>
          <w:lang w:val="en-GB"/>
        </w:rPr>
        <w:t>Selection</w:t>
      </w:r>
      <w:r w:rsidR="00E6350C" w:rsidRPr="00155B02">
        <w:rPr>
          <w:lang w:val="en-GB"/>
        </w:rPr>
        <w:t>“</w:t>
      </w:r>
      <w:r w:rsidRPr="00155B02">
        <w:rPr>
          <w:lang w:val="en-GB"/>
        </w:rPr>
        <w:t xml:space="preserve">) of the transcription. In essence, this selection is made up of all displayed </w:t>
      </w:r>
      <w:r w:rsidR="00C11634" w:rsidRPr="00155B02">
        <w:rPr>
          <w:lang w:val="en-GB"/>
        </w:rPr>
        <w:t>tiers</w:t>
      </w:r>
      <w:r w:rsidRPr="00155B02">
        <w:rPr>
          <w:lang w:val="en-GB"/>
        </w:rPr>
        <w:t xml:space="preserve">. It can be reduced in two ways (which can also be combined): Entire </w:t>
      </w:r>
      <w:r w:rsidR="00C11634" w:rsidRPr="00155B02">
        <w:rPr>
          <w:lang w:val="en-GB"/>
        </w:rPr>
        <w:t>tiers</w:t>
      </w:r>
      <w:r w:rsidRPr="00155B02">
        <w:rPr>
          <w:lang w:val="en-GB"/>
        </w:rPr>
        <w:t xml:space="preserve"> can be removed from the selection by dismissing them with the function </w:t>
      </w:r>
      <w:r w:rsidRPr="00155B02">
        <w:rPr>
          <w:i/>
          <w:iCs/>
          <w:lang w:val="en-GB"/>
        </w:rPr>
        <w:t>Tier</w:t>
      </w:r>
      <w:r w:rsidRPr="00155B02">
        <w:rPr>
          <w:i/>
          <w:lang w:val="en-GB"/>
        </w:rPr>
        <w:t> &gt; Hide tier</w:t>
      </w:r>
      <w:r w:rsidRPr="00155B02">
        <w:rPr>
          <w:lang w:val="en-GB"/>
        </w:rPr>
        <w:t>. If only specific time points are to be selected, mark the section on the time line by using the mouse (click and drag).</w:t>
      </w:r>
    </w:p>
    <w:p w14:paraId="033DA168" w14:textId="77777777" w:rsidR="000959A2" w:rsidRPr="00155B02" w:rsidRDefault="000959A2">
      <w:pPr>
        <w:pStyle w:val="Standard-BlockCharCharChar"/>
        <w:rPr>
          <w:lang w:val="en-GB"/>
        </w:rPr>
      </w:pPr>
    </w:p>
    <w:p w14:paraId="6E65BF5C" w14:textId="77777777" w:rsidR="000959A2" w:rsidRPr="00155B02" w:rsidRDefault="000959A2">
      <w:pPr>
        <w:pStyle w:val="Standard-BlockCharCharChar"/>
        <w:keepNext/>
        <w:rPr>
          <w:lang w:val="en-GB"/>
        </w:rPr>
      </w:pPr>
      <w:r w:rsidRPr="00155B02">
        <w:rPr>
          <w:lang w:val="en-GB"/>
        </w:rPr>
        <w:lastRenderedPageBreak/>
        <w:t>Example:</w:t>
      </w:r>
    </w:p>
    <w:p w14:paraId="506B2F8C" w14:textId="77777777" w:rsidR="000959A2" w:rsidRPr="00155B02" w:rsidRDefault="000959A2">
      <w:pPr>
        <w:pStyle w:val="Standard-BlockCharCharChar"/>
        <w:keepNext/>
        <w:rPr>
          <w:lang w:val="en-GB"/>
        </w:rPr>
      </w:pPr>
    </w:p>
    <w:p w14:paraId="3B0BF9D5" w14:textId="77777777" w:rsidR="000959A2" w:rsidRPr="00155B02" w:rsidRDefault="000959A2">
      <w:pPr>
        <w:pStyle w:val="Zwischenberschrift"/>
        <w:keepNext/>
        <w:rPr>
          <w:lang w:val="en-GB"/>
        </w:rPr>
      </w:pPr>
      <w:r w:rsidRPr="00155B02">
        <w:rPr>
          <w:lang w:val="en-GB"/>
        </w:rPr>
        <w:t xml:space="preserve">Initial transcription: </w:t>
      </w:r>
    </w:p>
    <w:p w14:paraId="557C3067" w14:textId="77777777" w:rsidR="000959A2" w:rsidRPr="00155B02" w:rsidRDefault="000959A2">
      <w:pPr>
        <w:pStyle w:val="Standard-BlockCharCharChar"/>
        <w:keepNext/>
        <w:rPr>
          <w:lang w:val="en-GB"/>
        </w:rPr>
      </w:pPr>
      <w:r w:rsidRPr="00155B02">
        <w:rPr>
          <w:lang w:val="en-GB"/>
        </w:rPr>
        <w:t>The selection includes all time points of the seven tiers.</w:t>
      </w:r>
    </w:p>
    <w:p w14:paraId="1859B8F6" w14:textId="77777777" w:rsidR="000959A2" w:rsidRPr="00155B02" w:rsidRDefault="000959A2">
      <w:pPr>
        <w:pStyle w:val="Standard-BlockCharCharChar"/>
        <w:rPr>
          <w:lang w:val="en-GB"/>
        </w:rPr>
      </w:pPr>
    </w:p>
    <w:p w14:paraId="45196B2A" w14:textId="77777777" w:rsidR="000959A2" w:rsidRPr="00155B02" w:rsidRDefault="00D84B31">
      <w:pPr>
        <w:pStyle w:val="BildChar"/>
        <w:rPr>
          <w:rFonts w:ascii="Times New Roman" w:hAnsi="Times New Roman"/>
          <w:lang w:val="en-GB"/>
        </w:rPr>
      </w:pPr>
      <w:r>
        <w:rPr>
          <w:rFonts w:ascii="Times New Roman" w:hAnsi="Times New Roman"/>
          <w:lang w:val="en-GB"/>
        </w:rPr>
        <w:pict w14:anchorId="749FCE80">
          <v:shape id="_x0000_i1105" type="#_x0000_t75" style="width:468pt;height:78.75pt" filled="t">
            <v:fill color2="black"/>
            <v:imagedata r:id="rId134" o:title=""/>
          </v:shape>
        </w:pict>
      </w:r>
    </w:p>
    <w:p w14:paraId="7B311421" w14:textId="77777777" w:rsidR="000959A2" w:rsidRPr="00155B02" w:rsidRDefault="000959A2">
      <w:pPr>
        <w:rPr>
          <w:rFonts w:ascii="Times New Roman" w:hAnsi="Times New Roman" w:cs="Times New Roman"/>
          <w:lang w:val="en-GB"/>
        </w:rPr>
      </w:pPr>
    </w:p>
    <w:p w14:paraId="24DE2915" w14:textId="77777777" w:rsidR="000959A2" w:rsidRPr="00155B02" w:rsidRDefault="000959A2">
      <w:pPr>
        <w:rPr>
          <w:rFonts w:ascii="Times New Roman" w:hAnsi="Times New Roman" w:cs="Times New Roman"/>
          <w:lang w:val="en-GB"/>
        </w:rPr>
      </w:pPr>
    </w:p>
    <w:p w14:paraId="79DABE1A" w14:textId="77777777" w:rsidR="000959A2" w:rsidRPr="00155B02" w:rsidRDefault="000959A2">
      <w:pPr>
        <w:pStyle w:val="Zwischenberschrift"/>
        <w:rPr>
          <w:lang w:val="en-GB"/>
        </w:rPr>
      </w:pPr>
      <w:r w:rsidRPr="00155B02">
        <w:rPr>
          <w:lang w:val="en-GB"/>
        </w:rPr>
        <w:t xml:space="preserve">After hiding the non-verbal tiers and translation tiers: </w:t>
      </w:r>
    </w:p>
    <w:p w14:paraId="57BBE37B" w14:textId="77777777" w:rsidR="000959A2" w:rsidRPr="00155B02" w:rsidRDefault="000959A2">
      <w:pPr>
        <w:pStyle w:val="Standard-BlockCharCharChar"/>
        <w:rPr>
          <w:lang w:val="en-GB"/>
        </w:rPr>
      </w:pPr>
      <w:r w:rsidRPr="00155B02">
        <w:rPr>
          <w:lang w:val="en-GB"/>
        </w:rPr>
        <w:t>The selection includes all time points of the remaining three tiers.</w:t>
      </w:r>
    </w:p>
    <w:p w14:paraId="5E12BF39" w14:textId="77777777" w:rsidR="000959A2" w:rsidRPr="00155B02" w:rsidRDefault="000959A2">
      <w:pPr>
        <w:pStyle w:val="Standard-BlockCharCharChar"/>
        <w:rPr>
          <w:lang w:val="en-GB"/>
        </w:rPr>
      </w:pPr>
    </w:p>
    <w:p w14:paraId="103EC9DF" w14:textId="77777777" w:rsidR="000959A2" w:rsidRPr="00155B02" w:rsidRDefault="00D84B31">
      <w:pPr>
        <w:pStyle w:val="BildChar"/>
        <w:rPr>
          <w:rFonts w:ascii="Times New Roman" w:hAnsi="Times New Roman"/>
          <w:lang w:val="en-GB"/>
        </w:rPr>
      </w:pPr>
      <w:r>
        <w:rPr>
          <w:rFonts w:ascii="Times New Roman" w:hAnsi="Times New Roman"/>
          <w:lang w:val="en-GB"/>
        </w:rPr>
        <w:pict w14:anchorId="31C1EAC7">
          <v:shape id="_x0000_i1106" type="#_x0000_t75" style="width:468pt;height:41.25pt" filled="t">
            <v:fill color2="black"/>
            <v:imagedata r:id="rId135" o:title=""/>
          </v:shape>
        </w:pict>
      </w:r>
    </w:p>
    <w:p w14:paraId="53D33385" w14:textId="77777777" w:rsidR="000959A2" w:rsidRPr="00155B02" w:rsidRDefault="000959A2">
      <w:pPr>
        <w:rPr>
          <w:rFonts w:ascii="Times New Roman" w:hAnsi="Times New Roman" w:cs="Times New Roman"/>
          <w:lang w:val="en-GB"/>
        </w:rPr>
      </w:pPr>
    </w:p>
    <w:p w14:paraId="686C6867" w14:textId="77777777" w:rsidR="000959A2" w:rsidRPr="00155B02" w:rsidRDefault="000959A2">
      <w:pPr>
        <w:rPr>
          <w:rFonts w:ascii="Times New Roman" w:hAnsi="Times New Roman" w:cs="Times New Roman"/>
          <w:lang w:val="en-GB"/>
        </w:rPr>
      </w:pPr>
    </w:p>
    <w:p w14:paraId="21EE379F" w14:textId="77777777" w:rsidR="000959A2" w:rsidRPr="00155B02" w:rsidRDefault="000959A2">
      <w:pPr>
        <w:pStyle w:val="Zwischenberschrift"/>
        <w:rPr>
          <w:lang w:val="en-GB"/>
        </w:rPr>
      </w:pPr>
      <w:r w:rsidRPr="00155B02">
        <w:rPr>
          <w:lang w:val="en-GB"/>
        </w:rPr>
        <w:t>After selecting a section on the time line:</w:t>
      </w:r>
    </w:p>
    <w:p w14:paraId="4AD8A06F" w14:textId="77777777" w:rsidR="000959A2" w:rsidRPr="00155B02" w:rsidRDefault="000959A2">
      <w:pPr>
        <w:pStyle w:val="Standard-BlockCharCharChar"/>
        <w:rPr>
          <w:lang w:val="en-GB"/>
        </w:rPr>
      </w:pPr>
      <w:r w:rsidRPr="00155B02">
        <w:rPr>
          <w:lang w:val="en-GB"/>
        </w:rPr>
        <w:t>The selection only includes the time points 4 to 6 of the three remaining tiers.</w:t>
      </w:r>
    </w:p>
    <w:p w14:paraId="738F9BB6" w14:textId="77777777" w:rsidR="000959A2" w:rsidRPr="00155B02" w:rsidRDefault="000959A2">
      <w:pPr>
        <w:pStyle w:val="Standard-BlockCharCharChar"/>
        <w:rPr>
          <w:lang w:val="en-GB"/>
        </w:rPr>
      </w:pPr>
    </w:p>
    <w:p w14:paraId="675589B4" w14:textId="77777777" w:rsidR="000959A2" w:rsidRPr="00155B02" w:rsidRDefault="00D84B31">
      <w:pPr>
        <w:pStyle w:val="BildChar"/>
        <w:rPr>
          <w:rFonts w:ascii="Times New Roman" w:hAnsi="Times New Roman"/>
          <w:lang w:val="en-GB"/>
        </w:rPr>
      </w:pPr>
      <w:r>
        <w:rPr>
          <w:rFonts w:ascii="Times New Roman" w:hAnsi="Times New Roman"/>
          <w:lang w:val="en-GB"/>
        </w:rPr>
        <w:pict w14:anchorId="7758ABE2">
          <v:shape id="_x0000_i1107" type="#_x0000_t75" style="width:468pt;height:42.75pt" filled="t">
            <v:fill color2="black"/>
            <v:imagedata r:id="rId136" o:title=""/>
          </v:shape>
        </w:pict>
      </w:r>
    </w:p>
    <w:p w14:paraId="5790B081" w14:textId="77777777" w:rsidR="000959A2" w:rsidRPr="00155B02" w:rsidRDefault="000959A2">
      <w:pPr>
        <w:pStyle w:val="Standard-BlockCharCharChar"/>
        <w:rPr>
          <w:lang w:val="en-GB"/>
        </w:rPr>
      </w:pPr>
    </w:p>
    <w:p w14:paraId="64D03734" w14:textId="6CA1C7A6" w:rsidR="000959A2" w:rsidRPr="00155B02" w:rsidRDefault="000959A2">
      <w:pPr>
        <w:pStyle w:val="Standard-BlockCharCharChar"/>
        <w:rPr>
          <w:lang w:val="en-GB"/>
        </w:rPr>
      </w:pPr>
      <w:r w:rsidRPr="00155B02">
        <w:rPr>
          <w:lang w:val="en-GB"/>
        </w:rPr>
        <w:t>The second step is to determine what will happen to the previously made selection. The Partitur-</w:t>
      </w:r>
      <w:r w:rsidR="00C11634" w:rsidRPr="00155B02">
        <w:rPr>
          <w:lang w:val="en-GB"/>
        </w:rPr>
        <w:t>Editor</w:t>
      </w:r>
      <w:r w:rsidRPr="00155B02">
        <w:rPr>
          <w:lang w:val="en-GB"/>
        </w:rPr>
        <w:t xml:space="preserve"> offers five different options for this:</w:t>
      </w:r>
    </w:p>
    <w:p w14:paraId="22E2A6C6" w14:textId="77777777" w:rsidR="000959A2" w:rsidRPr="00155B02" w:rsidRDefault="000959A2" w:rsidP="00BC7D6E">
      <w:pPr>
        <w:pStyle w:val="berschrift3"/>
        <w:numPr>
          <w:ilvl w:val="2"/>
          <w:numId w:val="84"/>
        </w:numPr>
        <w:ind w:left="482" w:hanging="482"/>
        <w:rPr>
          <w:rFonts w:cs="Times New Roman"/>
          <w:lang w:val="en-GB"/>
        </w:rPr>
      </w:pPr>
      <w:bookmarkStart w:id="376" w:name="_Toc399421911"/>
      <w:bookmarkStart w:id="377" w:name="_Ref108437355"/>
      <w:bookmarkStart w:id="378" w:name="_Edit_%3E_Selection_%3E%20Selection%20to"/>
      <w:r w:rsidRPr="00155B02">
        <w:rPr>
          <w:rFonts w:cs="Times New Roman"/>
          <w:lang w:val="en-GB"/>
        </w:rPr>
        <w:t>Edit &gt; Selection &gt; Selection to new</w:t>
      </w:r>
      <w:bookmarkEnd w:id="376"/>
      <w:r w:rsidRPr="00155B02">
        <w:rPr>
          <w:rFonts w:cs="Times New Roman"/>
          <w:lang w:val="en-GB"/>
        </w:rPr>
        <w:t xml:space="preserve"> </w:t>
      </w:r>
      <w:bookmarkEnd w:id="377"/>
    </w:p>
    <w:p w14:paraId="6C24CE72" w14:textId="77777777" w:rsidR="000959A2" w:rsidRPr="00155B02" w:rsidRDefault="000959A2">
      <w:pPr>
        <w:pStyle w:val="Standard-BlockCharCharChar"/>
        <w:rPr>
          <w:lang w:val="en-GB"/>
        </w:rPr>
      </w:pPr>
      <w:r w:rsidRPr="00155B02">
        <w:rPr>
          <w:lang w:val="en-GB"/>
        </w:rPr>
        <w:t>Turns the current selection into a new transcription. For example c) named above:</w:t>
      </w:r>
    </w:p>
    <w:p w14:paraId="5B10E76B" w14:textId="77777777" w:rsidR="000959A2" w:rsidRPr="00155B02" w:rsidRDefault="000959A2">
      <w:pPr>
        <w:pStyle w:val="Standard-BlockCharCharChar"/>
        <w:rPr>
          <w:lang w:val="en-GB"/>
        </w:rPr>
      </w:pPr>
    </w:p>
    <w:p w14:paraId="328AE563"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1FC6E3E8">
          <v:shape id="_x0000_i1108" type="#_x0000_t75" style="width:326.25pt;height:63pt" filled="t">
            <v:fill color2="black"/>
            <v:imagedata r:id="rId137" o:title=""/>
          </v:shape>
        </w:pict>
      </w:r>
    </w:p>
    <w:p w14:paraId="158EE7ED" w14:textId="77777777" w:rsidR="000959A2" w:rsidRPr="00155B02" w:rsidRDefault="000959A2">
      <w:pPr>
        <w:pStyle w:val="Standard-BlockCharCharChar"/>
        <w:rPr>
          <w:lang w:val="en-GB"/>
        </w:rPr>
      </w:pPr>
    </w:p>
    <w:p w14:paraId="26642439" w14:textId="77777777" w:rsidR="000959A2" w:rsidRPr="00155B02" w:rsidRDefault="000959A2" w:rsidP="00BC7D6E">
      <w:pPr>
        <w:pStyle w:val="berschrift3"/>
        <w:numPr>
          <w:ilvl w:val="2"/>
          <w:numId w:val="84"/>
        </w:numPr>
        <w:ind w:left="482" w:hanging="482"/>
        <w:rPr>
          <w:rFonts w:cs="Times New Roman"/>
          <w:lang w:val="en-GB"/>
        </w:rPr>
      </w:pPr>
      <w:bookmarkStart w:id="379" w:name="_Toc399421912"/>
      <w:bookmarkStart w:id="380" w:name="_Ref108437368"/>
      <w:bookmarkStart w:id="381" w:name="_Edit_%3E_Selection_%3E%20Left%20part%20"/>
      <w:r w:rsidRPr="00155B02">
        <w:rPr>
          <w:rFonts w:cs="Times New Roman"/>
          <w:lang w:val="en-GB"/>
        </w:rPr>
        <w:t>Edit &gt; Selection &gt; Left part to new</w:t>
      </w:r>
      <w:bookmarkEnd w:id="379"/>
      <w:r w:rsidRPr="00155B02">
        <w:rPr>
          <w:rFonts w:cs="Times New Roman"/>
          <w:lang w:val="en-GB"/>
        </w:rPr>
        <w:t xml:space="preserve"> </w:t>
      </w:r>
      <w:bookmarkEnd w:id="380"/>
    </w:p>
    <w:p w14:paraId="6ACE703A" w14:textId="77777777" w:rsidR="000959A2" w:rsidRPr="00155B02" w:rsidRDefault="000959A2">
      <w:pPr>
        <w:pStyle w:val="Standard-BlockCharCharChar"/>
        <w:rPr>
          <w:lang w:val="en-GB"/>
        </w:rPr>
      </w:pPr>
      <w:r w:rsidRPr="00155B02">
        <w:rPr>
          <w:lang w:val="en-GB"/>
        </w:rPr>
        <w:t>Divides the transcription at the current cursor position or selection and turns the part left to the position into a new transcription.</w:t>
      </w:r>
    </w:p>
    <w:p w14:paraId="0CB452E4" w14:textId="77777777" w:rsidR="000959A2" w:rsidRPr="00155B02" w:rsidRDefault="000959A2">
      <w:pPr>
        <w:pStyle w:val="Standard-BlockCharCharChar"/>
        <w:rPr>
          <w:lang w:val="en-GB"/>
        </w:rPr>
      </w:pPr>
    </w:p>
    <w:p w14:paraId="7CDCA501" w14:textId="77777777" w:rsidR="000959A2" w:rsidRPr="00155B02" w:rsidRDefault="000959A2" w:rsidP="00BC7D6E">
      <w:pPr>
        <w:pStyle w:val="berschrift3"/>
        <w:numPr>
          <w:ilvl w:val="2"/>
          <w:numId w:val="84"/>
        </w:numPr>
        <w:ind w:left="482" w:hanging="482"/>
        <w:rPr>
          <w:rFonts w:cs="Times New Roman"/>
          <w:lang w:val="en-GB"/>
        </w:rPr>
      </w:pPr>
      <w:bookmarkStart w:id="382" w:name="_Toc399421913"/>
      <w:bookmarkStart w:id="383" w:name="_Ref108437376"/>
      <w:bookmarkStart w:id="384" w:name="_Edit_%3E_Selection_%3E%20Right%20part%2"/>
      <w:r w:rsidRPr="00155B02">
        <w:rPr>
          <w:rFonts w:cs="Times New Roman"/>
          <w:lang w:val="en-GB"/>
        </w:rPr>
        <w:t>Edit &gt; Selection &gt; Right part to new</w:t>
      </w:r>
      <w:bookmarkEnd w:id="382"/>
      <w:r w:rsidRPr="00155B02">
        <w:rPr>
          <w:rFonts w:cs="Times New Roman"/>
          <w:lang w:val="en-GB"/>
        </w:rPr>
        <w:t xml:space="preserve"> </w:t>
      </w:r>
      <w:bookmarkEnd w:id="383"/>
    </w:p>
    <w:p w14:paraId="37B30FB3" w14:textId="77777777" w:rsidR="000959A2" w:rsidRPr="00155B02" w:rsidRDefault="000959A2">
      <w:pPr>
        <w:pStyle w:val="Standard-BlockCharCharChar"/>
        <w:rPr>
          <w:lang w:val="en-GB"/>
        </w:rPr>
      </w:pPr>
      <w:r w:rsidRPr="00155B02">
        <w:rPr>
          <w:lang w:val="en-GB"/>
        </w:rPr>
        <w:t>Divides the transcription at the current cursor position or selection and turns the part right to the position into a new transcription.</w:t>
      </w:r>
    </w:p>
    <w:p w14:paraId="6B6E1513" w14:textId="77777777" w:rsidR="000959A2" w:rsidRPr="00155B02" w:rsidRDefault="000959A2">
      <w:pPr>
        <w:pStyle w:val="Standard-BlockCharCharChar"/>
        <w:rPr>
          <w:lang w:val="en-GB"/>
        </w:rPr>
      </w:pPr>
    </w:p>
    <w:p w14:paraId="792B6BF1" w14:textId="77777777" w:rsidR="000959A2" w:rsidRPr="00155B02" w:rsidRDefault="000959A2" w:rsidP="00BC7D6E">
      <w:pPr>
        <w:pStyle w:val="berschrift3"/>
        <w:numPr>
          <w:ilvl w:val="2"/>
          <w:numId w:val="84"/>
        </w:numPr>
        <w:ind w:left="482" w:hanging="482"/>
        <w:rPr>
          <w:rFonts w:cs="Times New Roman"/>
          <w:lang w:val="en-GB"/>
        </w:rPr>
      </w:pPr>
      <w:bookmarkStart w:id="385" w:name="_Toc399421914"/>
      <w:bookmarkStart w:id="386" w:name="_Ref108437386"/>
      <w:r w:rsidRPr="00155B02">
        <w:rPr>
          <w:rFonts w:cs="Times New Roman"/>
          <w:lang w:val="en-GB"/>
        </w:rPr>
        <w:t>Edit &gt; Selection &gt; Selection to RTF</w:t>
      </w:r>
      <w:bookmarkEnd w:id="385"/>
      <w:r w:rsidRPr="00155B02">
        <w:rPr>
          <w:rFonts w:cs="Times New Roman"/>
          <w:lang w:val="en-GB"/>
        </w:rPr>
        <w:t xml:space="preserve"> </w:t>
      </w:r>
      <w:bookmarkEnd w:id="386"/>
    </w:p>
    <w:p w14:paraId="11D8E813" w14:textId="4991CE16" w:rsidR="000959A2" w:rsidRPr="00155B02" w:rsidRDefault="000959A2">
      <w:pPr>
        <w:pStyle w:val="Standard-BlockCharCharChar"/>
        <w:ind w:right="-144"/>
        <w:rPr>
          <w:lang w:val="en-GB"/>
        </w:rPr>
      </w:pPr>
      <w:r w:rsidRPr="00155B02">
        <w:rPr>
          <w:lang w:val="en-GB"/>
        </w:rPr>
        <w:t xml:space="preserve">Turns the current selection into an RTF musical score output (see </w:t>
      </w:r>
      <w:r w:rsidR="00007CB6" w:rsidRPr="00155B02">
        <w:rPr>
          <w:lang w:val="en-GB"/>
        </w:rPr>
        <w:t>„</w:t>
      </w:r>
      <w:r w:rsidRPr="00155B02">
        <w:rPr>
          <w:lang w:val="en-GB"/>
        </w:rPr>
        <w:t>File &gt; Output…</w:t>
      </w:r>
      <w:r w:rsidR="00E6350C" w:rsidRPr="00155B02">
        <w:rPr>
          <w:lang w:val="en-GB"/>
        </w:rPr>
        <w:t>“</w:t>
      </w:r>
      <w:r w:rsidRPr="00155B02">
        <w:rPr>
          <w:lang w:val="en-GB"/>
        </w:rPr>
        <w:t>).</w:t>
      </w:r>
    </w:p>
    <w:p w14:paraId="494BED8E" w14:textId="77777777" w:rsidR="000959A2" w:rsidRPr="00155B02" w:rsidRDefault="000959A2">
      <w:pPr>
        <w:pStyle w:val="Standard-BlockCharCharChar"/>
        <w:rPr>
          <w:lang w:val="en-GB"/>
        </w:rPr>
      </w:pPr>
    </w:p>
    <w:p w14:paraId="00E53376" w14:textId="77777777" w:rsidR="000959A2" w:rsidRPr="00155B02" w:rsidRDefault="000959A2" w:rsidP="00BC7D6E">
      <w:pPr>
        <w:pStyle w:val="berschrift3"/>
        <w:keepNext/>
        <w:numPr>
          <w:ilvl w:val="2"/>
          <w:numId w:val="84"/>
        </w:numPr>
        <w:ind w:left="482" w:hanging="482"/>
        <w:rPr>
          <w:rFonts w:cs="Times New Roman"/>
          <w:lang w:val="en-GB"/>
        </w:rPr>
      </w:pPr>
      <w:bookmarkStart w:id="387" w:name="_Toc399421915"/>
      <w:bookmarkStart w:id="388" w:name="_Ref108437395"/>
      <w:bookmarkEnd w:id="378"/>
      <w:r w:rsidRPr="00155B02">
        <w:rPr>
          <w:rFonts w:cs="Times New Roman"/>
          <w:lang w:val="en-GB"/>
        </w:rPr>
        <w:t>Edit &gt; Selection &gt; Selection to HTML</w:t>
      </w:r>
      <w:bookmarkEnd w:id="387"/>
      <w:r w:rsidRPr="00155B02">
        <w:rPr>
          <w:rFonts w:cs="Times New Roman"/>
          <w:lang w:val="en-GB"/>
        </w:rPr>
        <w:t xml:space="preserve"> </w:t>
      </w:r>
      <w:bookmarkEnd w:id="388"/>
    </w:p>
    <w:p w14:paraId="73F3E54B" w14:textId="6EA353DD" w:rsidR="000959A2" w:rsidRPr="00155B02" w:rsidRDefault="000959A2">
      <w:pPr>
        <w:pStyle w:val="Standard-BlockCharCharChar"/>
        <w:keepNext/>
        <w:rPr>
          <w:lang w:val="en-GB"/>
        </w:rPr>
      </w:pPr>
      <w:r w:rsidRPr="00155B02">
        <w:rPr>
          <w:lang w:val="en-GB"/>
        </w:rPr>
        <w:t xml:space="preserve">Turns the current selection into an HTML musical score output (see </w:t>
      </w:r>
      <w:r w:rsidR="00007CB6" w:rsidRPr="00155B02">
        <w:rPr>
          <w:lang w:val="en-GB"/>
        </w:rPr>
        <w:t>„</w:t>
      </w:r>
      <w:r w:rsidRPr="00155B02">
        <w:rPr>
          <w:lang w:val="en-GB"/>
        </w:rPr>
        <w:t>File &gt; Output…</w:t>
      </w:r>
      <w:r w:rsidR="00E6350C" w:rsidRPr="00155B02">
        <w:rPr>
          <w:lang w:val="en-GB"/>
        </w:rPr>
        <w:t>“</w:t>
      </w:r>
      <w:r w:rsidRPr="00155B02">
        <w:rPr>
          <w:lang w:val="en-GB"/>
        </w:rPr>
        <w:t>).</w:t>
      </w:r>
    </w:p>
    <w:p w14:paraId="6EB06D9F" w14:textId="77777777" w:rsidR="000959A2" w:rsidRPr="00155B02" w:rsidRDefault="000959A2">
      <w:pPr>
        <w:pStyle w:val="Standard-BlockCharCharChar"/>
        <w:rPr>
          <w:lang w:val="en-GB"/>
        </w:rPr>
      </w:pPr>
    </w:p>
    <w:p w14:paraId="016A706A" w14:textId="77777777" w:rsidR="000959A2" w:rsidRPr="00155B02" w:rsidRDefault="000959A2" w:rsidP="00BC7D6E">
      <w:pPr>
        <w:pStyle w:val="berschrift3"/>
        <w:numPr>
          <w:ilvl w:val="2"/>
          <w:numId w:val="84"/>
        </w:numPr>
        <w:ind w:left="482" w:hanging="482"/>
        <w:rPr>
          <w:rFonts w:cs="Times New Roman"/>
          <w:lang w:val="en-GB"/>
        </w:rPr>
      </w:pPr>
      <w:bookmarkStart w:id="389" w:name="_Toc399421916"/>
      <w:bookmarkStart w:id="390" w:name="_Ref108437405"/>
      <w:bookmarkStart w:id="391" w:name="_Edit_%3E_Linking_%3E%20Chop%20audio%252"/>
      <w:r w:rsidRPr="00155B02">
        <w:rPr>
          <w:rFonts w:cs="Times New Roman"/>
          <w:lang w:val="en-GB"/>
        </w:rPr>
        <w:t>Edit &gt; Selection &gt; Print selection…</w:t>
      </w:r>
      <w:bookmarkEnd w:id="389"/>
      <w:r w:rsidRPr="00155B02">
        <w:rPr>
          <w:rFonts w:cs="Times New Roman"/>
          <w:lang w:val="en-GB"/>
        </w:rPr>
        <w:t xml:space="preserve"> </w:t>
      </w:r>
    </w:p>
    <w:p w14:paraId="6B674B87" w14:textId="3139B0C8" w:rsidR="000959A2" w:rsidRPr="00155B02" w:rsidRDefault="000959A2">
      <w:pPr>
        <w:pStyle w:val="Standard-BlockCharCharChar"/>
        <w:rPr>
          <w:lang w:val="en-GB"/>
        </w:rPr>
      </w:pPr>
      <w:r w:rsidRPr="00155B02">
        <w:rPr>
          <w:lang w:val="en-GB"/>
        </w:rPr>
        <w:t xml:space="preserve">Prints the current selection (see also </w:t>
      </w:r>
      <w:r w:rsidR="00007CB6" w:rsidRPr="00155B02">
        <w:rPr>
          <w:lang w:val="en-GB"/>
        </w:rPr>
        <w:t>„</w:t>
      </w:r>
      <w:r w:rsidRPr="00155B02">
        <w:rPr>
          <w:lang w:val="en-GB"/>
        </w:rPr>
        <w:t>File &gt; Print…</w:t>
      </w:r>
      <w:r w:rsidR="00E6350C" w:rsidRPr="00155B02">
        <w:rPr>
          <w:lang w:val="en-GB"/>
        </w:rPr>
        <w:t>“</w:t>
      </w:r>
      <w:r w:rsidRPr="00155B02">
        <w:rPr>
          <w:lang w:val="en-GB"/>
        </w:rPr>
        <w:t>).</w:t>
      </w:r>
    </w:p>
    <w:p w14:paraId="74C95CA6" w14:textId="77777777" w:rsidR="000959A2" w:rsidRPr="00155B02" w:rsidRDefault="000959A2">
      <w:pPr>
        <w:pStyle w:val="Standard-BlockCharCharChar"/>
        <w:rPr>
          <w:lang w:val="en-GB"/>
        </w:rPr>
      </w:pPr>
    </w:p>
    <w:p w14:paraId="6BF4332E" w14:textId="77777777" w:rsidR="000959A2" w:rsidRPr="00155B02" w:rsidRDefault="000959A2" w:rsidP="00BC7D6E">
      <w:pPr>
        <w:pStyle w:val="berschrift3"/>
        <w:numPr>
          <w:ilvl w:val="2"/>
          <w:numId w:val="84"/>
        </w:numPr>
        <w:ind w:left="482" w:hanging="482"/>
        <w:rPr>
          <w:rFonts w:cs="Times New Roman"/>
          <w:lang w:val="en-GB"/>
        </w:rPr>
      </w:pPr>
      <w:bookmarkStart w:id="392" w:name="_Toc399421917"/>
      <w:bookmarkStart w:id="393" w:name="_Ref108437488"/>
      <w:bookmarkEnd w:id="390"/>
      <w:r w:rsidRPr="00155B02">
        <w:rPr>
          <w:rFonts w:cs="Times New Roman"/>
          <w:lang w:val="en-GB"/>
        </w:rPr>
        <w:t>Edit &gt; Preferences…</w:t>
      </w:r>
      <w:bookmarkEnd w:id="392"/>
      <w:r w:rsidRPr="00155B02">
        <w:rPr>
          <w:rFonts w:cs="Times New Roman"/>
          <w:lang w:val="en-GB"/>
        </w:rPr>
        <w:t xml:space="preserve"> </w:t>
      </w:r>
      <w:bookmarkEnd w:id="393"/>
    </w:p>
    <w:p w14:paraId="125C54B0" w14:textId="77777777" w:rsidR="000959A2" w:rsidRPr="00155B02" w:rsidRDefault="000959A2">
      <w:pPr>
        <w:pStyle w:val="Standard-BlockCharCharChar"/>
        <w:rPr>
          <w:lang w:val="en-GB"/>
        </w:rPr>
      </w:pPr>
      <w:r w:rsidRPr="00155B02">
        <w:rPr>
          <w:lang w:val="en-GB"/>
        </w:rPr>
        <w:t>Opens a window to determine user-defined settings. The window is divided into eight subitems:</w:t>
      </w:r>
    </w:p>
    <w:p w14:paraId="7B29A9D8" w14:textId="77777777" w:rsidR="000959A2" w:rsidRPr="00155B02" w:rsidRDefault="000959A2">
      <w:pPr>
        <w:pStyle w:val="Standard-BlockCharCharChar"/>
        <w:rPr>
          <w:lang w:val="en-GB"/>
        </w:rPr>
      </w:pPr>
    </w:p>
    <w:p w14:paraId="0865AF5F" w14:textId="60018BBB" w:rsidR="000959A2" w:rsidRPr="00155B02" w:rsidRDefault="000959A2">
      <w:pPr>
        <w:pStyle w:val="Standard-BlockCharCharChar"/>
        <w:ind w:left="567" w:hanging="567"/>
        <w:rPr>
          <w:lang w:val="en-GB"/>
        </w:rPr>
      </w:pPr>
      <w:r w:rsidRPr="00155B02">
        <w:rPr>
          <w:lang w:val="en-GB"/>
        </w:rPr>
        <w:t xml:space="preserve">1. </w:t>
      </w:r>
      <w:r w:rsidRPr="00155B02">
        <w:rPr>
          <w:b/>
          <w:color w:val="0000FF"/>
          <w:lang w:val="en-GB"/>
        </w:rPr>
        <w:t xml:space="preserve">Fonts: </w:t>
      </w:r>
      <w:r w:rsidRPr="00155B02">
        <w:rPr>
          <w:lang w:val="en-GB"/>
        </w:rPr>
        <w:t xml:space="preserve">The tab </w:t>
      </w:r>
      <w:r w:rsidR="00007CB6" w:rsidRPr="00155B02">
        <w:rPr>
          <w:lang w:val="en-GB"/>
        </w:rPr>
        <w:t>„</w:t>
      </w:r>
      <w:r w:rsidRPr="00155B02">
        <w:rPr>
          <w:lang w:val="en-GB"/>
        </w:rPr>
        <w:t>Fonts</w:t>
      </w:r>
      <w:r w:rsidR="00E6350C" w:rsidRPr="00155B02">
        <w:rPr>
          <w:lang w:val="en-GB"/>
        </w:rPr>
        <w:t>“</w:t>
      </w:r>
      <w:r w:rsidRPr="00155B02">
        <w:rPr>
          <w:lang w:val="en-GB"/>
        </w:rPr>
        <w:t xml:space="preserve"> allows the assignment of default-fonts and methods for underlining.</w:t>
      </w:r>
    </w:p>
    <w:p w14:paraId="40057234" w14:textId="77777777" w:rsidR="000959A2" w:rsidRPr="00155B02" w:rsidRDefault="000959A2">
      <w:pPr>
        <w:pStyle w:val="Standard-BlockCharCharChar"/>
        <w:rPr>
          <w:lang w:val="en-GB"/>
        </w:rPr>
      </w:pPr>
    </w:p>
    <w:p w14:paraId="2BFB128D"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2C21F6DA">
          <v:shape id="_x0000_i1109" type="#_x0000_t75" style="width:348pt;height:212.25pt" filled="t">
            <v:fill color2="black"/>
            <v:imagedata r:id="rId138" o:title=""/>
          </v:shape>
        </w:pict>
      </w:r>
    </w:p>
    <w:p w14:paraId="5A038702" w14:textId="77777777" w:rsidR="000959A2" w:rsidRPr="00155B02" w:rsidRDefault="000959A2">
      <w:pPr>
        <w:pStyle w:val="Standard-BlockCharCharChar"/>
        <w:ind w:left="482"/>
        <w:rPr>
          <w:ins w:id="394" w:author="Moritz Lautenbach" w:date="2014-04-15T14:46:00Z"/>
          <w:lang w:val="en-GB"/>
        </w:rPr>
      </w:pPr>
    </w:p>
    <w:p w14:paraId="545F451F" w14:textId="48E64A92" w:rsidR="000959A2" w:rsidRPr="00155B02" w:rsidRDefault="000959A2">
      <w:pPr>
        <w:pStyle w:val="Standard-BlockCharCharChar"/>
        <w:ind w:left="482"/>
        <w:rPr>
          <w:lang w:val="en-GB"/>
        </w:rPr>
      </w:pPr>
      <w:r w:rsidRPr="00155B02">
        <w:rPr>
          <w:lang w:val="en-GB"/>
        </w:rPr>
        <w:t xml:space="preserve">The </w:t>
      </w:r>
      <w:r w:rsidR="00007CB6" w:rsidRPr="00155B02">
        <w:rPr>
          <w:lang w:val="en-GB"/>
        </w:rPr>
        <w:t>„</w:t>
      </w:r>
      <w:r w:rsidRPr="00155B02">
        <w:rPr>
          <w:lang w:val="en-GB"/>
        </w:rPr>
        <w:t>Default tier font</w:t>
      </w:r>
      <w:r w:rsidR="00E6350C" w:rsidRPr="00155B02">
        <w:rPr>
          <w:lang w:val="en-GB"/>
        </w:rPr>
        <w:t>“</w:t>
      </w:r>
      <w:r w:rsidRPr="00155B02">
        <w:rPr>
          <w:lang w:val="en-GB"/>
        </w:rPr>
        <w:t xml:space="preserve"> is the standard font, which is automatically assigned to new tiers or into which an opened transcription is formatted. </w:t>
      </w:r>
    </w:p>
    <w:p w14:paraId="65EB9797" w14:textId="3FB91CAA" w:rsidR="000959A2" w:rsidRPr="00155B02" w:rsidRDefault="000959A2">
      <w:pPr>
        <w:pStyle w:val="Standard-BlockCharCharChar"/>
        <w:ind w:left="482"/>
        <w:rPr>
          <w:lang w:val="en-GB"/>
        </w:rPr>
      </w:pPr>
      <w:r w:rsidRPr="00155B02">
        <w:rPr>
          <w:lang w:val="en-GB"/>
        </w:rPr>
        <w:t xml:space="preserve">The </w:t>
      </w:r>
      <w:r w:rsidR="00007CB6" w:rsidRPr="00155B02">
        <w:rPr>
          <w:lang w:val="en-GB"/>
        </w:rPr>
        <w:t>„</w:t>
      </w:r>
      <w:r w:rsidRPr="00155B02">
        <w:rPr>
          <w:lang w:val="en-GB"/>
        </w:rPr>
        <w:t>Default general purpose font</w:t>
      </w:r>
      <w:r w:rsidR="00E6350C" w:rsidRPr="00155B02">
        <w:rPr>
          <w:lang w:val="en-GB"/>
        </w:rPr>
        <w:t>“</w:t>
      </w:r>
      <w:r w:rsidRPr="00155B02">
        <w:rPr>
          <w:lang w:val="en-GB"/>
        </w:rPr>
        <w:t xml:space="preserve"> is the font which is used by default for the characters on the virtual keyboard, as well as for the text box above the musical score. For this you should pick a font that covers as many Unicode areas as possible. Currently, the best font for this purpose is </w:t>
      </w:r>
      <w:r w:rsidR="00007CB6" w:rsidRPr="00155B02">
        <w:rPr>
          <w:lang w:val="en-GB"/>
        </w:rPr>
        <w:t>„</w:t>
      </w:r>
      <w:r w:rsidRPr="00155B02">
        <w:rPr>
          <w:lang w:val="en-GB"/>
        </w:rPr>
        <w:t>Arial Unicode MS</w:t>
      </w:r>
      <w:r w:rsidR="00E6350C" w:rsidRPr="00155B02">
        <w:rPr>
          <w:lang w:val="en-GB"/>
        </w:rPr>
        <w:t>“</w:t>
      </w:r>
      <w:r w:rsidRPr="00155B02">
        <w:rPr>
          <w:lang w:val="en-GB"/>
        </w:rPr>
        <w:t xml:space="preserve">. A freeware alternative, even though it is still incomplete in some Unicode areas, is </w:t>
      </w:r>
      <w:r w:rsidR="00007CB6" w:rsidRPr="00155B02">
        <w:rPr>
          <w:lang w:val="en-GB"/>
        </w:rPr>
        <w:t>„</w:t>
      </w:r>
      <w:r w:rsidRPr="00155B02">
        <w:rPr>
          <w:lang w:val="en-GB"/>
        </w:rPr>
        <w:t>Gentium</w:t>
      </w:r>
      <w:r w:rsidR="00E6350C" w:rsidRPr="00155B02">
        <w:rPr>
          <w:lang w:val="en-GB"/>
        </w:rPr>
        <w:t>“</w:t>
      </w:r>
      <w:r w:rsidRPr="00155B02">
        <w:rPr>
          <w:lang w:val="en-GB"/>
        </w:rPr>
        <w:t xml:space="preserve">, which was developed by the </w:t>
      </w:r>
      <w:r w:rsidR="00007CB6" w:rsidRPr="00155B02">
        <w:rPr>
          <w:lang w:val="en-GB"/>
        </w:rPr>
        <w:t>„</w:t>
      </w:r>
      <w:r w:rsidRPr="00155B02">
        <w:rPr>
          <w:lang w:val="en-GB"/>
        </w:rPr>
        <w:t>Summer Institute of Linguistics</w:t>
      </w:r>
      <w:r w:rsidR="00E6350C" w:rsidRPr="00155B02">
        <w:rPr>
          <w:lang w:val="en-GB"/>
        </w:rPr>
        <w:t>“</w:t>
      </w:r>
      <w:r w:rsidRPr="00155B02">
        <w:rPr>
          <w:lang w:val="en-GB"/>
        </w:rPr>
        <w:t xml:space="preserve"> (see also: http://www.sil.org/~gaultney/gentium/).</w:t>
      </w:r>
    </w:p>
    <w:p w14:paraId="1A237A30" w14:textId="77777777" w:rsidR="000959A2" w:rsidRPr="00155B02" w:rsidRDefault="000959A2">
      <w:pPr>
        <w:pStyle w:val="Standard-BlockCharCharChar"/>
        <w:rPr>
          <w:lang w:val="en-GB"/>
        </w:rPr>
      </w:pPr>
    </w:p>
    <w:p w14:paraId="5E13405A" w14:textId="77777777" w:rsidR="000959A2" w:rsidRPr="00155B02" w:rsidRDefault="000959A2">
      <w:pPr>
        <w:pStyle w:val="Standard-BlockCharCharChar"/>
        <w:ind w:left="482"/>
        <w:rPr>
          <w:lang w:val="en-GB"/>
        </w:rPr>
      </w:pPr>
      <w:r w:rsidRPr="00155B02">
        <w:rPr>
          <w:lang w:val="en-GB"/>
        </w:rPr>
        <w:t xml:space="preserve">Click </w:t>
      </w:r>
      <w:r w:rsidRPr="00155B02">
        <w:rPr>
          <w:i/>
          <w:lang w:val="en-GB"/>
        </w:rPr>
        <w:t>Change… </w:t>
      </w:r>
      <w:del w:id="395" w:author="Moritz Lautenbach" w:date="2014-04-15T14:49:00Z">
        <w:r w:rsidRPr="00155B02" w:rsidDel="000A1C55">
          <w:rPr>
            <w:lang w:val="en-GB"/>
          </w:rPr>
          <w:delText xml:space="preserve">, </w:delText>
        </w:r>
      </w:del>
      <w:r w:rsidRPr="00155B02">
        <w:rPr>
          <w:lang w:val="en-GB"/>
        </w:rPr>
        <w:t xml:space="preserve">in order to open a window in which you can choose a different font. </w:t>
      </w:r>
    </w:p>
    <w:p w14:paraId="2398B063" w14:textId="77777777" w:rsidR="000959A2" w:rsidRPr="00155B02" w:rsidRDefault="000959A2">
      <w:pPr>
        <w:rPr>
          <w:rFonts w:ascii="Times New Roman" w:hAnsi="Times New Roman" w:cs="Times New Roman"/>
          <w:lang w:val="en-GB"/>
        </w:rPr>
      </w:pPr>
    </w:p>
    <w:p w14:paraId="33B38AD3"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2E07CC2F">
          <v:shape id="_x0000_i1110" type="#_x0000_t75" style="width:155.25pt;height:156.75pt" filled="t">
            <v:fill color2="black"/>
            <v:imagedata r:id="rId139" o:title=""/>
          </v:shape>
        </w:pict>
      </w:r>
    </w:p>
    <w:p w14:paraId="09E197B9" w14:textId="77777777" w:rsidR="000959A2" w:rsidRPr="00155B02" w:rsidRDefault="000959A2">
      <w:pPr>
        <w:rPr>
          <w:rFonts w:ascii="Times New Roman" w:hAnsi="Times New Roman" w:cs="Times New Roman"/>
          <w:lang w:val="en-GB"/>
        </w:rPr>
      </w:pPr>
    </w:p>
    <w:p w14:paraId="2E864A3B" w14:textId="460B25E9" w:rsidR="000959A2" w:rsidRPr="00155B02" w:rsidRDefault="000959A2">
      <w:pPr>
        <w:pStyle w:val="Standard-BlockCharCharChar"/>
        <w:ind w:left="482"/>
        <w:rPr>
          <w:lang w:val="en-GB"/>
        </w:rPr>
      </w:pPr>
      <w:r w:rsidRPr="00155B02">
        <w:rPr>
          <w:lang w:val="en-GB"/>
        </w:rPr>
        <w:t xml:space="preserve">In order to save your changes, click </w:t>
      </w:r>
      <w:r w:rsidRPr="00155B02">
        <w:rPr>
          <w:i/>
          <w:lang w:val="en-GB"/>
        </w:rPr>
        <w:t>OK</w:t>
      </w:r>
      <w:r w:rsidRPr="00155B02">
        <w:rPr>
          <w:lang w:val="en-GB"/>
        </w:rPr>
        <w:t xml:space="preserve">. (The settings will be saved when closing the </w:t>
      </w:r>
      <w:ins w:id="396" w:author="Moritz Lautenbach" w:date="2014-04-16T13:07:00Z">
        <w:r w:rsidRPr="00155B02">
          <w:rPr>
            <w:lang w:val="en-GB"/>
          </w:rPr>
          <w:t>E</w:t>
        </w:r>
      </w:ins>
      <w:r w:rsidR="00C11634" w:rsidRPr="00155B02">
        <w:rPr>
          <w:lang w:val="en-GB"/>
        </w:rPr>
        <w:t>Editor</w:t>
      </w:r>
      <w:r w:rsidRPr="00155B02">
        <w:rPr>
          <w:lang w:val="en-GB"/>
        </w:rPr>
        <w:t xml:space="preserve"> and are loaded again at the next start.)</w:t>
      </w:r>
    </w:p>
    <w:p w14:paraId="70DA91D9" w14:textId="77777777" w:rsidR="000959A2" w:rsidRPr="00155B02" w:rsidRDefault="000959A2">
      <w:pPr>
        <w:pStyle w:val="Standard-BlockCharCharChar"/>
        <w:rPr>
          <w:lang w:val="en-GB"/>
        </w:rPr>
      </w:pPr>
    </w:p>
    <w:p w14:paraId="0C1A1890" w14:textId="77777777" w:rsidR="000959A2" w:rsidRPr="00155B02" w:rsidRDefault="000959A2">
      <w:pPr>
        <w:pStyle w:val="Standard-BlockCharCharChar"/>
        <w:rPr>
          <w:lang w:val="en-GB"/>
        </w:rPr>
      </w:pPr>
      <w:r w:rsidRPr="00155B02">
        <w:rPr>
          <w:lang w:val="en-GB"/>
        </w:rPr>
        <w:lastRenderedPageBreak/>
        <w:tab/>
        <w:t>There are two options for selecting the method of underlining:</w:t>
      </w:r>
    </w:p>
    <w:p w14:paraId="602D00FC" w14:textId="3D902BD3" w:rsidR="000959A2" w:rsidRPr="00155B02" w:rsidRDefault="000959A2" w:rsidP="000959A2">
      <w:pPr>
        <w:pStyle w:val="Standard-BlockCharCharChar"/>
        <w:numPr>
          <w:ilvl w:val="0"/>
          <w:numId w:val="4"/>
        </w:numPr>
        <w:tabs>
          <w:tab w:val="clear" w:pos="360"/>
          <w:tab w:val="num" w:pos="842"/>
        </w:tabs>
        <w:ind w:left="842"/>
        <w:rPr>
          <w:lang w:val="en-GB"/>
        </w:rPr>
      </w:pPr>
      <w:r w:rsidRPr="00155B02">
        <w:rPr>
          <w:lang w:val="en-GB"/>
        </w:rPr>
        <w:t xml:space="preserve">The option </w:t>
      </w:r>
      <w:r w:rsidR="00007CB6" w:rsidRPr="00155B02">
        <w:rPr>
          <w:lang w:val="en-GB"/>
        </w:rPr>
        <w:t>„</w:t>
      </w:r>
      <w:r w:rsidRPr="00155B02">
        <w:rPr>
          <w:lang w:val="en-GB"/>
        </w:rPr>
        <w:t>Underline in a separate tier of category […]</w:t>
      </w:r>
      <w:r w:rsidR="00E6350C" w:rsidRPr="00155B02">
        <w:rPr>
          <w:lang w:val="en-GB"/>
        </w:rPr>
        <w:t>“</w:t>
      </w:r>
      <w:r w:rsidRPr="00155B02">
        <w:rPr>
          <w:lang w:val="en-GB"/>
        </w:rPr>
        <w:t xml:space="preserve"> underlines a selected passage in an annotation tier below the respective tier. This corresponds to the method recommended in the HIAT handbook for the marking of special intonations.</w:t>
      </w:r>
    </w:p>
    <w:p w14:paraId="398BB7FC" w14:textId="6EAC1295" w:rsidR="000959A2" w:rsidRPr="00155B02" w:rsidRDefault="000959A2" w:rsidP="000959A2">
      <w:pPr>
        <w:pStyle w:val="Standard-BlockCharCharChar"/>
        <w:numPr>
          <w:ilvl w:val="0"/>
          <w:numId w:val="4"/>
        </w:numPr>
        <w:tabs>
          <w:tab w:val="clear" w:pos="360"/>
          <w:tab w:val="num" w:pos="842"/>
        </w:tabs>
        <w:ind w:left="842"/>
        <w:rPr>
          <w:lang w:val="en-GB"/>
        </w:rPr>
      </w:pPr>
      <w:r w:rsidRPr="00155B02">
        <w:rPr>
          <w:lang w:val="en-GB"/>
        </w:rPr>
        <w:t xml:space="preserve">The option </w:t>
      </w:r>
      <w:r w:rsidR="00007CB6" w:rsidRPr="00155B02">
        <w:rPr>
          <w:lang w:val="en-GB"/>
        </w:rPr>
        <w:t>„</w:t>
      </w:r>
      <w:r w:rsidRPr="00155B02">
        <w:rPr>
          <w:lang w:val="en-GB"/>
        </w:rPr>
        <w:t>Underline in the same tier (using a diacritic)</w:t>
      </w:r>
      <w:r w:rsidR="00E6350C" w:rsidRPr="00155B02">
        <w:rPr>
          <w:lang w:val="en-GB"/>
        </w:rPr>
        <w:t>“</w:t>
      </w:r>
      <w:r w:rsidRPr="00155B02">
        <w:rPr>
          <w:lang w:val="en-GB"/>
        </w:rPr>
        <w:t xml:space="preserve"> results in the underlining of a selected text in the same tier by diacritics after every sign. </w:t>
      </w:r>
    </w:p>
    <w:p w14:paraId="401E22BA" w14:textId="0E7E1AA7" w:rsidR="000959A2" w:rsidRPr="00155B02" w:rsidRDefault="000959A2">
      <w:pPr>
        <w:pStyle w:val="Standard-BlockCharCharChar"/>
        <w:rPr>
          <w:lang w:val="en-GB"/>
        </w:rPr>
      </w:pPr>
      <w:r w:rsidRPr="00155B02">
        <w:rPr>
          <w:lang w:val="en-GB"/>
        </w:rPr>
        <w:tab/>
        <w:t xml:space="preserve">For particulars about underlining, see also </w:t>
      </w:r>
      <w:r w:rsidR="00007CB6" w:rsidRPr="00155B02">
        <w:rPr>
          <w:lang w:val="en-GB"/>
        </w:rPr>
        <w:t>„</w:t>
      </w:r>
      <w:r w:rsidRPr="00155B02">
        <w:rPr>
          <w:lang w:val="en-GB"/>
        </w:rPr>
        <w:t>Format &gt; Underline</w:t>
      </w:r>
      <w:r w:rsidR="00E6350C" w:rsidRPr="00155B02">
        <w:rPr>
          <w:lang w:val="en-GB"/>
        </w:rPr>
        <w:t>“</w:t>
      </w:r>
      <w:r w:rsidRPr="00155B02">
        <w:rPr>
          <w:lang w:val="en-GB"/>
        </w:rPr>
        <w:t>.</w:t>
      </w:r>
    </w:p>
    <w:p w14:paraId="5F270DCA" w14:textId="77777777" w:rsidR="000959A2" w:rsidRPr="00155B02" w:rsidRDefault="000959A2">
      <w:pPr>
        <w:pStyle w:val="Standard-BlockCharCharChar"/>
        <w:rPr>
          <w:lang w:val="en-GB"/>
        </w:rPr>
      </w:pPr>
    </w:p>
    <w:p w14:paraId="7848DE83" w14:textId="702A4989" w:rsidR="000959A2" w:rsidRPr="00155B02" w:rsidRDefault="000959A2" w:rsidP="000959A2">
      <w:pPr>
        <w:pStyle w:val="Standard-BlockCharCharChar"/>
        <w:numPr>
          <w:ilvl w:val="0"/>
          <w:numId w:val="8"/>
        </w:numPr>
        <w:tabs>
          <w:tab w:val="clear" w:pos="360"/>
          <w:tab w:val="num" w:pos="720"/>
        </w:tabs>
        <w:ind w:left="567" w:hanging="567"/>
        <w:rPr>
          <w:lang w:val="en-GB"/>
        </w:rPr>
      </w:pPr>
      <w:r w:rsidRPr="00155B02">
        <w:rPr>
          <w:b/>
          <w:color w:val="0000FF"/>
          <w:lang w:val="en-GB"/>
        </w:rPr>
        <w:t>Stylesheets:</w:t>
      </w:r>
      <w:r w:rsidRPr="00155B02">
        <w:rPr>
          <w:b/>
          <w:color w:val="0000FF"/>
          <w:lang w:val="en-GB"/>
        </w:rPr>
        <w:br/>
      </w:r>
      <w:r w:rsidRPr="00155B02">
        <w:rPr>
          <w:lang w:val="en-GB"/>
        </w:rPr>
        <w:t xml:space="preserve">Different stylesheets are defined in the tab </w:t>
      </w:r>
      <w:r w:rsidR="00007CB6" w:rsidRPr="00155B02">
        <w:rPr>
          <w:lang w:val="en-GB"/>
        </w:rPr>
        <w:t>„</w:t>
      </w:r>
      <w:r w:rsidRPr="00155B02">
        <w:rPr>
          <w:lang w:val="en-GB"/>
        </w:rPr>
        <w:t>Stylesheets</w:t>
      </w:r>
      <w:r w:rsidR="00E6350C" w:rsidRPr="00155B02">
        <w:rPr>
          <w:lang w:val="en-GB"/>
        </w:rPr>
        <w:t>“</w:t>
      </w:r>
      <w:r w:rsidRPr="00155B02">
        <w:rPr>
          <w:lang w:val="en-GB"/>
        </w:rPr>
        <w:t xml:space="preserve"> (also see Appendix D):</w:t>
      </w:r>
      <w:ins w:id="397" w:author="Moritz Lautenbach" w:date="2014-04-15T14:51:00Z">
        <w:r w:rsidRPr="00155B02">
          <w:rPr>
            <w:lang w:val="en-GB"/>
          </w:rPr>
          <w:t xml:space="preserve"> </w:t>
        </w:r>
      </w:ins>
    </w:p>
    <w:p w14:paraId="1E8D4985" w14:textId="77777777" w:rsidR="000959A2" w:rsidRPr="00155B02" w:rsidRDefault="000959A2">
      <w:pPr>
        <w:pStyle w:val="BildChar"/>
        <w:rPr>
          <w:ins w:id="398" w:author="Moritz Lautenbach" w:date="2014-04-15T14:51:00Z"/>
          <w:rFonts w:ascii="Times New Roman" w:hAnsi="Times New Roman"/>
          <w:lang w:val="en-GB"/>
        </w:rPr>
      </w:pPr>
    </w:p>
    <w:p w14:paraId="2D4A2598" w14:textId="77777777" w:rsidR="000959A2" w:rsidRPr="00155B02" w:rsidRDefault="00D84B31">
      <w:pPr>
        <w:pStyle w:val="BildChar"/>
        <w:rPr>
          <w:rFonts w:ascii="Times New Roman" w:hAnsi="Times New Roman"/>
          <w:lang w:val="en-GB"/>
        </w:rPr>
      </w:pPr>
      <w:r>
        <w:rPr>
          <w:rFonts w:ascii="Times New Roman" w:hAnsi="Times New Roman"/>
          <w:lang w:val="en-GB"/>
        </w:rPr>
        <w:pict w14:anchorId="7C30E962">
          <v:shape id="_x0000_i1111" type="#_x0000_t75" style="width:366.75pt;height:222.75pt" filled="t">
            <v:fill color2="black"/>
            <v:imagedata r:id="rId140" o:title=""/>
          </v:shape>
        </w:pict>
      </w:r>
    </w:p>
    <w:p w14:paraId="10910D7E" w14:textId="77777777" w:rsidR="000959A2" w:rsidRPr="00155B02" w:rsidRDefault="000959A2">
      <w:pPr>
        <w:pStyle w:val="Standard-BlockCharCharChar"/>
        <w:rPr>
          <w:lang w:val="en-GB"/>
        </w:rPr>
      </w:pPr>
    </w:p>
    <w:p w14:paraId="27BF4303" w14:textId="77777777" w:rsidR="000959A2" w:rsidRPr="00155B02" w:rsidRDefault="000959A2">
      <w:pPr>
        <w:pStyle w:val="Standard-BlockCharCharChar"/>
        <w:rPr>
          <w:lang w:val="en-GB"/>
        </w:rPr>
      </w:pPr>
      <w:r w:rsidRPr="00155B02">
        <w:rPr>
          <w:lang w:val="en-GB"/>
        </w:rPr>
        <w:tab/>
      </w:r>
      <w:r w:rsidRPr="00155B02">
        <w:rPr>
          <w:lang w:val="en-GB"/>
        </w:rPr>
        <w:tab/>
        <w:t>In particular, these are:</w:t>
      </w:r>
    </w:p>
    <w:p w14:paraId="6F7A9251" w14:textId="77777777" w:rsidR="000959A2" w:rsidRPr="00155B02" w:rsidRDefault="000959A2" w:rsidP="000959A2">
      <w:pPr>
        <w:pStyle w:val="Aufzhlungszeichen1"/>
        <w:numPr>
          <w:ilvl w:val="1"/>
          <w:numId w:val="3"/>
        </w:numPr>
        <w:rPr>
          <w:lang w:val="en-GB"/>
        </w:rPr>
      </w:pPr>
      <w:r w:rsidRPr="00155B02">
        <w:rPr>
          <w:lang w:val="en-GB"/>
        </w:rPr>
        <w:t>Head to HTML: The stylesheet that is used in the HTML output to display meta information and the speaker table. The entry can be left empty; an internal default stylesheet will be used.</w:t>
      </w:r>
    </w:p>
    <w:p w14:paraId="4C4C3186" w14:textId="2E6336B9" w:rsidR="000959A2" w:rsidRPr="00155B02" w:rsidRDefault="000959A2" w:rsidP="000959A2">
      <w:pPr>
        <w:pStyle w:val="Aufzhlungszeichen1"/>
        <w:numPr>
          <w:ilvl w:val="1"/>
          <w:numId w:val="3"/>
        </w:numPr>
        <w:rPr>
          <w:lang w:val="en-GB"/>
        </w:rPr>
      </w:pPr>
      <w:r w:rsidRPr="00155B02">
        <w:rPr>
          <w:lang w:val="en-GB"/>
        </w:rPr>
        <w:t xml:space="preserve">Speakertable to transcription: The stylesheet that is found under the menu item </w:t>
      </w:r>
      <w:r w:rsidR="00007CB6" w:rsidRPr="00155B02">
        <w:rPr>
          <w:lang w:val="en-GB"/>
        </w:rPr>
        <w:t>„</w:t>
      </w:r>
      <w:r w:rsidRPr="00155B02">
        <w:rPr>
          <w:lang w:val="en-GB"/>
        </w:rPr>
        <w:t>File &gt; New from speakertable…</w:t>
      </w:r>
      <w:r w:rsidR="00E6350C" w:rsidRPr="00155B02">
        <w:rPr>
          <w:lang w:val="en-GB"/>
        </w:rPr>
        <w:t>“</w:t>
      </w:r>
      <w:r w:rsidRPr="00155B02">
        <w:rPr>
          <w:lang w:val="en-GB"/>
        </w:rPr>
        <w:t xml:space="preserve"> generates a new transcription from a speaker table. The entry can be left empty; an internal default stylesheet will be used.</w:t>
      </w:r>
    </w:p>
    <w:p w14:paraId="2214C483" w14:textId="7164A1EB" w:rsidR="000959A2" w:rsidRPr="00155B02" w:rsidRDefault="000959A2" w:rsidP="000959A2">
      <w:pPr>
        <w:pStyle w:val="Aufzhlungszeichen1"/>
        <w:numPr>
          <w:ilvl w:val="1"/>
          <w:numId w:val="3"/>
        </w:numPr>
        <w:rPr>
          <w:lang w:val="en-GB"/>
        </w:rPr>
      </w:pPr>
      <w:r w:rsidRPr="00155B02">
        <w:rPr>
          <w:lang w:val="en-GB"/>
        </w:rPr>
        <w:t xml:space="preserve">Transcription to format table: The stylesheet that is found under the menu item </w:t>
      </w:r>
      <w:r w:rsidR="00007CB6" w:rsidRPr="00155B02">
        <w:rPr>
          <w:lang w:val="en-GB"/>
        </w:rPr>
        <w:t>„</w:t>
      </w:r>
      <w:r w:rsidRPr="00155B02">
        <w:rPr>
          <w:lang w:val="en-GB"/>
        </w:rPr>
        <w:t>Format &gt; Apply stylesheet</w:t>
      </w:r>
      <w:r w:rsidR="00E6350C" w:rsidRPr="00155B02">
        <w:rPr>
          <w:lang w:val="en-GB"/>
        </w:rPr>
        <w:t>“</w:t>
      </w:r>
      <w:del w:id="399" w:author="Moritz Lautenbach" w:date="2014-04-15T14:52:00Z">
        <w:r w:rsidRPr="00155B02" w:rsidDel="000A1C55">
          <w:rPr>
            <w:lang w:val="en-GB"/>
          </w:rPr>
          <w:delText>,</w:delText>
        </w:r>
      </w:del>
      <w:r w:rsidRPr="00155B02">
        <w:rPr>
          <w:lang w:val="en-GB"/>
        </w:rPr>
        <w:t xml:space="preserve"> is used to format the transcription. The entry can be left empty; an internal default stylesheet will be used.</w:t>
      </w:r>
    </w:p>
    <w:p w14:paraId="11C39F79" w14:textId="15B31CF3" w:rsidR="000959A2" w:rsidRPr="00155B02" w:rsidRDefault="000959A2" w:rsidP="000959A2">
      <w:pPr>
        <w:pStyle w:val="Aufzhlungszeichen1"/>
        <w:numPr>
          <w:ilvl w:val="1"/>
          <w:numId w:val="3"/>
        </w:numPr>
        <w:rPr>
          <w:lang w:val="en-GB"/>
        </w:rPr>
      </w:pPr>
      <w:r w:rsidRPr="00155B02">
        <w:rPr>
          <w:lang w:val="en-GB"/>
        </w:rPr>
        <w:t xml:space="preserve">Free stylesheet visualization: This stylesheet is found under the menu item </w:t>
      </w:r>
      <w:r w:rsidR="00007CB6" w:rsidRPr="00155B02">
        <w:rPr>
          <w:lang w:val="en-GB"/>
        </w:rPr>
        <w:t>„</w:t>
      </w:r>
      <w:r w:rsidRPr="00155B02">
        <w:rPr>
          <w:lang w:val="en-GB"/>
        </w:rPr>
        <w:t>File &gt; Visualization &gt; Free stylesheet visualization</w:t>
      </w:r>
      <w:r w:rsidR="00E6350C" w:rsidRPr="00155B02">
        <w:rPr>
          <w:lang w:val="en-GB"/>
        </w:rPr>
        <w:t>“</w:t>
      </w:r>
      <w:r w:rsidRPr="00155B02">
        <w:rPr>
          <w:lang w:val="en-GB"/>
        </w:rPr>
        <w:t xml:space="preserve">. </w:t>
      </w:r>
    </w:p>
    <w:p w14:paraId="18C99C2F" w14:textId="6EECEAAC" w:rsidR="000959A2" w:rsidRPr="00155B02" w:rsidRDefault="000959A2" w:rsidP="000959A2">
      <w:pPr>
        <w:pStyle w:val="Aufzhlungszeichen1"/>
        <w:numPr>
          <w:ilvl w:val="1"/>
          <w:numId w:val="3"/>
        </w:numPr>
        <w:rPr>
          <w:lang w:val="en-GB"/>
        </w:rPr>
      </w:pPr>
      <w:r w:rsidRPr="00155B02">
        <w:rPr>
          <w:lang w:val="en-GB"/>
        </w:rPr>
        <w:lastRenderedPageBreak/>
        <w:t xml:space="preserve">HIAT utterance list to HTML: This stylesheet is found under the menu item </w:t>
      </w:r>
      <w:r w:rsidR="00007CB6" w:rsidRPr="00155B02">
        <w:rPr>
          <w:lang w:val="en-GB"/>
        </w:rPr>
        <w:t>„</w:t>
      </w:r>
      <w:r w:rsidRPr="00155B02">
        <w:rPr>
          <w:lang w:val="en-GB"/>
        </w:rPr>
        <w:t>Segmentation &gt; HIAT Segmentation &gt; Utterance List (HTML)</w:t>
      </w:r>
      <w:ins w:id="400" w:author="Moritz Lautenbach" w:date="2014-04-15T14:53:00Z">
        <w:r w:rsidRPr="00155B02">
          <w:rPr>
            <w:lang w:val="en-GB"/>
          </w:rPr>
          <w:t>”</w:t>
        </w:r>
      </w:ins>
      <w:r w:rsidRPr="00155B02">
        <w:rPr>
          <w:lang w:val="en-GB"/>
        </w:rPr>
        <w:t>.</w:t>
      </w:r>
    </w:p>
    <w:p w14:paraId="09796589" w14:textId="77777777" w:rsidR="000959A2" w:rsidRPr="00155B02" w:rsidRDefault="000959A2">
      <w:pPr>
        <w:pStyle w:val="Standard-BlockCharCharChar"/>
        <w:rPr>
          <w:lang w:val="en-GB"/>
        </w:rPr>
      </w:pPr>
    </w:p>
    <w:p w14:paraId="1138DD90" w14:textId="77777777" w:rsidR="000959A2" w:rsidRPr="00155B02" w:rsidRDefault="000959A2">
      <w:pPr>
        <w:pStyle w:val="Standard-BlockCharCharChar"/>
        <w:ind w:left="709"/>
        <w:rPr>
          <w:lang w:val="en-GB"/>
        </w:rPr>
      </w:pPr>
      <w:r w:rsidRPr="00155B02">
        <w:rPr>
          <w:lang w:val="en-GB"/>
        </w:rPr>
        <w:t xml:space="preserve">In order to change the entries, click on the respective </w:t>
      </w:r>
      <w:r w:rsidRPr="00155B02">
        <w:rPr>
          <w:i/>
          <w:lang w:val="en-GB"/>
        </w:rPr>
        <w:t xml:space="preserve">Change... </w:t>
      </w:r>
      <w:r w:rsidRPr="00155B02">
        <w:rPr>
          <w:lang w:val="en-GB"/>
        </w:rPr>
        <w:t xml:space="preserve">button. A file window will allow you to select the particular stylesheet. </w:t>
      </w:r>
    </w:p>
    <w:p w14:paraId="4D9897E8" w14:textId="77777777" w:rsidR="000959A2" w:rsidRPr="00155B02" w:rsidRDefault="000959A2">
      <w:pPr>
        <w:pStyle w:val="Standard-BlockCharCharChar"/>
        <w:rPr>
          <w:lang w:val="en-GB"/>
        </w:rPr>
      </w:pPr>
    </w:p>
    <w:p w14:paraId="72087AC4" w14:textId="252E94EE" w:rsidR="000959A2" w:rsidRPr="00155B02" w:rsidRDefault="000959A2">
      <w:pPr>
        <w:pStyle w:val="BildChar"/>
        <w:ind w:left="567" w:hanging="567"/>
        <w:jc w:val="both"/>
        <w:rPr>
          <w:rFonts w:ascii="Times New Roman" w:hAnsi="Times New Roman"/>
          <w:lang w:val="en-GB"/>
        </w:rPr>
      </w:pPr>
      <w:r w:rsidRPr="00155B02">
        <w:rPr>
          <w:rFonts w:ascii="Times New Roman" w:hAnsi="Times New Roman"/>
          <w:lang w:val="en-GB"/>
        </w:rPr>
        <w:t xml:space="preserve">3. </w:t>
      </w:r>
      <w:r w:rsidRPr="00155B02">
        <w:rPr>
          <w:rFonts w:ascii="Times New Roman" w:hAnsi="Times New Roman"/>
          <w:b/>
          <w:color w:val="0000FF"/>
          <w:lang w:val="en-GB"/>
        </w:rPr>
        <w:t>Segmentation</w:t>
      </w:r>
      <w:r w:rsidRPr="00155B02">
        <w:rPr>
          <w:rFonts w:ascii="Times New Roman" w:hAnsi="Times New Roman"/>
          <w:lang w:val="en-GB"/>
        </w:rPr>
        <w:t xml:space="preserve">: In the tab </w:t>
      </w:r>
      <w:r w:rsidR="00007CB6" w:rsidRPr="00155B02">
        <w:rPr>
          <w:rFonts w:ascii="Times New Roman" w:hAnsi="Times New Roman"/>
          <w:lang w:val="en-GB"/>
        </w:rPr>
        <w:t>„</w:t>
      </w:r>
      <w:r w:rsidRPr="00155B02">
        <w:rPr>
          <w:rFonts w:ascii="Times New Roman" w:hAnsi="Times New Roman"/>
          <w:lang w:val="en-GB"/>
        </w:rPr>
        <w:t>Segmentation</w:t>
      </w:r>
      <w:r w:rsidR="00E6350C" w:rsidRPr="00155B02">
        <w:rPr>
          <w:rFonts w:ascii="Times New Roman" w:hAnsi="Times New Roman"/>
          <w:lang w:val="en-GB"/>
        </w:rPr>
        <w:t>“</w:t>
      </w:r>
      <w:r w:rsidRPr="00155B02">
        <w:rPr>
          <w:rFonts w:ascii="Times New Roman" w:hAnsi="Times New Roman"/>
          <w:lang w:val="en-GB"/>
        </w:rPr>
        <w:t xml:space="preserve"> you can define settings for segmentation. These settings affect several menu items of the Transcription menu. In </w:t>
      </w:r>
      <w:del w:id="401" w:author="Moritz Lautenbach" w:date="2014-04-15T14:54:00Z">
        <w:r w:rsidRPr="00155B02" w:rsidDel="00005203">
          <w:rPr>
            <w:rFonts w:ascii="Times New Roman" w:hAnsi="Times New Roman"/>
            <w:lang w:val="en-GB"/>
          </w:rPr>
          <w:delText xml:space="preserve">'Preferred </w:delText>
        </w:r>
      </w:del>
      <w:r w:rsidR="00007CB6" w:rsidRPr="00155B02">
        <w:rPr>
          <w:rFonts w:ascii="Times New Roman" w:hAnsi="Times New Roman"/>
          <w:lang w:val="en-GB"/>
        </w:rPr>
        <w:t>„</w:t>
      </w:r>
      <w:ins w:id="402" w:author="Moritz Lautenbach" w:date="2014-04-15T14:54:00Z">
        <w:r w:rsidRPr="00155B02">
          <w:rPr>
            <w:rFonts w:ascii="Times New Roman" w:hAnsi="Times New Roman"/>
            <w:lang w:val="en-GB"/>
          </w:rPr>
          <w:t xml:space="preserve">Preferred </w:t>
        </w:r>
      </w:ins>
      <w:del w:id="403" w:author="Moritz Lautenbach" w:date="2014-04-15T14:54:00Z">
        <w:r w:rsidRPr="00155B02" w:rsidDel="00005203">
          <w:rPr>
            <w:rFonts w:ascii="Times New Roman" w:hAnsi="Times New Roman"/>
            <w:lang w:val="en-GB"/>
          </w:rPr>
          <w:delText xml:space="preserve">Segmentation' </w:delText>
        </w:r>
      </w:del>
      <w:ins w:id="404" w:author="Moritz Lautenbach" w:date="2014-04-15T14:54:00Z">
        <w:r w:rsidRPr="00155B02">
          <w:rPr>
            <w:rFonts w:ascii="Times New Roman" w:hAnsi="Times New Roman"/>
            <w:lang w:val="en-GB"/>
          </w:rPr>
          <w:t xml:space="preserve">Segmentation” </w:t>
        </w:r>
      </w:ins>
      <w:r w:rsidRPr="00155B02">
        <w:rPr>
          <w:rFonts w:ascii="Times New Roman" w:hAnsi="Times New Roman"/>
          <w:lang w:val="en-GB"/>
        </w:rPr>
        <w:t xml:space="preserve">you can set your preferred segmentation algorithm. In </w:t>
      </w:r>
      <w:del w:id="405" w:author="Moritz Lautenbach" w:date="2014-04-15T14:54:00Z">
        <w:r w:rsidRPr="00155B02" w:rsidDel="00005203">
          <w:rPr>
            <w:rFonts w:ascii="Times New Roman" w:hAnsi="Times New Roman"/>
            <w:lang w:val="en-GB"/>
          </w:rPr>
          <w:delText xml:space="preserve">'Finite </w:delText>
        </w:r>
      </w:del>
      <w:r w:rsidR="00007CB6" w:rsidRPr="00155B02">
        <w:rPr>
          <w:rFonts w:ascii="Times New Roman" w:hAnsi="Times New Roman"/>
          <w:lang w:val="en-GB"/>
        </w:rPr>
        <w:t>„</w:t>
      </w:r>
      <w:ins w:id="406" w:author="Moritz Lautenbach" w:date="2014-04-15T14:54:00Z">
        <w:r w:rsidRPr="00155B02">
          <w:rPr>
            <w:rFonts w:ascii="Times New Roman" w:hAnsi="Times New Roman"/>
            <w:lang w:val="en-GB"/>
          </w:rPr>
          <w:t xml:space="preserve">Finite </w:t>
        </w:r>
      </w:ins>
      <w:r w:rsidRPr="00155B02">
        <w:rPr>
          <w:rFonts w:ascii="Times New Roman" w:hAnsi="Times New Roman"/>
          <w:lang w:val="en-GB"/>
        </w:rPr>
        <w:t xml:space="preserve">State </w:t>
      </w:r>
      <w:del w:id="407" w:author="Moritz Lautenbach" w:date="2014-04-15T14:54:00Z">
        <w:r w:rsidRPr="00155B02" w:rsidDel="00005203">
          <w:rPr>
            <w:rFonts w:ascii="Times New Roman" w:hAnsi="Times New Roman"/>
            <w:lang w:val="en-GB"/>
          </w:rPr>
          <w:delText xml:space="preserve">Machines' </w:delText>
        </w:r>
      </w:del>
      <w:ins w:id="408" w:author="Moritz Lautenbach" w:date="2014-04-15T14:54:00Z">
        <w:r w:rsidRPr="00155B02">
          <w:rPr>
            <w:rFonts w:ascii="Times New Roman" w:hAnsi="Times New Roman"/>
            <w:lang w:val="en-GB"/>
          </w:rPr>
          <w:t xml:space="preserve">Machines” </w:t>
        </w:r>
      </w:ins>
      <w:r w:rsidRPr="00155B02">
        <w:rPr>
          <w:rFonts w:ascii="Times New Roman" w:hAnsi="Times New Roman"/>
          <w:lang w:val="en-GB"/>
        </w:rPr>
        <w:t xml:space="preserve">you can define custom Finite State Machines for the segmentation algorithms. </w:t>
      </w:r>
    </w:p>
    <w:p w14:paraId="4A5AA917" w14:textId="77777777" w:rsidR="000959A2" w:rsidRPr="00155B02" w:rsidRDefault="000959A2">
      <w:pPr>
        <w:pStyle w:val="Standard-BlockCharCharChar"/>
        <w:rPr>
          <w:lang w:val="en-GB"/>
        </w:rPr>
      </w:pPr>
    </w:p>
    <w:p w14:paraId="1315A2D0"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7B764B49">
          <v:shape id="_x0000_i1112" type="#_x0000_t75" style="width:430.5pt;height:263.25pt" filled="t">
            <v:fill color2="black"/>
            <v:imagedata r:id="rId141" o:title=""/>
          </v:shape>
        </w:pict>
      </w:r>
    </w:p>
    <w:p w14:paraId="4013B5AB" w14:textId="77777777" w:rsidR="000959A2" w:rsidRPr="00155B02" w:rsidRDefault="000959A2">
      <w:pPr>
        <w:pStyle w:val="Standard-BlockCharCharChar"/>
        <w:rPr>
          <w:lang w:val="en-GB"/>
        </w:rPr>
      </w:pPr>
    </w:p>
    <w:p w14:paraId="4F2D2C20" w14:textId="77777777" w:rsidR="000959A2" w:rsidRPr="00155B02" w:rsidRDefault="000959A2">
      <w:pPr>
        <w:pStyle w:val="Standard-BlockCharCharChar"/>
        <w:rPr>
          <w:lang w:val="en-GB"/>
        </w:rPr>
      </w:pPr>
      <w:r w:rsidRPr="00155B02">
        <w:rPr>
          <w:lang w:val="en-GB"/>
        </w:rPr>
        <w:tab/>
        <w:t>In particular, these are:</w:t>
      </w:r>
    </w:p>
    <w:p w14:paraId="13029AA6" w14:textId="2E7A36EA" w:rsidR="000959A2" w:rsidRPr="00155B02" w:rsidRDefault="000959A2">
      <w:pPr>
        <w:pStyle w:val="Aufzhlungszeichen1"/>
        <w:tabs>
          <w:tab w:val="clear" w:pos="360"/>
          <w:tab w:val="left" w:pos="964"/>
        </w:tabs>
        <w:ind w:left="964" w:hanging="482"/>
        <w:rPr>
          <w:lang w:val="en-GB"/>
        </w:rPr>
      </w:pPr>
      <w:r w:rsidRPr="00155B02">
        <w:rPr>
          <w:lang w:val="en-GB"/>
        </w:rPr>
        <w:t xml:space="preserve">HIAT: The finite state machine that describes the segmentation algorithm for HIAT files. These are used for various functions under </w:t>
      </w:r>
      <w:r w:rsidR="00007CB6" w:rsidRPr="00155B02">
        <w:rPr>
          <w:lang w:val="en-GB"/>
        </w:rPr>
        <w:t>„</w:t>
      </w:r>
      <w:r w:rsidRPr="00155B02">
        <w:rPr>
          <w:lang w:val="en-GB"/>
        </w:rPr>
        <w:t>Segmentation &gt; HIAT Segmentation</w:t>
      </w:r>
      <w:r w:rsidR="00E6350C" w:rsidRPr="00155B02">
        <w:rPr>
          <w:lang w:val="en-GB"/>
        </w:rPr>
        <w:t>“</w:t>
      </w:r>
      <w:r w:rsidRPr="00155B02">
        <w:rPr>
          <w:lang w:val="en-GB"/>
        </w:rPr>
        <w:t xml:space="preserve"> (see section H of the function references and Appendix B).</w:t>
      </w:r>
    </w:p>
    <w:p w14:paraId="65F38FAB" w14:textId="1A1B1EE5" w:rsidR="000959A2" w:rsidRPr="00155B02" w:rsidRDefault="000959A2">
      <w:pPr>
        <w:pStyle w:val="Aufzhlungszeichen1"/>
        <w:tabs>
          <w:tab w:val="clear" w:pos="360"/>
          <w:tab w:val="left" w:pos="964"/>
        </w:tabs>
        <w:ind w:left="964" w:hanging="482"/>
        <w:rPr>
          <w:lang w:val="en-GB"/>
        </w:rPr>
      </w:pPr>
      <w:r w:rsidRPr="00155B02">
        <w:rPr>
          <w:lang w:val="en-GB"/>
        </w:rPr>
        <w:t xml:space="preserve">DIDA: The finite state machine that describes the segmentation algorithm for DIDA files. These are used for various functions under </w:t>
      </w:r>
      <w:r w:rsidR="00007CB6" w:rsidRPr="00155B02">
        <w:rPr>
          <w:lang w:val="en-GB"/>
        </w:rPr>
        <w:t>„</w:t>
      </w:r>
      <w:r w:rsidRPr="00155B02">
        <w:rPr>
          <w:lang w:val="en-GB"/>
        </w:rPr>
        <w:t>Segmentation &gt; DIDA Segmentation</w:t>
      </w:r>
      <w:r w:rsidR="00E6350C" w:rsidRPr="00155B02">
        <w:rPr>
          <w:lang w:val="en-GB"/>
        </w:rPr>
        <w:t>“</w:t>
      </w:r>
      <w:r w:rsidRPr="00155B02">
        <w:rPr>
          <w:lang w:val="en-GB"/>
        </w:rPr>
        <w:t xml:space="preserve"> (see section H of the function references and Appendix B).</w:t>
      </w:r>
      <w:r w:rsidRPr="00155B02">
        <w:rPr>
          <w:lang w:val="en-GB"/>
        </w:rPr>
        <w:br/>
      </w:r>
      <w:del w:id="409" w:author="Moritz Lautenbach" w:date="2014-04-15T14:55:00Z">
        <w:r w:rsidRPr="00155B02" w:rsidDel="00005203">
          <w:rPr>
            <w:lang w:val="en-GB"/>
          </w:rPr>
          <w:delText>.</w:delText>
        </w:r>
      </w:del>
    </w:p>
    <w:p w14:paraId="4BDB8A42" w14:textId="5E0C7F3B" w:rsidR="000959A2" w:rsidRPr="00155B02" w:rsidRDefault="000959A2">
      <w:pPr>
        <w:pStyle w:val="Aufzhlungszeichen1"/>
        <w:tabs>
          <w:tab w:val="clear" w:pos="360"/>
          <w:tab w:val="left" w:pos="964"/>
        </w:tabs>
        <w:ind w:left="964" w:hanging="482"/>
        <w:rPr>
          <w:lang w:val="en-GB"/>
        </w:rPr>
      </w:pPr>
      <w:r w:rsidRPr="00155B02">
        <w:rPr>
          <w:lang w:val="en-GB"/>
        </w:rPr>
        <w:t xml:space="preserve">GAT: The finite state machine that describes the segmentation algorithm for GAT files. These are used for various functions under </w:t>
      </w:r>
      <w:r w:rsidR="00007CB6" w:rsidRPr="00155B02">
        <w:rPr>
          <w:lang w:val="en-GB"/>
        </w:rPr>
        <w:t>„</w:t>
      </w:r>
      <w:r w:rsidRPr="00155B02">
        <w:rPr>
          <w:lang w:val="en-GB"/>
        </w:rPr>
        <w:t>Segmentation &gt; GAT Segmentation</w:t>
      </w:r>
      <w:r w:rsidR="00E6350C" w:rsidRPr="00155B02">
        <w:rPr>
          <w:lang w:val="en-GB"/>
        </w:rPr>
        <w:t>“</w:t>
      </w:r>
      <w:r w:rsidRPr="00155B02">
        <w:rPr>
          <w:lang w:val="en-GB"/>
        </w:rPr>
        <w:t xml:space="preserve"> (see section H of the function references and Appendix B).</w:t>
      </w:r>
      <w:r w:rsidRPr="00155B02">
        <w:rPr>
          <w:lang w:val="en-GB"/>
        </w:rPr>
        <w:br/>
      </w:r>
      <w:del w:id="410" w:author="Moritz Lautenbach" w:date="2014-04-15T14:55:00Z">
        <w:r w:rsidRPr="00155B02" w:rsidDel="00005203">
          <w:rPr>
            <w:lang w:val="en-GB"/>
          </w:rPr>
          <w:lastRenderedPageBreak/>
          <w:delText>.</w:delText>
        </w:r>
      </w:del>
    </w:p>
    <w:p w14:paraId="4053D879" w14:textId="7C4A392D" w:rsidR="000959A2" w:rsidRPr="00155B02" w:rsidRDefault="000959A2">
      <w:pPr>
        <w:pStyle w:val="Aufzhlungszeichen1"/>
        <w:tabs>
          <w:tab w:val="clear" w:pos="360"/>
          <w:tab w:val="left" w:pos="964"/>
        </w:tabs>
        <w:ind w:left="964" w:hanging="482"/>
        <w:rPr>
          <w:lang w:val="en-GB"/>
        </w:rPr>
      </w:pPr>
      <w:r w:rsidRPr="00155B02">
        <w:rPr>
          <w:lang w:val="en-GB"/>
        </w:rPr>
        <w:t xml:space="preserve">CHAT: The finite state machine that describes the segmentation algorithm for CHAT files. These are used for various functions under </w:t>
      </w:r>
      <w:r w:rsidR="00007CB6" w:rsidRPr="00155B02">
        <w:rPr>
          <w:lang w:val="en-GB"/>
        </w:rPr>
        <w:t>„</w:t>
      </w:r>
      <w:r w:rsidRPr="00155B02">
        <w:rPr>
          <w:lang w:val="en-GB"/>
        </w:rPr>
        <w:t>Segmentation &gt; CHAT Segmentation</w:t>
      </w:r>
      <w:r w:rsidR="00E6350C" w:rsidRPr="00155B02">
        <w:rPr>
          <w:lang w:val="en-GB"/>
        </w:rPr>
        <w:t>“</w:t>
      </w:r>
      <w:r w:rsidRPr="00155B02">
        <w:rPr>
          <w:lang w:val="en-GB"/>
        </w:rPr>
        <w:t xml:space="preserve"> (see section H of the function references and Appendix B).</w:t>
      </w:r>
      <w:r w:rsidRPr="00155B02">
        <w:rPr>
          <w:lang w:val="en-GB"/>
        </w:rPr>
        <w:br/>
      </w:r>
      <w:del w:id="411" w:author="Moritz Lautenbach" w:date="2014-04-15T14:55:00Z">
        <w:r w:rsidRPr="00155B02" w:rsidDel="00005203">
          <w:rPr>
            <w:lang w:val="en-GB"/>
          </w:rPr>
          <w:delText>.</w:delText>
        </w:r>
      </w:del>
    </w:p>
    <w:p w14:paraId="6BA47345" w14:textId="77777777" w:rsidR="000959A2" w:rsidRPr="00155B02" w:rsidRDefault="000959A2">
      <w:pPr>
        <w:pStyle w:val="Standard-BlockCharCharChar"/>
        <w:rPr>
          <w:lang w:val="en-GB"/>
        </w:rPr>
      </w:pPr>
    </w:p>
    <w:p w14:paraId="1EE70BB0" w14:textId="49145796" w:rsidR="000959A2" w:rsidRPr="00155B02" w:rsidRDefault="000959A2">
      <w:pPr>
        <w:pStyle w:val="Standard-BlockCharCharChar"/>
        <w:ind w:left="482"/>
        <w:rPr>
          <w:lang w:val="en-GB"/>
        </w:rPr>
      </w:pPr>
      <w:r w:rsidRPr="00155B02">
        <w:rPr>
          <w:lang w:val="en-GB"/>
        </w:rPr>
        <w:t>Furthermore, you can use this dialog</w:t>
      </w:r>
      <w:del w:id="412" w:author="Moritz Lautenbach" w:date="2014-04-16T13:08:00Z">
        <w:r w:rsidRPr="00155B02" w:rsidDel="00C11700">
          <w:rPr>
            <w:lang w:val="en-GB"/>
          </w:rPr>
          <w:delText>ue</w:delText>
        </w:r>
      </w:del>
      <w:r w:rsidRPr="00155B02">
        <w:rPr>
          <w:lang w:val="en-GB"/>
        </w:rPr>
        <w:t xml:space="preserve"> to choose the form of pauses that are inserted via </w:t>
      </w:r>
      <w:r w:rsidR="00007CB6" w:rsidRPr="00155B02">
        <w:rPr>
          <w:lang w:val="en-GB"/>
        </w:rPr>
        <w:t>„</w:t>
      </w:r>
      <w:r w:rsidRPr="00155B02">
        <w:rPr>
          <w:lang w:val="en-GB"/>
        </w:rPr>
        <w:t xml:space="preserve">Event &gt; Insert </w:t>
      </w:r>
      <w:ins w:id="413" w:author="Moritz Lautenbach" w:date="2014-04-15T14:56:00Z">
        <w:r w:rsidRPr="00155B02">
          <w:rPr>
            <w:lang w:val="en-GB"/>
          </w:rPr>
          <w:t>p</w:t>
        </w:r>
      </w:ins>
      <w:ins w:id="414" w:author="Moritz Lautenbach" w:date="2014-04-15T15:11:00Z">
        <w:r w:rsidRPr="00155B02">
          <w:rPr>
            <w:lang w:val="en-GB"/>
          </w:rPr>
          <w:t xml:space="preserve"> </w:t>
        </w:r>
      </w:ins>
      <w:del w:id="415" w:author="Moritz Lautenbach" w:date="2014-04-15T14:56:00Z">
        <w:r w:rsidRPr="00155B02" w:rsidDel="00005203">
          <w:rPr>
            <w:lang w:val="en-GB"/>
          </w:rPr>
          <w:delText>P</w:delText>
        </w:r>
      </w:del>
      <w:r w:rsidRPr="00155B02">
        <w:rPr>
          <w:lang w:val="en-GB"/>
        </w:rPr>
        <w:t>ause...</w:t>
      </w:r>
      <w:ins w:id="416" w:author="Moritz Lautenbach" w:date="2014-04-15T14:56:00Z">
        <w:r w:rsidRPr="00155B02">
          <w:rPr>
            <w:lang w:val="en-GB"/>
          </w:rPr>
          <w:t>”</w:t>
        </w:r>
      </w:ins>
      <w:r w:rsidRPr="00155B02">
        <w:rPr>
          <w:lang w:val="en-GB"/>
        </w:rPr>
        <w:t xml:space="preserve"> Prefix states which characters precede the pause description. Suffix defines which characters follow. Via Decimal you can define whether a decimal point or a comma is used. Round to defines the number of digits behind the comma, to which the pause measurement is rounded. The settings automatically adapt to the transcription system that has been selected under Preferred Segmentation.</w:t>
      </w:r>
    </w:p>
    <w:p w14:paraId="20B82EE3" w14:textId="77777777" w:rsidR="000959A2" w:rsidRPr="00155B02" w:rsidRDefault="000959A2">
      <w:pPr>
        <w:pStyle w:val="Standard-BlockCharCharChar"/>
        <w:ind w:left="482"/>
        <w:rPr>
          <w:lang w:val="en-GB"/>
        </w:rPr>
      </w:pPr>
    </w:p>
    <w:p w14:paraId="54EB8D09" w14:textId="05636CFE" w:rsidR="000959A2" w:rsidRPr="00155B02" w:rsidRDefault="000959A2">
      <w:pPr>
        <w:pStyle w:val="Standard-BlockCharCharChar"/>
        <w:ind w:left="482"/>
        <w:rPr>
          <w:lang w:val="en-GB"/>
        </w:rPr>
      </w:pPr>
      <w:r w:rsidRPr="00155B02">
        <w:rPr>
          <w:lang w:val="en-GB"/>
        </w:rPr>
        <w:t xml:space="preserve">4. </w:t>
      </w:r>
      <w:r w:rsidRPr="00155B02">
        <w:rPr>
          <w:b/>
          <w:color w:val="0000FF"/>
          <w:lang w:val="en-GB"/>
        </w:rPr>
        <w:t>Auto Save</w:t>
      </w:r>
      <w:r w:rsidRPr="00155B02">
        <w:rPr>
          <w:lang w:val="en-GB"/>
        </w:rPr>
        <w:t xml:space="preserve">: In the tab </w:t>
      </w:r>
      <w:r w:rsidR="00007CB6" w:rsidRPr="00155B02">
        <w:rPr>
          <w:lang w:val="en-GB"/>
        </w:rPr>
        <w:t>„</w:t>
      </w:r>
      <w:r w:rsidRPr="00155B02">
        <w:rPr>
          <w:lang w:val="en-GB"/>
        </w:rPr>
        <w:t>Auto save</w:t>
      </w:r>
      <w:r w:rsidR="00E6350C" w:rsidRPr="00155B02">
        <w:rPr>
          <w:lang w:val="en-GB"/>
        </w:rPr>
        <w:t>“</w:t>
      </w:r>
      <w:r w:rsidRPr="00155B02">
        <w:rPr>
          <w:lang w:val="en-GB"/>
        </w:rPr>
        <w:t xml:space="preserve"> you can choose if you would always like to create an automatic backup copy of the transcription you are working on. </w:t>
      </w:r>
    </w:p>
    <w:p w14:paraId="6B8E728D" w14:textId="6854B430" w:rsidR="000959A2" w:rsidRPr="00155B02" w:rsidRDefault="000959A2">
      <w:pPr>
        <w:pStyle w:val="Standard-BlockCharCharChar"/>
        <w:ind w:left="482"/>
        <w:rPr>
          <w:lang w:val="en-GB"/>
        </w:rPr>
      </w:pPr>
      <w:r w:rsidRPr="00155B02">
        <w:rPr>
          <w:lang w:val="en-GB"/>
        </w:rPr>
        <w:t xml:space="preserve">The automatically generated backup copy will save your data in case of a system crash, as you are able to restore your transcription from the backup copy. If this option is activated, a backup copy with a clear name is created for the session, every time the </w:t>
      </w:r>
      <w:ins w:id="417" w:author="Moritz Lautenbach" w:date="2014-04-16T13:08:00Z">
        <w:r w:rsidRPr="00155B02">
          <w:rPr>
            <w:lang w:val="en-GB"/>
          </w:rPr>
          <w:t>E</w:t>
        </w:r>
      </w:ins>
      <w:r w:rsidR="00C11634" w:rsidRPr="00155B02">
        <w:rPr>
          <w:lang w:val="en-GB"/>
        </w:rPr>
        <w:t>Editor</w:t>
      </w:r>
      <w:r w:rsidRPr="00155B02">
        <w:rPr>
          <w:lang w:val="en-GB"/>
        </w:rPr>
        <w:t xml:space="preserve"> is started. </w:t>
      </w:r>
    </w:p>
    <w:p w14:paraId="52CD74B9" w14:textId="77777777" w:rsidR="000959A2" w:rsidRPr="00155B02" w:rsidRDefault="000959A2">
      <w:pPr>
        <w:pStyle w:val="Standard-BlockCharCharChar"/>
        <w:ind w:left="567" w:hanging="567"/>
        <w:rPr>
          <w:lang w:val="en-GB"/>
        </w:rPr>
      </w:pPr>
    </w:p>
    <w:p w14:paraId="2F03AD75" w14:textId="77777777" w:rsidR="000959A2" w:rsidRPr="00155B02" w:rsidRDefault="000959A2">
      <w:pPr>
        <w:pStyle w:val="Standard-BlockCharCharChar"/>
        <w:rPr>
          <w:lang w:val="en-GB"/>
        </w:rPr>
      </w:pPr>
    </w:p>
    <w:p w14:paraId="3B222996" w14:textId="77777777" w:rsidR="000959A2" w:rsidRPr="00155B02" w:rsidRDefault="00D84B31">
      <w:pPr>
        <w:pStyle w:val="BildChar"/>
        <w:rPr>
          <w:rFonts w:ascii="Times New Roman" w:hAnsi="Times New Roman"/>
          <w:lang w:val="en-GB"/>
        </w:rPr>
      </w:pPr>
      <w:r>
        <w:rPr>
          <w:rFonts w:ascii="Times New Roman" w:hAnsi="Times New Roman"/>
          <w:lang w:val="en-GB"/>
        </w:rPr>
        <w:pict w14:anchorId="043324F0">
          <v:shape id="_x0000_i1113" type="#_x0000_t75" style="width:402.75pt;height:246pt" filled="t">
            <v:fill color2="black"/>
            <v:imagedata r:id="rId142" o:title=""/>
          </v:shape>
        </w:pict>
      </w:r>
    </w:p>
    <w:p w14:paraId="28A22F4B" w14:textId="77777777" w:rsidR="000959A2" w:rsidRPr="00155B02" w:rsidRDefault="000959A2">
      <w:pPr>
        <w:pStyle w:val="BildChar"/>
        <w:rPr>
          <w:rFonts w:ascii="Times New Roman" w:hAnsi="Times New Roman"/>
          <w:lang w:val="en-GB"/>
        </w:rPr>
      </w:pPr>
    </w:p>
    <w:p w14:paraId="70FD14E1" w14:textId="77777777" w:rsidR="000959A2" w:rsidRPr="00155B02" w:rsidRDefault="000959A2">
      <w:pPr>
        <w:pStyle w:val="Standard-BlockCharCharChar"/>
        <w:rPr>
          <w:lang w:val="en-GB"/>
        </w:rPr>
      </w:pPr>
    </w:p>
    <w:p w14:paraId="3816E444" w14:textId="77777777" w:rsidR="000959A2" w:rsidRPr="00155B02" w:rsidRDefault="000959A2">
      <w:pPr>
        <w:pStyle w:val="Standard-BlockCharCharChar"/>
        <w:rPr>
          <w:lang w:val="en-GB"/>
        </w:rPr>
      </w:pPr>
      <w:r w:rsidRPr="00155B02">
        <w:rPr>
          <w:lang w:val="en-GB"/>
        </w:rPr>
        <w:tab/>
        <w:t>You can use the following settings:</w:t>
      </w:r>
    </w:p>
    <w:p w14:paraId="613FC72A" w14:textId="29F580D2" w:rsidR="000959A2" w:rsidRPr="00155B02" w:rsidRDefault="000959A2">
      <w:pPr>
        <w:pStyle w:val="Aufzhlungszeichen1"/>
        <w:tabs>
          <w:tab w:val="clear" w:pos="360"/>
          <w:tab w:val="left" w:pos="964"/>
        </w:tabs>
        <w:ind w:left="964" w:hanging="482"/>
        <w:rPr>
          <w:lang w:val="en-GB"/>
        </w:rPr>
      </w:pPr>
      <w:r w:rsidRPr="00155B02">
        <w:rPr>
          <w:lang w:val="en-GB"/>
        </w:rPr>
        <w:lastRenderedPageBreak/>
        <w:t>Enable undo: The undo function (</w:t>
      </w:r>
      <w:r w:rsidR="00007CB6" w:rsidRPr="00155B02">
        <w:rPr>
          <w:lang w:val="en-GB"/>
        </w:rPr>
        <w:t>„</w:t>
      </w:r>
      <w:r w:rsidRPr="00155B02">
        <w:rPr>
          <w:lang w:val="en-GB"/>
        </w:rPr>
        <w:t>Undo</w:t>
      </w:r>
      <w:r w:rsidR="00E6350C" w:rsidRPr="00155B02">
        <w:rPr>
          <w:lang w:val="en-GB"/>
        </w:rPr>
        <w:t>“</w:t>
      </w:r>
      <w:r w:rsidRPr="00155B02">
        <w:rPr>
          <w:lang w:val="en-GB"/>
        </w:rPr>
        <w:t xml:space="preserve">) in the </w:t>
      </w:r>
      <w:r w:rsidR="00007CB6" w:rsidRPr="00155B02">
        <w:rPr>
          <w:lang w:val="en-GB"/>
        </w:rPr>
        <w:t>„</w:t>
      </w:r>
      <w:r w:rsidRPr="00155B02">
        <w:rPr>
          <w:lang w:val="en-GB"/>
        </w:rPr>
        <w:t>Edit</w:t>
      </w:r>
      <w:r w:rsidR="00E6350C" w:rsidRPr="00155B02">
        <w:rPr>
          <w:lang w:val="en-GB"/>
        </w:rPr>
        <w:t>“</w:t>
      </w:r>
      <w:r w:rsidRPr="00155B02">
        <w:rPr>
          <w:lang w:val="en-GB"/>
        </w:rPr>
        <w:t xml:space="preserve"> menu is activated</w:t>
      </w:r>
    </w:p>
    <w:p w14:paraId="66C87484" w14:textId="77777777" w:rsidR="000959A2" w:rsidRPr="00155B02" w:rsidRDefault="000959A2">
      <w:pPr>
        <w:pStyle w:val="Aufzhlungszeichen1"/>
        <w:tabs>
          <w:tab w:val="clear" w:pos="360"/>
          <w:tab w:val="left" w:pos="964"/>
        </w:tabs>
        <w:ind w:left="964" w:hanging="482"/>
        <w:rPr>
          <w:lang w:val="en-GB"/>
        </w:rPr>
      </w:pPr>
      <w:r w:rsidRPr="00155B02">
        <w:rPr>
          <w:lang w:val="en-GB"/>
        </w:rPr>
        <w:t>Enable auto save: The generating of an automatic backup copy is activated.</w:t>
      </w:r>
    </w:p>
    <w:p w14:paraId="332AD920" w14:textId="77777777" w:rsidR="000959A2" w:rsidRPr="00155B02" w:rsidRDefault="000959A2">
      <w:pPr>
        <w:pStyle w:val="Aufzhlungszeichen1"/>
        <w:tabs>
          <w:tab w:val="clear" w:pos="360"/>
          <w:tab w:val="left" w:pos="964"/>
        </w:tabs>
        <w:ind w:left="964" w:hanging="482"/>
        <w:rPr>
          <w:lang w:val="en-GB"/>
        </w:rPr>
      </w:pPr>
      <w:r w:rsidRPr="00155B02">
        <w:rPr>
          <w:lang w:val="en-GB"/>
        </w:rPr>
        <w:t>Auto save file name: Accept the suggested file name or change it.</w:t>
      </w:r>
    </w:p>
    <w:p w14:paraId="0DD86D0E" w14:textId="77777777" w:rsidR="000959A2" w:rsidRPr="00155B02" w:rsidRDefault="000959A2">
      <w:pPr>
        <w:pStyle w:val="Aufzhlungszeichen1"/>
        <w:tabs>
          <w:tab w:val="clear" w:pos="360"/>
          <w:tab w:val="left" w:pos="964"/>
        </w:tabs>
        <w:ind w:left="964" w:hanging="482"/>
        <w:rPr>
          <w:lang w:val="en-GB"/>
        </w:rPr>
      </w:pPr>
      <w:r w:rsidRPr="00155B02">
        <w:rPr>
          <w:lang w:val="en-GB"/>
        </w:rPr>
        <w:t xml:space="preserve">Auto save path: Accept the suggested save location for the backup file or select </w:t>
      </w:r>
      <w:r w:rsidRPr="00155B02">
        <w:rPr>
          <w:i/>
          <w:lang w:val="en-GB"/>
        </w:rPr>
        <w:t>Browse…</w:t>
      </w:r>
      <w:r w:rsidRPr="00155B02">
        <w:rPr>
          <w:lang w:val="en-GB"/>
        </w:rPr>
        <w:t xml:space="preserve"> in </w:t>
      </w:r>
      <w:r w:rsidRPr="00155B02">
        <w:rPr>
          <w:lang w:val="en-GB"/>
        </w:rPr>
        <w:tab/>
        <w:t>order to change the location.</w:t>
      </w:r>
    </w:p>
    <w:p w14:paraId="42DC700D" w14:textId="3F4B7127" w:rsidR="000959A2" w:rsidRPr="00155B02" w:rsidRDefault="000959A2">
      <w:pPr>
        <w:pStyle w:val="Aufzhlungszeichen1"/>
        <w:tabs>
          <w:tab w:val="clear" w:pos="360"/>
          <w:tab w:val="left" w:pos="964"/>
        </w:tabs>
        <w:ind w:left="964" w:hanging="482"/>
        <w:rPr>
          <w:lang w:val="en-GB"/>
        </w:rPr>
      </w:pPr>
      <w:r w:rsidRPr="00155B02">
        <w:rPr>
          <w:lang w:val="en-GB"/>
        </w:rPr>
        <w:t xml:space="preserve">Auto save interval: The data is automatically copied into the backup copy in intervals. The shorter the saving intervals, the better protected your data is. However, the capacity of your internal memory is also used more frequently. The preset </w:t>
      </w:r>
      <w:r w:rsidR="00007CB6" w:rsidRPr="00155B02">
        <w:rPr>
          <w:lang w:val="en-GB"/>
        </w:rPr>
        <w:t>„</w:t>
      </w:r>
      <w:r w:rsidRPr="00155B02">
        <w:rPr>
          <w:lang w:val="en-GB"/>
        </w:rPr>
        <w:t>ten-minute-interval</w:t>
      </w:r>
      <w:r w:rsidR="00E6350C" w:rsidRPr="00155B02">
        <w:rPr>
          <w:lang w:val="en-GB"/>
        </w:rPr>
        <w:t>“</w:t>
      </w:r>
      <w:r w:rsidRPr="00155B02">
        <w:rPr>
          <w:lang w:val="en-GB"/>
        </w:rPr>
        <w:t xml:space="preserve"> has proven itself to be a reasonable choice here. However, if required you may increase or decrease this time interval.</w:t>
      </w:r>
    </w:p>
    <w:p w14:paraId="1DC384E2" w14:textId="77777777" w:rsidR="000959A2" w:rsidRPr="00155B02" w:rsidRDefault="000959A2">
      <w:pPr>
        <w:pStyle w:val="Standard-BlockCharCharChar"/>
        <w:rPr>
          <w:lang w:val="en-GB"/>
        </w:rPr>
      </w:pPr>
    </w:p>
    <w:p w14:paraId="70CD83A0" w14:textId="6A48A8C5" w:rsidR="000959A2" w:rsidRPr="00155B02" w:rsidRDefault="000959A2">
      <w:pPr>
        <w:pStyle w:val="Standard-BlockCharCharChar"/>
        <w:keepNext/>
        <w:ind w:left="567" w:hanging="567"/>
        <w:rPr>
          <w:lang w:val="en-GB"/>
        </w:rPr>
      </w:pPr>
      <w:r w:rsidRPr="00155B02">
        <w:rPr>
          <w:lang w:val="en-GB"/>
        </w:rPr>
        <w:t xml:space="preserve">5. </w:t>
      </w:r>
      <w:r w:rsidRPr="00155B02">
        <w:rPr>
          <w:b/>
          <w:color w:val="0000FF"/>
          <w:lang w:val="en-GB"/>
        </w:rPr>
        <w:t>Languages</w:t>
      </w:r>
      <w:r w:rsidRPr="00155B02">
        <w:rPr>
          <w:lang w:val="en-GB"/>
        </w:rPr>
        <w:t xml:space="preserve">: In the tab </w:t>
      </w:r>
      <w:r w:rsidR="00007CB6" w:rsidRPr="00155B02">
        <w:rPr>
          <w:lang w:val="en-GB"/>
        </w:rPr>
        <w:t>„</w:t>
      </w:r>
      <w:r w:rsidRPr="00155B02">
        <w:rPr>
          <w:lang w:val="en-GB"/>
        </w:rPr>
        <w:t>Language</w:t>
      </w:r>
      <w:del w:id="418" w:author="Moritz Lautenbach" w:date="2014-04-15T15:21:00Z">
        <w:r w:rsidRPr="00155B02" w:rsidDel="00D45B86">
          <w:rPr>
            <w:lang w:val="en-GB"/>
          </w:rPr>
          <w:delText>s</w:delText>
        </w:r>
      </w:del>
      <w:r w:rsidR="00E6350C" w:rsidRPr="00155B02">
        <w:rPr>
          <w:lang w:val="en-GB"/>
        </w:rPr>
        <w:t>“</w:t>
      </w:r>
      <w:r w:rsidRPr="00155B02">
        <w:rPr>
          <w:lang w:val="en-GB"/>
        </w:rPr>
        <w:t xml:space="preserve"> you can define the language in which you would like to work with the EXMARaLDA Partitur-</w:t>
      </w:r>
      <w:r w:rsidR="00C11634" w:rsidRPr="00155B02">
        <w:rPr>
          <w:lang w:val="en-GB"/>
        </w:rPr>
        <w:t>Editor</w:t>
      </w:r>
      <w:del w:id="419" w:author="Moritz Lautenbach" w:date="2014-04-15T15:23:00Z">
        <w:r w:rsidRPr="00155B02" w:rsidDel="00D45B86">
          <w:rPr>
            <w:lang w:val="en-GB"/>
          </w:rPr>
          <w:delText xml:space="preserve"> </w:delText>
        </w:r>
      </w:del>
      <w:r w:rsidRPr="00155B02">
        <w:rPr>
          <w:lang w:val="en-GB"/>
        </w:rPr>
        <w:t xml:space="preserve">. </w:t>
      </w:r>
    </w:p>
    <w:p w14:paraId="173F93CE" w14:textId="77777777" w:rsidR="000959A2" w:rsidRPr="00155B02" w:rsidRDefault="000959A2">
      <w:pPr>
        <w:pStyle w:val="Standard-BlockCharCharChar"/>
        <w:keepNext/>
        <w:rPr>
          <w:lang w:val="en-GB"/>
        </w:rPr>
      </w:pPr>
    </w:p>
    <w:p w14:paraId="7D15F0EB" w14:textId="77777777" w:rsidR="000959A2" w:rsidRPr="00155B02" w:rsidRDefault="00D84B31">
      <w:pPr>
        <w:keepNext/>
        <w:jc w:val="center"/>
        <w:rPr>
          <w:rFonts w:ascii="Times New Roman" w:hAnsi="Times New Roman" w:cs="Times New Roman"/>
          <w:lang w:val="en-GB"/>
        </w:rPr>
      </w:pPr>
      <w:r>
        <w:rPr>
          <w:rFonts w:ascii="Times New Roman" w:hAnsi="Times New Roman" w:cs="Times New Roman"/>
          <w:lang w:val="en-GB"/>
        </w:rPr>
        <w:pict w14:anchorId="391CB094">
          <v:shape id="_x0000_i1114" type="#_x0000_t75" style="width:339.75pt;height:214.5pt" filled="t">
            <v:fill color2="black"/>
            <v:imagedata r:id="rId143" o:title=""/>
          </v:shape>
        </w:pict>
      </w:r>
    </w:p>
    <w:p w14:paraId="4DC85238" w14:textId="77777777" w:rsidR="000959A2" w:rsidRPr="00155B02" w:rsidRDefault="000959A2">
      <w:pPr>
        <w:pStyle w:val="Standard-BlockCharCharChar"/>
        <w:rPr>
          <w:lang w:val="en-GB"/>
        </w:rPr>
      </w:pPr>
    </w:p>
    <w:p w14:paraId="19070916" w14:textId="779FFFAC" w:rsidR="000959A2" w:rsidRPr="00155B02" w:rsidRDefault="000959A2">
      <w:pPr>
        <w:pStyle w:val="Standard-BlockCharCharChar"/>
        <w:ind w:left="709"/>
        <w:rPr>
          <w:lang w:val="en-GB"/>
        </w:rPr>
      </w:pPr>
      <w:r w:rsidRPr="00155B02">
        <w:rPr>
          <w:lang w:val="en-GB"/>
        </w:rPr>
        <w:t>Select the language that you would like to use from the drop</w:t>
      </w:r>
      <w:ins w:id="420" w:author="Moritz Lautenbach" w:date="2014-04-15T15:21:00Z">
        <w:r w:rsidRPr="00155B02">
          <w:rPr>
            <w:lang w:val="en-GB"/>
          </w:rPr>
          <w:t>-</w:t>
        </w:r>
      </w:ins>
      <w:del w:id="421" w:author="Moritz Lautenbach" w:date="2014-04-15T15:21:00Z">
        <w:r w:rsidRPr="00155B02" w:rsidDel="00D45B86">
          <w:rPr>
            <w:lang w:val="en-GB"/>
          </w:rPr>
          <w:delText xml:space="preserve"> </w:delText>
        </w:r>
      </w:del>
      <w:r w:rsidRPr="00155B02">
        <w:rPr>
          <w:lang w:val="en-GB"/>
        </w:rPr>
        <w:t xml:space="preserve">down list. Save your settings by clicking </w:t>
      </w:r>
      <w:r w:rsidRPr="00155B02">
        <w:rPr>
          <w:i/>
          <w:lang w:val="en-GB"/>
        </w:rPr>
        <w:t>OK</w:t>
      </w:r>
      <w:r w:rsidRPr="00155B02">
        <w:rPr>
          <w:lang w:val="en-GB"/>
        </w:rPr>
        <w:t>. Then you will have to close and restart the Partitur-</w:t>
      </w:r>
      <w:r w:rsidR="00C11634" w:rsidRPr="00155B02">
        <w:rPr>
          <w:lang w:val="en-GB"/>
        </w:rPr>
        <w:t>Editor</w:t>
      </w:r>
      <w:r w:rsidRPr="00155B02">
        <w:rPr>
          <w:lang w:val="en-GB"/>
        </w:rPr>
        <w:t>. After this step, the language change is activated.</w:t>
      </w:r>
    </w:p>
    <w:p w14:paraId="3DF44332" w14:textId="77777777" w:rsidR="000959A2" w:rsidRPr="00155B02" w:rsidRDefault="000959A2">
      <w:pPr>
        <w:pStyle w:val="Standard-BlockCharCharChar"/>
        <w:ind w:left="709"/>
        <w:rPr>
          <w:lang w:val="en-GB"/>
        </w:rPr>
      </w:pPr>
    </w:p>
    <w:p w14:paraId="5EC2A376" w14:textId="3352AB15" w:rsidR="000959A2" w:rsidRPr="00155B02" w:rsidRDefault="000959A2">
      <w:pPr>
        <w:pStyle w:val="Standard-BlockCharCharChar"/>
        <w:ind w:left="567" w:hanging="567"/>
        <w:rPr>
          <w:lang w:val="en-GB"/>
        </w:rPr>
      </w:pPr>
      <w:r w:rsidRPr="00155B02">
        <w:rPr>
          <w:lang w:val="en-GB"/>
        </w:rPr>
        <w:t xml:space="preserve">6. </w:t>
      </w:r>
      <w:r w:rsidRPr="00155B02">
        <w:rPr>
          <w:b/>
          <w:color w:val="0000FF"/>
          <w:lang w:val="en-GB"/>
        </w:rPr>
        <w:t>Media</w:t>
      </w:r>
      <w:r w:rsidRPr="00155B02">
        <w:rPr>
          <w:lang w:val="en-GB"/>
        </w:rPr>
        <w:t xml:space="preserve">: In the tab </w:t>
      </w:r>
      <w:r w:rsidR="00007CB6" w:rsidRPr="00155B02">
        <w:rPr>
          <w:lang w:val="en-GB"/>
        </w:rPr>
        <w:t>„</w:t>
      </w:r>
      <w:r w:rsidRPr="00155B02">
        <w:rPr>
          <w:lang w:val="en-GB"/>
        </w:rPr>
        <w:t>Media</w:t>
      </w:r>
      <w:r w:rsidR="00E6350C" w:rsidRPr="00155B02">
        <w:rPr>
          <w:lang w:val="en-GB"/>
        </w:rPr>
        <w:t>“</w:t>
      </w:r>
      <w:r w:rsidRPr="00155B02">
        <w:rPr>
          <w:lang w:val="en-GB"/>
        </w:rPr>
        <w:t xml:space="preserve"> you can define</w:t>
      </w:r>
      <w:del w:id="422" w:author="Moritz Lautenbach" w:date="2014-04-15T15:22:00Z">
        <w:r w:rsidRPr="00155B02" w:rsidDel="00D45B86">
          <w:rPr>
            <w:lang w:val="en-GB"/>
          </w:rPr>
          <w:delText>,</w:delText>
        </w:r>
      </w:del>
      <w:r w:rsidRPr="00155B02">
        <w:rPr>
          <w:lang w:val="en-GB"/>
        </w:rPr>
        <w:t xml:space="preserve"> the player that you would like to use for playing audio and video files.</w:t>
      </w:r>
    </w:p>
    <w:p w14:paraId="6C05DEF3" w14:textId="77777777" w:rsidR="000959A2" w:rsidRPr="00155B02" w:rsidRDefault="000959A2">
      <w:pPr>
        <w:pStyle w:val="Standard-BlockCharCharChar"/>
        <w:rPr>
          <w:lang w:val="en-GB"/>
        </w:rPr>
      </w:pPr>
    </w:p>
    <w:p w14:paraId="3846FE7F" w14:textId="77777777" w:rsidR="000959A2" w:rsidRPr="00155B02" w:rsidRDefault="00D84B31">
      <w:pPr>
        <w:pStyle w:val="Standard-BlockCharCharChar"/>
        <w:spacing w:line="100" w:lineRule="atLeast"/>
        <w:jc w:val="center"/>
        <w:rPr>
          <w:lang w:val="en-GB"/>
        </w:rPr>
      </w:pPr>
      <w:r>
        <w:rPr>
          <w:lang w:val="en-GB"/>
        </w:rPr>
        <w:lastRenderedPageBreak/>
        <w:pict w14:anchorId="1CAEE9BF">
          <v:shape id="_x0000_i1115" type="#_x0000_t75" style="width:240pt;height:155.25pt" filled="t">
            <v:fill color2="black"/>
            <v:imagedata r:id="rId144" o:title=""/>
          </v:shape>
        </w:pict>
      </w:r>
      <w:r w:rsidR="000959A2" w:rsidRPr="00155B02">
        <w:rPr>
          <w:lang w:val="en-GB"/>
        </w:rPr>
        <w:t xml:space="preserve"> </w:t>
      </w:r>
      <w:r>
        <w:rPr>
          <w:lang w:val="en-GB"/>
        </w:rPr>
        <w:pict w14:anchorId="7D49FEE7">
          <v:shape id="_x0000_i1116" type="#_x0000_t75" style="width:204pt;height:155.25pt" filled="t">
            <v:fill color2="black"/>
            <v:imagedata r:id="rId145" o:title=""/>
          </v:shape>
        </w:pict>
      </w:r>
    </w:p>
    <w:p w14:paraId="169E2F79" w14:textId="77777777" w:rsidR="000959A2" w:rsidRPr="00155B02" w:rsidRDefault="000959A2">
      <w:pPr>
        <w:rPr>
          <w:rFonts w:ascii="Times New Roman" w:hAnsi="Times New Roman" w:cs="Times New Roman"/>
          <w:lang w:val="en-GB"/>
        </w:rPr>
      </w:pPr>
    </w:p>
    <w:p w14:paraId="4D8FE68F" w14:textId="03F6D3F8" w:rsidR="000959A2" w:rsidRPr="00155B02" w:rsidRDefault="000959A2">
      <w:pPr>
        <w:ind w:left="482"/>
        <w:rPr>
          <w:rFonts w:ascii="Times New Roman" w:hAnsi="Times New Roman" w:cs="Times New Roman"/>
          <w:lang w:val="en-GB"/>
        </w:rPr>
      </w:pPr>
      <w:r w:rsidRPr="00155B02">
        <w:rPr>
          <w:rFonts w:ascii="Times New Roman" w:hAnsi="Times New Roman" w:cs="Times New Roman"/>
          <w:lang w:val="en-GB"/>
        </w:rPr>
        <w:t xml:space="preserve">Usually, the default player (DirectShow on Windows, ELAN-Quicktime on MAC, JMF on Linux) is the best choice. In order to activate changed settings, the </w:t>
      </w:r>
      <w:ins w:id="423" w:author="Moritz Lautenbach" w:date="2014-04-16T13:08:00Z">
        <w:r w:rsidRPr="00155B02">
          <w:rPr>
            <w:rFonts w:ascii="Times New Roman" w:hAnsi="Times New Roman" w:cs="Times New Roman"/>
            <w:lang w:val="en-GB"/>
          </w:rPr>
          <w:t>E</w:t>
        </w:r>
      </w:ins>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has to be restarted. For further information, please consult the document </w:t>
      </w:r>
      <w:r w:rsidRPr="00155B02">
        <w:rPr>
          <w:rStyle w:val="Dokumentation"/>
          <w:rFonts w:ascii="Times New Roman" w:hAnsi="Times New Roman" w:cs="Times New Roman"/>
          <w:lang w:val="en-GB"/>
        </w:rPr>
        <w:t>Audio and Video support in EXMARaLDA</w:t>
      </w:r>
      <w:r w:rsidRPr="00155B02">
        <w:rPr>
          <w:rFonts w:ascii="Times New Roman" w:hAnsi="Times New Roman" w:cs="Times New Roman"/>
          <w:lang w:val="en-GB"/>
        </w:rPr>
        <w:t xml:space="preserve">. </w:t>
      </w:r>
    </w:p>
    <w:p w14:paraId="248CDF3B" w14:textId="77777777" w:rsidR="000959A2" w:rsidRPr="00155B02" w:rsidRDefault="000959A2">
      <w:pPr>
        <w:ind w:left="482"/>
        <w:rPr>
          <w:rFonts w:ascii="Times New Roman" w:hAnsi="Times New Roman" w:cs="Times New Roman"/>
          <w:lang w:val="en-GB"/>
        </w:rPr>
      </w:pPr>
    </w:p>
    <w:p w14:paraId="4B5CA7C2" w14:textId="77777777" w:rsidR="000959A2" w:rsidRPr="00155B02" w:rsidRDefault="000959A2">
      <w:pPr>
        <w:ind w:left="482"/>
        <w:rPr>
          <w:rFonts w:ascii="Times New Roman" w:hAnsi="Times New Roman" w:cs="Times New Roman"/>
          <w:lang w:val="en-GB"/>
        </w:rPr>
      </w:pPr>
      <w:r w:rsidRPr="00155B02">
        <w:rPr>
          <w:rFonts w:ascii="Times New Roman" w:hAnsi="Times New Roman" w:cs="Times New Roman"/>
          <w:lang w:val="en-GB"/>
        </w:rPr>
        <w:t>Furthermore, you can define different parameters for the behaviour of the time line in the musical score:</w:t>
      </w:r>
    </w:p>
    <w:p w14:paraId="3C9CA8B3" w14:textId="77777777" w:rsidR="000959A2" w:rsidRPr="00155B02" w:rsidRDefault="000959A2" w:rsidP="000959A2">
      <w:pPr>
        <w:widowControl w:val="0"/>
        <w:numPr>
          <w:ilvl w:val="0"/>
          <w:numId w:val="5"/>
        </w:numPr>
        <w:tabs>
          <w:tab w:val="clear" w:pos="360"/>
          <w:tab w:val="left" w:pos="482"/>
          <w:tab w:val="num" w:pos="842"/>
        </w:tabs>
        <w:suppressAutoHyphens/>
        <w:spacing w:after="0" w:line="100" w:lineRule="atLeast"/>
        <w:ind w:left="842"/>
        <w:jc w:val="both"/>
        <w:rPr>
          <w:rFonts w:ascii="Times New Roman" w:hAnsi="Times New Roman" w:cs="Times New Roman"/>
          <w:lang w:val="en-GB"/>
        </w:rPr>
      </w:pPr>
      <w:r w:rsidRPr="00155B02">
        <w:rPr>
          <w:rFonts w:ascii="Times New Roman" w:hAnsi="Times New Roman" w:cs="Times New Roman"/>
          <w:lang w:val="en-GB"/>
        </w:rPr>
        <w:t xml:space="preserve">Auto anchor transcription to media: if this option is selected, the transcription is automatically linked to an assigned recording. The first time point on the time line has the value 0.0, the last time point has the value of the end of the recording. </w:t>
      </w:r>
    </w:p>
    <w:p w14:paraId="6100B218" w14:textId="77777777" w:rsidR="000959A2" w:rsidRPr="00155B02" w:rsidRDefault="000959A2" w:rsidP="000959A2">
      <w:pPr>
        <w:widowControl w:val="0"/>
        <w:numPr>
          <w:ilvl w:val="0"/>
          <w:numId w:val="5"/>
        </w:numPr>
        <w:tabs>
          <w:tab w:val="clear" w:pos="360"/>
          <w:tab w:val="left" w:pos="482"/>
          <w:tab w:val="num" w:pos="842"/>
        </w:tabs>
        <w:suppressAutoHyphens/>
        <w:spacing w:after="0" w:line="100" w:lineRule="atLeast"/>
        <w:ind w:left="842"/>
        <w:jc w:val="both"/>
        <w:rPr>
          <w:rFonts w:ascii="Times New Roman" w:hAnsi="Times New Roman" w:cs="Times New Roman"/>
          <w:lang w:val="en-GB"/>
        </w:rPr>
      </w:pPr>
      <w:r w:rsidRPr="00155B02">
        <w:rPr>
          <w:rFonts w:ascii="Times New Roman" w:hAnsi="Times New Roman" w:cs="Times New Roman"/>
          <w:lang w:val="en-GB"/>
        </w:rPr>
        <w:t>Auto remove unused timeline items after merge: If this option is chosen, an automatic check searches for unused time points on the time line after events have been merged. If there are any, they will be removed.</w:t>
      </w:r>
    </w:p>
    <w:p w14:paraId="72BD1F1A" w14:textId="77777777" w:rsidR="000959A2" w:rsidRPr="00155B02" w:rsidRDefault="000959A2">
      <w:pPr>
        <w:rPr>
          <w:rFonts w:ascii="Times New Roman" w:hAnsi="Times New Roman" w:cs="Times New Roman"/>
          <w:lang w:val="en-GB"/>
        </w:rPr>
      </w:pPr>
    </w:p>
    <w:p w14:paraId="5C5F2739" w14:textId="7EC8A551" w:rsidR="000959A2" w:rsidRPr="00155B02" w:rsidRDefault="000959A2">
      <w:pPr>
        <w:pStyle w:val="Standard-BlockCharCharChar"/>
        <w:ind w:left="567" w:hanging="567"/>
        <w:rPr>
          <w:lang w:val="en-GB"/>
        </w:rPr>
      </w:pPr>
      <w:r w:rsidRPr="00155B02">
        <w:rPr>
          <w:lang w:val="en-GB"/>
        </w:rPr>
        <w:t xml:space="preserve">7. </w:t>
      </w:r>
      <w:r w:rsidRPr="00155B02">
        <w:rPr>
          <w:b/>
          <w:color w:val="0000FF"/>
          <w:lang w:val="en-GB"/>
        </w:rPr>
        <w:t>Paths</w:t>
      </w:r>
      <w:r w:rsidRPr="00155B02">
        <w:rPr>
          <w:lang w:val="en-GB"/>
        </w:rPr>
        <w:t>: Here you can firstly define, into which directory the Partitur</w:t>
      </w:r>
      <w:ins w:id="424" w:author="Moritz Lautenbach" w:date="2014-04-15T15:24:00Z">
        <w:r w:rsidRPr="00155B02">
          <w:rPr>
            <w:lang w:val="en-GB"/>
          </w:rPr>
          <w:t>-</w:t>
        </w:r>
      </w:ins>
      <w:del w:id="425" w:author="Moritz Lautenbach" w:date="2014-04-15T15:24:00Z">
        <w:r w:rsidRPr="00155B02" w:rsidDel="00D45B86">
          <w:rPr>
            <w:lang w:val="en-GB"/>
          </w:rPr>
          <w:delText xml:space="preserve"> </w:delText>
        </w:r>
      </w:del>
      <w:r w:rsidR="00C11634" w:rsidRPr="00155B02">
        <w:rPr>
          <w:lang w:val="en-GB"/>
        </w:rPr>
        <w:t>Editor</w:t>
      </w:r>
      <w:r w:rsidRPr="00155B02">
        <w:rPr>
          <w:lang w:val="en-GB"/>
        </w:rPr>
        <w:t xml:space="preserve"> writes the Log file (the file with error messages etc.: </w:t>
      </w:r>
      <w:r w:rsidR="00007CB6" w:rsidRPr="00155B02">
        <w:rPr>
          <w:lang w:val="en-GB"/>
        </w:rPr>
        <w:t>„</w:t>
      </w:r>
      <w:r w:rsidRPr="00155B02">
        <w:rPr>
          <w:lang w:val="en-GB"/>
        </w:rPr>
        <w:t>Log file directory</w:t>
      </w:r>
      <w:r w:rsidR="00E6350C" w:rsidRPr="00155B02">
        <w:rPr>
          <w:lang w:val="en-GB"/>
        </w:rPr>
        <w:t>“</w:t>
      </w:r>
      <w:r w:rsidRPr="00155B02">
        <w:rPr>
          <w:lang w:val="en-GB"/>
        </w:rPr>
        <w:t>). Secondly, you can define in which directory (</w:t>
      </w:r>
      <w:r w:rsidR="00007CB6" w:rsidRPr="00155B02">
        <w:rPr>
          <w:lang w:val="en-GB"/>
        </w:rPr>
        <w:t>„</w:t>
      </w:r>
      <w:r w:rsidRPr="00155B02">
        <w:rPr>
          <w:lang w:val="en-GB"/>
        </w:rPr>
        <w:t>Praat directory</w:t>
      </w:r>
      <w:r w:rsidR="00E6350C" w:rsidRPr="00155B02">
        <w:rPr>
          <w:lang w:val="en-GB"/>
        </w:rPr>
        <w:t>“</w:t>
      </w:r>
      <w:r w:rsidRPr="00155B02">
        <w:rPr>
          <w:lang w:val="en-GB"/>
        </w:rPr>
        <w:t xml:space="preserve">) the programs </w:t>
      </w:r>
      <w:r w:rsidR="00007CB6" w:rsidRPr="00155B02">
        <w:rPr>
          <w:lang w:val="en-GB"/>
        </w:rPr>
        <w:t>„</w:t>
      </w:r>
      <w:r w:rsidRPr="00155B02">
        <w:rPr>
          <w:lang w:val="en-GB"/>
        </w:rPr>
        <w:t>praat.exe</w:t>
      </w:r>
      <w:ins w:id="426" w:author="Moritz Lautenbach" w:date="2014-04-15T15:25:00Z">
        <w:r w:rsidRPr="00155B02">
          <w:rPr>
            <w:lang w:val="en-GB"/>
          </w:rPr>
          <w:t>”</w:t>
        </w:r>
      </w:ins>
      <w:r w:rsidRPr="00155B02">
        <w:rPr>
          <w:lang w:val="en-GB"/>
        </w:rPr>
        <w:t xml:space="preserve"> and </w:t>
      </w:r>
      <w:r w:rsidR="00007CB6" w:rsidRPr="00155B02">
        <w:rPr>
          <w:lang w:val="en-GB"/>
        </w:rPr>
        <w:t>„</w:t>
      </w:r>
      <w:r w:rsidRPr="00155B02">
        <w:rPr>
          <w:lang w:val="en-GB"/>
        </w:rPr>
        <w:t>sendpraat.exe</w:t>
      </w:r>
      <w:ins w:id="427" w:author="Moritz Lautenbach" w:date="2014-04-15T15:25:00Z">
        <w:r w:rsidRPr="00155B02">
          <w:rPr>
            <w:lang w:val="en-GB"/>
          </w:rPr>
          <w:t>”</w:t>
        </w:r>
      </w:ins>
      <w:r w:rsidRPr="00155B02">
        <w:rPr>
          <w:lang w:val="en-GB"/>
        </w:rPr>
        <w:t xml:space="preserve"> are located, which is necessary for using the Praat panel.</w:t>
      </w:r>
    </w:p>
    <w:p w14:paraId="49709C6F" w14:textId="77777777" w:rsidR="000959A2" w:rsidRPr="00155B02" w:rsidRDefault="000959A2">
      <w:pPr>
        <w:pStyle w:val="Standard-BlockCharCharChar"/>
        <w:ind w:left="567" w:hanging="567"/>
        <w:rPr>
          <w:lang w:val="en-GB"/>
        </w:rPr>
      </w:pPr>
    </w:p>
    <w:p w14:paraId="002E294B" w14:textId="77777777" w:rsidR="000959A2" w:rsidRPr="00155B02" w:rsidRDefault="00D84B31">
      <w:pPr>
        <w:pStyle w:val="Standard-BlockCharCharChar"/>
        <w:spacing w:line="100" w:lineRule="atLeast"/>
        <w:ind w:left="567" w:hanging="567"/>
        <w:jc w:val="center"/>
        <w:rPr>
          <w:lang w:val="en-GB"/>
        </w:rPr>
      </w:pPr>
      <w:r>
        <w:rPr>
          <w:lang w:val="en-GB"/>
        </w:rPr>
        <w:pict w14:anchorId="1AC4DECE">
          <v:shape id="_x0000_i1117" type="#_x0000_t75" style="width:321.75pt;height:164.25pt" filled="t">
            <v:fill color2="black"/>
            <v:imagedata r:id="rId146" o:title=""/>
          </v:shape>
        </w:pict>
      </w:r>
    </w:p>
    <w:p w14:paraId="05F2C2FE" w14:textId="77777777" w:rsidR="000959A2" w:rsidRPr="00155B02" w:rsidRDefault="000959A2">
      <w:pPr>
        <w:rPr>
          <w:rFonts w:ascii="Times New Roman" w:hAnsi="Times New Roman" w:cs="Times New Roman"/>
          <w:lang w:val="en-GB"/>
        </w:rPr>
      </w:pPr>
    </w:p>
    <w:p w14:paraId="4D2F4C3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 xml:space="preserve">8. </w:t>
      </w:r>
      <w:r w:rsidRPr="00155B02">
        <w:rPr>
          <w:rFonts w:ascii="Times New Roman" w:hAnsi="Times New Roman" w:cs="Times New Roman"/>
          <w:b/>
          <w:color w:val="0000FF"/>
          <w:lang w:val="en-GB"/>
        </w:rPr>
        <w:t>Menus</w:t>
      </w:r>
      <w:r w:rsidRPr="00155B02">
        <w:rPr>
          <w:rFonts w:ascii="Times New Roman" w:hAnsi="Times New Roman" w:cs="Times New Roman"/>
          <w:lang w:val="en-GB"/>
        </w:rPr>
        <w:t>: Here you can show and hide project specific menus.</w:t>
      </w:r>
      <w:del w:id="428" w:author="Moritz Lautenbach" w:date="2014-04-15T15:25:00Z">
        <w:r w:rsidRPr="00155B02" w:rsidDel="00D45B86">
          <w:rPr>
            <w:rFonts w:ascii="Times New Roman" w:hAnsi="Times New Roman" w:cs="Times New Roman"/>
            <w:lang w:val="en-GB"/>
          </w:rPr>
          <w:delText>.</w:delText>
        </w:r>
      </w:del>
    </w:p>
    <w:p w14:paraId="2A8B95D6" w14:textId="77777777" w:rsidR="000959A2" w:rsidRPr="00155B02" w:rsidRDefault="000959A2">
      <w:pPr>
        <w:rPr>
          <w:rFonts w:ascii="Times New Roman" w:hAnsi="Times New Roman" w:cs="Times New Roman"/>
          <w:lang w:val="en-GB"/>
        </w:rPr>
      </w:pPr>
    </w:p>
    <w:p w14:paraId="47FFFAC0"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0DA4341E">
          <v:shape id="_x0000_i1118" type="#_x0000_t75" style="width:250.5pt;height:164.25pt" filled="t">
            <v:fill color2="black"/>
            <v:imagedata r:id="rId147" o:title=""/>
          </v:shape>
        </w:pict>
      </w:r>
    </w:p>
    <w:p w14:paraId="42436095" w14:textId="77777777" w:rsidR="000959A2" w:rsidRPr="00155B02" w:rsidRDefault="000959A2">
      <w:pPr>
        <w:rPr>
          <w:rFonts w:ascii="Times New Roman" w:hAnsi="Times New Roman" w:cs="Times New Roman"/>
          <w:lang w:val="en-GB"/>
        </w:rPr>
      </w:pPr>
    </w:p>
    <w:p w14:paraId="2DDCFCE3" w14:textId="77777777" w:rsidR="000959A2" w:rsidRPr="00155B02" w:rsidRDefault="000959A2">
      <w:pPr>
        <w:rPr>
          <w:rFonts w:ascii="Times New Roman" w:hAnsi="Times New Roman" w:cs="Times New Roman"/>
          <w:lang w:val="en-GB"/>
        </w:rPr>
      </w:pPr>
    </w:p>
    <w:p w14:paraId="11DE5241" w14:textId="77777777" w:rsidR="000959A2" w:rsidRPr="00155B02" w:rsidRDefault="000959A2" w:rsidP="00BC7D6E">
      <w:pPr>
        <w:pStyle w:val="berschrift3"/>
        <w:keepNext/>
        <w:numPr>
          <w:ilvl w:val="2"/>
          <w:numId w:val="84"/>
        </w:numPr>
        <w:ind w:left="482" w:hanging="482"/>
        <w:rPr>
          <w:rFonts w:cs="Times New Roman"/>
          <w:lang w:val="en-GB"/>
        </w:rPr>
      </w:pPr>
      <w:bookmarkStart w:id="429" w:name="_Toc399421918"/>
      <w:bookmarkStart w:id="430" w:name="_Ref108437726"/>
      <w:r w:rsidRPr="00155B02">
        <w:rPr>
          <w:rFonts w:cs="Times New Roman"/>
          <w:lang w:val="en-GB"/>
        </w:rPr>
        <w:t>Edit &gt; Partitur preferences…</w:t>
      </w:r>
      <w:bookmarkEnd w:id="429"/>
      <w:r w:rsidRPr="00155B02">
        <w:rPr>
          <w:rFonts w:cs="Times New Roman"/>
          <w:lang w:val="en-GB"/>
        </w:rPr>
        <w:t xml:space="preserve"> </w:t>
      </w:r>
      <w:bookmarkEnd w:id="430"/>
    </w:p>
    <w:p w14:paraId="19064D86" w14:textId="788262D5" w:rsidR="000959A2" w:rsidRPr="00155B02" w:rsidRDefault="000959A2">
      <w:pPr>
        <w:pStyle w:val="Standard-BlockCharCharChar"/>
        <w:keepNext/>
        <w:rPr>
          <w:lang w:val="en-GB"/>
        </w:rPr>
      </w:pPr>
      <w:r w:rsidRPr="00155B02">
        <w:rPr>
          <w:lang w:val="en-GB"/>
        </w:rPr>
        <w:t>Opens a window in which parameters can be defined for the output as a musical score on a printer, as an RTF file, as an HTML file or as an XML-file</w:t>
      </w:r>
      <w:del w:id="431" w:author="Moritz Lautenbach" w:date="2014-04-15T15:25:00Z">
        <w:r w:rsidRPr="00155B02" w:rsidDel="00D45B86">
          <w:rPr>
            <w:lang w:val="en-GB"/>
          </w:rPr>
          <w:delText>.</w:delText>
        </w:r>
      </w:del>
      <w:r w:rsidRPr="00155B02">
        <w:rPr>
          <w:lang w:val="en-GB"/>
        </w:rPr>
        <w:t xml:space="preserve"> (see also </w:t>
      </w:r>
      <w:r w:rsidR="00007CB6" w:rsidRPr="00155B02">
        <w:rPr>
          <w:lang w:val="en-GB"/>
        </w:rPr>
        <w:t>„</w:t>
      </w:r>
      <w:r w:rsidRPr="00155B02">
        <w:rPr>
          <w:lang w:val="en-GB"/>
        </w:rPr>
        <w:t>File &gt; Output...</w:t>
      </w:r>
      <w:r w:rsidR="00E6350C" w:rsidRPr="00155B02">
        <w:rPr>
          <w:lang w:val="en-GB"/>
        </w:rPr>
        <w:t>“</w:t>
      </w:r>
      <w:r w:rsidRPr="00155B02">
        <w:rPr>
          <w:lang w:val="en-GB"/>
        </w:rPr>
        <w:t>). The window is divided into five subitems:</w:t>
      </w:r>
    </w:p>
    <w:p w14:paraId="21D8D337" w14:textId="77777777" w:rsidR="000959A2" w:rsidRPr="00155B02" w:rsidRDefault="000959A2">
      <w:pPr>
        <w:pStyle w:val="Standard-BlockCharCharChar"/>
        <w:keepNext/>
        <w:rPr>
          <w:lang w:val="en-GB"/>
        </w:rPr>
      </w:pPr>
    </w:p>
    <w:p w14:paraId="162BAE0A"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6F702DF9">
          <v:shape id="_x0000_i1119" type="#_x0000_t75" style="width:192.75pt;height:239.25pt" filled="t">
            <v:fill color2="black"/>
            <v:imagedata r:id="rId148" o:title=""/>
          </v:shape>
        </w:pict>
      </w:r>
    </w:p>
    <w:p w14:paraId="24C06CEF" w14:textId="77777777" w:rsidR="000959A2" w:rsidRPr="00155B02" w:rsidRDefault="000959A2">
      <w:pPr>
        <w:pStyle w:val="Standard-BlockCharCharChar"/>
        <w:rPr>
          <w:lang w:val="en-GB"/>
        </w:rPr>
      </w:pPr>
    </w:p>
    <w:p w14:paraId="051FC241" w14:textId="2465B2FF" w:rsidR="000959A2" w:rsidRPr="00155B02" w:rsidRDefault="000959A2">
      <w:pPr>
        <w:pStyle w:val="Standard-BlockCharCharChar"/>
        <w:rPr>
          <w:lang w:val="en-GB"/>
        </w:rPr>
      </w:pPr>
      <w:r w:rsidRPr="00155B02">
        <w:rPr>
          <w:lang w:val="en-GB"/>
        </w:rPr>
        <w:t xml:space="preserve">The tab </w:t>
      </w:r>
      <w:r w:rsidR="00007CB6" w:rsidRPr="00155B02">
        <w:rPr>
          <w:lang w:val="en-GB"/>
        </w:rPr>
        <w:t>„</w:t>
      </w:r>
      <w:r w:rsidRPr="00155B02">
        <w:rPr>
          <w:lang w:val="en-GB"/>
        </w:rPr>
        <w:t>Break</w:t>
      </w:r>
      <w:r w:rsidR="00E6350C" w:rsidRPr="00155B02">
        <w:rPr>
          <w:lang w:val="en-GB"/>
        </w:rPr>
        <w:t>“</w:t>
      </w:r>
      <w:r w:rsidRPr="00155B02">
        <w:rPr>
          <w:lang w:val="en-GB"/>
        </w:rPr>
        <w:t xml:space="preserve"> allows you to set the parameters for line and page break:</w:t>
      </w:r>
    </w:p>
    <w:p w14:paraId="2E6BD849" w14:textId="77777777" w:rsidR="000959A2" w:rsidRPr="00155B02" w:rsidRDefault="000959A2">
      <w:pPr>
        <w:pStyle w:val="Aufzhlungszeichen1"/>
        <w:numPr>
          <w:ilvl w:val="0"/>
          <w:numId w:val="15"/>
        </w:numPr>
        <w:tabs>
          <w:tab w:val="clear" w:pos="360"/>
          <w:tab w:val="left" w:pos="964"/>
        </w:tabs>
        <w:rPr>
          <w:lang w:val="en-GB"/>
        </w:rPr>
        <w:pPrChange w:id="432" w:author="Moritz Lautenbach" w:date="2014-04-15T15:26:00Z">
          <w:pPr>
            <w:pStyle w:val="Aufzhlungszeichen1"/>
            <w:tabs>
              <w:tab w:val="clear" w:pos="360"/>
              <w:tab w:val="left" w:pos="964"/>
            </w:tabs>
            <w:ind w:left="964" w:hanging="482"/>
          </w:pPr>
        </w:pPrChange>
      </w:pPr>
      <w:ins w:id="433" w:author="Moritz Lautenbach" w:date="2014-04-15T15:26:00Z">
        <w:r w:rsidRPr="00155B02">
          <w:rPr>
            <w:lang w:val="en-GB"/>
          </w:rPr>
          <w:t xml:space="preserve"> </w:t>
        </w:r>
      </w:ins>
      <w:r w:rsidRPr="00155B02">
        <w:rPr>
          <w:lang w:val="en-GB"/>
        </w:rPr>
        <w:t>Respect word boundaries: defines whether word boundaries (spaces, apostrophes, hyphens) should be taken into consideration at a break, meaning whether breaks in the middle of a word should be prevented.</w:t>
      </w:r>
    </w:p>
    <w:p w14:paraId="7A55237C" w14:textId="77777777" w:rsidR="000959A2" w:rsidRPr="00155B02" w:rsidRDefault="000959A2">
      <w:pPr>
        <w:pStyle w:val="Aufzhlungszeichen1"/>
        <w:numPr>
          <w:ilvl w:val="0"/>
          <w:numId w:val="15"/>
        </w:numPr>
        <w:tabs>
          <w:tab w:val="clear" w:pos="360"/>
          <w:tab w:val="left" w:pos="964"/>
        </w:tabs>
        <w:rPr>
          <w:lang w:val="en-GB"/>
        </w:rPr>
        <w:pPrChange w:id="434" w:author="Moritz Lautenbach" w:date="2014-04-15T15:26:00Z">
          <w:pPr>
            <w:pStyle w:val="Aufzhlungszeichen1"/>
            <w:tabs>
              <w:tab w:val="clear" w:pos="360"/>
              <w:tab w:val="left" w:pos="964"/>
            </w:tabs>
            <w:ind w:left="964" w:hanging="482"/>
          </w:pPr>
        </w:pPrChange>
      </w:pPr>
      <w:ins w:id="435" w:author="Moritz Lautenbach" w:date="2014-04-15T15:26:00Z">
        <w:r w:rsidRPr="00155B02">
          <w:rPr>
            <w:lang w:val="en-GB"/>
          </w:rPr>
          <w:lastRenderedPageBreak/>
          <w:t xml:space="preserve"> </w:t>
        </w:r>
      </w:ins>
      <w:r w:rsidRPr="00155B02">
        <w:rPr>
          <w:lang w:val="en-GB"/>
        </w:rPr>
        <w:t>Horizontal tolerance: defines a range of tolerance for the width of the break. The higher this value, the fewer small units will be fragmented at a break. However, there will be a greater musical score area.</w:t>
      </w:r>
    </w:p>
    <w:p w14:paraId="2F3F4A61" w14:textId="77777777" w:rsidR="000959A2" w:rsidRPr="00155B02" w:rsidRDefault="000959A2">
      <w:pPr>
        <w:pStyle w:val="Aufzhlungszeichen1"/>
        <w:numPr>
          <w:ilvl w:val="0"/>
          <w:numId w:val="15"/>
        </w:numPr>
        <w:tabs>
          <w:tab w:val="clear" w:pos="360"/>
          <w:tab w:val="left" w:pos="964"/>
        </w:tabs>
        <w:rPr>
          <w:lang w:val="en-GB"/>
        </w:rPr>
        <w:pPrChange w:id="436" w:author="Moritz Lautenbach" w:date="2014-04-15T15:26:00Z">
          <w:pPr>
            <w:pStyle w:val="Aufzhlungszeichen1"/>
            <w:tabs>
              <w:tab w:val="clear" w:pos="360"/>
              <w:tab w:val="left" w:pos="964"/>
            </w:tabs>
            <w:ind w:left="964" w:hanging="482"/>
          </w:pPr>
        </w:pPrChange>
      </w:pPr>
      <w:ins w:id="437" w:author="Moritz Lautenbach" w:date="2014-04-15T15:26:00Z">
        <w:r w:rsidRPr="00155B02">
          <w:rPr>
            <w:lang w:val="en-GB"/>
          </w:rPr>
          <w:t xml:space="preserve"> </w:t>
        </w:r>
      </w:ins>
      <w:r w:rsidRPr="00155B02">
        <w:rPr>
          <w:lang w:val="en-GB"/>
        </w:rPr>
        <w:t>Vertical tolerance: defines a range of tolerance for the page brake. If you encounter problems with the page break (which can be the case, depending on the printer used), adjust this value.</w:t>
      </w:r>
    </w:p>
    <w:p w14:paraId="2A15284E" w14:textId="77777777" w:rsidR="000959A2" w:rsidRPr="00155B02" w:rsidRDefault="000959A2">
      <w:pPr>
        <w:pStyle w:val="Aufzhlungszeichen1"/>
        <w:numPr>
          <w:ilvl w:val="0"/>
          <w:numId w:val="15"/>
        </w:numPr>
        <w:tabs>
          <w:tab w:val="clear" w:pos="360"/>
          <w:tab w:val="left" w:pos="964"/>
        </w:tabs>
        <w:rPr>
          <w:lang w:val="en-GB"/>
        </w:rPr>
        <w:pPrChange w:id="438" w:author="Moritz Lautenbach" w:date="2014-04-15T15:26:00Z">
          <w:pPr>
            <w:pStyle w:val="Aufzhlungszeichen1"/>
            <w:tabs>
              <w:tab w:val="clear" w:pos="360"/>
              <w:tab w:val="left" w:pos="964"/>
            </w:tabs>
            <w:ind w:left="964" w:hanging="482"/>
          </w:pPr>
        </w:pPrChange>
      </w:pPr>
      <w:ins w:id="439" w:author="Moritz Lautenbach" w:date="2014-04-15T15:26:00Z">
        <w:r w:rsidRPr="00155B02">
          <w:rPr>
            <w:lang w:val="en-GB"/>
          </w:rPr>
          <w:t xml:space="preserve"> </w:t>
        </w:r>
      </w:ins>
      <w:r w:rsidRPr="00155B02">
        <w:rPr>
          <w:lang w:val="en-GB"/>
        </w:rPr>
        <w:t>Additional label space: determines an additional space between the tier labels and the first entry.</w:t>
      </w:r>
    </w:p>
    <w:p w14:paraId="08B8139A" w14:textId="77777777" w:rsidR="000959A2" w:rsidRPr="00155B02" w:rsidRDefault="000959A2">
      <w:pPr>
        <w:pStyle w:val="Aufzhlungszeichen1"/>
        <w:numPr>
          <w:ilvl w:val="0"/>
          <w:numId w:val="15"/>
        </w:numPr>
        <w:tabs>
          <w:tab w:val="clear" w:pos="360"/>
          <w:tab w:val="left" w:pos="964"/>
        </w:tabs>
        <w:rPr>
          <w:lang w:val="en-GB"/>
        </w:rPr>
        <w:pPrChange w:id="440" w:author="Moritz Lautenbach" w:date="2014-04-15T15:26:00Z">
          <w:pPr>
            <w:pStyle w:val="Aufzhlungszeichen1"/>
            <w:tabs>
              <w:tab w:val="clear" w:pos="360"/>
              <w:tab w:val="left" w:pos="964"/>
            </w:tabs>
            <w:ind w:left="964" w:hanging="482"/>
          </w:pPr>
        </w:pPrChange>
      </w:pPr>
      <w:ins w:id="441" w:author="Moritz Lautenbach" w:date="2014-04-15T15:26:00Z">
        <w:r w:rsidRPr="00155B02">
          <w:rPr>
            <w:lang w:val="en-GB"/>
          </w:rPr>
          <w:t xml:space="preserve"> </w:t>
        </w:r>
      </w:ins>
      <w:r w:rsidRPr="00155B02">
        <w:rPr>
          <w:lang w:val="en-GB"/>
        </w:rPr>
        <w:t>Remove Empty Lines: determines, whether empty lines that resulted from a page or line break should be removed.</w:t>
      </w:r>
    </w:p>
    <w:p w14:paraId="18D4B791" w14:textId="07010F7D" w:rsidR="000959A2" w:rsidRPr="00155B02" w:rsidRDefault="000959A2">
      <w:pPr>
        <w:pStyle w:val="Aufzhlungszeichen1"/>
        <w:numPr>
          <w:ilvl w:val="0"/>
          <w:numId w:val="15"/>
        </w:numPr>
        <w:tabs>
          <w:tab w:val="clear" w:pos="360"/>
          <w:tab w:val="left" w:pos="964"/>
        </w:tabs>
        <w:rPr>
          <w:lang w:val="en-GB"/>
        </w:rPr>
        <w:pPrChange w:id="442" w:author="Moritz Lautenbach" w:date="2014-04-15T15:26:00Z">
          <w:pPr>
            <w:pStyle w:val="Aufzhlungszeichen1"/>
            <w:tabs>
              <w:tab w:val="clear" w:pos="360"/>
              <w:tab w:val="left" w:pos="964"/>
            </w:tabs>
            <w:ind w:left="964" w:hanging="482"/>
          </w:pPr>
        </w:pPrChange>
      </w:pPr>
      <w:ins w:id="443" w:author="Moritz Lautenbach" w:date="2014-04-15T15:26:00Z">
        <w:r w:rsidRPr="00155B02">
          <w:rPr>
            <w:lang w:val="en-GB"/>
          </w:rPr>
          <w:t xml:space="preserve"> </w:t>
        </w:r>
      </w:ins>
      <w:r w:rsidRPr="00155B02">
        <w:rPr>
          <w:lang w:val="en-GB"/>
        </w:rPr>
        <w:t xml:space="preserve">Number partitur areas: determines if the </w:t>
      </w:r>
      <w:r w:rsidRPr="00155B02">
        <w:rPr>
          <w:lang w:val="en-GB"/>
        </w:rPr>
        <w:commentReference w:id="444"/>
      </w:r>
      <w:r w:rsidR="00007CB6" w:rsidRPr="00155B02">
        <w:rPr>
          <w:lang w:val="en-GB"/>
        </w:rPr>
        <w:t>„</w:t>
      </w:r>
      <w:del w:id="445" w:author="Moritz Lautenbach" w:date="2014-04-15T15:28:00Z">
        <w:r w:rsidRPr="00155B02" w:rsidDel="00D45B86">
          <w:rPr>
            <w:lang w:val="en-GB"/>
          </w:rPr>
          <w:delText xml:space="preserve">partitur </w:delText>
        </w:r>
      </w:del>
      <w:ins w:id="446" w:author="Moritz Lautenbach" w:date="2014-04-15T15:28:00Z">
        <w:r w:rsidRPr="00155B02">
          <w:rPr>
            <w:lang w:val="en-GB"/>
          </w:rPr>
          <w:t xml:space="preserve">Partitur </w:t>
        </w:r>
      </w:ins>
      <w:del w:id="447" w:author="Moritz Lautenbach" w:date="2014-04-15T15:28:00Z">
        <w:r w:rsidRPr="00155B02" w:rsidDel="00D45B86">
          <w:rPr>
            <w:lang w:val="en-GB"/>
          </w:rPr>
          <w:delText xml:space="preserve">areas </w:delText>
        </w:r>
      </w:del>
      <w:ins w:id="448" w:author="Moritz Lautenbach" w:date="2014-04-15T15:28:00Z">
        <w:r w:rsidRPr="00155B02">
          <w:rPr>
            <w:lang w:val="en-GB"/>
          </w:rPr>
          <w:t xml:space="preserve">Areas” </w:t>
        </w:r>
      </w:ins>
      <w:r w:rsidRPr="00155B02">
        <w:rPr>
          <w:lang w:val="en-GB"/>
        </w:rPr>
        <w:t>are numbered consecutively.</w:t>
      </w:r>
    </w:p>
    <w:p w14:paraId="3392E721" w14:textId="18349A62" w:rsidR="000959A2" w:rsidRPr="00155B02" w:rsidRDefault="000959A2">
      <w:pPr>
        <w:pStyle w:val="Aufzhlungszeichen1"/>
        <w:numPr>
          <w:ilvl w:val="0"/>
          <w:numId w:val="15"/>
        </w:numPr>
        <w:tabs>
          <w:tab w:val="clear" w:pos="360"/>
          <w:tab w:val="left" w:pos="964"/>
        </w:tabs>
        <w:rPr>
          <w:lang w:val="en-GB"/>
        </w:rPr>
        <w:pPrChange w:id="449" w:author="Moritz Lautenbach" w:date="2014-04-15T15:26:00Z">
          <w:pPr>
            <w:pStyle w:val="Aufzhlungszeichen1"/>
            <w:tabs>
              <w:tab w:val="clear" w:pos="360"/>
              <w:tab w:val="left" w:pos="964"/>
            </w:tabs>
            <w:ind w:left="964" w:hanging="482"/>
          </w:pPr>
        </w:pPrChange>
      </w:pPr>
      <w:ins w:id="450" w:author="Moritz Lautenbach" w:date="2014-04-15T15:26:00Z">
        <w:r w:rsidRPr="00155B02">
          <w:rPr>
            <w:lang w:val="en-GB"/>
          </w:rPr>
          <w:t xml:space="preserve"> </w:t>
        </w:r>
      </w:ins>
      <w:r w:rsidRPr="00155B02">
        <w:rPr>
          <w:lang w:val="en-GB"/>
        </w:rPr>
        <w:t xml:space="preserve">Smooth right boundaries: defines whether the right </w:t>
      </w:r>
      <w:r w:rsidR="00007CB6" w:rsidRPr="00155B02">
        <w:rPr>
          <w:lang w:val="en-GB"/>
        </w:rPr>
        <w:t>„</w:t>
      </w:r>
      <w:del w:id="451" w:author="Moritz Lautenbach" w:date="2014-04-15T15:28:00Z">
        <w:r w:rsidRPr="00155B02" w:rsidDel="00D45B86">
          <w:rPr>
            <w:lang w:val="en-GB"/>
          </w:rPr>
          <w:delText xml:space="preserve">partitur </w:delText>
        </w:r>
      </w:del>
      <w:ins w:id="452" w:author="Moritz Lautenbach" w:date="2014-04-15T15:28:00Z">
        <w:r w:rsidRPr="00155B02">
          <w:rPr>
            <w:lang w:val="en-GB"/>
          </w:rPr>
          <w:t xml:space="preserve">Partitur </w:t>
        </w:r>
      </w:ins>
      <w:del w:id="453" w:author="Moritz Lautenbach" w:date="2014-04-15T15:28:00Z">
        <w:r w:rsidRPr="00155B02" w:rsidDel="00D45B86">
          <w:rPr>
            <w:lang w:val="en-GB"/>
          </w:rPr>
          <w:delText xml:space="preserve">area </w:delText>
        </w:r>
      </w:del>
      <w:ins w:id="454" w:author="Moritz Lautenbach" w:date="2014-04-15T15:28:00Z">
        <w:r w:rsidRPr="00155B02">
          <w:rPr>
            <w:lang w:val="en-GB"/>
          </w:rPr>
          <w:t xml:space="preserve">Area” </w:t>
        </w:r>
      </w:ins>
      <w:r w:rsidRPr="00155B02">
        <w:rPr>
          <w:lang w:val="en-GB"/>
        </w:rPr>
        <w:t>boundaries</w:t>
      </w:r>
      <w:r w:rsidRPr="00155B02">
        <w:rPr>
          <w:lang w:val="en-GB"/>
        </w:rPr>
        <w:commentReference w:id="455"/>
      </w:r>
      <w:r w:rsidRPr="00155B02">
        <w:rPr>
          <w:lang w:val="en-GB"/>
        </w:rPr>
        <w:t xml:space="preserve"> should be smoothed out to one line (This only works for printer and RTF-output, not for HTML-output).</w:t>
      </w:r>
    </w:p>
    <w:p w14:paraId="25B9B255" w14:textId="41B971AE" w:rsidR="000959A2" w:rsidRPr="00155B02" w:rsidRDefault="000959A2">
      <w:pPr>
        <w:pStyle w:val="Aufzhlungszeichen1"/>
        <w:numPr>
          <w:ilvl w:val="0"/>
          <w:numId w:val="15"/>
        </w:numPr>
        <w:tabs>
          <w:tab w:val="clear" w:pos="360"/>
          <w:tab w:val="left" w:pos="964"/>
        </w:tabs>
        <w:rPr>
          <w:lang w:val="en-GB"/>
        </w:rPr>
        <w:pPrChange w:id="456" w:author="Moritz Lautenbach" w:date="2014-04-15T15:26:00Z">
          <w:pPr>
            <w:pStyle w:val="Aufzhlungszeichen1"/>
            <w:tabs>
              <w:tab w:val="clear" w:pos="360"/>
              <w:tab w:val="left" w:pos="964"/>
            </w:tabs>
            <w:ind w:left="964" w:hanging="482"/>
          </w:pPr>
        </w:pPrChange>
      </w:pPr>
      <w:ins w:id="457" w:author="Moritz Lautenbach" w:date="2014-04-15T15:26:00Z">
        <w:r w:rsidRPr="00155B02">
          <w:rPr>
            <w:lang w:val="en-GB"/>
          </w:rPr>
          <w:t xml:space="preserve"> </w:t>
        </w:r>
      </w:ins>
      <w:r w:rsidRPr="00155B02">
        <w:rPr>
          <w:lang w:val="en-GB"/>
        </w:rPr>
        <w:t xml:space="preserve">Save space: determines, whether empty lines should be </w:t>
      </w:r>
      <w:r w:rsidR="00007CB6" w:rsidRPr="00155B02">
        <w:rPr>
          <w:lang w:val="en-GB"/>
        </w:rPr>
        <w:t>„</w:t>
      </w:r>
      <w:r w:rsidRPr="00155B02">
        <w:rPr>
          <w:lang w:val="en-GB"/>
        </w:rPr>
        <w:t>reduced</w:t>
      </w:r>
      <w:r w:rsidR="00E6350C" w:rsidRPr="00155B02">
        <w:rPr>
          <w:lang w:val="en-GB"/>
        </w:rPr>
        <w:t>“</w:t>
      </w:r>
      <w:r w:rsidRPr="00155B02">
        <w:rPr>
          <w:lang w:val="en-GB"/>
        </w:rPr>
        <w:t xml:space="preserve"> at output after a break. The numbering of the musical score would be slightly indented in this case:</w:t>
      </w:r>
    </w:p>
    <w:p w14:paraId="5FFB3C72"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728"/>
        <w:gridCol w:w="4729"/>
      </w:tblGrid>
      <w:tr w:rsidR="000959A2" w:rsidRPr="00155B02" w14:paraId="4CAE38E2" w14:textId="77777777">
        <w:tc>
          <w:tcPr>
            <w:tcW w:w="4728" w:type="dxa"/>
            <w:shd w:val="clear" w:color="auto" w:fill="auto"/>
          </w:tcPr>
          <w:p w14:paraId="444ACBE3" w14:textId="101A2566" w:rsidR="000959A2" w:rsidRPr="00155B02" w:rsidRDefault="000959A2">
            <w:pPr>
              <w:keepNext/>
              <w:snapToGrid w:val="0"/>
              <w:rPr>
                <w:rFonts w:ascii="Times New Roman" w:hAnsi="Times New Roman" w:cs="Times New Roman"/>
                <w:lang w:val="en-GB"/>
              </w:rPr>
            </w:pPr>
            <w:r w:rsidRPr="00155B02">
              <w:rPr>
                <w:rFonts w:ascii="Times New Roman" w:hAnsi="Times New Roman" w:cs="Times New Roman"/>
                <w:lang w:val="en-GB"/>
              </w:rPr>
              <w:t xml:space="preserve">Option </w:t>
            </w:r>
            <w:r w:rsidR="00007CB6" w:rsidRPr="00155B02">
              <w:rPr>
                <w:rFonts w:ascii="Times New Roman" w:hAnsi="Times New Roman" w:cs="Times New Roman"/>
                <w:lang w:val="en-GB"/>
              </w:rPr>
              <w:t>„</w:t>
            </w:r>
            <w:r w:rsidRPr="00155B02">
              <w:rPr>
                <w:rFonts w:ascii="Times New Roman" w:hAnsi="Times New Roman" w:cs="Times New Roman"/>
                <w:lang w:val="en-GB"/>
              </w:rPr>
              <w:t>Save Space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deactivated:</w:t>
            </w:r>
          </w:p>
        </w:tc>
        <w:tc>
          <w:tcPr>
            <w:tcW w:w="4729" w:type="dxa"/>
            <w:shd w:val="clear" w:color="auto" w:fill="auto"/>
          </w:tcPr>
          <w:p w14:paraId="047CA194" w14:textId="2B210556" w:rsidR="000959A2" w:rsidRPr="00155B02" w:rsidRDefault="000959A2">
            <w:pPr>
              <w:keepNext/>
              <w:snapToGrid w:val="0"/>
              <w:rPr>
                <w:rFonts w:ascii="Times New Roman" w:hAnsi="Times New Roman" w:cs="Times New Roman"/>
                <w:lang w:val="en-GB"/>
              </w:rPr>
            </w:pPr>
            <w:r w:rsidRPr="00155B02">
              <w:rPr>
                <w:rFonts w:ascii="Times New Roman" w:hAnsi="Times New Roman" w:cs="Times New Roman"/>
                <w:lang w:val="en-GB"/>
              </w:rPr>
              <w:t xml:space="preserve">Option </w:t>
            </w:r>
            <w:r w:rsidR="00007CB6" w:rsidRPr="00155B02">
              <w:rPr>
                <w:rFonts w:ascii="Times New Roman" w:hAnsi="Times New Roman" w:cs="Times New Roman"/>
                <w:lang w:val="en-GB"/>
              </w:rPr>
              <w:t>„</w:t>
            </w:r>
            <w:r w:rsidRPr="00155B02">
              <w:rPr>
                <w:rFonts w:ascii="Times New Roman" w:hAnsi="Times New Roman" w:cs="Times New Roman"/>
                <w:lang w:val="en-GB"/>
              </w:rPr>
              <w:t>Save Space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activated:</w:t>
            </w:r>
          </w:p>
          <w:p w14:paraId="3C4F63A3" w14:textId="77777777" w:rsidR="000959A2" w:rsidRPr="00155B02" w:rsidRDefault="000959A2">
            <w:pPr>
              <w:keepNext/>
              <w:rPr>
                <w:rFonts w:ascii="Times New Roman" w:hAnsi="Times New Roman" w:cs="Times New Roman"/>
                <w:lang w:val="en-GB"/>
              </w:rPr>
            </w:pPr>
          </w:p>
        </w:tc>
      </w:tr>
      <w:tr w:rsidR="000959A2" w:rsidRPr="00155B02" w14:paraId="6007C3E2" w14:textId="77777777">
        <w:tc>
          <w:tcPr>
            <w:tcW w:w="4728" w:type="dxa"/>
            <w:shd w:val="clear" w:color="auto" w:fill="auto"/>
          </w:tcPr>
          <w:p w14:paraId="52C919AE" w14:textId="77777777" w:rsidR="000959A2" w:rsidRPr="00155B02" w:rsidRDefault="00D84B31">
            <w:pPr>
              <w:keepNext/>
              <w:snapToGrid w:val="0"/>
              <w:rPr>
                <w:rFonts w:ascii="Times New Roman" w:hAnsi="Times New Roman" w:cs="Times New Roman"/>
                <w:lang w:val="en-GB"/>
              </w:rPr>
            </w:pPr>
            <w:r>
              <w:rPr>
                <w:rFonts w:ascii="Times New Roman" w:hAnsi="Times New Roman" w:cs="Times New Roman"/>
                <w:lang w:val="en-GB"/>
              </w:rPr>
              <w:pict w14:anchorId="3DA0A9CF">
                <v:shape id="_x0000_i1120" type="#_x0000_t75" style="width:207pt;height:99pt" filled="t">
                  <v:fill color2="black"/>
                  <v:imagedata r:id="rId149" o:title=""/>
                </v:shape>
              </w:pict>
            </w:r>
          </w:p>
        </w:tc>
        <w:tc>
          <w:tcPr>
            <w:tcW w:w="4729" w:type="dxa"/>
            <w:shd w:val="clear" w:color="auto" w:fill="auto"/>
          </w:tcPr>
          <w:p w14:paraId="07EB116A" w14:textId="77777777" w:rsidR="000959A2" w:rsidRPr="00155B02" w:rsidRDefault="00D84B31">
            <w:pPr>
              <w:keepNext/>
              <w:snapToGrid w:val="0"/>
              <w:rPr>
                <w:rFonts w:ascii="Times New Roman" w:hAnsi="Times New Roman" w:cs="Times New Roman"/>
                <w:lang w:val="en-GB"/>
              </w:rPr>
            </w:pPr>
            <w:r>
              <w:rPr>
                <w:rFonts w:ascii="Times New Roman" w:hAnsi="Times New Roman" w:cs="Times New Roman"/>
                <w:lang w:val="en-GB"/>
              </w:rPr>
              <w:pict w14:anchorId="579F49E2">
                <v:shape id="_x0000_i1121" type="#_x0000_t75" style="width:209.25pt;height:56.25pt" filled="t">
                  <v:fill color2="black"/>
                  <v:imagedata r:id="rId150" o:title=""/>
                </v:shape>
              </w:pict>
            </w:r>
          </w:p>
        </w:tc>
      </w:tr>
    </w:tbl>
    <w:p w14:paraId="24F28DAB" w14:textId="77777777" w:rsidR="000959A2" w:rsidRPr="00155B02" w:rsidRDefault="000959A2">
      <w:pPr>
        <w:pStyle w:val="BildChar"/>
        <w:rPr>
          <w:rFonts w:ascii="Times New Roman" w:hAnsi="Times New Roman"/>
          <w:lang w:val="en-GB"/>
        </w:rPr>
      </w:pPr>
    </w:p>
    <w:p w14:paraId="0831A76D"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14E23B38">
          <v:shape id="_x0000_i1122" type="#_x0000_t75" style="width:318.75pt;height:254.25pt" filled="t">
            <v:fill color2="black"/>
            <v:imagedata r:id="rId151" o:title=""/>
          </v:shape>
        </w:pict>
      </w:r>
    </w:p>
    <w:p w14:paraId="73F0ACF4" w14:textId="77777777" w:rsidR="000959A2" w:rsidRPr="00155B02" w:rsidRDefault="000959A2">
      <w:pPr>
        <w:pStyle w:val="Standard-BlockCharCharChar"/>
        <w:rPr>
          <w:lang w:val="en-GB"/>
        </w:rPr>
      </w:pPr>
    </w:p>
    <w:p w14:paraId="7327FADB" w14:textId="3E57AA54"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General</w:t>
      </w:r>
      <w:r w:rsidR="00E6350C" w:rsidRPr="00155B02">
        <w:rPr>
          <w:lang w:val="en-GB"/>
        </w:rPr>
        <w:t>“</w:t>
      </w:r>
      <w:r w:rsidRPr="00155B02">
        <w:rPr>
          <w:lang w:val="en-GB"/>
        </w:rPr>
        <w:t xml:space="preserve"> further parameters can be set, which apply to all forms of output (meaning printer, RTF, HTML and XML):</w:t>
      </w:r>
    </w:p>
    <w:p w14:paraId="5FCFAB41" w14:textId="77777777" w:rsidR="000959A2" w:rsidRPr="00155B02" w:rsidRDefault="000959A2">
      <w:pPr>
        <w:pStyle w:val="Aufzhlungszeichen1"/>
        <w:tabs>
          <w:tab w:val="clear" w:pos="360"/>
          <w:tab w:val="left" w:pos="964"/>
        </w:tabs>
        <w:ind w:left="964" w:hanging="482"/>
        <w:rPr>
          <w:lang w:val="en-GB"/>
        </w:rPr>
      </w:pPr>
      <w:r w:rsidRPr="00155B02">
        <w:rPr>
          <w:lang w:val="en-GB"/>
        </w:rPr>
        <w:t>Include timeline in output: determines whether the entries on the time line (numbering and/or absolute time values) are to be included in the output.</w:t>
      </w:r>
    </w:p>
    <w:p w14:paraId="3CE9B4A8" w14:textId="77777777" w:rsidR="000959A2" w:rsidRPr="00155B02" w:rsidRDefault="000959A2">
      <w:pPr>
        <w:pStyle w:val="Aufzhlungszeichen1"/>
        <w:tabs>
          <w:tab w:val="clear" w:pos="360"/>
          <w:tab w:val="left" w:pos="964"/>
        </w:tabs>
        <w:ind w:left="964" w:hanging="482"/>
        <w:rPr>
          <w:lang w:val="en-GB"/>
        </w:rPr>
      </w:pPr>
      <w:r w:rsidRPr="00155B02">
        <w:rPr>
          <w:lang w:val="en-GB"/>
        </w:rPr>
        <w:t>Put timeline outside frame: determines whether the entries on the time line are going to be inside or outside of the musical score area.</w:t>
      </w:r>
    </w:p>
    <w:p w14:paraId="6CC454EA" w14:textId="4EB037BF" w:rsidR="000959A2" w:rsidRPr="00155B02" w:rsidRDefault="000959A2">
      <w:pPr>
        <w:pStyle w:val="Aufzhlungszeichen1"/>
        <w:tabs>
          <w:tab w:val="clear" w:pos="360"/>
          <w:tab w:val="left" w:pos="964"/>
        </w:tabs>
        <w:ind w:left="964" w:hanging="482"/>
        <w:rPr>
          <w:spacing w:val="-4"/>
          <w:lang w:val="en-GB"/>
        </w:rPr>
      </w:pPr>
      <w:r w:rsidRPr="00155B02">
        <w:rPr>
          <w:spacing w:val="-4"/>
          <w:lang w:val="en-GB"/>
        </w:rPr>
        <w:t>Frames: defines how the Partitur Areas</w:t>
      </w:r>
      <w:r w:rsidRPr="00155B02">
        <w:rPr>
          <w:spacing w:val="-4"/>
          <w:lang w:val="en-GB"/>
        </w:rPr>
        <w:commentReference w:id="458"/>
      </w:r>
      <w:r w:rsidRPr="00155B02">
        <w:rPr>
          <w:spacing w:val="-4"/>
          <w:lang w:val="en-GB"/>
        </w:rPr>
        <w:t xml:space="preserve"> are framed. </w:t>
      </w:r>
      <w:r w:rsidR="00007CB6" w:rsidRPr="00155B02">
        <w:rPr>
          <w:spacing w:val="-4"/>
          <w:lang w:val="en-GB"/>
        </w:rPr>
        <w:t>„</w:t>
      </w:r>
      <w:r w:rsidRPr="00155B02">
        <w:rPr>
          <w:spacing w:val="-4"/>
          <w:lang w:val="en-GB"/>
        </w:rPr>
        <w:t>Left</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Right</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Top</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Bottom</w:t>
      </w:r>
      <w:r w:rsidR="00E6350C" w:rsidRPr="00155B02">
        <w:rPr>
          <w:spacing w:val="-4"/>
          <w:lang w:val="en-GB"/>
        </w:rPr>
        <w:t>“</w:t>
      </w:r>
      <w:r w:rsidRPr="00155B02">
        <w:rPr>
          <w:spacing w:val="-4"/>
          <w:lang w:val="en-GB"/>
        </w:rPr>
        <w:t xml:space="preserve"> determine whether the frame lines are drawn on the left, the right, at the top or the bottom. </w:t>
      </w:r>
      <w:r w:rsidR="00007CB6" w:rsidRPr="00155B02">
        <w:rPr>
          <w:spacing w:val="-4"/>
          <w:lang w:val="en-GB"/>
        </w:rPr>
        <w:t>„</w:t>
      </w:r>
      <w:r w:rsidRPr="00155B02">
        <w:rPr>
          <w:spacing w:val="-4"/>
          <w:lang w:val="en-GB"/>
        </w:rPr>
        <w:t>Color</w:t>
      </w:r>
      <w:r w:rsidRPr="00155B02">
        <w:rPr>
          <w:spacing w:val="-4"/>
          <w:lang w:val="en-GB"/>
        </w:rPr>
        <w:commentReference w:id="459"/>
      </w:r>
      <w:r w:rsidR="00007CB6" w:rsidRPr="00155B02">
        <w:rPr>
          <w:spacing w:val="-4"/>
          <w:lang w:val="en-GB"/>
        </w:rPr>
        <w:t>„</w:t>
      </w:r>
      <w:r w:rsidRPr="00155B02">
        <w:rPr>
          <w:spacing w:val="-4"/>
          <w:lang w:val="en-GB"/>
        </w:rPr>
        <w:t xml:space="preserve"> specifies the colour of the frame (click the button in order to open a window to choose a colour).</w:t>
      </w:r>
      <w:r w:rsidRPr="00155B02">
        <w:rPr>
          <w:lang w:val="en-GB"/>
        </w:rPr>
        <w:t xml:space="preserve"> </w:t>
      </w:r>
      <w:r w:rsidR="00007CB6" w:rsidRPr="00155B02">
        <w:rPr>
          <w:spacing w:val="-4"/>
          <w:lang w:val="en-GB"/>
        </w:rPr>
        <w:t>„</w:t>
      </w:r>
      <w:r w:rsidRPr="00155B02">
        <w:rPr>
          <w:spacing w:val="-4"/>
          <w:lang w:val="en-GB"/>
        </w:rPr>
        <w:t>Frame style</w:t>
      </w:r>
      <w:r w:rsidR="00E6350C" w:rsidRPr="00155B02">
        <w:rPr>
          <w:spacing w:val="-4"/>
          <w:lang w:val="en-GB"/>
        </w:rPr>
        <w:t>“</w:t>
      </w:r>
      <w:r w:rsidRPr="00155B02">
        <w:rPr>
          <w:spacing w:val="-4"/>
          <w:lang w:val="en-GB"/>
        </w:rPr>
        <w:t xml:space="preserve"> specifies whether the framing lines are </w:t>
      </w:r>
      <w:r w:rsidR="00007CB6" w:rsidRPr="00155B02">
        <w:rPr>
          <w:spacing w:val="-4"/>
          <w:lang w:val="en-GB"/>
        </w:rPr>
        <w:t>„</w:t>
      </w:r>
      <w:r w:rsidRPr="00155B02">
        <w:rPr>
          <w:spacing w:val="-4"/>
          <w:lang w:val="en-GB"/>
        </w:rPr>
        <w:t>solid</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dashed</w:t>
      </w:r>
      <w:r w:rsidR="00E6350C" w:rsidRPr="00155B02">
        <w:rPr>
          <w:spacing w:val="-4"/>
          <w:lang w:val="en-GB"/>
        </w:rPr>
        <w:t>“</w:t>
      </w:r>
      <w:r w:rsidRPr="00155B02">
        <w:rPr>
          <w:spacing w:val="-4"/>
          <w:lang w:val="en-GB"/>
        </w:rPr>
        <w:t xml:space="preserve"> or dotted. </w:t>
      </w:r>
    </w:p>
    <w:p w14:paraId="42FA8494" w14:textId="159272CD" w:rsidR="000959A2" w:rsidRPr="00155B02" w:rsidRDefault="000959A2">
      <w:pPr>
        <w:pStyle w:val="Aufzhlungszeichen1"/>
        <w:tabs>
          <w:tab w:val="clear" w:pos="360"/>
          <w:tab w:val="left" w:pos="964"/>
        </w:tabs>
        <w:ind w:left="964" w:hanging="482"/>
        <w:rPr>
          <w:lang w:val="en-GB"/>
        </w:rPr>
      </w:pPr>
      <w:r w:rsidRPr="00155B02">
        <w:rPr>
          <w:lang w:val="en-GB"/>
        </w:rPr>
        <w:t xml:space="preserve">Prepend meta information and speakertable: defines whether the meta information and the speakertable are to be included in the output or not (only valid for RTF and HTML output). Please note that it is relevant for HTML output which stylesheet is specified and if a stylesheet is specified. These specifications are made under </w:t>
      </w:r>
      <w:r w:rsidR="00007CB6" w:rsidRPr="00155B02">
        <w:rPr>
          <w:lang w:val="en-GB"/>
        </w:rPr>
        <w:t>„</w:t>
      </w:r>
      <w:r w:rsidRPr="00155B02">
        <w:rPr>
          <w:lang w:val="en-GB"/>
        </w:rPr>
        <w:t>Edit &gt; Preferences...</w:t>
      </w:r>
      <w:r w:rsidR="00E6350C" w:rsidRPr="00155B02">
        <w:rPr>
          <w:lang w:val="en-GB"/>
        </w:rPr>
        <w:t>“</w:t>
      </w:r>
      <w:r w:rsidRPr="00155B02">
        <w:rPr>
          <w:lang w:val="en-GB"/>
        </w:rPr>
        <w:t xml:space="preserve"> in </w:t>
      </w:r>
      <w:r w:rsidR="00007CB6" w:rsidRPr="00155B02">
        <w:rPr>
          <w:lang w:val="en-GB"/>
        </w:rPr>
        <w:t>„</w:t>
      </w:r>
      <w:r w:rsidRPr="00155B02">
        <w:rPr>
          <w:lang w:val="en-GB"/>
        </w:rPr>
        <w:t>Head to HTML</w:t>
      </w:r>
      <w:r w:rsidR="00E6350C" w:rsidRPr="00155B02">
        <w:rPr>
          <w:lang w:val="en-GB"/>
        </w:rPr>
        <w:t>“</w:t>
      </w:r>
      <w:r w:rsidRPr="00155B02">
        <w:rPr>
          <w:lang w:val="en-GB"/>
        </w:rPr>
        <w:t>.</w:t>
      </w:r>
    </w:p>
    <w:p w14:paraId="1FBCE714" w14:textId="77777777" w:rsidR="000959A2" w:rsidRPr="00155B02" w:rsidRDefault="000959A2">
      <w:pPr>
        <w:pStyle w:val="Standard-BlockCharCharChar"/>
        <w:rPr>
          <w:lang w:val="en-GB"/>
        </w:rPr>
      </w:pPr>
    </w:p>
    <w:p w14:paraId="2CF99E6B" w14:textId="77777777" w:rsidR="000959A2" w:rsidRPr="00155B02" w:rsidRDefault="000959A2">
      <w:pPr>
        <w:pStyle w:val="Standard-BlockCharCharChar"/>
        <w:keepNext/>
        <w:rPr>
          <w:lang w:val="en-GB"/>
        </w:rPr>
      </w:pPr>
      <w:r w:rsidRPr="00155B02">
        <w:rPr>
          <w:lang w:val="en-GB"/>
        </w:rPr>
        <w:lastRenderedPageBreak/>
        <w:t>Examples:</w:t>
      </w:r>
    </w:p>
    <w:p w14:paraId="7F3F3287" w14:textId="77777777" w:rsidR="000959A2" w:rsidRPr="00155B02" w:rsidRDefault="000959A2">
      <w:pPr>
        <w:pStyle w:val="Standard-BlockCharCharChar"/>
        <w:keepNext/>
        <w:rPr>
          <w:lang w:val="en-GB"/>
        </w:rPr>
      </w:pPr>
    </w:p>
    <w:tbl>
      <w:tblPr>
        <w:tblW w:w="0" w:type="auto"/>
        <w:tblLayout w:type="fixed"/>
        <w:tblLook w:val="0000" w:firstRow="0" w:lastRow="0" w:firstColumn="0" w:lastColumn="0" w:noHBand="0" w:noVBand="0"/>
      </w:tblPr>
      <w:tblGrid>
        <w:gridCol w:w="4785"/>
        <w:gridCol w:w="4678"/>
      </w:tblGrid>
      <w:tr w:rsidR="000959A2" w:rsidRPr="00155B02" w14:paraId="193DE2EA" w14:textId="77777777">
        <w:tc>
          <w:tcPr>
            <w:tcW w:w="4785" w:type="dxa"/>
            <w:shd w:val="clear" w:color="auto" w:fill="auto"/>
          </w:tcPr>
          <w:p w14:paraId="36826612" w14:textId="77777777" w:rsidR="000959A2" w:rsidRPr="00155B02" w:rsidRDefault="00D84B31">
            <w:pPr>
              <w:keepNext/>
              <w:snapToGrid w:val="0"/>
              <w:rPr>
                <w:rFonts w:ascii="Times New Roman" w:hAnsi="Times New Roman" w:cs="Times New Roman"/>
                <w:lang w:val="en-GB"/>
              </w:rPr>
            </w:pPr>
            <w:r>
              <w:rPr>
                <w:rFonts w:ascii="Times New Roman" w:hAnsi="Times New Roman" w:cs="Times New Roman"/>
                <w:lang w:val="en-GB"/>
              </w:rPr>
              <w:pict w14:anchorId="46069E32">
                <v:shape id="_x0000_i1123" type="#_x0000_t75" style="width:235.5pt;height:70.5pt" filled="t">
                  <v:fill color2="black"/>
                  <v:imagedata r:id="rId152" o:title=""/>
                </v:shape>
              </w:pict>
            </w:r>
          </w:p>
          <w:p w14:paraId="43929249" w14:textId="77777777" w:rsidR="000959A2" w:rsidRPr="00155B02" w:rsidRDefault="000959A2">
            <w:pPr>
              <w:keepNext/>
              <w:rPr>
                <w:rFonts w:ascii="Times New Roman" w:hAnsi="Times New Roman" w:cs="Times New Roman"/>
                <w:lang w:val="en-GB"/>
              </w:rPr>
            </w:pPr>
          </w:p>
          <w:p w14:paraId="6902DAE0" w14:textId="77777777" w:rsidR="000959A2" w:rsidRPr="00155B02" w:rsidRDefault="000959A2">
            <w:pPr>
              <w:keepNext/>
              <w:rPr>
                <w:rFonts w:ascii="Times New Roman" w:hAnsi="Times New Roman" w:cs="Times New Roman"/>
                <w:lang w:val="en-GB"/>
              </w:rPr>
            </w:pPr>
          </w:p>
        </w:tc>
        <w:tc>
          <w:tcPr>
            <w:tcW w:w="4678" w:type="dxa"/>
            <w:shd w:val="clear" w:color="auto" w:fill="auto"/>
          </w:tcPr>
          <w:p w14:paraId="2D93B3D8" w14:textId="77777777" w:rsidR="000959A2" w:rsidRPr="00155B02" w:rsidRDefault="000959A2">
            <w:pPr>
              <w:pStyle w:val="Standard-BlockCharCharChar"/>
              <w:keepNext/>
              <w:snapToGrid w:val="0"/>
              <w:ind w:left="34" w:right="34"/>
              <w:rPr>
                <w:lang w:val="en-GB"/>
              </w:rPr>
            </w:pPr>
          </w:p>
          <w:p w14:paraId="16673199" w14:textId="77777777" w:rsidR="000959A2" w:rsidRPr="00155B02" w:rsidRDefault="000959A2">
            <w:pPr>
              <w:pStyle w:val="Standard-BlockCharCharChar"/>
              <w:keepNext/>
              <w:ind w:left="34" w:right="34"/>
              <w:rPr>
                <w:lang w:val="en-GB"/>
              </w:rPr>
            </w:pPr>
            <w:r w:rsidRPr="00155B02">
              <w:rPr>
                <w:lang w:val="en-GB"/>
              </w:rPr>
              <w:t xml:space="preserve">The entries on the timeline were included in the output (outside of the frame). The Partitur </w:t>
            </w:r>
            <w:r w:rsidRPr="00155B02">
              <w:rPr>
                <w:lang w:val="en-GB"/>
              </w:rPr>
              <w:commentReference w:id="460"/>
            </w:r>
            <w:r w:rsidRPr="00155B02">
              <w:rPr>
                <w:lang w:val="en-GB"/>
              </w:rPr>
              <w:t>Area is framed with a solid line.</w:t>
            </w:r>
          </w:p>
          <w:p w14:paraId="0FE6830A" w14:textId="77777777" w:rsidR="000959A2" w:rsidRPr="00155B02" w:rsidRDefault="000959A2">
            <w:pPr>
              <w:pStyle w:val="Standard-BlockCharCharChar"/>
              <w:keepNext/>
              <w:ind w:left="34" w:right="34"/>
              <w:rPr>
                <w:lang w:val="en-GB"/>
              </w:rPr>
            </w:pPr>
          </w:p>
        </w:tc>
      </w:tr>
      <w:tr w:rsidR="000959A2" w:rsidRPr="00155B02" w14:paraId="14A4FB41" w14:textId="77777777">
        <w:tc>
          <w:tcPr>
            <w:tcW w:w="4785" w:type="dxa"/>
            <w:shd w:val="clear" w:color="auto" w:fill="auto"/>
          </w:tcPr>
          <w:p w14:paraId="7636DB09" w14:textId="77777777" w:rsidR="000959A2" w:rsidRPr="00155B02" w:rsidRDefault="00D84B31">
            <w:pPr>
              <w:snapToGrid w:val="0"/>
              <w:rPr>
                <w:rFonts w:ascii="Times New Roman" w:hAnsi="Times New Roman" w:cs="Times New Roman"/>
                <w:lang w:val="en-GB"/>
              </w:rPr>
            </w:pPr>
            <w:r>
              <w:rPr>
                <w:rFonts w:ascii="Times New Roman" w:hAnsi="Times New Roman" w:cs="Times New Roman"/>
                <w:lang w:val="en-GB"/>
              </w:rPr>
              <w:pict w14:anchorId="06EFCF9D">
                <v:shape id="_x0000_i1124" type="#_x0000_t75" style="width:239.25pt;height:70.5pt" filled="t">
                  <v:fill color2="black"/>
                  <v:imagedata r:id="rId153" o:title=""/>
                </v:shape>
              </w:pict>
            </w:r>
          </w:p>
          <w:p w14:paraId="317DD2AB" w14:textId="77777777" w:rsidR="000959A2" w:rsidRPr="00155B02" w:rsidRDefault="000959A2">
            <w:pPr>
              <w:rPr>
                <w:rFonts w:ascii="Times New Roman" w:hAnsi="Times New Roman" w:cs="Times New Roman"/>
                <w:lang w:val="en-GB"/>
              </w:rPr>
            </w:pPr>
          </w:p>
          <w:p w14:paraId="4307C143" w14:textId="77777777" w:rsidR="000959A2" w:rsidRPr="00155B02" w:rsidRDefault="000959A2">
            <w:pPr>
              <w:rPr>
                <w:rFonts w:ascii="Times New Roman" w:hAnsi="Times New Roman" w:cs="Times New Roman"/>
                <w:lang w:val="en-GB"/>
              </w:rPr>
            </w:pPr>
          </w:p>
        </w:tc>
        <w:tc>
          <w:tcPr>
            <w:tcW w:w="4678" w:type="dxa"/>
            <w:shd w:val="clear" w:color="auto" w:fill="auto"/>
          </w:tcPr>
          <w:p w14:paraId="1B8E0AB3" w14:textId="77777777" w:rsidR="000959A2" w:rsidRPr="00155B02" w:rsidRDefault="000959A2">
            <w:pPr>
              <w:pStyle w:val="Standard-BlockCharCharChar"/>
              <w:snapToGrid w:val="0"/>
              <w:ind w:left="34" w:right="34"/>
              <w:rPr>
                <w:lang w:val="en-GB"/>
              </w:rPr>
            </w:pPr>
          </w:p>
          <w:p w14:paraId="333D22F6" w14:textId="77777777" w:rsidR="000959A2" w:rsidRPr="00155B02" w:rsidRDefault="000959A2">
            <w:pPr>
              <w:pStyle w:val="Standard-BlockCharCharChar"/>
              <w:ind w:left="34" w:right="34"/>
              <w:rPr>
                <w:lang w:val="en-GB"/>
              </w:rPr>
            </w:pPr>
            <w:r w:rsidRPr="00155B02">
              <w:rPr>
                <w:lang w:val="en-GB"/>
              </w:rPr>
              <w:t xml:space="preserve">The entries on the time line were included into the output (inside of the frame). The Partitur </w:t>
            </w:r>
            <w:r w:rsidRPr="00155B02">
              <w:rPr>
                <w:lang w:val="en-GB"/>
              </w:rPr>
              <w:commentReference w:id="461"/>
            </w:r>
            <w:r w:rsidRPr="00155B02">
              <w:rPr>
                <w:lang w:val="en-GB"/>
              </w:rPr>
              <w:t>Area is framed with a solid line.</w:t>
            </w:r>
          </w:p>
          <w:p w14:paraId="4B72F81B" w14:textId="77777777" w:rsidR="000959A2" w:rsidRPr="00155B02" w:rsidRDefault="000959A2">
            <w:pPr>
              <w:pStyle w:val="Standard-BlockCharCharChar"/>
              <w:ind w:left="34" w:right="34"/>
              <w:rPr>
                <w:lang w:val="en-GB"/>
              </w:rPr>
            </w:pPr>
          </w:p>
        </w:tc>
      </w:tr>
      <w:tr w:rsidR="000959A2" w:rsidRPr="00D84B31" w14:paraId="246C52AE" w14:textId="77777777">
        <w:tc>
          <w:tcPr>
            <w:tcW w:w="4785" w:type="dxa"/>
            <w:shd w:val="clear" w:color="auto" w:fill="auto"/>
          </w:tcPr>
          <w:p w14:paraId="18479F1E" w14:textId="77777777" w:rsidR="000959A2" w:rsidRPr="00155B02" w:rsidRDefault="00D84B31">
            <w:pPr>
              <w:snapToGrid w:val="0"/>
              <w:rPr>
                <w:rFonts w:ascii="Times New Roman" w:hAnsi="Times New Roman" w:cs="Times New Roman"/>
                <w:lang w:val="en-GB"/>
              </w:rPr>
            </w:pPr>
            <w:r>
              <w:rPr>
                <w:rFonts w:ascii="Times New Roman" w:hAnsi="Times New Roman" w:cs="Times New Roman"/>
                <w:lang w:val="en-GB"/>
              </w:rPr>
              <w:pict w14:anchorId="38FC7FA5">
                <v:shape id="_x0000_i1125" type="#_x0000_t75" style="width:237.75pt;height:63pt" filled="t">
                  <v:fill color2="black"/>
                  <v:imagedata r:id="rId154" o:title=""/>
                </v:shape>
              </w:pict>
            </w:r>
          </w:p>
          <w:p w14:paraId="0EB005B6" w14:textId="77777777" w:rsidR="000959A2" w:rsidRPr="00155B02" w:rsidRDefault="000959A2">
            <w:pPr>
              <w:rPr>
                <w:rFonts w:ascii="Times New Roman" w:hAnsi="Times New Roman" w:cs="Times New Roman"/>
                <w:lang w:val="en-GB"/>
              </w:rPr>
            </w:pPr>
          </w:p>
        </w:tc>
        <w:tc>
          <w:tcPr>
            <w:tcW w:w="4678" w:type="dxa"/>
            <w:shd w:val="clear" w:color="auto" w:fill="auto"/>
          </w:tcPr>
          <w:p w14:paraId="11D7D95B" w14:textId="77777777" w:rsidR="000959A2" w:rsidRPr="00155B02" w:rsidRDefault="000959A2">
            <w:pPr>
              <w:pStyle w:val="Standard-BlockCharCharChar"/>
              <w:snapToGrid w:val="0"/>
              <w:ind w:left="34" w:right="34"/>
              <w:rPr>
                <w:lang w:val="en-GB"/>
              </w:rPr>
            </w:pPr>
          </w:p>
          <w:p w14:paraId="20BA416A" w14:textId="77777777" w:rsidR="000959A2" w:rsidRPr="00155B02" w:rsidRDefault="000959A2">
            <w:pPr>
              <w:pStyle w:val="Standard-BlockCharCharChar"/>
              <w:ind w:left="34" w:right="34"/>
              <w:rPr>
                <w:lang w:val="en-GB"/>
              </w:rPr>
            </w:pPr>
            <w:r w:rsidRPr="00155B02">
              <w:rPr>
                <w:lang w:val="en-GB"/>
              </w:rPr>
              <w:t xml:space="preserve">The entries on the time line were not included into the output. The Partitur </w:t>
            </w:r>
            <w:r w:rsidRPr="00155B02">
              <w:rPr>
                <w:lang w:val="en-GB"/>
              </w:rPr>
              <w:commentReference w:id="462"/>
            </w:r>
            <w:r w:rsidRPr="00155B02">
              <w:rPr>
                <w:lang w:val="en-GB"/>
              </w:rPr>
              <w:t>Area is framed with a dotted line.</w:t>
            </w:r>
          </w:p>
        </w:tc>
      </w:tr>
    </w:tbl>
    <w:p w14:paraId="6AACA883" w14:textId="77777777" w:rsidR="000959A2" w:rsidRPr="00155B02" w:rsidRDefault="000959A2">
      <w:pPr>
        <w:pStyle w:val="Standard-BlockCharCharChar"/>
        <w:rPr>
          <w:lang w:val="en-GB"/>
          <w:rPrChange w:id="463" w:author="Moritz Lautenbach" w:date="2014-04-15T14:23:00Z">
            <w:rPr/>
          </w:rPrChange>
        </w:rPr>
      </w:pPr>
    </w:p>
    <w:p w14:paraId="7CC9987B" w14:textId="77777777" w:rsidR="000959A2" w:rsidRPr="00155B02" w:rsidRDefault="00D84B31">
      <w:pPr>
        <w:pStyle w:val="BildChar"/>
        <w:rPr>
          <w:rFonts w:ascii="Times New Roman" w:hAnsi="Times New Roman"/>
          <w:lang w:val="en-GB"/>
        </w:rPr>
      </w:pPr>
      <w:r>
        <w:rPr>
          <w:rFonts w:ascii="Times New Roman" w:hAnsi="Times New Roman"/>
          <w:lang w:val="en-GB"/>
        </w:rPr>
        <w:pict w14:anchorId="49B9ACF7">
          <v:shape id="_x0000_i1126" type="#_x0000_t75" style="width:318.75pt;height:254.25pt" filled="t">
            <v:fill color2="black"/>
            <v:imagedata r:id="rId155" o:title=""/>
          </v:shape>
        </w:pict>
      </w:r>
    </w:p>
    <w:p w14:paraId="5CEBA04A" w14:textId="77777777" w:rsidR="000959A2" w:rsidRPr="00155B02" w:rsidRDefault="000959A2">
      <w:pPr>
        <w:pStyle w:val="Standard-BlockCharCharChar"/>
        <w:rPr>
          <w:lang w:val="en-GB"/>
        </w:rPr>
      </w:pPr>
    </w:p>
    <w:p w14:paraId="56712F97" w14:textId="5444173E" w:rsidR="000959A2" w:rsidRPr="00155B02" w:rsidRDefault="000959A2">
      <w:pPr>
        <w:pStyle w:val="Standard-BlockCharCharChar"/>
        <w:rPr>
          <w:lang w:val="en-GB"/>
        </w:rPr>
      </w:pPr>
      <w:r w:rsidRPr="00155B02">
        <w:rPr>
          <w:lang w:val="en-GB"/>
        </w:rPr>
        <w:lastRenderedPageBreak/>
        <w:t xml:space="preserve">In the tab </w:t>
      </w:r>
      <w:r w:rsidR="00007CB6" w:rsidRPr="00155B02">
        <w:rPr>
          <w:lang w:val="en-GB"/>
        </w:rPr>
        <w:t>„</w:t>
      </w:r>
      <w:r w:rsidRPr="00155B02">
        <w:rPr>
          <w:lang w:val="en-GB"/>
        </w:rPr>
        <w:t>RTF</w:t>
      </w:r>
      <w:r w:rsidR="00E6350C" w:rsidRPr="00155B02">
        <w:rPr>
          <w:lang w:val="en-GB"/>
        </w:rPr>
        <w:t>“</w:t>
      </w:r>
      <w:r w:rsidRPr="00155B02">
        <w:rPr>
          <w:lang w:val="en-GB"/>
        </w:rPr>
        <w:t xml:space="preserve">, you can specify parameters which are specially used for RTF output. RTF output can be problematic, as the calculation processes of Java do not match those of MS Word entirely. Thus, displacement and missing characters may occur. Some of the here mentioned parameters serve the purpose of compensating those inaccuracies (see the sections </w:t>
      </w:r>
      <w:r w:rsidR="00007CB6" w:rsidRPr="00155B02">
        <w:rPr>
          <w:lang w:val="en-GB"/>
        </w:rPr>
        <w:t>„</w:t>
      </w:r>
      <w:r w:rsidRPr="00155B02">
        <w:rPr>
          <w:lang w:val="en-GB"/>
        </w:rPr>
        <w:t xml:space="preserve"> Ausgeben einer Transkription</w:t>
      </w:r>
      <w:r w:rsidR="00E6350C" w:rsidRPr="00155B02">
        <w:rPr>
          <w:lang w:val="en-GB"/>
        </w:rPr>
        <w:t>“</w:t>
      </w:r>
      <w:r w:rsidRPr="00155B02">
        <w:rPr>
          <w:lang w:val="en-GB"/>
        </w:rPr>
        <w:t xml:space="preserve"> in the tutorial</w:t>
      </w:r>
      <w:r w:rsidRPr="00155B02">
        <w:rPr>
          <w:lang w:val="en-GB"/>
        </w:rPr>
        <w:commentReference w:id="464"/>
      </w:r>
      <w:r w:rsidRPr="00155B02">
        <w:rPr>
          <w:lang w:val="en-GB"/>
        </w:rPr>
        <w:t>).</w:t>
      </w:r>
    </w:p>
    <w:p w14:paraId="4F3BA599" w14:textId="77777777" w:rsidR="000959A2" w:rsidRPr="00155B02" w:rsidRDefault="000959A2">
      <w:pPr>
        <w:pStyle w:val="Aufzhlungszeichen1"/>
        <w:numPr>
          <w:ilvl w:val="0"/>
          <w:numId w:val="16"/>
        </w:numPr>
        <w:tabs>
          <w:tab w:val="clear" w:pos="360"/>
          <w:tab w:val="left" w:pos="964"/>
        </w:tabs>
        <w:rPr>
          <w:lang w:val="en-GB"/>
        </w:rPr>
        <w:pPrChange w:id="465" w:author="Moritz Lautenbach" w:date="2014-04-15T15:33:00Z">
          <w:pPr>
            <w:pStyle w:val="Aufzhlungszeichen1"/>
            <w:tabs>
              <w:tab w:val="clear" w:pos="360"/>
              <w:tab w:val="left" w:pos="964"/>
            </w:tabs>
            <w:ind w:left="964" w:hanging="482"/>
          </w:pPr>
        </w:pPrChange>
      </w:pPr>
      <w:ins w:id="466" w:author="Moritz Lautenbach" w:date="2014-04-15T15:33:00Z">
        <w:r w:rsidRPr="00155B02">
          <w:rPr>
            <w:lang w:val="en-GB"/>
          </w:rPr>
          <w:t xml:space="preserve"> </w:t>
        </w:r>
      </w:ins>
      <w:r w:rsidRPr="00155B02">
        <w:rPr>
          <w:lang w:val="en-GB"/>
        </w:rPr>
        <w:t>Critical size percentage: defines from what extend onward the size of an entry in a musical score line</w:t>
      </w:r>
      <w:r w:rsidRPr="00155B02">
        <w:rPr>
          <w:lang w:val="en-GB"/>
        </w:rPr>
        <w:commentReference w:id="467"/>
      </w:r>
      <w:r w:rsidRPr="00155B02">
        <w:rPr>
          <w:lang w:val="en-GB"/>
        </w:rPr>
        <w:t xml:space="preserve"> is considered critical. This means it states from which point onward the mechanisms for the compensation of inaccuracies are to be applied. The preset 95% has proven to be a reasonable value here. You can, of course, increase or decrease this figure, if required.</w:t>
      </w:r>
    </w:p>
    <w:p w14:paraId="3E4CAE15" w14:textId="4D36AB09" w:rsidR="000959A2" w:rsidRPr="00155B02" w:rsidRDefault="000959A2">
      <w:pPr>
        <w:pStyle w:val="Aufzhlungszeichen1"/>
        <w:numPr>
          <w:ilvl w:val="0"/>
          <w:numId w:val="16"/>
        </w:numPr>
        <w:tabs>
          <w:tab w:val="clear" w:pos="360"/>
          <w:tab w:val="left" w:pos="964"/>
        </w:tabs>
        <w:rPr>
          <w:lang w:val="en-GB"/>
        </w:rPr>
        <w:pPrChange w:id="468" w:author="Moritz Lautenbach" w:date="2014-04-15T15:33:00Z">
          <w:pPr>
            <w:pStyle w:val="Aufzhlungszeichen1"/>
            <w:tabs>
              <w:tab w:val="clear" w:pos="360"/>
              <w:tab w:val="left" w:pos="964"/>
            </w:tabs>
            <w:ind w:left="964" w:hanging="482"/>
          </w:pPr>
        </w:pPrChange>
      </w:pPr>
      <w:ins w:id="469" w:author="Moritz Lautenbach" w:date="2014-04-15T15:33:00Z">
        <w:r w:rsidRPr="00155B02">
          <w:rPr>
            <w:lang w:val="en-GB"/>
          </w:rPr>
          <w:t xml:space="preserve"> </w:t>
        </w:r>
      </w:ins>
      <w:r w:rsidRPr="00155B02">
        <w:rPr>
          <w:lang w:val="en-GB"/>
        </w:rPr>
        <w:t>Right margin buffer: defines a buffer area at the right margin of the Partitur Area</w:t>
      </w:r>
      <w:r w:rsidRPr="00155B02">
        <w:rPr>
          <w:lang w:val="en-GB"/>
        </w:rPr>
        <w:commentReference w:id="470"/>
      </w:r>
      <w:r w:rsidRPr="00155B02">
        <w:rPr>
          <w:lang w:val="en-GB"/>
        </w:rPr>
        <w:t xml:space="preserve">. This can be done in order to compensate inaccuracies in the calculation. If the options </w:t>
      </w:r>
      <w:r w:rsidR="00007CB6" w:rsidRPr="00155B02">
        <w:rPr>
          <w:lang w:val="en-GB"/>
        </w:rPr>
        <w:t>„</w:t>
      </w:r>
      <w:r w:rsidRPr="00155B02">
        <w:rPr>
          <w:lang w:val="en-GB"/>
        </w:rPr>
        <w:t>Glue adjacent IT elements</w:t>
      </w:r>
      <w:r w:rsidR="00E6350C" w:rsidRPr="00155B02">
        <w:rPr>
          <w:lang w:val="en-GB"/>
        </w:rPr>
        <w:t>“</w:t>
      </w:r>
      <w:r w:rsidRPr="00155B02">
        <w:rPr>
          <w:lang w:val="en-GB"/>
        </w:rPr>
        <w:t xml:space="preserve"> and </w:t>
      </w:r>
      <w:r w:rsidR="00007CB6" w:rsidRPr="00155B02">
        <w:rPr>
          <w:lang w:val="en-GB"/>
        </w:rPr>
        <w:t>„</w:t>
      </w:r>
      <w:r w:rsidRPr="00155B02">
        <w:rPr>
          <w:lang w:val="en-GB"/>
        </w:rPr>
        <w:t>Glue empty IT elements</w:t>
      </w:r>
      <w:r w:rsidR="00E6350C" w:rsidRPr="00155B02">
        <w:rPr>
          <w:lang w:val="en-GB"/>
        </w:rPr>
        <w:t>“</w:t>
      </w:r>
      <w:r w:rsidRPr="00155B02">
        <w:rPr>
          <w:lang w:val="en-GB"/>
        </w:rPr>
        <w:t xml:space="preserve"> (see below) are deactivated, this value can be 0. Otherwise, it should be set to a value between 5 and 20.</w:t>
      </w:r>
    </w:p>
    <w:p w14:paraId="1EBF2AC1" w14:textId="77777777" w:rsidR="000959A2" w:rsidRPr="00155B02" w:rsidRDefault="000959A2">
      <w:pPr>
        <w:pStyle w:val="Aufzhlungszeichen1"/>
        <w:numPr>
          <w:ilvl w:val="0"/>
          <w:numId w:val="16"/>
        </w:numPr>
        <w:tabs>
          <w:tab w:val="clear" w:pos="360"/>
          <w:tab w:val="left" w:pos="964"/>
        </w:tabs>
        <w:rPr>
          <w:lang w:val="en-GB"/>
        </w:rPr>
        <w:pPrChange w:id="471" w:author="Moritz Lautenbach" w:date="2014-04-15T15:34:00Z">
          <w:pPr>
            <w:pStyle w:val="Aufzhlungszeichen1"/>
            <w:tabs>
              <w:tab w:val="clear" w:pos="360"/>
              <w:tab w:val="left" w:pos="964"/>
            </w:tabs>
            <w:ind w:left="964" w:hanging="482"/>
          </w:pPr>
        </w:pPrChange>
      </w:pPr>
      <w:ins w:id="472" w:author="Moritz Lautenbach" w:date="2014-04-15T15:34:00Z">
        <w:r w:rsidRPr="00155B02">
          <w:rPr>
            <w:lang w:val="en-GB"/>
          </w:rPr>
          <w:t xml:space="preserve"> </w:t>
        </w:r>
      </w:ins>
      <w:r w:rsidRPr="00155B02">
        <w:rPr>
          <w:lang w:val="en-GB"/>
        </w:rPr>
        <w:t>Calculate page breaks: specifies whether page breaks are to be calculated for the RTF document.</w:t>
      </w:r>
    </w:p>
    <w:p w14:paraId="26D800C3" w14:textId="1B1C57AD" w:rsidR="000959A2" w:rsidRPr="00155B02" w:rsidRDefault="000959A2">
      <w:pPr>
        <w:pStyle w:val="Aufzhlungszeichen1"/>
        <w:numPr>
          <w:ilvl w:val="0"/>
          <w:numId w:val="16"/>
        </w:numPr>
        <w:tabs>
          <w:tab w:val="clear" w:pos="360"/>
          <w:tab w:val="left" w:pos="964"/>
        </w:tabs>
        <w:rPr>
          <w:lang w:val="en-GB"/>
        </w:rPr>
        <w:pPrChange w:id="473" w:author="Moritz Lautenbach" w:date="2014-04-15T15:34:00Z">
          <w:pPr>
            <w:pStyle w:val="Aufzhlungszeichen1"/>
            <w:tabs>
              <w:tab w:val="clear" w:pos="360"/>
              <w:tab w:val="left" w:pos="964"/>
            </w:tabs>
            <w:ind w:left="964" w:hanging="482"/>
          </w:pPr>
        </w:pPrChange>
      </w:pPr>
      <w:ins w:id="474" w:author="Moritz Lautenbach" w:date="2014-04-15T15:34:00Z">
        <w:r w:rsidRPr="00155B02">
          <w:rPr>
            <w:lang w:val="en-GB"/>
          </w:rPr>
          <w:t xml:space="preserve"> </w:t>
        </w:r>
      </w:ins>
      <w:r w:rsidRPr="00155B02">
        <w:rPr>
          <w:lang w:val="en-GB"/>
        </w:rPr>
        <w:t>Glue adjacent events: specifies whether adjacent events in the Partiturzeile</w:t>
      </w:r>
      <w:r w:rsidRPr="00155B02">
        <w:rPr>
          <w:lang w:val="en-GB"/>
        </w:rPr>
        <w:commentReference w:id="475"/>
      </w:r>
      <w:r w:rsidRPr="00155B02">
        <w:rPr>
          <w:lang w:val="en-GB"/>
        </w:rPr>
        <w:t xml:space="preserve"> should be combined once the first one has reached the critical size. For MS Word 97 this option </w:t>
      </w:r>
      <w:r w:rsidRPr="00155B02">
        <w:rPr>
          <w:u w:val="single"/>
          <w:lang w:val="en-GB"/>
        </w:rPr>
        <w:t>has to</w:t>
      </w:r>
      <w:r w:rsidRPr="00155B02">
        <w:rPr>
          <w:lang w:val="en-GB"/>
        </w:rPr>
        <w:t xml:space="preserve"> be selected. For MS Word 2000 it has the small disadvantage that </w:t>
      </w:r>
      <w:r w:rsidRPr="00155B02">
        <w:rPr>
          <w:lang w:val="en-GB"/>
        </w:rPr>
        <w:commentReference w:id="476"/>
      </w:r>
      <w:r w:rsidRPr="00155B02">
        <w:rPr>
          <w:lang w:val="en-GB"/>
        </w:rPr>
        <w:t xml:space="preserve">Synchronverhältnisse may possibly shift a little bit. However, it also has the advantage that words that have been </w:t>
      </w:r>
      <w:r w:rsidR="00007CB6" w:rsidRPr="00155B02">
        <w:rPr>
          <w:lang w:val="en-GB"/>
        </w:rPr>
        <w:t>„</w:t>
      </w:r>
      <w:r w:rsidRPr="00155B02">
        <w:rPr>
          <w:lang w:val="en-GB"/>
        </w:rPr>
        <w:t>torn apart</w:t>
      </w:r>
      <w:r w:rsidR="00E6350C" w:rsidRPr="00155B02">
        <w:rPr>
          <w:lang w:val="en-GB"/>
        </w:rPr>
        <w:t>“</w:t>
      </w:r>
      <w:r w:rsidRPr="00155B02">
        <w:rPr>
          <w:lang w:val="en-GB"/>
        </w:rPr>
        <w:t xml:space="preserve"> due to synchronisation will be put back together. Do </w:t>
      </w:r>
      <w:r w:rsidRPr="00155B02">
        <w:rPr>
          <w:u w:val="single"/>
          <w:lang w:val="en-GB"/>
        </w:rPr>
        <w:t>not</w:t>
      </w:r>
      <w:r w:rsidRPr="00155B02">
        <w:rPr>
          <w:lang w:val="en-GB"/>
        </w:rPr>
        <w:t xml:space="preserve"> use this option in MS Word 2000 if you are working with framing single elements.</w:t>
      </w:r>
    </w:p>
    <w:p w14:paraId="47A1F9BA" w14:textId="77777777" w:rsidR="000959A2" w:rsidRPr="00155B02" w:rsidRDefault="000959A2">
      <w:pPr>
        <w:pStyle w:val="Aufzhlungszeichen1"/>
        <w:numPr>
          <w:ilvl w:val="0"/>
          <w:numId w:val="16"/>
        </w:numPr>
        <w:tabs>
          <w:tab w:val="clear" w:pos="360"/>
          <w:tab w:val="left" w:pos="964"/>
        </w:tabs>
        <w:rPr>
          <w:lang w:val="en-GB"/>
        </w:rPr>
        <w:pPrChange w:id="477" w:author="Moritz Lautenbach" w:date="2014-04-15T15:34:00Z">
          <w:pPr>
            <w:pStyle w:val="Aufzhlungszeichen1"/>
            <w:tabs>
              <w:tab w:val="clear" w:pos="360"/>
              <w:tab w:val="left" w:pos="964"/>
            </w:tabs>
            <w:ind w:left="964" w:hanging="482"/>
          </w:pPr>
        </w:pPrChange>
      </w:pPr>
      <w:ins w:id="478" w:author="Moritz Lautenbach" w:date="2014-04-15T15:34:00Z">
        <w:r w:rsidRPr="00155B02">
          <w:rPr>
            <w:lang w:val="en-GB"/>
          </w:rPr>
          <w:t xml:space="preserve"> </w:t>
        </w:r>
      </w:ins>
      <w:r w:rsidRPr="00155B02">
        <w:rPr>
          <w:lang w:val="en-GB"/>
        </w:rPr>
        <w:t>Glue empty events: specifies whether empty events in the Partiturzeile</w:t>
      </w:r>
      <w:r w:rsidRPr="00155B02">
        <w:rPr>
          <w:lang w:val="en-GB"/>
        </w:rPr>
        <w:commentReference w:id="479"/>
      </w:r>
      <w:r w:rsidRPr="00155B02">
        <w:rPr>
          <w:lang w:val="en-GB"/>
        </w:rPr>
        <w:t xml:space="preserve"> should be combined with the preceding element. Do </w:t>
      </w:r>
      <w:r w:rsidRPr="00155B02">
        <w:rPr>
          <w:u w:val="single"/>
          <w:lang w:val="en-GB"/>
        </w:rPr>
        <w:t xml:space="preserve">not </w:t>
      </w:r>
      <w:r w:rsidRPr="00155B02">
        <w:rPr>
          <w:lang w:val="en-GB"/>
        </w:rPr>
        <w:t>use this option if you are working with framing or underlining single elements in colour.</w:t>
      </w:r>
    </w:p>
    <w:p w14:paraId="2BF639F3" w14:textId="533CE6BC" w:rsidR="000959A2" w:rsidRPr="00155B02" w:rsidRDefault="000959A2">
      <w:pPr>
        <w:pStyle w:val="Aufzhlungszeichen1"/>
        <w:numPr>
          <w:ilvl w:val="0"/>
          <w:numId w:val="16"/>
        </w:numPr>
        <w:tabs>
          <w:tab w:val="clear" w:pos="360"/>
          <w:tab w:val="left" w:pos="964"/>
        </w:tabs>
        <w:rPr>
          <w:lang w:val="en-GB"/>
        </w:rPr>
        <w:pPrChange w:id="480" w:author="Moritz Lautenbach" w:date="2014-04-15T15:34:00Z">
          <w:pPr>
            <w:pStyle w:val="Aufzhlungszeichen1"/>
            <w:tabs>
              <w:tab w:val="clear" w:pos="360"/>
              <w:tab w:val="left" w:pos="964"/>
            </w:tabs>
            <w:ind w:left="964" w:hanging="482"/>
          </w:pPr>
        </w:pPrChange>
      </w:pPr>
      <w:ins w:id="481" w:author="Moritz Lautenbach" w:date="2014-04-15T15:34:00Z">
        <w:r w:rsidRPr="00155B02">
          <w:rPr>
            <w:lang w:val="en-GB"/>
          </w:rPr>
          <w:t xml:space="preserve"> </w:t>
        </w:r>
      </w:ins>
      <w:r w:rsidRPr="00155B02">
        <w:rPr>
          <w:lang w:val="en-GB"/>
        </w:rPr>
        <w:t xml:space="preserve">Use CellFit parameter: specifies whether the </w:t>
      </w:r>
      <w:r w:rsidR="00007CB6" w:rsidRPr="00155B02">
        <w:rPr>
          <w:lang w:val="en-GB"/>
        </w:rPr>
        <w:t>„</w:t>
      </w:r>
      <w:r w:rsidRPr="00155B02">
        <w:rPr>
          <w:lang w:val="en-GB"/>
        </w:rPr>
        <w:t>CellFit</w:t>
      </w:r>
      <w:r w:rsidR="00E6350C" w:rsidRPr="00155B02">
        <w:rPr>
          <w:lang w:val="en-GB"/>
        </w:rPr>
        <w:t>“</w:t>
      </w:r>
      <w:r w:rsidRPr="00155B02">
        <w:rPr>
          <w:lang w:val="en-GB"/>
        </w:rPr>
        <w:t xml:space="preserve"> parameter is used. The activation of this option helps to prevent mistakes, which can occur when reading output RTF files in MS Word 2002 (= Word XP).</w:t>
      </w:r>
    </w:p>
    <w:p w14:paraId="2019EFE7" w14:textId="77777777" w:rsidR="000959A2" w:rsidRPr="00155B02" w:rsidRDefault="000959A2">
      <w:pPr>
        <w:pStyle w:val="Standard-BlockCharCharChar"/>
        <w:rPr>
          <w:lang w:val="en-GB"/>
        </w:rPr>
      </w:pPr>
    </w:p>
    <w:p w14:paraId="1E15357B"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732D5944">
          <v:shape id="_x0000_i1127" type="#_x0000_t75" style="width:318.75pt;height:254.25pt" filled="t">
            <v:fill color2="black"/>
            <v:imagedata r:id="rId156" o:title=""/>
          </v:shape>
        </w:pict>
      </w:r>
    </w:p>
    <w:p w14:paraId="2EB16AE1" w14:textId="77777777" w:rsidR="000959A2" w:rsidRPr="00155B02" w:rsidRDefault="000959A2">
      <w:pPr>
        <w:pStyle w:val="Standard-BlockCharCharChar"/>
        <w:rPr>
          <w:lang w:val="en-GB"/>
        </w:rPr>
      </w:pPr>
    </w:p>
    <w:p w14:paraId="675E003E" w14:textId="7DFCAC09"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HTML</w:t>
      </w:r>
      <w:r w:rsidR="00E6350C" w:rsidRPr="00155B02">
        <w:rPr>
          <w:lang w:val="en-GB"/>
        </w:rPr>
        <w:t>“</w:t>
      </w:r>
      <w:r w:rsidRPr="00155B02">
        <w:rPr>
          <w:lang w:val="en-GB"/>
        </w:rPr>
        <w:t>, you can specify parameters which are specially used for HTML output.</w:t>
      </w:r>
    </w:p>
    <w:p w14:paraId="1C3C47CE" w14:textId="77777777" w:rsidR="000959A2" w:rsidRPr="00155B02" w:rsidRDefault="000959A2">
      <w:pPr>
        <w:pStyle w:val="Aufzhlungszeichen1"/>
        <w:numPr>
          <w:ilvl w:val="0"/>
          <w:numId w:val="17"/>
        </w:numPr>
        <w:tabs>
          <w:tab w:val="clear" w:pos="360"/>
          <w:tab w:val="left" w:pos="964"/>
        </w:tabs>
        <w:rPr>
          <w:lang w:val="en-GB"/>
        </w:rPr>
        <w:pPrChange w:id="482" w:author="Moritz Lautenbach" w:date="2014-04-15T15:42:00Z">
          <w:pPr>
            <w:pStyle w:val="Aufzhlungszeichen1"/>
            <w:tabs>
              <w:tab w:val="clear" w:pos="360"/>
              <w:tab w:val="left" w:pos="964"/>
            </w:tabs>
            <w:ind w:left="964" w:hanging="482"/>
          </w:pPr>
        </w:pPrChange>
      </w:pPr>
      <w:ins w:id="483" w:author="Moritz Lautenbach" w:date="2014-04-15T15:42:00Z">
        <w:r w:rsidRPr="00155B02">
          <w:rPr>
            <w:lang w:val="en-GB"/>
          </w:rPr>
          <w:t xml:space="preserve"> </w:t>
        </w:r>
      </w:ins>
      <w:r w:rsidRPr="00155B02">
        <w:rPr>
          <w:lang w:val="en-GB"/>
        </w:rPr>
        <w:t>Make links: specifies whether links that have been made in the transcription should be implemented as hyperlinks in HTML.</w:t>
      </w:r>
    </w:p>
    <w:p w14:paraId="4F9B7849" w14:textId="77777777" w:rsidR="000959A2" w:rsidRPr="00155B02" w:rsidRDefault="000959A2">
      <w:pPr>
        <w:pStyle w:val="Aufzhlungszeichen1"/>
        <w:numPr>
          <w:ilvl w:val="0"/>
          <w:numId w:val="17"/>
        </w:numPr>
        <w:tabs>
          <w:tab w:val="clear" w:pos="360"/>
          <w:tab w:val="left" w:pos="964"/>
        </w:tabs>
        <w:rPr>
          <w:lang w:val="en-GB"/>
        </w:rPr>
        <w:pPrChange w:id="484" w:author="Moritz Lautenbach" w:date="2014-04-15T15:42:00Z">
          <w:pPr>
            <w:pStyle w:val="Aufzhlungszeichen1"/>
            <w:tabs>
              <w:tab w:val="clear" w:pos="360"/>
              <w:tab w:val="left" w:pos="964"/>
            </w:tabs>
            <w:ind w:left="964" w:hanging="482"/>
          </w:pPr>
        </w:pPrChange>
      </w:pPr>
      <w:ins w:id="485" w:author="Moritz Lautenbach" w:date="2014-04-15T15:42:00Z">
        <w:r w:rsidRPr="00155B02">
          <w:rPr>
            <w:lang w:val="en-GB"/>
          </w:rPr>
          <w:t xml:space="preserve"> </w:t>
        </w:r>
      </w:ins>
      <w:r w:rsidRPr="00155B02">
        <w:rPr>
          <w:lang w:val="en-GB"/>
        </w:rPr>
        <w:t>Make anchors: defines whether anchors should be assigned to the Partitur Area</w:t>
      </w:r>
      <w:r w:rsidRPr="00155B02">
        <w:rPr>
          <w:lang w:val="en-GB"/>
        </w:rPr>
        <w:commentReference w:id="486"/>
      </w:r>
      <w:ins w:id="487" w:author="Moritz Lautenbach" w:date="2014-04-15T15:43:00Z">
        <w:r w:rsidRPr="00155B02">
          <w:rPr>
            <w:lang w:val="en-GB"/>
          </w:rPr>
          <w:t xml:space="preserve"> – </w:t>
        </w:r>
      </w:ins>
      <w:del w:id="488" w:author="Moritz Lautenbach" w:date="2014-04-15T15:43:00Z">
        <w:r w:rsidRPr="00155B02" w:rsidDel="0050680D">
          <w:rPr>
            <w:lang w:val="en-GB"/>
          </w:rPr>
          <w:delText xml:space="preserve"> - </w:delText>
        </w:r>
      </w:del>
      <w:r w:rsidRPr="00155B02">
        <w:rPr>
          <w:lang w:val="en-GB"/>
        </w:rPr>
        <w:t xml:space="preserve">meaning links for outside reference. In order to work with the wordlist output (see below), this option </w:t>
      </w:r>
      <w:r w:rsidRPr="00155B02">
        <w:rPr>
          <w:u w:val="single"/>
          <w:lang w:val="en-GB"/>
        </w:rPr>
        <w:t>has to be</w:t>
      </w:r>
      <w:r w:rsidRPr="00155B02">
        <w:rPr>
          <w:lang w:val="en-GB"/>
        </w:rPr>
        <w:t xml:space="preserve"> checked.</w:t>
      </w:r>
    </w:p>
    <w:p w14:paraId="1A62692E" w14:textId="77777777" w:rsidR="000959A2" w:rsidRPr="00155B02" w:rsidRDefault="000959A2">
      <w:pPr>
        <w:pStyle w:val="Aufzhlungszeichen1"/>
        <w:numPr>
          <w:ilvl w:val="0"/>
          <w:numId w:val="17"/>
        </w:numPr>
        <w:tabs>
          <w:tab w:val="clear" w:pos="360"/>
          <w:tab w:val="left" w:pos="964"/>
        </w:tabs>
        <w:rPr>
          <w:lang w:val="en-GB"/>
        </w:rPr>
        <w:pPrChange w:id="489" w:author="Moritz Lautenbach" w:date="2014-04-15T15:42:00Z">
          <w:pPr>
            <w:pStyle w:val="Aufzhlungszeichen1"/>
            <w:tabs>
              <w:tab w:val="clear" w:pos="360"/>
              <w:tab w:val="left" w:pos="964"/>
            </w:tabs>
            <w:ind w:left="964" w:hanging="482"/>
          </w:pPr>
        </w:pPrChange>
      </w:pPr>
      <w:ins w:id="490" w:author="Moritz Lautenbach" w:date="2014-04-15T15:42:00Z">
        <w:r w:rsidRPr="00155B02">
          <w:rPr>
            <w:lang w:val="en-GB"/>
          </w:rPr>
          <w:t xml:space="preserve"> </w:t>
        </w:r>
      </w:ins>
      <w:r w:rsidRPr="00155B02">
        <w:rPr>
          <w:lang w:val="en-GB"/>
        </w:rPr>
        <w:t>Use JavaScript: specifies whether JavaScript functions are used (to link the tier labels with the speaker table).</w:t>
      </w:r>
    </w:p>
    <w:p w14:paraId="4C69C953" w14:textId="77777777" w:rsidR="000959A2" w:rsidRPr="00155B02" w:rsidRDefault="000959A2">
      <w:pPr>
        <w:pStyle w:val="Aufzhlungszeichen1"/>
        <w:numPr>
          <w:ilvl w:val="0"/>
          <w:numId w:val="17"/>
        </w:numPr>
        <w:tabs>
          <w:tab w:val="clear" w:pos="360"/>
          <w:tab w:val="left" w:pos="964"/>
        </w:tabs>
        <w:rPr>
          <w:lang w:val="en-GB"/>
        </w:rPr>
        <w:pPrChange w:id="491" w:author="Moritz Lautenbach" w:date="2014-04-15T15:42:00Z">
          <w:pPr>
            <w:pStyle w:val="Aufzhlungszeichen1"/>
            <w:tabs>
              <w:tab w:val="clear" w:pos="360"/>
              <w:tab w:val="left" w:pos="964"/>
            </w:tabs>
            <w:ind w:left="964" w:hanging="482"/>
          </w:pPr>
        </w:pPrChange>
      </w:pPr>
      <w:ins w:id="492" w:author="Moritz Lautenbach" w:date="2014-04-15T15:42:00Z">
        <w:r w:rsidRPr="00155B02">
          <w:rPr>
            <w:lang w:val="en-GB"/>
          </w:rPr>
          <w:t xml:space="preserve"> </w:t>
        </w:r>
      </w:ins>
      <w:r w:rsidRPr="00155B02">
        <w:rPr>
          <w:lang w:val="en-GB"/>
        </w:rPr>
        <w:t>Don’t make line breaks: Checking this option creates an endless musical score, hence the musical score is not divided by line breaks.</w:t>
      </w:r>
    </w:p>
    <w:p w14:paraId="115D5729" w14:textId="77777777" w:rsidR="000959A2" w:rsidRPr="00155B02" w:rsidRDefault="000959A2">
      <w:pPr>
        <w:pStyle w:val="Aufzhlungszeichen1"/>
        <w:numPr>
          <w:ilvl w:val="0"/>
          <w:numId w:val="17"/>
        </w:numPr>
        <w:tabs>
          <w:tab w:val="clear" w:pos="360"/>
          <w:tab w:val="left" w:pos="964"/>
        </w:tabs>
        <w:rPr>
          <w:lang w:val="en-GB"/>
        </w:rPr>
        <w:pPrChange w:id="493" w:author="Moritz Lautenbach" w:date="2014-04-15T15:42:00Z">
          <w:pPr>
            <w:pStyle w:val="Aufzhlungszeichen1"/>
            <w:tabs>
              <w:tab w:val="clear" w:pos="360"/>
              <w:tab w:val="left" w:pos="964"/>
            </w:tabs>
            <w:ind w:left="964" w:hanging="482"/>
          </w:pPr>
        </w:pPrChange>
      </w:pPr>
      <w:ins w:id="494" w:author="Moritz Lautenbach" w:date="2014-04-15T15:42:00Z">
        <w:r w:rsidRPr="00155B02">
          <w:rPr>
            <w:lang w:val="en-GB"/>
          </w:rPr>
          <w:t xml:space="preserve"> </w:t>
        </w:r>
      </w:ins>
      <w:r w:rsidRPr="00155B02">
        <w:rPr>
          <w:lang w:val="en-GB"/>
        </w:rPr>
        <w:t>Pixel width: When this option is checked, the musical score is divided</w:t>
      </w:r>
      <w:r w:rsidRPr="00155B02">
        <w:rPr>
          <w:lang w:val="en-GB"/>
        </w:rPr>
        <w:commentReference w:id="495"/>
      </w:r>
      <w:r w:rsidRPr="00155B02">
        <w:rPr>
          <w:lang w:val="en-GB"/>
        </w:rPr>
        <w:t xml:space="preserve"> at the set width (in pixels). A value between 400 and 600 is suitable for most common monitors. In order to work with the word list output (see below), the musical score needs to be divided</w:t>
      </w:r>
      <w:r w:rsidRPr="00155B02">
        <w:rPr>
          <w:lang w:val="en-GB"/>
        </w:rPr>
        <w:commentReference w:id="496"/>
      </w:r>
      <w:r w:rsidRPr="00155B02">
        <w:rPr>
          <w:lang w:val="en-GB"/>
        </w:rPr>
        <w:t xml:space="preserve"> like this.</w:t>
      </w:r>
    </w:p>
    <w:p w14:paraId="44E589D9" w14:textId="77777777" w:rsidR="000959A2" w:rsidRPr="00155B02" w:rsidRDefault="000959A2">
      <w:pPr>
        <w:pStyle w:val="Standard-BlockCharCharChar"/>
        <w:rPr>
          <w:lang w:val="en-GB"/>
        </w:rPr>
      </w:pPr>
    </w:p>
    <w:p w14:paraId="34E62E63"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lastRenderedPageBreak/>
        <w:pict w14:anchorId="2DC6883B">
          <v:shape id="_x0000_i1128" type="#_x0000_t75" style="width:289.5pt;height:168pt" filled="t">
            <v:fill color2="black"/>
            <v:imagedata r:id="rId157" o:title=""/>
          </v:shape>
        </w:pict>
      </w:r>
    </w:p>
    <w:p w14:paraId="7D8E5CA9" w14:textId="77777777" w:rsidR="000959A2" w:rsidRPr="00155B02" w:rsidRDefault="000959A2">
      <w:pPr>
        <w:pStyle w:val="Standard-BlockCharCharChar"/>
        <w:rPr>
          <w:lang w:val="en-GB"/>
        </w:rPr>
      </w:pPr>
    </w:p>
    <w:p w14:paraId="5985B149" w14:textId="57E2379F"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SVG</w:t>
      </w:r>
      <w:r w:rsidR="00E6350C" w:rsidRPr="00155B02">
        <w:rPr>
          <w:lang w:val="en-GB"/>
        </w:rPr>
        <w:t>“</w:t>
      </w:r>
      <w:r w:rsidRPr="00155B02">
        <w:rPr>
          <w:lang w:val="en-GB"/>
        </w:rPr>
        <w:t xml:space="preserve"> you can specify parameters which are specially used for SVG output.:</w:t>
      </w:r>
    </w:p>
    <w:p w14:paraId="78EF1AF4" w14:textId="77777777" w:rsidR="000959A2" w:rsidRPr="00155B02" w:rsidRDefault="000959A2">
      <w:pPr>
        <w:pStyle w:val="Aufzhlungszeichen1"/>
        <w:tabs>
          <w:tab w:val="clear" w:pos="360"/>
          <w:tab w:val="left" w:pos="964"/>
        </w:tabs>
        <w:ind w:left="964" w:hanging="482"/>
        <w:rPr>
          <w:lang w:val="en-GB"/>
        </w:rPr>
      </w:pPr>
      <w:r w:rsidRPr="00155B02">
        <w:rPr>
          <w:lang w:val="en-GB"/>
        </w:rPr>
        <w:t>Pixel width: defines the Umbruchbreite (???)</w:t>
      </w:r>
      <w:r w:rsidRPr="00155B02">
        <w:rPr>
          <w:lang w:val="en-GB"/>
        </w:rPr>
        <w:commentReference w:id="497"/>
      </w:r>
      <w:r w:rsidRPr="00155B02">
        <w:rPr>
          <w:lang w:val="en-GB"/>
        </w:rPr>
        <w:t>of the musical score This means it specifies the the width of specific Partitur Areas</w:t>
      </w:r>
      <w:r w:rsidRPr="00155B02">
        <w:rPr>
          <w:lang w:val="en-GB"/>
        </w:rPr>
        <w:commentReference w:id="498"/>
      </w:r>
      <w:r w:rsidRPr="00155B02">
        <w:rPr>
          <w:lang w:val="en-GB"/>
        </w:rPr>
        <w:t>) in pixels.</w:t>
      </w:r>
    </w:p>
    <w:p w14:paraId="07E9EFE4" w14:textId="77777777" w:rsidR="000959A2" w:rsidRPr="00155B02" w:rsidRDefault="000959A2">
      <w:pPr>
        <w:pStyle w:val="Aufzhlungszeichen1"/>
        <w:tabs>
          <w:tab w:val="clear" w:pos="360"/>
          <w:tab w:val="left" w:pos="964"/>
        </w:tabs>
        <w:ind w:left="964" w:hanging="482"/>
        <w:rPr>
          <w:lang w:val="en-GB"/>
        </w:rPr>
      </w:pPr>
      <w:r w:rsidRPr="00155B02">
        <w:rPr>
          <w:lang w:val="en-GB"/>
        </w:rPr>
        <w:t>Scale factor: specifies the scale factor (in percent). This value increases or decreases the musical score in the output.</w:t>
      </w:r>
    </w:p>
    <w:p w14:paraId="34A4AB03" w14:textId="77777777" w:rsidR="000959A2" w:rsidRPr="00155B02" w:rsidRDefault="000959A2">
      <w:pPr>
        <w:pStyle w:val="Standard-BlockCharCharChar"/>
        <w:rPr>
          <w:lang w:val="en-GB"/>
        </w:rPr>
      </w:pPr>
    </w:p>
    <w:bookmarkEnd w:id="326"/>
    <w:bookmarkEnd w:id="338"/>
    <w:bookmarkEnd w:id="341"/>
    <w:bookmarkEnd w:id="344"/>
    <w:bookmarkEnd w:id="360"/>
    <w:bookmarkEnd w:id="375"/>
    <w:bookmarkEnd w:id="381"/>
    <w:bookmarkEnd w:id="384"/>
    <w:bookmarkEnd w:id="391"/>
    <w:p w14:paraId="2C4159DF" w14:textId="77777777" w:rsidR="000959A2" w:rsidRPr="00155B02" w:rsidRDefault="000959A2">
      <w:pPr>
        <w:rPr>
          <w:rFonts w:ascii="Times New Roman" w:hAnsi="Times New Roman" w:cs="Times New Roman"/>
          <w:lang w:val="en-GB"/>
          <w:rPrChange w:id="499" w:author="Moritz Lautenbach" w:date="2014-04-15T14:23:00Z">
            <w:rPr/>
          </w:rPrChange>
        </w:rPr>
      </w:pPr>
    </w:p>
    <w:p w14:paraId="62219A4C" w14:textId="77777777" w:rsidR="000959A2" w:rsidRPr="00155B02" w:rsidRDefault="000959A2" w:rsidP="00BC7D6E">
      <w:pPr>
        <w:pStyle w:val="berschrift2"/>
        <w:numPr>
          <w:ilvl w:val="1"/>
          <w:numId w:val="84"/>
        </w:numPr>
        <w:rPr>
          <w:lang w:val="en-GB"/>
        </w:rPr>
      </w:pPr>
      <w:bookmarkStart w:id="500" w:name="_Toc399421919"/>
      <w:commentRangeStart w:id="501"/>
      <w:r w:rsidRPr="00155B02">
        <w:rPr>
          <w:lang w:val="en-GB"/>
        </w:rPr>
        <w:t>View</w:t>
      </w:r>
      <w:commentRangeEnd w:id="501"/>
      <w:r w:rsidRPr="00155B02">
        <w:rPr>
          <w:rStyle w:val="Kommentarzeichen"/>
          <w:b w:val="0"/>
          <w:bCs w:val="0"/>
          <w:iCs w:val="0"/>
          <w:lang w:val="en-GB"/>
        </w:rPr>
        <w:commentReference w:id="501"/>
      </w:r>
      <w:r w:rsidRPr="00155B02">
        <w:rPr>
          <w:lang w:val="en-GB"/>
        </w:rPr>
        <w:t xml:space="preserve"> Menu</w:t>
      </w:r>
      <w:bookmarkEnd w:id="500"/>
    </w:p>
    <w:p w14:paraId="3E295117"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155B02" w14:paraId="02050D45" w14:textId="77777777">
        <w:tc>
          <w:tcPr>
            <w:tcW w:w="4605" w:type="dxa"/>
            <w:shd w:val="clear" w:color="auto" w:fill="auto"/>
          </w:tcPr>
          <w:p w14:paraId="5218C662"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34650318">
                <v:shape id="_x0000_i1129" type="#_x0000_t75" style="width:186pt;height:249.75pt" filled="t">
                  <v:fill color2="black"/>
                  <v:imagedata r:id="rId158" o:title=""/>
                </v:shape>
              </w:pict>
            </w:r>
          </w:p>
        </w:tc>
        <w:tc>
          <w:tcPr>
            <w:tcW w:w="4820" w:type="dxa"/>
            <w:shd w:val="clear" w:color="auto" w:fill="auto"/>
          </w:tcPr>
          <w:p w14:paraId="1B7F6E14" w14:textId="77777777" w:rsidR="000959A2" w:rsidRPr="00155B02" w:rsidRDefault="000959A2">
            <w:pPr>
              <w:ind w:left="482"/>
              <w:rPr>
                <w:rFonts w:ascii="Times New Roman" w:hAnsi="Times New Roman" w:cs="Times New Roman"/>
                <w:lang w:val="en-GB"/>
              </w:rPr>
            </w:pPr>
          </w:p>
          <w:p w14:paraId="02AEABE4" w14:textId="77777777" w:rsidR="000959A2" w:rsidRPr="00155B02" w:rsidRDefault="000959A2">
            <w:pPr>
              <w:pStyle w:val="Zwischenberschrift"/>
              <w:ind w:left="482"/>
              <w:rPr>
                <w:lang w:val="en-GB"/>
              </w:rPr>
            </w:pPr>
          </w:p>
        </w:tc>
      </w:tr>
    </w:tbl>
    <w:p w14:paraId="16DAAF77" w14:textId="77777777" w:rsidR="000959A2" w:rsidRPr="00155B02" w:rsidRDefault="000959A2">
      <w:pPr>
        <w:pStyle w:val="Standard-BlockCharCharChar"/>
        <w:rPr>
          <w:lang w:val="en-GB"/>
        </w:rPr>
      </w:pPr>
    </w:p>
    <w:p w14:paraId="5E8A36D3" w14:textId="77777777" w:rsidR="000959A2" w:rsidRPr="00155B02" w:rsidRDefault="000959A2" w:rsidP="00BC7D6E">
      <w:pPr>
        <w:pStyle w:val="berschrift3"/>
        <w:numPr>
          <w:ilvl w:val="2"/>
          <w:numId w:val="84"/>
        </w:numPr>
        <w:ind w:left="482" w:hanging="482"/>
        <w:rPr>
          <w:rFonts w:cs="Times New Roman"/>
          <w:lang w:val="en-GB"/>
        </w:rPr>
      </w:pPr>
      <w:bookmarkStart w:id="502" w:name="_View_%3E_Show_panels%20%3E%20Keyboard"/>
      <w:bookmarkStart w:id="503" w:name="_Toc399421920"/>
      <w:bookmarkStart w:id="504" w:name="_Ref108438026"/>
      <w:bookmarkStart w:id="505" w:name="_Ref108438010"/>
      <w:bookmarkStart w:id="506" w:name="_Toc69129986"/>
      <w:bookmarkStart w:id="507" w:name="_Toc69129845"/>
      <w:bookmarkStart w:id="508" w:name="_Toc55213856"/>
      <w:bookmarkEnd w:id="502"/>
      <w:r w:rsidRPr="00155B02">
        <w:rPr>
          <w:rFonts w:cs="Times New Roman"/>
          <w:lang w:val="en-GB"/>
        </w:rPr>
        <w:lastRenderedPageBreak/>
        <w:t>View &gt; Keyboard</w:t>
      </w:r>
      <w:bookmarkEnd w:id="503"/>
      <w:r w:rsidRPr="00155B02">
        <w:rPr>
          <w:rFonts w:cs="Times New Roman"/>
          <w:lang w:val="en-GB"/>
        </w:rPr>
        <w:t xml:space="preserve"> </w:t>
      </w:r>
      <w:bookmarkEnd w:id="504"/>
      <w:bookmarkEnd w:id="505"/>
      <w:bookmarkEnd w:id="506"/>
      <w:bookmarkEnd w:id="507"/>
      <w:bookmarkEnd w:id="508"/>
    </w:p>
    <w:p w14:paraId="7766239F" w14:textId="5DCE0D6F" w:rsidR="000959A2" w:rsidRPr="00155B02" w:rsidRDefault="000959A2">
      <w:pPr>
        <w:pStyle w:val="Standard-BlockCharCharChar"/>
        <w:rPr>
          <w:lang w:val="en-GB"/>
        </w:rPr>
      </w:pPr>
      <w:r w:rsidRPr="00155B02">
        <w:rPr>
          <w:lang w:val="en-GB"/>
        </w:rPr>
        <w:t xml:space="preserve">Defines, whether the keyboard is shown or hidden (virtual keyboard, see also section III </w:t>
      </w:r>
      <w:r w:rsidR="00007CB6" w:rsidRPr="00155B02">
        <w:rPr>
          <w:lang w:val="en-GB"/>
        </w:rPr>
        <w:t>„</w:t>
      </w:r>
      <w:r w:rsidRPr="00155B02">
        <w:rPr>
          <w:lang w:val="en-GB"/>
        </w:rPr>
        <w:t>Panels</w:t>
      </w:r>
      <w:r w:rsidR="00E6350C" w:rsidRPr="00155B02">
        <w:rPr>
          <w:lang w:val="en-GB"/>
        </w:rPr>
        <w:t>“</w:t>
      </w:r>
      <w:r w:rsidRPr="00155B02">
        <w:rPr>
          <w:lang w:val="en-GB"/>
        </w:rPr>
        <w:t>)</w:t>
      </w:r>
      <w:del w:id="509" w:author="Moritz Lautenbach" w:date="2014-04-15T15:53:00Z">
        <w:r w:rsidRPr="00155B02" w:rsidDel="001F3616">
          <w:rPr>
            <w:lang w:val="en-GB"/>
          </w:rPr>
          <w:delText xml:space="preserve"> </w:delText>
        </w:r>
      </w:del>
      <w:r w:rsidRPr="00155B02">
        <w:rPr>
          <w:lang w:val="en-GB"/>
        </w:rPr>
        <w:t>. The keyboard can also be hidden by using the x in the top right corner of the keyboard window.</w:t>
      </w:r>
    </w:p>
    <w:p w14:paraId="247172C4" w14:textId="77777777" w:rsidR="000959A2" w:rsidRPr="00155B02" w:rsidRDefault="000959A2">
      <w:pPr>
        <w:pStyle w:val="Standard-BlockCharCharChar"/>
        <w:rPr>
          <w:lang w:val="en-GB"/>
        </w:rPr>
      </w:pPr>
    </w:p>
    <w:p w14:paraId="2F4C812D" w14:textId="77777777" w:rsidR="000959A2" w:rsidRPr="00155B02" w:rsidRDefault="000959A2" w:rsidP="00BC7D6E">
      <w:pPr>
        <w:pStyle w:val="berschrift3"/>
        <w:numPr>
          <w:ilvl w:val="2"/>
          <w:numId w:val="84"/>
        </w:numPr>
        <w:ind w:left="482" w:hanging="482"/>
        <w:rPr>
          <w:rFonts w:cs="Times New Roman"/>
          <w:lang w:val="en-GB"/>
        </w:rPr>
      </w:pPr>
      <w:bookmarkStart w:id="510" w:name="_View_%3E_Show_panels%20%3E%20%20Link%20"/>
      <w:bookmarkStart w:id="511" w:name="_Toc399421921"/>
      <w:bookmarkStart w:id="512" w:name="_Ref108438033"/>
      <w:bookmarkStart w:id="513" w:name="_Toc69129987"/>
      <w:bookmarkStart w:id="514" w:name="_Toc69129846"/>
      <w:bookmarkStart w:id="515" w:name="_Toc55213857"/>
      <w:bookmarkEnd w:id="510"/>
      <w:r w:rsidRPr="00155B02">
        <w:rPr>
          <w:rFonts w:cs="Times New Roman"/>
          <w:lang w:val="en-GB"/>
        </w:rPr>
        <w:t>View &gt;</w:t>
      </w:r>
      <w:del w:id="516" w:author="Moritz Lautenbach" w:date="2014-04-15T15:55:00Z">
        <w:r w:rsidRPr="00155B02" w:rsidDel="00AF219B">
          <w:rPr>
            <w:rFonts w:cs="Times New Roman"/>
            <w:lang w:val="en-GB"/>
          </w:rPr>
          <w:delText xml:space="preserve">  </w:delText>
        </w:r>
      </w:del>
      <w:ins w:id="517" w:author="Moritz Lautenbach" w:date="2014-04-15T15:55:00Z">
        <w:r w:rsidRPr="00155B02">
          <w:rPr>
            <w:rFonts w:cs="Times New Roman"/>
            <w:lang w:val="en-GB"/>
          </w:rPr>
          <w:t xml:space="preserve"> </w:t>
        </w:r>
      </w:ins>
      <w:r w:rsidRPr="00155B02">
        <w:rPr>
          <w:rFonts w:cs="Times New Roman"/>
          <w:lang w:val="en-GB"/>
        </w:rPr>
        <w:t>Link panel</w:t>
      </w:r>
      <w:bookmarkEnd w:id="511"/>
      <w:r w:rsidRPr="00155B02">
        <w:rPr>
          <w:rFonts w:cs="Times New Roman"/>
          <w:lang w:val="en-GB"/>
        </w:rPr>
        <w:t xml:space="preserve"> </w:t>
      </w:r>
      <w:bookmarkEnd w:id="512"/>
      <w:bookmarkEnd w:id="513"/>
      <w:bookmarkEnd w:id="514"/>
      <w:bookmarkEnd w:id="515"/>
    </w:p>
    <w:p w14:paraId="25046920" w14:textId="77777777" w:rsidR="000959A2" w:rsidRPr="00155B02" w:rsidRDefault="000959A2">
      <w:pPr>
        <w:pStyle w:val="Standard-BlockCharCharChar"/>
        <w:rPr>
          <w:spacing w:val="-4"/>
          <w:lang w:val="en-GB"/>
        </w:rPr>
      </w:pPr>
      <w:r w:rsidRPr="00155B02">
        <w:rPr>
          <w:spacing w:val="-4"/>
          <w:lang w:val="en-GB"/>
        </w:rPr>
        <w:t>Defines, whether the panel for creating links is shown or hidden (link tool). The link panel can also be hidden by using the x in the top right corner of the link panel window.</w:t>
      </w:r>
    </w:p>
    <w:p w14:paraId="3541B8EF" w14:textId="77777777" w:rsidR="000959A2" w:rsidRPr="00155B02" w:rsidRDefault="000959A2">
      <w:pPr>
        <w:pStyle w:val="Standard-BlockCharCharChar"/>
        <w:rPr>
          <w:spacing w:val="-4"/>
          <w:lang w:val="en-GB"/>
        </w:rPr>
      </w:pPr>
    </w:p>
    <w:p w14:paraId="3560672A" w14:textId="77777777" w:rsidR="000959A2" w:rsidRPr="00155B02" w:rsidRDefault="000959A2" w:rsidP="00BC7D6E">
      <w:pPr>
        <w:pStyle w:val="berschrift3"/>
        <w:numPr>
          <w:ilvl w:val="2"/>
          <w:numId w:val="84"/>
        </w:numPr>
        <w:ind w:left="482" w:hanging="482"/>
        <w:rPr>
          <w:rFonts w:cs="Times New Roman"/>
          <w:lang w:val="en-GB"/>
        </w:rPr>
      </w:pPr>
      <w:bookmarkStart w:id="518" w:name="_View_%3E_Show_panels%20%3E%20Audio%2FVi"/>
      <w:bookmarkStart w:id="519" w:name="_Toc399421922"/>
      <w:bookmarkStart w:id="520" w:name="_Ref108438042"/>
      <w:bookmarkStart w:id="521" w:name="_Toc69129989"/>
      <w:bookmarkStart w:id="522" w:name="_Toc69129848"/>
      <w:bookmarkStart w:id="523" w:name="_Toc69129988"/>
      <w:bookmarkStart w:id="524" w:name="_Toc69129847"/>
      <w:bookmarkStart w:id="525" w:name="_Toc55213858"/>
      <w:bookmarkEnd w:id="518"/>
      <w:r w:rsidRPr="00155B02">
        <w:rPr>
          <w:rFonts w:cs="Times New Roman"/>
          <w:lang w:val="en-GB"/>
        </w:rPr>
        <w:t>View &gt;</w:t>
      </w:r>
      <w:del w:id="526" w:author="Moritz Lautenbach" w:date="2014-04-15T15:55:00Z">
        <w:r w:rsidRPr="00155B02" w:rsidDel="00AF219B">
          <w:rPr>
            <w:rFonts w:cs="Times New Roman"/>
            <w:lang w:val="en-GB"/>
          </w:rPr>
          <w:delText xml:space="preserve">  </w:delText>
        </w:r>
      </w:del>
      <w:ins w:id="527" w:author="Moritz Lautenbach" w:date="2014-04-15T15:55:00Z">
        <w:r w:rsidRPr="00155B02">
          <w:rPr>
            <w:rFonts w:cs="Times New Roman"/>
            <w:lang w:val="en-GB"/>
          </w:rPr>
          <w:t xml:space="preserve"> </w:t>
        </w:r>
      </w:ins>
      <w:r w:rsidRPr="00155B02">
        <w:rPr>
          <w:rFonts w:cs="Times New Roman"/>
          <w:lang w:val="en-GB"/>
        </w:rPr>
        <w:t>Audio/Video panel</w:t>
      </w:r>
      <w:bookmarkEnd w:id="519"/>
      <w:r w:rsidRPr="00155B02">
        <w:rPr>
          <w:rFonts w:cs="Times New Roman"/>
          <w:lang w:val="en-GB"/>
        </w:rPr>
        <w:t xml:space="preserve"> </w:t>
      </w:r>
      <w:bookmarkEnd w:id="520"/>
      <w:bookmarkEnd w:id="521"/>
      <w:bookmarkEnd w:id="522"/>
    </w:p>
    <w:p w14:paraId="4E6294E4" w14:textId="53552718" w:rsidR="000959A2" w:rsidRPr="00155B02" w:rsidRDefault="000959A2">
      <w:pPr>
        <w:pStyle w:val="Standard-BlockCharCharChar"/>
        <w:rPr>
          <w:lang w:val="en-GB"/>
        </w:rPr>
      </w:pPr>
      <w:r w:rsidRPr="00155B02">
        <w:rPr>
          <w:lang w:val="en-GB"/>
        </w:rPr>
        <w:t>Defines, whether the panel for playing audio and video files is shown or hidden</w:t>
      </w:r>
      <w:del w:id="528" w:author="Moritz Lautenbach" w:date="2014-04-15T15:54:00Z">
        <w:r w:rsidRPr="00155B02" w:rsidDel="00AF219B">
          <w:rPr>
            <w:lang w:val="en-GB"/>
          </w:rPr>
          <w:delText>.</w:delText>
        </w:r>
      </w:del>
      <w:r w:rsidRPr="00155B02">
        <w:rPr>
          <w:lang w:val="en-GB"/>
        </w:rPr>
        <w:t xml:space="preserve"> (audio/video tool, see also section </w:t>
      </w:r>
      <w:commentRangeStart w:id="529"/>
      <w:r w:rsidRPr="00155B02">
        <w:rPr>
          <w:lang w:val="en-GB"/>
        </w:rPr>
        <w:t xml:space="preserve">VI. </w:t>
      </w:r>
      <w:commentRangeEnd w:id="529"/>
      <w:r w:rsidRPr="00155B02">
        <w:rPr>
          <w:rStyle w:val="Kommentarzeichen"/>
          <w:lang w:val="en-GB"/>
        </w:rPr>
        <w:commentReference w:id="529"/>
      </w:r>
      <w:r w:rsidR="00007CB6" w:rsidRPr="00155B02">
        <w:rPr>
          <w:lang w:val="en-GB"/>
        </w:rPr>
        <w:t>„</w:t>
      </w:r>
      <w:r w:rsidRPr="00155B02">
        <w:rPr>
          <w:lang w:val="en-GB"/>
        </w:rPr>
        <w:t>Panels</w:t>
      </w:r>
      <w:r w:rsidR="00E6350C" w:rsidRPr="00155B02">
        <w:rPr>
          <w:lang w:val="en-GB"/>
        </w:rPr>
        <w:t>“</w:t>
      </w:r>
      <w:r w:rsidRPr="00155B02">
        <w:rPr>
          <w:lang w:val="en-GB"/>
        </w:rPr>
        <w:t>)</w:t>
      </w:r>
      <w:ins w:id="530" w:author="Moritz Lautenbach" w:date="2014-04-15T15:55:00Z">
        <w:r w:rsidRPr="00155B02">
          <w:rPr>
            <w:lang w:val="en-GB"/>
          </w:rPr>
          <w:t>.</w:t>
        </w:r>
      </w:ins>
      <w:del w:id="531" w:author="Moritz Lautenbach" w:date="2014-04-15T15:55:00Z">
        <w:r w:rsidRPr="00155B02" w:rsidDel="00AF219B">
          <w:rPr>
            <w:lang w:val="en-GB"/>
          </w:rPr>
          <w:delText xml:space="preserve">  </w:delText>
        </w:r>
      </w:del>
      <w:ins w:id="532" w:author="Moritz Lautenbach" w:date="2014-04-15T15:55:00Z">
        <w:r w:rsidRPr="00155B02">
          <w:rPr>
            <w:lang w:val="en-GB"/>
          </w:rPr>
          <w:t xml:space="preserve"> </w:t>
        </w:r>
      </w:ins>
      <w:r w:rsidRPr="00155B02">
        <w:rPr>
          <w:lang w:val="en-GB"/>
        </w:rPr>
        <w:t>The audio/video panel can also be hidden by using the x in the top right corner of the panel window.</w:t>
      </w:r>
    </w:p>
    <w:p w14:paraId="36F6D87A" w14:textId="77777777" w:rsidR="000959A2" w:rsidRPr="00155B02" w:rsidRDefault="000959A2">
      <w:pPr>
        <w:pStyle w:val="Standard-BlockCharCharChar"/>
        <w:rPr>
          <w:lang w:val="en-GB"/>
        </w:rPr>
      </w:pPr>
    </w:p>
    <w:p w14:paraId="36DB9E82" w14:textId="77777777" w:rsidR="000959A2" w:rsidRPr="00155B02" w:rsidRDefault="000959A2" w:rsidP="00BC7D6E">
      <w:pPr>
        <w:pStyle w:val="berschrift3"/>
        <w:numPr>
          <w:ilvl w:val="2"/>
          <w:numId w:val="84"/>
        </w:numPr>
        <w:ind w:left="482" w:hanging="482"/>
        <w:rPr>
          <w:rFonts w:cs="Times New Roman"/>
          <w:lang w:val="en-GB"/>
        </w:rPr>
      </w:pPr>
      <w:bookmarkStart w:id="533" w:name="_View_%3E_Show_panels%20%3E%20Praat%20pa"/>
      <w:bookmarkStart w:id="534" w:name="_Toc399421923"/>
      <w:bookmarkStart w:id="535" w:name="_Ref108438052"/>
      <w:bookmarkEnd w:id="533"/>
      <w:r w:rsidRPr="00155B02">
        <w:rPr>
          <w:rFonts w:cs="Times New Roman"/>
          <w:lang w:val="en-GB"/>
        </w:rPr>
        <w:t>View &gt;</w:t>
      </w:r>
      <w:del w:id="536" w:author="Moritz Lautenbach" w:date="2014-04-15T15:55:00Z">
        <w:r w:rsidRPr="00155B02" w:rsidDel="00AF219B">
          <w:rPr>
            <w:rFonts w:cs="Times New Roman"/>
            <w:lang w:val="en-GB"/>
          </w:rPr>
          <w:delText xml:space="preserve">  </w:delText>
        </w:r>
      </w:del>
      <w:ins w:id="537" w:author="Moritz Lautenbach" w:date="2014-04-15T15:55:00Z">
        <w:r w:rsidRPr="00155B02">
          <w:rPr>
            <w:rFonts w:cs="Times New Roman"/>
            <w:lang w:val="en-GB"/>
          </w:rPr>
          <w:t xml:space="preserve"> </w:t>
        </w:r>
      </w:ins>
      <w:r w:rsidRPr="00155B02">
        <w:rPr>
          <w:rFonts w:cs="Times New Roman"/>
          <w:lang w:val="en-GB"/>
        </w:rPr>
        <w:t>Praat panel</w:t>
      </w:r>
      <w:bookmarkEnd w:id="534"/>
      <w:r w:rsidRPr="00155B02">
        <w:rPr>
          <w:rFonts w:cs="Times New Roman"/>
          <w:lang w:val="en-GB"/>
        </w:rPr>
        <w:t xml:space="preserve"> </w:t>
      </w:r>
      <w:bookmarkEnd w:id="535"/>
    </w:p>
    <w:p w14:paraId="225CA111" w14:textId="4837EB65" w:rsidR="000959A2" w:rsidRPr="00155B02" w:rsidRDefault="000959A2">
      <w:pPr>
        <w:pStyle w:val="Standard-BlockCharCharChar"/>
        <w:rPr>
          <w:lang w:val="en-GB"/>
        </w:rPr>
      </w:pPr>
      <w:r w:rsidRPr="00155B02">
        <w:rPr>
          <w:lang w:val="en-GB"/>
        </w:rPr>
        <w:t>Defines, whether the panel for communication with Praat</w:t>
      </w:r>
      <w:del w:id="538" w:author="Moritz Lautenbach" w:date="2014-04-15T15:55:00Z">
        <w:r w:rsidRPr="00155B02" w:rsidDel="00AF219B">
          <w:rPr>
            <w:lang w:val="en-GB"/>
          </w:rPr>
          <w:delText xml:space="preserve">  </w:delText>
        </w:r>
      </w:del>
      <w:ins w:id="539" w:author="Moritz Lautenbach" w:date="2014-04-15T15:55:00Z">
        <w:r w:rsidRPr="00155B02">
          <w:rPr>
            <w:lang w:val="en-GB"/>
          </w:rPr>
          <w:t xml:space="preserve"> </w:t>
        </w:r>
      </w:ins>
      <w:r w:rsidRPr="00155B02">
        <w:rPr>
          <w:lang w:val="en-GB"/>
        </w:rPr>
        <w:t xml:space="preserve">is shown or hidden (Praat tool, see also section III </w:t>
      </w:r>
      <w:r w:rsidR="00007CB6" w:rsidRPr="00155B02">
        <w:rPr>
          <w:lang w:val="en-GB"/>
        </w:rPr>
        <w:t>„</w:t>
      </w:r>
      <w:r w:rsidRPr="00155B02">
        <w:rPr>
          <w:lang w:val="en-GB"/>
        </w:rPr>
        <w:t>Panels</w:t>
      </w:r>
      <w:r w:rsidR="00E6350C" w:rsidRPr="00155B02">
        <w:rPr>
          <w:lang w:val="en-GB"/>
        </w:rPr>
        <w:t>“</w:t>
      </w:r>
      <w:r w:rsidRPr="00155B02">
        <w:rPr>
          <w:lang w:val="en-GB"/>
        </w:rPr>
        <w:t>). The Praat panel is only available in windows. Therefore, this menu item should not appear when using other systems.</w:t>
      </w:r>
    </w:p>
    <w:p w14:paraId="569BD9B9" w14:textId="77777777" w:rsidR="000959A2" w:rsidRPr="00155B02" w:rsidRDefault="000959A2">
      <w:pPr>
        <w:pStyle w:val="Standard-BlockCharCharChar"/>
        <w:rPr>
          <w:lang w:val="en-GB"/>
        </w:rPr>
      </w:pPr>
    </w:p>
    <w:p w14:paraId="33FC722A" w14:textId="77777777" w:rsidR="000959A2" w:rsidRPr="00155B02" w:rsidRDefault="000959A2" w:rsidP="00BC7D6E">
      <w:pPr>
        <w:pStyle w:val="berschrift3"/>
        <w:numPr>
          <w:ilvl w:val="2"/>
          <w:numId w:val="84"/>
        </w:numPr>
        <w:ind w:left="482" w:hanging="482"/>
        <w:rPr>
          <w:rFonts w:cs="Times New Roman"/>
          <w:lang w:val="en-GB"/>
        </w:rPr>
      </w:pPr>
      <w:bookmarkStart w:id="540" w:name="_Toc399421924"/>
      <w:r w:rsidRPr="00155B02">
        <w:rPr>
          <w:rFonts w:cs="Times New Roman"/>
          <w:lang w:val="en-GB"/>
        </w:rPr>
        <w:t>View &gt;</w:t>
      </w:r>
      <w:del w:id="541" w:author="Moritz Lautenbach" w:date="2014-04-15T15:55:00Z">
        <w:r w:rsidRPr="00155B02" w:rsidDel="00AF219B">
          <w:rPr>
            <w:rFonts w:cs="Times New Roman"/>
            <w:lang w:val="en-GB"/>
          </w:rPr>
          <w:delText xml:space="preserve">  </w:delText>
        </w:r>
      </w:del>
      <w:ins w:id="542" w:author="Moritz Lautenbach" w:date="2014-04-15T15:55:00Z">
        <w:r w:rsidRPr="00155B02">
          <w:rPr>
            <w:rFonts w:cs="Times New Roman"/>
            <w:lang w:val="en-GB"/>
          </w:rPr>
          <w:t xml:space="preserve"> </w:t>
        </w:r>
      </w:ins>
      <w:r w:rsidRPr="00155B02">
        <w:rPr>
          <w:rFonts w:cs="Times New Roman"/>
          <w:lang w:val="en-GB"/>
        </w:rPr>
        <w:t>Annotation panel</w:t>
      </w:r>
      <w:bookmarkEnd w:id="540"/>
      <w:r w:rsidRPr="00155B02">
        <w:rPr>
          <w:rFonts w:cs="Times New Roman"/>
          <w:lang w:val="en-GB"/>
        </w:rPr>
        <w:t xml:space="preserve"> </w:t>
      </w:r>
    </w:p>
    <w:p w14:paraId="76B47492" w14:textId="77777777" w:rsidR="000959A2" w:rsidRPr="00155B02" w:rsidRDefault="000959A2">
      <w:pPr>
        <w:pStyle w:val="Standard-BlockCharCharChar"/>
        <w:rPr>
          <w:lang w:val="en-GB"/>
        </w:rPr>
      </w:pPr>
      <w:r w:rsidRPr="00155B02">
        <w:rPr>
          <w:lang w:val="en-GB"/>
        </w:rPr>
        <w:t xml:space="preserve">Specifies, whether the Annotation panel (see also section III) is shown or hidden. </w:t>
      </w:r>
    </w:p>
    <w:p w14:paraId="03E8F18A" w14:textId="77777777" w:rsidR="000959A2" w:rsidRPr="00155B02" w:rsidRDefault="000959A2">
      <w:pPr>
        <w:rPr>
          <w:rFonts w:ascii="Times New Roman" w:hAnsi="Times New Roman" w:cs="Times New Roman"/>
          <w:lang w:val="en-GB"/>
        </w:rPr>
      </w:pPr>
      <w:bookmarkStart w:id="543" w:name="_View_%3E_Show_toolbar"/>
      <w:bookmarkStart w:id="544" w:name="_View_%3E_Show_panels%20%3E%20Segmentati"/>
      <w:bookmarkStart w:id="545" w:name="_Ref108438066"/>
      <w:bookmarkStart w:id="546" w:name="_Toc69129985"/>
      <w:bookmarkStart w:id="547" w:name="_Toc69129844"/>
      <w:bookmarkStart w:id="548" w:name="_Toc55213855"/>
      <w:bookmarkStart w:id="549" w:name="_Toc69129990"/>
      <w:bookmarkStart w:id="550" w:name="_Toc69129849"/>
      <w:bookmarkStart w:id="551" w:name="_Toc55213859"/>
      <w:bookmarkEnd w:id="523"/>
      <w:bookmarkEnd w:id="524"/>
      <w:bookmarkEnd w:id="525"/>
      <w:bookmarkEnd w:id="543"/>
      <w:bookmarkEnd w:id="544"/>
    </w:p>
    <w:p w14:paraId="1A86EF36" w14:textId="77777777" w:rsidR="000959A2" w:rsidRPr="00155B02" w:rsidRDefault="000959A2" w:rsidP="00BC7D6E">
      <w:pPr>
        <w:pStyle w:val="berschrift3"/>
        <w:numPr>
          <w:ilvl w:val="2"/>
          <w:numId w:val="84"/>
        </w:numPr>
        <w:ind w:left="482" w:hanging="482"/>
        <w:rPr>
          <w:rFonts w:cs="Times New Roman"/>
          <w:lang w:val="en-GB"/>
        </w:rPr>
      </w:pPr>
      <w:bookmarkStart w:id="552" w:name="_Toc399421925"/>
      <w:r w:rsidRPr="00155B02">
        <w:rPr>
          <w:rFonts w:cs="Times New Roman"/>
          <w:lang w:val="en-GB"/>
        </w:rPr>
        <w:t>View &gt;</w:t>
      </w:r>
      <w:del w:id="553" w:author="Moritz Lautenbach" w:date="2014-04-15T15:55:00Z">
        <w:r w:rsidRPr="00155B02" w:rsidDel="00AF219B">
          <w:rPr>
            <w:rFonts w:cs="Times New Roman"/>
            <w:lang w:val="en-GB"/>
          </w:rPr>
          <w:delText xml:space="preserve">  </w:delText>
        </w:r>
      </w:del>
      <w:ins w:id="554" w:author="Moritz Lautenbach" w:date="2014-04-15T15:55:00Z">
        <w:r w:rsidRPr="00155B02">
          <w:rPr>
            <w:rFonts w:cs="Times New Roman"/>
            <w:lang w:val="en-GB"/>
          </w:rPr>
          <w:t xml:space="preserve"> </w:t>
        </w:r>
      </w:ins>
      <w:r w:rsidRPr="00155B02">
        <w:rPr>
          <w:rFonts w:cs="Times New Roman"/>
          <w:lang w:val="en-GB"/>
        </w:rPr>
        <w:t>IPA panel</w:t>
      </w:r>
      <w:bookmarkEnd w:id="552"/>
      <w:r w:rsidRPr="00155B02">
        <w:rPr>
          <w:rFonts w:cs="Times New Roman"/>
          <w:lang w:val="en-GB"/>
        </w:rPr>
        <w:t xml:space="preserve"> </w:t>
      </w:r>
    </w:p>
    <w:p w14:paraId="4593A74F" w14:textId="77777777" w:rsidR="000959A2" w:rsidRPr="00155B02" w:rsidRDefault="000959A2">
      <w:pPr>
        <w:pStyle w:val="Standard-BlockCharCharChar"/>
        <w:rPr>
          <w:lang w:val="en-GB"/>
        </w:rPr>
      </w:pPr>
      <w:r w:rsidRPr="00155B02">
        <w:rPr>
          <w:lang w:val="en-GB"/>
        </w:rPr>
        <w:t>Specifies, whether the IPA</w:t>
      </w:r>
      <w:del w:id="555" w:author="Moritz Lautenbach" w:date="2014-04-15T15:55:00Z">
        <w:r w:rsidRPr="00155B02" w:rsidDel="00AF219B">
          <w:rPr>
            <w:lang w:val="en-GB"/>
          </w:rPr>
          <w:delText xml:space="preserve">  </w:delText>
        </w:r>
      </w:del>
      <w:ins w:id="556" w:author="Moritz Lautenbach" w:date="2014-04-15T15:55:00Z">
        <w:r w:rsidRPr="00155B02">
          <w:rPr>
            <w:lang w:val="en-GB"/>
          </w:rPr>
          <w:t xml:space="preserve"> </w:t>
        </w:r>
      </w:ins>
      <w:r w:rsidRPr="00155B02">
        <w:rPr>
          <w:lang w:val="en-GB"/>
        </w:rPr>
        <w:t xml:space="preserve">panel (see also section III) is shown or hidden. </w:t>
      </w:r>
    </w:p>
    <w:p w14:paraId="4C86607C" w14:textId="77777777" w:rsidR="000959A2" w:rsidRPr="00155B02" w:rsidRDefault="000959A2">
      <w:pPr>
        <w:rPr>
          <w:rFonts w:ascii="Times New Roman" w:hAnsi="Times New Roman" w:cs="Times New Roman"/>
          <w:lang w:val="en-GB"/>
        </w:rPr>
      </w:pPr>
    </w:p>
    <w:p w14:paraId="5A304645" w14:textId="77777777" w:rsidR="000959A2" w:rsidRPr="00155B02" w:rsidRDefault="000959A2" w:rsidP="00BC7D6E">
      <w:pPr>
        <w:pStyle w:val="berschrift3"/>
        <w:numPr>
          <w:ilvl w:val="2"/>
          <w:numId w:val="84"/>
        </w:numPr>
        <w:ind w:left="482" w:hanging="482"/>
        <w:rPr>
          <w:rFonts w:cs="Times New Roman"/>
          <w:lang w:val="en-GB"/>
        </w:rPr>
      </w:pPr>
      <w:bookmarkStart w:id="557" w:name="_Toc399421926"/>
      <w:r w:rsidRPr="00155B02">
        <w:rPr>
          <w:rFonts w:cs="Times New Roman"/>
          <w:lang w:val="en-GB"/>
        </w:rPr>
        <w:t>View &gt; Show toolbar</w:t>
      </w:r>
      <w:bookmarkEnd w:id="557"/>
      <w:r w:rsidRPr="00155B02">
        <w:rPr>
          <w:rFonts w:cs="Times New Roman"/>
          <w:lang w:val="en-GB"/>
        </w:rPr>
        <w:t xml:space="preserve"> </w:t>
      </w:r>
      <w:bookmarkEnd w:id="545"/>
    </w:p>
    <w:p w14:paraId="09049B03" w14:textId="77777777" w:rsidR="000959A2" w:rsidRPr="00155B02" w:rsidRDefault="000959A2">
      <w:pPr>
        <w:pStyle w:val="Standard-BlockCharCharChar"/>
        <w:rPr>
          <w:lang w:val="en-GB"/>
        </w:rPr>
      </w:pPr>
      <w:r w:rsidRPr="00155B02">
        <w:rPr>
          <w:lang w:val="en-GB"/>
        </w:rPr>
        <w:t>Defines, whether the toolbar is shown or hidden.</w:t>
      </w:r>
    </w:p>
    <w:p w14:paraId="10BB82AE" w14:textId="77777777" w:rsidR="000959A2" w:rsidRPr="00155B02" w:rsidRDefault="000959A2">
      <w:pPr>
        <w:pStyle w:val="Standard-BlockCharCharChar"/>
        <w:rPr>
          <w:lang w:val="en-GB"/>
        </w:rPr>
      </w:pPr>
    </w:p>
    <w:p w14:paraId="049116B8" w14:textId="77777777" w:rsidR="000959A2" w:rsidRPr="00155B02" w:rsidRDefault="00D84B31">
      <w:pPr>
        <w:pStyle w:val="BildChar"/>
        <w:rPr>
          <w:rFonts w:ascii="Times New Roman" w:hAnsi="Times New Roman"/>
          <w:lang w:val="en-GB"/>
        </w:rPr>
      </w:pPr>
      <w:r>
        <w:rPr>
          <w:rFonts w:ascii="Times New Roman" w:hAnsi="Times New Roman"/>
          <w:lang w:val="en-GB"/>
        </w:rPr>
        <w:pict w14:anchorId="22348A62">
          <v:shape id="_x0000_i1130" type="#_x0000_t75" style="width:467.25pt;height:15pt" filled="t">
            <v:fill color2="black"/>
            <v:imagedata r:id="rId159" o:title=""/>
          </v:shape>
        </w:pict>
      </w:r>
    </w:p>
    <w:p w14:paraId="4D214B96" w14:textId="77777777" w:rsidR="000959A2" w:rsidRPr="00155B02" w:rsidRDefault="000959A2">
      <w:pPr>
        <w:pStyle w:val="BildChar"/>
        <w:rPr>
          <w:rFonts w:ascii="Times New Roman" w:hAnsi="Times New Roman"/>
          <w:lang w:val="en-GB"/>
        </w:rPr>
      </w:pPr>
    </w:p>
    <w:p w14:paraId="115DA2EB" w14:textId="77777777" w:rsidR="000959A2" w:rsidRPr="00155B02" w:rsidRDefault="000959A2" w:rsidP="00BC7D6E">
      <w:pPr>
        <w:pStyle w:val="berschrift3"/>
        <w:numPr>
          <w:ilvl w:val="2"/>
          <w:numId w:val="84"/>
        </w:numPr>
        <w:ind w:left="482" w:hanging="482"/>
        <w:rPr>
          <w:rFonts w:cs="Times New Roman"/>
          <w:lang w:val="en-GB"/>
        </w:rPr>
      </w:pPr>
      <w:bookmarkStart w:id="558" w:name="_View_%3E_Show_grid"/>
      <w:bookmarkStart w:id="559" w:name="_Toc399421927"/>
      <w:bookmarkStart w:id="560" w:name="_Ref108438073"/>
      <w:bookmarkEnd w:id="558"/>
      <w:r w:rsidRPr="00155B02">
        <w:rPr>
          <w:rFonts w:cs="Times New Roman"/>
          <w:lang w:val="en-GB"/>
        </w:rPr>
        <w:t>View &gt; Show large text field</w:t>
      </w:r>
      <w:bookmarkEnd w:id="559"/>
      <w:r w:rsidRPr="00155B02">
        <w:rPr>
          <w:rFonts w:cs="Times New Roman"/>
          <w:lang w:val="en-GB"/>
        </w:rPr>
        <w:t xml:space="preserve"> </w:t>
      </w:r>
    </w:p>
    <w:p w14:paraId="503FDAA6" w14:textId="77777777" w:rsidR="000959A2" w:rsidRPr="00155B02" w:rsidRDefault="000959A2">
      <w:pPr>
        <w:pStyle w:val="Standard-BlockCharCharChar"/>
        <w:rPr>
          <w:lang w:val="en-GB"/>
        </w:rPr>
      </w:pPr>
      <w:r w:rsidRPr="00155B02">
        <w:rPr>
          <w:lang w:val="en-GB"/>
        </w:rPr>
        <w:t>Specifies</w:t>
      </w:r>
      <w:ins w:id="561" w:author="Moritz Lautenbach" w:date="2014-04-15T15:57:00Z">
        <w:r w:rsidRPr="00155B02">
          <w:rPr>
            <w:lang w:val="en-GB"/>
          </w:rPr>
          <w:t>,</w:t>
        </w:r>
      </w:ins>
      <w:r w:rsidRPr="00155B02">
        <w:rPr>
          <w:lang w:val="en-GB"/>
        </w:rPr>
        <w:t xml:space="preserve"> whether the large text field (for entering and displaying transcription text) is shown </w:t>
      </w:r>
      <w:r w:rsidRPr="00155B02">
        <w:rPr>
          <w:lang w:val="en-GB"/>
        </w:rPr>
        <w:lastRenderedPageBreak/>
        <w:t>or hidden.</w:t>
      </w:r>
    </w:p>
    <w:p w14:paraId="3CB404DF" w14:textId="77777777" w:rsidR="000959A2" w:rsidRPr="00155B02" w:rsidRDefault="000959A2">
      <w:pPr>
        <w:pStyle w:val="Standard-BlockCharCharChar"/>
        <w:rPr>
          <w:lang w:val="en-GB"/>
        </w:rPr>
      </w:pPr>
    </w:p>
    <w:p w14:paraId="612BAE6F" w14:textId="77777777" w:rsidR="000959A2" w:rsidRPr="00155B02" w:rsidRDefault="000959A2" w:rsidP="00BC7D6E">
      <w:pPr>
        <w:pStyle w:val="berschrift3"/>
        <w:keepNext/>
        <w:numPr>
          <w:ilvl w:val="2"/>
          <w:numId w:val="84"/>
        </w:numPr>
        <w:ind w:left="482" w:hanging="482"/>
        <w:rPr>
          <w:rFonts w:cs="Times New Roman"/>
          <w:lang w:val="en-GB"/>
        </w:rPr>
      </w:pPr>
      <w:bookmarkStart w:id="562" w:name="_Toc399421928"/>
      <w:r w:rsidRPr="00155B02">
        <w:rPr>
          <w:rFonts w:cs="Times New Roman"/>
          <w:lang w:val="en-GB"/>
        </w:rPr>
        <w:t>View &gt; Show grid</w:t>
      </w:r>
      <w:bookmarkEnd w:id="546"/>
      <w:bookmarkEnd w:id="547"/>
      <w:bookmarkEnd w:id="548"/>
      <w:bookmarkEnd w:id="560"/>
      <w:bookmarkEnd w:id="562"/>
    </w:p>
    <w:p w14:paraId="63CFC6D7" w14:textId="77777777" w:rsidR="000959A2" w:rsidRPr="00155B02" w:rsidRDefault="000959A2">
      <w:pPr>
        <w:pStyle w:val="Standard-BlockCharCharChar"/>
        <w:keepNext/>
        <w:rPr>
          <w:lang w:val="en-GB"/>
        </w:rPr>
      </w:pPr>
      <w:r w:rsidRPr="00155B02">
        <w:rPr>
          <w:lang w:val="en-GB"/>
        </w:rPr>
        <w:t>Specifies</w:t>
      </w:r>
      <w:ins w:id="563" w:author="Moritz Lautenbach" w:date="2014-04-15T15:57:00Z">
        <w:r w:rsidRPr="00155B02">
          <w:rPr>
            <w:lang w:val="en-GB"/>
          </w:rPr>
          <w:t>,</w:t>
        </w:r>
      </w:ins>
      <w:r w:rsidRPr="00155B02">
        <w:rPr>
          <w:lang w:val="en-GB"/>
        </w:rPr>
        <w:t xml:space="preserve"> whether the grid on the musical score is shown or hidden. Using the grid makes it easier to navigate in the musical score and also makes the division of events more clear:</w:t>
      </w:r>
    </w:p>
    <w:p w14:paraId="350C233D" w14:textId="77777777" w:rsidR="000959A2" w:rsidRPr="00155B02" w:rsidRDefault="000959A2">
      <w:pPr>
        <w:pStyle w:val="Standard-BlockCharCharChar"/>
        <w:rPr>
          <w:lang w:val="en-GB"/>
        </w:rPr>
      </w:pPr>
    </w:p>
    <w:p w14:paraId="2DB09BAD" w14:textId="77777777" w:rsidR="000959A2" w:rsidRPr="00155B02" w:rsidRDefault="00D84B31">
      <w:pPr>
        <w:pStyle w:val="BildChar"/>
        <w:rPr>
          <w:rFonts w:ascii="Times New Roman" w:hAnsi="Times New Roman"/>
          <w:lang w:val="en-GB"/>
        </w:rPr>
      </w:pPr>
      <w:r>
        <w:rPr>
          <w:rFonts w:ascii="Times New Roman" w:hAnsi="Times New Roman"/>
          <w:lang w:val="en-GB"/>
        </w:rPr>
        <w:pict w14:anchorId="54ADA333">
          <v:shape id="_x0000_i1131" type="#_x0000_t75" style="width:467.25pt;height:112.5pt" filled="t">
            <v:fill color2="black"/>
            <v:imagedata r:id="rId160" o:title=""/>
          </v:shape>
        </w:pict>
      </w:r>
    </w:p>
    <w:p w14:paraId="6B50FE62" w14:textId="77777777" w:rsidR="000959A2" w:rsidRPr="00155B02" w:rsidRDefault="000959A2">
      <w:pPr>
        <w:pStyle w:val="Standard-BlockCharCharChar"/>
        <w:rPr>
          <w:lang w:val="en-GB"/>
        </w:rPr>
      </w:pPr>
    </w:p>
    <w:p w14:paraId="1D3BDAD5" w14:textId="3030662F" w:rsidR="000959A2" w:rsidRPr="00155B02" w:rsidRDefault="000959A2">
      <w:pPr>
        <w:pStyle w:val="Standard-BlockCharCharChar"/>
        <w:rPr>
          <w:lang w:val="en-GB"/>
        </w:rPr>
      </w:pPr>
      <w:r w:rsidRPr="00155B02">
        <w:rPr>
          <w:lang w:val="en-GB"/>
        </w:rPr>
        <w:t xml:space="preserve">Hidden grid lines hide the table-like structure of the user interface. This makes the user interface look more like a </w:t>
      </w:r>
      <w:r w:rsidR="00007CB6" w:rsidRPr="00155B02">
        <w:rPr>
          <w:lang w:val="en-GB"/>
        </w:rPr>
        <w:t>„</w:t>
      </w:r>
      <w:r w:rsidRPr="00155B02">
        <w:rPr>
          <w:lang w:val="en-GB"/>
        </w:rPr>
        <w:t>musical score</w:t>
      </w:r>
      <w:r w:rsidR="00E6350C" w:rsidRPr="00155B02">
        <w:rPr>
          <w:lang w:val="en-GB"/>
        </w:rPr>
        <w:t>“</w:t>
      </w:r>
      <w:r w:rsidRPr="00155B02">
        <w:rPr>
          <w:lang w:val="en-GB"/>
        </w:rPr>
        <w:t xml:space="preserve">, especially if the background colour of blank events is set to </w:t>
      </w:r>
      <w:r w:rsidR="00007CB6" w:rsidRPr="00155B02">
        <w:rPr>
          <w:lang w:val="en-GB"/>
        </w:rPr>
        <w:t>„</w:t>
      </w:r>
      <w:r w:rsidRPr="00155B02">
        <w:rPr>
          <w:lang w:val="en-GB"/>
        </w:rPr>
        <w:t>white</w:t>
      </w:r>
      <w:r w:rsidR="00E6350C" w:rsidRPr="00155B02">
        <w:rPr>
          <w:lang w:val="en-GB"/>
        </w:rPr>
        <w:t>“</w:t>
      </w:r>
      <w:r w:rsidRPr="00155B02">
        <w:rPr>
          <w:lang w:val="en-GB"/>
        </w:rPr>
        <w:t xml:space="preserve"> (see also </w:t>
      </w:r>
      <w:r w:rsidR="00007CB6" w:rsidRPr="00155B02">
        <w:rPr>
          <w:lang w:val="en-GB"/>
        </w:rPr>
        <w:t>„</w:t>
      </w:r>
      <w:r w:rsidRPr="00155B02">
        <w:rPr>
          <w:lang w:val="en-GB"/>
        </w:rPr>
        <w:t>Format Menu</w:t>
      </w:r>
      <w:r w:rsidR="00E6350C" w:rsidRPr="00155B02">
        <w:rPr>
          <w:lang w:val="en-GB"/>
        </w:rPr>
        <w:t>“</w:t>
      </w:r>
      <w:r w:rsidRPr="00155B02">
        <w:rPr>
          <w:lang w:val="en-GB"/>
        </w:rPr>
        <w:t xml:space="preserve"> and </w:t>
      </w:r>
      <w:r w:rsidR="00007CB6" w:rsidRPr="00155B02">
        <w:rPr>
          <w:lang w:val="en-GB"/>
        </w:rPr>
        <w:t>„</w:t>
      </w:r>
      <w:r w:rsidRPr="00155B02">
        <w:rPr>
          <w:lang w:val="en-GB"/>
        </w:rPr>
        <w:t>View Menu</w:t>
      </w:r>
      <w:r w:rsidR="00E6350C" w:rsidRPr="00155B02">
        <w:rPr>
          <w:lang w:val="en-GB"/>
        </w:rPr>
        <w:t>“</w:t>
      </w:r>
      <w:r w:rsidRPr="00155B02">
        <w:rPr>
          <w:lang w:val="en-GB"/>
        </w:rPr>
        <w:t>):</w:t>
      </w:r>
    </w:p>
    <w:p w14:paraId="1C46E024" w14:textId="77777777" w:rsidR="000959A2" w:rsidRPr="00155B02" w:rsidRDefault="000959A2">
      <w:pPr>
        <w:pStyle w:val="Standard-BlockCharCharChar"/>
        <w:rPr>
          <w:lang w:val="en-GB"/>
        </w:rPr>
      </w:pPr>
    </w:p>
    <w:p w14:paraId="661198D9" w14:textId="77777777" w:rsidR="000959A2" w:rsidRPr="00155B02" w:rsidRDefault="00D84B31">
      <w:pPr>
        <w:pStyle w:val="BildChar"/>
        <w:rPr>
          <w:rFonts w:ascii="Times New Roman" w:hAnsi="Times New Roman"/>
          <w:lang w:val="en-GB"/>
        </w:rPr>
      </w:pPr>
      <w:r>
        <w:rPr>
          <w:rFonts w:ascii="Times New Roman" w:hAnsi="Times New Roman"/>
          <w:lang w:val="en-GB"/>
        </w:rPr>
        <w:pict w14:anchorId="245AADF3">
          <v:shape id="_x0000_i1132" type="#_x0000_t75" style="width:467.25pt;height:112.5pt" filled="t">
            <v:fill color2="black"/>
            <v:imagedata r:id="rId161" o:title=""/>
          </v:shape>
        </w:pict>
      </w:r>
    </w:p>
    <w:p w14:paraId="4C219985" w14:textId="77777777" w:rsidR="000959A2" w:rsidRPr="00155B02" w:rsidRDefault="000959A2">
      <w:pPr>
        <w:pStyle w:val="Standard-BlockCharCharChar"/>
        <w:rPr>
          <w:lang w:val="en-GB"/>
        </w:rPr>
      </w:pPr>
    </w:p>
    <w:p w14:paraId="400B513E" w14:textId="77777777" w:rsidR="000959A2" w:rsidRPr="00155B02" w:rsidRDefault="000959A2" w:rsidP="00BC7D6E">
      <w:pPr>
        <w:pStyle w:val="berschrift3"/>
        <w:numPr>
          <w:ilvl w:val="2"/>
          <w:numId w:val="84"/>
        </w:numPr>
        <w:ind w:left="482" w:hanging="482"/>
        <w:rPr>
          <w:rFonts w:cs="Times New Roman"/>
          <w:lang w:val="en-GB"/>
        </w:rPr>
      </w:pPr>
      <w:bookmarkStart w:id="564" w:name="_View_%3E_Show_special%20characters"/>
      <w:bookmarkStart w:id="565" w:name="_Toc399421929"/>
      <w:bookmarkStart w:id="566" w:name="_Ref108438090"/>
      <w:bookmarkStart w:id="567" w:name="_Toc69129991"/>
      <w:bookmarkStart w:id="568" w:name="_Toc69129850"/>
      <w:bookmarkStart w:id="569" w:name="_Toc55213860"/>
      <w:bookmarkEnd w:id="549"/>
      <w:bookmarkEnd w:id="550"/>
      <w:bookmarkEnd w:id="551"/>
      <w:bookmarkEnd w:id="564"/>
      <w:r w:rsidRPr="00155B02">
        <w:rPr>
          <w:rFonts w:cs="Times New Roman"/>
          <w:lang w:val="en-GB"/>
        </w:rPr>
        <w:t>View &gt; Show special characters</w:t>
      </w:r>
      <w:bookmarkEnd w:id="565"/>
      <w:r w:rsidRPr="00155B02">
        <w:rPr>
          <w:rFonts w:cs="Times New Roman"/>
          <w:lang w:val="en-GB"/>
        </w:rPr>
        <w:t xml:space="preserve"> </w:t>
      </w:r>
      <w:bookmarkEnd w:id="566"/>
      <w:bookmarkEnd w:id="567"/>
      <w:bookmarkEnd w:id="568"/>
      <w:bookmarkEnd w:id="569"/>
    </w:p>
    <w:p w14:paraId="0D388DC5" w14:textId="77777777" w:rsidR="000959A2" w:rsidRPr="00155B02" w:rsidRDefault="000959A2">
      <w:pPr>
        <w:pStyle w:val="Standard-BlockCharCharChar"/>
        <w:rPr>
          <w:lang w:val="en-GB"/>
        </w:rPr>
      </w:pPr>
      <w:r w:rsidRPr="00155B02">
        <w:rPr>
          <w:lang w:val="en-GB"/>
        </w:rPr>
        <w:t>Shows spaces in the musical score as little dots (similar to MS Word). For this,</w:t>
      </w:r>
      <w:del w:id="570" w:author="Moritz Lautenbach" w:date="2014-04-15T15:55:00Z">
        <w:r w:rsidRPr="00155B02" w:rsidDel="00AF219B">
          <w:rPr>
            <w:lang w:val="en-GB"/>
          </w:rPr>
          <w:delText xml:space="preserve">  </w:delText>
        </w:r>
      </w:del>
      <w:ins w:id="571" w:author="Moritz Lautenbach" w:date="2014-04-15T15:55:00Z">
        <w:r w:rsidRPr="00155B02">
          <w:rPr>
            <w:lang w:val="en-GB"/>
          </w:rPr>
          <w:t xml:space="preserve"> </w:t>
        </w:r>
      </w:ins>
      <w:r w:rsidRPr="00155B02">
        <w:rPr>
          <w:lang w:val="en-GB"/>
        </w:rPr>
        <w:t>the musical score has to be reformatted. This may take a few seconds. Please note: If this option is activated, the musical score can not be edited! In order to be able to edit again, deactivate this option by selecting the function from the menu or the toolbar once more.</w:t>
      </w:r>
    </w:p>
    <w:p w14:paraId="4DA374AA"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677"/>
        <w:gridCol w:w="4928"/>
      </w:tblGrid>
      <w:tr w:rsidR="000959A2" w:rsidRPr="00D84B31" w14:paraId="64FF77BA" w14:textId="77777777">
        <w:tc>
          <w:tcPr>
            <w:tcW w:w="4677" w:type="dxa"/>
            <w:shd w:val="clear" w:color="auto" w:fill="auto"/>
          </w:tcPr>
          <w:p w14:paraId="12BF7D25" w14:textId="77777777" w:rsidR="000959A2" w:rsidRPr="00155B02" w:rsidRDefault="000959A2">
            <w:pPr>
              <w:pStyle w:val="Standard-BlockCharCharChar"/>
              <w:rPr>
                <w:lang w:val="en-GB"/>
              </w:rPr>
            </w:pPr>
            <w:r w:rsidRPr="00155B02">
              <w:rPr>
                <w:lang w:val="en-GB"/>
              </w:rPr>
              <w:t xml:space="preserve">Standard View </w:t>
            </w:r>
          </w:p>
          <w:p w14:paraId="5730B0AF" w14:textId="77777777" w:rsidR="000959A2" w:rsidRPr="00155B02" w:rsidRDefault="000959A2">
            <w:pPr>
              <w:pStyle w:val="Standard-BlockCharCharChar"/>
              <w:rPr>
                <w:lang w:val="en-GB"/>
              </w:rPr>
            </w:pPr>
            <w:r w:rsidRPr="00155B02">
              <w:rPr>
                <w:lang w:val="en-GB"/>
              </w:rPr>
              <w:t>(musical score can be edited):</w:t>
            </w:r>
          </w:p>
          <w:p w14:paraId="01F704EA" w14:textId="77777777" w:rsidR="000959A2" w:rsidRPr="00155B02" w:rsidRDefault="000959A2">
            <w:pPr>
              <w:pStyle w:val="Standard-BlockCharCharChar"/>
              <w:rPr>
                <w:lang w:val="en-GB"/>
              </w:rPr>
            </w:pPr>
          </w:p>
        </w:tc>
        <w:tc>
          <w:tcPr>
            <w:tcW w:w="4928" w:type="dxa"/>
            <w:shd w:val="clear" w:color="auto" w:fill="auto"/>
          </w:tcPr>
          <w:p w14:paraId="7C844897" w14:textId="4486FE23" w:rsidR="000959A2" w:rsidRPr="00155B02" w:rsidRDefault="00007CB6">
            <w:pPr>
              <w:pStyle w:val="Standard-BlockCharCharChar"/>
              <w:ind w:left="567"/>
              <w:rPr>
                <w:lang w:val="en-GB"/>
              </w:rPr>
            </w:pPr>
            <w:r w:rsidRPr="00155B02">
              <w:rPr>
                <w:lang w:val="en-GB"/>
              </w:rPr>
              <w:lastRenderedPageBreak/>
              <w:t>„</w:t>
            </w:r>
            <w:r w:rsidR="000959A2" w:rsidRPr="00155B02">
              <w:rPr>
                <w:lang w:val="en-GB"/>
              </w:rPr>
              <w:t>Show special characters</w:t>
            </w:r>
            <w:r w:rsidR="00E6350C" w:rsidRPr="00155B02">
              <w:rPr>
                <w:lang w:val="en-GB"/>
              </w:rPr>
              <w:t>“</w:t>
            </w:r>
            <w:r w:rsidR="000959A2" w:rsidRPr="00155B02">
              <w:rPr>
                <w:lang w:val="en-GB"/>
              </w:rPr>
              <w:t xml:space="preserve"> activated</w:t>
            </w:r>
          </w:p>
          <w:p w14:paraId="79E1C2EA" w14:textId="77777777" w:rsidR="000959A2" w:rsidRPr="00155B02" w:rsidRDefault="000959A2">
            <w:pPr>
              <w:pStyle w:val="Standard-BlockCharCharChar"/>
              <w:ind w:left="567"/>
              <w:rPr>
                <w:lang w:val="en-GB"/>
              </w:rPr>
            </w:pPr>
            <w:r w:rsidRPr="00155B02">
              <w:rPr>
                <w:lang w:val="en-GB"/>
              </w:rPr>
              <w:t>(musical score can not be edited):</w:t>
            </w:r>
          </w:p>
        </w:tc>
      </w:tr>
      <w:tr w:rsidR="000959A2" w:rsidRPr="00155B02" w14:paraId="4E3418D3" w14:textId="77777777">
        <w:tc>
          <w:tcPr>
            <w:tcW w:w="4677" w:type="dxa"/>
            <w:shd w:val="clear" w:color="auto" w:fill="auto"/>
          </w:tcPr>
          <w:p w14:paraId="37A109FD" w14:textId="77777777" w:rsidR="000959A2" w:rsidRPr="00155B02" w:rsidRDefault="00D84B31">
            <w:pPr>
              <w:pStyle w:val="BildChar"/>
              <w:jc w:val="left"/>
              <w:rPr>
                <w:rFonts w:ascii="Times New Roman" w:hAnsi="Times New Roman"/>
                <w:lang w:val="en-GB"/>
              </w:rPr>
            </w:pPr>
            <w:r>
              <w:rPr>
                <w:rFonts w:ascii="Times New Roman" w:hAnsi="Times New Roman"/>
                <w:lang w:val="en-GB"/>
              </w:rPr>
              <w:lastRenderedPageBreak/>
              <w:pict w14:anchorId="45D015A0">
                <v:shape id="_x0000_i1133" type="#_x0000_t75" style="width:213pt;height:40.5pt" filled="t">
                  <v:fill color2="black"/>
                  <v:imagedata r:id="rId162" o:title=""/>
                </v:shape>
              </w:pict>
            </w:r>
          </w:p>
        </w:tc>
        <w:tc>
          <w:tcPr>
            <w:tcW w:w="4928" w:type="dxa"/>
            <w:shd w:val="clear" w:color="auto" w:fill="auto"/>
          </w:tcPr>
          <w:p w14:paraId="38090C92" w14:textId="77777777" w:rsidR="000959A2" w:rsidRPr="00155B02" w:rsidRDefault="00D84B31">
            <w:pPr>
              <w:pStyle w:val="BildChar"/>
              <w:jc w:val="right"/>
              <w:rPr>
                <w:rFonts w:ascii="Times New Roman" w:hAnsi="Times New Roman"/>
                <w:lang w:val="en-GB"/>
              </w:rPr>
            </w:pPr>
            <w:r>
              <w:rPr>
                <w:rFonts w:ascii="Times New Roman" w:hAnsi="Times New Roman"/>
                <w:lang w:val="en-GB"/>
              </w:rPr>
              <w:pict w14:anchorId="5ADA6680">
                <v:shape id="_x0000_i1134" type="#_x0000_t75" style="width:213pt;height:38.25pt" filled="t">
                  <v:fill color2="black"/>
                  <v:imagedata r:id="rId163" o:title=""/>
                </v:shape>
              </w:pict>
            </w:r>
          </w:p>
        </w:tc>
      </w:tr>
    </w:tbl>
    <w:p w14:paraId="3FA9440C" w14:textId="77777777" w:rsidR="000959A2" w:rsidRPr="00155B02" w:rsidRDefault="000959A2">
      <w:pPr>
        <w:pStyle w:val="Standard-BlockCharCharChar"/>
        <w:rPr>
          <w:lang w:val="en-GB"/>
        </w:rPr>
      </w:pPr>
    </w:p>
    <w:p w14:paraId="5BA461B1" w14:textId="77777777" w:rsidR="000959A2" w:rsidRPr="00155B02" w:rsidRDefault="000959A2" w:rsidP="00BC7D6E">
      <w:pPr>
        <w:pStyle w:val="berschrift3"/>
        <w:numPr>
          <w:ilvl w:val="2"/>
          <w:numId w:val="84"/>
        </w:numPr>
        <w:ind w:left="482" w:hanging="482"/>
        <w:rPr>
          <w:rFonts w:cs="Times New Roman"/>
          <w:lang w:val="en-GB"/>
        </w:rPr>
      </w:pPr>
      <w:bookmarkStart w:id="572" w:name="_View_%3E_Color_empty%20events"/>
      <w:bookmarkStart w:id="573" w:name="_Toc399421930"/>
      <w:bookmarkStart w:id="574" w:name="_Ref108438100"/>
      <w:bookmarkStart w:id="575" w:name="_Toc69129992"/>
      <w:bookmarkStart w:id="576" w:name="_Toc69129851"/>
      <w:bookmarkStart w:id="577" w:name="_Toc55213861"/>
      <w:bookmarkEnd w:id="572"/>
      <w:r w:rsidRPr="00155B02">
        <w:rPr>
          <w:rFonts w:cs="Times New Roman"/>
          <w:lang w:val="en-GB"/>
        </w:rPr>
        <w:t>View &gt; Color empty events</w:t>
      </w:r>
      <w:bookmarkEnd w:id="573"/>
      <w:r w:rsidRPr="00155B02">
        <w:rPr>
          <w:rFonts w:cs="Times New Roman"/>
          <w:lang w:val="en-GB"/>
        </w:rPr>
        <w:t xml:space="preserve"> </w:t>
      </w:r>
      <w:bookmarkEnd w:id="574"/>
    </w:p>
    <w:p w14:paraId="4C449B44" w14:textId="227EA9C1" w:rsidR="000959A2" w:rsidRPr="00155B02" w:rsidRDefault="000959A2">
      <w:pPr>
        <w:pStyle w:val="Standard-BlockCharCharChar"/>
        <w:rPr>
          <w:lang w:val="en-GB"/>
        </w:rPr>
      </w:pPr>
      <w:r w:rsidRPr="00155B02">
        <w:rPr>
          <w:lang w:val="en-GB"/>
        </w:rPr>
        <w:t>Defines, whether the blank spaces in the transcription that do not contain an event should have a</w:t>
      </w:r>
      <w:del w:id="578" w:author="Moritz Lautenbach" w:date="2014-04-15T15:55:00Z">
        <w:r w:rsidRPr="00155B02" w:rsidDel="00AF219B">
          <w:rPr>
            <w:lang w:val="en-GB"/>
          </w:rPr>
          <w:delText xml:space="preserve">  </w:delText>
        </w:r>
      </w:del>
      <w:ins w:id="579" w:author="Moritz Lautenbach" w:date="2014-04-15T15:55:00Z">
        <w:r w:rsidRPr="00155B02">
          <w:rPr>
            <w:lang w:val="en-GB"/>
          </w:rPr>
          <w:t xml:space="preserve"> </w:t>
        </w:r>
      </w:ins>
      <w:r w:rsidRPr="00155B02">
        <w:rPr>
          <w:lang w:val="en-GB"/>
        </w:rPr>
        <w:t xml:space="preserve">coloured tint when viewed on the screen. The colour will not be included in the output. The shading colour is preset to </w:t>
      </w:r>
      <w:r w:rsidR="00007CB6" w:rsidRPr="00155B02">
        <w:rPr>
          <w:lang w:val="en-GB"/>
        </w:rPr>
        <w:t>„</w:t>
      </w:r>
      <w:r w:rsidRPr="00155B02">
        <w:rPr>
          <w:lang w:val="en-GB"/>
        </w:rPr>
        <w:t>grey</w:t>
      </w:r>
      <w:r w:rsidR="00E6350C" w:rsidRPr="00155B02">
        <w:rPr>
          <w:lang w:val="en-GB"/>
        </w:rPr>
        <w:t>“</w:t>
      </w:r>
      <w:r w:rsidRPr="00155B02">
        <w:rPr>
          <w:lang w:val="en-GB"/>
        </w:rPr>
        <w:t xml:space="preserve"> and can be changed by using </w:t>
      </w:r>
      <w:r w:rsidRPr="00155B02">
        <w:rPr>
          <w:i/>
          <w:lang w:val="en-GB"/>
        </w:rPr>
        <w:t>Format &gt; Edit format table</w:t>
      </w:r>
      <w:r w:rsidRPr="00155B02">
        <w:rPr>
          <w:lang w:val="en-GB"/>
        </w:rPr>
        <w:t>. In the dialog</w:t>
      </w:r>
      <w:del w:id="580" w:author="Moritz Lautenbach" w:date="2014-04-16T13:09:00Z">
        <w:r w:rsidRPr="00155B02" w:rsidDel="004A644F">
          <w:rPr>
            <w:lang w:val="en-GB"/>
          </w:rPr>
          <w:delText>ue</w:delText>
        </w:r>
      </w:del>
      <w:r w:rsidRPr="00155B02">
        <w:rPr>
          <w:lang w:val="en-GB"/>
        </w:rPr>
        <w:t>, go to</w:t>
      </w:r>
      <w:del w:id="581" w:author="Moritz Lautenbach" w:date="2014-04-15T15:55:00Z">
        <w:r w:rsidRPr="00155B02" w:rsidDel="00AF219B">
          <w:rPr>
            <w:lang w:val="en-GB"/>
          </w:rPr>
          <w:delText xml:space="preserve">  </w:delText>
        </w:r>
      </w:del>
      <w:ins w:id="582" w:author="Moritz Lautenbach" w:date="2014-04-15T15:55:00Z">
        <w:r w:rsidRPr="00155B02">
          <w:rPr>
            <w:lang w:val="en-GB"/>
          </w:rPr>
          <w:t xml:space="preserve"> </w:t>
        </w:r>
      </w:ins>
      <w:r w:rsidR="00007CB6" w:rsidRPr="00155B02">
        <w:rPr>
          <w:lang w:val="en-GB"/>
        </w:rPr>
        <w:t>„</w:t>
      </w:r>
      <w:r w:rsidRPr="00155B02">
        <w:rPr>
          <w:lang w:val="en-GB"/>
        </w:rPr>
        <w:t>EMPTY-</w:t>
      </w:r>
      <w:r w:rsidR="00C11634" w:rsidRPr="00155B02">
        <w:rPr>
          <w:lang w:val="en-GB"/>
        </w:rPr>
        <w:t>EDITOR</w:t>
      </w:r>
      <w:r w:rsidR="00E6350C" w:rsidRPr="00155B02">
        <w:rPr>
          <w:lang w:val="en-GB"/>
        </w:rPr>
        <w:t>“</w:t>
      </w:r>
      <w:r w:rsidRPr="00155B02">
        <w:rPr>
          <w:lang w:val="en-GB"/>
        </w:rPr>
        <w:t xml:space="preserve"> and then click the </w:t>
      </w:r>
      <w:r w:rsidRPr="00155B02">
        <w:rPr>
          <w:i/>
          <w:lang w:val="en-GB"/>
        </w:rPr>
        <w:t xml:space="preserve">Edit </w:t>
      </w:r>
      <w:r w:rsidRPr="00155B02">
        <w:rPr>
          <w:lang w:val="en-GB"/>
        </w:rPr>
        <w:t xml:space="preserve">button beside the entry </w:t>
      </w:r>
      <w:r w:rsidR="00007CB6" w:rsidRPr="00155B02">
        <w:rPr>
          <w:lang w:val="en-GB"/>
        </w:rPr>
        <w:t>„</w:t>
      </w:r>
      <w:r w:rsidRPr="00155B02">
        <w:rPr>
          <w:lang w:val="en-GB"/>
        </w:rPr>
        <w:t>Background color</w:t>
      </w:r>
      <w:r w:rsidR="00E6350C" w:rsidRPr="00155B02">
        <w:rPr>
          <w:lang w:val="en-GB"/>
        </w:rPr>
        <w:t>“</w:t>
      </w:r>
      <w:r w:rsidRPr="00155B02">
        <w:rPr>
          <w:lang w:val="en-GB"/>
        </w:rPr>
        <w:t xml:space="preserve">, in order to pick your colour. </w:t>
      </w:r>
    </w:p>
    <w:p w14:paraId="7F0562FB" w14:textId="77777777" w:rsidR="000959A2" w:rsidRPr="00155B02" w:rsidRDefault="000959A2">
      <w:pPr>
        <w:pStyle w:val="Standard-BlockCharCharChar"/>
        <w:rPr>
          <w:lang w:val="en-GB"/>
        </w:rPr>
      </w:pPr>
    </w:p>
    <w:p w14:paraId="0CB32AE0" w14:textId="328DA8E5" w:rsidR="000959A2" w:rsidRPr="00155B02" w:rsidRDefault="000959A2">
      <w:pPr>
        <w:pStyle w:val="Standard-BlockCharCharChar"/>
        <w:rPr>
          <w:lang w:val="en-GB"/>
        </w:rPr>
      </w:pPr>
      <w:r w:rsidRPr="00155B02">
        <w:rPr>
          <w:lang w:val="en-GB"/>
        </w:rPr>
        <w:t>The calculation of the coloured shading is time consuming. Therefore it is advisable to deactivate</w:t>
      </w:r>
      <w:del w:id="583" w:author="Moritz Lautenbach" w:date="2014-04-15T16:04:00Z">
        <w:r w:rsidRPr="00155B02" w:rsidDel="00AF219B">
          <w:rPr>
            <w:lang w:val="en-GB"/>
          </w:rPr>
          <w:delText>d</w:delText>
        </w:r>
      </w:del>
      <w:r w:rsidRPr="00155B02">
        <w:rPr>
          <w:lang w:val="en-GB"/>
        </w:rPr>
        <w:t xml:space="preserve"> this option for larger transcriptions, as this will make the </w:t>
      </w:r>
      <w:ins w:id="584" w:author="Moritz Lautenbach" w:date="2014-04-16T13:09:00Z">
        <w:r w:rsidRPr="00155B02">
          <w:rPr>
            <w:lang w:val="en-GB"/>
          </w:rPr>
          <w:t>E</w:t>
        </w:r>
      </w:ins>
      <w:r w:rsidR="00C11634" w:rsidRPr="00155B02">
        <w:rPr>
          <w:lang w:val="en-GB"/>
        </w:rPr>
        <w:t>Editor</w:t>
      </w:r>
      <w:r w:rsidRPr="00155B02">
        <w:rPr>
          <w:lang w:val="en-GB"/>
        </w:rPr>
        <w:t xml:space="preserve"> work significantly faster.</w:t>
      </w:r>
    </w:p>
    <w:p w14:paraId="5080983C"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747"/>
        <w:gridCol w:w="4678"/>
      </w:tblGrid>
      <w:tr w:rsidR="000959A2" w:rsidRPr="00D84B31" w14:paraId="547FF102" w14:textId="77777777">
        <w:tc>
          <w:tcPr>
            <w:tcW w:w="4747" w:type="dxa"/>
            <w:shd w:val="clear" w:color="auto" w:fill="auto"/>
          </w:tcPr>
          <w:p w14:paraId="705D0CDC" w14:textId="5783D5F9" w:rsidR="000959A2" w:rsidRPr="00155B02" w:rsidRDefault="000959A2">
            <w:pPr>
              <w:pStyle w:val="Standard-BlockCharCharChar"/>
              <w:pageBreakBefore/>
              <w:rPr>
                <w:lang w:val="en-GB"/>
              </w:rPr>
            </w:pPr>
            <w:r w:rsidRPr="00155B02">
              <w:rPr>
                <w:lang w:val="en-GB"/>
              </w:rPr>
              <w:lastRenderedPageBreak/>
              <w:t xml:space="preserve">Option </w:t>
            </w:r>
            <w:r w:rsidR="00007CB6" w:rsidRPr="00155B02">
              <w:rPr>
                <w:lang w:val="en-GB"/>
              </w:rPr>
              <w:t>„</w:t>
            </w:r>
            <w:r w:rsidRPr="00155B02">
              <w:rPr>
                <w:lang w:val="en-GB"/>
              </w:rPr>
              <w:t>Color empty events</w:t>
            </w:r>
            <w:r w:rsidR="00E6350C" w:rsidRPr="00155B02">
              <w:rPr>
                <w:lang w:val="en-GB"/>
              </w:rPr>
              <w:t>“</w:t>
            </w:r>
            <w:r w:rsidRPr="00155B02">
              <w:rPr>
                <w:lang w:val="en-GB"/>
              </w:rPr>
              <w:t xml:space="preserve"> deactivated:</w:t>
            </w:r>
          </w:p>
          <w:p w14:paraId="3CC356AC" w14:textId="77777777" w:rsidR="000959A2" w:rsidRPr="00155B02" w:rsidRDefault="000959A2">
            <w:pPr>
              <w:pStyle w:val="Standard-BlockCharCharChar"/>
              <w:rPr>
                <w:lang w:val="en-GB"/>
              </w:rPr>
            </w:pPr>
          </w:p>
        </w:tc>
        <w:tc>
          <w:tcPr>
            <w:tcW w:w="4678" w:type="dxa"/>
            <w:shd w:val="clear" w:color="auto" w:fill="auto"/>
          </w:tcPr>
          <w:p w14:paraId="2CE0DCFA" w14:textId="65B5243E" w:rsidR="000959A2" w:rsidRPr="00155B02" w:rsidRDefault="000959A2">
            <w:pPr>
              <w:pStyle w:val="Standard-BlockCharCharChar"/>
              <w:rPr>
                <w:lang w:val="en-GB"/>
              </w:rPr>
            </w:pPr>
            <w:del w:id="585" w:author="Moritz Lautenbach" w:date="2014-04-15T15:55:00Z">
              <w:r w:rsidRPr="00155B02" w:rsidDel="00AF219B">
                <w:rPr>
                  <w:lang w:val="en-GB"/>
                </w:rPr>
                <w:delText xml:space="preserve">  </w:delText>
              </w:r>
            </w:del>
            <w:ins w:id="586" w:author="Moritz Lautenbach" w:date="2014-04-15T15:55:00Z">
              <w:r w:rsidRPr="00155B02">
                <w:rPr>
                  <w:lang w:val="en-GB"/>
                </w:rPr>
                <w:t xml:space="preserve"> </w:t>
              </w:r>
            </w:ins>
            <w:del w:id="587" w:author="Moritz Lautenbach" w:date="2014-04-15T15:55:00Z">
              <w:r w:rsidRPr="00155B02" w:rsidDel="00AF219B">
                <w:rPr>
                  <w:lang w:val="en-GB"/>
                </w:rPr>
                <w:delText xml:space="preserve">  </w:delText>
              </w:r>
            </w:del>
            <w:ins w:id="588" w:author="Moritz Lautenbach" w:date="2014-04-15T15:55:00Z">
              <w:r w:rsidRPr="00155B02">
                <w:rPr>
                  <w:lang w:val="en-GB"/>
                </w:rPr>
                <w:t xml:space="preserve"> </w:t>
              </w:r>
            </w:ins>
            <w:r w:rsidRPr="00155B02">
              <w:rPr>
                <w:lang w:val="en-GB"/>
              </w:rPr>
              <w:t xml:space="preserve"> Option </w:t>
            </w:r>
            <w:r w:rsidR="00007CB6" w:rsidRPr="00155B02">
              <w:rPr>
                <w:lang w:val="en-GB"/>
              </w:rPr>
              <w:t>„</w:t>
            </w:r>
            <w:r w:rsidRPr="00155B02">
              <w:rPr>
                <w:lang w:val="en-GB"/>
              </w:rPr>
              <w:t>Color empty events</w:t>
            </w:r>
            <w:r w:rsidR="00E6350C" w:rsidRPr="00155B02">
              <w:rPr>
                <w:lang w:val="en-GB"/>
              </w:rPr>
              <w:t>“</w:t>
            </w:r>
            <w:r w:rsidRPr="00155B02">
              <w:rPr>
                <w:lang w:val="en-GB"/>
              </w:rPr>
              <w:t xml:space="preserve"> activated:</w:t>
            </w:r>
          </w:p>
          <w:p w14:paraId="498A2A27" w14:textId="77777777" w:rsidR="000959A2" w:rsidRPr="00155B02" w:rsidRDefault="000959A2">
            <w:pPr>
              <w:pStyle w:val="Standard-BlockCharCharChar"/>
              <w:rPr>
                <w:lang w:val="en-GB"/>
              </w:rPr>
            </w:pPr>
          </w:p>
        </w:tc>
      </w:tr>
      <w:tr w:rsidR="000959A2" w:rsidRPr="00155B02" w14:paraId="25080788" w14:textId="77777777">
        <w:tc>
          <w:tcPr>
            <w:tcW w:w="4747" w:type="dxa"/>
            <w:shd w:val="clear" w:color="auto" w:fill="auto"/>
          </w:tcPr>
          <w:p w14:paraId="4B4DC792" w14:textId="77777777" w:rsidR="000959A2" w:rsidRPr="00155B02" w:rsidRDefault="00D84B31">
            <w:pPr>
              <w:pStyle w:val="BildChar"/>
              <w:jc w:val="left"/>
              <w:rPr>
                <w:rFonts w:ascii="Times New Roman" w:hAnsi="Times New Roman"/>
                <w:lang w:val="en-GB"/>
              </w:rPr>
            </w:pPr>
            <w:r>
              <w:rPr>
                <w:rFonts w:ascii="Times New Roman" w:hAnsi="Times New Roman"/>
                <w:lang w:val="en-GB"/>
              </w:rPr>
              <w:pict w14:anchorId="079B325E">
                <v:shape id="_x0000_i1135" type="#_x0000_t75" style="width:213.75pt;height:85.5pt" filled="t">
                  <v:fill color2="black"/>
                  <v:imagedata r:id="rId164" o:title=""/>
                </v:shape>
              </w:pict>
            </w:r>
          </w:p>
        </w:tc>
        <w:tc>
          <w:tcPr>
            <w:tcW w:w="4678" w:type="dxa"/>
            <w:shd w:val="clear" w:color="auto" w:fill="auto"/>
          </w:tcPr>
          <w:p w14:paraId="01EE10D2" w14:textId="77777777" w:rsidR="000959A2" w:rsidRPr="00155B02" w:rsidRDefault="000959A2">
            <w:pPr>
              <w:pStyle w:val="BildChar"/>
              <w:jc w:val="right"/>
              <w:rPr>
                <w:rFonts w:ascii="Times New Roman" w:hAnsi="Times New Roman"/>
                <w:lang w:val="en-GB"/>
              </w:rPr>
            </w:pPr>
            <w:r w:rsidRPr="00155B02">
              <w:rPr>
                <w:rFonts w:ascii="Times New Roman" w:hAnsi="Times New Roman"/>
                <w:lang w:val="en-GB"/>
              </w:rPr>
              <w:t xml:space="preserve"> </w:t>
            </w:r>
            <w:r w:rsidR="00D84B31">
              <w:rPr>
                <w:rFonts w:ascii="Times New Roman" w:hAnsi="Times New Roman"/>
                <w:lang w:val="en-GB"/>
              </w:rPr>
              <w:pict w14:anchorId="67E7E8E8">
                <v:shape id="_x0000_i1136" type="#_x0000_t75" style="width:213.75pt;height:85.5pt" filled="t">
                  <v:fill color2="black"/>
                  <v:imagedata r:id="rId165" o:title=""/>
                </v:shape>
              </w:pict>
            </w:r>
          </w:p>
        </w:tc>
      </w:tr>
    </w:tbl>
    <w:p w14:paraId="4015AB93" w14:textId="77777777" w:rsidR="000959A2" w:rsidRPr="00155B02" w:rsidRDefault="000959A2">
      <w:pPr>
        <w:pStyle w:val="Standard-BlockCharCharChar"/>
        <w:rPr>
          <w:lang w:val="en-GB"/>
        </w:rPr>
      </w:pPr>
    </w:p>
    <w:p w14:paraId="1A63F59B" w14:textId="77777777" w:rsidR="000959A2" w:rsidRPr="00155B02" w:rsidRDefault="000959A2">
      <w:pPr>
        <w:pStyle w:val="Standard-BlockCharCharChar"/>
        <w:rPr>
          <w:lang w:val="en-GB"/>
        </w:rPr>
      </w:pPr>
    </w:p>
    <w:p w14:paraId="07D1EE90" w14:textId="77777777" w:rsidR="000959A2" w:rsidRPr="00155B02" w:rsidRDefault="000959A2" w:rsidP="00BC7D6E">
      <w:pPr>
        <w:pStyle w:val="berschrift3"/>
        <w:numPr>
          <w:ilvl w:val="2"/>
          <w:numId w:val="84"/>
        </w:numPr>
        <w:ind w:left="482" w:hanging="482"/>
        <w:rPr>
          <w:rFonts w:cs="Times New Roman"/>
          <w:lang w:val="en-GB"/>
        </w:rPr>
      </w:pPr>
      <w:bookmarkStart w:id="589" w:name="_View_%3E_Change_scale%20constant%E2%80%"/>
      <w:bookmarkStart w:id="590" w:name="_Toc399421931"/>
      <w:bookmarkStart w:id="591" w:name="_Ref108438109"/>
      <w:bookmarkEnd w:id="589"/>
      <w:r w:rsidRPr="00155B02">
        <w:rPr>
          <w:rFonts w:cs="Times New Roman"/>
          <w:lang w:val="en-GB"/>
        </w:rPr>
        <w:t>View &gt; Change scale constant…</w:t>
      </w:r>
      <w:bookmarkEnd w:id="590"/>
      <w:r w:rsidRPr="00155B02">
        <w:rPr>
          <w:rFonts w:cs="Times New Roman"/>
          <w:lang w:val="en-GB"/>
        </w:rPr>
        <w:t xml:space="preserve"> </w:t>
      </w:r>
      <w:bookmarkEnd w:id="591"/>
    </w:p>
    <w:p w14:paraId="1BB9C715" w14:textId="77777777" w:rsidR="000959A2" w:rsidRPr="00155B02" w:rsidRDefault="000959A2">
      <w:pPr>
        <w:pStyle w:val="Standard-BlockCharCharChar"/>
        <w:rPr>
          <w:lang w:val="en-GB"/>
        </w:rPr>
      </w:pPr>
      <w:r w:rsidRPr="00155B02">
        <w:rPr>
          <w:lang w:val="en-GB"/>
        </w:rPr>
        <w:t>Opens a dialog</w:t>
      </w:r>
      <w:del w:id="592" w:author="Moritz Lautenbach" w:date="2014-04-16T13:09:00Z">
        <w:r w:rsidRPr="00155B02" w:rsidDel="004A644F">
          <w:rPr>
            <w:lang w:val="en-GB"/>
          </w:rPr>
          <w:delText>ue</w:delText>
        </w:r>
      </w:del>
      <w:r w:rsidRPr="00155B02">
        <w:rPr>
          <w:lang w:val="en-GB"/>
        </w:rPr>
        <w:t xml:space="preserve"> to change the scale constant.</w:t>
      </w:r>
    </w:p>
    <w:p w14:paraId="41173005" w14:textId="77777777" w:rsidR="000959A2" w:rsidRPr="00155B02" w:rsidRDefault="000959A2">
      <w:pPr>
        <w:pStyle w:val="Standard-BlockCharCharChar"/>
        <w:rPr>
          <w:lang w:val="en-GB"/>
        </w:rPr>
      </w:pPr>
    </w:p>
    <w:p w14:paraId="3199FCEB" w14:textId="77777777" w:rsidR="000959A2" w:rsidRPr="00155B02" w:rsidRDefault="00D84B31">
      <w:pPr>
        <w:pStyle w:val="BildChar"/>
        <w:rPr>
          <w:rFonts w:ascii="Times New Roman" w:hAnsi="Times New Roman"/>
          <w:lang w:val="en-GB"/>
        </w:rPr>
      </w:pPr>
      <w:r>
        <w:rPr>
          <w:rFonts w:ascii="Times New Roman" w:hAnsi="Times New Roman"/>
          <w:lang w:val="en-GB"/>
        </w:rPr>
        <w:pict w14:anchorId="46DF054A">
          <v:shape id="_x0000_i1137" type="#_x0000_t75" style="width:207.75pt;height:85.5pt" filled="t">
            <v:fill color2="black"/>
            <v:imagedata r:id="rId166" o:title=""/>
          </v:shape>
        </w:pict>
      </w:r>
    </w:p>
    <w:p w14:paraId="7B8899AF" w14:textId="77777777" w:rsidR="000959A2" w:rsidRPr="00155B02" w:rsidRDefault="000959A2">
      <w:pPr>
        <w:pStyle w:val="Standard-BlockCharCharChar"/>
        <w:rPr>
          <w:lang w:val="en-GB"/>
        </w:rPr>
      </w:pPr>
    </w:p>
    <w:p w14:paraId="427CD85E" w14:textId="16AEAFCB" w:rsidR="000959A2" w:rsidRPr="00155B02" w:rsidRDefault="000959A2">
      <w:pPr>
        <w:pStyle w:val="Standard-BlockCharCharChar"/>
        <w:rPr>
          <w:lang w:val="en-GB"/>
        </w:rPr>
      </w:pPr>
      <w:r w:rsidRPr="00155B02">
        <w:rPr>
          <w:lang w:val="en-GB"/>
        </w:rPr>
        <w:t xml:space="preserve">The scale constant is the value that is added to the set point size of the fonts for the display in the </w:t>
      </w:r>
      <w:r w:rsidR="00C11634" w:rsidRPr="00155B02">
        <w:rPr>
          <w:lang w:val="en-GB"/>
        </w:rPr>
        <w:t>Editor</w:t>
      </w:r>
      <w:r w:rsidRPr="00155B02">
        <w:rPr>
          <w:lang w:val="en-GB"/>
        </w:rPr>
        <w:t xml:space="preserve">. A scale constant of +5 will display a text which is formatted as 10 pt, with a font size of 15 pt. Use the slider in order to change the scale constant and click </w:t>
      </w:r>
      <w:r w:rsidRPr="00155B02">
        <w:rPr>
          <w:i/>
          <w:lang w:val="en-GB"/>
        </w:rPr>
        <w:t>OK</w:t>
      </w:r>
      <w:r w:rsidRPr="00155B02">
        <w:rPr>
          <w:lang w:val="en-GB"/>
        </w:rPr>
        <w:t>. The musical score has to be reformatted afterwards. This may take a few seconds.</w:t>
      </w:r>
    </w:p>
    <w:p w14:paraId="4A85697C" w14:textId="77777777" w:rsidR="000959A2" w:rsidRPr="00155B02" w:rsidRDefault="000959A2">
      <w:pPr>
        <w:pStyle w:val="Standard-BlockCharCharChar"/>
        <w:rPr>
          <w:lang w:val="en-GB"/>
        </w:rPr>
      </w:pPr>
    </w:p>
    <w:p w14:paraId="7B2CA3FE" w14:textId="77777777" w:rsidR="000959A2" w:rsidRPr="00155B02" w:rsidRDefault="000959A2">
      <w:pPr>
        <w:pStyle w:val="Standard-BlockCharCharChar"/>
        <w:rPr>
          <w:lang w:val="en-GB"/>
        </w:rPr>
      </w:pPr>
      <w:r w:rsidRPr="00155B02">
        <w:rPr>
          <w:lang w:val="en-GB"/>
        </w:rPr>
        <w:t>Note: The font size in the text box above the musical score can be changed by using the slider at the right margin of the box:</w:t>
      </w:r>
    </w:p>
    <w:p w14:paraId="7A9C4154" w14:textId="77777777" w:rsidR="000959A2" w:rsidRPr="00155B02" w:rsidRDefault="000959A2">
      <w:pPr>
        <w:pStyle w:val="Standard-BlockCharCharChar"/>
        <w:rPr>
          <w:lang w:val="en-GB"/>
        </w:rPr>
      </w:pPr>
    </w:p>
    <w:p w14:paraId="57832FAC"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74DACF22">
          <v:shape id="_x0000_i1138" type="#_x0000_t75" style="width:447.75pt;height:43.5pt" filled="t">
            <v:fill color2="black"/>
            <v:imagedata r:id="rId167" o:title=""/>
          </v:shape>
        </w:pict>
      </w:r>
    </w:p>
    <w:p w14:paraId="5EC8B293" w14:textId="77777777" w:rsidR="000959A2" w:rsidRPr="00155B02" w:rsidRDefault="000959A2">
      <w:pPr>
        <w:pStyle w:val="Standard-BlockCharCharChar"/>
        <w:rPr>
          <w:lang w:val="en-GB"/>
        </w:rPr>
      </w:pPr>
    </w:p>
    <w:bookmarkEnd w:id="575"/>
    <w:bookmarkEnd w:id="576"/>
    <w:bookmarkEnd w:id="577"/>
    <w:p w14:paraId="54778A1E" w14:textId="77777777" w:rsidR="000959A2" w:rsidRPr="00155B02" w:rsidRDefault="000959A2">
      <w:pPr>
        <w:pStyle w:val="Standard-BlockCharCharChar"/>
        <w:rPr>
          <w:lang w:val="en-GB"/>
        </w:rPr>
      </w:pPr>
    </w:p>
    <w:p w14:paraId="08FA7D24" w14:textId="77777777" w:rsidR="000959A2" w:rsidRPr="00155B02" w:rsidRDefault="000959A2" w:rsidP="00BC7D6E">
      <w:pPr>
        <w:pStyle w:val="berschrift3"/>
        <w:numPr>
          <w:ilvl w:val="2"/>
          <w:numId w:val="84"/>
        </w:numPr>
        <w:ind w:left="482" w:hanging="482"/>
        <w:rPr>
          <w:rFonts w:cs="Times New Roman"/>
          <w:lang w:val="en-GB"/>
        </w:rPr>
      </w:pPr>
      <w:bookmarkStart w:id="593" w:name="_Toc399421932"/>
      <w:r w:rsidRPr="00155B02">
        <w:rPr>
          <w:rFonts w:cs="Times New Roman"/>
          <w:lang w:val="en-GB"/>
        </w:rPr>
        <w:t>View &gt; Text proportional / Time proportional</w:t>
      </w:r>
      <w:bookmarkEnd w:id="593"/>
      <w:r w:rsidRPr="00155B02">
        <w:rPr>
          <w:rFonts w:cs="Times New Roman"/>
          <w:lang w:val="en-GB"/>
        </w:rPr>
        <w:t xml:space="preserve"> </w:t>
      </w:r>
    </w:p>
    <w:p w14:paraId="0C9F7232" w14:textId="77777777" w:rsidR="000959A2" w:rsidRPr="00155B02" w:rsidRDefault="000959A2">
      <w:pPr>
        <w:pStyle w:val="Standard-BlockCharCharChar"/>
        <w:rPr>
          <w:lang w:val="en-GB"/>
        </w:rPr>
      </w:pPr>
    </w:p>
    <w:p w14:paraId="5BECB0C5" w14:textId="2454E97A" w:rsidR="000959A2" w:rsidRPr="00155B02" w:rsidRDefault="000959A2">
      <w:pPr>
        <w:pStyle w:val="Standard-BlockCharCharChar"/>
        <w:rPr>
          <w:lang w:val="en-GB"/>
        </w:rPr>
      </w:pPr>
      <w:r w:rsidRPr="00155B02">
        <w:rPr>
          <w:lang w:val="en-GB"/>
        </w:rPr>
        <w:t xml:space="preserve">In normal view, the width of </w:t>
      </w:r>
      <w:r w:rsidR="00007CB6" w:rsidRPr="00155B02">
        <w:rPr>
          <w:lang w:val="en-GB"/>
        </w:rPr>
        <w:t>„</w:t>
      </w:r>
      <w:r w:rsidRPr="00155B02">
        <w:rPr>
          <w:lang w:val="en-GB"/>
        </w:rPr>
        <w:t>cells</w:t>
      </w:r>
      <w:r w:rsidR="00E6350C" w:rsidRPr="00155B02">
        <w:rPr>
          <w:lang w:val="en-GB"/>
        </w:rPr>
        <w:t>“</w:t>
      </w:r>
      <w:r w:rsidRPr="00155B02">
        <w:rPr>
          <w:lang w:val="en-GB"/>
        </w:rPr>
        <w:t xml:space="preserve"> within the musical score is calculated according to the width of the text inside them (</w:t>
      </w:r>
      <w:r w:rsidR="00007CB6" w:rsidRPr="00155B02">
        <w:rPr>
          <w:lang w:val="en-GB"/>
        </w:rPr>
        <w:t>„</w:t>
      </w:r>
      <w:r w:rsidRPr="00155B02">
        <w:rPr>
          <w:lang w:val="en-GB"/>
        </w:rPr>
        <w:t>text proportional</w:t>
      </w:r>
      <w:r w:rsidR="00E6350C" w:rsidRPr="00155B02">
        <w:rPr>
          <w:lang w:val="en-GB"/>
        </w:rPr>
        <w:t>“</w:t>
      </w:r>
      <w:r w:rsidRPr="00155B02">
        <w:rPr>
          <w:lang w:val="en-GB"/>
        </w:rPr>
        <w:t xml:space="preserve">). When switching to the </w:t>
      </w:r>
      <w:r w:rsidR="00007CB6" w:rsidRPr="00155B02">
        <w:rPr>
          <w:lang w:val="en-GB"/>
        </w:rPr>
        <w:t>„</w:t>
      </w:r>
      <w:r w:rsidRPr="00155B02">
        <w:rPr>
          <w:lang w:val="en-GB"/>
        </w:rPr>
        <w:t>time proportional</w:t>
      </w:r>
      <w:r w:rsidR="00E6350C" w:rsidRPr="00155B02">
        <w:rPr>
          <w:lang w:val="en-GB"/>
        </w:rPr>
        <w:t>“</w:t>
      </w:r>
      <w:r w:rsidRPr="00155B02">
        <w:rPr>
          <w:lang w:val="en-GB"/>
        </w:rPr>
        <w:t xml:space="preserve"> view, the width is calculated according to the length of time of the interval. Furthermore, the oscillogram and the musical score are synchronised. This is equivalent to the view of tools like ANVIL, ELAN or Praat.</w:t>
      </w:r>
    </w:p>
    <w:p w14:paraId="22464FC8" w14:textId="77777777" w:rsidR="000959A2" w:rsidRPr="00155B02" w:rsidRDefault="000959A2">
      <w:pPr>
        <w:pStyle w:val="Standard-BlockCharCharChar"/>
        <w:rPr>
          <w:lang w:val="en-GB"/>
        </w:rPr>
      </w:pPr>
    </w:p>
    <w:p w14:paraId="7E6F79CE" w14:textId="77777777" w:rsidR="000959A2" w:rsidRPr="00155B02" w:rsidRDefault="000959A2">
      <w:pPr>
        <w:pStyle w:val="Standard-BlockCharCharChar"/>
        <w:keepNext/>
        <w:rPr>
          <w:b/>
          <w:lang w:val="en-GB"/>
        </w:rPr>
      </w:pPr>
      <w:r w:rsidRPr="00155B02">
        <w:rPr>
          <w:b/>
          <w:lang w:val="en-GB"/>
        </w:rPr>
        <w:t xml:space="preserve">Text proportional view: </w:t>
      </w:r>
    </w:p>
    <w:p w14:paraId="15A0BEFC" w14:textId="77777777" w:rsidR="000959A2" w:rsidRPr="00155B02" w:rsidRDefault="000959A2">
      <w:pPr>
        <w:pStyle w:val="Standard-BlockCharCharChar"/>
        <w:keepNext/>
        <w:rPr>
          <w:lang w:val="en-GB"/>
        </w:rPr>
      </w:pPr>
    </w:p>
    <w:p w14:paraId="52CB99CB" w14:textId="77777777" w:rsidR="000959A2" w:rsidRPr="00155B02" w:rsidRDefault="00D84B31">
      <w:pPr>
        <w:pStyle w:val="Standard-BlockCharCharChar"/>
        <w:keepNext/>
        <w:spacing w:line="100" w:lineRule="atLeast"/>
        <w:rPr>
          <w:lang w:val="en-GB"/>
        </w:rPr>
      </w:pPr>
      <w:r>
        <w:rPr>
          <w:lang w:val="en-GB"/>
        </w:rPr>
        <w:pict w14:anchorId="094930BC">
          <v:shape id="_x0000_i1139" type="#_x0000_t75" style="width:468pt;height:135.75pt" filled="t">
            <v:fill color2="black"/>
            <v:imagedata r:id="rId168" o:title=""/>
          </v:shape>
        </w:pict>
      </w:r>
    </w:p>
    <w:p w14:paraId="67D7EF30" w14:textId="77777777" w:rsidR="000959A2" w:rsidRPr="00155B02" w:rsidRDefault="000959A2">
      <w:pPr>
        <w:pStyle w:val="Standard-BlockCharCharChar"/>
        <w:keepNext/>
        <w:spacing w:line="100" w:lineRule="atLeast"/>
        <w:rPr>
          <w:lang w:val="en-GB"/>
        </w:rPr>
      </w:pPr>
    </w:p>
    <w:p w14:paraId="61FFFA99" w14:textId="77777777" w:rsidR="000959A2" w:rsidRPr="00155B02" w:rsidRDefault="000959A2">
      <w:pPr>
        <w:pStyle w:val="Standard-BlockCharCharChar"/>
        <w:keepNext/>
        <w:rPr>
          <w:b/>
          <w:lang w:val="en-GB"/>
        </w:rPr>
      </w:pPr>
      <w:r w:rsidRPr="00155B02">
        <w:rPr>
          <w:b/>
          <w:lang w:val="en-GB"/>
        </w:rPr>
        <w:t xml:space="preserve">Time proportional view: </w:t>
      </w:r>
    </w:p>
    <w:p w14:paraId="343DAA95" w14:textId="77777777" w:rsidR="000959A2" w:rsidRPr="00155B02" w:rsidRDefault="000959A2">
      <w:pPr>
        <w:pStyle w:val="Standard-BlockCharCharChar"/>
        <w:keepNext/>
        <w:spacing w:line="100" w:lineRule="atLeast"/>
        <w:rPr>
          <w:lang w:val="en-GB"/>
        </w:rPr>
      </w:pPr>
    </w:p>
    <w:p w14:paraId="3CC5D84B" w14:textId="77777777" w:rsidR="000959A2" w:rsidRPr="00155B02" w:rsidRDefault="000959A2">
      <w:pPr>
        <w:rPr>
          <w:rFonts w:ascii="Times New Roman" w:hAnsi="Times New Roman" w:cs="Times New Roman"/>
          <w:lang w:val="en-GB"/>
        </w:rPr>
        <w:sectPr w:rsidR="000959A2" w:rsidRPr="00155B02" w:rsidSect="00BC7D6E">
          <w:pgSz w:w="11906" w:h="16838"/>
          <w:pgMar w:top="1417" w:right="1417" w:bottom="1134" w:left="1417" w:header="708" w:footer="708" w:gutter="0"/>
          <w:cols w:space="708"/>
          <w:docGrid w:linePitch="360"/>
        </w:sectPr>
      </w:pPr>
    </w:p>
    <w:p w14:paraId="0D0777A3" w14:textId="77777777" w:rsidR="000959A2" w:rsidRPr="00155B02" w:rsidRDefault="00D84B31">
      <w:pPr>
        <w:rPr>
          <w:rFonts w:ascii="Times New Roman" w:hAnsi="Times New Roman" w:cs="Times New Roman"/>
          <w:lang w:val="en-GB"/>
        </w:rPr>
      </w:pPr>
      <w:r>
        <w:rPr>
          <w:rFonts w:ascii="Times New Roman" w:hAnsi="Times New Roman" w:cs="Times New Roman"/>
          <w:lang w:val="en-GB"/>
        </w:rPr>
        <w:lastRenderedPageBreak/>
        <w:pict w14:anchorId="57DF46A1">
          <v:shape id="_x0000_i1140" type="#_x0000_t75" style="width:467.25pt;height:202.5pt" filled="t">
            <v:fill color2="black"/>
            <v:imagedata r:id="rId169" o:title=""/>
          </v:shape>
        </w:pict>
      </w:r>
    </w:p>
    <w:p w14:paraId="72855924" w14:textId="77777777" w:rsidR="000959A2" w:rsidRPr="00155B02" w:rsidRDefault="000959A2" w:rsidP="00BC7D6E">
      <w:pPr>
        <w:pStyle w:val="berschrift2"/>
        <w:numPr>
          <w:ilvl w:val="1"/>
          <w:numId w:val="84"/>
        </w:numPr>
        <w:rPr>
          <w:lang w:val="en-GB"/>
        </w:rPr>
      </w:pPr>
      <w:bookmarkStart w:id="594" w:name="_Toc399421933"/>
      <w:commentRangeStart w:id="595"/>
      <w:r w:rsidRPr="00155B02">
        <w:rPr>
          <w:lang w:val="en-GB"/>
        </w:rPr>
        <w:t>Transcription</w:t>
      </w:r>
      <w:commentRangeEnd w:id="595"/>
      <w:r w:rsidRPr="00155B02">
        <w:rPr>
          <w:rStyle w:val="Kommentarzeichen"/>
          <w:b w:val="0"/>
          <w:bCs w:val="0"/>
          <w:iCs w:val="0"/>
          <w:lang w:val="en-GB"/>
        </w:rPr>
        <w:commentReference w:id="595"/>
      </w:r>
      <w:r w:rsidRPr="00155B02">
        <w:rPr>
          <w:lang w:val="en-GB"/>
        </w:rPr>
        <w:t xml:space="preserve"> Menu</w:t>
      </w:r>
      <w:bookmarkEnd w:id="594"/>
      <w:r w:rsidRPr="00155B02">
        <w:rPr>
          <w:lang w:val="en-GB"/>
        </w:rPr>
        <w:t xml:space="preserve"> </w:t>
      </w:r>
    </w:p>
    <w:p w14:paraId="00B9AB60" w14:textId="77777777" w:rsidR="000959A2" w:rsidRPr="00155B02" w:rsidRDefault="00D84B31">
      <w:pPr>
        <w:rPr>
          <w:rFonts w:ascii="Times New Roman" w:hAnsi="Times New Roman" w:cs="Times New Roman"/>
          <w:lang w:val="en-GB"/>
        </w:rPr>
      </w:pPr>
      <w:bookmarkStart w:id="596" w:name="_Toc55213820"/>
      <w:bookmarkStart w:id="597" w:name="_Ref108437702"/>
      <w:bookmarkStart w:id="598" w:name="_Toc69129948"/>
      <w:bookmarkStart w:id="599" w:name="_Toc69129807"/>
      <w:r>
        <w:rPr>
          <w:rFonts w:ascii="Times New Roman" w:hAnsi="Times New Roman" w:cs="Times New Roman"/>
          <w:lang w:val="en-GB"/>
        </w:rPr>
        <w:pict w14:anchorId="2BA58061">
          <v:shape id="_x0000_i1141" type="#_x0000_t75" style="width:180.75pt;height:377.25pt" filled="t">
            <v:fill color2="black"/>
            <v:imagedata r:id="rId170" o:title=""/>
          </v:shape>
        </w:pict>
      </w:r>
    </w:p>
    <w:p w14:paraId="6DF02790" w14:textId="77777777" w:rsidR="000959A2" w:rsidRPr="00155B02" w:rsidRDefault="000959A2">
      <w:pPr>
        <w:rPr>
          <w:rFonts w:ascii="Times New Roman" w:hAnsi="Times New Roman" w:cs="Times New Roman"/>
          <w:lang w:val="en-GB"/>
        </w:rPr>
      </w:pPr>
    </w:p>
    <w:p w14:paraId="312AA72A" w14:textId="77777777" w:rsidR="000959A2" w:rsidRPr="00155B02" w:rsidRDefault="000959A2" w:rsidP="00BC7D6E">
      <w:pPr>
        <w:pStyle w:val="berschrift3"/>
        <w:numPr>
          <w:ilvl w:val="2"/>
          <w:numId w:val="84"/>
        </w:numPr>
        <w:ind w:left="482" w:hanging="482"/>
        <w:rPr>
          <w:rFonts w:cs="Times New Roman"/>
          <w:lang w:val="en-GB"/>
        </w:rPr>
      </w:pPr>
      <w:bookmarkStart w:id="600" w:name="_Toc399421934"/>
      <w:r w:rsidRPr="00155B02">
        <w:rPr>
          <w:rFonts w:cs="Times New Roman"/>
          <w:lang w:val="en-GB"/>
        </w:rPr>
        <w:t>Transcription &gt; Meta information</w:t>
      </w:r>
      <w:bookmarkEnd w:id="596"/>
      <w:r w:rsidRPr="00155B02">
        <w:rPr>
          <w:rFonts w:cs="Times New Roman"/>
          <w:lang w:val="en-GB"/>
        </w:rPr>
        <w:t>…</w:t>
      </w:r>
      <w:bookmarkEnd w:id="597"/>
      <w:bookmarkEnd w:id="598"/>
      <w:bookmarkEnd w:id="599"/>
      <w:bookmarkEnd w:id="600"/>
    </w:p>
    <w:p w14:paraId="4C5BD232"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073AE6AD">
          <v:shape id="_x0000_i1142" type="#_x0000_t75" style="width:198.75pt;height:289.5pt" filled="t">
            <v:fill color2="black"/>
            <v:imagedata r:id="rId171" o:title=""/>
          </v:shape>
        </w:pict>
      </w:r>
    </w:p>
    <w:p w14:paraId="799B9D21" w14:textId="77777777" w:rsidR="000959A2" w:rsidRPr="00155B02" w:rsidRDefault="000959A2">
      <w:pPr>
        <w:pStyle w:val="Standard-BlockCharCharChar"/>
        <w:rPr>
          <w:lang w:val="en-GB"/>
        </w:rPr>
      </w:pPr>
    </w:p>
    <w:p w14:paraId="61E7FA71" w14:textId="77777777" w:rsidR="000959A2" w:rsidRPr="00155B02" w:rsidRDefault="000959A2">
      <w:pPr>
        <w:pStyle w:val="Standard-BlockCharCharChar"/>
        <w:rPr>
          <w:lang w:val="en-GB"/>
        </w:rPr>
      </w:pPr>
      <w:r w:rsidRPr="00155B02">
        <w:rPr>
          <w:lang w:val="en-GB"/>
        </w:rPr>
        <w:t>Opens a dialog in which the transcription's meta information can be saved and edited, i.e. information about the transcriber, the recordings, the conventions etc. The meta information is organized into a set of attribute-value pairs. Some of them are predefined:</w:t>
      </w:r>
    </w:p>
    <w:p w14:paraId="1B7F99D8" w14:textId="77777777" w:rsidR="000959A2" w:rsidRPr="00155B02" w:rsidRDefault="000959A2">
      <w:pPr>
        <w:pStyle w:val="Aufzhlungszeichen1"/>
        <w:numPr>
          <w:ilvl w:val="0"/>
          <w:numId w:val="18"/>
        </w:numPr>
        <w:tabs>
          <w:tab w:val="clear" w:pos="360"/>
          <w:tab w:val="left" w:pos="964"/>
        </w:tabs>
        <w:rPr>
          <w:lang w:val="en-GB"/>
        </w:rPr>
        <w:pPrChange w:id="601" w:author="Moritz Lautenbach" w:date="2014-04-15T16:10:00Z">
          <w:pPr>
            <w:pStyle w:val="Aufzhlungszeichen1"/>
            <w:tabs>
              <w:tab w:val="clear" w:pos="360"/>
              <w:tab w:val="left" w:pos="964"/>
            </w:tabs>
            <w:ind w:left="964" w:hanging="482"/>
          </w:pPr>
        </w:pPrChange>
      </w:pPr>
      <w:ins w:id="602" w:author="Moritz Lautenbach" w:date="2014-04-15T16:10:00Z">
        <w:r w:rsidRPr="00155B02">
          <w:rPr>
            <w:lang w:val="en-GB"/>
          </w:rPr>
          <w:t xml:space="preserve"> </w:t>
        </w:r>
      </w:ins>
      <w:r w:rsidRPr="00155B02">
        <w:rPr>
          <w:lang w:val="en-GB"/>
        </w:rPr>
        <w:t>Project Name: the name of the project.</w:t>
      </w:r>
    </w:p>
    <w:p w14:paraId="093DB050" w14:textId="77777777" w:rsidR="000959A2" w:rsidRPr="00155B02" w:rsidRDefault="000959A2">
      <w:pPr>
        <w:pStyle w:val="Aufzhlungszeichen1"/>
        <w:numPr>
          <w:ilvl w:val="0"/>
          <w:numId w:val="18"/>
        </w:numPr>
        <w:tabs>
          <w:tab w:val="clear" w:pos="360"/>
          <w:tab w:val="left" w:pos="964"/>
        </w:tabs>
        <w:rPr>
          <w:lang w:val="en-GB"/>
        </w:rPr>
        <w:pPrChange w:id="603" w:author="Moritz Lautenbach" w:date="2014-04-15T16:10:00Z">
          <w:pPr>
            <w:pStyle w:val="Aufzhlungszeichen1"/>
            <w:tabs>
              <w:tab w:val="clear" w:pos="360"/>
              <w:tab w:val="left" w:pos="964"/>
            </w:tabs>
            <w:ind w:left="964" w:hanging="482"/>
          </w:pPr>
        </w:pPrChange>
      </w:pPr>
      <w:ins w:id="604" w:author="Moritz Lautenbach" w:date="2014-04-15T16:10:00Z">
        <w:r w:rsidRPr="00155B02">
          <w:rPr>
            <w:lang w:val="en-GB"/>
          </w:rPr>
          <w:t xml:space="preserve"> </w:t>
        </w:r>
      </w:ins>
      <w:r w:rsidRPr="00155B02">
        <w:rPr>
          <w:lang w:val="en-GB"/>
        </w:rPr>
        <w:t xml:space="preserve">Transcription: the name of the transcription. For HTML or RTF output, this name is used as the </w:t>
      </w:r>
      <w:del w:id="605" w:author="Moritz Lautenbach" w:date="2014-04-15T16:11:00Z">
        <w:r w:rsidRPr="00155B02" w:rsidDel="00875759">
          <w:rPr>
            <w:lang w:val="en-GB"/>
          </w:rPr>
          <w:tab/>
        </w:r>
      </w:del>
      <w:del w:id="606" w:author="Moritz Lautenbach" w:date="2014-04-15T16:10:00Z">
        <w:r w:rsidRPr="00155B02" w:rsidDel="00875759">
          <w:rPr>
            <w:lang w:val="en-GB"/>
          </w:rPr>
          <w:delText xml:space="preserve">  </w:delText>
        </w:r>
      </w:del>
      <w:ins w:id="607" w:author="Moritz Lautenbach" w:date="2014-04-15T16:10:00Z">
        <w:r w:rsidRPr="00155B02">
          <w:rPr>
            <w:lang w:val="en-GB"/>
          </w:rPr>
          <w:t xml:space="preserve"> </w:t>
        </w:r>
      </w:ins>
      <w:del w:id="608" w:author="Moritz Lautenbach" w:date="2014-04-15T16:10:00Z">
        <w:r w:rsidRPr="00155B02" w:rsidDel="00875759">
          <w:rPr>
            <w:lang w:val="en-GB"/>
          </w:rPr>
          <w:delText xml:space="preserve">  </w:delText>
        </w:r>
      </w:del>
      <w:ins w:id="609" w:author="Moritz Lautenbach" w:date="2014-04-15T16:10:00Z">
        <w:r w:rsidRPr="00155B02">
          <w:rPr>
            <w:lang w:val="en-GB"/>
          </w:rPr>
          <w:t xml:space="preserve"> </w:t>
        </w:r>
      </w:ins>
      <w:del w:id="610" w:author="Moritz Lautenbach" w:date="2014-04-15T16:10:00Z">
        <w:r w:rsidRPr="00155B02" w:rsidDel="00875759">
          <w:rPr>
            <w:lang w:val="en-GB"/>
          </w:rPr>
          <w:delText xml:space="preserve">  </w:delText>
        </w:r>
      </w:del>
      <w:ins w:id="611" w:author="Moritz Lautenbach" w:date="2014-04-15T16:10:00Z">
        <w:r w:rsidRPr="00155B02">
          <w:rPr>
            <w:lang w:val="en-GB"/>
          </w:rPr>
          <w:t xml:space="preserve"> </w:t>
        </w:r>
      </w:ins>
      <w:r w:rsidRPr="00155B02">
        <w:rPr>
          <w:lang w:val="en-GB"/>
        </w:rPr>
        <w:t>document name.</w:t>
      </w:r>
    </w:p>
    <w:p w14:paraId="1EA1B36C" w14:textId="77777777" w:rsidR="000959A2" w:rsidRPr="00155B02" w:rsidRDefault="000959A2">
      <w:pPr>
        <w:pStyle w:val="Aufzhlungszeichen1"/>
        <w:numPr>
          <w:ilvl w:val="0"/>
          <w:numId w:val="18"/>
        </w:numPr>
        <w:tabs>
          <w:tab w:val="clear" w:pos="360"/>
          <w:tab w:val="left" w:pos="964"/>
        </w:tabs>
        <w:rPr>
          <w:lang w:val="en-GB"/>
        </w:rPr>
        <w:pPrChange w:id="612" w:author="Moritz Lautenbach" w:date="2014-04-15T16:11:00Z">
          <w:pPr>
            <w:pStyle w:val="Aufzhlungszeichen1"/>
            <w:tabs>
              <w:tab w:val="clear" w:pos="360"/>
              <w:tab w:val="left" w:pos="964"/>
            </w:tabs>
            <w:ind w:left="964" w:hanging="482"/>
          </w:pPr>
        </w:pPrChange>
      </w:pPr>
      <w:ins w:id="613" w:author="Moritz Lautenbach" w:date="2014-04-15T16:11:00Z">
        <w:r w:rsidRPr="00155B02">
          <w:rPr>
            <w:lang w:val="en-GB"/>
          </w:rPr>
          <w:t xml:space="preserve"> </w:t>
        </w:r>
      </w:ins>
      <w:r w:rsidRPr="00155B02">
        <w:rPr>
          <w:lang w:val="en-GB"/>
        </w:rPr>
        <w:t>Transcription Convention: the transcription convention made use of.</w:t>
      </w:r>
    </w:p>
    <w:p w14:paraId="3C6CFF37" w14:textId="1D0AFC06" w:rsidR="000959A2" w:rsidRPr="00155B02" w:rsidRDefault="000959A2">
      <w:pPr>
        <w:pStyle w:val="Aufzhlungszeichen1"/>
        <w:numPr>
          <w:ilvl w:val="0"/>
          <w:numId w:val="18"/>
        </w:numPr>
        <w:tabs>
          <w:tab w:val="clear" w:pos="360"/>
          <w:tab w:val="left" w:pos="964"/>
        </w:tabs>
        <w:rPr>
          <w:lang w:val="en-GB"/>
        </w:rPr>
        <w:pPrChange w:id="614" w:author="Moritz Lautenbach" w:date="2014-04-15T16:11:00Z">
          <w:pPr>
            <w:pStyle w:val="Aufzhlungszeichen1"/>
            <w:tabs>
              <w:tab w:val="clear" w:pos="360"/>
              <w:tab w:val="left" w:pos="964"/>
            </w:tabs>
            <w:ind w:left="964" w:hanging="482"/>
          </w:pPr>
        </w:pPrChange>
      </w:pPr>
      <w:ins w:id="615" w:author="Moritz Lautenbach" w:date="2014-04-15T16:11:00Z">
        <w:r w:rsidRPr="00155B02">
          <w:rPr>
            <w:lang w:val="en-GB"/>
          </w:rPr>
          <w:t xml:space="preserve"> </w:t>
        </w:r>
      </w:ins>
      <w:r w:rsidRPr="00155B02">
        <w:rPr>
          <w:lang w:val="en-GB"/>
        </w:rPr>
        <w:t xml:space="preserve">Referenced File: the associated </w:t>
      </w:r>
      <w:commentRangeStart w:id="616"/>
      <w:r w:rsidRPr="00155B02">
        <w:rPr>
          <w:lang w:val="en-GB"/>
        </w:rPr>
        <w:t xml:space="preserve">digitized </w:t>
      </w:r>
      <w:commentRangeEnd w:id="616"/>
      <w:r w:rsidRPr="00155B02">
        <w:rPr>
          <w:rStyle w:val="Kommentarzeichen"/>
          <w:lang w:val="en-GB"/>
        </w:rPr>
        <w:commentReference w:id="616"/>
      </w:r>
      <w:r w:rsidRPr="00155B02">
        <w:rPr>
          <w:lang w:val="en-GB"/>
        </w:rPr>
        <w:t xml:space="preserve">audio or video file, if available. The </w:t>
      </w:r>
      <w:r w:rsidR="00007CB6" w:rsidRPr="00155B02">
        <w:rPr>
          <w:lang w:val="en-GB"/>
        </w:rPr>
        <w:t>„</w:t>
      </w:r>
      <w:r w:rsidRPr="00155B02">
        <w:rPr>
          <w:lang w:val="en-GB"/>
        </w:rPr>
        <w:t>Browse...</w:t>
      </w:r>
      <w:r w:rsidR="00E6350C" w:rsidRPr="00155B02">
        <w:rPr>
          <w:lang w:val="en-GB"/>
        </w:rPr>
        <w:t>“</w:t>
      </w:r>
      <w:r w:rsidRPr="00155B02">
        <w:rPr>
          <w:lang w:val="en-GB"/>
        </w:rPr>
        <w:t xml:space="preserve"> button next to this field opens a dialog with which this file can be located and assigned.</w:t>
      </w:r>
    </w:p>
    <w:p w14:paraId="3C87B7AC" w14:textId="77777777" w:rsidR="000959A2" w:rsidRPr="00155B02" w:rsidRDefault="000959A2">
      <w:pPr>
        <w:pStyle w:val="Aufzhlungszeichen1"/>
        <w:numPr>
          <w:ilvl w:val="0"/>
          <w:numId w:val="18"/>
        </w:numPr>
        <w:tabs>
          <w:tab w:val="clear" w:pos="360"/>
          <w:tab w:val="left" w:pos="964"/>
        </w:tabs>
        <w:rPr>
          <w:lang w:val="en-GB"/>
        </w:rPr>
        <w:pPrChange w:id="617" w:author="Moritz Lautenbach" w:date="2014-04-15T16:11:00Z">
          <w:pPr>
            <w:pStyle w:val="Aufzhlungszeichen1"/>
            <w:tabs>
              <w:tab w:val="clear" w:pos="360"/>
              <w:tab w:val="left" w:pos="964"/>
            </w:tabs>
            <w:ind w:left="964" w:hanging="482"/>
          </w:pPr>
        </w:pPrChange>
      </w:pPr>
      <w:ins w:id="618" w:author="Moritz Lautenbach" w:date="2014-04-15T16:11:00Z">
        <w:r w:rsidRPr="00155B02">
          <w:rPr>
            <w:lang w:val="en-GB"/>
          </w:rPr>
          <w:t xml:space="preserve"> </w:t>
        </w:r>
      </w:ins>
      <w:r w:rsidRPr="00155B02">
        <w:rPr>
          <w:lang w:val="en-GB"/>
        </w:rPr>
        <w:t>Comment: allows comments on the recording and transcription.</w:t>
      </w:r>
    </w:p>
    <w:p w14:paraId="3D9E2165" w14:textId="77777777" w:rsidR="000959A2" w:rsidRPr="00155B02" w:rsidRDefault="000959A2">
      <w:pPr>
        <w:pStyle w:val="Standard-BlockCharCharChar"/>
        <w:rPr>
          <w:lang w:val="en-GB"/>
        </w:rPr>
      </w:pPr>
    </w:p>
    <w:p w14:paraId="7673E659" w14:textId="77777777" w:rsidR="000959A2" w:rsidRPr="00155B02" w:rsidRDefault="000959A2">
      <w:pPr>
        <w:pStyle w:val="Standard-BlockCharCharChar"/>
        <w:rPr>
          <w:lang w:val="en-GB"/>
        </w:rPr>
      </w:pPr>
      <w:r w:rsidRPr="00155B02">
        <w:rPr>
          <w:lang w:val="en-GB"/>
        </w:rPr>
        <w:t xml:space="preserve">In addition, an unlimited number of user-defined attributes can be added. To add a new user-defined attribute, click </w:t>
      </w:r>
      <w:r w:rsidRPr="00155B02">
        <w:rPr>
          <w:i/>
          <w:lang w:val="en-GB"/>
        </w:rPr>
        <w:t>Add attribute.</w:t>
      </w:r>
      <w:r w:rsidRPr="00155B02">
        <w:rPr>
          <w:lang w:val="en-GB"/>
        </w:rPr>
        <w:t xml:space="preserve"> A new attribute-value pair is added to the table. It can be edited in the corresponding text fields.</w:t>
      </w:r>
    </w:p>
    <w:p w14:paraId="5758C92F" w14:textId="77777777" w:rsidR="000959A2" w:rsidRPr="00155B02" w:rsidRDefault="000959A2">
      <w:pPr>
        <w:pStyle w:val="Standard-BlockCharCharChar"/>
        <w:rPr>
          <w:lang w:val="en-GB"/>
        </w:rPr>
      </w:pPr>
    </w:p>
    <w:p w14:paraId="042AFCCD" w14:textId="64978BC0" w:rsidR="000959A2" w:rsidRPr="00155B02" w:rsidRDefault="000959A2">
      <w:pPr>
        <w:pStyle w:val="Standard-BlockCharCharChar"/>
        <w:rPr>
          <w:lang w:val="en-GB"/>
        </w:rPr>
      </w:pPr>
      <w:r w:rsidRPr="00155B02">
        <w:rPr>
          <w:lang w:val="en-GB"/>
        </w:rPr>
        <w:t xml:space="preserve">Double clicking marks the content of a field in the table and allows the overwriting of the content. Conclude your input with </w:t>
      </w:r>
      <w:r w:rsidR="00007CB6" w:rsidRPr="00155B02">
        <w:rPr>
          <w:lang w:val="en-GB"/>
        </w:rPr>
        <w:t>„</w:t>
      </w:r>
      <w:r w:rsidRPr="00155B02">
        <w:rPr>
          <w:iCs/>
          <w:lang w:val="en-GB"/>
        </w:rPr>
        <w:t>Enter</w:t>
      </w:r>
      <w:ins w:id="619" w:author="Moritz Lautenbach" w:date="2014-04-15T16:12:00Z">
        <w:r w:rsidRPr="00155B02">
          <w:rPr>
            <w:iCs/>
            <w:lang w:val="en-GB"/>
          </w:rPr>
          <w:t>”</w:t>
        </w:r>
      </w:ins>
      <w:r w:rsidRPr="00155B02">
        <w:rPr>
          <w:lang w:val="en-GB"/>
        </w:rPr>
        <w:t xml:space="preserve">. </w:t>
      </w:r>
    </w:p>
    <w:p w14:paraId="0030E718" w14:textId="77777777" w:rsidR="000959A2" w:rsidRPr="00155B02" w:rsidRDefault="000959A2">
      <w:pPr>
        <w:pStyle w:val="Standard-BlockCharCharChar"/>
        <w:rPr>
          <w:lang w:val="en-GB"/>
        </w:rPr>
      </w:pPr>
    </w:p>
    <w:p w14:paraId="6F1E340C" w14:textId="392F5040" w:rsidR="000959A2" w:rsidRPr="00155B02" w:rsidRDefault="000959A2">
      <w:pPr>
        <w:pStyle w:val="Standard-BlockCharCharChar"/>
        <w:rPr>
          <w:lang w:val="en-GB"/>
        </w:rPr>
      </w:pPr>
      <w:r w:rsidRPr="00155B02">
        <w:rPr>
          <w:lang w:val="en-GB"/>
        </w:rPr>
        <w:t xml:space="preserve">If the space under </w:t>
      </w:r>
      <w:r w:rsidR="00007CB6" w:rsidRPr="00155B02">
        <w:rPr>
          <w:lang w:val="en-GB"/>
        </w:rPr>
        <w:t>„</w:t>
      </w:r>
      <w:r w:rsidRPr="00155B02">
        <w:rPr>
          <w:lang w:val="en-GB"/>
        </w:rPr>
        <w:t>Value</w:t>
      </w:r>
      <w:r w:rsidR="00E6350C" w:rsidRPr="00155B02">
        <w:rPr>
          <w:lang w:val="en-GB"/>
        </w:rPr>
        <w:t>“</w:t>
      </w:r>
      <w:r w:rsidRPr="00155B02">
        <w:rPr>
          <w:lang w:val="en-GB"/>
        </w:rPr>
        <w:t xml:space="preserve"> does not suffice, click the button with the three dots (...) in order to get a larger window in which you can edit.</w:t>
      </w:r>
    </w:p>
    <w:p w14:paraId="74BF9044" w14:textId="77777777" w:rsidR="000959A2" w:rsidRPr="00155B02" w:rsidRDefault="000959A2">
      <w:pPr>
        <w:pStyle w:val="Standard-BlockCharCharChar"/>
        <w:rPr>
          <w:lang w:val="en-GB"/>
        </w:rPr>
      </w:pPr>
    </w:p>
    <w:p w14:paraId="740E7C1B" w14:textId="77777777" w:rsidR="000959A2" w:rsidRPr="00155B02" w:rsidRDefault="000959A2">
      <w:pPr>
        <w:pStyle w:val="Standard-BlockCharCharChar"/>
        <w:rPr>
          <w:lang w:val="en-GB"/>
        </w:rPr>
      </w:pPr>
      <w:r w:rsidRPr="00155B02">
        <w:rPr>
          <w:lang w:val="en-GB"/>
        </w:rPr>
        <w:t xml:space="preserve">In order to delete a user-defined attribute, select it in the table and click </w:t>
      </w:r>
      <w:r w:rsidRPr="00155B02">
        <w:rPr>
          <w:i/>
          <w:lang w:val="en-GB"/>
        </w:rPr>
        <w:t>Remove attribute</w:t>
      </w:r>
      <w:r w:rsidRPr="00155B02">
        <w:rPr>
          <w:lang w:val="en-GB"/>
        </w:rPr>
        <w:t>.</w:t>
      </w:r>
    </w:p>
    <w:p w14:paraId="6ABC1E4D" w14:textId="77777777" w:rsidR="000959A2" w:rsidRPr="00155B02" w:rsidRDefault="000959A2">
      <w:pPr>
        <w:pStyle w:val="Standard-BlockCharCharChar"/>
        <w:rPr>
          <w:lang w:val="en-GB"/>
        </w:rPr>
      </w:pPr>
    </w:p>
    <w:p w14:paraId="4DE371F9" w14:textId="77777777" w:rsidR="000959A2" w:rsidRPr="00155B02" w:rsidRDefault="000959A2">
      <w:pPr>
        <w:pStyle w:val="Standard-BlockCharCharChar"/>
        <w:rPr>
          <w:lang w:val="en-GB"/>
        </w:rPr>
      </w:pPr>
      <w:r w:rsidRPr="00155B02">
        <w:rPr>
          <w:lang w:val="en-GB"/>
        </w:rPr>
        <w:t xml:space="preserve">In order to make use of a user-defined attribute from a different transcription, click </w:t>
      </w:r>
      <w:r w:rsidRPr="00155B02">
        <w:rPr>
          <w:i/>
          <w:lang w:val="en-GB"/>
        </w:rPr>
        <w:t>Template</w:t>
      </w:r>
      <w:r w:rsidRPr="00155B02">
        <w:rPr>
          <w:lang w:val="en-GB"/>
        </w:rPr>
        <w:t xml:space="preserve"> and browse for the transcription in the file dialog that appears.</w:t>
      </w:r>
    </w:p>
    <w:p w14:paraId="29983CEB" w14:textId="77777777" w:rsidR="000959A2" w:rsidRPr="00155B02" w:rsidRDefault="000959A2">
      <w:pPr>
        <w:pStyle w:val="Standard-BlockCharCharChar"/>
        <w:rPr>
          <w:lang w:val="en-GB"/>
        </w:rPr>
      </w:pPr>
    </w:p>
    <w:p w14:paraId="5065C695" w14:textId="77777777" w:rsidR="000959A2" w:rsidRPr="00155B02" w:rsidRDefault="000959A2">
      <w:pPr>
        <w:pStyle w:val="Standard-BlockCharCharChar"/>
        <w:rPr>
          <w:i/>
          <w:lang w:val="en-GB"/>
        </w:rPr>
      </w:pPr>
      <w:r w:rsidRPr="00155B02">
        <w:rPr>
          <w:lang w:val="en-GB"/>
        </w:rPr>
        <w:t xml:space="preserve">To change the order in which the attributes are listed, select the attribute you would like to move and click </w:t>
      </w:r>
      <w:r w:rsidRPr="00155B02">
        <w:rPr>
          <w:i/>
          <w:lang w:val="en-GB"/>
        </w:rPr>
        <w:t>Up</w:t>
      </w:r>
      <w:r w:rsidRPr="00155B02">
        <w:rPr>
          <w:lang w:val="en-GB"/>
        </w:rPr>
        <w:t xml:space="preserve"> or </w:t>
      </w:r>
      <w:r w:rsidRPr="00155B02">
        <w:rPr>
          <w:i/>
          <w:lang w:val="en-GB"/>
        </w:rPr>
        <w:t>Down.</w:t>
      </w:r>
    </w:p>
    <w:p w14:paraId="6B801958" w14:textId="77777777" w:rsidR="000959A2" w:rsidRPr="00155B02" w:rsidRDefault="000959A2">
      <w:pPr>
        <w:pStyle w:val="Standard-BlockCharCharChar"/>
        <w:rPr>
          <w:lang w:val="en-GB"/>
        </w:rPr>
      </w:pPr>
    </w:p>
    <w:p w14:paraId="2C592F4B" w14:textId="77777777" w:rsidR="000959A2" w:rsidRPr="00155B02" w:rsidRDefault="000959A2">
      <w:pPr>
        <w:pStyle w:val="Standard-BlockCharCharChar"/>
        <w:rPr>
          <w:lang w:val="en-GB"/>
        </w:rPr>
      </w:pPr>
      <w:r w:rsidRPr="00155B02">
        <w:rPr>
          <w:lang w:val="en-GB"/>
        </w:rPr>
        <w:t xml:space="preserve">In order to save the changes made in the meta information, close the dialog by clicking </w:t>
      </w:r>
      <w:r w:rsidRPr="00155B02">
        <w:rPr>
          <w:i/>
          <w:lang w:val="en-GB"/>
        </w:rPr>
        <w:t>OK</w:t>
      </w:r>
      <w:del w:id="620" w:author="Moritz Lautenbach" w:date="2014-04-15T16:13:00Z">
        <w:r w:rsidRPr="00155B02" w:rsidDel="00875759">
          <w:rPr>
            <w:lang w:val="en-GB"/>
          </w:rPr>
          <w:delText xml:space="preserve"> </w:delText>
        </w:r>
      </w:del>
      <w:r w:rsidRPr="00155B02">
        <w:rPr>
          <w:lang w:val="en-GB"/>
        </w:rPr>
        <w:t>.</w:t>
      </w:r>
    </w:p>
    <w:p w14:paraId="7478207E" w14:textId="77777777" w:rsidR="000959A2" w:rsidRPr="00155B02" w:rsidRDefault="000959A2">
      <w:pPr>
        <w:pStyle w:val="Standard-BlockCharCharChar"/>
        <w:rPr>
          <w:lang w:val="en-GB"/>
        </w:rPr>
      </w:pPr>
    </w:p>
    <w:p w14:paraId="3F837038" w14:textId="77777777" w:rsidR="000959A2" w:rsidRPr="00155B02" w:rsidRDefault="000959A2" w:rsidP="00BC7D6E">
      <w:pPr>
        <w:pStyle w:val="berschrift3"/>
        <w:keepNext/>
        <w:numPr>
          <w:ilvl w:val="2"/>
          <w:numId w:val="84"/>
        </w:numPr>
        <w:ind w:left="482" w:hanging="482"/>
        <w:rPr>
          <w:ins w:id="621" w:author="Moritz Lautenbach" w:date="2014-04-15T16:13:00Z"/>
          <w:rFonts w:cs="Times New Roman"/>
          <w:lang w:val="en-GB"/>
        </w:rPr>
      </w:pPr>
      <w:bookmarkStart w:id="622" w:name="_File_%3E_Speakertable%E2%80%A6"/>
      <w:bookmarkStart w:id="623" w:name="_Ref108437714"/>
      <w:bookmarkStart w:id="624" w:name="_Toc69129949"/>
      <w:bookmarkStart w:id="625" w:name="_Toc69129808"/>
      <w:bookmarkStart w:id="626" w:name="_Toc55213821"/>
      <w:bookmarkStart w:id="627" w:name="_Toc399421935"/>
      <w:bookmarkEnd w:id="622"/>
      <w:r w:rsidRPr="00155B02">
        <w:rPr>
          <w:rFonts w:cs="Times New Roman"/>
          <w:lang w:val="en-GB"/>
        </w:rPr>
        <w:t>Transcription &gt; Speakertable…</w:t>
      </w:r>
      <w:bookmarkEnd w:id="623"/>
      <w:bookmarkEnd w:id="624"/>
      <w:bookmarkEnd w:id="625"/>
      <w:bookmarkEnd w:id="626"/>
      <w:bookmarkEnd w:id="627"/>
    </w:p>
    <w:p w14:paraId="3074E44B" w14:textId="77777777" w:rsidR="000959A2" w:rsidRPr="00155B02" w:rsidRDefault="000959A2">
      <w:pPr>
        <w:pStyle w:val="Textkrper"/>
        <w:rPr>
          <w:rFonts w:cs="Times New Roman"/>
          <w:lang w:val="en-GB"/>
        </w:rPr>
        <w:pPrChange w:id="628" w:author="Moritz Lautenbach" w:date="2014-04-15T16:13:00Z">
          <w:pPr>
            <w:pStyle w:val="berschrift3"/>
            <w:keepNext/>
          </w:pPr>
        </w:pPrChange>
      </w:pPr>
    </w:p>
    <w:p w14:paraId="0F66E3D2"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79B041BA">
          <v:shape id="_x0000_i1143" type="#_x0000_t75" style="width:345pt;height:294.75pt" filled="t">
            <v:fill color2="black"/>
            <v:imagedata r:id="rId172" o:title=""/>
          </v:shape>
        </w:pict>
      </w:r>
    </w:p>
    <w:p w14:paraId="793EA935" w14:textId="77777777" w:rsidR="000959A2" w:rsidRPr="00155B02" w:rsidRDefault="000959A2">
      <w:pPr>
        <w:pStyle w:val="Standard-BlockCharCharChar"/>
        <w:rPr>
          <w:lang w:val="en-GB"/>
        </w:rPr>
      </w:pPr>
    </w:p>
    <w:p w14:paraId="73EE3FC0" w14:textId="77777777" w:rsidR="000959A2" w:rsidRPr="00155B02" w:rsidRDefault="000959A2">
      <w:pPr>
        <w:pStyle w:val="Standard-BlockCharCharChar"/>
        <w:rPr>
          <w:i/>
          <w:lang w:val="en-GB"/>
        </w:rPr>
      </w:pPr>
      <w:r w:rsidRPr="00155B02">
        <w:rPr>
          <w:lang w:val="en-GB"/>
        </w:rPr>
        <w:t xml:space="preserve">Opens a dialog for the input and editing of information on the speakers. In the upper section of </w:t>
      </w:r>
      <w:r w:rsidRPr="00155B02">
        <w:rPr>
          <w:lang w:val="en-GB"/>
        </w:rPr>
        <w:lastRenderedPageBreak/>
        <w:t xml:space="preserve">the speakertable the speakers are listed. In order to add a new speaker click </w:t>
      </w:r>
      <w:r w:rsidRPr="00155B02">
        <w:rPr>
          <w:i/>
          <w:lang w:val="en-GB"/>
        </w:rPr>
        <w:t>Add speaker</w:t>
      </w:r>
      <w:r w:rsidRPr="00155B02">
        <w:rPr>
          <w:lang w:val="en-GB"/>
        </w:rPr>
        <w:t xml:space="preserve">. In order to delete an existing speaker from the list, select the corresponding entry in the list and click </w:t>
      </w:r>
      <w:r w:rsidRPr="00155B02">
        <w:rPr>
          <w:i/>
          <w:lang w:val="en-GB"/>
        </w:rPr>
        <w:t>Remove speaker.</w:t>
      </w:r>
    </w:p>
    <w:p w14:paraId="16109F5D" w14:textId="77777777" w:rsidR="000959A2" w:rsidRPr="00155B02" w:rsidRDefault="000959A2">
      <w:pPr>
        <w:pStyle w:val="Standard-BlockCharCharChar"/>
        <w:rPr>
          <w:lang w:val="en-GB"/>
        </w:rPr>
      </w:pPr>
    </w:p>
    <w:p w14:paraId="16BE7AF2" w14:textId="4BD9D987" w:rsidR="000959A2" w:rsidRPr="00155B02" w:rsidRDefault="000959A2">
      <w:pPr>
        <w:pStyle w:val="Standard-BlockCharCharChar"/>
        <w:rPr>
          <w:lang w:val="en-GB"/>
        </w:rPr>
      </w:pPr>
      <w:r w:rsidRPr="00155B02">
        <w:rPr>
          <w:lang w:val="en-GB"/>
        </w:rPr>
        <w:t xml:space="preserve">In order to add or change the information corresponding to a speaker, first select the speaker from the list. Under </w:t>
      </w:r>
      <w:r w:rsidR="00007CB6" w:rsidRPr="00155B02">
        <w:rPr>
          <w:lang w:val="en-GB"/>
        </w:rPr>
        <w:t>„</w:t>
      </w:r>
      <w:r w:rsidRPr="00155B02">
        <w:rPr>
          <w:lang w:val="en-GB"/>
        </w:rPr>
        <w:t>Speaker properties</w:t>
      </w:r>
      <w:r w:rsidR="00E6350C" w:rsidRPr="00155B02">
        <w:rPr>
          <w:lang w:val="en-GB"/>
        </w:rPr>
        <w:t>“</w:t>
      </w:r>
      <w:r w:rsidRPr="00155B02">
        <w:rPr>
          <w:lang w:val="en-GB"/>
        </w:rPr>
        <w:t xml:space="preserve"> the already existing information is displayed. The speakertable consists of attribute-value pairs. Some of them are predefined:</w:t>
      </w:r>
    </w:p>
    <w:p w14:paraId="247F4652" w14:textId="1EA1439D" w:rsidR="000959A2" w:rsidRPr="00155B02" w:rsidRDefault="000959A2">
      <w:pPr>
        <w:pStyle w:val="Aufzhlungszeichen1"/>
        <w:numPr>
          <w:ilvl w:val="0"/>
          <w:numId w:val="19"/>
        </w:numPr>
        <w:tabs>
          <w:tab w:val="clear" w:pos="360"/>
          <w:tab w:val="left" w:pos="964"/>
        </w:tabs>
        <w:rPr>
          <w:lang w:val="en-GB"/>
        </w:rPr>
        <w:pPrChange w:id="629" w:author="Moritz Lautenbach" w:date="2014-04-15T16:15:00Z">
          <w:pPr>
            <w:pStyle w:val="Aufzhlungszeichen1"/>
            <w:tabs>
              <w:tab w:val="clear" w:pos="360"/>
              <w:tab w:val="left" w:pos="964"/>
            </w:tabs>
            <w:ind w:left="964" w:hanging="482"/>
          </w:pPr>
        </w:pPrChange>
      </w:pPr>
      <w:ins w:id="630" w:author="Moritz Lautenbach" w:date="2014-04-15T16:15:00Z">
        <w:r w:rsidRPr="00155B02">
          <w:rPr>
            <w:lang w:val="en-GB"/>
          </w:rPr>
          <w:t xml:space="preserve"> </w:t>
        </w:r>
      </w:ins>
      <w:r w:rsidRPr="00155B02">
        <w:rPr>
          <w:lang w:val="en-GB"/>
        </w:rPr>
        <w:t>Abbreviation: the speaker abbreviation that is also used for the tier labels</w:t>
      </w:r>
      <w:del w:id="631" w:author="Moritz Lautenbach" w:date="2014-04-15T16:15:00Z">
        <w:r w:rsidRPr="00155B02" w:rsidDel="00875759">
          <w:rPr>
            <w:lang w:val="en-GB"/>
          </w:rPr>
          <w:delText>.</w:delText>
        </w:r>
      </w:del>
      <w:r w:rsidRPr="00155B02">
        <w:rPr>
          <w:lang w:val="en-GB"/>
        </w:rPr>
        <w:t xml:space="preserve"> (when activating the option </w:t>
      </w:r>
      <w:r w:rsidR="00007CB6" w:rsidRPr="00155B02">
        <w:rPr>
          <w:lang w:val="en-GB"/>
        </w:rPr>
        <w:t>„</w:t>
      </w:r>
      <w:r w:rsidRPr="00155B02">
        <w:rPr>
          <w:lang w:val="en-GB"/>
        </w:rPr>
        <w:t>Auto</w:t>
      </w:r>
      <w:r w:rsidR="00E6350C" w:rsidRPr="00155B02">
        <w:rPr>
          <w:lang w:val="en-GB"/>
        </w:rPr>
        <w:t>“</w:t>
      </w:r>
      <w:r w:rsidRPr="00155B02">
        <w:rPr>
          <w:lang w:val="en-GB"/>
        </w:rPr>
        <w:t xml:space="preserve">, see </w:t>
      </w:r>
      <w:r w:rsidR="00007CB6" w:rsidRPr="00155B02">
        <w:rPr>
          <w:lang w:val="en-GB"/>
        </w:rPr>
        <w:t>„</w:t>
      </w:r>
      <w:r w:rsidRPr="00155B02">
        <w:rPr>
          <w:lang w:val="en-GB"/>
        </w:rPr>
        <w:t>Tier &gt; Edit Tier properties</w:t>
      </w:r>
      <w:r w:rsidR="00E6350C" w:rsidRPr="00155B02">
        <w:rPr>
          <w:lang w:val="en-GB"/>
        </w:rPr>
        <w:t>“</w:t>
      </w:r>
      <w:r w:rsidRPr="00155B02">
        <w:rPr>
          <w:lang w:val="en-GB"/>
        </w:rPr>
        <w:t>)</w:t>
      </w:r>
      <w:ins w:id="632" w:author="Moritz Lautenbach" w:date="2014-04-15T16:15:00Z">
        <w:r w:rsidRPr="00155B02">
          <w:rPr>
            <w:lang w:val="en-GB"/>
          </w:rPr>
          <w:t>.</w:t>
        </w:r>
      </w:ins>
      <w:r w:rsidRPr="00155B02">
        <w:rPr>
          <w:lang w:val="en-GB"/>
        </w:rPr>
        <w:t xml:space="preserve"> </w:t>
      </w:r>
    </w:p>
    <w:p w14:paraId="41B9784D" w14:textId="77777777" w:rsidR="000959A2" w:rsidRPr="00155B02" w:rsidRDefault="000959A2">
      <w:pPr>
        <w:pStyle w:val="Aufzhlungszeichen1"/>
        <w:numPr>
          <w:ilvl w:val="0"/>
          <w:numId w:val="19"/>
        </w:numPr>
        <w:tabs>
          <w:tab w:val="clear" w:pos="360"/>
          <w:tab w:val="left" w:pos="964"/>
        </w:tabs>
        <w:rPr>
          <w:lang w:val="en-GB"/>
        </w:rPr>
        <w:pPrChange w:id="633" w:author="Moritz Lautenbach" w:date="2014-04-15T16:15:00Z">
          <w:pPr>
            <w:pStyle w:val="Aufzhlungszeichen1"/>
            <w:tabs>
              <w:tab w:val="clear" w:pos="360"/>
              <w:tab w:val="left" w:pos="964"/>
            </w:tabs>
            <w:ind w:left="964" w:hanging="482"/>
          </w:pPr>
        </w:pPrChange>
      </w:pPr>
      <w:ins w:id="634" w:author="Moritz Lautenbach" w:date="2014-04-15T16:15:00Z">
        <w:r w:rsidRPr="00155B02">
          <w:rPr>
            <w:lang w:val="en-GB"/>
          </w:rPr>
          <w:t xml:space="preserve"> </w:t>
        </w:r>
      </w:ins>
      <w:r w:rsidRPr="00155B02">
        <w:rPr>
          <w:lang w:val="en-GB"/>
        </w:rPr>
        <w:t>Sex: the sex of the speaker.</w:t>
      </w:r>
    </w:p>
    <w:p w14:paraId="03490AE0" w14:textId="7494AB3C" w:rsidR="000959A2" w:rsidRPr="00155B02" w:rsidRDefault="000959A2">
      <w:pPr>
        <w:pStyle w:val="Aufzhlungszeichen1"/>
        <w:numPr>
          <w:ilvl w:val="0"/>
          <w:numId w:val="19"/>
        </w:numPr>
        <w:tabs>
          <w:tab w:val="clear" w:pos="360"/>
          <w:tab w:val="left" w:pos="964"/>
        </w:tabs>
        <w:rPr>
          <w:lang w:val="en-GB"/>
        </w:rPr>
        <w:pPrChange w:id="635" w:author="Moritz Lautenbach" w:date="2014-04-15T16:15:00Z">
          <w:pPr>
            <w:pStyle w:val="Aufzhlungszeichen1"/>
            <w:tabs>
              <w:tab w:val="clear" w:pos="360"/>
              <w:tab w:val="left" w:pos="964"/>
            </w:tabs>
            <w:ind w:left="964" w:hanging="482"/>
          </w:pPr>
        </w:pPrChange>
      </w:pPr>
      <w:ins w:id="636" w:author="Moritz Lautenbach" w:date="2014-04-15T16:15:00Z">
        <w:r w:rsidRPr="00155B02">
          <w:rPr>
            <w:lang w:val="en-GB"/>
          </w:rPr>
          <w:t xml:space="preserve"> </w:t>
        </w:r>
      </w:ins>
      <w:r w:rsidRPr="00155B02">
        <w:rPr>
          <w:lang w:val="en-GB"/>
        </w:rPr>
        <w:t>Languages: the first (L1) and second (L2) languages of the speaker, as well as the languages the speaker uses in the transcription (</w:t>
      </w:r>
      <w:r w:rsidR="00007CB6" w:rsidRPr="00155B02">
        <w:rPr>
          <w:lang w:val="en-GB"/>
        </w:rPr>
        <w:t>„</w:t>
      </w:r>
      <w:r w:rsidRPr="00155B02">
        <w:rPr>
          <w:lang w:val="en-GB"/>
        </w:rPr>
        <w:t>Languages used</w:t>
      </w:r>
      <w:r w:rsidR="00E6350C" w:rsidRPr="00155B02">
        <w:rPr>
          <w:lang w:val="en-GB"/>
        </w:rPr>
        <w:t>“</w:t>
      </w:r>
      <w:r w:rsidRPr="00155B02">
        <w:rPr>
          <w:lang w:val="en-GB"/>
        </w:rPr>
        <w:t>).</w:t>
      </w:r>
    </w:p>
    <w:p w14:paraId="2432F23E" w14:textId="77777777" w:rsidR="000959A2" w:rsidRPr="00155B02" w:rsidRDefault="000959A2">
      <w:pPr>
        <w:pStyle w:val="Aufzhlungszeichen1"/>
        <w:numPr>
          <w:ilvl w:val="0"/>
          <w:numId w:val="19"/>
        </w:numPr>
        <w:tabs>
          <w:tab w:val="clear" w:pos="360"/>
          <w:tab w:val="left" w:pos="964"/>
        </w:tabs>
        <w:rPr>
          <w:lang w:val="en-GB"/>
        </w:rPr>
        <w:pPrChange w:id="637" w:author="Moritz Lautenbach" w:date="2014-04-15T16:15:00Z">
          <w:pPr>
            <w:pStyle w:val="Aufzhlungszeichen1"/>
            <w:tabs>
              <w:tab w:val="clear" w:pos="360"/>
              <w:tab w:val="left" w:pos="964"/>
            </w:tabs>
            <w:ind w:left="964" w:hanging="482"/>
          </w:pPr>
        </w:pPrChange>
      </w:pPr>
      <w:ins w:id="638" w:author="Moritz Lautenbach" w:date="2014-04-15T16:15:00Z">
        <w:r w:rsidRPr="00155B02">
          <w:rPr>
            <w:lang w:val="en-GB"/>
          </w:rPr>
          <w:t xml:space="preserve"> </w:t>
        </w:r>
      </w:ins>
      <w:r w:rsidRPr="00155B02">
        <w:rPr>
          <w:lang w:val="en-GB"/>
        </w:rPr>
        <w:t>Comment:</w:t>
      </w:r>
      <w:ins w:id="639" w:author="Moritz Lautenbach" w:date="2014-04-15T16:16:00Z">
        <w:r w:rsidRPr="00155B02">
          <w:rPr>
            <w:lang w:val="en-GB"/>
          </w:rPr>
          <w:t xml:space="preserve"> </w:t>
        </w:r>
      </w:ins>
      <w:r w:rsidRPr="00155B02">
        <w:rPr>
          <w:lang w:val="en-GB"/>
        </w:rPr>
        <w:t>allows comments on the speaker.</w:t>
      </w:r>
    </w:p>
    <w:p w14:paraId="5183F736" w14:textId="77777777" w:rsidR="000959A2" w:rsidRPr="00155B02" w:rsidRDefault="000959A2">
      <w:pPr>
        <w:pStyle w:val="Standard-BlockCharCharChar"/>
        <w:rPr>
          <w:lang w:val="en-GB"/>
        </w:rPr>
      </w:pPr>
    </w:p>
    <w:p w14:paraId="4EAFB66C" w14:textId="1566DE5F" w:rsidR="000959A2" w:rsidRPr="00155B02" w:rsidRDefault="000959A2">
      <w:pPr>
        <w:pStyle w:val="Standard-BlockCharCharChar"/>
        <w:rPr>
          <w:lang w:val="en-GB"/>
        </w:rPr>
      </w:pPr>
      <w:r w:rsidRPr="00155B02">
        <w:rPr>
          <w:lang w:val="en-GB"/>
        </w:rPr>
        <w:t xml:space="preserve">In order to change the entries under </w:t>
      </w:r>
      <w:r w:rsidR="00007CB6" w:rsidRPr="00155B02">
        <w:rPr>
          <w:lang w:val="en-GB"/>
        </w:rPr>
        <w:t>„</w:t>
      </w:r>
      <w:r w:rsidRPr="00155B02">
        <w:rPr>
          <w:lang w:val="en-GB"/>
        </w:rPr>
        <w:t>Languages</w:t>
      </w:r>
      <w:r w:rsidR="00E6350C" w:rsidRPr="00155B02">
        <w:rPr>
          <w:lang w:val="en-GB"/>
        </w:rPr>
        <w:t>“</w:t>
      </w:r>
      <w:ins w:id="640" w:author="Moritz Lautenbach" w:date="2014-04-15T16:16:00Z">
        <w:r w:rsidRPr="00155B02">
          <w:rPr>
            <w:lang w:val="en-GB"/>
          </w:rPr>
          <w:t>,</w:t>
        </w:r>
      </w:ins>
      <w:r w:rsidRPr="00155B02">
        <w:rPr>
          <w:lang w:val="en-GB"/>
        </w:rPr>
        <w:t xml:space="preserve"> click </w:t>
      </w:r>
      <w:r w:rsidRPr="00155B02">
        <w:rPr>
          <w:i/>
          <w:lang w:val="en-GB"/>
        </w:rPr>
        <w:t>Edit languages...</w:t>
      </w:r>
      <w:r w:rsidRPr="00155B02">
        <w:rPr>
          <w:lang w:val="en-GB"/>
        </w:rPr>
        <w:t xml:space="preserve"> . The following dialog will appear:</w:t>
      </w:r>
    </w:p>
    <w:p w14:paraId="45F624FA" w14:textId="77777777" w:rsidR="000959A2" w:rsidRPr="00155B02" w:rsidRDefault="000959A2">
      <w:pPr>
        <w:pStyle w:val="Standard-BlockCharCharChar"/>
        <w:rPr>
          <w:lang w:val="en-GB"/>
        </w:rPr>
      </w:pPr>
    </w:p>
    <w:p w14:paraId="0EF55933" w14:textId="77777777" w:rsidR="000959A2" w:rsidRPr="00155B02" w:rsidRDefault="00D84B31">
      <w:pPr>
        <w:pStyle w:val="BildChar"/>
        <w:rPr>
          <w:rFonts w:ascii="Times New Roman" w:hAnsi="Times New Roman"/>
          <w:lang w:val="en-GB"/>
        </w:rPr>
      </w:pPr>
      <w:r>
        <w:rPr>
          <w:rFonts w:ascii="Times New Roman" w:hAnsi="Times New Roman"/>
          <w:lang w:val="en-GB"/>
        </w:rPr>
        <w:pict w14:anchorId="79D67653">
          <v:shape id="_x0000_i1144" type="#_x0000_t75" style="width:306.75pt;height:141.75pt" filled="t">
            <v:fill color2="black"/>
            <v:imagedata r:id="rId173" o:title=""/>
          </v:shape>
        </w:pict>
      </w:r>
    </w:p>
    <w:p w14:paraId="756BACDA" w14:textId="77777777" w:rsidR="000959A2" w:rsidRPr="00155B02" w:rsidRDefault="000959A2">
      <w:pPr>
        <w:pStyle w:val="Standard-BlockCharCharChar"/>
        <w:rPr>
          <w:lang w:val="en-GB"/>
        </w:rPr>
      </w:pPr>
    </w:p>
    <w:p w14:paraId="3ED3114B" w14:textId="562570D0" w:rsidR="000959A2" w:rsidRPr="00155B02" w:rsidRDefault="000959A2">
      <w:pPr>
        <w:pStyle w:val="Standard-BlockCharCharChar"/>
        <w:rPr>
          <w:lang w:val="en-GB"/>
        </w:rPr>
      </w:pPr>
      <w:r w:rsidRPr="00155B02">
        <w:rPr>
          <w:lang w:val="en-GB"/>
        </w:rPr>
        <w:t xml:space="preserve">To assign a language to a speaker, select it from the list on the left side. Then click the corresponding </w:t>
      </w:r>
      <w:r w:rsidRPr="00155B02">
        <w:rPr>
          <w:i/>
          <w:lang w:val="en-GB"/>
        </w:rPr>
        <w:t>Add-</w:t>
      </w:r>
      <w:r w:rsidRPr="00155B02">
        <w:rPr>
          <w:lang w:val="en-GB"/>
        </w:rPr>
        <w:t xml:space="preserve">button. In order to delete a language, select it in the table on the right and click the corresponding </w:t>
      </w:r>
      <w:r w:rsidRPr="00155B02">
        <w:rPr>
          <w:i/>
          <w:lang w:val="en-GB"/>
        </w:rPr>
        <w:t>Remove</w:t>
      </w:r>
      <w:del w:id="641" w:author="Moritz Lautenbach" w:date="2014-04-15T16:10:00Z">
        <w:r w:rsidRPr="00155B02" w:rsidDel="00875759">
          <w:rPr>
            <w:i/>
            <w:lang w:val="en-GB"/>
          </w:rPr>
          <w:delText> </w:delText>
        </w:r>
        <w:r w:rsidRPr="00155B02" w:rsidDel="00875759">
          <w:rPr>
            <w:lang w:val="en-GB"/>
          </w:rPr>
          <w:delText xml:space="preserve"> </w:delText>
        </w:r>
      </w:del>
      <w:ins w:id="642" w:author="Moritz Lautenbach" w:date="2014-04-15T16:31:00Z">
        <w:r w:rsidRPr="00155B02">
          <w:rPr>
            <w:i/>
            <w:lang w:val="en-GB"/>
          </w:rPr>
          <w:t>-</w:t>
        </w:r>
      </w:ins>
      <w:r w:rsidRPr="00155B02">
        <w:rPr>
          <w:lang w:val="en-GB"/>
        </w:rPr>
        <w:t xml:space="preserve">button. (Please note: The languages codes available in the list have adopted from </w:t>
      </w:r>
      <w:r w:rsidR="00007CB6" w:rsidRPr="00155B02">
        <w:rPr>
          <w:lang w:val="en-GB"/>
        </w:rPr>
        <w:t>„</w:t>
      </w:r>
      <w:r w:rsidRPr="00155B02">
        <w:rPr>
          <w:lang w:val="en-GB"/>
        </w:rPr>
        <w:t>Ethnologue</w:t>
      </w:r>
      <w:r w:rsidR="00E6350C" w:rsidRPr="00155B02">
        <w:rPr>
          <w:lang w:val="en-GB"/>
        </w:rPr>
        <w:t>“</w:t>
      </w:r>
      <w:r w:rsidRPr="00155B02">
        <w:rPr>
          <w:lang w:val="en-GB"/>
        </w:rPr>
        <w:t xml:space="preserve"> (http://www.ethnologue.com/). Look up the website should you require more information on this list.</w:t>
      </w:r>
    </w:p>
    <w:p w14:paraId="424B4BE1" w14:textId="77777777" w:rsidR="000959A2" w:rsidRPr="00155B02" w:rsidRDefault="000959A2">
      <w:pPr>
        <w:pStyle w:val="Standard-BlockCharCharChar"/>
        <w:rPr>
          <w:lang w:val="en-GB"/>
        </w:rPr>
      </w:pPr>
    </w:p>
    <w:p w14:paraId="5DAAC436" w14:textId="77777777" w:rsidR="000959A2" w:rsidRPr="00155B02" w:rsidRDefault="000959A2">
      <w:pPr>
        <w:pStyle w:val="Standard-BlockCharCharChar"/>
        <w:rPr>
          <w:lang w:val="en-GB"/>
        </w:rPr>
      </w:pPr>
      <w:r w:rsidRPr="00155B02">
        <w:rPr>
          <w:lang w:val="en-GB"/>
        </w:rPr>
        <w:t xml:space="preserve">In addition, an unlimited number of user-defined attributes can be added for the speakers. To add a new user-defined attribute, click </w:t>
      </w:r>
      <w:r w:rsidRPr="00155B02">
        <w:rPr>
          <w:i/>
          <w:lang w:val="en-GB"/>
        </w:rPr>
        <w:t>Add attribute.</w:t>
      </w:r>
      <w:r w:rsidRPr="00155B02">
        <w:rPr>
          <w:lang w:val="en-GB"/>
        </w:rPr>
        <w:t xml:space="preserve"> A new attribute-value</w:t>
      </w:r>
      <w:ins w:id="643" w:author="Moritz Lautenbach" w:date="2014-04-15T16:32:00Z">
        <w:r w:rsidRPr="00155B02">
          <w:rPr>
            <w:lang w:val="en-GB"/>
          </w:rPr>
          <w:t>-</w:t>
        </w:r>
      </w:ins>
      <w:del w:id="644" w:author="Moritz Lautenbach" w:date="2014-04-15T16:32:00Z">
        <w:r w:rsidRPr="00155B02" w:rsidDel="00B56D89">
          <w:rPr>
            <w:lang w:val="en-GB"/>
          </w:rPr>
          <w:delText xml:space="preserve"> </w:delText>
        </w:r>
      </w:del>
      <w:r w:rsidRPr="00155B02">
        <w:rPr>
          <w:lang w:val="en-GB"/>
        </w:rPr>
        <w:t>pair is added to the table. It can be edited in the corresponding text fields</w:t>
      </w:r>
      <w:del w:id="645" w:author="Moritz Lautenbach" w:date="2014-04-15T16:32:00Z">
        <w:r w:rsidRPr="00155B02" w:rsidDel="00B56D89">
          <w:rPr>
            <w:lang w:val="en-GB"/>
          </w:rPr>
          <w:delText xml:space="preserve">- </w:delText>
        </w:r>
      </w:del>
      <w:ins w:id="646" w:author="Moritz Lautenbach" w:date="2014-04-15T16:32:00Z">
        <w:r w:rsidRPr="00155B02">
          <w:rPr>
            <w:lang w:val="en-GB"/>
          </w:rPr>
          <w:t xml:space="preserve">. </w:t>
        </w:r>
      </w:ins>
    </w:p>
    <w:p w14:paraId="7B3644C6" w14:textId="77777777" w:rsidR="000959A2" w:rsidRPr="00155B02" w:rsidRDefault="000959A2">
      <w:pPr>
        <w:pStyle w:val="Standard-BlockCharCharChar"/>
        <w:rPr>
          <w:lang w:val="en-GB"/>
        </w:rPr>
      </w:pPr>
    </w:p>
    <w:p w14:paraId="6BF9551D" w14:textId="77777777" w:rsidR="000959A2" w:rsidRPr="00155B02" w:rsidRDefault="000959A2">
      <w:pPr>
        <w:pStyle w:val="Standard-BlockCharCharChar"/>
        <w:rPr>
          <w:lang w:val="en-GB"/>
        </w:rPr>
      </w:pPr>
      <w:r w:rsidRPr="00155B02">
        <w:rPr>
          <w:lang w:val="en-GB"/>
        </w:rPr>
        <w:lastRenderedPageBreak/>
        <w:t xml:space="preserve">Double clicking marks the content of a field in the table and allows the overwriting of the content. Conclude your input with </w:t>
      </w:r>
      <w:r w:rsidRPr="00155B02">
        <w:rPr>
          <w:i/>
          <w:iCs/>
          <w:lang w:val="en-GB"/>
          <w:rPrChange w:id="647" w:author="Moritz Lautenbach" w:date="2014-04-15T16:33:00Z">
            <w:rPr>
              <w:iCs/>
              <w:lang w:val="en-US"/>
            </w:rPr>
          </w:rPrChange>
        </w:rPr>
        <w:t>Enter</w:t>
      </w:r>
      <w:r w:rsidRPr="00155B02">
        <w:rPr>
          <w:lang w:val="en-GB"/>
        </w:rPr>
        <w:t xml:space="preserve">. </w:t>
      </w:r>
    </w:p>
    <w:p w14:paraId="57433D09" w14:textId="77777777" w:rsidR="000959A2" w:rsidRPr="00155B02" w:rsidRDefault="000959A2">
      <w:pPr>
        <w:pStyle w:val="Standard-BlockCharCharChar"/>
        <w:rPr>
          <w:lang w:val="en-GB"/>
        </w:rPr>
      </w:pPr>
    </w:p>
    <w:p w14:paraId="498953B7" w14:textId="5B2653FE" w:rsidR="000959A2" w:rsidRPr="00155B02" w:rsidRDefault="000959A2">
      <w:pPr>
        <w:pStyle w:val="Standard-BlockCharCharChar"/>
        <w:rPr>
          <w:lang w:val="en-GB"/>
        </w:rPr>
      </w:pPr>
      <w:r w:rsidRPr="00155B02">
        <w:rPr>
          <w:lang w:val="en-GB"/>
        </w:rPr>
        <w:t xml:space="preserve">If the space under </w:t>
      </w:r>
      <w:r w:rsidR="00007CB6" w:rsidRPr="00155B02">
        <w:rPr>
          <w:lang w:val="en-GB"/>
        </w:rPr>
        <w:t>„</w:t>
      </w:r>
      <w:r w:rsidRPr="00155B02">
        <w:rPr>
          <w:lang w:val="en-GB"/>
        </w:rPr>
        <w:t>Value</w:t>
      </w:r>
      <w:r w:rsidR="00E6350C" w:rsidRPr="00155B02">
        <w:rPr>
          <w:lang w:val="en-GB"/>
        </w:rPr>
        <w:t>“</w:t>
      </w:r>
      <w:r w:rsidRPr="00155B02">
        <w:rPr>
          <w:lang w:val="en-GB"/>
        </w:rPr>
        <w:t xml:space="preserve"> does not suffice, click the button with the three dots (...) in order to get a larger window in which you can edit.</w:t>
      </w:r>
    </w:p>
    <w:p w14:paraId="345D7E54" w14:textId="77777777" w:rsidR="000959A2" w:rsidRPr="00155B02" w:rsidRDefault="000959A2">
      <w:pPr>
        <w:pStyle w:val="Standard-BlockCharCharChar"/>
        <w:rPr>
          <w:lang w:val="en-GB"/>
        </w:rPr>
      </w:pPr>
    </w:p>
    <w:p w14:paraId="01C4371C" w14:textId="77777777" w:rsidR="000959A2" w:rsidRPr="00155B02" w:rsidRDefault="000959A2">
      <w:pPr>
        <w:pStyle w:val="Standard-BlockCharCharChar"/>
        <w:rPr>
          <w:lang w:val="en-GB"/>
        </w:rPr>
      </w:pPr>
      <w:r w:rsidRPr="00155B02">
        <w:rPr>
          <w:lang w:val="en-GB"/>
        </w:rPr>
        <w:t xml:space="preserve">In order to delete a user-defined attribute, select it in the table and click </w:t>
      </w:r>
      <w:r w:rsidRPr="00155B02">
        <w:rPr>
          <w:i/>
          <w:lang w:val="en-GB"/>
        </w:rPr>
        <w:t>Remove attribute</w:t>
      </w:r>
      <w:r w:rsidRPr="00155B02">
        <w:rPr>
          <w:lang w:val="en-GB"/>
        </w:rPr>
        <w:t>.</w:t>
      </w:r>
    </w:p>
    <w:p w14:paraId="5F82D170" w14:textId="77777777" w:rsidR="000959A2" w:rsidRPr="00155B02" w:rsidRDefault="000959A2">
      <w:pPr>
        <w:pStyle w:val="Standard-BlockCharCharChar"/>
        <w:rPr>
          <w:lang w:val="en-GB"/>
        </w:rPr>
      </w:pPr>
    </w:p>
    <w:p w14:paraId="38A98C3C" w14:textId="77777777" w:rsidR="000959A2" w:rsidRPr="00155B02" w:rsidRDefault="000959A2">
      <w:pPr>
        <w:pStyle w:val="Standard-BlockCharCharChar"/>
        <w:rPr>
          <w:i/>
          <w:lang w:val="en-GB"/>
        </w:rPr>
      </w:pPr>
      <w:r w:rsidRPr="00155B02">
        <w:rPr>
          <w:lang w:val="en-GB"/>
        </w:rPr>
        <w:t xml:space="preserve">In order to apply all the already defined attributes for the current speaker to other speakers in the transcription, click </w:t>
      </w:r>
      <w:r w:rsidRPr="00155B02">
        <w:rPr>
          <w:i/>
          <w:lang w:val="en-GB"/>
        </w:rPr>
        <w:t>Collect attributes.</w:t>
      </w:r>
    </w:p>
    <w:p w14:paraId="5B759C68" w14:textId="77777777" w:rsidR="000959A2" w:rsidRPr="00155B02" w:rsidRDefault="000959A2">
      <w:pPr>
        <w:pStyle w:val="Standard-BlockCharCharChar"/>
        <w:rPr>
          <w:lang w:val="en-GB"/>
        </w:rPr>
      </w:pPr>
    </w:p>
    <w:p w14:paraId="49FE2DFA" w14:textId="77777777" w:rsidR="000959A2" w:rsidRPr="00155B02" w:rsidRDefault="000959A2">
      <w:pPr>
        <w:pStyle w:val="Standard-BlockCharCharChar"/>
        <w:rPr>
          <w:lang w:val="en-GB"/>
        </w:rPr>
      </w:pPr>
      <w:r w:rsidRPr="00155B02">
        <w:rPr>
          <w:lang w:val="en-GB"/>
        </w:rPr>
        <w:t xml:space="preserve">In order to make use of a user-defined attribute from a different transcription, click </w:t>
      </w:r>
      <w:r w:rsidRPr="00155B02">
        <w:rPr>
          <w:i/>
          <w:lang w:val="en-GB"/>
        </w:rPr>
        <w:t>Template</w:t>
      </w:r>
      <w:r w:rsidRPr="00155B02">
        <w:rPr>
          <w:lang w:val="en-GB"/>
        </w:rPr>
        <w:t xml:space="preserve"> and browse for the transcription in the file dialog that appears.</w:t>
      </w:r>
    </w:p>
    <w:p w14:paraId="3736B4C0" w14:textId="77777777" w:rsidR="000959A2" w:rsidRPr="00155B02" w:rsidRDefault="000959A2">
      <w:pPr>
        <w:pStyle w:val="Standard-BlockCharCharChar"/>
        <w:rPr>
          <w:lang w:val="en-GB"/>
        </w:rPr>
      </w:pPr>
    </w:p>
    <w:p w14:paraId="48C0F6ED" w14:textId="77777777" w:rsidR="000959A2" w:rsidRPr="00155B02" w:rsidRDefault="000959A2">
      <w:pPr>
        <w:pStyle w:val="Standard-BlockCharCharChar"/>
        <w:rPr>
          <w:i/>
          <w:lang w:val="en-GB"/>
        </w:rPr>
      </w:pPr>
      <w:r w:rsidRPr="00155B02">
        <w:rPr>
          <w:lang w:val="en-GB"/>
        </w:rPr>
        <w:t xml:space="preserve">To change the order in which the attributes are listed, select the attribute you would like to move and click </w:t>
      </w:r>
      <w:r w:rsidRPr="00155B02">
        <w:rPr>
          <w:i/>
          <w:lang w:val="en-GB"/>
        </w:rPr>
        <w:t>Up</w:t>
      </w:r>
      <w:r w:rsidRPr="00155B02">
        <w:rPr>
          <w:lang w:val="en-GB"/>
        </w:rPr>
        <w:t xml:space="preserve"> or </w:t>
      </w:r>
      <w:r w:rsidRPr="00155B02">
        <w:rPr>
          <w:i/>
          <w:lang w:val="en-GB"/>
        </w:rPr>
        <w:t>Down.</w:t>
      </w:r>
    </w:p>
    <w:p w14:paraId="2DCDBF63" w14:textId="77777777" w:rsidR="000959A2" w:rsidRPr="00155B02" w:rsidRDefault="000959A2">
      <w:pPr>
        <w:pStyle w:val="Standard-BlockCharCharChar"/>
        <w:rPr>
          <w:lang w:val="en-GB"/>
        </w:rPr>
      </w:pPr>
    </w:p>
    <w:p w14:paraId="4933F1E9" w14:textId="77777777" w:rsidR="000959A2" w:rsidRPr="00155B02" w:rsidRDefault="000959A2">
      <w:pPr>
        <w:pStyle w:val="Standard-BlockCharCharChar"/>
        <w:rPr>
          <w:lang w:val="en-GB"/>
        </w:rPr>
      </w:pPr>
      <w:r w:rsidRPr="00155B02">
        <w:rPr>
          <w:lang w:val="en-GB"/>
        </w:rPr>
        <w:t xml:space="preserve">In order to save the changes made in the speaker table, close the dialog by clicking </w:t>
      </w:r>
      <w:r w:rsidRPr="00155B02">
        <w:rPr>
          <w:i/>
          <w:lang w:val="en-GB"/>
        </w:rPr>
        <w:t>OK</w:t>
      </w:r>
      <w:r w:rsidRPr="00155B02">
        <w:rPr>
          <w:lang w:val="en-GB"/>
        </w:rPr>
        <w:t>.</w:t>
      </w:r>
    </w:p>
    <w:p w14:paraId="68D45348" w14:textId="77777777" w:rsidR="000959A2" w:rsidRPr="00155B02" w:rsidRDefault="000959A2">
      <w:pPr>
        <w:rPr>
          <w:rFonts w:ascii="Times New Roman" w:hAnsi="Times New Roman" w:cs="Times New Roman"/>
          <w:lang w:val="en-GB"/>
        </w:rPr>
      </w:pPr>
    </w:p>
    <w:p w14:paraId="348BD09E" w14:textId="77777777" w:rsidR="000959A2" w:rsidRPr="00155B02" w:rsidRDefault="000959A2" w:rsidP="00BC7D6E">
      <w:pPr>
        <w:pStyle w:val="berschrift3"/>
        <w:numPr>
          <w:ilvl w:val="2"/>
          <w:numId w:val="84"/>
        </w:numPr>
        <w:ind w:left="482" w:hanging="482"/>
        <w:rPr>
          <w:rFonts w:cs="Times New Roman"/>
          <w:lang w:val="en-GB"/>
        </w:rPr>
      </w:pPr>
      <w:bookmarkStart w:id="648" w:name="_Toc399421936"/>
      <w:r w:rsidRPr="00155B02">
        <w:rPr>
          <w:rFonts w:cs="Times New Roman"/>
          <w:lang w:val="en-GB"/>
        </w:rPr>
        <w:t>Transcription &gt; Recordings…</w:t>
      </w:r>
      <w:bookmarkEnd w:id="648"/>
    </w:p>
    <w:p w14:paraId="72CF009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Opens a dialog through which digital audio and/or video files</w:t>
      </w:r>
      <w:ins w:id="649" w:author="Moritz Lautenbach" w:date="2014-04-15T16:33: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can be linked to the transcription. </w:t>
      </w:r>
    </w:p>
    <w:p w14:paraId="0A5737E4" w14:textId="77777777" w:rsidR="000959A2" w:rsidRPr="00155B02" w:rsidRDefault="000959A2">
      <w:pPr>
        <w:rPr>
          <w:rFonts w:ascii="Times New Roman" w:hAnsi="Times New Roman" w:cs="Times New Roman"/>
          <w:lang w:val="en-GB"/>
        </w:rPr>
      </w:pPr>
    </w:p>
    <w:p w14:paraId="4F07E9CA"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338654CD">
          <v:shape id="_x0000_i1145" type="#_x0000_t75" style="width:358.5pt;height:168pt" filled="t">
            <v:fill color2="black"/>
            <v:imagedata r:id="rId174" o:title=""/>
          </v:shape>
        </w:pict>
      </w:r>
    </w:p>
    <w:p w14:paraId="7DA0BA8D" w14:textId="77777777" w:rsidR="000959A2" w:rsidRPr="00155B02" w:rsidRDefault="000959A2">
      <w:pPr>
        <w:rPr>
          <w:rFonts w:ascii="Times New Roman" w:hAnsi="Times New Roman" w:cs="Times New Roman"/>
          <w:lang w:val="en-GB"/>
        </w:rPr>
      </w:pPr>
    </w:p>
    <w:p w14:paraId="1A21C111" w14:textId="021EEC4D"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 xml:space="preserve">Use the </w:t>
      </w:r>
      <w:r w:rsidR="00007CB6" w:rsidRPr="00155B02">
        <w:rPr>
          <w:rFonts w:ascii="Times New Roman" w:hAnsi="Times New Roman" w:cs="Times New Roman"/>
          <w:lang w:val="en-GB"/>
        </w:rPr>
        <w:t>„</w:t>
      </w:r>
      <w:r w:rsidRPr="00155B02">
        <w:rPr>
          <w:rFonts w:ascii="Times New Roman" w:hAnsi="Times New Roman" w:cs="Times New Roman"/>
          <w:lang w:val="en-GB"/>
        </w:rPr>
        <w:t>Add...</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button to add a media file to the list. Select an entry in the list and click </w:t>
      </w:r>
      <w:r w:rsidR="00007CB6" w:rsidRPr="00155B02">
        <w:rPr>
          <w:rFonts w:ascii="Times New Roman" w:hAnsi="Times New Roman" w:cs="Times New Roman"/>
          <w:lang w:val="en-GB"/>
        </w:rPr>
        <w:t>„</w:t>
      </w:r>
      <w:r w:rsidRPr="00155B02">
        <w:rPr>
          <w:rFonts w:ascii="Times New Roman" w:hAnsi="Times New Roman" w:cs="Times New Roman"/>
          <w:lang w:val="en-GB"/>
        </w:rPr>
        <w:t>Remove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delete that entry from the list. Select an entry in the list and use the buttons </w:t>
      </w:r>
      <w:r w:rsidR="00007CB6" w:rsidRPr="00155B02">
        <w:rPr>
          <w:rFonts w:ascii="Times New Roman" w:hAnsi="Times New Roman" w:cs="Times New Roman"/>
          <w:lang w:val="en-GB"/>
        </w:rPr>
        <w:t>„</w:t>
      </w:r>
      <w:r w:rsidRPr="00155B02">
        <w:rPr>
          <w:rFonts w:ascii="Times New Roman" w:hAnsi="Times New Roman" w:cs="Times New Roman"/>
          <w:lang w:val="en-GB"/>
        </w:rPr>
        <w:t>Top</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w:t>
      </w:r>
      <w:r w:rsidR="00007CB6" w:rsidRPr="00155B02">
        <w:rPr>
          <w:rFonts w:ascii="Times New Roman" w:hAnsi="Times New Roman" w:cs="Times New Roman"/>
          <w:lang w:val="en-GB"/>
        </w:rPr>
        <w:t>„</w:t>
      </w:r>
      <w:r w:rsidRPr="00155B02">
        <w:rPr>
          <w:rFonts w:ascii="Times New Roman" w:hAnsi="Times New Roman" w:cs="Times New Roman"/>
          <w:lang w:val="en-GB"/>
        </w:rPr>
        <w:t>Up</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and </w:t>
      </w:r>
      <w:r w:rsidR="00007CB6" w:rsidRPr="00155B02">
        <w:rPr>
          <w:rFonts w:ascii="Times New Roman" w:hAnsi="Times New Roman" w:cs="Times New Roman"/>
          <w:lang w:val="en-GB"/>
        </w:rPr>
        <w:t>„</w:t>
      </w:r>
      <w:r w:rsidRPr="00155B02">
        <w:rPr>
          <w:rFonts w:ascii="Times New Roman" w:hAnsi="Times New Roman" w:cs="Times New Roman"/>
          <w:lang w:val="en-GB"/>
        </w:rPr>
        <w:t>Down</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change the order of the files. Please note the following:</w:t>
      </w:r>
    </w:p>
    <w:p w14:paraId="1BF856CF" w14:textId="77777777" w:rsidR="000959A2" w:rsidRPr="00155B02" w:rsidRDefault="000959A2">
      <w:pPr>
        <w:rPr>
          <w:rFonts w:ascii="Times New Roman" w:hAnsi="Times New Roman" w:cs="Times New Roman"/>
          <w:lang w:val="en-GB"/>
        </w:rPr>
      </w:pPr>
    </w:p>
    <w:p w14:paraId="21270E6E" w14:textId="7626BAC1"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 xml:space="preserve">For the oscillogram view, the </w:t>
      </w:r>
      <w:r w:rsidR="00C11634" w:rsidRPr="00155B02">
        <w:rPr>
          <w:rFonts w:ascii="Times New Roman" w:hAnsi="Times New Roman" w:cs="Times New Roman"/>
          <w:lang w:val="en-GB"/>
        </w:rPr>
        <w:t>Editor</w:t>
      </w:r>
      <w:del w:id="650" w:author="Moritz Lautenbach" w:date="2014-04-16T13:10:00Z">
        <w:r w:rsidRPr="00155B02" w:rsidDel="00C716A7">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ins w:id="651" w:author="Moritz Lautenbach" w:date="2014-04-16T13:10: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will search for a file with the file extension </w:t>
      </w:r>
      <w:r w:rsidR="00007CB6" w:rsidRPr="00155B02">
        <w:rPr>
          <w:rFonts w:ascii="Times New Roman" w:hAnsi="Times New Roman" w:cs="Times New Roman"/>
          <w:lang w:val="en-GB"/>
        </w:rPr>
        <w:t>„</w:t>
      </w:r>
      <w:ins w:id="652" w:author="Moritz Lautenbach" w:date="2014-04-15T16:37:00Z">
        <w:r w:rsidRPr="00155B02">
          <w:rPr>
            <w:rFonts w:ascii="Times New Roman" w:hAnsi="Times New Roman" w:cs="Times New Roman"/>
            <w:lang w:val="en-GB"/>
          </w:rPr>
          <w:t>.</w:t>
        </w:r>
      </w:ins>
      <w:r w:rsidRPr="00155B02">
        <w:rPr>
          <w:rFonts w:ascii="Times New Roman" w:hAnsi="Times New Roman" w:cs="Times New Roman"/>
          <w:lang w:val="en-GB"/>
        </w:rPr>
        <w:t>wav</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or </w:t>
      </w:r>
      <w:r w:rsidR="00007CB6" w:rsidRPr="00155B02">
        <w:rPr>
          <w:rFonts w:ascii="Times New Roman" w:hAnsi="Times New Roman" w:cs="Times New Roman"/>
          <w:lang w:val="en-GB"/>
        </w:rPr>
        <w:t>„</w:t>
      </w:r>
      <w:ins w:id="653" w:author="Moritz Lautenbach" w:date="2014-04-15T16:37:00Z">
        <w:r w:rsidRPr="00155B02">
          <w:rPr>
            <w:rFonts w:ascii="Times New Roman" w:hAnsi="Times New Roman" w:cs="Times New Roman"/>
            <w:lang w:val="en-GB"/>
          </w:rPr>
          <w:t>.</w:t>
        </w:r>
      </w:ins>
      <w:r w:rsidRPr="00155B02">
        <w:rPr>
          <w:rFonts w:ascii="Times New Roman" w:hAnsi="Times New Roman" w:cs="Times New Roman"/>
          <w:lang w:val="en-GB"/>
        </w:rPr>
        <w:t>WAV</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If the </w:t>
      </w:r>
      <w:r w:rsidR="00C11634" w:rsidRPr="00155B02">
        <w:rPr>
          <w:rFonts w:ascii="Times New Roman" w:hAnsi="Times New Roman" w:cs="Times New Roman"/>
          <w:lang w:val="en-GB"/>
        </w:rPr>
        <w:t>Editor</w:t>
      </w:r>
      <w:del w:id="654" w:author="Moritz Lautenbach" w:date="2014-04-16T13:10:00Z">
        <w:r w:rsidRPr="00155B02" w:rsidDel="00C716A7">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ins w:id="655" w:author="Moritz Lautenbach" w:date="2014-04-16T13:10:00Z">
        <w:r w:rsidRPr="00155B02">
          <w:rPr>
            <w:rFonts w:ascii="Times New Roman" w:hAnsi="Times New Roman" w:cs="Times New Roman"/>
            <w:lang w:val="en-GB"/>
          </w:rPr>
          <w:t xml:space="preserve"> </w:t>
        </w:r>
      </w:ins>
      <w:r w:rsidRPr="00155B02">
        <w:rPr>
          <w:rFonts w:ascii="Times New Roman" w:hAnsi="Times New Roman" w:cs="Times New Roman"/>
          <w:lang w:val="en-GB"/>
        </w:rPr>
        <w:t xml:space="preserve">finds such a file, the oscillogram will be calculated on the basis of this file. If the </w:t>
      </w:r>
      <w:r w:rsidR="00C11634" w:rsidRPr="00155B02">
        <w:rPr>
          <w:rFonts w:ascii="Times New Roman" w:hAnsi="Times New Roman" w:cs="Times New Roman"/>
          <w:lang w:val="en-GB"/>
        </w:rPr>
        <w:t>Editor</w:t>
      </w:r>
      <w:del w:id="656" w:author="Moritz Lautenbach" w:date="2014-04-16T13:11:00Z">
        <w:r w:rsidRPr="00155B02" w:rsidDel="00C716A7">
          <w:rPr>
            <w:rFonts w:ascii="Times New Roman" w:hAnsi="Times New Roman" w:cs="Times New Roman"/>
            <w:lang w:val="en-GB"/>
          </w:rPr>
          <w:delText xml:space="preserve"> </w:delText>
        </w:r>
      </w:del>
      <w:r w:rsidR="00C11634" w:rsidRPr="00155B02">
        <w:rPr>
          <w:rFonts w:ascii="Times New Roman" w:hAnsi="Times New Roman" w:cs="Times New Roman"/>
          <w:lang w:val="en-GB"/>
        </w:rPr>
        <w:t>Editor</w:t>
      </w:r>
      <w:ins w:id="657" w:author="Moritz Lautenbach" w:date="2014-04-16T13:11:00Z">
        <w:r w:rsidRPr="00155B02">
          <w:rPr>
            <w:rFonts w:ascii="Times New Roman" w:hAnsi="Times New Roman" w:cs="Times New Roman"/>
            <w:lang w:val="en-GB"/>
          </w:rPr>
          <w:t xml:space="preserve"> </w:t>
        </w:r>
      </w:ins>
      <w:r w:rsidRPr="00155B02">
        <w:rPr>
          <w:rFonts w:ascii="Times New Roman" w:hAnsi="Times New Roman" w:cs="Times New Roman"/>
          <w:lang w:val="en-GB"/>
        </w:rPr>
        <w:t>does not find one, a timeline without an oscillogram is drawn on the basis of the first file in the list.</w:t>
      </w:r>
    </w:p>
    <w:p w14:paraId="72615385" w14:textId="77777777"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The player always loads the first file in the list. If you load a different media file with help of the Audio/Video Panel, it will be placed at the top of the list.</w:t>
      </w:r>
    </w:p>
    <w:p w14:paraId="1ACE130C" w14:textId="3DBEB6F9"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 xml:space="preserve">The </w:t>
      </w:r>
      <w:r w:rsidR="00007CB6" w:rsidRPr="00155B02">
        <w:rPr>
          <w:rFonts w:ascii="Times New Roman" w:hAnsi="Times New Roman" w:cs="Times New Roman"/>
          <w:lang w:val="en-GB"/>
        </w:rPr>
        <w:t>„</w:t>
      </w:r>
      <w:r w:rsidRPr="00155B02">
        <w:rPr>
          <w:rFonts w:ascii="Times New Roman" w:hAnsi="Times New Roman" w:cs="Times New Roman"/>
          <w:lang w:val="en-GB"/>
        </w:rPr>
        <w:t>HTML Partitur + Flash Player</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output (see </w:t>
      </w:r>
      <w:r w:rsidR="00007CB6" w:rsidRPr="00155B02">
        <w:rPr>
          <w:rFonts w:ascii="Times New Roman" w:hAnsi="Times New Roman" w:cs="Times New Roman"/>
          <w:lang w:val="en-GB"/>
        </w:rPr>
        <w:t>„</w:t>
      </w:r>
      <w:r w:rsidRPr="00155B02">
        <w:rPr>
          <w:rFonts w:ascii="Times New Roman" w:hAnsi="Times New Roman" w:cs="Times New Roman"/>
          <w:lang w:val="en-GB"/>
        </w:rPr>
        <w:t>File &gt; Output...</w:t>
      </w:r>
      <w:ins w:id="658" w:author="Moritz Lautenbach" w:date="2014-04-15T16:38:00Z">
        <w:r w:rsidRPr="00155B02">
          <w:rPr>
            <w:rFonts w:ascii="Times New Roman" w:hAnsi="Times New Roman" w:cs="Times New Roman"/>
            <w:lang w:val="en-GB"/>
          </w:rPr>
          <w:t>”</w:t>
        </w:r>
      </w:ins>
      <w:r w:rsidRPr="00155B02">
        <w:rPr>
          <w:rFonts w:ascii="Times New Roman" w:hAnsi="Times New Roman" w:cs="Times New Roman"/>
          <w:lang w:val="en-GB"/>
        </w:rPr>
        <w:t xml:space="preserve">) searches for the first file with the extension </w:t>
      </w:r>
      <w:r w:rsidR="00007CB6" w:rsidRPr="00155B02">
        <w:rPr>
          <w:rFonts w:ascii="Times New Roman" w:hAnsi="Times New Roman" w:cs="Times New Roman"/>
          <w:lang w:val="en-GB"/>
        </w:rPr>
        <w:t>„</w:t>
      </w:r>
      <w:ins w:id="659" w:author="Moritz Lautenbach" w:date="2014-04-15T16:38:00Z">
        <w:r w:rsidRPr="00155B02">
          <w:rPr>
            <w:rFonts w:ascii="Times New Roman" w:hAnsi="Times New Roman" w:cs="Times New Roman"/>
            <w:lang w:val="en-GB"/>
          </w:rPr>
          <w:t>.</w:t>
        </w:r>
      </w:ins>
      <w:r w:rsidRPr="00155B02">
        <w:rPr>
          <w:rFonts w:ascii="Times New Roman" w:hAnsi="Times New Roman" w:cs="Times New Roman"/>
          <w:lang w:val="en-GB"/>
        </w:rPr>
        <w:t>mp3</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or</w:t>
      </w:r>
      <w:ins w:id="660" w:author="Moritz Lautenbach" w:date="2014-04-15T16:38:00Z">
        <w:r w:rsidRPr="00155B02">
          <w:rPr>
            <w:rFonts w:ascii="Times New Roman" w:hAnsi="Times New Roman" w:cs="Times New Roman"/>
            <w:lang w:val="en-GB"/>
          </w:rPr>
          <w:t xml:space="preserve"> </w:t>
        </w:r>
      </w:ins>
      <w:r w:rsidR="00007CB6" w:rsidRPr="00155B02">
        <w:rPr>
          <w:rFonts w:ascii="Times New Roman" w:hAnsi="Times New Roman" w:cs="Times New Roman"/>
          <w:lang w:val="en-GB"/>
        </w:rPr>
        <w:t>„</w:t>
      </w:r>
      <w:ins w:id="661" w:author="Moritz Lautenbach" w:date="2014-04-15T16:38:00Z">
        <w:r w:rsidRPr="00155B02">
          <w:rPr>
            <w:rFonts w:ascii="Times New Roman" w:hAnsi="Times New Roman" w:cs="Times New Roman"/>
            <w:lang w:val="en-GB"/>
          </w:rPr>
          <w:t>.</w:t>
        </w:r>
      </w:ins>
      <w:r w:rsidRPr="00155B02">
        <w:rPr>
          <w:rFonts w:ascii="Times New Roman" w:hAnsi="Times New Roman" w:cs="Times New Roman"/>
          <w:lang w:val="en-GB"/>
        </w:rPr>
        <w:t>MP3</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If no such file is found, the corresponding error message will appear. </w:t>
      </w:r>
    </w:p>
    <w:p w14:paraId="6EBD8567" w14:textId="77777777" w:rsidR="000959A2" w:rsidRPr="00155B02"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 xml:space="preserve">Normally, files in the list should only be distinguishable on the basis of their file format (Audio vs. Video, different Codecs). In particular, they should all be of the same length. </w:t>
      </w:r>
    </w:p>
    <w:p w14:paraId="77B3BCA5" w14:textId="77777777" w:rsidR="000959A2" w:rsidRPr="00155B02" w:rsidRDefault="000959A2">
      <w:pPr>
        <w:rPr>
          <w:rFonts w:ascii="Times New Roman" w:hAnsi="Times New Roman" w:cs="Times New Roman"/>
          <w:lang w:val="en-GB"/>
        </w:rPr>
      </w:pPr>
    </w:p>
    <w:p w14:paraId="45590C70" w14:textId="77777777" w:rsidR="000959A2" w:rsidRPr="00155B02" w:rsidRDefault="000959A2" w:rsidP="00BC7D6E">
      <w:pPr>
        <w:pStyle w:val="berschrift3"/>
        <w:numPr>
          <w:ilvl w:val="2"/>
          <w:numId w:val="84"/>
        </w:numPr>
        <w:ind w:left="482" w:hanging="482"/>
        <w:rPr>
          <w:rFonts w:cs="Times New Roman"/>
          <w:lang w:val="en-GB"/>
        </w:rPr>
      </w:pPr>
      <w:bookmarkStart w:id="662" w:name="_Toc399421937"/>
      <w:r w:rsidRPr="00155B02">
        <w:rPr>
          <w:rFonts w:cs="Times New Roman"/>
          <w:lang w:val="en-GB"/>
        </w:rPr>
        <w:t>Transcription &gt; Structure errors…</w:t>
      </w:r>
      <w:bookmarkEnd w:id="662"/>
    </w:p>
    <w:p w14:paraId="043F0054" w14:textId="77777777" w:rsidR="000959A2" w:rsidRPr="00155B02" w:rsidRDefault="000959A2">
      <w:pPr>
        <w:rPr>
          <w:ins w:id="663" w:author="Moritz Lautenbach" w:date="2014-04-15T16:39:00Z"/>
          <w:rFonts w:ascii="Times New Roman" w:hAnsi="Times New Roman" w:cs="Times New Roman"/>
          <w:lang w:val="en-GB"/>
        </w:rPr>
      </w:pPr>
      <w:r w:rsidRPr="00155B02">
        <w:rPr>
          <w:rFonts w:ascii="Times New Roman" w:hAnsi="Times New Roman" w:cs="Times New Roman"/>
          <w:lang w:val="en-GB"/>
        </w:rPr>
        <w:t xml:space="preserve">Displays a dialog for editing structural errors (see also the document </w:t>
      </w:r>
      <w:r w:rsidRPr="00155B02">
        <w:rPr>
          <w:rStyle w:val="Dokumentation"/>
          <w:rFonts w:ascii="Times New Roman" w:hAnsi="Times New Roman" w:cs="Times New Roman"/>
          <w:lang w:val="en-GB"/>
        </w:rPr>
        <w:t>How to edit and correct transcriptions</w:t>
      </w:r>
      <w:r w:rsidRPr="00155B02">
        <w:rPr>
          <w:rFonts w:ascii="Times New Roman" w:hAnsi="Times New Roman" w:cs="Times New Roman"/>
          <w:lang w:val="en-GB"/>
        </w:rPr>
        <w:t>).</w:t>
      </w:r>
    </w:p>
    <w:p w14:paraId="7FFC4F9B" w14:textId="77777777" w:rsidR="000959A2" w:rsidRPr="00155B02" w:rsidRDefault="000959A2">
      <w:pPr>
        <w:rPr>
          <w:rFonts w:ascii="Times New Roman" w:hAnsi="Times New Roman" w:cs="Times New Roman"/>
          <w:lang w:val="en-GB"/>
        </w:rPr>
      </w:pPr>
    </w:p>
    <w:p w14:paraId="0D86FD40" w14:textId="77777777" w:rsidR="000959A2" w:rsidRPr="00155B02" w:rsidRDefault="000959A2">
      <w:pPr>
        <w:rPr>
          <w:rFonts w:ascii="Times New Roman" w:hAnsi="Times New Roman" w:cs="Times New Roman"/>
          <w:lang w:val="en-GB"/>
        </w:rPr>
      </w:pPr>
    </w:p>
    <w:p w14:paraId="0EAE312E"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436FFFAF">
          <v:shape id="_x0000_i1146" type="#_x0000_t75" style="width:189pt;height:126.75pt" filled="t">
            <v:fill color2="black"/>
            <v:imagedata r:id="rId175" o:title=""/>
          </v:shape>
        </w:pict>
      </w:r>
    </w:p>
    <w:p w14:paraId="4BA17CA4" w14:textId="77777777" w:rsidR="000959A2" w:rsidRPr="00155B02" w:rsidRDefault="000959A2">
      <w:pPr>
        <w:rPr>
          <w:rFonts w:ascii="Times New Roman" w:hAnsi="Times New Roman" w:cs="Times New Roman"/>
          <w:lang w:val="en-GB"/>
        </w:rPr>
      </w:pPr>
    </w:p>
    <w:p w14:paraId="0D376BA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following structural errors can occur:</w:t>
      </w:r>
    </w:p>
    <w:p w14:paraId="2228E757" w14:textId="0193E72C"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Temporal anomaly</w:t>
      </w:r>
      <w:r w:rsidR="00E6350C" w:rsidRPr="00155B02">
        <w:rPr>
          <w:rFonts w:ascii="Times New Roman" w:hAnsi="Times New Roman" w:cs="Times New Roman"/>
          <w:lang w:val="en-GB"/>
        </w:rPr>
        <w:t>“</w:t>
      </w:r>
      <w:r w:rsidR="000959A2" w:rsidRPr="00155B02">
        <w:rPr>
          <w:rFonts w:ascii="Times New Roman" w:hAnsi="Times New Roman" w:cs="Times New Roman"/>
          <w:lang w:val="en-GB"/>
        </w:rPr>
        <w:t>: absolute time values in the time axis have to show a monotonous increase.</w:t>
      </w:r>
    </w:p>
    <w:p w14:paraId="163FC502" w14:textId="550CA083"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More than one transcription tier for one speaker</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there may only be one tier of type </w:t>
      </w:r>
      <w:r w:rsidRPr="00155B02">
        <w:rPr>
          <w:rFonts w:ascii="Times New Roman" w:hAnsi="Times New Roman" w:cs="Times New Roman"/>
          <w:lang w:val="en-GB"/>
        </w:rPr>
        <w:t>„</w:t>
      </w:r>
      <w:r w:rsidR="000959A2" w:rsidRPr="00155B02">
        <w:rPr>
          <w:rFonts w:ascii="Times New Roman" w:hAnsi="Times New Roman" w:cs="Times New Roman"/>
          <w:lang w:val="en-GB"/>
        </w:rPr>
        <w:t>T</w:t>
      </w:r>
      <w:r w:rsidR="00E6350C" w:rsidRPr="00155B02">
        <w:rPr>
          <w:rFonts w:ascii="Times New Roman" w:hAnsi="Times New Roman" w:cs="Times New Roman"/>
          <w:lang w:val="en-GB"/>
        </w:rPr>
        <w:t>“</w:t>
      </w:r>
      <w:r w:rsidR="000959A2" w:rsidRPr="00155B02">
        <w:rPr>
          <w:rFonts w:ascii="Times New Roman" w:hAnsi="Times New Roman" w:cs="Times New Roman"/>
          <w:lang w:val="en-GB"/>
        </w:rPr>
        <w:t>(ranscription)</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for every speaker.</w:t>
      </w:r>
    </w:p>
    <w:p w14:paraId="27758D62" w14:textId="410DED86"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Orphaned transcription tier</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Tiers of type </w:t>
      </w:r>
      <w:r w:rsidRPr="00155B02">
        <w:rPr>
          <w:rFonts w:ascii="Times New Roman" w:hAnsi="Times New Roman" w:cs="Times New Roman"/>
          <w:lang w:val="en-GB"/>
        </w:rPr>
        <w:t>„</w:t>
      </w:r>
      <w:r w:rsidR="000959A2" w:rsidRPr="00155B02">
        <w:rPr>
          <w:rFonts w:ascii="Times New Roman" w:hAnsi="Times New Roman" w:cs="Times New Roman"/>
          <w:lang w:val="en-GB"/>
        </w:rPr>
        <w:t>T(ranscription)</w:t>
      </w:r>
      <w:ins w:id="664" w:author="Moritz Lautenbach" w:date="2014-04-15T16:39:00Z">
        <w:r w:rsidR="000959A2" w:rsidRPr="00155B02">
          <w:rPr>
            <w:rFonts w:ascii="Times New Roman" w:hAnsi="Times New Roman" w:cs="Times New Roman"/>
            <w:lang w:val="en-GB"/>
          </w:rPr>
          <w:t>”</w:t>
        </w:r>
      </w:ins>
      <w:r w:rsidR="000959A2" w:rsidRPr="00155B02">
        <w:rPr>
          <w:rFonts w:ascii="Times New Roman" w:hAnsi="Times New Roman" w:cs="Times New Roman"/>
          <w:lang w:val="en-GB"/>
        </w:rPr>
        <w:t xml:space="preserve"> have to be assigned to a speaker.</w:t>
      </w:r>
    </w:p>
    <w:p w14:paraId="63BDB028" w14:textId="2AF32E81"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Orphaned annotation tier</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Tiers of type </w:t>
      </w:r>
      <w:r w:rsidRPr="00155B02">
        <w:rPr>
          <w:rFonts w:ascii="Times New Roman" w:hAnsi="Times New Roman" w:cs="Times New Roman"/>
          <w:lang w:val="en-GB"/>
        </w:rPr>
        <w:t>„</w:t>
      </w:r>
      <w:r w:rsidR="000959A2" w:rsidRPr="00155B02">
        <w:rPr>
          <w:rFonts w:ascii="Times New Roman" w:hAnsi="Times New Roman" w:cs="Times New Roman"/>
          <w:lang w:val="en-GB"/>
        </w:rPr>
        <w:t>A(nnotation)</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have to be assigned to a speaker. Furthermore, in addition to this tier there has to be a tier of type </w:t>
      </w:r>
      <w:r w:rsidRPr="00155B02">
        <w:rPr>
          <w:rFonts w:ascii="Times New Roman" w:hAnsi="Times New Roman" w:cs="Times New Roman"/>
          <w:lang w:val="en-GB"/>
        </w:rPr>
        <w:t>„</w:t>
      </w:r>
      <w:r w:rsidR="000959A2" w:rsidRPr="00155B02">
        <w:rPr>
          <w:rFonts w:ascii="Times New Roman" w:hAnsi="Times New Roman" w:cs="Times New Roman"/>
          <w:lang w:val="en-GB"/>
        </w:rPr>
        <w:t>T(ranscription)</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that is assigned to the same speaker.</w:t>
      </w:r>
    </w:p>
    <w:p w14:paraId="7F1BDA46" w14:textId="167A0928" w:rsidR="000959A2" w:rsidRPr="00155B02"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Annotation mismatch</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for every event in a tier of type </w:t>
      </w:r>
      <w:r w:rsidRPr="00155B02">
        <w:rPr>
          <w:rFonts w:ascii="Times New Roman" w:hAnsi="Times New Roman" w:cs="Times New Roman"/>
          <w:lang w:val="en-GB"/>
        </w:rPr>
        <w:t>„</w:t>
      </w:r>
      <w:r w:rsidR="000959A2" w:rsidRPr="00155B02">
        <w:rPr>
          <w:rFonts w:ascii="Times New Roman" w:hAnsi="Times New Roman" w:cs="Times New Roman"/>
          <w:lang w:val="en-GB"/>
        </w:rPr>
        <w:t>A(nnotation)</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there has to be an event or a chain of interrelated events in the associated tier of type </w:t>
      </w:r>
      <w:r w:rsidRPr="00155B02">
        <w:rPr>
          <w:rFonts w:ascii="Times New Roman" w:hAnsi="Times New Roman" w:cs="Times New Roman"/>
          <w:lang w:val="en-GB"/>
        </w:rPr>
        <w:t>„</w:t>
      </w:r>
      <w:r w:rsidR="000959A2" w:rsidRPr="00155B02">
        <w:rPr>
          <w:rFonts w:ascii="Times New Roman" w:hAnsi="Times New Roman" w:cs="Times New Roman"/>
          <w:lang w:val="en-GB"/>
        </w:rPr>
        <w:t>T(ranscription)</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which has/have the same start and end point.</w:t>
      </w:r>
    </w:p>
    <w:p w14:paraId="6A91B746" w14:textId="77777777" w:rsidR="000959A2" w:rsidRPr="00155B02" w:rsidRDefault="000959A2">
      <w:pPr>
        <w:rPr>
          <w:rFonts w:ascii="Times New Roman" w:hAnsi="Times New Roman" w:cs="Times New Roman"/>
          <w:lang w:val="en-GB"/>
        </w:rPr>
      </w:pPr>
    </w:p>
    <w:p w14:paraId="7330DE67"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Double click an element in the list in order to get to the section in the transcription where the error occurred.</w:t>
      </w:r>
    </w:p>
    <w:p w14:paraId="34D11DCA" w14:textId="77777777" w:rsidR="000959A2" w:rsidRPr="00155B02" w:rsidRDefault="000959A2" w:rsidP="00BC7D6E">
      <w:pPr>
        <w:pStyle w:val="berschrift3"/>
        <w:numPr>
          <w:ilvl w:val="2"/>
          <w:numId w:val="84"/>
        </w:numPr>
        <w:ind w:left="482" w:hanging="482"/>
        <w:rPr>
          <w:rFonts w:cs="Times New Roman"/>
          <w:lang w:val="en-GB"/>
        </w:rPr>
      </w:pPr>
      <w:bookmarkStart w:id="665" w:name="_Toc399421938"/>
      <w:r w:rsidRPr="00155B02">
        <w:rPr>
          <w:rFonts w:cs="Times New Roman"/>
          <w:lang w:val="en-GB"/>
        </w:rPr>
        <w:t>Transcription &gt; Calculate annotated time…</w:t>
      </w:r>
      <w:bookmarkEnd w:id="665"/>
    </w:p>
    <w:p w14:paraId="5570985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Calculates the total duration for the existing events in every tier</w:t>
      </w:r>
      <w:ins w:id="666" w:author="Moritz Lautenbach" w:date="2014-04-15T16:40:00Z">
        <w:r w:rsidRPr="00155B02">
          <w:rPr>
            <w:rFonts w:ascii="Times New Roman" w:hAnsi="Times New Roman" w:cs="Times New Roman"/>
            <w:lang w:val="en-GB"/>
          </w:rPr>
          <w:t>.</w:t>
        </w:r>
      </w:ins>
    </w:p>
    <w:p w14:paraId="5B90FFCB" w14:textId="77777777" w:rsidR="000959A2" w:rsidRPr="00155B02" w:rsidRDefault="000959A2">
      <w:pPr>
        <w:rPr>
          <w:rFonts w:ascii="Times New Roman" w:hAnsi="Times New Roman" w:cs="Times New Roman"/>
          <w:lang w:val="en-GB"/>
        </w:rPr>
      </w:pPr>
    </w:p>
    <w:p w14:paraId="64B205CE"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3AB0B3CB">
          <v:shape id="_x0000_i1147" type="#_x0000_t75" style="width:306pt;height:199.5pt" filled="t">
            <v:fill color2="black"/>
            <v:imagedata r:id="rId176" o:title=""/>
          </v:shape>
        </w:pict>
      </w:r>
    </w:p>
    <w:p w14:paraId="1C95A1BB" w14:textId="77777777" w:rsidR="000959A2" w:rsidRPr="00155B02" w:rsidRDefault="000959A2">
      <w:pPr>
        <w:rPr>
          <w:rFonts w:ascii="Times New Roman" w:hAnsi="Times New Roman" w:cs="Times New Roman"/>
          <w:lang w:val="en-GB"/>
        </w:rPr>
      </w:pPr>
    </w:p>
    <w:p w14:paraId="336A3A02" w14:textId="77777777" w:rsidR="000959A2" w:rsidRPr="00155B02" w:rsidRDefault="000959A2" w:rsidP="00BC7D6E">
      <w:pPr>
        <w:pStyle w:val="berschrift3"/>
        <w:keepNext/>
        <w:numPr>
          <w:ilvl w:val="2"/>
          <w:numId w:val="84"/>
        </w:numPr>
        <w:ind w:left="482" w:hanging="482"/>
        <w:rPr>
          <w:rFonts w:cs="Times New Roman"/>
          <w:lang w:val="en-GB"/>
        </w:rPr>
      </w:pPr>
      <w:bookmarkStart w:id="667" w:name="_Toc399421939"/>
      <w:r w:rsidRPr="00155B02">
        <w:rPr>
          <w:rFonts w:cs="Times New Roman"/>
          <w:lang w:val="en-GB"/>
        </w:rPr>
        <w:t>Transcription &gt; Segmentation errors…</w:t>
      </w:r>
      <w:bookmarkEnd w:id="667"/>
    </w:p>
    <w:p w14:paraId="0D40259D" w14:textId="2BBCE4C8" w:rsidR="000959A2" w:rsidRPr="00155B02" w:rsidRDefault="000959A2">
      <w:pPr>
        <w:pStyle w:val="Standard-BlockCharCharChar"/>
        <w:keepNext/>
        <w:rPr>
          <w:spacing w:val="-4"/>
          <w:lang w:val="en-GB"/>
        </w:rPr>
      </w:pPr>
      <w:r w:rsidRPr="00155B02">
        <w:rPr>
          <w:spacing w:val="-4"/>
          <w:lang w:val="en-GB"/>
        </w:rPr>
        <w:t xml:space="preserve">Opens a dialog with all segmentation errors of the current transcription. The segmentation algorithm set under </w:t>
      </w:r>
      <w:r w:rsidR="00007CB6" w:rsidRPr="00155B02">
        <w:rPr>
          <w:spacing w:val="-4"/>
          <w:lang w:val="en-GB"/>
        </w:rPr>
        <w:t>„</w:t>
      </w:r>
      <w:r w:rsidRPr="00155B02">
        <w:rPr>
          <w:spacing w:val="-4"/>
          <w:lang w:val="en-GB"/>
        </w:rPr>
        <w:t>Edit &gt; Preferences &gt; Segmentation</w:t>
      </w:r>
      <w:r w:rsidR="00E6350C" w:rsidRPr="00155B02">
        <w:rPr>
          <w:spacing w:val="-4"/>
          <w:lang w:val="en-GB"/>
        </w:rPr>
        <w:t>“</w:t>
      </w:r>
      <w:r w:rsidRPr="00155B02">
        <w:rPr>
          <w:spacing w:val="-4"/>
          <w:lang w:val="en-GB"/>
        </w:rPr>
        <w:t xml:space="preserve"> is taken as a basis.</w:t>
      </w:r>
    </w:p>
    <w:p w14:paraId="70EFA510" w14:textId="77777777" w:rsidR="000959A2" w:rsidRPr="00155B02" w:rsidRDefault="000959A2">
      <w:pPr>
        <w:pStyle w:val="Standard-BlockCharCharChar"/>
        <w:rPr>
          <w:lang w:val="en-GB"/>
        </w:rPr>
      </w:pPr>
    </w:p>
    <w:p w14:paraId="349C5D62" w14:textId="77777777" w:rsidR="000959A2" w:rsidRPr="00155B02" w:rsidRDefault="00D84B31">
      <w:pPr>
        <w:pStyle w:val="BildChar"/>
        <w:rPr>
          <w:rFonts w:ascii="Times New Roman" w:hAnsi="Times New Roman"/>
          <w:lang w:val="en-GB"/>
        </w:rPr>
      </w:pPr>
      <w:r>
        <w:rPr>
          <w:rFonts w:ascii="Times New Roman" w:hAnsi="Times New Roman"/>
          <w:lang w:val="en-GB"/>
        </w:rPr>
        <w:pict w14:anchorId="27EE36B5">
          <v:shape id="_x0000_i1148" type="#_x0000_t75" style="width:436.5pt;height:212.25pt" filled="t">
            <v:fill color2="black"/>
            <v:imagedata r:id="rId177" o:title=""/>
          </v:shape>
        </w:pict>
      </w:r>
    </w:p>
    <w:p w14:paraId="6DB75B21" w14:textId="77777777" w:rsidR="000959A2" w:rsidRPr="00155B02" w:rsidRDefault="000959A2">
      <w:pPr>
        <w:pStyle w:val="Standard-BlockCharCharChar"/>
        <w:rPr>
          <w:lang w:val="en-GB"/>
        </w:rPr>
      </w:pPr>
    </w:p>
    <w:p w14:paraId="2E2FFBB9" w14:textId="77777777" w:rsidR="000959A2" w:rsidRPr="00155B02" w:rsidDel="0089414C" w:rsidRDefault="000959A2">
      <w:pPr>
        <w:pStyle w:val="Standard-BlockCharCharChar"/>
        <w:rPr>
          <w:del w:id="668" w:author="Moritz Lautenbach" w:date="2014-04-15T16:41:00Z"/>
          <w:lang w:val="en-GB"/>
        </w:rPr>
      </w:pPr>
      <w:r w:rsidRPr="00155B02">
        <w:rPr>
          <w:lang w:val="en-GB"/>
        </w:rPr>
        <w:t>In the table in the upper half of the dialog, all segmentation errors are listed that resulted from the segmentation of the entire transcription</w:t>
      </w:r>
      <w:ins w:id="669" w:author="Moritz Lautenbach" w:date="2014-04-15T16:40:00Z">
        <w:r w:rsidRPr="00155B02">
          <w:rPr>
            <w:lang w:val="en-GB"/>
          </w:rPr>
          <w:t>.</w:t>
        </w:r>
      </w:ins>
      <w:r w:rsidRPr="00155B02">
        <w:rPr>
          <w:lang w:val="en-GB"/>
        </w:rPr>
        <w:t xml:space="preserve"> For every error the following information is noted in four columns:</w:t>
      </w:r>
    </w:p>
    <w:p w14:paraId="01D8B011" w14:textId="77777777" w:rsidR="000959A2" w:rsidRPr="00155B02" w:rsidDel="0089414C" w:rsidRDefault="000959A2">
      <w:pPr>
        <w:pStyle w:val="Standard-BlockCharCharChar"/>
        <w:rPr>
          <w:del w:id="670" w:author="Moritz Lautenbach" w:date="2014-04-15T16:41:00Z"/>
          <w:lang w:val="en-GB"/>
        </w:rPr>
      </w:pPr>
    </w:p>
    <w:p w14:paraId="70E73711" w14:textId="77777777" w:rsidR="000959A2" w:rsidRPr="00155B02" w:rsidRDefault="000959A2">
      <w:pPr>
        <w:pStyle w:val="Aufzhlungszeichen1"/>
        <w:numPr>
          <w:ilvl w:val="0"/>
          <w:numId w:val="20"/>
        </w:numPr>
        <w:tabs>
          <w:tab w:val="clear" w:pos="360"/>
          <w:tab w:val="left" w:pos="482"/>
          <w:tab w:val="left" w:pos="964"/>
        </w:tabs>
        <w:rPr>
          <w:lang w:val="en-GB"/>
        </w:rPr>
        <w:pPrChange w:id="671" w:author="Moritz Lautenbach" w:date="2014-04-15T16:41:00Z">
          <w:pPr>
            <w:pStyle w:val="Aufzhlungszeichen1"/>
            <w:tabs>
              <w:tab w:val="clear" w:pos="360"/>
              <w:tab w:val="left" w:pos="482"/>
              <w:tab w:val="left" w:pos="964"/>
            </w:tabs>
            <w:ind w:left="964" w:hanging="482"/>
          </w:pPr>
        </w:pPrChange>
      </w:pPr>
      <w:r w:rsidRPr="00155B02">
        <w:rPr>
          <w:lang w:val="en-GB"/>
        </w:rPr>
        <w:t xml:space="preserve">Tier: the tier, in which the segmentation error occurred. </w:t>
      </w:r>
    </w:p>
    <w:p w14:paraId="71387E89" w14:textId="77777777" w:rsidR="000959A2" w:rsidRPr="00155B02" w:rsidRDefault="000959A2">
      <w:pPr>
        <w:pStyle w:val="Aufzhlungszeichen1"/>
        <w:numPr>
          <w:ilvl w:val="0"/>
          <w:numId w:val="20"/>
        </w:numPr>
        <w:tabs>
          <w:tab w:val="clear" w:pos="360"/>
          <w:tab w:val="left" w:pos="482"/>
          <w:tab w:val="left" w:pos="964"/>
        </w:tabs>
        <w:rPr>
          <w:lang w:val="en-GB"/>
        </w:rPr>
        <w:pPrChange w:id="672" w:author="Moritz Lautenbach" w:date="2014-04-15T16:41:00Z">
          <w:pPr>
            <w:pStyle w:val="Aufzhlungszeichen1"/>
            <w:tabs>
              <w:tab w:val="clear" w:pos="360"/>
              <w:tab w:val="left" w:pos="482"/>
              <w:tab w:val="left" w:pos="964"/>
            </w:tabs>
            <w:ind w:left="964" w:hanging="482"/>
          </w:pPr>
        </w:pPrChange>
      </w:pPr>
      <w:ins w:id="673" w:author="Moritz Lautenbach" w:date="2014-04-15T16:41:00Z">
        <w:r w:rsidRPr="00155B02">
          <w:rPr>
            <w:lang w:val="en-GB"/>
          </w:rPr>
          <w:lastRenderedPageBreak/>
          <w:t xml:space="preserve"> </w:t>
        </w:r>
      </w:ins>
      <w:r w:rsidRPr="00155B02">
        <w:rPr>
          <w:lang w:val="en-GB"/>
        </w:rPr>
        <w:t xml:space="preserve">TLI: the time point on the axis at which the segmentation error occurred. </w:t>
      </w:r>
    </w:p>
    <w:p w14:paraId="1F5B4C2D" w14:textId="77777777" w:rsidR="000959A2" w:rsidRPr="00155B02" w:rsidRDefault="000959A2">
      <w:pPr>
        <w:pStyle w:val="Aufzhlungszeichen1"/>
        <w:numPr>
          <w:ilvl w:val="0"/>
          <w:numId w:val="20"/>
        </w:numPr>
        <w:tabs>
          <w:tab w:val="clear" w:pos="360"/>
          <w:tab w:val="left" w:pos="482"/>
          <w:tab w:val="left" w:pos="964"/>
        </w:tabs>
        <w:rPr>
          <w:lang w:val="en-GB"/>
        </w:rPr>
        <w:pPrChange w:id="674" w:author="Moritz Lautenbach" w:date="2014-04-15T16:41:00Z">
          <w:pPr>
            <w:pStyle w:val="Aufzhlungszeichen1"/>
            <w:tabs>
              <w:tab w:val="clear" w:pos="360"/>
              <w:tab w:val="left" w:pos="482"/>
              <w:tab w:val="left" w:pos="964"/>
            </w:tabs>
            <w:ind w:left="964" w:hanging="482"/>
          </w:pPr>
        </w:pPrChange>
      </w:pPr>
      <w:ins w:id="675" w:author="Moritz Lautenbach" w:date="2014-04-15T16:41:00Z">
        <w:r w:rsidRPr="00155B02">
          <w:rPr>
            <w:lang w:val="en-GB"/>
          </w:rPr>
          <w:t xml:space="preserve"> </w:t>
        </w:r>
      </w:ins>
      <w:r w:rsidRPr="00155B02">
        <w:rPr>
          <w:lang w:val="en-GB"/>
        </w:rPr>
        <w:t xml:space="preserve">Error: the cause of the error. </w:t>
      </w:r>
    </w:p>
    <w:p w14:paraId="0C861E50" w14:textId="77777777" w:rsidR="000959A2" w:rsidRPr="00155B02" w:rsidRDefault="000959A2">
      <w:pPr>
        <w:pStyle w:val="Aufzhlungszeichen1"/>
        <w:numPr>
          <w:ilvl w:val="0"/>
          <w:numId w:val="20"/>
        </w:numPr>
        <w:tabs>
          <w:tab w:val="clear" w:pos="360"/>
          <w:tab w:val="left" w:pos="482"/>
          <w:tab w:val="left" w:pos="964"/>
        </w:tabs>
        <w:rPr>
          <w:lang w:val="en-GB"/>
        </w:rPr>
        <w:pPrChange w:id="676" w:author="Moritz Lautenbach" w:date="2014-04-15T16:41:00Z">
          <w:pPr>
            <w:pStyle w:val="Aufzhlungszeichen1"/>
            <w:tabs>
              <w:tab w:val="clear" w:pos="360"/>
              <w:tab w:val="left" w:pos="482"/>
              <w:tab w:val="left" w:pos="964"/>
            </w:tabs>
            <w:ind w:left="964" w:hanging="482"/>
          </w:pPr>
        </w:pPrChange>
      </w:pPr>
      <w:ins w:id="677" w:author="Moritz Lautenbach" w:date="2014-04-15T16:41:00Z">
        <w:r w:rsidRPr="00155B02">
          <w:rPr>
            <w:lang w:val="en-GB"/>
          </w:rPr>
          <w:t xml:space="preserve"> </w:t>
        </w:r>
      </w:ins>
      <w:r w:rsidRPr="00155B02">
        <w:rPr>
          <w:lang w:val="en-GB"/>
        </w:rPr>
        <w:t xml:space="preserve">Processed output: the output that has been processed up to the occurrence of the error. </w:t>
      </w:r>
    </w:p>
    <w:p w14:paraId="10458CE0" w14:textId="77777777" w:rsidR="000959A2" w:rsidRPr="00155B02" w:rsidRDefault="000959A2">
      <w:pPr>
        <w:pStyle w:val="Standard-BlockCharCharChar"/>
        <w:rPr>
          <w:lang w:val="en-GB"/>
        </w:rPr>
      </w:pPr>
    </w:p>
    <w:p w14:paraId="573A2E7D" w14:textId="77777777" w:rsidR="000959A2" w:rsidRPr="00155B02" w:rsidRDefault="000959A2">
      <w:pPr>
        <w:pStyle w:val="Standard-BlockCharCharChar"/>
        <w:rPr>
          <w:lang w:val="en-GB"/>
        </w:rPr>
      </w:pPr>
      <w:r w:rsidRPr="00155B02">
        <w:rPr>
          <w:lang w:val="en-GB"/>
        </w:rPr>
        <w:t>If an entry is selected in the table, the content of the corresponding column is shown in the text field in the lower part of the dialog</w:t>
      </w:r>
      <w:ins w:id="678" w:author="Moritz Lautenbach" w:date="2014-04-15T16:42:00Z">
        <w:r w:rsidRPr="00155B02">
          <w:rPr>
            <w:lang w:val="en-GB"/>
          </w:rPr>
          <w:t>ue</w:t>
        </w:r>
      </w:ins>
      <w:r w:rsidRPr="00155B02">
        <w:rPr>
          <w:lang w:val="en-GB"/>
        </w:rPr>
        <w:t>. This can be especially useful for longer error messages or longer processed output.</w:t>
      </w:r>
    </w:p>
    <w:p w14:paraId="6E164554" w14:textId="77777777" w:rsidR="000959A2" w:rsidRPr="00155B02" w:rsidRDefault="000959A2">
      <w:pPr>
        <w:pStyle w:val="Standard-BlockCharCharChar"/>
        <w:rPr>
          <w:lang w:val="en-GB"/>
        </w:rPr>
      </w:pPr>
    </w:p>
    <w:p w14:paraId="676E9223" w14:textId="77777777" w:rsidR="000959A2" w:rsidRPr="00155B02" w:rsidRDefault="000959A2">
      <w:pPr>
        <w:pStyle w:val="Standard-BlockCharCharChar"/>
        <w:rPr>
          <w:lang w:val="en-GB"/>
        </w:rPr>
      </w:pPr>
      <w:r w:rsidRPr="00155B02">
        <w:rPr>
          <w:lang w:val="en-GB"/>
        </w:rPr>
        <w:t>In order to mend the segmentation errors, do the following:</w:t>
      </w:r>
    </w:p>
    <w:p w14:paraId="17E934D7" w14:textId="77777777" w:rsidR="000959A2" w:rsidRPr="00155B02" w:rsidRDefault="000959A2">
      <w:pPr>
        <w:pStyle w:val="Standard-BlockCharCharChar"/>
        <w:rPr>
          <w:lang w:val="en-GB"/>
        </w:rPr>
      </w:pPr>
    </w:p>
    <w:p w14:paraId="689CD3B3"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Select the errors you would like to edit by clicking on the corresponding column in the table.</w:t>
      </w:r>
    </w:p>
    <w:p w14:paraId="637271B0"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 xml:space="preserve">Click </w:t>
      </w:r>
      <w:r w:rsidRPr="00155B02">
        <w:rPr>
          <w:i/>
          <w:lang w:val="en-GB"/>
        </w:rPr>
        <w:t>Go to</w:t>
      </w:r>
      <w:r w:rsidRPr="00155B02">
        <w:rPr>
          <w:lang w:val="en-GB"/>
        </w:rPr>
        <w:t xml:space="preserve"> to move the musical score to the position where the error occurred.</w:t>
      </w:r>
    </w:p>
    <w:p w14:paraId="388049D9"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Correct the error. The dialog can remain open.</w:t>
      </w:r>
    </w:p>
    <w:p w14:paraId="2C9DECAA"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 xml:space="preserve">Click </w:t>
      </w:r>
      <w:r w:rsidRPr="00155B02">
        <w:rPr>
          <w:i/>
          <w:lang w:val="en-GB"/>
        </w:rPr>
        <w:t>Refresh</w:t>
      </w:r>
      <w:r w:rsidRPr="00155B02">
        <w:rPr>
          <w:lang w:val="en-GB"/>
        </w:rPr>
        <w:t xml:space="preserve"> to have the remaining segmentation errors displayed.</w:t>
      </w:r>
    </w:p>
    <w:p w14:paraId="418CFFA3"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Should segmentation errors remain, repeat from step 1.</w:t>
      </w:r>
    </w:p>
    <w:p w14:paraId="5937EDCD"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Close the dialog by clicking onto the x in the top right corner.</w:t>
      </w:r>
    </w:p>
    <w:p w14:paraId="51AAA64A" w14:textId="77777777" w:rsidR="000959A2" w:rsidRPr="00155B02" w:rsidRDefault="000959A2" w:rsidP="00BC7D6E">
      <w:pPr>
        <w:pStyle w:val="berschrift3"/>
        <w:numPr>
          <w:ilvl w:val="2"/>
          <w:numId w:val="84"/>
        </w:numPr>
        <w:ind w:left="482" w:hanging="482"/>
        <w:rPr>
          <w:rFonts w:cs="Times New Roman"/>
          <w:lang w:val="en-GB"/>
        </w:rPr>
      </w:pPr>
    </w:p>
    <w:p w14:paraId="1ABA5667" w14:textId="77777777" w:rsidR="000959A2" w:rsidRPr="00155B02" w:rsidRDefault="000959A2" w:rsidP="00BC7D6E">
      <w:pPr>
        <w:pStyle w:val="berschrift3"/>
        <w:numPr>
          <w:ilvl w:val="2"/>
          <w:numId w:val="84"/>
        </w:numPr>
        <w:ind w:left="482" w:hanging="482"/>
        <w:rPr>
          <w:rFonts w:cs="Times New Roman"/>
          <w:lang w:val="en-GB"/>
        </w:rPr>
      </w:pPr>
      <w:bookmarkStart w:id="679" w:name="_Toc399421940"/>
      <w:r w:rsidRPr="00155B02">
        <w:rPr>
          <w:rFonts w:cs="Times New Roman"/>
          <w:lang w:val="en-GB"/>
        </w:rPr>
        <w:t>Transcription &gt; Export Segmented Transcription…</w:t>
      </w:r>
      <w:bookmarkEnd w:id="679"/>
    </w:p>
    <w:p w14:paraId="79916802" w14:textId="39470CCC"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Applies the segmentation algorithm set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Segmentation</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the transcription that is currently opened. If the segmentation runs successfully a dialog that allows saving the transcription </w:t>
      </w:r>
      <w:del w:id="680" w:author="Moritz Lautenbach" w:date="2014-04-15T16:43:00Z">
        <w:r w:rsidRPr="00155B02" w:rsidDel="0089414C">
          <w:rPr>
            <w:rFonts w:ascii="Times New Roman" w:hAnsi="Times New Roman" w:cs="Times New Roman"/>
            <w:lang w:val="en-GB"/>
          </w:rPr>
          <w:delText xml:space="preserve">is </w:delText>
        </w:r>
      </w:del>
      <w:r w:rsidRPr="00155B02">
        <w:rPr>
          <w:rFonts w:ascii="Times New Roman" w:hAnsi="Times New Roman" w:cs="Times New Roman"/>
          <w:lang w:val="en-GB"/>
        </w:rPr>
        <w:t>pops up. Note that the segmented transcription can not be read by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w:t>
      </w:r>
      <w:commentRangeStart w:id="681"/>
      <w:r w:rsidRPr="00155B02">
        <w:rPr>
          <w:rFonts w:ascii="Times New Roman" w:hAnsi="Times New Roman" w:cs="Times New Roman"/>
          <w:lang w:val="en-GB"/>
        </w:rPr>
        <w:t>Their purpose is the integration into a</w:t>
      </w:r>
      <w:ins w:id="682" w:author="Moritz Lautenbach" w:date="2014-04-15T16:43:00Z">
        <w:r w:rsidRPr="00155B02">
          <w:rPr>
            <w:rFonts w:ascii="Times New Roman" w:hAnsi="Times New Roman" w:cs="Times New Roman"/>
            <w:lang w:val="en-GB"/>
          </w:rPr>
          <w:t>n</w:t>
        </w:r>
      </w:ins>
      <w:r w:rsidRPr="00155B02">
        <w:rPr>
          <w:rFonts w:ascii="Times New Roman" w:hAnsi="Times New Roman" w:cs="Times New Roman"/>
          <w:lang w:val="en-GB"/>
        </w:rPr>
        <w:t xml:space="preserve"> EXMARaLDA corpus and are used for the work with EXAKT, for example</w:t>
      </w:r>
      <w:commentRangeEnd w:id="681"/>
      <w:r w:rsidRPr="00155B02">
        <w:rPr>
          <w:rStyle w:val="Kommentarzeichen"/>
          <w:rFonts w:ascii="Times New Roman" w:hAnsi="Times New Roman" w:cs="Times New Roman"/>
          <w:lang w:val="en-GB"/>
        </w:rPr>
        <w:commentReference w:id="681"/>
      </w:r>
      <w:r w:rsidRPr="00155B02">
        <w:rPr>
          <w:rFonts w:ascii="Times New Roman" w:hAnsi="Times New Roman" w:cs="Times New Roman"/>
          <w:lang w:val="en-GB"/>
        </w:rPr>
        <w:t>. Thus, during this process, you should</w:t>
      </w:r>
      <w:ins w:id="683" w:author="Moritz Lautenbach" w:date="2014-04-15T16:44:00Z">
        <w:r w:rsidRPr="00155B02">
          <w:rPr>
            <w:rFonts w:ascii="Times New Roman" w:hAnsi="Times New Roman" w:cs="Times New Roman"/>
            <w:lang w:val="en-GB"/>
          </w:rPr>
          <w:t xml:space="preserve"> </w:t>
        </w:r>
      </w:ins>
      <w:del w:id="684" w:author="Moritz Lautenbach" w:date="2014-04-15T16:44:00Z">
        <w:r w:rsidRPr="00155B02" w:rsidDel="0089414C">
          <w:rPr>
            <w:rFonts w:ascii="Times New Roman" w:hAnsi="Times New Roman" w:cs="Times New Roman"/>
            <w:lang w:val="en-GB"/>
          </w:rPr>
          <w:delText xml:space="preserve">n't </w:delText>
        </w:r>
      </w:del>
      <w:ins w:id="685" w:author="Moritz Lautenbach" w:date="2014-04-15T16:44:00Z">
        <w:r w:rsidRPr="00155B02">
          <w:rPr>
            <w:rFonts w:ascii="Times New Roman" w:hAnsi="Times New Roman" w:cs="Times New Roman"/>
            <w:lang w:val="en-GB"/>
          </w:rPr>
          <w:t xml:space="preserve">not </w:t>
        </w:r>
      </w:ins>
      <w:r w:rsidRPr="00155B02">
        <w:rPr>
          <w:rFonts w:ascii="Times New Roman" w:hAnsi="Times New Roman" w:cs="Times New Roman"/>
          <w:lang w:val="en-GB"/>
        </w:rPr>
        <w:t>overwrite the existing basic transcription, but give the segmented transcription a new name.</w:t>
      </w:r>
    </w:p>
    <w:p w14:paraId="5A50169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If the segmentation fails, the following dialog will appear:</w:t>
      </w:r>
    </w:p>
    <w:p w14:paraId="4D7EFD5D" w14:textId="77777777" w:rsidR="000959A2" w:rsidRPr="00155B02" w:rsidRDefault="000959A2">
      <w:pPr>
        <w:rPr>
          <w:rFonts w:ascii="Times New Roman" w:hAnsi="Times New Roman" w:cs="Times New Roman"/>
          <w:lang w:val="en-GB"/>
        </w:rPr>
      </w:pPr>
    </w:p>
    <w:p w14:paraId="1BCAAB35"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78B58DED">
          <v:shape id="_x0000_i1149" type="#_x0000_t75" style="width:308.25pt;height:100.5pt" filled="t">
            <v:fill color2="black"/>
            <v:imagedata r:id="rId178" o:title=""/>
          </v:shape>
        </w:pict>
      </w:r>
    </w:p>
    <w:p w14:paraId="4916E29A" w14:textId="77777777" w:rsidR="000959A2" w:rsidRPr="00155B02" w:rsidRDefault="000959A2">
      <w:pPr>
        <w:jc w:val="center"/>
        <w:rPr>
          <w:rFonts w:ascii="Times New Roman" w:hAnsi="Times New Roman" w:cs="Times New Roman"/>
          <w:lang w:val="en-GB"/>
        </w:rPr>
      </w:pPr>
    </w:p>
    <w:p w14:paraId="0DFFF954" w14:textId="18615D15"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 xml:space="preserve">Click </w:t>
      </w:r>
      <w:r w:rsidR="00007CB6" w:rsidRPr="00155B02">
        <w:rPr>
          <w:rFonts w:ascii="Times New Roman" w:hAnsi="Times New Roman" w:cs="Times New Roman"/>
          <w:lang w:val="en-GB"/>
        </w:rPr>
        <w:t>„</w:t>
      </w:r>
      <w:r w:rsidRPr="00155B02">
        <w:rPr>
          <w:rFonts w:ascii="Times New Roman" w:hAnsi="Times New Roman" w:cs="Times New Roman"/>
          <w:lang w:val="en-GB"/>
        </w:rPr>
        <w:t>OK</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have the dialog for editing segmentation errors displayed (see </w:t>
      </w:r>
      <w:r w:rsidR="00007CB6" w:rsidRPr="00155B02">
        <w:rPr>
          <w:rFonts w:ascii="Times New Roman" w:hAnsi="Times New Roman" w:cs="Times New Roman"/>
          <w:lang w:val="en-GB"/>
        </w:rPr>
        <w:t>„</w:t>
      </w:r>
      <w:r w:rsidRPr="00155B02">
        <w:rPr>
          <w:rFonts w:ascii="Times New Roman" w:hAnsi="Times New Roman" w:cs="Times New Roman"/>
          <w:lang w:val="en-GB"/>
        </w:rPr>
        <w:t>Transcription &gt; Segmentation Errors...</w:t>
      </w:r>
      <w:r w:rsidR="00E6350C" w:rsidRPr="00155B02">
        <w:rPr>
          <w:rFonts w:ascii="Times New Roman" w:hAnsi="Times New Roman" w:cs="Times New Roman"/>
          <w:lang w:val="en-GB"/>
        </w:rPr>
        <w:t>“</w:t>
      </w:r>
      <w:r w:rsidRPr="00155B02">
        <w:rPr>
          <w:rFonts w:ascii="Times New Roman" w:hAnsi="Times New Roman" w:cs="Times New Roman"/>
          <w:lang w:val="en-GB"/>
        </w:rPr>
        <w:t>).</w:t>
      </w:r>
    </w:p>
    <w:p w14:paraId="300CB4A7" w14:textId="77777777" w:rsidR="000959A2" w:rsidRPr="00155B02" w:rsidRDefault="000959A2">
      <w:pPr>
        <w:rPr>
          <w:rFonts w:ascii="Times New Roman" w:hAnsi="Times New Roman" w:cs="Times New Roman"/>
          <w:lang w:val="en-GB"/>
        </w:rPr>
      </w:pPr>
    </w:p>
    <w:p w14:paraId="727B39CA" w14:textId="77777777" w:rsidR="000959A2" w:rsidRPr="00155B02" w:rsidRDefault="000959A2" w:rsidP="00BC7D6E">
      <w:pPr>
        <w:pStyle w:val="berschrift3"/>
        <w:numPr>
          <w:ilvl w:val="2"/>
          <w:numId w:val="84"/>
        </w:numPr>
        <w:ind w:left="482" w:hanging="482"/>
        <w:rPr>
          <w:rFonts w:cs="Times New Roman"/>
          <w:lang w:val="en-GB"/>
        </w:rPr>
      </w:pPr>
      <w:bookmarkStart w:id="686" w:name="_Toc399421941"/>
      <w:r w:rsidRPr="00155B02">
        <w:rPr>
          <w:rFonts w:cs="Times New Roman"/>
          <w:lang w:val="en-GB"/>
        </w:rPr>
        <w:t>Transcription &gt; Count Segments…</w:t>
      </w:r>
      <w:bookmarkEnd w:id="686"/>
    </w:p>
    <w:p w14:paraId="7C64F363" w14:textId="33297739"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Applies the segmentation algorithm set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Segmentation</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the transcription that is currently opened. If the segmentation is successful, a dialog will appear that </w:t>
      </w:r>
      <w:commentRangeStart w:id="687"/>
      <w:r w:rsidRPr="00155B02">
        <w:rPr>
          <w:rFonts w:ascii="Times New Roman" w:hAnsi="Times New Roman" w:cs="Times New Roman"/>
          <w:lang w:val="en-GB"/>
        </w:rPr>
        <w:t xml:space="preserve">enumerates??? </w:t>
      </w:r>
      <w:commentRangeEnd w:id="687"/>
      <w:r w:rsidRPr="00155B02">
        <w:rPr>
          <w:rStyle w:val="Kommentarzeichen"/>
          <w:rFonts w:ascii="Times New Roman" w:hAnsi="Times New Roman" w:cs="Times New Roman"/>
          <w:lang w:val="en-GB"/>
        </w:rPr>
        <w:commentReference w:id="687"/>
      </w:r>
      <w:r w:rsidRPr="00155B02">
        <w:rPr>
          <w:rFonts w:ascii="Times New Roman" w:hAnsi="Times New Roman" w:cs="Times New Roman"/>
          <w:lang w:val="en-GB"/>
        </w:rPr>
        <w:t>various units of the transcription in a table (the type of units are defined by the segmentation algorithm).</w:t>
      </w:r>
    </w:p>
    <w:p w14:paraId="47DA2AA7" w14:textId="77777777" w:rsidR="000959A2" w:rsidRPr="00155B02" w:rsidRDefault="000959A2">
      <w:pPr>
        <w:rPr>
          <w:rFonts w:ascii="Times New Roman" w:hAnsi="Times New Roman" w:cs="Times New Roman"/>
          <w:lang w:val="en-GB"/>
        </w:rPr>
      </w:pPr>
    </w:p>
    <w:p w14:paraId="17A33518"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6812A492">
          <v:shape id="_x0000_i1150" type="#_x0000_t75" style="width:227.25pt;height:211.5pt" filled="t">
            <v:fill color2="black"/>
            <v:imagedata r:id="rId179" o:title=""/>
          </v:shape>
        </w:pict>
      </w:r>
    </w:p>
    <w:p w14:paraId="6B3886D3" w14:textId="77777777" w:rsidR="000959A2" w:rsidRPr="00155B02" w:rsidRDefault="000959A2">
      <w:pPr>
        <w:rPr>
          <w:rFonts w:ascii="Times New Roman" w:hAnsi="Times New Roman" w:cs="Times New Roman"/>
          <w:lang w:val="en-GB"/>
        </w:rPr>
      </w:pPr>
    </w:p>
    <w:p w14:paraId="729933D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If the segmentation fails, the following dialog will appear:</w:t>
      </w:r>
    </w:p>
    <w:p w14:paraId="7A662A7F" w14:textId="77777777" w:rsidR="000959A2" w:rsidRPr="00155B02" w:rsidRDefault="000959A2">
      <w:pPr>
        <w:rPr>
          <w:rFonts w:ascii="Times New Roman" w:hAnsi="Times New Roman" w:cs="Times New Roman"/>
          <w:lang w:val="en-GB"/>
        </w:rPr>
      </w:pPr>
    </w:p>
    <w:p w14:paraId="3C794C4A"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2E406F66">
          <v:shape id="_x0000_i1151" type="#_x0000_t75" style="width:266.25pt;height:87pt" filled="t">
            <v:fill color2="black"/>
            <v:imagedata r:id="rId178" o:title=""/>
          </v:shape>
        </w:pict>
      </w:r>
    </w:p>
    <w:p w14:paraId="147079FE" w14:textId="77777777" w:rsidR="000959A2" w:rsidRPr="00155B02" w:rsidRDefault="000959A2">
      <w:pPr>
        <w:jc w:val="center"/>
        <w:rPr>
          <w:rFonts w:ascii="Times New Roman" w:hAnsi="Times New Roman" w:cs="Times New Roman"/>
          <w:lang w:val="en-GB"/>
        </w:rPr>
      </w:pPr>
    </w:p>
    <w:p w14:paraId="3A04C736" w14:textId="58B061D0"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Click </w:t>
      </w:r>
      <w:r w:rsidR="00007CB6" w:rsidRPr="00155B02">
        <w:rPr>
          <w:rFonts w:ascii="Times New Roman" w:hAnsi="Times New Roman" w:cs="Times New Roman"/>
          <w:lang w:val="en-GB"/>
        </w:rPr>
        <w:t>„</w:t>
      </w:r>
      <w:r w:rsidRPr="00155B02">
        <w:rPr>
          <w:rFonts w:ascii="Times New Roman" w:hAnsi="Times New Roman" w:cs="Times New Roman"/>
          <w:lang w:val="en-GB"/>
        </w:rPr>
        <w:t>OK</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have the dialog for editing segmentation errors displayed (see </w:t>
      </w:r>
      <w:r w:rsidR="00007CB6" w:rsidRPr="00155B02">
        <w:rPr>
          <w:rFonts w:ascii="Times New Roman" w:hAnsi="Times New Roman" w:cs="Times New Roman"/>
          <w:lang w:val="en-GB"/>
        </w:rPr>
        <w:t>„</w:t>
      </w:r>
      <w:r w:rsidRPr="00155B02">
        <w:rPr>
          <w:rFonts w:ascii="Times New Roman" w:hAnsi="Times New Roman" w:cs="Times New Roman"/>
          <w:lang w:val="en-GB"/>
        </w:rPr>
        <w:t>Transcription &gt; Segmentation Errors...</w:t>
      </w:r>
      <w:r w:rsidR="00E6350C" w:rsidRPr="00155B02">
        <w:rPr>
          <w:rFonts w:ascii="Times New Roman" w:hAnsi="Times New Roman" w:cs="Times New Roman"/>
          <w:lang w:val="en-GB"/>
        </w:rPr>
        <w:t>“</w:t>
      </w:r>
      <w:r w:rsidRPr="00155B02">
        <w:rPr>
          <w:rFonts w:ascii="Times New Roman" w:hAnsi="Times New Roman" w:cs="Times New Roman"/>
          <w:lang w:val="en-GB"/>
        </w:rPr>
        <w:t>).</w:t>
      </w:r>
    </w:p>
    <w:p w14:paraId="645B3676" w14:textId="77777777" w:rsidR="000959A2" w:rsidRPr="00155B02" w:rsidRDefault="000959A2">
      <w:pPr>
        <w:rPr>
          <w:rFonts w:ascii="Times New Roman" w:hAnsi="Times New Roman" w:cs="Times New Roman"/>
          <w:lang w:val="en-GB"/>
        </w:rPr>
      </w:pPr>
    </w:p>
    <w:p w14:paraId="1A453086" w14:textId="77777777" w:rsidR="000959A2" w:rsidRPr="00155B02" w:rsidRDefault="000959A2" w:rsidP="00BC7D6E">
      <w:pPr>
        <w:pStyle w:val="berschrift3"/>
        <w:numPr>
          <w:ilvl w:val="2"/>
          <w:numId w:val="84"/>
        </w:numPr>
        <w:ind w:left="482" w:hanging="482"/>
        <w:rPr>
          <w:rFonts w:cs="Times New Roman"/>
          <w:lang w:val="en-GB"/>
        </w:rPr>
      </w:pPr>
      <w:bookmarkStart w:id="688" w:name="_Toc399421942"/>
      <w:r w:rsidRPr="00155B02">
        <w:rPr>
          <w:rFonts w:cs="Times New Roman"/>
          <w:lang w:val="en-GB"/>
        </w:rPr>
        <w:t>Transcription &gt; Word list…</w:t>
      </w:r>
      <w:bookmarkEnd w:id="688"/>
    </w:p>
    <w:p w14:paraId="6B634E7B" w14:textId="3D8F2878"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Applies the segmentation algorithm set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Segmentation</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the transcription that is currently opened. If the segmentation is successful, a dialog will appear that shows all units segmented as words in a list.</w:t>
      </w:r>
    </w:p>
    <w:p w14:paraId="5BC6C1AA" w14:textId="77777777" w:rsidR="000959A2" w:rsidRPr="00155B02" w:rsidRDefault="000959A2">
      <w:pPr>
        <w:rPr>
          <w:rFonts w:ascii="Times New Roman" w:hAnsi="Times New Roman" w:cs="Times New Roman"/>
          <w:lang w:val="en-GB"/>
        </w:rPr>
      </w:pPr>
    </w:p>
    <w:p w14:paraId="73006FB2"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lastRenderedPageBreak/>
        <w:pict w14:anchorId="78FE6748">
          <v:shape id="_x0000_i1152" type="#_x0000_t75" style="width:132pt;height:312.75pt" filled="t">
            <v:fill color2="black"/>
            <v:imagedata r:id="rId180" o:title=""/>
          </v:shape>
        </w:pict>
      </w:r>
    </w:p>
    <w:p w14:paraId="72C9F0CE" w14:textId="77777777" w:rsidR="000959A2" w:rsidRPr="00155B02" w:rsidRDefault="000959A2">
      <w:pPr>
        <w:rPr>
          <w:rFonts w:ascii="Times New Roman" w:hAnsi="Times New Roman" w:cs="Times New Roman"/>
          <w:lang w:val="en-GB"/>
        </w:rPr>
      </w:pPr>
    </w:p>
    <w:p w14:paraId="4827F377" w14:textId="5D6E653D"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Click the table heading </w:t>
      </w:r>
      <w:r w:rsidR="00007CB6" w:rsidRPr="00155B02">
        <w:rPr>
          <w:rFonts w:ascii="Times New Roman" w:hAnsi="Times New Roman" w:cs="Times New Roman"/>
          <w:lang w:val="en-GB"/>
        </w:rPr>
        <w:t>„</w:t>
      </w:r>
      <w:r w:rsidRPr="00155B02">
        <w:rPr>
          <w:rFonts w:ascii="Times New Roman" w:hAnsi="Times New Roman" w:cs="Times New Roman"/>
          <w:lang w:val="en-GB"/>
        </w:rPr>
        <w:t>Word</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or </w:t>
      </w:r>
      <w:r w:rsidR="00007CB6" w:rsidRPr="00155B02">
        <w:rPr>
          <w:rFonts w:ascii="Times New Roman" w:hAnsi="Times New Roman" w:cs="Times New Roman"/>
          <w:lang w:val="en-GB"/>
        </w:rPr>
        <w:t>„</w:t>
      </w:r>
      <w:r w:rsidRPr="00155B02">
        <w:rPr>
          <w:rFonts w:ascii="Times New Roman" w:hAnsi="Times New Roman" w:cs="Times New Roman"/>
          <w:lang w:val="en-GB"/>
        </w:rPr>
        <w:t>Speaker</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sort the list alphabetically by words or speakers. The button </w:t>
      </w:r>
      <w:r w:rsidR="00007CB6" w:rsidRPr="00155B02">
        <w:rPr>
          <w:rFonts w:ascii="Times New Roman" w:hAnsi="Times New Roman" w:cs="Times New Roman"/>
          <w:lang w:val="en-GB"/>
        </w:rPr>
        <w:t>„</w:t>
      </w:r>
      <w:r w:rsidRPr="00155B02">
        <w:rPr>
          <w:rFonts w:ascii="Times New Roman" w:hAnsi="Times New Roman" w:cs="Times New Roman"/>
          <w:lang w:val="en-GB"/>
        </w:rPr>
        <w:t>Save as...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allows you to save the word list as an HTML file. You have two options:</w:t>
      </w:r>
    </w:p>
    <w:p w14:paraId="3FB3F3F9" w14:textId="77777777" w:rsidR="000959A2" w:rsidRPr="00155B02" w:rsidRDefault="000959A2">
      <w:pPr>
        <w:rPr>
          <w:rFonts w:ascii="Times New Roman" w:hAnsi="Times New Roman" w:cs="Times New Roman"/>
          <w:lang w:val="en-GB"/>
        </w:rPr>
      </w:pPr>
    </w:p>
    <w:p w14:paraId="75A365D4"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52CD1D15">
          <v:shape id="_x0000_i1153" type="#_x0000_t75" style="width:221.25pt;height:47.25pt" filled="t">
            <v:fill color2="black"/>
            <v:imagedata r:id="rId181" o:title=""/>
          </v:shape>
        </w:pict>
      </w:r>
    </w:p>
    <w:p w14:paraId="18867612" w14:textId="77777777" w:rsidR="000959A2" w:rsidRPr="00155B02" w:rsidRDefault="000959A2">
      <w:pPr>
        <w:rPr>
          <w:rFonts w:ascii="Times New Roman" w:hAnsi="Times New Roman" w:cs="Times New Roman"/>
          <w:lang w:val="en-GB"/>
        </w:rPr>
      </w:pPr>
    </w:p>
    <w:p w14:paraId="796C5459" w14:textId="2DEC95F0" w:rsidR="000959A2" w:rsidRPr="00155B02" w:rsidRDefault="00007CB6">
      <w:pPr>
        <w:rPr>
          <w:rFonts w:ascii="Times New Roman" w:hAnsi="Times New Roman" w:cs="Times New Roman"/>
          <w:lang w:val="en-GB"/>
        </w:rPr>
      </w:pPr>
      <w:r w:rsidRPr="00155B02">
        <w:rPr>
          <w:rFonts w:ascii="Times New Roman" w:hAnsi="Times New Roman" w:cs="Times New Roman"/>
          <w:lang w:val="en-GB"/>
        </w:rPr>
        <w:t>„</w:t>
      </w:r>
      <w:r w:rsidR="000959A2" w:rsidRPr="00155B02">
        <w:rPr>
          <w:rFonts w:ascii="Times New Roman" w:hAnsi="Times New Roman" w:cs="Times New Roman"/>
          <w:lang w:val="en-GB"/>
        </w:rPr>
        <w:t>Simple word list (HTML)</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saves the word list as a simple alphabetically sorted word list. </w:t>
      </w:r>
      <w:r w:rsidRPr="00155B02">
        <w:rPr>
          <w:rFonts w:ascii="Times New Roman" w:hAnsi="Times New Roman" w:cs="Times New Roman"/>
          <w:lang w:val="en-GB"/>
        </w:rPr>
        <w:t>„</w:t>
      </w:r>
      <w:r w:rsidR="000959A2" w:rsidRPr="00155B02">
        <w:rPr>
          <w:rFonts w:ascii="Times New Roman" w:hAnsi="Times New Roman" w:cs="Times New Roman"/>
          <w:lang w:val="en-GB"/>
        </w:rPr>
        <w:t>Word list by speaker (HTML)</w:t>
      </w:r>
      <w:r w:rsidR="00E6350C" w:rsidRPr="00155B02">
        <w:rPr>
          <w:rFonts w:ascii="Times New Roman" w:hAnsi="Times New Roman" w:cs="Times New Roman"/>
          <w:lang w:val="en-GB"/>
        </w:rPr>
        <w:t>“</w:t>
      </w:r>
      <w:r w:rsidR="000959A2" w:rsidRPr="00155B02">
        <w:rPr>
          <w:rFonts w:ascii="Times New Roman" w:hAnsi="Times New Roman" w:cs="Times New Roman"/>
          <w:lang w:val="en-GB"/>
        </w:rPr>
        <w:t xml:space="preserve"> first sorts the word list by speakers and then alphabetically.</w:t>
      </w:r>
    </w:p>
    <w:p w14:paraId="4BECC2EE" w14:textId="77777777" w:rsidR="000959A2" w:rsidRPr="00155B02" w:rsidRDefault="000959A2">
      <w:pPr>
        <w:rPr>
          <w:rFonts w:ascii="Times New Roman" w:hAnsi="Times New Roman" w:cs="Times New Roman"/>
          <w:lang w:val="en-GB"/>
        </w:rPr>
      </w:pPr>
    </w:p>
    <w:p w14:paraId="54FF142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b/>
      </w:r>
      <w:r w:rsidR="00D84B31">
        <w:rPr>
          <w:rFonts w:ascii="Times New Roman" w:hAnsi="Times New Roman" w:cs="Times New Roman"/>
          <w:lang w:val="en-GB"/>
        </w:rPr>
        <w:pict w14:anchorId="21E18613">
          <v:shape id="_x0000_i1154" type="#_x0000_t75" style="width:43.5pt;height:141pt" filled="t">
            <v:fill color2="black"/>
            <v:imagedata r:id="rId182" o:title=""/>
          </v:shape>
        </w:pict>
      </w:r>
      <w:r w:rsidRPr="00155B02">
        <w:rPr>
          <w:rFonts w:ascii="Times New Roman" w:hAnsi="Times New Roman" w:cs="Times New Roman"/>
          <w:lang w:val="en-GB"/>
        </w:rPr>
        <w:t xml:space="preserve">  </w:t>
      </w:r>
      <w:ins w:id="689" w:author="Moritz Lautenbach" w:date="2014-04-15T16:10:00Z">
        <w:r w:rsidRPr="00155B02">
          <w:rPr>
            <w:rFonts w:ascii="Times New Roman" w:hAnsi="Times New Roman" w:cs="Times New Roman"/>
            <w:lang w:val="en-GB"/>
          </w:rPr>
          <w:t xml:space="preserve"> </w:t>
        </w:r>
      </w:ins>
      <w:r w:rsidRPr="00155B02">
        <w:rPr>
          <w:rFonts w:ascii="Times New Roman" w:hAnsi="Times New Roman" w:cs="Times New Roman"/>
          <w:lang w:val="en-GB"/>
        </w:rPr>
        <w:tab/>
      </w:r>
      <w:r w:rsidRPr="00155B02">
        <w:rPr>
          <w:rFonts w:ascii="Times New Roman" w:hAnsi="Times New Roman" w:cs="Times New Roman"/>
          <w:lang w:val="en-GB"/>
        </w:rPr>
        <w:tab/>
      </w:r>
      <w:r w:rsidRPr="00155B02">
        <w:rPr>
          <w:rFonts w:ascii="Times New Roman" w:hAnsi="Times New Roman" w:cs="Times New Roman"/>
          <w:lang w:val="en-GB"/>
        </w:rPr>
        <w:tab/>
      </w:r>
      <w:r w:rsidRPr="00155B02">
        <w:rPr>
          <w:rFonts w:ascii="Times New Roman" w:hAnsi="Times New Roman" w:cs="Times New Roman"/>
          <w:lang w:val="en-GB"/>
        </w:rPr>
        <w:tab/>
      </w:r>
      <w:r w:rsidRPr="00155B02">
        <w:rPr>
          <w:rFonts w:ascii="Times New Roman" w:hAnsi="Times New Roman" w:cs="Times New Roman"/>
          <w:lang w:val="en-GB"/>
        </w:rPr>
        <w:tab/>
      </w:r>
      <w:r w:rsidR="00D84B31">
        <w:rPr>
          <w:rFonts w:ascii="Times New Roman" w:hAnsi="Times New Roman" w:cs="Times New Roman"/>
          <w:lang w:val="en-GB"/>
        </w:rPr>
        <w:pict w14:anchorId="63E13967">
          <v:shape id="_x0000_i1155" type="#_x0000_t75" style="width:99pt;height:103.5pt" filled="t">
            <v:fill color2="black"/>
            <v:imagedata r:id="rId183" o:title=""/>
          </v:shape>
        </w:pict>
      </w:r>
      <w:r w:rsidR="00D84B31">
        <w:rPr>
          <w:rFonts w:ascii="Times New Roman" w:hAnsi="Times New Roman" w:cs="Times New Roman"/>
          <w:lang w:val="en-GB"/>
        </w:rPr>
        <w:pict w14:anchorId="52640E97">
          <v:shape id="_x0000_i1156" type="#_x0000_t75" style="width:80.25pt;height:137.25pt" filled="t">
            <v:fill color2="black"/>
            <v:imagedata r:id="rId184" o:title=""/>
          </v:shape>
        </w:pict>
      </w:r>
    </w:p>
    <w:p w14:paraId="58B5FBE1" w14:textId="77777777" w:rsidR="000959A2" w:rsidRPr="00155B02" w:rsidRDefault="000959A2" w:rsidP="00BC7D6E">
      <w:pPr>
        <w:pStyle w:val="berschrift3"/>
        <w:pageBreakBefore/>
        <w:numPr>
          <w:ilvl w:val="2"/>
          <w:numId w:val="84"/>
        </w:numPr>
        <w:ind w:left="482" w:hanging="482"/>
        <w:rPr>
          <w:rFonts w:cs="Times New Roman"/>
          <w:lang w:val="en-GB"/>
        </w:rPr>
      </w:pPr>
      <w:bookmarkStart w:id="690" w:name="_Toc399421943"/>
      <w:r w:rsidRPr="00155B02">
        <w:rPr>
          <w:rFonts w:cs="Times New Roman"/>
          <w:lang w:val="en-GB"/>
        </w:rPr>
        <w:lastRenderedPageBreak/>
        <w:t>Transcription &gt; Insert Utterance Numbers</w:t>
      </w:r>
      <w:bookmarkEnd w:id="690"/>
    </w:p>
    <w:p w14:paraId="588CD867" w14:textId="77777777" w:rsidR="000959A2" w:rsidRPr="00155B02" w:rsidRDefault="000959A2">
      <w:pPr>
        <w:rPr>
          <w:rFonts w:ascii="Times New Roman" w:hAnsi="Times New Roman" w:cs="Times New Roman"/>
          <w:i/>
          <w:lang w:val="en-GB"/>
        </w:rPr>
      </w:pPr>
      <w:r w:rsidRPr="00155B02">
        <w:rPr>
          <w:rFonts w:ascii="Times New Roman" w:hAnsi="Times New Roman" w:cs="Times New Roman"/>
          <w:i/>
          <w:lang w:val="en-GB"/>
        </w:rPr>
        <w:t xml:space="preserve">(This function will only be shown if HIAT has been set as </w:t>
      </w:r>
      <w:r w:rsidRPr="00155B02">
        <w:rPr>
          <w:rFonts w:ascii="Times New Roman" w:hAnsi="Times New Roman" w:cs="Times New Roman"/>
          <w:b/>
          <w:i/>
          <w:color w:val="0000FF"/>
          <w:lang w:val="en-GB"/>
        </w:rPr>
        <w:t>Preferred Segmentation</w:t>
      </w:r>
      <w:r w:rsidRPr="00155B02">
        <w:rPr>
          <w:rFonts w:ascii="Times New Roman" w:hAnsi="Times New Roman" w:cs="Times New Roman"/>
          <w:i/>
          <w:lang w:val="en-GB"/>
        </w:rPr>
        <w:t>:</w:t>
      </w:r>
      <w:ins w:id="691" w:author="Moritz Lautenbach" w:date="2014-04-15T16:49:00Z">
        <w:r w:rsidRPr="00155B02">
          <w:rPr>
            <w:rFonts w:ascii="Times New Roman" w:hAnsi="Times New Roman" w:cs="Times New Roman"/>
            <w:i/>
            <w:lang w:val="en-GB"/>
          </w:rPr>
          <w:t xml:space="preserve"> </w:t>
        </w:r>
      </w:ins>
      <w:r w:rsidRPr="00155B02">
        <w:rPr>
          <w:rFonts w:ascii="Times New Roman" w:hAnsi="Times New Roman" w:cs="Times New Roman"/>
          <w:b/>
          <w:i/>
          <w:color w:val="0000FF"/>
          <w:lang w:val="en-GB"/>
        </w:rPr>
        <w:t>Edit &gt; Preferences &gt; Segmentation HIAT</w:t>
      </w:r>
      <w:r w:rsidRPr="00155B02">
        <w:rPr>
          <w:rFonts w:ascii="Times New Roman" w:hAnsi="Times New Roman" w:cs="Times New Roman"/>
          <w:i/>
          <w:lang w:val="en-GB"/>
        </w:rPr>
        <w:t>)</w:t>
      </w:r>
    </w:p>
    <w:p w14:paraId="2E56D650" w14:textId="77777777" w:rsidR="000959A2" w:rsidRPr="00155B02" w:rsidRDefault="000959A2">
      <w:pPr>
        <w:rPr>
          <w:rFonts w:ascii="Times New Roman" w:hAnsi="Times New Roman" w:cs="Times New Roman"/>
          <w:lang w:val="en-GB"/>
        </w:rPr>
      </w:pPr>
    </w:p>
    <w:p w14:paraId="54688E4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Adds an annotation tier of the category 'no' for every speaker in which utterances are numbered in a temporal order, as compliant with the HIAT segmentation, e.g.:</w:t>
      </w:r>
    </w:p>
    <w:p w14:paraId="4A283EF8" w14:textId="77777777" w:rsidR="000959A2" w:rsidRPr="00155B02" w:rsidRDefault="000959A2">
      <w:pPr>
        <w:rPr>
          <w:rFonts w:ascii="Times New Roman" w:hAnsi="Times New Roman" w:cs="Times New Roman"/>
          <w:lang w:val="en-GB"/>
        </w:rPr>
      </w:pPr>
    </w:p>
    <w:p w14:paraId="05049AD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Before:</w:t>
      </w:r>
    </w:p>
    <w:p w14:paraId="1CB60A45"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63909F74">
          <v:shape id="_x0000_i1157" type="#_x0000_t75" style="width:467.25pt;height:87pt" filled="t">
            <v:fill color2="black"/>
            <v:imagedata r:id="rId185" o:title=""/>
          </v:shape>
        </w:pict>
      </w:r>
    </w:p>
    <w:p w14:paraId="0EB4C7D2" w14:textId="77777777" w:rsidR="000959A2" w:rsidRPr="00155B02" w:rsidRDefault="000959A2">
      <w:pPr>
        <w:rPr>
          <w:rFonts w:ascii="Times New Roman" w:hAnsi="Times New Roman" w:cs="Times New Roman"/>
          <w:lang w:val="en-GB"/>
        </w:rPr>
      </w:pPr>
    </w:p>
    <w:p w14:paraId="4862731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After:</w:t>
      </w:r>
    </w:p>
    <w:p w14:paraId="03E63537"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3E4214DC">
          <v:shape id="_x0000_i1158" type="#_x0000_t75" style="width:467.25pt;height:127.5pt" filled="t">
            <v:fill color2="black"/>
            <v:imagedata r:id="rId186" o:title=""/>
          </v:shape>
        </w:pict>
      </w:r>
    </w:p>
    <w:p w14:paraId="31943C2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requirement is that, first, the transcription can be segmented according to HIAT. Should this not be the case, an error message will appear that addresses the segmentation error.</w:t>
      </w:r>
    </w:p>
    <w:p w14:paraId="1ED3537F" w14:textId="77777777" w:rsidR="000959A2" w:rsidRPr="00155B02" w:rsidRDefault="000959A2">
      <w:pPr>
        <w:rPr>
          <w:rFonts w:ascii="Times New Roman" w:hAnsi="Times New Roman" w:cs="Times New Roman"/>
          <w:lang w:val="en-GB"/>
        </w:rPr>
      </w:pPr>
    </w:p>
    <w:p w14:paraId="2C36E7A2"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08270F19">
          <v:shape id="_x0000_i1159" type="#_x0000_t75" style="width:201pt;height:90.75pt" filled="t">
            <v:fill color2="black"/>
            <v:imagedata r:id="rId187" o:title=""/>
          </v:shape>
        </w:pict>
      </w:r>
    </w:p>
    <w:p w14:paraId="51610A0B" w14:textId="77777777" w:rsidR="000959A2" w:rsidRPr="00155B02" w:rsidRDefault="000959A2">
      <w:pPr>
        <w:jc w:val="center"/>
        <w:rPr>
          <w:rFonts w:ascii="Times New Roman" w:hAnsi="Times New Roman" w:cs="Times New Roman"/>
          <w:lang w:val="en-GB"/>
        </w:rPr>
      </w:pPr>
    </w:p>
    <w:p w14:paraId="12CB19D2" w14:textId="77777777" w:rsidR="000959A2" w:rsidRPr="00155B02" w:rsidRDefault="000959A2">
      <w:pPr>
        <w:rPr>
          <w:rFonts w:ascii="Times New Roman" w:hAnsi="Times New Roman" w:cs="Times New Roman"/>
          <w:b/>
          <w:color w:val="0000FF"/>
          <w:lang w:val="en-GB"/>
        </w:rPr>
      </w:pPr>
      <w:r w:rsidRPr="00155B02">
        <w:rPr>
          <w:rFonts w:ascii="Times New Roman" w:hAnsi="Times New Roman" w:cs="Times New Roman"/>
          <w:lang w:val="en-GB"/>
        </w:rPr>
        <w:t xml:space="preserve">In this case, check and correct the segmentation errors with the function </w:t>
      </w:r>
      <w:r w:rsidRPr="00155B02">
        <w:rPr>
          <w:rFonts w:ascii="Times New Roman" w:hAnsi="Times New Roman" w:cs="Times New Roman"/>
          <w:b/>
          <w:color w:val="0000FF"/>
          <w:lang w:val="en-GB"/>
        </w:rPr>
        <w:t>Transcription &gt; Segmentation errors...</w:t>
      </w:r>
    </w:p>
    <w:p w14:paraId="14AA4E4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Secondly, every utterance boundary has to coincide with an event boundary. Should this not be the case, as in the following example</w:t>
      </w:r>
      <w:del w:id="692" w:author="Moritz Lautenbach" w:date="2014-04-15T16:49:00Z">
        <w:r w:rsidRPr="00155B02" w:rsidDel="00A66E0B">
          <w:rPr>
            <w:rFonts w:ascii="Times New Roman" w:hAnsi="Times New Roman" w:cs="Times New Roman"/>
            <w:lang w:val="en-GB"/>
          </w:rPr>
          <w:delText xml:space="preserve"> </w:delText>
        </w:r>
      </w:del>
      <w:r w:rsidRPr="00155B02">
        <w:rPr>
          <w:rFonts w:ascii="Times New Roman" w:hAnsi="Times New Roman" w:cs="Times New Roman"/>
          <w:lang w:val="en-GB"/>
        </w:rPr>
        <w:t>...</w:t>
      </w:r>
    </w:p>
    <w:p w14:paraId="6488D998" w14:textId="77777777" w:rsidR="000959A2" w:rsidRPr="00155B02" w:rsidRDefault="000959A2">
      <w:pPr>
        <w:rPr>
          <w:rFonts w:ascii="Times New Roman" w:hAnsi="Times New Roman" w:cs="Times New Roman"/>
          <w:lang w:val="en-GB"/>
        </w:rPr>
      </w:pPr>
    </w:p>
    <w:p w14:paraId="71108F15" w14:textId="77777777" w:rsidR="000959A2" w:rsidRPr="00155B02" w:rsidRDefault="00D84B31">
      <w:pPr>
        <w:rPr>
          <w:rFonts w:ascii="Times New Roman" w:hAnsi="Times New Roman" w:cs="Times New Roman"/>
          <w:lang w:val="en-GB"/>
        </w:rPr>
      </w:pPr>
      <w:r>
        <w:rPr>
          <w:rFonts w:ascii="Times New Roman" w:hAnsi="Times New Roman" w:cs="Times New Roman"/>
          <w:lang w:val="en-GB"/>
        </w:rPr>
        <w:lastRenderedPageBreak/>
        <w:pict w14:anchorId="5D7AD705">
          <v:shape id="_x0000_i1160" type="#_x0000_t75" style="width:467.25pt;height:36.75pt" filled="t">
            <v:fill color2="black"/>
            <v:imagedata r:id="rId188" o:title=""/>
          </v:shape>
        </w:pict>
      </w:r>
    </w:p>
    <w:p w14:paraId="234E03EE" w14:textId="77777777" w:rsidR="000959A2" w:rsidRPr="00155B02" w:rsidRDefault="000959A2">
      <w:pPr>
        <w:rPr>
          <w:rFonts w:ascii="Times New Roman" w:hAnsi="Times New Roman" w:cs="Times New Roman"/>
          <w:lang w:val="en-GB"/>
        </w:rPr>
      </w:pPr>
    </w:p>
    <w:p w14:paraId="02F9792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the following error message will appear:</w:t>
      </w:r>
    </w:p>
    <w:p w14:paraId="37A8E59E" w14:textId="77777777" w:rsidR="000959A2" w:rsidRPr="00155B02" w:rsidRDefault="000959A2">
      <w:pPr>
        <w:rPr>
          <w:rFonts w:ascii="Times New Roman" w:hAnsi="Times New Roman" w:cs="Times New Roman"/>
          <w:lang w:val="en-GB"/>
        </w:rPr>
      </w:pPr>
    </w:p>
    <w:p w14:paraId="657DB730"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4C97C9B6">
          <v:shape id="_x0000_i1161" type="#_x0000_t75" style="width:264.75pt;height:90.75pt" filled="t">
            <v:fill color2="black"/>
            <v:imagedata r:id="rId189" o:title=""/>
          </v:shape>
        </w:pict>
      </w:r>
    </w:p>
    <w:p w14:paraId="22E9A6A6" w14:textId="77777777" w:rsidR="000959A2" w:rsidRPr="00155B02" w:rsidRDefault="000959A2">
      <w:pPr>
        <w:rPr>
          <w:rFonts w:ascii="Times New Roman" w:hAnsi="Times New Roman" w:cs="Times New Roman"/>
          <w:lang w:val="en-GB"/>
        </w:rPr>
      </w:pPr>
    </w:p>
    <w:p w14:paraId="78AAEB9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 this case, split the affected event into two at its utterance boundaries.</w:t>
      </w:r>
    </w:p>
    <w:p w14:paraId="501D1663" w14:textId="77777777" w:rsidR="000959A2" w:rsidRPr="00155B02" w:rsidRDefault="000959A2" w:rsidP="00BC7D6E">
      <w:pPr>
        <w:pStyle w:val="berschrift3"/>
        <w:numPr>
          <w:ilvl w:val="2"/>
          <w:numId w:val="84"/>
        </w:numPr>
        <w:ind w:left="482" w:hanging="482"/>
        <w:rPr>
          <w:rFonts w:cs="Times New Roman"/>
          <w:lang w:val="en-GB"/>
        </w:rPr>
      </w:pPr>
      <w:bookmarkStart w:id="693" w:name="_Toc399421944"/>
      <w:r w:rsidRPr="00155B02">
        <w:rPr>
          <w:rFonts w:cs="Times New Roman"/>
          <w:lang w:val="en-GB"/>
        </w:rPr>
        <w:t>Transcription &gt; Transformation…</w:t>
      </w:r>
      <w:bookmarkEnd w:id="693"/>
    </w:p>
    <w:p w14:paraId="06F0AAA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Opens a dialog which allows flexible transformation of a transcription into different formats.</w:t>
      </w:r>
    </w:p>
    <w:p w14:paraId="59CFCEF0" w14:textId="77777777" w:rsidR="000959A2" w:rsidRPr="00155B02" w:rsidRDefault="000959A2">
      <w:pPr>
        <w:rPr>
          <w:rFonts w:ascii="Times New Roman" w:hAnsi="Times New Roman" w:cs="Times New Roman"/>
          <w:lang w:val="en-GB"/>
        </w:rPr>
      </w:pPr>
    </w:p>
    <w:p w14:paraId="1442BA36"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76221E5C">
          <v:shape id="_x0000_i1162" type="#_x0000_t75" style="width:377.25pt;height:269.25pt" filled="t">
            <v:fill color2="black"/>
            <v:imagedata r:id="rId190" o:title=""/>
          </v:shape>
        </w:pict>
      </w:r>
    </w:p>
    <w:p w14:paraId="5EEE681B" w14:textId="77777777" w:rsidR="000959A2" w:rsidRPr="00155B02" w:rsidRDefault="000959A2">
      <w:pPr>
        <w:rPr>
          <w:rFonts w:ascii="Times New Roman" w:hAnsi="Times New Roman" w:cs="Times New Roman"/>
          <w:lang w:val="en-GB"/>
        </w:rPr>
      </w:pPr>
    </w:p>
    <w:p w14:paraId="7B1CC060" w14:textId="77777777" w:rsidR="000959A2" w:rsidRPr="00155B02" w:rsidRDefault="000959A2">
      <w:pPr>
        <w:rPr>
          <w:rFonts w:ascii="Times New Roman" w:hAnsi="Times New Roman" w:cs="Times New Roman"/>
          <w:lang w:val="en-GB"/>
        </w:rPr>
      </w:pPr>
    </w:p>
    <w:p w14:paraId="190D2AA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following parameters can be set:</w:t>
      </w:r>
    </w:p>
    <w:p w14:paraId="2929DAE1" w14:textId="77777777" w:rsidR="000959A2" w:rsidRPr="00155B02" w:rsidRDefault="000959A2">
      <w:pPr>
        <w:rPr>
          <w:rFonts w:ascii="Times New Roman" w:hAnsi="Times New Roman" w:cs="Times New Roman"/>
          <w:lang w:val="en-GB"/>
        </w:rPr>
      </w:pPr>
    </w:p>
    <w:p w14:paraId="45BEA289" w14:textId="5982DFD7" w:rsidR="000959A2" w:rsidRPr="00155B02" w:rsidRDefault="000959A2">
      <w:pPr>
        <w:pStyle w:val="Aufzhlungszeichen1"/>
        <w:numPr>
          <w:ilvl w:val="1"/>
          <w:numId w:val="22"/>
        </w:numPr>
        <w:tabs>
          <w:tab w:val="clear" w:pos="360"/>
          <w:tab w:val="left" w:pos="964"/>
        </w:tabs>
        <w:rPr>
          <w:lang w:val="en-GB"/>
        </w:rPr>
        <w:pPrChange w:id="694" w:author="Moritz Lautenbach" w:date="2014-04-15T16:53:00Z">
          <w:pPr>
            <w:pStyle w:val="Aufzhlungszeichen1"/>
            <w:tabs>
              <w:tab w:val="clear" w:pos="360"/>
              <w:tab w:val="left" w:pos="964"/>
            </w:tabs>
            <w:ind w:left="964" w:hanging="482"/>
          </w:pPr>
        </w:pPrChange>
      </w:pPr>
      <w:r w:rsidRPr="00155B02">
        <w:rPr>
          <w:lang w:val="en-GB"/>
        </w:rPr>
        <w:t xml:space="preserve">Transform: What should be transformed? The basic transcription (i.e. the transcription that is edited in the </w:t>
      </w:r>
      <w:r w:rsidR="00C11634" w:rsidRPr="00155B02">
        <w:rPr>
          <w:lang w:val="en-GB"/>
        </w:rPr>
        <w:t>Editor</w:t>
      </w:r>
      <w:r w:rsidRPr="00155B02">
        <w:rPr>
          <w:lang w:val="en-GB"/>
        </w:rPr>
        <w:t xml:space="preserve">), a segmented transcription (i.e. a version </w:t>
      </w:r>
      <w:r w:rsidRPr="00155B02">
        <w:rPr>
          <w:lang w:val="en-GB"/>
        </w:rPr>
        <w:lastRenderedPageBreak/>
        <w:t>of the basic transcription onto which a segmentation algorithm has been applied), or a list transcription (i.e. a segmented transcription in which units have been sorted into lists?</w:t>
      </w:r>
    </w:p>
    <w:p w14:paraId="3D6E2F78" w14:textId="1E77E962" w:rsidR="000959A2" w:rsidRPr="00155B02" w:rsidRDefault="000959A2">
      <w:pPr>
        <w:pStyle w:val="Aufzhlungszeichen1"/>
        <w:numPr>
          <w:ilvl w:val="1"/>
          <w:numId w:val="22"/>
        </w:numPr>
        <w:tabs>
          <w:tab w:val="clear" w:pos="360"/>
          <w:tab w:val="left" w:pos="964"/>
        </w:tabs>
        <w:rPr>
          <w:lang w:val="en-GB"/>
        </w:rPr>
        <w:pPrChange w:id="695" w:author="Moritz Lautenbach" w:date="2014-04-15T16:53:00Z">
          <w:pPr>
            <w:pStyle w:val="Aufzhlungszeichen1"/>
            <w:tabs>
              <w:tab w:val="clear" w:pos="360"/>
              <w:tab w:val="left" w:pos="964"/>
            </w:tabs>
            <w:ind w:left="964" w:hanging="482"/>
          </w:pPr>
        </w:pPrChange>
      </w:pPr>
      <w:r w:rsidRPr="00155B02">
        <w:rPr>
          <w:lang w:val="en-GB"/>
        </w:rPr>
        <w:t xml:space="preserve">Segmentation: Which segmentation algorithm should be used? This parameter is only necessary if a segmented or a list transcription has been selected under </w:t>
      </w:r>
      <w:r w:rsidR="00007CB6" w:rsidRPr="00155B02">
        <w:rPr>
          <w:lang w:val="en-GB"/>
        </w:rPr>
        <w:t>„</w:t>
      </w:r>
      <w:r w:rsidRPr="00155B02">
        <w:rPr>
          <w:lang w:val="en-GB"/>
        </w:rPr>
        <w:t>Transform</w:t>
      </w:r>
      <w:r w:rsidR="00E6350C" w:rsidRPr="00155B02">
        <w:rPr>
          <w:lang w:val="en-GB"/>
        </w:rPr>
        <w:t>“</w:t>
      </w:r>
      <w:r w:rsidRPr="00155B02">
        <w:rPr>
          <w:lang w:val="en-GB"/>
        </w:rPr>
        <w:t xml:space="preserve">. </w:t>
      </w:r>
    </w:p>
    <w:p w14:paraId="471FF64B" w14:textId="4E9D9BE9" w:rsidR="000959A2" w:rsidRPr="00155B02" w:rsidRDefault="000959A2">
      <w:pPr>
        <w:pStyle w:val="Aufzhlungszeichen1"/>
        <w:numPr>
          <w:ilvl w:val="1"/>
          <w:numId w:val="22"/>
        </w:numPr>
        <w:tabs>
          <w:tab w:val="clear" w:pos="360"/>
          <w:tab w:val="left" w:pos="964"/>
        </w:tabs>
        <w:rPr>
          <w:lang w:val="en-GB"/>
        </w:rPr>
        <w:pPrChange w:id="696" w:author="Moritz Lautenbach" w:date="2014-04-15T16:53:00Z">
          <w:pPr>
            <w:pStyle w:val="Aufzhlungszeichen1"/>
            <w:tabs>
              <w:tab w:val="clear" w:pos="360"/>
              <w:tab w:val="left" w:pos="964"/>
            </w:tabs>
            <w:ind w:left="964" w:hanging="482"/>
          </w:pPr>
        </w:pPrChange>
      </w:pPr>
      <w:bookmarkStart w:id="697" w:name="_Ref108437480"/>
      <w:bookmarkStart w:id="698" w:name="_Toc69129982"/>
      <w:bookmarkStart w:id="699" w:name="_Toc69129841"/>
      <w:bookmarkStart w:id="700" w:name="_Toc55213852"/>
      <w:r w:rsidRPr="00155B02">
        <w:rPr>
          <w:lang w:val="en-GB"/>
        </w:rPr>
        <w:t xml:space="preserve">List unit: Which unit is the basis of the list? This parameter is only necessary if a list transcription has been selected under </w:t>
      </w:r>
      <w:r w:rsidR="00007CB6" w:rsidRPr="00155B02">
        <w:rPr>
          <w:lang w:val="en-GB"/>
        </w:rPr>
        <w:t>„</w:t>
      </w:r>
      <w:r w:rsidRPr="00155B02">
        <w:rPr>
          <w:lang w:val="en-GB"/>
        </w:rPr>
        <w:t>Transform</w:t>
      </w:r>
      <w:r w:rsidR="00E6350C" w:rsidRPr="00155B02">
        <w:rPr>
          <w:lang w:val="en-GB"/>
        </w:rPr>
        <w:t>“</w:t>
      </w:r>
      <w:r w:rsidRPr="00155B02">
        <w:rPr>
          <w:lang w:val="en-GB"/>
        </w:rPr>
        <w:t xml:space="preserve">. </w:t>
      </w:r>
    </w:p>
    <w:p w14:paraId="30388412" w14:textId="4F65AF32" w:rsidR="000959A2" w:rsidRPr="00155B02" w:rsidRDefault="000959A2">
      <w:pPr>
        <w:pStyle w:val="Aufzhlungszeichen1"/>
        <w:numPr>
          <w:ilvl w:val="1"/>
          <w:numId w:val="22"/>
        </w:numPr>
        <w:tabs>
          <w:tab w:val="clear" w:pos="360"/>
          <w:tab w:val="left" w:pos="964"/>
        </w:tabs>
        <w:rPr>
          <w:lang w:val="en-GB"/>
        </w:rPr>
        <w:pPrChange w:id="701" w:author="Moritz Lautenbach" w:date="2014-04-15T16:53:00Z">
          <w:pPr>
            <w:pStyle w:val="Aufzhlungszeichen1"/>
            <w:tabs>
              <w:tab w:val="clear" w:pos="360"/>
              <w:tab w:val="left" w:pos="964"/>
            </w:tabs>
            <w:ind w:left="964" w:hanging="482"/>
          </w:pPr>
        </w:pPrChange>
      </w:pPr>
      <w:r w:rsidRPr="00155B02">
        <w:rPr>
          <w:lang w:val="en-GB"/>
        </w:rPr>
        <w:t xml:space="preserve">Stylesheet: Which (XSL) stylesheet should be applied to the transcription? If you leave the field blank </w:t>
      </w:r>
      <w:ins w:id="702" w:author="Moritz Lautenbach" w:date="2014-04-15T16:51:00Z">
        <w:r w:rsidRPr="00155B02">
          <w:rPr>
            <w:lang w:val="en-GB"/>
          </w:rPr>
          <w:t>n</w:t>
        </w:r>
      </w:ins>
      <w:r w:rsidRPr="00155B02">
        <w:rPr>
          <w:lang w:val="en-GB"/>
        </w:rPr>
        <w:t xml:space="preserve">o stylesheet will be used and the output will be in XML. Suitable stylesheets can be found on the EXMARaLDA website under </w:t>
      </w:r>
      <w:r w:rsidR="00007CB6" w:rsidRPr="00155B02">
        <w:rPr>
          <w:lang w:val="en-GB"/>
        </w:rPr>
        <w:t>„</w:t>
      </w:r>
      <w:r w:rsidRPr="00155B02">
        <w:rPr>
          <w:lang w:val="en-GB"/>
        </w:rPr>
        <w:t>Download</w:t>
      </w:r>
      <w:r w:rsidR="00E6350C" w:rsidRPr="00155B02">
        <w:rPr>
          <w:lang w:val="en-GB"/>
        </w:rPr>
        <w:t>“</w:t>
      </w:r>
      <w:ins w:id="703" w:author="Moritz Lautenbach" w:date="2014-04-15T16:52:00Z">
        <w:r w:rsidRPr="00155B02">
          <w:rPr>
            <w:lang w:val="en-GB"/>
          </w:rPr>
          <w:t>.</w:t>
        </w:r>
      </w:ins>
    </w:p>
    <w:p w14:paraId="032F84CE" w14:textId="74336CDF" w:rsidR="000959A2" w:rsidRPr="00155B02" w:rsidRDefault="000959A2">
      <w:pPr>
        <w:pStyle w:val="Aufzhlungszeichen1"/>
        <w:numPr>
          <w:ilvl w:val="1"/>
          <w:numId w:val="22"/>
        </w:numPr>
        <w:tabs>
          <w:tab w:val="clear" w:pos="360"/>
          <w:tab w:val="left" w:pos="964"/>
        </w:tabs>
        <w:rPr>
          <w:lang w:val="en-GB"/>
        </w:rPr>
        <w:pPrChange w:id="704" w:author="Moritz Lautenbach" w:date="2014-04-15T16:53:00Z">
          <w:pPr>
            <w:pStyle w:val="Aufzhlungszeichen1"/>
            <w:tabs>
              <w:tab w:val="clear" w:pos="360"/>
              <w:tab w:val="left" w:pos="964"/>
            </w:tabs>
            <w:ind w:left="964" w:hanging="482"/>
          </w:pPr>
        </w:pPrChange>
      </w:pPr>
      <w:r w:rsidRPr="00155B02">
        <w:rPr>
          <w:lang w:val="en-GB"/>
        </w:rPr>
        <w:t xml:space="preserve">Output: Which file type should the output be? You can choose between HTML, XML, TXT and </w:t>
      </w:r>
      <w:r w:rsidR="00007CB6" w:rsidRPr="00155B02">
        <w:rPr>
          <w:lang w:val="en-GB"/>
        </w:rPr>
        <w:t>„</w:t>
      </w:r>
      <w:r w:rsidRPr="00155B02">
        <w:rPr>
          <w:lang w:val="en-GB"/>
        </w:rPr>
        <w:t>other</w:t>
      </w:r>
      <w:r w:rsidR="00E6350C" w:rsidRPr="00155B02">
        <w:rPr>
          <w:lang w:val="en-GB"/>
        </w:rPr>
        <w:t>“</w:t>
      </w:r>
      <w:ins w:id="705" w:author="Moritz Lautenbach" w:date="2014-04-15T16:52:00Z">
        <w:r w:rsidRPr="00155B02">
          <w:rPr>
            <w:lang w:val="en-GB"/>
          </w:rPr>
          <w:t>.</w:t>
        </w:r>
      </w:ins>
    </w:p>
    <w:p w14:paraId="51067347" w14:textId="77777777" w:rsidR="000959A2" w:rsidRPr="00155B02" w:rsidRDefault="000959A2">
      <w:pPr>
        <w:pStyle w:val="Standard-BlockCharCharChar"/>
        <w:rPr>
          <w:lang w:val="en-GB"/>
        </w:rPr>
      </w:pPr>
    </w:p>
    <w:p w14:paraId="7F815D95" w14:textId="77777777" w:rsidR="000959A2" w:rsidRPr="00155B02" w:rsidRDefault="000959A2">
      <w:pPr>
        <w:pStyle w:val="Standard-BlockCharCharChar"/>
        <w:rPr>
          <w:lang w:val="en-GB"/>
        </w:rPr>
      </w:pPr>
      <w:r w:rsidRPr="00155B02">
        <w:rPr>
          <w:lang w:val="en-GB"/>
        </w:rPr>
        <w:t xml:space="preserve">Various transformation scenarios are available. These make use of stylesheets that are integrated in the code (EXMARaLDA.jar). </w:t>
      </w:r>
    </w:p>
    <w:p w14:paraId="20F01877" w14:textId="77777777" w:rsidR="000959A2" w:rsidRPr="00155B02" w:rsidRDefault="000959A2">
      <w:pPr>
        <w:pStyle w:val="Standard-BlockCharCharChar"/>
        <w:rPr>
          <w:lang w:val="en-GB"/>
        </w:rPr>
      </w:pPr>
    </w:p>
    <w:p w14:paraId="35E7401C" w14:textId="77777777" w:rsidR="000959A2" w:rsidRPr="00155B02" w:rsidRDefault="000959A2" w:rsidP="00BC7D6E">
      <w:pPr>
        <w:pStyle w:val="berschrift3"/>
        <w:numPr>
          <w:ilvl w:val="2"/>
          <w:numId w:val="84"/>
        </w:numPr>
        <w:ind w:left="482" w:hanging="482"/>
        <w:rPr>
          <w:rFonts w:cs="Times New Roman"/>
          <w:lang w:val="en-GB"/>
        </w:rPr>
      </w:pPr>
      <w:bookmarkStart w:id="706" w:name="_Toc399421945"/>
      <w:r w:rsidRPr="00155B02">
        <w:rPr>
          <w:rFonts w:cs="Times New Roman"/>
          <w:lang w:val="en-GB"/>
        </w:rPr>
        <w:t>Transcription &gt; Clean up...</w:t>
      </w:r>
      <w:bookmarkEnd w:id="697"/>
      <w:bookmarkEnd w:id="698"/>
      <w:bookmarkEnd w:id="699"/>
      <w:bookmarkEnd w:id="700"/>
      <w:bookmarkEnd w:id="706"/>
    </w:p>
    <w:p w14:paraId="03933277" w14:textId="77777777" w:rsidR="000959A2" w:rsidRPr="00155B02" w:rsidRDefault="000959A2">
      <w:pPr>
        <w:pStyle w:val="Standard-BlockCharCharChar"/>
        <w:rPr>
          <w:lang w:val="en-GB"/>
        </w:rPr>
      </w:pPr>
      <w:r w:rsidRPr="00155B02">
        <w:rPr>
          <w:lang w:val="en-GB"/>
        </w:rPr>
        <w:t>Opens a dialog that offers options for the automatic clean up of the transcription.</w:t>
      </w:r>
    </w:p>
    <w:p w14:paraId="4103ACDD" w14:textId="77777777" w:rsidR="000959A2" w:rsidRPr="00155B02" w:rsidRDefault="000959A2">
      <w:pPr>
        <w:pStyle w:val="Standard-BlockCharCharChar"/>
        <w:rPr>
          <w:lang w:val="en-GB"/>
        </w:rPr>
      </w:pPr>
    </w:p>
    <w:p w14:paraId="450B6583" w14:textId="77777777" w:rsidR="000959A2" w:rsidRPr="00155B02" w:rsidRDefault="00D84B31">
      <w:pPr>
        <w:pStyle w:val="BildChar"/>
        <w:rPr>
          <w:rFonts w:ascii="Times New Roman" w:hAnsi="Times New Roman"/>
          <w:lang w:val="en-GB"/>
        </w:rPr>
      </w:pPr>
      <w:r>
        <w:rPr>
          <w:rFonts w:ascii="Times New Roman" w:hAnsi="Times New Roman"/>
          <w:lang w:val="en-GB"/>
        </w:rPr>
        <w:pict w14:anchorId="15F3A80F">
          <v:shape id="_x0000_i1163" type="#_x0000_t75" style="width:300pt;height:264.75pt" filled="t">
            <v:fill color2="black"/>
            <v:imagedata r:id="rId191" o:title=""/>
          </v:shape>
        </w:pict>
      </w:r>
    </w:p>
    <w:p w14:paraId="61423A84" w14:textId="77777777" w:rsidR="000959A2" w:rsidRPr="00155B02" w:rsidRDefault="000959A2">
      <w:pPr>
        <w:pStyle w:val="Standard-BlockCharCharChar"/>
        <w:rPr>
          <w:lang w:val="en-GB"/>
        </w:rPr>
      </w:pPr>
    </w:p>
    <w:p w14:paraId="44CBB152" w14:textId="77777777" w:rsidR="000959A2" w:rsidRPr="00155B02" w:rsidRDefault="000959A2">
      <w:pPr>
        <w:pStyle w:val="Aufzhlungszeichen1"/>
        <w:numPr>
          <w:ilvl w:val="0"/>
          <w:numId w:val="21"/>
        </w:numPr>
        <w:tabs>
          <w:tab w:val="clear" w:pos="360"/>
          <w:tab w:val="left" w:pos="964"/>
        </w:tabs>
        <w:rPr>
          <w:lang w:val="en-GB"/>
        </w:rPr>
        <w:pPrChange w:id="707" w:author="Moritz Lautenbach" w:date="2014-04-15T16:52:00Z">
          <w:pPr>
            <w:pStyle w:val="Aufzhlungszeichen1"/>
            <w:tabs>
              <w:tab w:val="clear" w:pos="360"/>
              <w:tab w:val="left" w:pos="964"/>
            </w:tabs>
            <w:ind w:left="964" w:hanging="482"/>
          </w:pPr>
        </w:pPrChange>
      </w:pPr>
      <w:r w:rsidRPr="00155B02">
        <w:rPr>
          <w:lang w:val="en-GB"/>
        </w:rPr>
        <w:t>Remove empty events: activate this option if you would like to remove empty events from all tiers that is, events that do not contain text.</w:t>
      </w:r>
    </w:p>
    <w:p w14:paraId="555E68AF" w14:textId="684C1235" w:rsidR="000959A2" w:rsidRPr="00155B02" w:rsidRDefault="000959A2">
      <w:pPr>
        <w:pStyle w:val="Aufzhlungszeichen1"/>
        <w:numPr>
          <w:ilvl w:val="0"/>
          <w:numId w:val="21"/>
        </w:numPr>
        <w:tabs>
          <w:tab w:val="clear" w:pos="360"/>
          <w:tab w:val="left" w:pos="964"/>
        </w:tabs>
        <w:rPr>
          <w:lang w:val="en-GB"/>
        </w:rPr>
        <w:pPrChange w:id="708" w:author="Moritz Lautenbach" w:date="2014-04-15T16:52:00Z">
          <w:pPr>
            <w:pStyle w:val="Aufzhlungszeichen1"/>
            <w:tabs>
              <w:tab w:val="clear" w:pos="360"/>
              <w:tab w:val="left" w:pos="964"/>
            </w:tabs>
            <w:ind w:left="964" w:hanging="482"/>
          </w:pPr>
        </w:pPrChange>
      </w:pPr>
      <w:r w:rsidRPr="00155B02">
        <w:rPr>
          <w:lang w:val="en-GB"/>
        </w:rPr>
        <w:t xml:space="preserve">Smooth timeline with a threshold of: Activate this option if you would like to combine timeline entries that lie very close together. With the help of a threshold you can define which entries are to be considered as </w:t>
      </w:r>
      <w:r w:rsidR="00007CB6" w:rsidRPr="00155B02">
        <w:rPr>
          <w:lang w:val="en-GB"/>
        </w:rPr>
        <w:t>„</w:t>
      </w:r>
      <w:r w:rsidRPr="00155B02">
        <w:rPr>
          <w:lang w:val="en-GB"/>
        </w:rPr>
        <w:t>lying close together</w:t>
      </w:r>
      <w:r w:rsidR="00E6350C" w:rsidRPr="00155B02">
        <w:rPr>
          <w:lang w:val="en-GB"/>
        </w:rPr>
        <w:t>“</w:t>
      </w:r>
      <w:r w:rsidRPr="00155B02">
        <w:rPr>
          <w:lang w:val="en-GB"/>
        </w:rPr>
        <w:t>.</w:t>
      </w:r>
    </w:p>
    <w:p w14:paraId="21E2EFDF" w14:textId="77777777" w:rsidR="000959A2" w:rsidRPr="00155B02" w:rsidRDefault="000959A2">
      <w:pPr>
        <w:pStyle w:val="Aufzhlungszeichen1"/>
        <w:numPr>
          <w:ilvl w:val="0"/>
          <w:numId w:val="21"/>
        </w:numPr>
        <w:tabs>
          <w:tab w:val="clear" w:pos="360"/>
          <w:tab w:val="left" w:pos="964"/>
        </w:tabs>
        <w:rPr>
          <w:lang w:val="en-GB"/>
        </w:rPr>
        <w:pPrChange w:id="709" w:author="Moritz Lautenbach" w:date="2014-04-15T16:52:00Z">
          <w:pPr>
            <w:pStyle w:val="Aufzhlungszeichen1"/>
            <w:tabs>
              <w:tab w:val="clear" w:pos="360"/>
              <w:tab w:val="left" w:pos="964"/>
            </w:tabs>
            <w:ind w:left="964" w:hanging="482"/>
          </w:pPr>
        </w:pPrChange>
      </w:pPr>
      <w:r w:rsidRPr="00155B02">
        <w:rPr>
          <w:lang w:val="en-GB"/>
        </w:rPr>
        <w:t>Bridge gaps smaller than: activate this option if you've provided timeline entries with absolute time values and would like to close the gaps in the time axis that are smaller than the predefined value in milliseconds. To set this value, move the scroll bar to the desired value.</w:t>
      </w:r>
    </w:p>
    <w:p w14:paraId="1A18FFE0" w14:textId="05596DA6" w:rsidR="000959A2" w:rsidRPr="00155B02" w:rsidRDefault="000959A2">
      <w:pPr>
        <w:pStyle w:val="Aufzhlungszeichen1"/>
        <w:numPr>
          <w:ilvl w:val="0"/>
          <w:numId w:val="21"/>
        </w:numPr>
        <w:tabs>
          <w:tab w:val="clear" w:pos="360"/>
          <w:tab w:val="left" w:pos="964"/>
        </w:tabs>
        <w:rPr>
          <w:lang w:val="en-GB"/>
        </w:rPr>
        <w:pPrChange w:id="710" w:author="Moritz Lautenbach" w:date="2014-04-15T16:52:00Z">
          <w:pPr>
            <w:pStyle w:val="Aufzhlungszeichen1"/>
            <w:tabs>
              <w:tab w:val="clear" w:pos="360"/>
              <w:tab w:val="left" w:pos="964"/>
            </w:tabs>
            <w:ind w:left="964" w:hanging="482"/>
          </w:pPr>
        </w:pPrChange>
      </w:pPr>
      <w:r w:rsidRPr="00155B02">
        <w:rPr>
          <w:lang w:val="en-GB"/>
        </w:rPr>
        <w:t xml:space="preserve">Remove unused timeline items: is equivalent to the menu item </w:t>
      </w:r>
      <w:r w:rsidR="00007CB6" w:rsidRPr="00155B02">
        <w:rPr>
          <w:lang w:val="en-GB"/>
        </w:rPr>
        <w:t>„</w:t>
      </w:r>
      <w:r w:rsidRPr="00155B02">
        <w:rPr>
          <w:lang w:val="en-GB"/>
        </w:rPr>
        <w:t>Timeline &gt; Remove unused timeline items</w:t>
      </w:r>
      <w:r w:rsidR="00E6350C" w:rsidRPr="00155B02">
        <w:rPr>
          <w:lang w:val="en-GB"/>
        </w:rPr>
        <w:t>“</w:t>
      </w:r>
      <w:r w:rsidRPr="00155B02">
        <w:rPr>
          <w:lang w:val="en-GB"/>
        </w:rPr>
        <w:t xml:space="preserve"> (s</w:t>
      </w:r>
      <w:del w:id="711" w:author="Moritz Lautenbach" w:date="2014-04-15T16:55:00Z">
        <w:r w:rsidRPr="00155B02" w:rsidDel="00A66E0B">
          <w:rPr>
            <w:lang w:val="en-GB"/>
          </w:rPr>
          <w:delText>. u.</w:delText>
        </w:r>
      </w:del>
      <w:ins w:id="712" w:author="Moritz Lautenbach" w:date="2014-04-15T16:55:00Z">
        <w:r w:rsidRPr="00155B02">
          <w:rPr>
            <w:lang w:val="en-GB"/>
          </w:rPr>
          <w:t>ee below</w:t>
        </w:r>
      </w:ins>
      <w:r w:rsidRPr="00155B02">
        <w:rPr>
          <w:lang w:val="en-GB"/>
        </w:rPr>
        <w:t>).</w:t>
      </w:r>
    </w:p>
    <w:p w14:paraId="4C1D0140" w14:textId="18F0B3B5" w:rsidR="000959A2" w:rsidRPr="00155B02" w:rsidRDefault="000959A2">
      <w:pPr>
        <w:pStyle w:val="Aufzhlungszeichen1"/>
        <w:numPr>
          <w:ilvl w:val="0"/>
          <w:numId w:val="21"/>
        </w:numPr>
        <w:tabs>
          <w:tab w:val="clear" w:pos="360"/>
          <w:tab w:val="left" w:pos="964"/>
        </w:tabs>
        <w:rPr>
          <w:lang w:val="en-GB"/>
        </w:rPr>
        <w:pPrChange w:id="713" w:author="Moritz Lautenbach" w:date="2014-04-15T16:52:00Z">
          <w:pPr>
            <w:pStyle w:val="Aufzhlungszeichen1"/>
            <w:tabs>
              <w:tab w:val="clear" w:pos="360"/>
              <w:tab w:val="left" w:pos="964"/>
            </w:tabs>
            <w:ind w:left="964" w:hanging="482"/>
          </w:pPr>
        </w:pPrChange>
      </w:pPr>
      <w:r w:rsidRPr="00155B02">
        <w:rPr>
          <w:lang w:val="en-GB"/>
        </w:rPr>
        <w:t xml:space="preserve">Remove gaps: is equivalent to the menu item </w:t>
      </w:r>
      <w:r w:rsidR="00007CB6" w:rsidRPr="00155B02">
        <w:rPr>
          <w:lang w:val="en-GB"/>
        </w:rPr>
        <w:t>„</w:t>
      </w:r>
      <w:r w:rsidRPr="00155B02">
        <w:rPr>
          <w:lang w:val="en-GB"/>
        </w:rPr>
        <w:t>Timeline &gt; Remove gaps</w:t>
      </w:r>
      <w:r w:rsidR="00E6350C" w:rsidRPr="00155B02">
        <w:rPr>
          <w:lang w:val="en-GB"/>
        </w:rPr>
        <w:t>“</w:t>
      </w:r>
      <w:r w:rsidRPr="00155B02">
        <w:rPr>
          <w:lang w:val="en-GB"/>
        </w:rPr>
        <w:t xml:space="preserve"> (see below).</w:t>
      </w:r>
    </w:p>
    <w:p w14:paraId="0FC5DC07" w14:textId="77777777" w:rsidR="000959A2" w:rsidRPr="00155B02" w:rsidRDefault="000959A2">
      <w:pPr>
        <w:pStyle w:val="Aufzhlungszeichen1"/>
        <w:numPr>
          <w:ilvl w:val="0"/>
          <w:numId w:val="21"/>
        </w:numPr>
        <w:tabs>
          <w:tab w:val="clear" w:pos="360"/>
          <w:tab w:val="left" w:pos="964"/>
        </w:tabs>
        <w:rPr>
          <w:lang w:val="en-GB"/>
        </w:rPr>
        <w:pPrChange w:id="714" w:author="Moritz Lautenbach" w:date="2014-04-15T16:52:00Z">
          <w:pPr>
            <w:pStyle w:val="Aufzhlungszeichen1"/>
            <w:tabs>
              <w:tab w:val="clear" w:pos="360"/>
              <w:tab w:val="left" w:pos="964"/>
            </w:tabs>
            <w:ind w:left="964" w:hanging="482"/>
          </w:pPr>
        </w:pPrChange>
      </w:pPr>
      <w:r w:rsidRPr="00155B02">
        <w:rPr>
          <w:lang w:val="en-GB"/>
        </w:rPr>
        <w:t>Normalize IDs: ensures that IDs for time points, tiers, speakers etc. are assigned consistently.</w:t>
      </w:r>
    </w:p>
    <w:p w14:paraId="3496C1F9" w14:textId="77777777" w:rsidR="000959A2" w:rsidRPr="00155B02" w:rsidRDefault="000959A2">
      <w:pPr>
        <w:pStyle w:val="Standard-BlockCharCharChar"/>
        <w:rPr>
          <w:lang w:val="en-GB"/>
        </w:rPr>
      </w:pPr>
    </w:p>
    <w:p w14:paraId="169C4799" w14:textId="77777777" w:rsidR="000959A2" w:rsidRPr="00155B02" w:rsidRDefault="000959A2">
      <w:pPr>
        <w:pStyle w:val="Standard-BlockCharCharChar"/>
        <w:rPr>
          <w:lang w:val="en-GB"/>
        </w:rPr>
      </w:pPr>
      <w:bookmarkStart w:id="715" w:name="_Edit_%3E_Preferences%E2%80%A6"/>
      <w:bookmarkEnd w:id="715"/>
    </w:p>
    <w:p w14:paraId="04737FC5" w14:textId="77777777" w:rsidR="000959A2" w:rsidRPr="00155B02" w:rsidRDefault="000959A2" w:rsidP="00BC7D6E">
      <w:pPr>
        <w:pStyle w:val="berschrift3"/>
        <w:numPr>
          <w:ilvl w:val="2"/>
          <w:numId w:val="84"/>
        </w:numPr>
        <w:ind w:left="482" w:hanging="482"/>
        <w:rPr>
          <w:rFonts w:cs="Times New Roman"/>
          <w:lang w:val="en-GB"/>
        </w:rPr>
      </w:pPr>
      <w:bookmarkStart w:id="716" w:name="_Ref108437449"/>
      <w:bookmarkStart w:id="717" w:name="_Ref108437435"/>
      <w:bookmarkStart w:id="718" w:name="_Toc399421946"/>
      <w:r w:rsidRPr="00155B02">
        <w:rPr>
          <w:rFonts w:cs="Times New Roman"/>
          <w:lang w:val="en-GB"/>
        </w:rPr>
        <w:t>Transcription &gt; Glue transcriptions...</w:t>
      </w:r>
      <w:bookmarkEnd w:id="716"/>
      <w:bookmarkEnd w:id="717"/>
      <w:bookmarkEnd w:id="718"/>
    </w:p>
    <w:p w14:paraId="5DF94B1B" w14:textId="77777777" w:rsidR="000959A2" w:rsidRPr="00155B02" w:rsidRDefault="000959A2">
      <w:pPr>
        <w:pStyle w:val="Standard-BlockCharCharChar"/>
        <w:rPr>
          <w:lang w:val="en-GB"/>
        </w:rPr>
      </w:pPr>
      <w:r w:rsidRPr="00155B02">
        <w:rPr>
          <w:lang w:val="en-GB"/>
        </w:rPr>
        <w:t xml:space="preserve">Glues a second transcription to the end of the currently opened transcription. </w:t>
      </w:r>
    </w:p>
    <w:p w14:paraId="3FC340E5" w14:textId="77777777" w:rsidR="000959A2" w:rsidRPr="00155B02" w:rsidRDefault="000959A2">
      <w:pPr>
        <w:pStyle w:val="Standard-BlockCharCharChar"/>
        <w:rPr>
          <w:lang w:val="en-GB"/>
        </w:rPr>
      </w:pPr>
    </w:p>
    <w:p w14:paraId="409D7539" w14:textId="07AC967C" w:rsidR="000959A2" w:rsidRPr="00155B02" w:rsidRDefault="000959A2">
      <w:pPr>
        <w:pStyle w:val="Standard-BlockCharCharChar"/>
        <w:rPr>
          <w:lang w:val="en-GB"/>
        </w:rPr>
      </w:pPr>
      <w:r w:rsidRPr="00155B02">
        <w:rPr>
          <w:lang w:val="en-GB"/>
        </w:rPr>
        <w:t>First, you are asked to select a file to be glued. Thereafter, a dialog will appear with which you can define the assignment of tiers in the current transcription (</w:t>
      </w:r>
      <w:r w:rsidR="00007CB6" w:rsidRPr="00155B02">
        <w:rPr>
          <w:lang w:val="en-GB"/>
        </w:rPr>
        <w:t>„</w:t>
      </w:r>
      <w:r w:rsidRPr="00155B02">
        <w:rPr>
          <w:lang w:val="en-GB"/>
        </w:rPr>
        <w:t>Transcription 1</w:t>
      </w:r>
      <w:r w:rsidR="00E6350C" w:rsidRPr="00155B02">
        <w:rPr>
          <w:lang w:val="en-GB"/>
        </w:rPr>
        <w:t>“</w:t>
      </w:r>
      <w:r w:rsidRPr="00155B02">
        <w:rPr>
          <w:lang w:val="en-GB"/>
        </w:rPr>
        <w:t>) and the transcription you intend to glue (</w:t>
      </w:r>
      <w:r w:rsidR="00007CB6" w:rsidRPr="00155B02">
        <w:rPr>
          <w:lang w:val="en-GB"/>
        </w:rPr>
        <w:t>„</w:t>
      </w:r>
      <w:r w:rsidRPr="00155B02">
        <w:rPr>
          <w:lang w:val="en-GB"/>
        </w:rPr>
        <w:t>Transcription 2</w:t>
      </w:r>
      <w:r w:rsidR="00E6350C" w:rsidRPr="00155B02">
        <w:rPr>
          <w:lang w:val="en-GB"/>
        </w:rPr>
        <w:t>“</w:t>
      </w:r>
      <w:r w:rsidRPr="00155B02">
        <w:rPr>
          <w:lang w:val="en-GB"/>
        </w:rPr>
        <w:t>). The tiers that have been assigned to each other are shown in the right text field (</w:t>
      </w:r>
      <w:r w:rsidR="00007CB6" w:rsidRPr="00155B02">
        <w:rPr>
          <w:lang w:val="en-GB"/>
        </w:rPr>
        <w:t>„</w:t>
      </w:r>
      <w:r w:rsidRPr="00155B02">
        <w:rPr>
          <w:lang w:val="en-GB"/>
        </w:rPr>
        <w:t>Mappings</w:t>
      </w:r>
      <w:r w:rsidR="00E6350C" w:rsidRPr="00155B02">
        <w:rPr>
          <w:lang w:val="en-GB"/>
        </w:rPr>
        <w:t>“</w:t>
      </w:r>
      <w:r w:rsidRPr="00155B02">
        <w:rPr>
          <w:lang w:val="en-GB"/>
        </w:rPr>
        <w:t>).</w:t>
      </w:r>
    </w:p>
    <w:p w14:paraId="73A6D1FD" w14:textId="77777777" w:rsidR="000959A2" w:rsidRPr="00155B02" w:rsidRDefault="000959A2">
      <w:pPr>
        <w:pStyle w:val="Standard-BlockCharCharChar"/>
        <w:rPr>
          <w:lang w:val="en-GB"/>
        </w:rPr>
      </w:pPr>
    </w:p>
    <w:p w14:paraId="61D2BF49"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3F830C02">
          <v:shape id="_x0000_i1164" type="#_x0000_t75" style="width:441.75pt;height:195.75pt" filled="t">
            <v:fill color2="black"/>
            <v:imagedata r:id="rId192" o:title=""/>
          </v:shape>
        </w:pict>
      </w:r>
    </w:p>
    <w:p w14:paraId="6D012E68" w14:textId="77777777" w:rsidR="000959A2" w:rsidRPr="00155B02" w:rsidRDefault="000959A2">
      <w:pPr>
        <w:pStyle w:val="Standard-BlockCharCharChar"/>
        <w:rPr>
          <w:lang w:val="en-GB"/>
        </w:rPr>
      </w:pPr>
    </w:p>
    <w:p w14:paraId="615E3248" w14:textId="752E9732" w:rsidR="000959A2" w:rsidRPr="00155B02" w:rsidRDefault="000959A2">
      <w:pPr>
        <w:pStyle w:val="Standard-BlockCharCharChar"/>
        <w:rPr>
          <w:lang w:val="en-GB"/>
        </w:rPr>
      </w:pPr>
      <w:r w:rsidRPr="00155B02">
        <w:rPr>
          <w:lang w:val="en-GB"/>
        </w:rPr>
        <w:t>To assign the tiers individually (</w:t>
      </w:r>
      <w:r w:rsidR="00007CB6" w:rsidRPr="00155B02">
        <w:rPr>
          <w:lang w:val="en-GB"/>
        </w:rPr>
        <w:t>„</w:t>
      </w:r>
      <w:r w:rsidRPr="00155B02">
        <w:rPr>
          <w:lang w:val="en-GB"/>
        </w:rPr>
        <w:t>by hand</w:t>
      </w:r>
      <w:r w:rsidR="00E6350C" w:rsidRPr="00155B02">
        <w:rPr>
          <w:lang w:val="en-GB"/>
        </w:rPr>
        <w:t>“</w:t>
      </w:r>
      <w:r w:rsidRPr="00155B02">
        <w:rPr>
          <w:lang w:val="en-GB"/>
        </w:rPr>
        <w:t>), use the following functions:</w:t>
      </w:r>
    </w:p>
    <w:p w14:paraId="75BBE093" w14:textId="77777777" w:rsidR="000959A2" w:rsidRPr="00155B02" w:rsidRDefault="000959A2">
      <w:pPr>
        <w:pStyle w:val="Aufzhlungszeichen1"/>
        <w:numPr>
          <w:ilvl w:val="0"/>
          <w:numId w:val="23"/>
        </w:numPr>
        <w:tabs>
          <w:tab w:val="clear" w:pos="360"/>
          <w:tab w:val="left" w:pos="964"/>
        </w:tabs>
        <w:rPr>
          <w:lang w:val="en-GB"/>
        </w:rPr>
        <w:pPrChange w:id="719" w:author="Moritz Lautenbach" w:date="2014-04-15T16:56:00Z">
          <w:pPr>
            <w:pStyle w:val="Aufzhlungszeichen1"/>
            <w:tabs>
              <w:tab w:val="clear" w:pos="360"/>
              <w:tab w:val="left" w:pos="964"/>
            </w:tabs>
            <w:ind w:left="964" w:hanging="482"/>
          </w:pPr>
        </w:pPrChange>
      </w:pPr>
      <w:r w:rsidRPr="00155B02">
        <w:rPr>
          <w:lang w:val="en-GB"/>
        </w:rPr>
        <w:t xml:space="preserve">Add: To carry out an individual assignment, select both of the entries in the left text fields and click </w:t>
      </w:r>
      <w:r w:rsidRPr="00155B02">
        <w:rPr>
          <w:i/>
          <w:lang w:val="en-GB"/>
        </w:rPr>
        <w:t>Add</w:t>
      </w:r>
      <w:r w:rsidRPr="00155B02">
        <w:rPr>
          <w:lang w:val="en-GB"/>
        </w:rPr>
        <w:t xml:space="preserve"> to add this pair to the right text field.</w:t>
      </w:r>
    </w:p>
    <w:p w14:paraId="43A3613C" w14:textId="77777777" w:rsidR="000959A2" w:rsidRPr="00155B02" w:rsidRDefault="000959A2">
      <w:pPr>
        <w:pStyle w:val="Aufzhlungszeichen1"/>
        <w:numPr>
          <w:ilvl w:val="0"/>
          <w:numId w:val="23"/>
        </w:numPr>
        <w:tabs>
          <w:tab w:val="clear" w:pos="360"/>
          <w:tab w:val="left" w:pos="964"/>
        </w:tabs>
        <w:rPr>
          <w:lang w:val="en-GB"/>
        </w:rPr>
        <w:pPrChange w:id="720" w:author="Moritz Lautenbach" w:date="2014-04-15T16:56:00Z">
          <w:pPr>
            <w:pStyle w:val="Aufzhlungszeichen1"/>
            <w:tabs>
              <w:tab w:val="clear" w:pos="360"/>
              <w:tab w:val="left" w:pos="964"/>
            </w:tabs>
            <w:ind w:left="964" w:hanging="482"/>
          </w:pPr>
        </w:pPrChange>
      </w:pPr>
      <w:r w:rsidRPr="00155B02">
        <w:rPr>
          <w:lang w:val="en-GB"/>
        </w:rPr>
        <w:t xml:space="preserve">Remove: In order to undo an assignment, select the entry in question in the right text field and click </w:t>
      </w:r>
      <w:r w:rsidRPr="00155B02">
        <w:rPr>
          <w:i/>
          <w:lang w:val="en-GB"/>
        </w:rPr>
        <w:t>Remove</w:t>
      </w:r>
      <w:r w:rsidRPr="00155B02">
        <w:rPr>
          <w:lang w:val="en-GB"/>
        </w:rPr>
        <w:t>.</w:t>
      </w:r>
    </w:p>
    <w:p w14:paraId="6DD6221F" w14:textId="77777777" w:rsidR="000959A2" w:rsidRPr="00155B02" w:rsidRDefault="000959A2">
      <w:pPr>
        <w:pStyle w:val="Aufzhlungszeichen1"/>
        <w:numPr>
          <w:ilvl w:val="0"/>
          <w:numId w:val="23"/>
        </w:numPr>
        <w:tabs>
          <w:tab w:val="clear" w:pos="360"/>
          <w:tab w:val="left" w:pos="964"/>
        </w:tabs>
        <w:rPr>
          <w:lang w:val="en-GB"/>
        </w:rPr>
        <w:pPrChange w:id="721" w:author="Moritz Lautenbach" w:date="2014-04-15T16:56:00Z">
          <w:pPr>
            <w:pStyle w:val="Aufzhlungszeichen1"/>
            <w:tabs>
              <w:tab w:val="clear" w:pos="360"/>
              <w:tab w:val="left" w:pos="964"/>
            </w:tabs>
            <w:ind w:left="964" w:hanging="482"/>
          </w:pPr>
        </w:pPrChange>
      </w:pPr>
      <w:r w:rsidRPr="00155B02">
        <w:rPr>
          <w:lang w:val="en-GB"/>
        </w:rPr>
        <w:t xml:space="preserve">Remove all: In order to delete all assignments, click </w:t>
      </w:r>
      <w:r w:rsidRPr="00155B02">
        <w:rPr>
          <w:i/>
          <w:lang w:val="en-GB"/>
        </w:rPr>
        <w:t>Remove all</w:t>
      </w:r>
      <w:r w:rsidRPr="00155B02">
        <w:rPr>
          <w:lang w:val="en-GB"/>
        </w:rPr>
        <w:t>.</w:t>
      </w:r>
    </w:p>
    <w:p w14:paraId="4AE7EB9C" w14:textId="77777777" w:rsidR="000959A2" w:rsidRPr="00155B02" w:rsidRDefault="000959A2">
      <w:pPr>
        <w:pStyle w:val="Standard-BlockCharCharChar"/>
        <w:rPr>
          <w:lang w:val="en-GB"/>
        </w:rPr>
      </w:pPr>
    </w:p>
    <w:p w14:paraId="3E468C53" w14:textId="77777777" w:rsidR="000959A2" w:rsidRPr="00155B02" w:rsidRDefault="000959A2">
      <w:pPr>
        <w:pStyle w:val="Standard-BlockCharCharChar"/>
        <w:rPr>
          <w:lang w:val="en-GB"/>
        </w:rPr>
      </w:pPr>
      <w:r w:rsidRPr="00155B02">
        <w:rPr>
          <w:lang w:val="en-GB"/>
        </w:rPr>
        <w:t>There are two ways to assign the tiers automatically:</w:t>
      </w:r>
    </w:p>
    <w:p w14:paraId="33821F06" w14:textId="77777777" w:rsidR="000959A2" w:rsidRPr="00155B02" w:rsidRDefault="000959A2">
      <w:pPr>
        <w:pStyle w:val="Aufzhlungszeichen1"/>
        <w:numPr>
          <w:ilvl w:val="0"/>
          <w:numId w:val="24"/>
        </w:numPr>
        <w:tabs>
          <w:tab w:val="clear" w:pos="360"/>
          <w:tab w:val="left" w:pos="964"/>
        </w:tabs>
        <w:rPr>
          <w:lang w:val="en-GB"/>
        </w:rPr>
        <w:pPrChange w:id="722" w:author="Moritz Lautenbach" w:date="2014-04-15T16:56:00Z">
          <w:pPr>
            <w:pStyle w:val="Aufzhlungszeichen1"/>
            <w:tabs>
              <w:tab w:val="clear" w:pos="360"/>
              <w:tab w:val="left" w:pos="964"/>
            </w:tabs>
            <w:ind w:left="964" w:hanging="482"/>
          </w:pPr>
        </w:pPrChange>
      </w:pPr>
      <w:r w:rsidRPr="00155B02">
        <w:rPr>
          <w:lang w:val="en-GB"/>
        </w:rPr>
        <w:t>Auto (Position): Assigns the tiers according to their position, hence the first tier in transcription 1 will be assigned to the first tier in transcription 2</w:t>
      </w:r>
      <w:del w:id="723" w:author="Moritz Lautenbach" w:date="2014-04-15T16:57:00Z">
        <w:r w:rsidRPr="00155B02" w:rsidDel="00A66E0B">
          <w:rPr>
            <w:lang w:val="en-GB"/>
          </w:rPr>
          <w:delText>.</w:delText>
        </w:r>
      </w:del>
      <w:ins w:id="724" w:author="Moritz Lautenbach" w:date="2014-04-15T16:57:00Z">
        <w:r w:rsidRPr="00155B02">
          <w:rPr>
            <w:lang w:val="en-GB"/>
          </w:rPr>
          <w:t>,</w:t>
        </w:r>
      </w:ins>
      <w:r w:rsidRPr="00155B02">
        <w:rPr>
          <w:lang w:val="en-GB"/>
        </w:rPr>
        <w:t xml:space="preserve"> the second tier in transcription 1 will be assigned to the second tier in transcription 2 etc.</w:t>
      </w:r>
    </w:p>
    <w:p w14:paraId="21ECFEFA" w14:textId="77777777" w:rsidR="000959A2" w:rsidRPr="00155B02" w:rsidRDefault="000959A2">
      <w:pPr>
        <w:pStyle w:val="Aufzhlungszeichen1"/>
        <w:numPr>
          <w:ilvl w:val="0"/>
          <w:numId w:val="24"/>
        </w:numPr>
        <w:tabs>
          <w:tab w:val="clear" w:pos="360"/>
          <w:tab w:val="left" w:pos="964"/>
        </w:tabs>
        <w:rPr>
          <w:lang w:val="en-GB"/>
        </w:rPr>
        <w:pPrChange w:id="725" w:author="Moritz Lautenbach" w:date="2014-04-15T16:56:00Z">
          <w:pPr>
            <w:pStyle w:val="Aufzhlungszeichen1"/>
            <w:tabs>
              <w:tab w:val="clear" w:pos="360"/>
              <w:tab w:val="left" w:pos="964"/>
            </w:tabs>
            <w:ind w:left="964" w:hanging="482"/>
          </w:pPr>
        </w:pPrChange>
      </w:pPr>
      <w:r w:rsidRPr="00155B02">
        <w:rPr>
          <w:lang w:val="en-GB"/>
        </w:rPr>
        <w:t>Auto (Properties): Assigns the tiers according to their properties, hence tiers with the same speaker abbreviation and the same category are assigned to each other.</w:t>
      </w:r>
    </w:p>
    <w:p w14:paraId="1BFE6F79" w14:textId="77777777" w:rsidR="000959A2" w:rsidRPr="00155B02" w:rsidRDefault="000959A2">
      <w:pPr>
        <w:pStyle w:val="Standard-BlockCharCharChar"/>
        <w:rPr>
          <w:lang w:val="en-GB"/>
        </w:rPr>
      </w:pPr>
    </w:p>
    <w:p w14:paraId="0B0746B5" w14:textId="77777777" w:rsidR="000959A2" w:rsidRPr="00155B02" w:rsidRDefault="000959A2">
      <w:pPr>
        <w:pStyle w:val="Standard-BlockCharCharChar"/>
        <w:rPr>
          <w:lang w:val="en-GB"/>
        </w:rPr>
      </w:pPr>
      <w:r w:rsidRPr="00155B02">
        <w:rPr>
          <w:lang w:val="en-GB"/>
        </w:rPr>
        <w:t xml:space="preserve">It is possible to combine both manual and automatic assignment with each other. </w:t>
      </w:r>
    </w:p>
    <w:p w14:paraId="313047C0" w14:textId="77777777" w:rsidR="000959A2" w:rsidRPr="00155B02" w:rsidRDefault="000959A2">
      <w:pPr>
        <w:pStyle w:val="Standard-BlockCharCharChar"/>
        <w:rPr>
          <w:lang w:val="en-GB"/>
        </w:rPr>
      </w:pPr>
    </w:p>
    <w:p w14:paraId="243D5ADB" w14:textId="0B891A3F" w:rsidR="000959A2" w:rsidRPr="00155B02" w:rsidRDefault="00007CB6">
      <w:pPr>
        <w:pStyle w:val="Standard-BlockCharCharChar"/>
        <w:rPr>
          <w:lang w:val="en-GB"/>
        </w:rPr>
      </w:pPr>
      <w:r w:rsidRPr="00155B02">
        <w:rPr>
          <w:lang w:val="en-GB"/>
        </w:rPr>
        <w:t>„</w:t>
      </w:r>
      <w:r w:rsidR="000959A2" w:rsidRPr="00155B02">
        <w:rPr>
          <w:lang w:val="en-GB"/>
        </w:rPr>
        <w:t>Timeline Method</w:t>
      </w:r>
      <w:r w:rsidR="00E6350C" w:rsidRPr="00155B02">
        <w:rPr>
          <w:lang w:val="en-GB"/>
        </w:rPr>
        <w:t>“</w:t>
      </w:r>
      <w:r w:rsidR="000959A2" w:rsidRPr="00155B02">
        <w:rPr>
          <w:lang w:val="en-GB"/>
        </w:rPr>
        <w:t xml:space="preserve"> allows you to choose whether time points should be sorted according to their absolute time values when they are being glued,</w:t>
      </w:r>
      <w:ins w:id="726" w:author="Moritz Lautenbach" w:date="2014-04-15T16:57:00Z">
        <w:r w:rsidR="000959A2" w:rsidRPr="00155B02">
          <w:rPr>
            <w:lang w:val="en-GB"/>
          </w:rPr>
          <w:t xml:space="preserve"> </w:t>
        </w:r>
      </w:ins>
      <w:r w:rsidR="000959A2" w:rsidRPr="00155B02">
        <w:rPr>
          <w:lang w:val="en-GB"/>
        </w:rPr>
        <w:t>(</w:t>
      </w:r>
      <w:r w:rsidRPr="00155B02">
        <w:rPr>
          <w:lang w:val="en-GB"/>
        </w:rPr>
        <w:t>„</w:t>
      </w:r>
      <w:r w:rsidR="000959A2" w:rsidRPr="00155B02">
        <w:rPr>
          <w:lang w:val="en-GB"/>
        </w:rPr>
        <w:t>Merge timelines</w:t>
      </w:r>
      <w:r w:rsidR="00E6350C" w:rsidRPr="00155B02">
        <w:rPr>
          <w:lang w:val="en-GB"/>
        </w:rPr>
        <w:t>“</w:t>
      </w:r>
      <w:r w:rsidR="000959A2" w:rsidRPr="00155B02">
        <w:rPr>
          <w:lang w:val="en-GB"/>
        </w:rPr>
        <w:t>, is recommended for fully aligned transcriptions) or whether the two time axes should simply be stringed together</w:t>
      </w:r>
      <w:ins w:id="727" w:author="Moritz Lautenbach" w:date="2014-04-15T16:57:00Z">
        <w:r w:rsidR="000959A2" w:rsidRPr="00155B02">
          <w:rPr>
            <w:lang w:val="en-GB"/>
          </w:rPr>
          <w:t xml:space="preserve"> </w:t>
        </w:r>
      </w:ins>
      <w:del w:id="728" w:author="Moritz Lautenbach" w:date="2014-04-15T16:57:00Z">
        <w:r w:rsidR="000959A2" w:rsidRPr="00155B02" w:rsidDel="0026707F">
          <w:rPr>
            <w:lang w:val="en-GB"/>
          </w:rPr>
          <w:delText>.</w:delText>
        </w:r>
      </w:del>
      <w:r w:rsidR="000959A2" w:rsidRPr="00155B02">
        <w:rPr>
          <w:lang w:val="en-GB"/>
        </w:rPr>
        <w:t>(</w:t>
      </w:r>
      <w:r w:rsidRPr="00155B02">
        <w:rPr>
          <w:lang w:val="en-GB"/>
        </w:rPr>
        <w:t>„</w:t>
      </w:r>
      <w:r w:rsidR="000959A2" w:rsidRPr="00155B02">
        <w:rPr>
          <w:lang w:val="en-GB"/>
        </w:rPr>
        <w:t>Append timelines</w:t>
      </w:r>
      <w:r w:rsidR="00E6350C" w:rsidRPr="00155B02">
        <w:rPr>
          <w:lang w:val="en-GB"/>
        </w:rPr>
        <w:t>“</w:t>
      </w:r>
      <w:r w:rsidR="000959A2" w:rsidRPr="00155B02">
        <w:rPr>
          <w:lang w:val="en-GB"/>
        </w:rPr>
        <w:t xml:space="preserve">). </w:t>
      </w:r>
    </w:p>
    <w:p w14:paraId="60D34FAF" w14:textId="77777777" w:rsidR="000959A2" w:rsidRPr="00155B02" w:rsidRDefault="000959A2">
      <w:pPr>
        <w:pStyle w:val="Standard-BlockCharCharChar"/>
        <w:rPr>
          <w:lang w:val="en-GB"/>
        </w:rPr>
      </w:pPr>
    </w:p>
    <w:p w14:paraId="25A4DB65" w14:textId="77777777" w:rsidR="000959A2" w:rsidRPr="00155B02" w:rsidRDefault="000959A2">
      <w:pPr>
        <w:pStyle w:val="Standard-BlockCharCharChar"/>
        <w:rPr>
          <w:lang w:val="en-GB"/>
        </w:rPr>
      </w:pPr>
      <w:r w:rsidRPr="00155B02">
        <w:rPr>
          <w:lang w:val="en-GB"/>
        </w:rPr>
        <w:t>Once you</w:t>
      </w:r>
      <w:ins w:id="729" w:author="Moritz Lautenbach" w:date="2014-04-15T16:58:00Z">
        <w:r w:rsidRPr="00155B02">
          <w:rPr>
            <w:lang w:val="en-GB"/>
          </w:rPr>
          <w:t xml:space="preserve"> ha</w:t>
        </w:r>
      </w:ins>
      <w:del w:id="730" w:author="Moritz Lautenbach" w:date="2014-04-15T16:58:00Z">
        <w:r w:rsidRPr="00155B02" w:rsidDel="0026707F">
          <w:rPr>
            <w:lang w:val="en-GB"/>
          </w:rPr>
          <w:delText>'</w:delText>
        </w:r>
      </w:del>
      <w:r w:rsidRPr="00155B02">
        <w:rPr>
          <w:lang w:val="en-GB"/>
        </w:rPr>
        <w:t xml:space="preserve">ve completed the assignment of the files click </w:t>
      </w:r>
      <w:r w:rsidRPr="00155B02">
        <w:rPr>
          <w:i/>
          <w:lang w:val="en-GB"/>
        </w:rPr>
        <w:t>OK</w:t>
      </w:r>
      <w:r w:rsidRPr="00155B02">
        <w:rPr>
          <w:lang w:val="en-GB"/>
        </w:rPr>
        <w:t xml:space="preserve"> to glue the transcriptions.</w:t>
      </w:r>
    </w:p>
    <w:p w14:paraId="40817DF8" w14:textId="77777777" w:rsidR="000959A2" w:rsidRPr="00155B02" w:rsidRDefault="000959A2">
      <w:pPr>
        <w:pStyle w:val="Standard-BlockCharCharChar"/>
        <w:rPr>
          <w:lang w:val="en-GB"/>
        </w:rPr>
      </w:pPr>
    </w:p>
    <w:p w14:paraId="42CA697C" w14:textId="77777777" w:rsidR="000959A2" w:rsidRPr="00155B02" w:rsidRDefault="000959A2" w:rsidP="00BC7D6E">
      <w:pPr>
        <w:pStyle w:val="berschrift3"/>
        <w:keepNext/>
        <w:numPr>
          <w:ilvl w:val="2"/>
          <w:numId w:val="84"/>
        </w:numPr>
        <w:ind w:left="482" w:hanging="482"/>
        <w:rPr>
          <w:rFonts w:cs="Times New Roman"/>
          <w:lang w:val="en-GB"/>
        </w:rPr>
      </w:pPr>
      <w:bookmarkStart w:id="731" w:name="_Ref108437462"/>
      <w:bookmarkStart w:id="732" w:name="_Toc399421947"/>
      <w:r w:rsidRPr="00155B02">
        <w:rPr>
          <w:rFonts w:cs="Times New Roman"/>
          <w:lang w:val="en-GB"/>
        </w:rPr>
        <w:t>Transcription &gt; Chop transcription…</w:t>
      </w:r>
      <w:bookmarkEnd w:id="731"/>
      <w:bookmarkEnd w:id="732"/>
    </w:p>
    <w:p w14:paraId="6A3DA471" w14:textId="77777777" w:rsidR="000959A2" w:rsidRPr="00155B02" w:rsidRDefault="000959A2">
      <w:pPr>
        <w:pStyle w:val="Standard-BlockCharCharChar"/>
        <w:keepNext/>
        <w:rPr>
          <w:lang w:val="en-GB"/>
        </w:rPr>
      </w:pPr>
      <w:r w:rsidRPr="00155B02">
        <w:rPr>
          <w:lang w:val="en-GB"/>
        </w:rPr>
        <w:t>Divides the entire transcription into various partial transcriptions while keeping the original file.</w:t>
      </w:r>
    </w:p>
    <w:p w14:paraId="59DA808E" w14:textId="77777777" w:rsidR="000959A2" w:rsidRPr="00155B02" w:rsidRDefault="000959A2">
      <w:pPr>
        <w:pStyle w:val="Standard-BlockCharCharChar"/>
        <w:rPr>
          <w:lang w:val="en-GB"/>
        </w:rPr>
      </w:pPr>
    </w:p>
    <w:p w14:paraId="2E82AAF1" w14:textId="77777777" w:rsidR="000959A2" w:rsidRPr="00155B02" w:rsidRDefault="00D84B31">
      <w:pPr>
        <w:pStyle w:val="BildChar"/>
        <w:rPr>
          <w:rFonts w:ascii="Times New Roman" w:hAnsi="Times New Roman"/>
          <w:lang w:val="en-GB"/>
        </w:rPr>
      </w:pPr>
      <w:r>
        <w:rPr>
          <w:rFonts w:ascii="Times New Roman" w:hAnsi="Times New Roman"/>
          <w:lang w:val="en-GB"/>
        </w:rPr>
        <w:pict w14:anchorId="21708A49">
          <v:shape id="_x0000_i1165" type="#_x0000_t75" style="width:412.5pt;height:102pt" filled="t">
            <v:fill color2="black"/>
            <v:imagedata r:id="rId193" o:title=""/>
          </v:shape>
        </w:pict>
      </w:r>
    </w:p>
    <w:p w14:paraId="65E4B3D8" w14:textId="77777777" w:rsidR="000959A2" w:rsidRPr="00155B02" w:rsidRDefault="000959A2">
      <w:pPr>
        <w:pStyle w:val="Standard-BlockCharCharChar"/>
        <w:rPr>
          <w:lang w:val="en-GB"/>
        </w:rPr>
      </w:pPr>
    </w:p>
    <w:p w14:paraId="11D44C93" w14:textId="77777777" w:rsidR="000959A2" w:rsidRPr="00155B02" w:rsidRDefault="000959A2">
      <w:pPr>
        <w:pStyle w:val="Aufzhlungszeichen1"/>
        <w:numPr>
          <w:ilvl w:val="0"/>
          <w:numId w:val="25"/>
        </w:numPr>
        <w:tabs>
          <w:tab w:val="clear" w:pos="360"/>
          <w:tab w:val="left" w:pos="964"/>
        </w:tabs>
        <w:rPr>
          <w:lang w:val="en-GB"/>
        </w:rPr>
        <w:pPrChange w:id="733" w:author="Moritz Lautenbach" w:date="2014-04-15T16:58:00Z">
          <w:pPr>
            <w:pStyle w:val="Aufzhlungszeichen1"/>
            <w:tabs>
              <w:tab w:val="clear" w:pos="360"/>
              <w:tab w:val="left" w:pos="964"/>
            </w:tabs>
            <w:ind w:left="964" w:hanging="482"/>
          </w:pPr>
        </w:pPrChange>
      </w:pPr>
      <w:r w:rsidRPr="00155B02">
        <w:rPr>
          <w:lang w:val="en-GB"/>
        </w:rPr>
        <w:t xml:space="preserve">Minimum number of timeline items: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w:t>
      </w:r>
      <w:ins w:id="734" w:author="Moritz Lautenbach" w:date="2014-04-15T16:59:00Z">
        <w:r w:rsidRPr="00155B02">
          <w:rPr>
            <w:lang w:val="en-GB"/>
          </w:rPr>
          <w:t>t</w:t>
        </w:r>
      </w:ins>
      <w:r w:rsidRPr="00155B02">
        <w:rPr>
          <w:lang w:val="en-GB"/>
        </w:rPr>
        <w:t>o the right of the number at will.</w:t>
      </w:r>
    </w:p>
    <w:p w14:paraId="188A547C" w14:textId="77777777" w:rsidR="000959A2" w:rsidRPr="00155B02" w:rsidRDefault="000959A2">
      <w:pPr>
        <w:pStyle w:val="Aufzhlungszeichen1"/>
        <w:numPr>
          <w:ilvl w:val="0"/>
          <w:numId w:val="25"/>
        </w:numPr>
        <w:tabs>
          <w:tab w:val="clear" w:pos="360"/>
          <w:tab w:val="left" w:pos="964"/>
        </w:tabs>
        <w:rPr>
          <w:lang w:val="en-GB"/>
        </w:rPr>
        <w:pPrChange w:id="735" w:author="Moritz Lautenbach" w:date="2014-04-15T16:58:00Z">
          <w:pPr>
            <w:pStyle w:val="Aufzhlungszeichen1"/>
            <w:tabs>
              <w:tab w:val="clear" w:pos="360"/>
              <w:tab w:val="left" w:pos="964"/>
            </w:tabs>
            <w:ind w:left="964" w:hanging="482"/>
          </w:pPr>
        </w:pPrChange>
      </w:pPr>
      <w:r w:rsidRPr="00155B02">
        <w:rPr>
          <w:lang w:val="en-GB"/>
        </w:rPr>
        <w:t xml:space="preserve">Directory: click </w:t>
      </w:r>
      <w:r w:rsidRPr="00155B02">
        <w:rPr>
          <w:i/>
          <w:lang w:val="en-GB"/>
        </w:rPr>
        <w:t>Browse…,</w:t>
      </w:r>
      <w:r w:rsidRPr="00155B02">
        <w:rPr>
          <w:lang w:val="en-GB"/>
        </w:rPr>
        <w:t xml:space="preserve"> to select a directory in which the new partial transcription should be saved. </w:t>
      </w:r>
    </w:p>
    <w:p w14:paraId="0DD7CB8D" w14:textId="77777777" w:rsidR="000959A2" w:rsidRPr="00155B02" w:rsidRDefault="000959A2">
      <w:pPr>
        <w:pStyle w:val="Aufzhlungszeichen1"/>
        <w:numPr>
          <w:ilvl w:val="0"/>
          <w:numId w:val="25"/>
        </w:numPr>
        <w:tabs>
          <w:tab w:val="clear" w:pos="360"/>
          <w:tab w:val="left" w:pos="964"/>
        </w:tabs>
        <w:rPr>
          <w:lang w:val="en-GB"/>
        </w:rPr>
        <w:pPrChange w:id="736" w:author="Moritz Lautenbach" w:date="2014-04-15T16:58:00Z">
          <w:pPr>
            <w:pStyle w:val="Aufzhlungszeichen1"/>
            <w:tabs>
              <w:tab w:val="clear" w:pos="360"/>
              <w:tab w:val="left" w:pos="964"/>
            </w:tabs>
            <w:ind w:left="964" w:hanging="482"/>
          </w:pPr>
        </w:pPrChange>
      </w:pPr>
      <w:r w:rsidRPr="00155B02">
        <w:rPr>
          <w:lang w:val="en-GB"/>
        </w:rPr>
        <w:t>Base filename: Then enter a base filename for the files that are then automatically numbered consecutively.</w:t>
      </w:r>
    </w:p>
    <w:p w14:paraId="2AA8A409" w14:textId="77777777" w:rsidR="000959A2" w:rsidRPr="00155B02" w:rsidRDefault="000959A2">
      <w:pPr>
        <w:pStyle w:val="Standard-BlockCharCharChar"/>
        <w:rPr>
          <w:lang w:val="en-GB"/>
        </w:rPr>
      </w:pPr>
    </w:p>
    <w:p w14:paraId="22A9AF82" w14:textId="77777777" w:rsidR="000959A2" w:rsidRPr="00155B02" w:rsidRDefault="000959A2">
      <w:pPr>
        <w:pStyle w:val="Standard-BlockCharCharChar"/>
        <w:rPr>
          <w:lang w:val="en-GB"/>
        </w:rPr>
      </w:pPr>
      <w:r w:rsidRPr="00155B02">
        <w:rPr>
          <w:lang w:val="en-GB"/>
        </w:rPr>
        <w:t xml:space="preserve">Close your input by clicking </w:t>
      </w:r>
      <w:r w:rsidRPr="00155B02">
        <w:rPr>
          <w:i/>
          <w:lang w:val="en-GB"/>
        </w:rPr>
        <w:t>OK</w:t>
      </w:r>
      <w:r w:rsidRPr="00155B02">
        <w:rPr>
          <w:lang w:val="en-GB"/>
        </w:rPr>
        <w:t>. A separate window will inform you of the successful production of the partial transcriptions.</w:t>
      </w:r>
    </w:p>
    <w:p w14:paraId="62BED794" w14:textId="77777777" w:rsidR="000959A2" w:rsidRPr="00155B02" w:rsidRDefault="000959A2">
      <w:pPr>
        <w:pStyle w:val="Standard-BlockCharCharChar"/>
        <w:rPr>
          <w:lang w:val="en-GB"/>
        </w:rPr>
      </w:pPr>
    </w:p>
    <w:p w14:paraId="4E61424C" w14:textId="77777777" w:rsidR="000959A2" w:rsidRPr="00155B02" w:rsidRDefault="00D84B31">
      <w:pPr>
        <w:pStyle w:val="BildChar"/>
        <w:rPr>
          <w:rFonts w:ascii="Times New Roman" w:hAnsi="Times New Roman"/>
          <w:lang w:val="en-GB"/>
        </w:rPr>
      </w:pPr>
      <w:r>
        <w:rPr>
          <w:rFonts w:ascii="Times New Roman" w:hAnsi="Times New Roman"/>
          <w:lang w:val="en-GB"/>
        </w:rPr>
        <w:pict w14:anchorId="7575D906">
          <v:shape id="_x0000_i1166" type="#_x0000_t75" style="width:314.25pt;height:90.75pt" filled="t">
            <v:fill color2="black"/>
            <v:imagedata r:id="rId194" o:title=""/>
          </v:shape>
        </w:pict>
      </w:r>
    </w:p>
    <w:p w14:paraId="04394F48" w14:textId="77777777" w:rsidR="000959A2" w:rsidRPr="00155B02" w:rsidRDefault="000959A2">
      <w:pPr>
        <w:pStyle w:val="Standard-BlockCharCharChar"/>
        <w:rPr>
          <w:lang w:val="en-GB"/>
        </w:rPr>
      </w:pPr>
    </w:p>
    <w:p w14:paraId="25A31F53" w14:textId="77777777" w:rsidR="000959A2" w:rsidRPr="00155B02" w:rsidRDefault="000959A2">
      <w:pPr>
        <w:pStyle w:val="Standard-BlockCharCharChar"/>
        <w:rPr>
          <w:lang w:val="en-GB"/>
        </w:rPr>
      </w:pPr>
      <w:r w:rsidRPr="00155B02">
        <w:rPr>
          <w:lang w:val="en-GB"/>
        </w:rPr>
        <w:t xml:space="preserve">Now the directory you previously selected will contain a set of new </w:t>
      </w:r>
      <w:del w:id="737" w:author="Moritz Lautenbach" w:date="2014-04-15T17:00:00Z">
        <w:r w:rsidRPr="00155B02" w:rsidDel="0026707F">
          <w:rPr>
            <w:lang w:val="en-GB"/>
          </w:rPr>
          <w:delText xml:space="preserve">xml </w:delText>
        </w:r>
      </w:del>
      <w:ins w:id="738" w:author="Moritz Lautenbach" w:date="2014-04-15T17:00:00Z">
        <w:r w:rsidRPr="00155B02">
          <w:rPr>
            <w:lang w:val="en-GB"/>
          </w:rPr>
          <w:t>xml-</w:t>
        </w:r>
      </w:ins>
      <w:r w:rsidRPr="00155B02">
        <w:rPr>
          <w:lang w:val="en-GB"/>
        </w:rPr>
        <w:t>files that each represent a section of the original transcription.</w:t>
      </w:r>
    </w:p>
    <w:p w14:paraId="7DF58665" w14:textId="77777777" w:rsidR="000959A2" w:rsidRPr="00155B02" w:rsidRDefault="000959A2">
      <w:pPr>
        <w:pStyle w:val="Standard-BlockCharCharChar"/>
        <w:rPr>
          <w:lang w:val="en-GB"/>
        </w:rPr>
      </w:pPr>
    </w:p>
    <w:p w14:paraId="4F31C953"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4513B876">
          <v:shape id="_x0000_i1167" type="#_x0000_t75" style="width:4in;height:183pt" filled="t">
            <v:fill color2="black"/>
            <v:imagedata r:id="rId195" o:title=""/>
          </v:shape>
        </w:pict>
      </w:r>
    </w:p>
    <w:p w14:paraId="44056013" w14:textId="77777777" w:rsidR="000959A2" w:rsidRPr="00155B02" w:rsidRDefault="000959A2">
      <w:pPr>
        <w:pStyle w:val="Standard-BlockCharCharChar"/>
        <w:rPr>
          <w:lang w:val="en-GB"/>
        </w:rPr>
      </w:pPr>
    </w:p>
    <w:p w14:paraId="1D439A76" w14:textId="77777777" w:rsidR="000959A2" w:rsidRPr="00155B02" w:rsidRDefault="000959A2" w:rsidP="00BC7D6E">
      <w:pPr>
        <w:pStyle w:val="berschrift3"/>
        <w:numPr>
          <w:ilvl w:val="2"/>
          <w:numId w:val="84"/>
        </w:numPr>
        <w:ind w:left="482" w:hanging="482"/>
        <w:rPr>
          <w:rFonts w:cs="Times New Roman"/>
          <w:lang w:val="en-GB"/>
        </w:rPr>
      </w:pPr>
      <w:bookmarkStart w:id="739" w:name="_Toc399421948"/>
      <w:r w:rsidRPr="00155B02">
        <w:rPr>
          <w:rFonts w:cs="Times New Roman"/>
          <w:lang w:val="en-GB"/>
        </w:rPr>
        <w:t>Transcription &gt; Chop audio…</w:t>
      </w:r>
      <w:bookmarkEnd w:id="739"/>
    </w:p>
    <w:p w14:paraId="45896760" w14:textId="6832C102" w:rsidR="000959A2" w:rsidRPr="00155B02" w:rsidRDefault="000959A2">
      <w:pPr>
        <w:pStyle w:val="Standard-BlockCharCharChar"/>
        <w:rPr>
          <w:lang w:val="en-GB"/>
        </w:rPr>
      </w:pPr>
      <w:r w:rsidRPr="00155B02">
        <w:rPr>
          <w:lang w:val="en-GB"/>
        </w:rPr>
        <w:t>Divides a copy of the audio file of the musical score into a number of smaller audio files (</w:t>
      </w:r>
      <w:r w:rsidR="00007CB6" w:rsidRPr="00155B02">
        <w:rPr>
          <w:lang w:val="en-GB"/>
        </w:rPr>
        <w:t>„</w:t>
      </w:r>
      <w:r w:rsidRPr="00155B02">
        <w:rPr>
          <w:lang w:val="en-GB"/>
        </w:rPr>
        <w:t>audio snippets</w:t>
      </w:r>
      <w:r w:rsidR="00E6350C" w:rsidRPr="00155B02">
        <w:rPr>
          <w:lang w:val="en-GB"/>
        </w:rPr>
        <w:t>“</w:t>
      </w:r>
      <w:r w:rsidRPr="00155B02">
        <w:rPr>
          <w:lang w:val="en-GB"/>
        </w:rPr>
        <w:t>).</w:t>
      </w:r>
    </w:p>
    <w:p w14:paraId="434FA4CB" w14:textId="77777777" w:rsidR="000959A2" w:rsidRPr="00155B02" w:rsidRDefault="000959A2">
      <w:pPr>
        <w:pStyle w:val="Standard-BlockCharCharChar"/>
        <w:rPr>
          <w:lang w:val="en-GB"/>
        </w:rPr>
      </w:pPr>
    </w:p>
    <w:p w14:paraId="6171CE32" w14:textId="77777777" w:rsidR="000959A2" w:rsidRPr="00155B02" w:rsidRDefault="000959A2">
      <w:pPr>
        <w:pStyle w:val="Standard-BlockCharCharChar"/>
        <w:rPr>
          <w:lang w:val="en-GB"/>
        </w:rPr>
      </w:pPr>
      <w:r w:rsidRPr="00155B02">
        <w:rPr>
          <w:lang w:val="en-GB"/>
        </w:rPr>
        <w:t xml:space="preserve">Please note that the use of this function requires </w:t>
      </w:r>
    </w:p>
    <w:p w14:paraId="660034D2" w14:textId="77777777" w:rsidR="000959A2" w:rsidRPr="00155B02" w:rsidRDefault="000959A2">
      <w:pPr>
        <w:pStyle w:val="Standard-BlockCharCharChar"/>
        <w:rPr>
          <w:lang w:val="en-GB"/>
        </w:rPr>
      </w:pPr>
    </w:p>
    <w:p w14:paraId="30F74245" w14:textId="2B7C10FC" w:rsidR="000959A2" w:rsidRPr="00155B02" w:rsidRDefault="000959A2" w:rsidP="000959A2">
      <w:pPr>
        <w:pStyle w:val="Standard-BlockCharCharChar"/>
        <w:numPr>
          <w:ilvl w:val="0"/>
          <w:numId w:val="4"/>
        </w:numPr>
        <w:rPr>
          <w:lang w:val="en-GB"/>
        </w:rPr>
      </w:pPr>
      <w:r w:rsidRPr="00155B02">
        <w:rPr>
          <w:lang w:val="en-GB"/>
        </w:rPr>
        <w:t xml:space="preserve">that you've assigned an audio file to the musical score via </w:t>
      </w:r>
      <w:r w:rsidR="00007CB6" w:rsidRPr="00155B02">
        <w:rPr>
          <w:lang w:val="en-GB"/>
        </w:rPr>
        <w:t>„</w:t>
      </w:r>
      <w:r w:rsidRPr="00155B02">
        <w:rPr>
          <w:lang w:val="en-GB"/>
        </w:rPr>
        <w:t>Referenced media file</w:t>
      </w:r>
      <w:r w:rsidR="00E6350C" w:rsidRPr="00155B02">
        <w:rPr>
          <w:lang w:val="en-GB"/>
        </w:rPr>
        <w:t>“</w:t>
      </w:r>
      <w:r w:rsidRPr="00155B02">
        <w:rPr>
          <w:lang w:val="en-GB"/>
        </w:rPr>
        <w:t>,</w:t>
      </w:r>
    </w:p>
    <w:p w14:paraId="18B60CB6" w14:textId="2A7E523A" w:rsidR="000959A2" w:rsidRPr="00155B02" w:rsidRDefault="000959A2" w:rsidP="000959A2">
      <w:pPr>
        <w:pStyle w:val="Standard-BlockCharCharChar"/>
        <w:numPr>
          <w:ilvl w:val="0"/>
          <w:numId w:val="4"/>
        </w:numPr>
        <w:rPr>
          <w:lang w:val="en-GB"/>
        </w:rPr>
      </w:pPr>
      <w:r w:rsidRPr="00155B02">
        <w:rPr>
          <w:lang w:val="en-GB"/>
        </w:rPr>
        <w:t xml:space="preserve">that the audio file is in </w:t>
      </w:r>
      <w:r w:rsidR="00007CB6" w:rsidRPr="00155B02">
        <w:rPr>
          <w:lang w:val="en-GB"/>
        </w:rPr>
        <w:t>„</w:t>
      </w:r>
      <w:r w:rsidRPr="00155B02">
        <w:rPr>
          <w:lang w:val="en-GB"/>
        </w:rPr>
        <w:t>.wav</w:t>
      </w:r>
      <w:ins w:id="740" w:author="Moritz Lautenbach" w:date="2014-04-15T17:00:00Z">
        <w:r w:rsidRPr="00155B02">
          <w:rPr>
            <w:lang w:val="en-GB"/>
          </w:rPr>
          <w:t>”</w:t>
        </w:r>
      </w:ins>
      <w:r w:rsidRPr="00155B02">
        <w:rPr>
          <w:lang w:val="en-GB"/>
        </w:rPr>
        <w:t xml:space="preserve"> format file (other audio formats can not be processed) and </w:t>
      </w:r>
    </w:p>
    <w:p w14:paraId="1B126C13" w14:textId="77777777" w:rsidR="000959A2" w:rsidRPr="00155B02" w:rsidRDefault="000959A2" w:rsidP="000959A2">
      <w:pPr>
        <w:pStyle w:val="Standard-BlockCharCharChar"/>
        <w:numPr>
          <w:ilvl w:val="0"/>
          <w:numId w:val="4"/>
        </w:numPr>
        <w:rPr>
          <w:lang w:val="en-GB"/>
        </w:rPr>
      </w:pPr>
      <w:r w:rsidRPr="00155B02">
        <w:rPr>
          <w:lang w:val="en-GB"/>
        </w:rPr>
        <w:t xml:space="preserve">that the time axis has as many absolute time values as possible. </w:t>
      </w:r>
    </w:p>
    <w:p w14:paraId="2CC8D318" w14:textId="77777777" w:rsidR="000959A2" w:rsidRPr="00155B02" w:rsidRDefault="000959A2">
      <w:pPr>
        <w:pStyle w:val="Standard-BlockCharCharChar"/>
        <w:rPr>
          <w:lang w:val="en-GB"/>
        </w:rPr>
      </w:pPr>
    </w:p>
    <w:p w14:paraId="2F57106B" w14:textId="77777777" w:rsidR="000959A2" w:rsidRPr="00155B02" w:rsidRDefault="00D84B31">
      <w:pPr>
        <w:pStyle w:val="BildChar"/>
        <w:rPr>
          <w:rFonts w:ascii="Times New Roman" w:hAnsi="Times New Roman"/>
          <w:lang w:val="en-GB"/>
        </w:rPr>
      </w:pPr>
      <w:r>
        <w:rPr>
          <w:rFonts w:ascii="Times New Roman" w:hAnsi="Times New Roman"/>
          <w:lang w:val="en-GB"/>
        </w:rPr>
        <w:pict w14:anchorId="20985552">
          <v:shape id="_x0000_i1168" type="#_x0000_t75" style="width:400.5pt;height:155.25pt" filled="t">
            <v:fill color2="black"/>
            <v:imagedata r:id="rId196" o:title=""/>
          </v:shape>
        </w:pict>
      </w:r>
    </w:p>
    <w:p w14:paraId="3A1DA466" w14:textId="77777777" w:rsidR="000959A2" w:rsidRPr="00155B02" w:rsidRDefault="000959A2">
      <w:pPr>
        <w:pStyle w:val="Standard-BlockCharCharChar"/>
        <w:rPr>
          <w:lang w:val="en-GB"/>
        </w:rPr>
      </w:pPr>
    </w:p>
    <w:p w14:paraId="1E38BA7E" w14:textId="77777777" w:rsidR="000959A2" w:rsidRPr="00155B02" w:rsidRDefault="000959A2">
      <w:pPr>
        <w:pStyle w:val="Standard-BlockCharCharChar"/>
        <w:rPr>
          <w:lang w:val="en-GB"/>
        </w:rPr>
      </w:pPr>
      <w:r w:rsidRPr="00155B02">
        <w:rPr>
          <w:lang w:val="en-GB"/>
        </w:rPr>
        <w:t>There are two ways to chop the audio file:</w:t>
      </w:r>
    </w:p>
    <w:p w14:paraId="01573AA9" w14:textId="6FE71AF4" w:rsidR="000959A2" w:rsidRPr="00155B02" w:rsidRDefault="000959A2">
      <w:pPr>
        <w:pStyle w:val="Aufzhlungszeichen1"/>
        <w:numPr>
          <w:ilvl w:val="0"/>
          <w:numId w:val="26"/>
        </w:numPr>
        <w:tabs>
          <w:tab w:val="clear" w:pos="360"/>
          <w:tab w:val="left" w:pos="964"/>
        </w:tabs>
        <w:rPr>
          <w:lang w:val="en-GB"/>
        </w:rPr>
        <w:pPrChange w:id="741" w:author="Moritz Lautenbach" w:date="2014-04-15T17:00:00Z">
          <w:pPr>
            <w:pStyle w:val="Aufzhlungszeichen1"/>
            <w:tabs>
              <w:tab w:val="clear" w:pos="360"/>
              <w:tab w:val="left" w:pos="964"/>
            </w:tabs>
            <w:ind w:left="964" w:hanging="482"/>
          </w:pPr>
        </w:pPrChange>
      </w:pPr>
      <w:r w:rsidRPr="00155B02">
        <w:rPr>
          <w:lang w:val="en-GB"/>
        </w:rPr>
        <w:t xml:space="preserve">Based on the timeline: The audio file is chopped in accordance with the time axis. </w:t>
      </w:r>
      <w:r w:rsidRPr="00155B02">
        <w:rPr>
          <w:lang w:val="en-GB"/>
        </w:rPr>
        <w:lastRenderedPageBreak/>
        <w:t xml:space="preserve">An </w:t>
      </w:r>
      <w:r w:rsidR="00007CB6" w:rsidRPr="00155B02">
        <w:rPr>
          <w:lang w:val="en-GB"/>
        </w:rPr>
        <w:t>„</w:t>
      </w:r>
      <w:r w:rsidRPr="00155B02">
        <w:rPr>
          <w:lang w:val="en-GB"/>
        </w:rPr>
        <w:t>audio snippet</w:t>
      </w:r>
      <w:r w:rsidR="00E6350C" w:rsidRPr="00155B02">
        <w:rPr>
          <w:lang w:val="en-GB"/>
        </w:rPr>
        <w:t>“</w:t>
      </w:r>
      <w:r w:rsidRPr="00155B02">
        <w:rPr>
          <w:lang w:val="en-GB"/>
        </w:rPr>
        <w:t xml:space="preserve"> is created for every interval of the time axis. </w:t>
      </w:r>
    </w:p>
    <w:p w14:paraId="0A72126E" w14:textId="38E06275" w:rsidR="000959A2" w:rsidRPr="00155B02" w:rsidRDefault="000959A2">
      <w:pPr>
        <w:pStyle w:val="Aufzhlungszeichen1"/>
        <w:numPr>
          <w:ilvl w:val="0"/>
          <w:numId w:val="26"/>
        </w:numPr>
        <w:tabs>
          <w:tab w:val="clear" w:pos="360"/>
          <w:tab w:val="left" w:pos="964"/>
        </w:tabs>
        <w:rPr>
          <w:lang w:val="en-GB"/>
        </w:rPr>
        <w:pPrChange w:id="742" w:author="Moritz Lautenbach" w:date="2014-04-15T17:00:00Z">
          <w:pPr>
            <w:pStyle w:val="Aufzhlungszeichen1"/>
            <w:tabs>
              <w:tab w:val="clear" w:pos="360"/>
              <w:tab w:val="left" w:pos="964"/>
            </w:tabs>
            <w:ind w:left="964" w:hanging="482"/>
          </w:pPr>
        </w:pPrChange>
      </w:pPr>
      <w:r w:rsidRPr="00155B02">
        <w:rPr>
          <w:lang w:val="en-GB"/>
        </w:rPr>
        <w:t xml:space="preserve">Based on events in tier: The audio file is chopped in accordance with the events in the selected tier: For every event an </w:t>
      </w:r>
      <w:r w:rsidR="00007CB6" w:rsidRPr="00155B02">
        <w:rPr>
          <w:lang w:val="en-GB"/>
        </w:rPr>
        <w:t>„</w:t>
      </w:r>
      <w:r w:rsidRPr="00155B02">
        <w:rPr>
          <w:lang w:val="en-GB"/>
        </w:rPr>
        <w:t>audio snippet</w:t>
      </w:r>
      <w:r w:rsidR="00E6350C" w:rsidRPr="00155B02">
        <w:rPr>
          <w:lang w:val="en-GB"/>
        </w:rPr>
        <w:t>“</w:t>
      </w:r>
      <w:r w:rsidRPr="00155B02">
        <w:rPr>
          <w:lang w:val="en-GB"/>
        </w:rPr>
        <w:t xml:space="preserve"> is created.</w:t>
      </w:r>
    </w:p>
    <w:p w14:paraId="5539BFCE" w14:textId="64A13FE0" w:rsidR="000959A2" w:rsidRPr="00155B02" w:rsidRDefault="000959A2">
      <w:pPr>
        <w:pStyle w:val="Aufzhlungszeichen1"/>
        <w:rPr>
          <w:lang w:val="en-GB"/>
        </w:rPr>
      </w:pPr>
      <w:r w:rsidRPr="00155B02">
        <w:rPr>
          <w:lang w:val="en-GB"/>
        </w:rPr>
        <w:t xml:space="preserve">Furthermore you have the option of linking the newly created </w:t>
      </w:r>
      <w:r w:rsidR="00007CB6" w:rsidRPr="00155B02">
        <w:rPr>
          <w:lang w:val="en-GB"/>
        </w:rPr>
        <w:t>„</w:t>
      </w:r>
      <w:r w:rsidRPr="00155B02">
        <w:rPr>
          <w:lang w:val="en-GB"/>
        </w:rPr>
        <w:t>audio-snippets</w:t>
      </w:r>
      <w:r w:rsidR="00E6350C" w:rsidRPr="00155B02">
        <w:rPr>
          <w:lang w:val="en-GB"/>
        </w:rPr>
        <w:t>“</w:t>
      </w:r>
      <w:r w:rsidRPr="00155B02">
        <w:rPr>
          <w:lang w:val="en-GB"/>
        </w:rPr>
        <w:t xml:space="preserve"> with the musical score in the same step:</w:t>
      </w:r>
    </w:p>
    <w:p w14:paraId="23802FDF" w14:textId="6EB7BCBA" w:rsidR="000959A2" w:rsidRPr="00155B02" w:rsidRDefault="000959A2">
      <w:pPr>
        <w:pStyle w:val="Aufzhlungszeichen1"/>
        <w:numPr>
          <w:ilvl w:val="0"/>
          <w:numId w:val="27"/>
        </w:numPr>
        <w:tabs>
          <w:tab w:val="clear" w:pos="360"/>
          <w:tab w:val="left" w:pos="964"/>
        </w:tabs>
        <w:rPr>
          <w:lang w:val="en-GB"/>
        </w:rPr>
        <w:pPrChange w:id="743" w:author="Moritz Lautenbach" w:date="2014-04-15T17:01:00Z">
          <w:pPr>
            <w:pStyle w:val="Aufzhlungszeichen1"/>
            <w:tabs>
              <w:tab w:val="clear" w:pos="360"/>
              <w:tab w:val="left" w:pos="964"/>
            </w:tabs>
            <w:ind w:left="964" w:hanging="482"/>
          </w:pPr>
        </w:pPrChange>
      </w:pPr>
      <w:r w:rsidRPr="00155B02">
        <w:rPr>
          <w:lang w:val="en-GB"/>
        </w:rPr>
        <w:t xml:space="preserve">Link to the selected tier: The created </w:t>
      </w:r>
      <w:r w:rsidR="00007CB6" w:rsidRPr="00155B02">
        <w:rPr>
          <w:lang w:val="en-GB"/>
        </w:rPr>
        <w:t>„</w:t>
      </w:r>
      <w:r w:rsidRPr="00155B02">
        <w:rPr>
          <w:lang w:val="en-GB"/>
        </w:rPr>
        <w:t>audio snippets</w:t>
      </w:r>
      <w:r w:rsidR="00E6350C" w:rsidRPr="00155B02">
        <w:rPr>
          <w:lang w:val="en-GB"/>
        </w:rPr>
        <w:t>“</w:t>
      </w:r>
      <w:r w:rsidRPr="00155B02">
        <w:rPr>
          <w:lang w:val="en-GB"/>
        </w:rPr>
        <w:t xml:space="preserve"> are linked to the currently selected tier automatically.</w:t>
      </w:r>
    </w:p>
    <w:p w14:paraId="07B93AB5" w14:textId="5FBC58D0" w:rsidR="000959A2" w:rsidRPr="00155B02" w:rsidRDefault="000959A2">
      <w:pPr>
        <w:pStyle w:val="Aufzhlungszeichen1"/>
        <w:numPr>
          <w:ilvl w:val="0"/>
          <w:numId w:val="27"/>
        </w:numPr>
        <w:tabs>
          <w:tab w:val="clear" w:pos="360"/>
          <w:tab w:val="left" w:pos="964"/>
        </w:tabs>
        <w:rPr>
          <w:lang w:val="en-GB"/>
        </w:rPr>
        <w:pPrChange w:id="744" w:author="Moritz Lautenbach" w:date="2014-04-16T13:11:00Z">
          <w:pPr>
            <w:pStyle w:val="Aufzhlungszeichen1"/>
            <w:tabs>
              <w:tab w:val="clear" w:pos="360"/>
              <w:tab w:val="left" w:pos="964"/>
            </w:tabs>
            <w:ind w:left="964" w:hanging="482"/>
          </w:pPr>
        </w:pPrChange>
      </w:pPr>
      <w:r w:rsidRPr="00155B02">
        <w:rPr>
          <w:lang w:val="en-GB"/>
        </w:rPr>
        <w:t>Link to a new tier: The Partitur-</w:t>
      </w:r>
      <w:r w:rsidR="00C11634" w:rsidRPr="00155B02">
        <w:rPr>
          <w:lang w:val="en-GB"/>
        </w:rPr>
        <w:t>Editor</w:t>
      </w:r>
      <w:r w:rsidRPr="00155B02">
        <w:rPr>
          <w:lang w:val="en-GB"/>
        </w:rPr>
        <w:t xml:space="preserve"> automatically generates an additional tier in which the </w:t>
      </w:r>
      <w:r w:rsidR="00007CB6" w:rsidRPr="00155B02">
        <w:rPr>
          <w:lang w:val="en-GB"/>
        </w:rPr>
        <w:t>„</w:t>
      </w:r>
      <w:r w:rsidRPr="00155B02">
        <w:rPr>
          <w:lang w:val="en-GB"/>
        </w:rPr>
        <w:t>audio snippets</w:t>
      </w:r>
      <w:r w:rsidR="00E6350C" w:rsidRPr="00155B02">
        <w:rPr>
          <w:lang w:val="en-GB"/>
        </w:rPr>
        <w:t>“</w:t>
      </w:r>
      <w:r w:rsidRPr="00155B02">
        <w:rPr>
          <w:lang w:val="en-GB"/>
        </w:rPr>
        <w:t xml:space="preserve"> are linked to the musical score.</w:t>
      </w:r>
    </w:p>
    <w:p w14:paraId="680DEA2C" w14:textId="667F9E3F" w:rsidR="000959A2" w:rsidRPr="00155B02" w:rsidRDefault="000959A2">
      <w:pPr>
        <w:pStyle w:val="Aufzhlungszeichen1"/>
        <w:numPr>
          <w:ilvl w:val="0"/>
          <w:numId w:val="27"/>
        </w:numPr>
        <w:tabs>
          <w:tab w:val="clear" w:pos="360"/>
          <w:tab w:val="left" w:pos="964"/>
        </w:tabs>
        <w:rPr>
          <w:lang w:val="en-GB"/>
        </w:rPr>
        <w:pPrChange w:id="745" w:author="Moritz Lautenbach" w:date="2014-04-15T17:01:00Z">
          <w:pPr>
            <w:pStyle w:val="Aufzhlungszeichen1"/>
            <w:tabs>
              <w:tab w:val="clear" w:pos="360"/>
              <w:tab w:val="left" w:pos="964"/>
            </w:tabs>
            <w:ind w:left="964" w:hanging="482"/>
          </w:pPr>
        </w:pPrChange>
      </w:pPr>
      <w:r w:rsidRPr="00155B02">
        <w:rPr>
          <w:lang w:val="en-GB"/>
        </w:rPr>
        <w:t xml:space="preserve">Don’t link: The </w:t>
      </w:r>
      <w:r w:rsidR="00007CB6" w:rsidRPr="00155B02">
        <w:rPr>
          <w:lang w:val="en-GB"/>
        </w:rPr>
        <w:t>„</w:t>
      </w:r>
      <w:r w:rsidRPr="00155B02">
        <w:rPr>
          <w:lang w:val="en-GB"/>
        </w:rPr>
        <w:t>audio snippets</w:t>
      </w:r>
      <w:r w:rsidR="00E6350C" w:rsidRPr="00155B02">
        <w:rPr>
          <w:lang w:val="en-GB"/>
        </w:rPr>
        <w:t>“</w:t>
      </w:r>
      <w:r w:rsidRPr="00155B02">
        <w:rPr>
          <w:lang w:val="en-GB"/>
        </w:rPr>
        <w:t xml:space="preserve"> are only generated without being linked to the musical score.</w:t>
      </w:r>
    </w:p>
    <w:p w14:paraId="78DD9191" w14:textId="77777777" w:rsidR="000959A2" w:rsidRPr="00155B02" w:rsidRDefault="000959A2">
      <w:pPr>
        <w:pStyle w:val="Standard-BlockCharCharChar"/>
        <w:rPr>
          <w:lang w:val="en-GB"/>
        </w:rPr>
      </w:pPr>
    </w:p>
    <w:p w14:paraId="672663FB" w14:textId="77777777" w:rsidR="000959A2" w:rsidRPr="00155B02" w:rsidRDefault="000959A2">
      <w:pPr>
        <w:pStyle w:val="Standard-BlockCharCharChar"/>
        <w:rPr>
          <w:spacing w:val="-4"/>
          <w:lang w:val="en-GB"/>
        </w:rPr>
      </w:pPr>
      <w:r w:rsidRPr="00155B02">
        <w:rPr>
          <w:spacing w:val="-4"/>
          <w:lang w:val="en-GB"/>
        </w:rPr>
        <w:t>In the lower section of the dialog you will then be asked to enter a name and a location where you would like to save the file.</w:t>
      </w:r>
    </w:p>
    <w:p w14:paraId="46D67B36" w14:textId="77777777" w:rsidR="000959A2" w:rsidRPr="00155B02" w:rsidRDefault="000959A2">
      <w:pPr>
        <w:pStyle w:val="Aufzhlungszeichen1"/>
        <w:numPr>
          <w:ilvl w:val="0"/>
          <w:numId w:val="28"/>
        </w:numPr>
        <w:tabs>
          <w:tab w:val="clear" w:pos="360"/>
          <w:tab w:val="left" w:pos="964"/>
        </w:tabs>
        <w:rPr>
          <w:lang w:val="en-GB"/>
        </w:rPr>
        <w:pPrChange w:id="746" w:author="Moritz Lautenbach" w:date="2014-04-15T17:01:00Z">
          <w:pPr>
            <w:pStyle w:val="Aufzhlungszeichen1"/>
            <w:tabs>
              <w:tab w:val="clear" w:pos="360"/>
              <w:tab w:val="left" w:pos="964"/>
            </w:tabs>
            <w:ind w:left="964" w:hanging="482"/>
          </w:pPr>
        </w:pPrChange>
      </w:pPr>
      <w:r w:rsidRPr="00155B02">
        <w:rPr>
          <w:lang w:val="en-GB"/>
        </w:rPr>
        <w:t xml:space="preserve">Directory: Is the directory on your computer where you would like to save </w:t>
      </w:r>
      <w:del w:id="747" w:author="Moritz Lautenbach" w:date="2014-04-15T17:02:00Z">
        <w:r w:rsidRPr="00155B02" w:rsidDel="0026707F">
          <w:rPr>
            <w:lang w:val="en-GB"/>
          </w:rPr>
          <w:delText xml:space="preserve">the </w:delText>
        </w:r>
      </w:del>
      <w:r w:rsidRPr="00155B02">
        <w:rPr>
          <w:lang w:val="en-GB"/>
        </w:rPr>
        <w:t xml:space="preserve">the newly created audio files. In order to change the directory click </w:t>
      </w:r>
      <w:r w:rsidRPr="00155B02">
        <w:rPr>
          <w:i/>
          <w:lang w:val="en-GB"/>
        </w:rPr>
        <w:t>Browse…</w:t>
      </w:r>
      <w:r w:rsidRPr="00155B02">
        <w:rPr>
          <w:lang w:val="en-GB"/>
        </w:rPr>
        <w:t xml:space="preserve"> .</w:t>
      </w:r>
    </w:p>
    <w:p w14:paraId="2D419717" w14:textId="77777777" w:rsidR="000959A2" w:rsidRPr="00155B02" w:rsidRDefault="000959A2">
      <w:pPr>
        <w:pStyle w:val="Aufzhlungszeichen1"/>
        <w:numPr>
          <w:ilvl w:val="0"/>
          <w:numId w:val="28"/>
        </w:numPr>
        <w:tabs>
          <w:tab w:val="clear" w:pos="360"/>
          <w:tab w:val="left" w:pos="964"/>
        </w:tabs>
        <w:rPr>
          <w:lang w:val="en-GB"/>
        </w:rPr>
        <w:pPrChange w:id="748" w:author="Moritz Lautenbach" w:date="2014-04-15T17:01:00Z">
          <w:pPr>
            <w:pStyle w:val="Aufzhlungszeichen1"/>
            <w:tabs>
              <w:tab w:val="clear" w:pos="360"/>
              <w:tab w:val="left" w:pos="964"/>
            </w:tabs>
            <w:ind w:left="964" w:hanging="482"/>
          </w:pPr>
        </w:pPrChange>
      </w:pPr>
      <w:r w:rsidRPr="00155B02">
        <w:rPr>
          <w:lang w:val="en-GB"/>
        </w:rPr>
        <w:t>Base filename: Is the base filename for the files that are to be created.</w:t>
      </w:r>
    </w:p>
    <w:p w14:paraId="484E2A57" w14:textId="5860DB59" w:rsidR="000959A2" w:rsidRPr="00155B02" w:rsidRDefault="000959A2">
      <w:pPr>
        <w:pStyle w:val="Aufzhlungszeichen1"/>
        <w:numPr>
          <w:ilvl w:val="0"/>
          <w:numId w:val="28"/>
        </w:numPr>
        <w:tabs>
          <w:tab w:val="clear" w:pos="360"/>
          <w:tab w:val="left" w:pos="964"/>
        </w:tabs>
        <w:rPr>
          <w:lang w:val="en-GB"/>
        </w:rPr>
        <w:pPrChange w:id="749" w:author="Moritz Lautenbach" w:date="2014-04-15T17:01:00Z">
          <w:pPr>
            <w:pStyle w:val="Aufzhlungszeichen1"/>
            <w:tabs>
              <w:tab w:val="clear" w:pos="360"/>
              <w:tab w:val="left" w:pos="964"/>
            </w:tabs>
            <w:ind w:left="964" w:hanging="482"/>
          </w:pPr>
        </w:pPrChange>
      </w:pPr>
      <w:r w:rsidRPr="00155B02">
        <w:rPr>
          <w:lang w:val="en-GB"/>
        </w:rPr>
        <w:t xml:space="preserve">Append event description: The first symbol of the associated text will be added to the filename of the </w:t>
      </w:r>
      <w:r w:rsidR="00007CB6" w:rsidRPr="00155B02">
        <w:rPr>
          <w:lang w:val="en-GB"/>
        </w:rPr>
        <w:t>„</w:t>
      </w:r>
      <w:r w:rsidRPr="00155B02">
        <w:rPr>
          <w:lang w:val="en-GB"/>
        </w:rPr>
        <w:t>audio snippets</w:t>
      </w:r>
      <w:r w:rsidR="00E6350C" w:rsidRPr="00155B02">
        <w:rPr>
          <w:lang w:val="en-GB"/>
        </w:rPr>
        <w:t>“</w:t>
      </w:r>
      <w:r w:rsidRPr="00155B02">
        <w:rPr>
          <w:lang w:val="en-GB"/>
        </w:rPr>
        <w:t xml:space="preserve"> that are to be created.</w:t>
      </w:r>
    </w:p>
    <w:p w14:paraId="79BB3567" w14:textId="77777777" w:rsidR="000959A2" w:rsidRPr="00155B02" w:rsidRDefault="000959A2">
      <w:pPr>
        <w:pStyle w:val="Standard-BlockCharCharChar"/>
        <w:rPr>
          <w:lang w:val="en-GB"/>
        </w:rPr>
      </w:pPr>
    </w:p>
    <w:p w14:paraId="1DFC9C8B" w14:textId="77777777" w:rsidR="000959A2" w:rsidRPr="00155B02" w:rsidRDefault="000959A2">
      <w:pPr>
        <w:pStyle w:val="Standard-BlockCharCharChar"/>
        <w:rPr>
          <w:lang w:val="en-GB"/>
        </w:rPr>
      </w:pPr>
      <w:r w:rsidRPr="00155B02">
        <w:rPr>
          <w:lang w:val="en-GB"/>
        </w:rPr>
        <w:t>The chopping may take a few seconds. Upon completion a dialog will inform you whether the chopping has been successful or whether errors occurred.</w:t>
      </w:r>
    </w:p>
    <w:p w14:paraId="7F0E382A" w14:textId="77777777" w:rsidR="000959A2" w:rsidRPr="00155B02" w:rsidRDefault="000959A2">
      <w:pPr>
        <w:pStyle w:val="Standard-BlockCharCharChar"/>
        <w:rPr>
          <w:lang w:val="en-GB"/>
        </w:rPr>
      </w:pPr>
    </w:p>
    <w:p w14:paraId="5F8DA1E3" w14:textId="77777777" w:rsidR="000959A2" w:rsidRPr="00155B02" w:rsidRDefault="00D84B31">
      <w:pPr>
        <w:pStyle w:val="BildChar"/>
        <w:rPr>
          <w:rFonts w:ascii="Times New Roman" w:hAnsi="Times New Roman"/>
          <w:lang w:val="en-GB"/>
        </w:rPr>
      </w:pPr>
      <w:r>
        <w:rPr>
          <w:rFonts w:ascii="Times New Roman" w:hAnsi="Times New Roman"/>
          <w:lang w:val="en-GB"/>
        </w:rPr>
        <w:pict w14:anchorId="0F0DE516">
          <v:shape id="_x0000_i1169" type="#_x0000_t75" style="width:225.75pt;height:219pt" filled="t">
            <v:fill color2="black"/>
            <v:imagedata r:id="rId197" o:title=""/>
          </v:shape>
        </w:pict>
      </w:r>
    </w:p>
    <w:p w14:paraId="57885A67" w14:textId="77777777" w:rsidR="000959A2" w:rsidRPr="00155B02" w:rsidRDefault="000959A2">
      <w:pPr>
        <w:pStyle w:val="Standard-BlockCharCharChar"/>
        <w:rPr>
          <w:lang w:val="en-GB"/>
        </w:rPr>
      </w:pPr>
    </w:p>
    <w:p w14:paraId="25011290" w14:textId="52D6F878" w:rsidR="000959A2" w:rsidRPr="00155B02" w:rsidRDefault="000959A2">
      <w:pPr>
        <w:pStyle w:val="Standard-BlockCharCharChar"/>
        <w:rPr>
          <w:lang w:val="en-GB"/>
        </w:rPr>
      </w:pPr>
      <w:r w:rsidRPr="00155B02">
        <w:rPr>
          <w:lang w:val="en-GB"/>
        </w:rPr>
        <w:t xml:space="preserve">In the following example the audio file is divided in two ways and linked to an additional tier: In the </w:t>
      </w:r>
      <w:r w:rsidR="00007CB6" w:rsidRPr="00155B02">
        <w:rPr>
          <w:lang w:val="en-GB"/>
        </w:rPr>
        <w:t>„</w:t>
      </w:r>
      <w:r w:rsidRPr="00155B02">
        <w:rPr>
          <w:lang w:val="en-GB"/>
        </w:rPr>
        <w:t>Timeline</w:t>
      </w:r>
      <w:r w:rsidR="00E6350C" w:rsidRPr="00155B02">
        <w:rPr>
          <w:lang w:val="en-GB"/>
        </w:rPr>
        <w:t>“</w:t>
      </w:r>
      <w:ins w:id="750" w:author="Moritz Lautenbach" w:date="2014-04-15T17:02:00Z">
        <w:r w:rsidRPr="00155B02">
          <w:rPr>
            <w:lang w:val="en-GB"/>
          </w:rPr>
          <w:t>-</w:t>
        </w:r>
      </w:ins>
      <w:del w:id="751" w:author="Moritz Lautenbach" w:date="2014-04-15T17:02:00Z">
        <w:r w:rsidRPr="00155B02" w:rsidDel="0026707F">
          <w:rPr>
            <w:lang w:val="en-GB"/>
          </w:rPr>
          <w:delText xml:space="preserve"> </w:delText>
        </w:r>
      </w:del>
      <w:r w:rsidRPr="00155B02">
        <w:rPr>
          <w:lang w:val="en-GB"/>
        </w:rPr>
        <w:t xml:space="preserve">tier, the audio file was chopped with the option </w:t>
      </w:r>
      <w:ins w:id="752" w:author="Moritz Lautenbach" w:date="2014-04-15T17:02:00Z">
        <w:r w:rsidRPr="00155B02">
          <w:rPr>
            <w:lang w:val="en-GB"/>
          </w:rPr>
          <w:t>(</w:t>
        </w:r>
      </w:ins>
      <w:r w:rsidR="00007CB6" w:rsidRPr="00155B02">
        <w:rPr>
          <w:lang w:val="en-GB"/>
        </w:rPr>
        <w:t>„</w:t>
      </w:r>
      <w:r w:rsidRPr="00155B02">
        <w:rPr>
          <w:lang w:val="en-GB"/>
        </w:rPr>
        <w:t>Based on the timeline</w:t>
      </w:r>
      <w:r w:rsidR="00E6350C" w:rsidRPr="00155B02">
        <w:rPr>
          <w:lang w:val="en-GB"/>
        </w:rPr>
        <w:t>“</w:t>
      </w:r>
      <w:r w:rsidRPr="00155B02">
        <w:rPr>
          <w:lang w:val="en-GB"/>
        </w:rPr>
        <w:t xml:space="preserve">), in the </w:t>
      </w:r>
      <w:r w:rsidR="00007CB6" w:rsidRPr="00155B02">
        <w:rPr>
          <w:lang w:val="en-GB"/>
        </w:rPr>
        <w:t>„</w:t>
      </w:r>
      <w:r w:rsidRPr="00155B02">
        <w:rPr>
          <w:lang w:val="en-GB"/>
        </w:rPr>
        <w:t>Tier</w:t>
      </w:r>
      <w:r w:rsidR="00E6350C" w:rsidRPr="00155B02">
        <w:rPr>
          <w:lang w:val="en-GB"/>
        </w:rPr>
        <w:t>“</w:t>
      </w:r>
      <w:ins w:id="753" w:author="Moritz Lautenbach" w:date="2014-04-15T17:03:00Z">
        <w:r w:rsidRPr="00155B02">
          <w:rPr>
            <w:lang w:val="en-GB"/>
          </w:rPr>
          <w:t>-</w:t>
        </w:r>
      </w:ins>
      <w:del w:id="754" w:author="Moritz Lautenbach" w:date="2014-04-15T17:03:00Z">
        <w:r w:rsidRPr="00155B02" w:rsidDel="0026707F">
          <w:rPr>
            <w:lang w:val="en-GB"/>
          </w:rPr>
          <w:delText xml:space="preserve"> </w:delText>
        </w:r>
      </w:del>
      <w:r w:rsidRPr="00155B02">
        <w:rPr>
          <w:lang w:val="en-GB"/>
        </w:rPr>
        <w:t xml:space="preserve">tier, the audio file was only chopped based on the tear of the speaker </w:t>
      </w:r>
      <w:r w:rsidR="00007CB6" w:rsidRPr="00155B02">
        <w:rPr>
          <w:lang w:val="en-GB"/>
        </w:rPr>
        <w:t>„</w:t>
      </w:r>
      <w:r w:rsidRPr="00155B02">
        <w:rPr>
          <w:lang w:val="en-GB"/>
        </w:rPr>
        <w:t>Fichte</w:t>
      </w:r>
      <w:r w:rsidR="00E6350C" w:rsidRPr="00155B02">
        <w:rPr>
          <w:lang w:val="en-GB"/>
        </w:rPr>
        <w:t>“</w:t>
      </w:r>
      <w:r w:rsidRPr="00155B02">
        <w:rPr>
          <w:lang w:val="en-GB"/>
        </w:rPr>
        <w:t xml:space="preserve">. The assigned </w:t>
      </w:r>
      <w:r w:rsidR="00007CB6" w:rsidRPr="00155B02">
        <w:rPr>
          <w:lang w:val="en-GB"/>
        </w:rPr>
        <w:t>„</w:t>
      </w:r>
      <w:r w:rsidRPr="00155B02">
        <w:rPr>
          <w:lang w:val="en-GB"/>
        </w:rPr>
        <w:t>audio snippets</w:t>
      </w:r>
      <w:ins w:id="755" w:author="Moritz Lautenbach" w:date="2014-04-15T17:03:00Z">
        <w:r w:rsidRPr="00155B02">
          <w:rPr>
            <w:lang w:val="en-GB"/>
          </w:rPr>
          <w:t>”</w:t>
        </w:r>
      </w:ins>
      <w:r w:rsidRPr="00155B02">
        <w:rPr>
          <w:lang w:val="en-GB"/>
        </w:rPr>
        <w:t xml:space="preserve"> can only be played directly from the musical score.</w:t>
      </w:r>
    </w:p>
    <w:p w14:paraId="3531DC6E" w14:textId="77777777" w:rsidR="000959A2" w:rsidRPr="00155B02" w:rsidRDefault="000959A2">
      <w:pPr>
        <w:pStyle w:val="Standard-BlockCharCharChar"/>
        <w:rPr>
          <w:lang w:val="en-GB"/>
        </w:rPr>
      </w:pPr>
    </w:p>
    <w:p w14:paraId="54E231B0" w14:textId="77777777" w:rsidR="000959A2" w:rsidRPr="00155B02" w:rsidRDefault="00D84B31">
      <w:pPr>
        <w:pStyle w:val="BildChar"/>
        <w:rPr>
          <w:rFonts w:ascii="Times New Roman" w:hAnsi="Times New Roman"/>
          <w:lang w:val="en-GB"/>
        </w:rPr>
      </w:pPr>
      <w:r>
        <w:rPr>
          <w:rFonts w:ascii="Times New Roman" w:hAnsi="Times New Roman"/>
          <w:lang w:val="en-GB"/>
        </w:rPr>
        <w:pict w14:anchorId="231A3C9C">
          <v:shape id="_x0000_i1170" type="#_x0000_t75" style="width:467.25pt;height:95.25pt" filled="t">
            <v:fill color2="black"/>
            <v:imagedata r:id="rId198" o:title=""/>
          </v:shape>
        </w:pict>
      </w:r>
    </w:p>
    <w:p w14:paraId="049922F4" w14:textId="77777777" w:rsidR="000959A2" w:rsidRPr="00155B02" w:rsidRDefault="000959A2">
      <w:pPr>
        <w:pStyle w:val="Standard-BlockCharCharChar"/>
        <w:rPr>
          <w:lang w:val="en-GB"/>
        </w:rPr>
      </w:pPr>
    </w:p>
    <w:p w14:paraId="01DEA158" w14:textId="77777777" w:rsidR="000959A2" w:rsidRPr="00155B02" w:rsidRDefault="000959A2">
      <w:pPr>
        <w:pStyle w:val="Standard-BlockCharCharChar"/>
        <w:rPr>
          <w:lang w:val="en-GB"/>
        </w:rPr>
      </w:pPr>
      <w:r w:rsidRPr="00155B02">
        <w:rPr>
          <w:lang w:val="en-GB"/>
        </w:rPr>
        <w:t>The newly generated files are saved in the previously defined directory. A consecutive number and the first symbol of the associated event were automatically added to the previously chosen Base filename:</w:t>
      </w:r>
    </w:p>
    <w:p w14:paraId="54E05102" w14:textId="77777777" w:rsidR="000959A2" w:rsidRPr="00155B02" w:rsidRDefault="000959A2">
      <w:pPr>
        <w:pStyle w:val="Standard-BlockCharCharChar"/>
        <w:rPr>
          <w:lang w:val="en-GB"/>
        </w:rPr>
      </w:pPr>
    </w:p>
    <w:p w14:paraId="3C90A1BB" w14:textId="77777777" w:rsidR="000959A2" w:rsidRPr="00155B02" w:rsidRDefault="00D84B31">
      <w:pPr>
        <w:pStyle w:val="BildChar"/>
        <w:rPr>
          <w:rFonts w:ascii="Times New Roman" w:hAnsi="Times New Roman"/>
          <w:lang w:val="en-GB"/>
        </w:rPr>
      </w:pPr>
      <w:r>
        <w:rPr>
          <w:rFonts w:ascii="Times New Roman" w:hAnsi="Times New Roman"/>
          <w:lang w:val="en-GB"/>
        </w:rPr>
        <w:pict w14:anchorId="4093E851">
          <v:shape id="_x0000_i1171" type="#_x0000_t75" style="width:279.75pt;height:182.25pt" filled="t">
            <v:fill color2="black"/>
            <v:imagedata r:id="rId199" o:title=""/>
          </v:shape>
        </w:pict>
      </w:r>
    </w:p>
    <w:p w14:paraId="139951E9" w14:textId="77777777" w:rsidR="000959A2" w:rsidRPr="00155B02" w:rsidRDefault="000959A2">
      <w:pPr>
        <w:pStyle w:val="Standard-BlockCharCharChar"/>
        <w:rPr>
          <w:lang w:val="en-GB"/>
        </w:rPr>
      </w:pPr>
    </w:p>
    <w:p w14:paraId="7BE81C5A" w14:textId="77777777" w:rsidR="000959A2" w:rsidRPr="00155B02" w:rsidRDefault="000959A2">
      <w:pPr>
        <w:pStyle w:val="Standard-BlockCharCharChar"/>
        <w:rPr>
          <w:lang w:val="en-GB"/>
        </w:rPr>
      </w:pPr>
      <w:bookmarkStart w:id="756" w:name="_Edit_%3E_Extras_%3E_Glue_transcriptions"/>
      <w:bookmarkStart w:id="757" w:name="_Toc69129981"/>
      <w:bookmarkStart w:id="758" w:name="_Toc69129840"/>
      <w:bookmarkStart w:id="759" w:name="_Toc55213851"/>
      <w:bookmarkEnd w:id="756"/>
    </w:p>
    <w:p w14:paraId="12949831" w14:textId="77777777" w:rsidR="000959A2" w:rsidRPr="00155B02" w:rsidRDefault="000959A2" w:rsidP="00BC7D6E">
      <w:pPr>
        <w:pStyle w:val="berschrift3"/>
        <w:numPr>
          <w:ilvl w:val="2"/>
          <w:numId w:val="84"/>
        </w:numPr>
        <w:ind w:left="482" w:hanging="482"/>
        <w:rPr>
          <w:rFonts w:cs="Times New Roman"/>
          <w:lang w:val="en-GB"/>
        </w:rPr>
      </w:pPr>
      <w:bookmarkStart w:id="760" w:name="_Edit_%3E_Extras_%3E_ExSync_Event_Shrink"/>
      <w:bookmarkStart w:id="761" w:name="_Edit_%3E_Extras_%3E_Chop_transription%E"/>
      <w:bookmarkStart w:id="762" w:name="_Ref108437471"/>
      <w:bookmarkStart w:id="763" w:name="_Toc399421949"/>
      <w:bookmarkEnd w:id="760"/>
      <w:bookmarkEnd w:id="761"/>
      <w:r w:rsidRPr="00155B02">
        <w:rPr>
          <w:rFonts w:cs="Times New Roman"/>
          <w:lang w:val="en-GB"/>
        </w:rPr>
        <w:t>Transcription &gt; ExSync Event Shrinker</w:t>
      </w:r>
      <w:bookmarkEnd w:id="757"/>
      <w:bookmarkEnd w:id="758"/>
      <w:bookmarkEnd w:id="759"/>
      <w:bookmarkEnd w:id="762"/>
      <w:bookmarkEnd w:id="763"/>
    </w:p>
    <w:p w14:paraId="699F4E10" w14:textId="5087B03B" w:rsidR="000959A2" w:rsidRPr="00155B02" w:rsidRDefault="000959A2">
      <w:pPr>
        <w:pStyle w:val="Standard-BlockCharCharChar"/>
        <w:rPr>
          <w:lang w:val="en-GB"/>
        </w:rPr>
      </w:pPr>
      <w:r w:rsidRPr="00155B02">
        <w:rPr>
          <w:lang w:val="en-GB"/>
        </w:rPr>
        <w:t>Shrinks the events automatically after the import of ExSync-documents in accordance to their typographic expansion</w:t>
      </w:r>
      <w:del w:id="764" w:author="Moritz Lautenbach" w:date="2014-04-15T17:03:00Z">
        <w:r w:rsidRPr="00155B02" w:rsidDel="0026707F">
          <w:rPr>
            <w:lang w:val="en-GB"/>
          </w:rPr>
          <w:delText>.</w:delText>
        </w:r>
      </w:del>
      <w:ins w:id="765" w:author="Moritz Lautenbach" w:date="2014-04-15T17:03:00Z">
        <w:r w:rsidRPr="00155B02">
          <w:rPr>
            <w:lang w:val="en-GB"/>
          </w:rPr>
          <w:t xml:space="preserve"> </w:t>
        </w:r>
      </w:ins>
      <w:r w:rsidRPr="00155B02">
        <w:rPr>
          <w:lang w:val="en-GB"/>
        </w:rPr>
        <w:t xml:space="preserve">(see </w:t>
      </w:r>
      <w:ins w:id="766" w:author="Moritz Lautenbach" w:date="2014-04-15T17:03:00Z">
        <w:r w:rsidRPr="00155B02">
          <w:rPr>
            <w:lang w:val="en-GB"/>
            <w:rPrChange w:id="767" w:author="Moritz Lautenbach" w:date="2014-04-15T17:03:00Z">
              <w:rPr/>
            </w:rPrChange>
          </w:rPr>
          <w:t xml:space="preserve">also </w:t>
        </w:r>
      </w:ins>
      <w:r w:rsidRPr="00155B02">
        <w:rPr>
          <w:rStyle w:val="Dokumentation"/>
          <w:lang w:val="en-GB"/>
        </w:rPr>
        <w:t>Leitfaden für die Konvertierung von Legacy-Daten</w:t>
      </w:r>
      <w:r w:rsidRPr="00155B02">
        <w:rPr>
          <w:lang w:val="en-GB"/>
        </w:rPr>
        <w:t xml:space="preserve">: </w:t>
      </w:r>
      <w:r w:rsidR="00007CB6" w:rsidRPr="00155B02">
        <w:rPr>
          <w:lang w:val="en-GB"/>
        </w:rPr>
        <w:t>„</w:t>
      </w:r>
      <w:commentRangeStart w:id="768"/>
      <w:r w:rsidRPr="00155B02">
        <w:rPr>
          <w:lang w:val="en-GB"/>
        </w:rPr>
        <w:t>Importieren von syncWRITER-Daten</w:t>
      </w:r>
      <w:r w:rsidR="00E6350C" w:rsidRPr="00155B02">
        <w:rPr>
          <w:lang w:val="en-GB"/>
        </w:rPr>
        <w:t>“</w:t>
      </w:r>
      <w:r w:rsidRPr="00155B02">
        <w:rPr>
          <w:lang w:val="en-GB"/>
        </w:rPr>
        <w:t>???</w:t>
      </w:r>
      <w:commentRangeEnd w:id="768"/>
      <w:r w:rsidRPr="00155B02">
        <w:rPr>
          <w:rStyle w:val="Kommentarzeichen"/>
          <w:lang w:val="en-GB"/>
        </w:rPr>
        <w:commentReference w:id="768"/>
      </w:r>
      <w:r w:rsidRPr="00155B02">
        <w:rPr>
          <w:lang w:val="en-GB"/>
        </w:rPr>
        <w:t>).</w:t>
      </w:r>
    </w:p>
    <w:p w14:paraId="1F82B9D8" w14:textId="77777777" w:rsidR="000959A2" w:rsidRPr="00155B02" w:rsidRDefault="000959A2">
      <w:pPr>
        <w:rPr>
          <w:rFonts w:ascii="Times New Roman" w:hAnsi="Times New Roman" w:cs="Times New Roman"/>
          <w:lang w:val="en-GB"/>
        </w:rPr>
      </w:pPr>
    </w:p>
    <w:p w14:paraId="75205ADF" w14:textId="77777777" w:rsidR="000959A2" w:rsidRPr="00155B02" w:rsidRDefault="000959A2" w:rsidP="00BC7D6E">
      <w:pPr>
        <w:pStyle w:val="berschrift2"/>
        <w:numPr>
          <w:ilvl w:val="1"/>
          <w:numId w:val="84"/>
        </w:numPr>
        <w:rPr>
          <w:lang w:val="en-GB"/>
        </w:rPr>
      </w:pPr>
      <w:bookmarkStart w:id="769" w:name="_Toc399421950"/>
      <w:commentRangeStart w:id="770"/>
      <w:r w:rsidRPr="00155B02">
        <w:rPr>
          <w:lang w:val="en-GB"/>
        </w:rPr>
        <w:t>Tier Menu</w:t>
      </w:r>
      <w:commentRangeEnd w:id="770"/>
      <w:r w:rsidRPr="00155B02">
        <w:rPr>
          <w:rStyle w:val="Kommentarzeichen"/>
          <w:rFonts w:eastAsia="SimSun"/>
          <w:b w:val="0"/>
          <w:bCs w:val="0"/>
          <w:iCs w:val="0"/>
          <w:lang w:val="en-GB"/>
        </w:rPr>
        <w:commentReference w:id="770"/>
      </w:r>
      <w:bookmarkEnd w:id="769"/>
    </w:p>
    <w:p w14:paraId="754B212F"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155B02" w14:paraId="269C404B" w14:textId="77777777">
        <w:trPr>
          <w:cantSplit/>
        </w:trPr>
        <w:tc>
          <w:tcPr>
            <w:tcW w:w="4605" w:type="dxa"/>
            <w:shd w:val="clear" w:color="auto" w:fill="auto"/>
          </w:tcPr>
          <w:p w14:paraId="5E44F1CC"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05443562">
                <v:shape id="_x0000_i1172" type="#_x0000_t75" style="width:174pt;height:222.75pt" filled="t">
                  <v:fill color2="black"/>
                  <v:imagedata r:id="rId200" o:title=""/>
                </v:shape>
              </w:pict>
            </w:r>
          </w:p>
        </w:tc>
        <w:tc>
          <w:tcPr>
            <w:tcW w:w="4820" w:type="dxa"/>
            <w:shd w:val="clear" w:color="auto" w:fill="auto"/>
          </w:tcPr>
          <w:p w14:paraId="15FD0457" w14:textId="77777777" w:rsidR="000959A2" w:rsidRPr="00155B02" w:rsidRDefault="000959A2">
            <w:pPr>
              <w:ind w:left="497"/>
              <w:rPr>
                <w:rFonts w:ascii="Times New Roman" w:hAnsi="Times New Roman" w:cs="Times New Roman"/>
                <w:lang w:val="en-GB"/>
              </w:rPr>
            </w:pPr>
          </w:p>
        </w:tc>
      </w:tr>
    </w:tbl>
    <w:p w14:paraId="535B4A0C" w14:textId="77777777" w:rsidR="000959A2" w:rsidRPr="00155B02" w:rsidRDefault="000959A2">
      <w:pPr>
        <w:rPr>
          <w:rFonts w:ascii="Times New Roman" w:hAnsi="Times New Roman" w:cs="Times New Roman"/>
          <w:lang w:val="en-GB"/>
        </w:rPr>
      </w:pPr>
    </w:p>
    <w:p w14:paraId="70348F2A" w14:textId="77777777" w:rsidR="000959A2" w:rsidRPr="00155B02" w:rsidRDefault="000959A2">
      <w:pPr>
        <w:pStyle w:val="Standard-BlockCharCharChar"/>
        <w:rPr>
          <w:lang w:val="en-GB"/>
        </w:rPr>
      </w:pPr>
      <w:r w:rsidRPr="00155B02">
        <w:rPr>
          <w:lang w:val="en-GB"/>
        </w:rPr>
        <w:t>Most of the functions in the tier menu are only accessible once you have marked a tier. In order to select a tier, click on the corresponding speaker label at the beginning of the tier:</w:t>
      </w:r>
    </w:p>
    <w:p w14:paraId="2B65322C" w14:textId="77777777" w:rsidR="000959A2" w:rsidRPr="00155B02" w:rsidRDefault="000959A2">
      <w:pPr>
        <w:rPr>
          <w:rFonts w:ascii="Times New Roman" w:hAnsi="Times New Roman" w:cs="Times New Roman"/>
          <w:lang w:val="en-GB"/>
        </w:rPr>
      </w:pPr>
    </w:p>
    <w:p w14:paraId="64429BD2" w14:textId="77777777" w:rsidR="000959A2" w:rsidRPr="00155B02" w:rsidRDefault="00D84B31">
      <w:pPr>
        <w:pStyle w:val="BildChar"/>
        <w:rPr>
          <w:rFonts w:ascii="Times New Roman" w:hAnsi="Times New Roman"/>
          <w:lang w:val="en-GB"/>
        </w:rPr>
      </w:pPr>
      <w:r>
        <w:rPr>
          <w:rFonts w:ascii="Times New Roman" w:hAnsi="Times New Roman"/>
          <w:lang w:val="en-GB"/>
        </w:rPr>
        <w:pict w14:anchorId="24C0AECB">
          <v:shape id="_x0000_i1173" type="#_x0000_t75" style="width:227.25pt;height:90.75pt" filled="t">
            <v:fill color2="black"/>
            <v:imagedata r:id="rId201" o:title=""/>
          </v:shape>
        </w:pict>
      </w:r>
    </w:p>
    <w:p w14:paraId="6A60BF52" w14:textId="77777777" w:rsidR="000959A2" w:rsidRPr="00155B02" w:rsidRDefault="000959A2">
      <w:pPr>
        <w:rPr>
          <w:rFonts w:ascii="Times New Roman" w:hAnsi="Times New Roman" w:cs="Times New Roman"/>
          <w:lang w:val="en-GB"/>
        </w:rPr>
      </w:pPr>
    </w:p>
    <w:p w14:paraId="1C98AC8B" w14:textId="77777777" w:rsidR="000959A2" w:rsidRPr="00155B02" w:rsidRDefault="000959A2" w:rsidP="00BC7D6E">
      <w:pPr>
        <w:pStyle w:val="berschrift3"/>
        <w:numPr>
          <w:ilvl w:val="2"/>
          <w:numId w:val="84"/>
        </w:numPr>
        <w:ind w:left="482" w:hanging="482"/>
        <w:rPr>
          <w:rFonts w:cs="Times New Roman"/>
          <w:lang w:val="en-GB"/>
        </w:rPr>
      </w:pPr>
      <w:bookmarkStart w:id="771" w:name="_Tier_%3E_Tier_properties%E2%80%A6"/>
      <w:bookmarkStart w:id="772" w:name="_Ref108438124"/>
      <w:bookmarkStart w:id="773" w:name="_Toc69129994"/>
      <w:bookmarkStart w:id="774" w:name="_Toc69129853"/>
      <w:bookmarkStart w:id="775" w:name="_Toc55213863"/>
      <w:bookmarkStart w:id="776" w:name="_Toc399421951"/>
      <w:bookmarkEnd w:id="771"/>
      <w:r w:rsidRPr="00155B02">
        <w:rPr>
          <w:rFonts w:cs="Times New Roman"/>
          <w:lang w:val="en-GB"/>
        </w:rPr>
        <w:t>Tier &gt; Tier properties…</w:t>
      </w:r>
      <w:bookmarkEnd w:id="772"/>
      <w:bookmarkEnd w:id="773"/>
      <w:bookmarkEnd w:id="774"/>
      <w:bookmarkEnd w:id="775"/>
      <w:bookmarkEnd w:id="776"/>
    </w:p>
    <w:p w14:paraId="28201EB9" w14:textId="77777777" w:rsidR="000959A2" w:rsidRPr="00155B02" w:rsidRDefault="000959A2">
      <w:pPr>
        <w:pStyle w:val="Standard-BlockCharCharChar"/>
        <w:rPr>
          <w:lang w:val="en-GB"/>
        </w:rPr>
      </w:pPr>
      <w:r w:rsidRPr="00155B02">
        <w:rPr>
          <w:lang w:val="en-GB"/>
        </w:rPr>
        <w:t>Opens a dialog that allows editing properties of the currently selected tier.</w:t>
      </w:r>
    </w:p>
    <w:p w14:paraId="73476AF5" w14:textId="77777777" w:rsidR="000959A2" w:rsidRPr="00155B02" w:rsidRDefault="000959A2">
      <w:pPr>
        <w:pStyle w:val="Standard-BlockCharCharChar"/>
        <w:rPr>
          <w:lang w:val="en-GB"/>
        </w:rPr>
      </w:pPr>
    </w:p>
    <w:p w14:paraId="15DF2B59"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0EFE7272">
          <v:shape id="_x0000_i1174" type="#_x0000_t75" style="width:264pt;height:254.25pt" filled="t">
            <v:fill color2="black"/>
            <v:imagedata r:id="rId202" o:title=""/>
          </v:shape>
        </w:pict>
      </w:r>
    </w:p>
    <w:p w14:paraId="2D8EB001" w14:textId="77777777" w:rsidR="000959A2" w:rsidRPr="00155B02" w:rsidRDefault="000959A2">
      <w:pPr>
        <w:pStyle w:val="Standard-BlockCharCharChar"/>
        <w:pageBreakBefore/>
        <w:rPr>
          <w:lang w:val="en-GB"/>
        </w:rPr>
      </w:pPr>
      <w:r w:rsidRPr="00155B02">
        <w:rPr>
          <w:lang w:val="en-GB"/>
        </w:rPr>
        <w:lastRenderedPageBreak/>
        <w:t>Four attributes are defined:</w:t>
      </w:r>
    </w:p>
    <w:p w14:paraId="5602D274" w14:textId="5FD7C1B3" w:rsidR="000959A2" w:rsidRPr="00155B02" w:rsidRDefault="000959A2">
      <w:pPr>
        <w:pStyle w:val="Aufzhlungszeichen1"/>
        <w:numPr>
          <w:ilvl w:val="0"/>
          <w:numId w:val="29"/>
        </w:numPr>
        <w:tabs>
          <w:tab w:val="clear" w:pos="360"/>
          <w:tab w:val="left" w:pos="964"/>
        </w:tabs>
        <w:rPr>
          <w:lang w:val="en-GB"/>
        </w:rPr>
        <w:pPrChange w:id="777" w:author="Moritz Lautenbach" w:date="2014-04-16T09:17:00Z">
          <w:pPr>
            <w:pStyle w:val="Aufzhlungszeichen1"/>
            <w:tabs>
              <w:tab w:val="clear" w:pos="360"/>
              <w:tab w:val="left" w:pos="964"/>
            </w:tabs>
            <w:ind w:left="964" w:hanging="482"/>
          </w:pPr>
        </w:pPrChange>
      </w:pPr>
      <w:r w:rsidRPr="00155B02">
        <w:rPr>
          <w:lang w:val="en-GB"/>
        </w:rPr>
        <w:t xml:space="preserve">Speaker: the assigned speaker. All defined speakers are listed as options in the ComboBox. If it is not useful to assign the tier in question to a speaker, choose </w:t>
      </w:r>
      <w:r w:rsidR="00007CB6" w:rsidRPr="00155B02">
        <w:rPr>
          <w:lang w:val="en-GB"/>
        </w:rPr>
        <w:t>„</w:t>
      </w:r>
      <w:r w:rsidRPr="00155B02">
        <w:rPr>
          <w:lang w:val="en-GB"/>
        </w:rPr>
        <w:t>no speaker</w:t>
      </w:r>
      <w:r w:rsidR="00E6350C" w:rsidRPr="00155B02">
        <w:rPr>
          <w:lang w:val="en-GB"/>
        </w:rPr>
        <w:t>“</w:t>
      </w:r>
      <w:r w:rsidRPr="00155B02">
        <w:rPr>
          <w:lang w:val="en-GB"/>
        </w:rPr>
        <w:t>.</w:t>
      </w:r>
    </w:p>
    <w:p w14:paraId="45509FE8" w14:textId="1A03434B" w:rsidR="000959A2" w:rsidRPr="00155B02" w:rsidRDefault="000959A2">
      <w:pPr>
        <w:pStyle w:val="Aufzhlungszeichen1"/>
        <w:numPr>
          <w:ilvl w:val="0"/>
          <w:numId w:val="29"/>
        </w:numPr>
        <w:tabs>
          <w:tab w:val="clear" w:pos="360"/>
          <w:tab w:val="left" w:pos="964"/>
        </w:tabs>
        <w:rPr>
          <w:lang w:val="en-GB"/>
        </w:rPr>
        <w:pPrChange w:id="778" w:author="Moritz Lautenbach" w:date="2014-04-16T09:17:00Z">
          <w:pPr>
            <w:pStyle w:val="Aufzhlungszeichen1"/>
            <w:tabs>
              <w:tab w:val="clear" w:pos="360"/>
              <w:tab w:val="left" w:pos="964"/>
            </w:tabs>
            <w:ind w:left="964" w:hanging="482"/>
          </w:pPr>
        </w:pPrChange>
      </w:pPr>
      <w:r w:rsidRPr="00155B02">
        <w:rPr>
          <w:lang w:val="en-GB"/>
        </w:rPr>
        <w:t xml:space="preserve">Type: the tier type. Choose </w:t>
      </w:r>
      <w:r w:rsidR="00007CB6" w:rsidRPr="00155B02">
        <w:rPr>
          <w:lang w:val="en-GB"/>
        </w:rPr>
        <w:t>„</w:t>
      </w:r>
      <w:r w:rsidRPr="00155B02">
        <w:rPr>
          <w:lang w:val="en-GB"/>
        </w:rPr>
        <w:t>T(ranscritpion)</w:t>
      </w:r>
      <w:r w:rsidR="00E6350C" w:rsidRPr="00155B02">
        <w:rPr>
          <w:lang w:val="en-GB"/>
        </w:rPr>
        <w:t>“</w:t>
      </w:r>
      <w:r w:rsidRPr="00155B02">
        <w:rPr>
          <w:lang w:val="en-GB"/>
        </w:rPr>
        <w:t xml:space="preserve"> for verbal tiers, </w:t>
      </w:r>
      <w:r w:rsidR="00007CB6" w:rsidRPr="00155B02">
        <w:rPr>
          <w:lang w:val="en-GB"/>
        </w:rPr>
        <w:t>„</w:t>
      </w:r>
      <w:r w:rsidRPr="00155B02">
        <w:rPr>
          <w:lang w:val="en-GB"/>
        </w:rPr>
        <w:t>D(escription)</w:t>
      </w:r>
      <w:r w:rsidR="00E6350C" w:rsidRPr="00155B02">
        <w:rPr>
          <w:lang w:val="en-GB"/>
        </w:rPr>
        <w:t>“</w:t>
      </w:r>
      <w:r w:rsidRPr="00155B02">
        <w:rPr>
          <w:lang w:val="en-GB"/>
        </w:rPr>
        <w:t xml:space="preserve"> for nonverbal tiers, </w:t>
      </w:r>
      <w:r w:rsidR="00007CB6" w:rsidRPr="00155B02">
        <w:rPr>
          <w:lang w:val="en-GB"/>
        </w:rPr>
        <w:t>„</w:t>
      </w:r>
      <w:r w:rsidRPr="00155B02">
        <w:rPr>
          <w:lang w:val="en-GB"/>
        </w:rPr>
        <w:t>A(nnotation)</w:t>
      </w:r>
      <w:r w:rsidR="00E6350C" w:rsidRPr="00155B02">
        <w:rPr>
          <w:lang w:val="en-GB"/>
        </w:rPr>
        <w:t>“</w:t>
      </w:r>
      <w:r w:rsidRPr="00155B02">
        <w:rPr>
          <w:lang w:val="en-GB"/>
        </w:rPr>
        <w:t xml:space="preserve"> for tiers with annotations (translations etc.), </w:t>
      </w:r>
      <w:r w:rsidR="00007CB6" w:rsidRPr="00155B02">
        <w:rPr>
          <w:lang w:val="en-GB"/>
        </w:rPr>
        <w:t>„</w:t>
      </w:r>
      <w:r w:rsidRPr="00155B02">
        <w:rPr>
          <w:lang w:val="en-GB"/>
        </w:rPr>
        <w:t>L(ink)</w:t>
      </w:r>
      <w:r w:rsidR="00E6350C" w:rsidRPr="00155B02">
        <w:rPr>
          <w:lang w:val="en-GB"/>
        </w:rPr>
        <w:t>“</w:t>
      </w:r>
      <w:r w:rsidRPr="00155B02">
        <w:rPr>
          <w:lang w:val="en-GB"/>
        </w:rPr>
        <w:t xml:space="preserve"> for tiers that contain links to files and </w:t>
      </w:r>
      <w:r w:rsidR="00007CB6" w:rsidRPr="00155B02">
        <w:rPr>
          <w:lang w:val="en-GB"/>
        </w:rPr>
        <w:t>„</w:t>
      </w:r>
      <w:r w:rsidRPr="00155B02">
        <w:rPr>
          <w:lang w:val="en-GB"/>
        </w:rPr>
        <w:t>U(ser) D(efined)</w:t>
      </w:r>
      <w:r w:rsidR="00E6350C" w:rsidRPr="00155B02">
        <w:rPr>
          <w:lang w:val="en-GB"/>
        </w:rPr>
        <w:t>“</w:t>
      </w:r>
      <w:r w:rsidRPr="00155B02">
        <w:rPr>
          <w:lang w:val="en-GB"/>
        </w:rPr>
        <w:t xml:space="preserve"> for other tiers. The correct assignment of the tier type is especially important for segmentation functions.</w:t>
      </w:r>
    </w:p>
    <w:p w14:paraId="4113531C" w14:textId="29928393" w:rsidR="000959A2" w:rsidRPr="00155B02" w:rsidRDefault="000959A2">
      <w:pPr>
        <w:pStyle w:val="Aufzhlungszeichen1"/>
        <w:numPr>
          <w:ilvl w:val="0"/>
          <w:numId w:val="29"/>
        </w:numPr>
        <w:tabs>
          <w:tab w:val="clear" w:pos="360"/>
          <w:tab w:val="left" w:pos="964"/>
        </w:tabs>
        <w:rPr>
          <w:lang w:val="en-GB"/>
        </w:rPr>
        <w:pPrChange w:id="779" w:author="Moritz Lautenbach" w:date="2014-04-16T09:17:00Z">
          <w:pPr>
            <w:pStyle w:val="Aufzhlungszeichen1"/>
            <w:tabs>
              <w:tab w:val="clear" w:pos="360"/>
              <w:tab w:val="left" w:pos="964"/>
            </w:tabs>
            <w:ind w:left="964" w:hanging="482"/>
          </w:pPr>
        </w:pPrChange>
      </w:pPr>
      <w:r w:rsidRPr="00155B02">
        <w:rPr>
          <w:lang w:val="en-GB"/>
        </w:rPr>
        <w:t xml:space="preserve">Category: the tier category. It can be defined freely or remain empty. A category should be defined, if you set up more than one tier for a speaker. For example, enter </w:t>
      </w:r>
      <w:r w:rsidR="00007CB6" w:rsidRPr="00155B02">
        <w:rPr>
          <w:lang w:val="en-GB"/>
        </w:rPr>
        <w:t>„</w:t>
      </w:r>
      <w:r w:rsidRPr="00155B02">
        <w:rPr>
          <w:lang w:val="en-GB"/>
        </w:rPr>
        <w:t>v</w:t>
      </w:r>
      <w:r w:rsidR="00E6350C" w:rsidRPr="00155B02">
        <w:rPr>
          <w:lang w:val="en-GB"/>
        </w:rPr>
        <w:t>“</w:t>
      </w:r>
      <w:r w:rsidRPr="00155B02">
        <w:rPr>
          <w:lang w:val="en-GB"/>
        </w:rPr>
        <w:t xml:space="preserve"> for </w:t>
      </w:r>
      <w:r w:rsidR="00007CB6" w:rsidRPr="00155B02">
        <w:rPr>
          <w:lang w:val="en-GB"/>
        </w:rPr>
        <w:t>„</w:t>
      </w:r>
      <w:r w:rsidRPr="00155B02">
        <w:rPr>
          <w:lang w:val="en-GB"/>
        </w:rPr>
        <w:t>verbal</w:t>
      </w:r>
      <w:r w:rsidR="00E6350C" w:rsidRPr="00155B02">
        <w:rPr>
          <w:lang w:val="en-GB"/>
        </w:rPr>
        <w:t>“</w:t>
      </w:r>
      <w:r w:rsidRPr="00155B02">
        <w:rPr>
          <w:lang w:val="en-GB"/>
        </w:rPr>
        <w:t xml:space="preserve">, </w:t>
      </w:r>
      <w:r w:rsidR="00007CB6" w:rsidRPr="00155B02">
        <w:rPr>
          <w:lang w:val="en-GB"/>
        </w:rPr>
        <w:t>„</w:t>
      </w:r>
      <w:r w:rsidRPr="00155B02">
        <w:rPr>
          <w:lang w:val="en-GB"/>
        </w:rPr>
        <w:t>nv</w:t>
      </w:r>
      <w:r w:rsidR="00E6350C" w:rsidRPr="00155B02">
        <w:rPr>
          <w:lang w:val="en-GB"/>
        </w:rPr>
        <w:t>“</w:t>
      </w:r>
      <w:r w:rsidRPr="00155B02">
        <w:rPr>
          <w:lang w:val="en-GB"/>
        </w:rPr>
        <w:t xml:space="preserve"> for </w:t>
      </w:r>
      <w:r w:rsidR="00007CB6" w:rsidRPr="00155B02">
        <w:rPr>
          <w:lang w:val="en-GB"/>
        </w:rPr>
        <w:t>„</w:t>
      </w:r>
      <w:r w:rsidRPr="00155B02">
        <w:rPr>
          <w:lang w:val="en-GB"/>
        </w:rPr>
        <w:t>nonverbal</w:t>
      </w:r>
      <w:r w:rsidR="00E6350C" w:rsidRPr="00155B02">
        <w:rPr>
          <w:lang w:val="en-GB"/>
        </w:rPr>
        <w:t>“</w:t>
      </w:r>
      <w:r w:rsidRPr="00155B02">
        <w:rPr>
          <w:lang w:val="en-GB"/>
        </w:rPr>
        <w:t xml:space="preserve">, </w:t>
      </w:r>
      <w:r w:rsidR="00007CB6" w:rsidRPr="00155B02">
        <w:rPr>
          <w:lang w:val="en-GB"/>
        </w:rPr>
        <w:t>„</w:t>
      </w:r>
      <w:r w:rsidRPr="00155B02">
        <w:rPr>
          <w:lang w:val="en-GB"/>
        </w:rPr>
        <w:t>c</w:t>
      </w:r>
      <w:r w:rsidR="00E6350C" w:rsidRPr="00155B02">
        <w:rPr>
          <w:lang w:val="en-GB"/>
        </w:rPr>
        <w:t>“</w:t>
      </w:r>
      <w:r w:rsidRPr="00155B02">
        <w:rPr>
          <w:lang w:val="en-GB"/>
        </w:rPr>
        <w:t xml:space="preserve"> for </w:t>
      </w:r>
      <w:r w:rsidR="00007CB6" w:rsidRPr="00155B02">
        <w:rPr>
          <w:lang w:val="en-GB"/>
        </w:rPr>
        <w:t>„</w:t>
      </w:r>
      <w:r w:rsidRPr="00155B02">
        <w:rPr>
          <w:lang w:val="en-GB"/>
        </w:rPr>
        <w:t>comment</w:t>
      </w:r>
      <w:r w:rsidR="00E6350C" w:rsidRPr="00155B02">
        <w:rPr>
          <w:lang w:val="en-GB"/>
        </w:rPr>
        <w:t>“</w:t>
      </w:r>
      <w:r w:rsidRPr="00155B02">
        <w:rPr>
          <w:lang w:val="en-GB"/>
        </w:rPr>
        <w:t xml:space="preserve"> or </w:t>
      </w:r>
      <w:r w:rsidR="00007CB6" w:rsidRPr="00155B02">
        <w:rPr>
          <w:lang w:val="en-GB"/>
        </w:rPr>
        <w:t>„</w:t>
      </w:r>
      <w:r w:rsidRPr="00155B02">
        <w:rPr>
          <w:lang w:val="en-GB"/>
        </w:rPr>
        <w:t>ENG</w:t>
      </w:r>
      <w:r w:rsidR="00E6350C" w:rsidRPr="00155B02">
        <w:rPr>
          <w:lang w:val="en-GB"/>
        </w:rPr>
        <w:t>“</w:t>
      </w:r>
      <w:r w:rsidRPr="00155B02">
        <w:rPr>
          <w:lang w:val="en-GB"/>
        </w:rPr>
        <w:t xml:space="preserve"> for an </w:t>
      </w:r>
      <w:r w:rsidR="00007CB6" w:rsidRPr="00155B02">
        <w:rPr>
          <w:lang w:val="en-GB"/>
        </w:rPr>
        <w:t>„</w:t>
      </w:r>
      <w:r w:rsidRPr="00155B02">
        <w:rPr>
          <w:lang w:val="en-GB"/>
        </w:rPr>
        <w:t>English Translation</w:t>
      </w:r>
      <w:r w:rsidR="00E6350C" w:rsidRPr="00155B02">
        <w:rPr>
          <w:lang w:val="en-GB"/>
        </w:rPr>
        <w:t>“</w:t>
      </w:r>
      <w:r w:rsidRPr="00155B02">
        <w:rPr>
          <w:lang w:val="en-GB"/>
        </w:rPr>
        <w:t>.</w:t>
      </w:r>
    </w:p>
    <w:p w14:paraId="1D682C1F" w14:textId="5A60EC71" w:rsidR="000959A2" w:rsidRPr="00155B02" w:rsidRDefault="000959A2">
      <w:pPr>
        <w:pStyle w:val="Aufzhlungszeichen1"/>
        <w:numPr>
          <w:ilvl w:val="0"/>
          <w:numId w:val="29"/>
        </w:numPr>
        <w:tabs>
          <w:tab w:val="clear" w:pos="360"/>
          <w:tab w:val="left" w:pos="964"/>
        </w:tabs>
        <w:rPr>
          <w:lang w:val="en-GB"/>
        </w:rPr>
        <w:pPrChange w:id="780" w:author="Moritz Lautenbach" w:date="2014-04-16T09:17:00Z">
          <w:pPr>
            <w:pStyle w:val="Aufzhlungszeichen1"/>
            <w:tabs>
              <w:tab w:val="clear" w:pos="360"/>
              <w:tab w:val="left" w:pos="964"/>
            </w:tabs>
            <w:ind w:left="964" w:hanging="482"/>
          </w:pPr>
        </w:pPrChange>
      </w:pPr>
      <w:r w:rsidRPr="00155B02">
        <w:rPr>
          <w:lang w:val="en-GB"/>
        </w:rPr>
        <w:t>Display: the name of the tier that should be used for the tier for the output in the Partitur-</w:t>
      </w:r>
      <w:r w:rsidR="00C11634" w:rsidRPr="00155B02">
        <w:rPr>
          <w:lang w:val="en-GB"/>
        </w:rPr>
        <w:t>Editor</w:t>
      </w:r>
      <w:r w:rsidRPr="00155B02">
        <w:rPr>
          <w:lang w:val="en-GB"/>
        </w:rPr>
        <w:t xml:space="preserve">. If the option </w:t>
      </w:r>
      <w:r w:rsidR="00007CB6" w:rsidRPr="00155B02">
        <w:rPr>
          <w:lang w:val="en-GB"/>
        </w:rPr>
        <w:t>„</w:t>
      </w:r>
      <w:r w:rsidRPr="00155B02">
        <w:rPr>
          <w:lang w:val="en-GB"/>
        </w:rPr>
        <w:t>Auto</w:t>
      </w:r>
      <w:r w:rsidR="00E6350C" w:rsidRPr="00155B02">
        <w:rPr>
          <w:lang w:val="en-GB"/>
        </w:rPr>
        <w:t>“</w:t>
      </w:r>
      <w:r w:rsidRPr="00155B02">
        <w:rPr>
          <w:lang w:val="en-GB"/>
        </w:rPr>
        <w:t xml:space="preserve"> is activated, this name is automatically generated from the abbreviation and the category. In order to enter a different tier name, deactivate the option </w:t>
      </w:r>
      <w:r w:rsidR="00007CB6" w:rsidRPr="00155B02">
        <w:rPr>
          <w:lang w:val="en-GB"/>
        </w:rPr>
        <w:t>„</w:t>
      </w:r>
      <w:r w:rsidRPr="00155B02">
        <w:rPr>
          <w:lang w:val="en-GB"/>
        </w:rPr>
        <w:t>Auto</w:t>
      </w:r>
      <w:r w:rsidR="00E6350C" w:rsidRPr="00155B02">
        <w:rPr>
          <w:lang w:val="en-GB"/>
        </w:rPr>
        <w:t>“</w:t>
      </w:r>
      <w:r w:rsidRPr="00155B02">
        <w:rPr>
          <w:lang w:val="en-GB"/>
        </w:rPr>
        <w:t xml:space="preserve"> and enter the desired name. </w:t>
      </w:r>
    </w:p>
    <w:p w14:paraId="407157A9" w14:textId="77777777" w:rsidR="000959A2" w:rsidRPr="00155B02" w:rsidRDefault="000959A2">
      <w:pPr>
        <w:pStyle w:val="Standard-BlockCharCharChar"/>
        <w:rPr>
          <w:lang w:val="en-GB"/>
        </w:rPr>
      </w:pPr>
    </w:p>
    <w:p w14:paraId="573CC34A" w14:textId="2FF563F2" w:rsidR="000959A2" w:rsidRPr="00155B02" w:rsidRDefault="00007CB6">
      <w:pPr>
        <w:pStyle w:val="Standard-BlockCharCharChar"/>
        <w:rPr>
          <w:lang w:val="en-GB"/>
        </w:rPr>
      </w:pPr>
      <w:r w:rsidRPr="00155B02">
        <w:rPr>
          <w:lang w:val="en-GB"/>
        </w:rPr>
        <w:t>„</w:t>
      </w:r>
      <w:r w:rsidR="000959A2" w:rsidRPr="00155B02">
        <w:rPr>
          <w:lang w:val="en-GB"/>
        </w:rPr>
        <w:t>User defined attributes</w:t>
      </w:r>
      <w:r w:rsidR="00E6350C" w:rsidRPr="00155B02">
        <w:rPr>
          <w:lang w:val="en-GB"/>
        </w:rPr>
        <w:t>“</w:t>
      </w:r>
      <w:r w:rsidR="000959A2" w:rsidRPr="00155B02">
        <w:rPr>
          <w:lang w:val="en-GB"/>
        </w:rPr>
        <w:t xml:space="preserve"> allows the additional input of user-defined attribute-value pairs for the tier (for a manual, see </w:t>
      </w:r>
      <w:r w:rsidRPr="00155B02">
        <w:rPr>
          <w:lang w:val="en-GB"/>
        </w:rPr>
        <w:t>„</w:t>
      </w:r>
      <w:r w:rsidR="000959A2" w:rsidRPr="00155B02">
        <w:rPr>
          <w:lang w:val="en-GB"/>
        </w:rPr>
        <w:t>File &gt; Edit Meta Information</w:t>
      </w:r>
      <w:r w:rsidR="00E6350C" w:rsidRPr="00155B02">
        <w:rPr>
          <w:lang w:val="en-GB"/>
        </w:rPr>
        <w:t>“</w:t>
      </w:r>
      <w:r w:rsidR="000959A2" w:rsidRPr="00155B02">
        <w:rPr>
          <w:lang w:val="en-GB"/>
        </w:rPr>
        <w:t>).</w:t>
      </w:r>
    </w:p>
    <w:p w14:paraId="511CC001" w14:textId="77777777" w:rsidR="000959A2" w:rsidRPr="00155B02" w:rsidRDefault="000959A2">
      <w:pPr>
        <w:pStyle w:val="Standard-BlockCharCharChar"/>
        <w:rPr>
          <w:lang w:val="en-GB"/>
        </w:rPr>
      </w:pPr>
    </w:p>
    <w:p w14:paraId="56FEC333" w14:textId="77777777" w:rsidR="000959A2" w:rsidRPr="00155B02" w:rsidRDefault="000959A2" w:rsidP="00BC7D6E">
      <w:pPr>
        <w:pStyle w:val="berschrift3"/>
        <w:numPr>
          <w:ilvl w:val="2"/>
          <w:numId w:val="84"/>
        </w:numPr>
        <w:ind w:left="482" w:hanging="482"/>
        <w:rPr>
          <w:rFonts w:cs="Times New Roman"/>
          <w:lang w:val="en-GB"/>
        </w:rPr>
      </w:pPr>
      <w:bookmarkStart w:id="781" w:name="_Tier_%3E_Add_tier%E2%80%A6"/>
      <w:bookmarkStart w:id="782" w:name="_Ref108438134"/>
      <w:bookmarkStart w:id="783" w:name="_Toc69129995"/>
      <w:bookmarkStart w:id="784" w:name="_Toc69129854"/>
      <w:bookmarkStart w:id="785" w:name="_Toc55213864"/>
      <w:bookmarkStart w:id="786" w:name="_Toc399421952"/>
      <w:bookmarkEnd w:id="781"/>
      <w:r w:rsidRPr="00155B02">
        <w:rPr>
          <w:rFonts w:cs="Times New Roman"/>
          <w:lang w:val="en-GB"/>
        </w:rPr>
        <w:t>Tier &gt; Add tier…</w:t>
      </w:r>
      <w:bookmarkEnd w:id="782"/>
      <w:bookmarkEnd w:id="783"/>
      <w:bookmarkEnd w:id="784"/>
      <w:bookmarkEnd w:id="785"/>
      <w:bookmarkEnd w:id="786"/>
    </w:p>
    <w:p w14:paraId="06935765" w14:textId="77777777" w:rsidR="000959A2" w:rsidRPr="00155B02" w:rsidRDefault="000959A2">
      <w:pPr>
        <w:pStyle w:val="Standard-BlockCharCharChar"/>
        <w:rPr>
          <w:iCs/>
          <w:lang w:val="en-GB"/>
        </w:rPr>
      </w:pPr>
      <w:r w:rsidRPr="00155B02">
        <w:rPr>
          <w:iCs/>
          <w:lang w:val="en-GB"/>
        </w:rPr>
        <w:t xml:space="preserve">(Shortcut: CTRL+A on Windows, </w:t>
      </w:r>
      <w:r w:rsidRPr="00155B02">
        <w:rPr>
          <w:rFonts w:ascii="Cambria Math" w:eastAsia="Arial Unicode MS" w:hAnsi="Cambria Math" w:cs="Cambria Math"/>
          <w:lang w:val="en-GB"/>
        </w:rPr>
        <w:t>⌘</w:t>
      </w:r>
      <w:r w:rsidRPr="00155B02">
        <w:rPr>
          <w:iCs/>
          <w:lang w:val="en-GB"/>
        </w:rPr>
        <w:t>+A on Mac)</w:t>
      </w:r>
    </w:p>
    <w:p w14:paraId="5D8C6554" w14:textId="77777777" w:rsidR="000959A2" w:rsidRPr="00155B02" w:rsidRDefault="000959A2">
      <w:pPr>
        <w:pStyle w:val="Standard-BlockCharCharChar"/>
        <w:rPr>
          <w:lang w:val="en-GB"/>
        </w:rPr>
      </w:pPr>
    </w:p>
    <w:p w14:paraId="6E1824B9" w14:textId="77777777" w:rsidR="000959A2" w:rsidRPr="00155B02" w:rsidRDefault="000959A2">
      <w:pPr>
        <w:pStyle w:val="Standard-BlockCharCharChar"/>
        <w:rPr>
          <w:lang w:val="en-GB"/>
        </w:rPr>
      </w:pPr>
      <w:r w:rsidRPr="00155B02">
        <w:rPr>
          <w:lang w:val="en-GB"/>
        </w:rPr>
        <w:t>Opens a dialog to add a new tier at the end of the transcription.</w:t>
      </w:r>
    </w:p>
    <w:p w14:paraId="2F45CBEA" w14:textId="77777777" w:rsidR="000959A2" w:rsidRPr="00155B02" w:rsidRDefault="000959A2">
      <w:pPr>
        <w:pStyle w:val="Standard-BlockCharCharChar"/>
        <w:rPr>
          <w:lang w:val="en-GB"/>
        </w:rPr>
      </w:pPr>
    </w:p>
    <w:p w14:paraId="23AC897B" w14:textId="77777777" w:rsidR="000959A2" w:rsidRPr="00155B02" w:rsidRDefault="00D84B31">
      <w:pPr>
        <w:pStyle w:val="BildChar"/>
        <w:rPr>
          <w:rFonts w:ascii="Times New Roman" w:hAnsi="Times New Roman"/>
          <w:lang w:val="en-GB"/>
        </w:rPr>
      </w:pPr>
      <w:r>
        <w:rPr>
          <w:rFonts w:ascii="Times New Roman" w:hAnsi="Times New Roman"/>
          <w:lang w:val="en-GB"/>
        </w:rPr>
        <w:pict w14:anchorId="52794AF1">
          <v:shape id="_x0000_i1175" type="#_x0000_t75" style="width:321pt;height:134.25pt" filled="t">
            <v:fill color2="black"/>
            <v:imagedata r:id="rId203" o:title=""/>
          </v:shape>
        </w:pict>
      </w:r>
    </w:p>
    <w:p w14:paraId="2D22F360" w14:textId="77777777" w:rsidR="000959A2" w:rsidRPr="00155B02" w:rsidRDefault="000959A2">
      <w:pPr>
        <w:pStyle w:val="Standard-BlockCharCharChar"/>
        <w:rPr>
          <w:lang w:val="en-GB"/>
        </w:rPr>
      </w:pPr>
    </w:p>
    <w:p w14:paraId="30DF6C7D" w14:textId="0B9A1BD9" w:rsidR="000959A2" w:rsidRPr="00155B02" w:rsidRDefault="000959A2">
      <w:pPr>
        <w:pStyle w:val="Standard-BlockCharCharChar"/>
        <w:rPr>
          <w:lang w:val="en-GB"/>
        </w:rPr>
      </w:pPr>
      <w:r w:rsidRPr="00155B02">
        <w:rPr>
          <w:spacing w:val="-4"/>
          <w:lang w:val="en-GB"/>
        </w:rPr>
        <w:t xml:space="preserve">The entries under </w:t>
      </w:r>
      <w:r w:rsidR="00007CB6" w:rsidRPr="00155B02">
        <w:rPr>
          <w:spacing w:val="-4"/>
          <w:lang w:val="en-GB"/>
        </w:rPr>
        <w:t>„</w:t>
      </w:r>
      <w:r w:rsidRPr="00155B02">
        <w:rPr>
          <w:spacing w:val="-4"/>
          <w:lang w:val="en-GB"/>
        </w:rPr>
        <w:t>Speaker</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Type</w:t>
      </w:r>
      <w:r w:rsidR="00E6350C" w:rsidRPr="00155B02">
        <w:rPr>
          <w:spacing w:val="-4"/>
          <w:lang w:val="en-GB"/>
        </w:rPr>
        <w:t>“</w:t>
      </w:r>
      <w:r w:rsidRPr="00155B02">
        <w:rPr>
          <w:spacing w:val="-4"/>
          <w:lang w:val="en-GB"/>
        </w:rPr>
        <w:t xml:space="preserve"> and </w:t>
      </w:r>
      <w:r w:rsidR="00007CB6" w:rsidRPr="00155B02">
        <w:rPr>
          <w:spacing w:val="-4"/>
          <w:lang w:val="en-GB"/>
        </w:rPr>
        <w:t>„</w:t>
      </w:r>
      <w:r w:rsidRPr="00155B02">
        <w:rPr>
          <w:spacing w:val="-4"/>
          <w:lang w:val="en-GB"/>
        </w:rPr>
        <w:t>Category</w:t>
      </w:r>
      <w:r w:rsidR="00E6350C" w:rsidRPr="00155B02">
        <w:rPr>
          <w:spacing w:val="-4"/>
          <w:lang w:val="en-GB"/>
        </w:rPr>
        <w:t>“</w:t>
      </w:r>
      <w:r w:rsidRPr="00155B02">
        <w:rPr>
          <w:spacing w:val="-4"/>
          <w:lang w:val="en-GB"/>
        </w:rPr>
        <w:t xml:space="preserve"> are equivalent to the ones described above in </w:t>
      </w:r>
      <w:r w:rsidR="00007CB6" w:rsidRPr="00155B02">
        <w:rPr>
          <w:spacing w:val="-4"/>
          <w:lang w:val="en-GB"/>
        </w:rPr>
        <w:lastRenderedPageBreak/>
        <w:t>„</w:t>
      </w:r>
      <w:r w:rsidRPr="00155B02">
        <w:rPr>
          <w:spacing w:val="-4"/>
          <w:lang w:val="en-GB"/>
        </w:rPr>
        <w:t>Tier &gt;</w:t>
      </w:r>
      <w:ins w:id="787" w:author="Moritz Lautenbach" w:date="2014-04-16T09:21:00Z">
        <w:r w:rsidRPr="00155B02">
          <w:rPr>
            <w:spacing w:val="-4"/>
            <w:lang w:val="en-GB"/>
          </w:rPr>
          <w:t xml:space="preserve"> </w:t>
        </w:r>
      </w:ins>
      <w:r w:rsidRPr="00155B02">
        <w:rPr>
          <w:spacing w:val="-4"/>
          <w:lang w:val="en-GB"/>
        </w:rPr>
        <w:t>Edit tier properties...</w:t>
      </w:r>
      <w:r w:rsidR="00E6350C" w:rsidRPr="00155B02">
        <w:rPr>
          <w:spacing w:val="-4"/>
          <w:lang w:val="en-GB"/>
        </w:rPr>
        <w:t>“</w:t>
      </w:r>
      <w:r w:rsidRPr="00155B02">
        <w:rPr>
          <w:lang w:val="en-GB"/>
        </w:rPr>
        <w:t xml:space="preserve">. If the option </w:t>
      </w:r>
      <w:r w:rsidR="00007CB6" w:rsidRPr="00155B02">
        <w:rPr>
          <w:lang w:val="en-GB"/>
        </w:rPr>
        <w:t>„</w:t>
      </w:r>
      <w:r w:rsidRPr="00155B02">
        <w:rPr>
          <w:lang w:val="en-GB"/>
        </w:rPr>
        <w:t>Copy events from</w:t>
      </w:r>
      <w:r w:rsidR="00E6350C" w:rsidRPr="00155B02">
        <w:rPr>
          <w:lang w:val="en-GB"/>
        </w:rPr>
        <w:t>“</w:t>
      </w:r>
      <w:r w:rsidRPr="00155B02">
        <w:rPr>
          <w:lang w:val="en-GB"/>
        </w:rPr>
        <w:t xml:space="preserve"> is selected, empty events will be inserted into the new tier, wherever the copied tier also contains entries (this can be especially useful for annotation tiers</w:t>
      </w:r>
      <w:ins w:id="788" w:author="Moritz Lautenbach" w:date="2014-04-16T09:22:00Z">
        <w:r w:rsidRPr="00155B02">
          <w:rPr>
            <w:lang w:val="en-GB"/>
          </w:rPr>
          <w:t>)</w:t>
        </w:r>
      </w:ins>
      <w:r w:rsidRPr="00155B02">
        <w:rPr>
          <w:lang w:val="en-GB"/>
        </w:rPr>
        <w:t>.</w:t>
      </w:r>
    </w:p>
    <w:p w14:paraId="0651BD3F" w14:textId="77777777" w:rsidR="000959A2" w:rsidRPr="00155B02" w:rsidRDefault="000959A2">
      <w:pPr>
        <w:pStyle w:val="Standard-BlockCharCharChar"/>
        <w:rPr>
          <w:lang w:val="en-GB"/>
        </w:rPr>
      </w:pPr>
    </w:p>
    <w:p w14:paraId="08D5D875" w14:textId="77777777" w:rsidR="000959A2" w:rsidRPr="00155B02" w:rsidRDefault="000959A2" w:rsidP="00BC7D6E">
      <w:pPr>
        <w:pStyle w:val="berschrift3"/>
        <w:numPr>
          <w:ilvl w:val="2"/>
          <w:numId w:val="84"/>
        </w:numPr>
        <w:ind w:left="482" w:hanging="482"/>
        <w:rPr>
          <w:rFonts w:cs="Times New Roman"/>
          <w:lang w:val="en-GB"/>
        </w:rPr>
      </w:pPr>
      <w:bookmarkStart w:id="789" w:name="_Tier_%3E_Insert_tier%E2%80%A6"/>
      <w:bookmarkStart w:id="790" w:name="_Ref108438143"/>
      <w:bookmarkStart w:id="791" w:name="_Toc69129996"/>
      <w:bookmarkStart w:id="792" w:name="_Toc69129855"/>
      <w:bookmarkStart w:id="793" w:name="_Toc55213865"/>
      <w:bookmarkStart w:id="794" w:name="_Toc399421953"/>
      <w:bookmarkEnd w:id="789"/>
      <w:r w:rsidRPr="00155B02">
        <w:rPr>
          <w:rFonts w:cs="Times New Roman"/>
          <w:lang w:val="en-GB"/>
        </w:rPr>
        <w:t>Tier &gt; Insert tier…</w:t>
      </w:r>
      <w:bookmarkEnd w:id="790"/>
      <w:bookmarkEnd w:id="791"/>
      <w:bookmarkEnd w:id="792"/>
      <w:bookmarkEnd w:id="793"/>
      <w:bookmarkEnd w:id="794"/>
    </w:p>
    <w:p w14:paraId="0EDDA752" w14:textId="77777777" w:rsidR="000959A2" w:rsidRPr="00155B02" w:rsidRDefault="000959A2">
      <w:pPr>
        <w:pStyle w:val="Standard-BlockCharCharChar"/>
        <w:rPr>
          <w:iCs/>
          <w:lang w:val="en-GB"/>
        </w:rPr>
      </w:pPr>
      <w:r w:rsidRPr="00155B02">
        <w:rPr>
          <w:iCs/>
          <w:lang w:val="en-GB"/>
        </w:rPr>
        <w:t xml:space="preserve">(Shortcut: CTRL+I on Windows, </w:t>
      </w:r>
      <w:r w:rsidRPr="00155B02">
        <w:rPr>
          <w:rFonts w:ascii="Cambria Math" w:eastAsia="Arial Unicode MS" w:hAnsi="Cambria Math" w:cs="Cambria Math"/>
          <w:lang w:val="en-GB"/>
        </w:rPr>
        <w:t>⌘</w:t>
      </w:r>
      <w:r w:rsidRPr="00155B02">
        <w:rPr>
          <w:iCs/>
          <w:lang w:val="en-GB"/>
        </w:rPr>
        <w:t>+I on Mac)</w:t>
      </w:r>
    </w:p>
    <w:p w14:paraId="6868ABB6" w14:textId="77777777" w:rsidR="000959A2" w:rsidRPr="00155B02" w:rsidRDefault="000959A2">
      <w:pPr>
        <w:pStyle w:val="Standard-BlockCharCharChar"/>
        <w:rPr>
          <w:lang w:val="en-GB"/>
        </w:rPr>
      </w:pPr>
    </w:p>
    <w:p w14:paraId="1290446E" w14:textId="381D4F5D" w:rsidR="000959A2" w:rsidRPr="00155B02" w:rsidRDefault="000959A2">
      <w:pPr>
        <w:pStyle w:val="Standard-BlockCharCharChar"/>
        <w:rPr>
          <w:lang w:val="en-GB"/>
        </w:rPr>
      </w:pPr>
      <w:r w:rsidRPr="00155B02">
        <w:rPr>
          <w:lang w:val="en-GB"/>
        </w:rPr>
        <w:t xml:space="preserve">Opens a dialog to insert a new tier above the currently selected tier. The dialog is identical to the </w:t>
      </w:r>
      <w:r w:rsidR="00007CB6" w:rsidRPr="00155B02">
        <w:rPr>
          <w:lang w:val="en-GB"/>
        </w:rPr>
        <w:t>„</w:t>
      </w:r>
      <w:r w:rsidRPr="00155B02">
        <w:rPr>
          <w:lang w:val="en-GB"/>
        </w:rPr>
        <w:t>Tier &gt; Add tier...</w:t>
      </w:r>
      <w:r w:rsidR="00E6350C" w:rsidRPr="00155B02">
        <w:rPr>
          <w:lang w:val="en-GB"/>
        </w:rPr>
        <w:t>“</w:t>
      </w:r>
      <w:r w:rsidRPr="00155B02">
        <w:rPr>
          <w:lang w:val="en-GB"/>
        </w:rPr>
        <w:t xml:space="preserve"> dialog described above.</w:t>
      </w:r>
    </w:p>
    <w:p w14:paraId="439DE53C" w14:textId="77777777" w:rsidR="000959A2" w:rsidRPr="00155B02" w:rsidRDefault="000959A2">
      <w:pPr>
        <w:pStyle w:val="Standard-BlockCharCharChar"/>
        <w:rPr>
          <w:lang w:val="en-GB"/>
        </w:rPr>
      </w:pPr>
    </w:p>
    <w:p w14:paraId="1B700E42" w14:textId="77777777" w:rsidR="000959A2" w:rsidRPr="00155B02" w:rsidRDefault="000959A2" w:rsidP="00BC7D6E">
      <w:pPr>
        <w:pStyle w:val="berschrift3"/>
        <w:numPr>
          <w:ilvl w:val="2"/>
          <w:numId w:val="84"/>
        </w:numPr>
        <w:ind w:left="482" w:hanging="482"/>
        <w:rPr>
          <w:rFonts w:cs="Times New Roman"/>
          <w:lang w:val="en-GB"/>
        </w:rPr>
      </w:pPr>
      <w:bookmarkStart w:id="795" w:name="_Tier_%3E_Remove_tier%E2%80%A6"/>
      <w:bookmarkStart w:id="796" w:name="_Ref108438154"/>
      <w:bookmarkStart w:id="797" w:name="_Toc69129997"/>
      <w:bookmarkStart w:id="798" w:name="_Toc69129856"/>
      <w:bookmarkStart w:id="799" w:name="_Toc55213866"/>
      <w:bookmarkStart w:id="800" w:name="_Toc399421954"/>
      <w:bookmarkEnd w:id="795"/>
      <w:r w:rsidRPr="00155B02">
        <w:rPr>
          <w:rFonts w:cs="Times New Roman"/>
          <w:lang w:val="en-GB"/>
        </w:rPr>
        <w:t>Tier &gt; Remove tier…</w:t>
      </w:r>
      <w:bookmarkEnd w:id="796"/>
      <w:bookmarkEnd w:id="797"/>
      <w:bookmarkEnd w:id="798"/>
      <w:bookmarkEnd w:id="799"/>
      <w:bookmarkEnd w:id="800"/>
    </w:p>
    <w:p w14:paraId="34DFBD30" w14:textId="0F14CE6F" w:rsidR="000959A2" w:rsidRPr="00155B02" w:rsidRDefault="000959A2">
      <w:pPr>
        <w:pStyle w:val="Standard-BlockCharCharChar"/>
        <w:rPr>
          <w:lang w:val="en-GB"/>
        </w:rPr>
      </w:pPr>
      <w:r w:rsidRPr="00155B02">
        <w:rPr>
          <w:lang w:val="en-GB"/>
        </w:rPr>
        <w:t xml:space="preserve">Removes the currently selected tier. A confirmation prompt is then carried out. In order to hide a tier, rather than deleting it permanently, use </w:t>
      </w:r>
      <w:r w:rsidR="00007CB6" w:rsidRPr="00155B02">
        <w:rPr>
          <w:lang w:val="en-GB"/>
        </w:rPr>
        <w:t>„</w:t>
      </w:r>
      <w:r w:rsidRPr="00155B02">
        <w:rPr>
          <w:lang w:val="en-GB"/>
        </w:rPr>
        <w:t>Tier &gt; Hide tier</w:t>
      </w:r>
      <w:r w:rsidR="00E6350C" w:rsidRPr="00155B02">
        <w:rPr>
          <w:lang w:val="en-GB"/>
        </w:rPr>
        <w:t>“</w:t>
      </w:r>
      <w:r w:rsidRPr="00155B02">
        <w:rPr>
          <w:lang w:val="en-GB"/>
        </w:rPr>
        <w:t>.</w:t>
      </w:r>
    </w:p>
    <w:p w14:paraId="0669B1A8" w14:textId="77777777" w:rsidR="000959A2" w:rsidRPr="00155B02" w:rsidRDefault="000959A2">
      <w:pPr>
        <w:pStyle w:val="Standard-BlockCharCharChar"/>
        <w:rPr>
          <w:lang w:val="en-GB"/>
        </w:rPr>
      </w:pPr>
    </w:p>
    <w:p w14:paraId="1FD13DFE" w14:textId="77777777" w:rsidR="000959A2" w:rsidRPr="00155B02" w:rsidRDefault="000959A2" w:rsidP="00BC7D6E">
      <w:pPr>
        <w:pStyle w:val="berschrift3"/>
        <w:pageBreakBefore/>
        <w:numPr>
          <w:ilvl w:val="2"/>
          <w:numId w:val="84"/>
        </w:numPr>
        <w:ind w:left="482" w:hanging="482"/>
        <w:rPr>
          <w:rFonts w:cs="Times New Roman"/>
          <w:lang w:val="en-GB"/>
        </w:rPr>
      </w:pPr>
      <w:bookmarkStart w:id="801" w:name="_Tier_%3E_Move_tier%20upwards%E2%80%A6"/>
      <w:bookmarkStart w:id="802" w:name="_Ref108438161"/>
      <w:bookmarkStart w:id="803" w:name="_Toc69129998"/>
      <w:bookmarkStart w:id="804" w:name="_Toc69129857"/>
      <w:bookmarkStart w:id="805" w:name="_Toc55213867"/>
      <w:bookmarkStart w:id="806" w:name="_Toc399421955"/>
      <w:bookmarkEnd w:id="801"/>
      <w:r w:rsidRPr="00155B02">
        <w:rPr>
          <w:rFonts w:cs="Times New Roman"/>
          <w:lang w:val="en-GB"/>
        </w:rPr>
        <w:lastRenderedPageBreak/>
        <w:t>Tier &gt; Move tier upwards…</w:t>
      </w:r>
      <w:bookmarkEnd w:id="802"/>
      <w:bookmarkEnd w:id="803"/>
      <w:bookmarkEnd w:id="804"/>
      <w:bookmarkEnd w:id="805"/>
      <w:bookmarkEnd w:id="806"/>
    </w:p>
    <w:p w14:paraId="39440973" w14:textId="77777777" w:rsidR="000959A2" w:rsidRPr="00155B02" w:rsidRDefault="000959A2">
      <w:pPr>
        <w:pStyle w:val="Standard-BlockCharCharChar"/>
        <w:rPr>
          <w:iCs/>
          <w:lang w:val="en-GB"/>
        </w:rPr>
      </w:pPr>
      <w:r w:rsidRPr="00155B02">
        <w:rPr>
          <w:iCs/>
          <w:lang w:val="en-GB"/>
        </w:rPr>
        <w:t>(Shortcut: Ctrl +</w:t>
      </w:r>
      <w:del w:id="807" w:author="Moritz Lautenbach" w:date="2014-04-16T09:16:00Z">
        <w:r w:rsidRPr="00155B02" w:rsidDel="004C1808">
          <w:rPr>
            <w:iCs/>
            <w:lang w:val="en-GB"/>
          </w:rPr>
          <w:delText xml:space="preserve">  </w:delText>
        </w:r>
      </w:del>
      <w:ins w:id="808" w:author="Moritz Lautenbach" w:date="2014-04-16T09:16:00Z">
        <w:r w:rsidRPr="00155B02">
          <w:rPr>
            <w:iCs/>
            <w:lang w:val="en-GB"/>
          </w:rPr>
          <w:t xml:space="preserve"> </w:t>
        </w:r>
      </w:ins>
      <w:r w:rsidRPr="00155B02">
        <w:rPr>
          <w:iCs/>
          <w:lang w:val="en-GB"/>
        </w:rPr>
        <w:t></w:t>
      </w:r>
      <w:del w:id="809" w:author="Moritz Lautenbach" w:date="2014-04-16T09:16:00Z">
        <w:r w:rsidRPr="00155B02" w:rsidDel="004C1808">
          <w:rPr>
            <w:iCs/>
            <w:lang w:val="en-GB"/>
          </w:rPr>
          <w:delText xml:space="preserve">  </w:delText>
        </w:r>
      </w:del>
      <w:ins w:id="810" w:author="Moritz Lautenbach" w:date="2014-04-16T09:16:00Z">
        <w:r w:rsidRPr="00155B02">
          <w:rPr>
            <w:iCs/>
            <w:lang w:val="en-GB"/>
          </w:rPr>
          <w:t xml:space="preserve"> </w:t>
        </w:r>
      </w:ins>
      <w:r w:rsidRPr="00155B02">
        <w:rPr>
          <w:iCs/>
          <w:lang w:val="en-GB"/>
        </w:rPr>
        <w:t xml:space="preserve">on Windows, </w:t>
      </w:r>
      <w:r w:rsidRPr="00155B02">
        <w:rPr>
          <w:rFonts w:ascii="Cambria Math" w:eastAsia="Arial Unicode MS" w:hAnsi="Cambria Math" w:cs="Cambria Math"/>
          <w:lang w:val="en-GB"/>
        </w:rPr>
        <w:t>⌘</w:t>
      </w:r>
      <w:r w:rsidRPr="00155B02">
        <w:rPr>
          <w:iCs/>
          <w:lang w:val="en-GB"/>
        </w:rPr>
        <w:t> +</w:t>
      </w:r>
      <w:del w:id="811" w:author="Moritz Lautenbach" w:date="2014-04-16T09:16:00Z">
        <w:r w:rsidRPr="00155B02" w:rsidDel="004C1808">
          <w:rPr>
            <w:iCs/>
            <w:lang w:val="en-GB"/>
          </w:rPr>
          <w:delText xml:space="preserve">  </w:delText>
        </w:r>
      </w:del>
      <w:ins w:id="812" w:author="Moritz Lautenbach" w:date="2014-04-16T09:16:00Z">
        <w:r w:rsidRPr="00155B02">
          <w:rPr>
            <w:iCs/>
            <w:lang w:val="en-GB"/>
          </w:rPr>
          <w:t xml:space="preserve"> </w:t>
        </w:r>
      </w:ins>
      <w:r w:rsidRPr="00155B02">
        <w:rPr>
          <w:iCs/>
          <w:lang w:val="en-GB"/>
        </w:rPr>
        <w:t> on Mac)</w:t>
      </w:r>
    </w:p>
    <w:p w14:paraId="022B41E5" w14:textId="77777777" w:rsidR="000959A2" w:rsidRPr="00155B02" w:rsidRDefault="000959A2">
      <w:pPr>
        <w:pStyle w:val="Standard-BlockCharCharChar"/>
        <w:rPr>
          <w:lang w:val="en-GB"/>
        </w:rPr>
      </w:pPr>
    </w:p>
    <w:p w14:paraId="508B9BBF" w14:textId="77777777" w:rsidR="000959A2" w:rsidRPr="00155B02" w:rsidRDefault="000959A2">
      <w:pPr>
        <w:pStyle w:val="Standard-BlockCharCharChar"/>
        <w:rPr>
          <w:lang w:val="en-GB"/>
        </w:rPr>
      </w:pPr>
      <w:r w:rsidRPr="00155B02">
        <w:rPr>
          <w:lang w:val="en-GB"/>
        </w:rPr>
        <w:t>Moves the currently selected tier upwards.</w:t>
      </w:r>
    </w:p>
    <w:p w14:paraId="16E2D904" w14:textId="77777777" w:rsidR="000959A2" w:rsidRPr="00155B02" w:rsidRDefault="000959A2">
      <w:pPr>
        <w:pStyle w:val="Standard-BlockCharCharChar"/>
        <w:rPr>
          <w:lang w:val="en-GB"/>
        </w:rPr>
      </w:pPr>
    </w:p>
    <w:p w14:paraId="17AC24C7" w14:textId="77777777" w:rsidR="000959A2" w:rsidRPr="00155B02" w:rsidRDefault="000959A2" w:rsidP="00BC7D6E">
      <w:pPr>
        <w:pStyle w:val="berschrift3"/>
        <w:numPr>
          <w:ilvl w:val="2"/>
          <w:numId w:val="84"/>
        </w:numPr>
        <w:ind w:left="482" w:hanging="482"/>
        <w:rPr>
          <w:rFonts w:cs="Times New Roman"/>
          <w:lang w:val="en-GB"/>
        </w:rPr>
      </w:pPr>
      <w:bookmarkStart w:id="813" w:name="_Tier_%3E_Change_tier%20order%E2%80%A6"/>
      <w:bookmarkStart w:id="814" w:name="_Ref108438168"/>
      <w:bookmarkStart w:id="815" w:name="_Toc69129999"/>
      <w:bookmarkStart w:id="816" w:name="_Toc69129858"/>
      <w:bookmarkStart w:id="817" w:name="_Toc55213868"/>
      <w:bookmarkStart w:id="818" w:name="_Toc399421956"/>
      <w:bookmarkEnd w:id="813"/>
      <w:r w:rsidRPr="00155B02">
        <w:rPr>
          <w:rFonts w:cs="Times New Roman"/>
          <w:lang w:val="en-GB"/>
        </w:rPr>
        <w:t>Tier &gt; Change tier order…</w:t>
      </w:r>
      <w:bookmarkEnd w:id="814"/>
      <w:bookmarkEnd w:id="815"/>
      <w:bookmarkEnd w:id="816"/>
      <w:bookmarkEnd w:id="817"/>
      <w:bookmarkEnd w:id="818"/>
    </w:p>
    <w:p w14:paraId="420BB438" w14:textId="77777777" w:rsidR="000959A2" w:rsidRPr="00155B02" w:rsidRDefault="000959A2">
      <w:pPr>
        <w:pStyle w:val="Standard-BlockCharCharChar"/>
        <w:rPr>
          <w:lang w:val="en-GB"/>
        </w:rPr>
      </w:pPr>
      <w:r w:rsidRPr="00155B02">
        <w:rPr>
          <w:lang w:val="en-GB"/>
        </w:rPr>
        <w:t>Opens a dialog that allows changing the tier order:</w:t>
      </w:r>
    </w:p>
    <w:p w14:paraId="560D9E96" w14:textId="77777777" w:rsidR="000959A2" w:rsidRPr="00155B02" w:rsidRDefault="000959A2">
      <w:pPr>
        <w:pStyle w:val="Standard-BlockCharCharChar"/>
        <w:rPr>
          <w:lang w:val="en-GB"/>
        </w:rPr>
      </w:pPr>
    </w:p>
    <w:p w14:paraId="6389BCF4" w14:textId="77777777" w:rsidR="000959A2" w:rsidRPr="00155B02" w:rsidRDefault="00D84B31">
      <w:pPr>
        <w:pStyle w:val="BildChar"/>
        <w:rPr>
          <w:rFonts w:ascii="Times New Roman" w:hAnsi="Times New Roman"/>
          <w:lang w:val="en-GB"/>
        </w:rPr>
      </w:pPr>
      <w:r>
        <w:rPr>
          <w:rFonts w:ascii="Times New Roman" w:hAnsi="Times New Roman"/>
          <w:lang w:val="en-GB"/>
        </w:rPr>
        <w:pict w14:anchorId="123CDCFD">
          <v:shape id="_x0000_i1176" type="#_x0000_t75" style="width:137.25pt;height:150.75pt" filled="t">
            <v:fill color2="black"/>
            <v:imagedata r:id="rId204" o:title=""/>
          </v:shape>
        </w:pict>
      </w:r>
    </w:p>
    <w:p w14:paraId="3622BC06" w14:textId="77777777" w:rsidR="000959A2" w:rsidRPr="00155B02" w:rsidRDefault="000959A2">
      <w:pPr>
        <w:pStyle w:val="Standard-BlockCharCharChar"/>
        <w:rPr>
          <w:lang w:val="en-GB"/>
        </w:rPr>
      </w:pPr>
    </w:p>
    <w:p w14:paraId="6D9414C8" w14:textId="77777777" w:rsidR="000959A2" w:rsidRPr="00155B02" w:rsidRDefault="000959A2">
      <w:pPr>
        <w:pStyle w:val="Standard-BlockCharCharChar"/>
        <w:rPr>
          <w:lang w:val="en-GB"/>
        </w:rPr>
      </w:pPr>
      <w:r w:rsidRPr="00155B02">
        <w:rPr>
          <w:lang w:val="en-GB"/>
        </w:rPr>
        <w:t xml:space="preserve">Select the tier that you would like to move, click </w:t>
      </w:r>
      <w:r w:rsidRPr="00155B02">
        <w:rPr>
          <w:i/>
          <w:lang w:val="en-GB"/>
        </w:rPr>
        <w:t>Move up</w:t>
      </w:r>
      <w:r w:rsidRPr="00155B02">
        <w:rPr>
          <w:lang w:val="en-GB"/>
        </w:rPr>
        <w:t xml:space="preserve"> to move it up or </w:t>
      </w:r>
      <w:r w:rsidRPr="00155B02">
        <w:rPr>
          <w:i/>
          <w:lang w:val="en-GB"/>
        </w:rPr>
        <w:t>Move down,</w:t>
      </w:r>
      <w:r w:rsidRPr="00155B02">
        <w:rPr>
          <w:lang w:val="en-GB"/>
        </w:rPr>
        <w:t xml:space="preserve"> to move it down. In order to save the changes made, close the dialog by clicking </w:t>
      </w:r>
      <w:r w:rsidRPr="00155B02">
        <w:rPr>
          <w:i/>
          <w:lang w:val="en-GB"/>
        </w:rPr>
        <w:t>OK</w:t>
      </w:r>
      <w:r w:rsidRPr="00155B02">
        <w:rPr>
          <w:lang w:val="en-GB"/>
        </w:rPr>
        <w:t xml:space="preserve"> .</w:t>
      </w:r>
    </w:p>
    <w:p w14:paraId="64EE3E5B" w14:textId="77777777" w:rsidR="000959A2" w:rsidRPr="00155B02" w:rsidRDefault="000959A2">
      <w:pPr>
        <w:rPr>
          <w:rFonts w:ascii="Times New Roman" w:hAnsi="Times New Roman" w:cs="Times New Roman"/>
          <w:lang w:val="en-GB"/>
        </w:rPr>
      </w:pPr>
    </w:p>
    <w:p w14:paraId="22DB1316" w14:textId="77777777" w:rsidR="000959A2" w:rsidRPr="00155B02" w:rsidRDefault="000959A2" w:rsidP="00BC7D6E">
      <w:pPr>
        <w:pStyle w:val="berschrift3"/>
        <w:numPr>
          <w:ilvl w:val="2"/>
          <w:numId w:val="84"/>
        </w:numPr>
        <w:ind w:left="482" w:hanging="482"/>
        <w:rPr>
          <w:rFonts w:cs="Times New Roman"/>
          <w:lang w:val="en-GB"/>
        </w:rPr>
      </w:pPr>
      <w:bookmarkStart w:id="819" w:name="_Tier_%3E_Hide_tier"/>
      <w:bookmarkStart w:id="820" w:name="_Ref108438175"/>
      <w:bookmarkStart w:id="821" w:name="_Toc69130000"/>
      <w:bookmarkStart w:id="822" w:name="_Toc69129859"/>
      <w:bookmarkStart w:id="823" w:name="_Toc55213869"/>
      <w:bookmarkStart w:id="824" w:name="_Toc399421957"/>
      <w:bookmarkEnd w:id="819"/>
      <w:r w:rsidRPr="00155B02">
        <w:rPr>
          <w:rFonts w:cs="Times New Roman"/>
          <w:lang w:val="en-GB"/>
        </w:rPr>
        <w:t>Tier &gt; Hide tier</w:t>
      </w:r>
      <w:bookmarkEnd w:id="820"/>
      <w:bookmarkEnd w:id="821"/>
      <w:bookmarkEnd w:id="822"/>
      <w:bookmarkEnd w:id="823"/>
      <w:bookmarkEnd w:id="824"/>
    </w:p>
    <w:p w14:paraId="4977E74B" w14:textId="77777777" w:rsidR="000959A2" w:rsidRPr="00155B02" w:rsidRDefault="000959A2">
      <w:pPr>
        <w:pStyle w:val="Standard-BlockCharCharChar"/>
        <w:rPr>
          <w:lang w:val="en-GB"/>
        </w:rPr>
      </w:pPr>
      <w:r w:rsidRPr="00155B02">
        <w:rPr>
          <w:lang w:val="en-GB"/>
        </w:rPr>
        <w:t>Hides the currently selected tier.</w:t>
      </w:r>
    </w:p>
    <w:p w14:paraId="17F0F9D9" w14:textId="77777777" w:rsidR="000959A2" w:rsidRPr="00155B02" w:rsidRDefault="000959A2">
      <w:pPr>
        <w:pStyle w:val="Standard-BlockCharCharChar"/>
        <w:rPr>
          <w:lang w:val="en-GB"/>
        </w:rPr>
      </w:pPr>
    </w:p>
    <w:p w14:paraId="12ADA5E5" w14:textId="77777777" w:rsidR="000959A2" w:rsidRPr="00155B02" w:rsidRDefault="000959A2" w:rsidP="00BC7D6E">
      <w:pPr>
        <w:pStyle w:val="berschrift3"/>
        <w:numPr>
          <w:ilvl w:val="2"/>
          <w:numId w:val="84"/>
        </w:numPr>
        <w:ind w:left="482" w:hanging="482"/>
        <w:rPr>
          <w:rFonts w:cs="Times New Roman"/>
          <w:lang w:val="en-GB"/>
        </w:rPr>
      </w:pPr>
      <w:bookmarkStart w:id="825" w:name="_Tier_%3E_Show_all%20tiers"/>
      <w:bookmarkStart w:id="826" w:name="_Ref108438182"/>
      <w:bookmarkStart w:id="827" w:name="_Toc69130001"/>
      <w:bookmarkStart w:id="828" w:name="_Toc69129860"/>
      <w:bookmarkStart w:id="829" w:name="_Toc55213870"/>
      <w:bookmarkStart w:id="830" w:name="_Toc399421958"/>
      <w:bookmarkEnd w:id="825"/>
      <w:r w:rsidRPr="00155B02">
        <w:rPr>
          <w:rFonts w:cs="Times New Roman"/>
          <w:lang w:val="en-GB"/>
        </w:rPr>
        <w:t>Tier &gt; Show all tiers</w:t>
      </w:r>
      <w:bookmarkEnd w:id="826"/>
      <w:bookmarkEnd w:id="827"/>
      <w:bookmarkEnd w:id="828"/>
      <w:bookmarkEnd w:id="829"/>
      <w:bookmarkEnd w:id="830"/>
    </w:p>
    <w:p w14:paraId="2AC1EE2D" w14:textId="77777777" w:rsidR="000959A2" w:rsidRPr="00155B02" w:rsidRDefault="000959A2">
      <w:pPr>
        <w:pStyle w:val="Standard-BlockCharCharChar"/>
        <w:rPr>
          <w:lang w:val="en-GB"/>
        </w:rPr>
      </w:pPr>
      <w:r w:rsidRPr="00155B02">
        <w:rPr>
          <w:lang w:val="en-GB"/>
        </w:rPr>
        <w:t>Shows all hidden tiers again.</w:t>
      </w:r>
    </w:p>
    <w:p w14:paraId="6CDAFFB9" w14:textId="77777777" w:rsidR="000959A2" w:rsidRPr="00155B02" w:rsidRDefault="000959A2">
      <w:pPr>
        <w:pStyle w:val="Standard-BlockCharCharChar"/>
        <w:rPr>
          <w:lang w:val="en-GB"/>
        </w:rPr>
      </w:pPr>
    </w:p>
    <w:p w14:paraId="28915212" w14:textId="77777777" w:rsidR="000959A2" w:rsidRPr="00155B02" w:rsidRDefault="000959A2" w:rsidP="00BC7D6E">
      <w:pPr>
        <w:pStyle w:val="berschrift3"/>
        <w:numPr>
          <w:ilvl w:val="2"/>
          <w:numId w:val="84"/>
        </w:numPr>
        <w:ind w:left="482" w:hanging="482"/>
        <w:rPr>
          <w:rFonts w:cs="Times New Roman"/>
          <w:lang w:val="en-GB"/>
        </w:rPr>
      </w:pPr>
      <w:bookmarkStart w:id="831" w:name="_Tier_%3E_Remove_empty%20events"/>
      <w:bookmarkStart w:id="832" w:name="_Ref108438190"/>
      <w:bookmarkStart w:id="833" w:name="_Toc69130002"/>
      <w:bookmarkStart w:id="834" w:name="_Toc69129861"/>
      <w:bookmarkStart w:id="835" w:name="_Toc55213871"/>
      <w:bookmarkStart w:id="836" w:name="_Toc399421959"/>
      <w:bookmarkEnd w:id="831"/>
      <w:r w:rsidRPr="00155B02">
        <w:rPr>
          <w:rFonts w:cs="Times New Roman"/>
          <w:lang w:val="en-GB"/>
        </w:rPr>
        <w:t>Tier &gt; Remove empty events</w:t>
      </w:r>
      <w:bookmarkEnd w:id="832"/>
      <w:bookmarkEnd w:id="833"/>
      <w:bookmarkEnd w:id="834"/>
      <w:bookmarkEnd w:id="835"/>
      <w:bookmarkEnd w:id="836"/>
    </w:p>
    <w:p w14:paraId="6A064BBC" w14:textId="77777777" w:rsidR="000959A2" w:rsidRPr="00155B02" w:rsidRDefault="000959A2">
      <w:pPr>
        <w:pStyle w:val="Standard-BlockCharCharChar"/>
        <w:rPr>
          <w:lang w:val="en-GB"/>
        </w:rPr>
      </w:pPr>
      <w:r w:rsidRPr="00155B02">
        <w:rPr>
          <w:lang w:val="en-GB"/>
        </w:rPr>
        <w:t>Removes empty events, hence events that only contain spaces, from the currently selected tier.</w:t>
      </w:r>
    </w:p>
    <w:p w14:paraId="0E946B47" w14:textId="77777777" w:rsidR="000959A2" w:rsidRPr="00155B02" w:rsidRDefault="000959A2">
      <w:pPr>
        <w:pStyle w:val="Standard-BlockCharCharChar"/>
        <w:rPr>
          <w:lang w:val="en-GB"/>
        </w:rPr>
      </w:pPr>
    </w:p>
    <w:p w14:paraId="6EE43F8F" w14:textId="77777777" w:rsidR="000959A2" w:rsidRPr="00155B02" w:rsidRDefault="000959A2" w:rsidP="00BC7D6E">
      <w:pPr>
        <w:pStyle w:val="berschrift3"/>
        <w:numPr>
          <w:ilvl w:val="2"/>
          <w:numId w:val="84"/>
        </w:numPr>
        <w:ind w:left="482" w:hanging="482"/>
        <w:rPr>
          <w:rFonts w:cs="Times New Roman"/>
          <w:lang w:val="en-GB"/>
        </w:rPr>
      </w:pPr>
      <w:bookmarkStart w:id="837" w:name="_Toc399421960"/>
      <w:r w:rsidRPr="00155B02">
        <w:rPr>
          <w:rFonts w:cs="Times New Roman"/>
          <w:lang w:val="en-GB"/>
        </w:rPr>
        <w:t>Tier &gt; Edit tiers…</w:t>
      </w:r>
      <w:bookmarkEnd w:id="837"/>
    </w:p>
    <w:p w14:paraId="456736B4" w14:textId="77777777" w:rsidR="000959A2" w:rsidRPr="00155B02" w:rsidRDefault="000959A2">
      <w:pPr>
        <w:pStyle w:val="Standard-BlockCharCharChar"/>
        <w:rPr>
          <w:lang w:val="en-GB"/>
        </w:rPr>
      </w:pPr>
      <w:r w:rsidRPr="00155B02">
        <w:rPr>
          <w:lang w:val="en-GB"/>
        </w:rPr>
        <w:lastRenderedPageBreak/>
        <w:t>Opens a dialog that contains an overview of all properties of all tiers and allows these to be changed.</w:t>
      </w:r>
    </w:p>
    <w:p w14:paraId="23AA64A5" w14:textId="77777777" w:rsidR="000959A2" w:rsidRPr="00155B02" w:rsidRDefault="000959A2">
      <w:pPr>
        <w:pStyle w:val="Standard-BlockCharCharChar"/>
        <w:rPr>
          <w:lang w:val="en-GB"/>
        </w:rPr>
      </w:pPr>
    </w:p>
    <w:p w14:paraId="5AE3CBD5" w14:textId="77777777" w:rsidR="000959A2" w:rsidRPr="00155B02" w:rsidRDefault="00D84B31">
      <w:pPr>
        <w:pStyle w:val="Standard-BlockCharCharChar"/>
        <w:spacing w:line="100" w:lineRule="atLeast"/>
        <w:rPr>
          <w:lang w:val="en-GB"/>
        </w:rPr>
      </w:pPr>
      <w:r>
        <w:rPr>
          <w:lang w:val="en-GB"/>
        </w:rPr>
        <w:pict w14:anchorId="43F69CCB">
          <v:shape id="_x0000_i1177" type="#_x0000_t75" style="width:467.25pt;height:206.25pt" filled="t">
            <v:fill color2="black"/>
            <v:imagedata r:id="rId205" o:title=""/>
          </v:shape>
        </w:pict>
      </w:r>
    </w:p>
    <w:p w14:paraId="700F8590" w14:textId="77777777" w:rsidR="000959A2" w:rsidRPr="00155B02" w:rsidRDefault="000959A2">
      <w:pPr>
        <w:pStyle w:val="Standard-BlockCharCharChar"/>
        <w:rPr>
          <w:lang w:val="en-GB"/>
        </w:rPr>
      </w:pPr>
    </w:p>
    <w:p w14:paraId="1E83E7B1" w14:textId="77777777" w:rsidR="000959A2" w:rsidRPr="00155B02" w:rsidRDefault="000959A2">
      <w:pPr>
        <w:pStyle w:val="Standard-BlockCharCharChar"/>
        <w:rPr>
          <w:lang w:val="en-GB"/>
        </w:rPr>
      </w:pPr>
      <w:r w:rsidRPr="00155B02">
        <w:rPr>
          <w:lang w:val="en-GB"/>
        </w:rPr>
        <w:t>Shown from left to right are:</w:t>
      </w:r>
    </w:p>
    <w:p w14:paraId="455C26E0" w14:textId="77777777" w:rsidR="000959A2" w:rsidRPr="00155B02" w:rsidRDefault="000959A2">
      <w:pPr>
        <w:pStyle w:val="Aufzhlungszeichen1"/>
        <w:numPr>
          <w:ilvl w:val="0"/>
          <w:numId w:val="30"/>
        </w:numPr>
        <w:tabs>
          <w:tab w:val="clear" w:pos="360"/>
          <w:tab w:val="left" w:pos="964"/>
        </w:tabs>
        <w:rPr>
          <w:lang w:val="en-GB"/>
        </w:rPr>
        <w:pPrChange w:id="838" w:author="Moritz Lautenbach" w:date="2014-04-16T09:29:00Z">
          <w:pPr>
            <w:pStyle w:val="Aufzhlungszeichen1"/>
            <w:tabs>
              <w:tab w:val="clear" w:pos="360"/>
              <w:tab w:val="left" w:pos="964"/>
            </w:tabs>
            <w:ind w:left="964" w:hanging="482"/>
          </w:pPr>
        </w:pPrChange>
      </w:pPr>
      <w:r w:rsidRPr="00155B02">
        <w:rPr>
          <w:lang w:val="en-GB"/>
        </w:rPr>
        <w:t>Display Name: the name that is displayed in the musical score at the beginning of every tier</w:t>
      </w:r>
    </w:p>
    <w:p w14:paraId="7B4C3457" w14:textId="77777777" w:rsidR="000959A2" w:rsidRPr="00155B02" w:rsidRDefault="000959A2">
      <w:pPr>
        <w:pStyle w:val="Aufzhlungszeichen1"/>
        <w:numPr>
          <w:ilvl w:val="0"/>
          <w:numId w:val="30"/>
        </w:numPr>
        <w:tabs>
          <w:tab w:val="clear" w:pos="360"/>
          <w:tab w:val="left" w:pos="964"/>
        </w:tabs>
        <w:rPr>
          <w:lang w:val="en-GB"/>
        </w:rPr>
        <w:pPrChange w:id="839" w:author="Moritz Lautenbach" w:date="2014-04-16T09:29:00Z">
          <w:pPr>
            <w:pStyle w:val="Aufzhlungszeichen1"/>
            <w:tabs>
              <w:tab w:val="clear" w:pos="360"/>
              <w:tab w:val="left" w:pos="964"/>
            </w:tabs>
            <w:ind w:left="964" w:hanging="482"/>
          </w:pPr>
        </w:pPrChange>
      </w:pPr>
      <w:r w:rsidRPr="00155B02">
        <w:rPr>
          <w:lang w:val="en-GB"/>
        </w:rPr>
        <w:t>Category: the tier category</w:t>
      </w:r>
    </w:p>
    <w:p w14:paraId="3580ED0F" w14:textId="77777777" w:rsidR="000959A2" w:rsidRPr="00155B02" w:rsidRDefault="000959A2">
      <w:pPr>
        <w:pStyle w:val="Aufzhlungszeichen1"/>
        <w:numPr>
          <w:ilvl w:val="0"/>
          <w:numId w:val="30"/>
        </w:numPr>
        <w:tabs>
          <w:tab w:val="clear" w:pos="360"/>
          <w:tab w:val="left" w:pos="964"/>
        </w:tabs>
        <w:rPr>
          <w:lang w:val="en-GB"/>
        </w:rPr>
        <w:pPrChange w:id="840" w:author="Moritz Lautenbach" w:date="2014-04-16T09:29:00Z">
          <w:pPr>
            <w:pStyle w:val="Aufzhlungszeichen1"/>
            <w:tabs>
              <w:tab w:val="clear" w:pos="360"/>
              <w:tab w:val="left" w:pos="964"/>
            </w:tabs>
            <w:ind w:left="964" w:hanging="482"/>
          </w:pPr>
        </w:pPrChange>
      </w:pPr>
      <w:r w:rsidRPr="00155B02">
        <w:rPr>
          <w:lang w:val="en-GB"/>
        </w:rPr>
        <w:t>Type: the tier type</w:t>
      </w:r>
    </w:p>
    <w:p w14:paraId="2E13313E" w14:textId="77777777" w:rsidR="000959A2" w:rsidRPr="00155B02" w:rsidRDefault="000959A2">
      <w:pPr>
        <w:pStyle w:val="Aufzhlungszeichen1"/>
        <w:numPr>
          <w:ilvl w:val="0"/>
          <w:numId w:val="30"/>
        </w:numPr>
        <w:tabs>
          <w:tab w:val="clear" w:pos="360"/>
          <w:tab w:val="left" w:pos="964"/>
        </w:tabs>
        <w:rPr>
          <w:lang w:val="en-GB"/>
        </w:rPr>
        <w:pPrChange w:id="841" w:author="Moritz Lautenbach" w:date="2014-04-16T09:29:00Z">
          <w:pPr>
            <w:pStyle w:val="Aufzhlungszeichen1"/>
            <w:tabs>
              <w:tab w:val="clear" w:pos="360"/>
              <w:tab w:val="left" w:pos="964"/>
            </w:tabs>
            <w:ind w:left="964" w:hanging="482"/>
          </w:pPr>
        </w:pPrChange>
      </w:pPr>
      <w:r w:rsidRPr="00155B02">
        <w:rPr>
          <w:lang w:val="en-GB"/>
        </w:rPr>
        <w:t>ID: the ID tier assigned by the program</w:t>
      </w:r>
    </w:p>
    <w:p w14:paraId="3154D45E" w14:textId="77777777" w:rsidR="000959A2" w:rsidRPr="00155B02" w:rsidRDefault="000959A2">
      <w:pPr>
        <w:pStyle w:val="Aufzhlungszeichen1"/>
        <w:numPr>
          <w:ilvl w:val="0"/>
          <w:numId w:val="30"/>
        </w:numPr>
        <w:tabs>
          <w:tab w:val="clear" w:pos="360"/>
          <w:tab w:val="left" w:pos="964"/>
        </w:tabs>
        <w:rPr>
          <w:lang w:val="en-GB"/>
        </w:rPr>
        <w:pPrChange w:id="842" w:author="Moritz Lautenbach" w:date="2014-04-16T09:29:00Z">
          <w:pPr>
            <w:pStyle w:val="Aufzhlungszeichen1"/>
            <w:tabs>
              <w:tab w:val="clear" w:pos="360"/>
              <w:tab w:val="left" w:pos="964"/>
            </w:tabs>
            <w:ind w:left="964" w:hanging="482"/>
          </w:pPr>
        </w:pPrChange>
      </w:pPr>
      <w:r w:rsidRPr="00155B02">
        <w:rPr>
          <w:lang w:val="en-GB"/>
        </w:rPr>
        <w:t>Speaker: the speaker abbreviation assigned to the speaker</w:t>
      </w:r>
    </w:p>
    <w:p w14:paraId="1E63E082" w14:textId="77777777" w:rsidR="000959A2" w:rsidRPr="00155B02" w:rsidRDefault="000959A2">
      <w:pPr>
        <w:pStyle w:val="Aufzhlungszeichen1"/>
        <w:numPr>
          <w:ilvl w:val="0"/>
          <w:numId w:val="30"/>
        </w:numPr>
        <w:tabs>
          <w:tab w:val="clear" w:pos="360"/>
          <w:tab w:val="left" w:pos="964"/>
        </w:tabs>
        <w:rPr>
          <w:lang w:val="en-GB"/>
        </w:rPr>
        <w:pPrChange w:id="843" w:author="Moritz Lautenbach" w:date="2014-04-16T09:29:00Z">
          <w:pPr>
            <w:pStyle w:val="Aufzhlungszeichen1"/>
            <w:tabs>
              <w:tab w:val="clear" w:pos="360"/>
              <w:tab w:val="left" w:pos="964"/>
            </w:tabs>
            <w:ind w:left="964" w:hanging="482"/>
          </w:pPr>
        </w:pPrChange>
      </w:pPr>
      <w:r w:rsidRPr="00155B02">
        <w:rPr>
          <w:lang w:val="en-GB"/>
        </w:rPr>
        <w:t>Speaker ID: the speaker ID assigned by the program</w:t>
      </w:r>
    </w:p>
    <w:p w14:paraId="78A8A434" w14:textId="77777777" w:rsidR="000959A2" w:rsidRPr="00155B02" w:rsidRDefault="000959A2">
      <w:pPr>
        <w:pStyle w:val="Aufzhlungszeichen1"/>
        <w:numPr>
          <w:ilvl w:val="0"/>
          <w:numId w:val="30"/>
        </w:numPr>
        <w:tabs>
          <w:tab w:val="clear" w:pos="360"/>
          <w:tab w:val="left" w:pos="964"/>
        </w:tabs>
        <w:rPr>
          <w:lang w:val="en-GB"/>
        </w:rPr>
        <w:pPrChange w:id="844" w:author="Moritz Lautenbach" w:date="2014-04-16T09:29:00Z">
          <w:pPr>
            <w:pStyle w:val="Aufzhlungszeichen1"/>
            <w:tabs>
              <w:tab w:val="clear" w:pos="360"/>
              <w:tab w:val="left" w:pos="964"/>
            </w:tabs>
            <w:ind w:left="964" w:hanging="482"/>
          </w:pPr>
        </w:pPrChange>
      </w:pPr>
      <w:r w:rsidRPr="00155B02">
        <w:rPr>
          <w:lang w:val="en-GB"/>
        </w:rPr>
        <w:t xml:space="preserve">Number of Events: the number of events within this tier </w:t>
      </w:r>
    </w:p>
    <w:p w14:paraId="78B05BF1" w14:textId="0E8B679B" w:rsidR="000959A2" w:rsidRPr="00155B02" w:rsidRDefault="000959A2">
      <w:pPr>
        <w:pStyle w:val="Aufzhlungszeichen1"/>
        <w:numPr>
          <w:ilvl w:val="0"/>
          <w:numId w:val="30"/>
        </w:numPr>
        <w:tabs>
          <w:tab w:val="clear" w:pos="360"/>
          <w:tab w:val="left" w:pos="964"/>
        </w:tabs>
        <w:rPr>
          <w:lang w:val="en-GB"/>
        </w:rPr>
        <w:pPrChange w:id="845" w:author="Moritz Lautenbach" w:date="2014-04-16T09:29:00Z">
          <w:pPr>
            <w:pStyle w:val="Aufzhlungszeichen1"/>
            <w:tabs>
              <w:tab w:val="clear" w:pos="360"/>
              <w:tab w:val="left" w:pos="964"/>
            </w:tabs>
            <w:ind w:left="964" w:hanging="482"/>
          </w:pPr>
        </w:pPrChange>
      </w:pPr>
      <w:r w:rsidRPr="00155B02">
        <w:rPr>
          <w:lang w:val="en-GB"/>
        </w:rPr>
        <w:t xml:space="preserve">Parent Tier: for tiers of the type 'A(nnotation)' the software checks, whether a tier of the type 'T(ranscription)' that is linked to the same speaker exists. If this is the case, an </w:t>
      </w:r>
      <w:r w:rsidR="00007CB6" w:rsidRPr="00155B02">
        <w:rPr>
          <w:lang w:val="en-GB"/>
        </w:rPr>
        <w:t>„</w:t>
      </w:r>
      <w:r w:rsidRPr="00155B02">
        <w:rPr>
          <w:lang w:val="en-GB"/>
        </w:rPr>
        <w:t>OK</w:t>
      </w:r>
      <w:r w:rsidR="00E6350C" w:rsidRPr="00155B02">
        <w:rPr>
          <w:lang w:val="en-GB"/>
        </w:rPr>
        <w:t>“</w:t>
      </w:r>
      <w:r w:rsidRPr="00155B02">
        <w:rPr>
          <w:lang w:val="en-GB"/>
        </w:rPr>
        <w:t xml:space="preserve"> will appear, otherwise </w:t>
      </w:r>
      <w:r w:rsidR="00007CB6" w:rsidRPr="00155B02">
        <w:rPr>
          <w:lang w:val="en-GB"/>
        </w:rPr>
        <w:t>„</w:t>
      </w:r>
      <w:r w:rsidRPr="00155B02">
        <w:rPr>
          <w:lang w:val="en-GB"/>
        </w:rPr>
        <w:t>#Error</w:t>
      </w:r>
      <w:r w:rsidR="00E6350C" w:rsidRPr="00155B02">
        <w:rPr>
          <w:lang w:val="en-GB"/>
        </w:rPr>
        <w:t>“</w:t>
      </w:r>
      <w:r w:rsidRPr="00155B02">
        <w:rPr>
          <w:lang w:val="en-GB"/>
        </w:rPr>
        <w:t xml:space="preserve">. For tiers of type 'T(ranscription)' or 'D(escription)', </w:t>
      </w:r>
      <w:r w:rsidR="00007CB6" w:rsidRPr="00155B02">
        <w:rPr>
          <w:lang w:val="en-GB"/>
        </w:rPr>
        <w:t>„</w:t>
      </w:r>
      <w:r w:rsidRPr="00155B02">
        <w:rPr>
          <w:lang w:val="en-GB"/>
        </w:rPr>
        <w:t>n.a.</w:t>
      </w:r>
      <w:r w:rsidR="00E6350C" w:rsidRPr="00155B02">
        <w:rPr>
          <w:lang w:val="en-GB"/>
        </w:rPr>
        <w:t>“</w:t>
      </w:r>
      <w:r w:rsidRPr="00155B02">
        <w:rPr>
          <w:lang w:val="en-GB"/>
        </w:rPr>
        <w:t xml:space="preserve"> for </w:t>
      </w:r>
      <w:r w:rsidR="00007CB6" w:rsidRPr="00155B02">
        <w:rPr>
          <w:lang w:val="en-GB"/>
        </w:rPr>
        <w:t>„</w:t>
      </w:r>
      <w:r w:rsidRPr="00155B02">
        <w:rPr>
          <w:lang w:val="en-GB"/>
        </w:rPr>
        <w:t>not applicable</w:t>
      </w:r>
      <w:r w:rsidR="00E6350C" w:rsidRPr="00155B02">
        <w:rPr>
          <w:lang w:val="en-GB"/>
        </w:rPr>
        <w:t>“</w:t>
      </w:r>
      <w:r w:rsidRPr="00155B02">
        <w:rPr>
          <w:lang w:val="en-GB"/>
        </w:rPr>
        <w:t xml:space="preserve"> is displayed.</w:t>
      </w:r>
    </w:p>
    <w:p w14:paraId="20C432E6" w14:textId="2FA143AC" w:rsidR="000959A2" w:rsidRPr="00155B02" w:rsidRDefault="000959A2">
      <w:pPr>
        <w:pStyle w:val="Aufzhlungszeichen1"/>
        <w:numPr>
          <w:ilvl w:val="0"/>
          <w:numId w:val="30"/>
        </w:numPr>
        <w:tabs>
          <w:tab w:val="clear" w:pos="360"/>
          <w:tab w:val="left" w:pos="964"/>
        </w:tabs>
        <w:rPr>
          <w:lang w:val="en-GB"/>
        </w:rPr>
        <w:pPrChange w:id="846" w:author="Moritz Lautenbach" w:date="2014-04-16T09:29:00Z">
          <w:pPr>
            <w:pStyle w:val="Aufzhlungszeichen1"/>
            <w:tabs>
              <w:tab w:val="clear" w:pos="360"/>
              <w:tab w:val="left" w:pos="964"/>
            </w:tabs>
            <w:ind w:left="964" w:hanging="482"/>
          </w:pPr>
        </w:pPrChange>
      </w:pPr>
      <w:r w:rsidRPr="00155B02">
        <w:rPr>
          <w:lang w:val="en-GB"/>
        </w:rPr>
        <w:t xml:space="preserve">Annotation mismatches: for tiers of the type 'A(nnotation)', the software checks whether all events have a corresponding event in the respective tier of type 'T(ranscription)' (see also </w:t>
      </w:r>
      <w:r w:rsidR="00007CB6" w:rsidRPr="00155B02">
        <w:rPr>
          <w:lang w:val="en-GB"/>
        </w:rPr>
        <w:t>„</w:t>
      </w:r>
      <w:r w:rsidRPr="00155B02">
        <w:rPr>
          <w:lang w:val="en-GB"/>
        </w:rPr>
        <w:t>Transcription &gt; Structure errors</w:t>
      </w:r>
      <w:r w:rsidR="00E6350C" w:rsidRPr="00155B02">
        <w:rPr>
          <w:lang w:val="en-GB"/>
        </w:rPr>
        <w:t>“</w:t>
      </w:r>
      <w:r w:rsidRPr="00155B02">
        <w:rPr>
          <w:lang w:val="en-GB"/>
        </w:rPr>
        <w:t xml:space="preserve">). If this is the case, </w:t>
      </w:r>
      <w:r w:rsidR="00007CB6" w:rsidRPr="00155B02">
        <w:rPr>
          <w:lang w:val="en-GB"/>
        </w:rPr>
        <w:t>„</w:t>
      </w:r>
      <w:r w:rsidRPr="00155B02">
        <w:rPr>
          <w:lang w:val="en-GB"/>
        </w:rPr>
        <w:t>OK</w:t>
      </w:r>
      <w:r w:rsidR="00E6350C" w:rsidRPr="00155B02">
        <w:rPr>
          <w:lang w:val="en-GB"/>
        </w:rPr>
        <w:t>“</w:t>
      </w:r>
      <w:r w:rsidRPr="00155B02">
        <w:rPr>
          <w:lang w:val="en-GB"/>
        </w:rPr>
        <w:t xml:space="preserve"> will appear, otherwise the number of faulty annotations will be shown. For tiers of type 'T(ranscription)' or 'D(escription)', </w:t>
      </w:r>
      <w:r w:rsidR="00007CB6" w:rsidRPr="00155B02">
        <w:rPr>
          <w:lang w:val="en-GB"/>
        </w:rPr>
        <w:t>„</w:t>
      </w:r>
      <w:r w:rsidRPr="00155B02">
        <w:rPr>
          <w:lang w:val="en-GB"/>
        </w:rPr>
        <w:t>n.a.</w:t>
      </w:r>
      <w:r w:rsidR="00E6350C" w:rsidRPr="00155B02">
        <w:rPr>
          <w:lang w:val="en-GB"/>
        </w:rPr>
        <w:t>“</w:t>
      </w:r>
      <w:r w:rsidRPr="00155B02">
        <w:rPr>
          <w:lang w:val="en-GB"/>
        </w:rPr>
        <w:t xml:space="preserve"> for </w:t>
      </w:r>
      <w:r w:rsidR="00007CB6" w:rsidRPr="00155B02">
        <w:rPr>
          <w:lang w:val="en-GB"/>
        </w:rPr>
        <w:t>„</w:t>
      </w:r>
      <w:r w:rsidRPr="00155B02">
        <w:rPr>
          <w:lang w:val="en-GB"/>
        </w:rPr>
        <w:t>not applicable</w:t>
      </w:r>
      <w:r w:rsidR="00E6350C" w:rsidRPr="00155B02">
        <w:rPr>
          <w:lang w:val="en-GB"/>
        </w:rPr>
        <w:t>“</w:t>
      </w:r>
      <w:r w:rsidRPr="00155B02">
        <w:rPr>
          <w:lang w:val="en-GB"/>
        </w:rPr>
        <w:t xml:space="preserve"> is displayed.</w:t>
      </w:r>
    </w:p>
    <w:p w14:paraId="21E16F42" w14:textId="77777777" w:rsidR="000959A2" w:rsidRPr="00155B02" w:rsidRDefault="000959A2">
      <w:pPr>
        <w:pStyle w:val="Aufzhlungszeichen1"/>
        <w:ind w:left="482"/>
        <w:rPr>
          <w:lang w:val="en-GB"/>
        </w:rPr>
      </w:pPr>
    </w:p>
    <w:p w14:paraId="6075F850" w14:textId="77777777" w:rsidR="000959A2" w:rsidRPr="00155B02" w:rsidRDefault="000959A2">
      <w:pPr>
        <w:pStyle w:val="Standard-BlockCharCharChar"/>
        <w:rPr>
          <w:lang w:val="en-GB"/>
        </w:rPr>
      </w:pPr>
    </w:p>
    <w:p w14:paraId="28C3FDE4" w14:textId="77777777" w:rsidR="000959A2" w:rsidRPr="00155B02" w:rsidRDefault="000959A2">
      <w:pPr>
        <w:rPr>
          <w:rFonts w:ascii="Times New Roman" w:hAnsi="Times New Roman" w:cs="Times New Roman"/>
          <w:lang w:val="en-GB"/>
          <w:rPrChange w:id="847" w:author="Moritz Lautenbach" w:date="2014-04-16T09:16:00Z">
            <w:rPr/>
          </w:rPrChange>
        </w:rPr>
        <w:sectPr w:rsidR="000959A2" w:rsidRPr="00155B02" w:rsidSect="00BC7D6E">
          <w:headerReference w:type="default" r:id="rId206"/>
          <w:footerReference w:type="even" r:id="rId207"/>
          <w:footerReference w:type="default" r:id="rId208"/>
          <w:headerReference w:type="first" r:id="rId209"/>
          <w:footerReference w:type="first" r:id="rId210"/>
          <w:pgSz w:w="11906" w:h="16838"/>
          <w:pgMar w:top="1417" w:right="1417" w:bottom="1134" w:left="1417" w:header="708" w:footer="708" w:gutter="0"/>
          <w:cols w:space="708"/>
          <w:docGrid w:linePitch="360"/>
        </w:sectPr>
      </w:pPr>
    </w:p>
    <w:p w14:paraId="01EFCBBB" w14:textId="77777777" w:rsidR="000959A2" w:rsidRPr="00155B02" w:rsidRDefault="000959A2" w:rsidP="00BC7D6E">
      <w:pPr>
        <w:pStyle w:val="berschrift2"/>
        <w:numPr>
          <w:ilvl w:val="1"/>
          <w:numId w:val="84"/>
        </w:numPr>
        <w:rPr>
          <w:lang w:val="en-GB"/>
        </w:rPr>
      </w:pPr>
      <w:bookmarkStart w:id="848" w:name="_Event-Men%C3%BC"/>
      <w:bookmarkStart w:id="849" w:name="_Toc69130003"/>
      <w:bookmarkStart w:id="850" w:name="_Toc69129862"/>
      <w:bookmarkStart w:id="851" w:name="_Toc55213872"/>
      <w:bookmarkStart w:id="852" w:name="_Toc399421961"/>
      <w:bookmarkEnd w:id="848"/>
      <w:r w:rsidRPr="00155B02">
        <w:rPr>
          <w:lang w:val="en-GB"/>
        </w:rPr>
        <w:lastRenderedPageBreak/>
        <w:t>Event Menu</w:t>
      </w:r>
      <w:bookmarkEnd w:id="849"/>
      <w:bookmarkEnd w:id="850"/>
      <w:bookmarkEnd w:id="851"/>
      <w:bookmarkEnd w:id="852"/>
    </w:p>
    <w:p w14:paraId="67676560"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759"/>
        <w:gridCol w:w="4452"/>
      </w:tblGrid>
      <w:tr w:rsidR="000959A2" w:rsidRPr="00155B02" w14:paraId="198A8273" w14:textId="77777777">
        <w:trPr>
          <w:cantSplit/>
        </w:trPr>
        <w:tc>
          <w:tcPr>
            <w:tcW w:w="4759" w:type="dxa"/>
            <w:shd w:val="clear" w:color="auto" w:fill="auto"/>
          </w:tcPr>
          <w:p w14:paraId="04A906AC"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66E9EB24">
                <v:shape id="_x0000_i1178" type="#_x0000_t75" style="width:231pt;height:351.75pt" filled="t">
                  <v:fill color2="black"/>
                  <v:imagedata r:id="rId211" o:title=""/>
                </v:shape>
              </w:pict>
            </w:r>
          </w:p>
        </w:tc>
        <w:tc>
          <w:tcPr>
            <w:tcW w:w="4452" w:type="dxa"/>
            <w:shd w:val="clear" w:color="auto" w:fill="auto"/>
          </w:tcPr>
          <w:p w14:paraId="6371A317" w14:textId="77777777" w:rsidR="000959A2" w:rsidRPr="00155B02" w:rsidRDefault="000959A2">
            <w:pPr>
              <w:ind w:left="497"/>
              <w:rPr>
                <w:rFonts w:ascii="Times New Roman" w:hAnsi="Times New Roman" w:cs="Times New Roman"/>
                <w:lang w:val="en-GB"/>
              </w:rPr>
            </w:pPr>
          </w:p>
        </w:tc>
      </w:tr>
    </w:tbl>
    <w:p w14:paraId="71BB2820" w14:textId="77777777" w:rsidR="000959A2" w:rsidRPr="00155B02" w:rsidRDefault="000959A2">
      <w:pPr>
        <w:pStyle w:val="Standard-BlockCharCharChar"/>
        <w:rPr>
          <w:lang w:val="en-GB"/>
        </w:rPr>
      </w:pPr>
    </w:p>
    <w:p w14:paraId="33FF563A" w14:textId="77777777" w:rsidR="000959A2" w:rsidRPr="00155B02" w:rsidRDefault="000959A2" w:rsidP="00BC7D6E">
      <w:pPr>
        <w:pStyle w:val="berschrift3"/>
        <w:numPr>
          <w:ilvl w:val="2"/>
          <w:numId w:val="84"/>
        </w:numPr>
        <w:ind w:left="482" w:hanging="482"/>
        <w:rPr>
          <w:rFonts w:cs="Times New Roman"/>
          <w:lang w:val="en-GB"/>
        </w:rPr>
      </w:pPr>
      <w:bookmarkStart w:id="853" w:name="_Event_%3E_Event_properties%E2%80%A6"/>
      <w:bookmarkStart w:id="854" w:name="_Toc55213885"/>
      <w:bookmarkStart w:id="855" w:name="_Ref108438199"/>
      <w:bookmarkStart w:id="856" w:name="_Toc69130004"/>
      <w:bookmarkStart w:id="857" w:name="_Toc69129863"/>
      <w:bookmarkStart w:id="858" w:name="_Toc399421962"/>
      <w:bookmarkStart w:id="859" w:name="_Toc55213873"/>
      <w:bookmarkEnd w:id="853"/>
      <w:r w:rsidRPr="00155B02">
        <w:rPr>
          <w:rFonts w:cs="Times New Roman"/>
          <w:lang w:val="en-GB"/>
        </w:rPr>
        <w:t>Event &gt; Event properties</w:t>
      </w:r>
      <w:bookmarkEnd w:id="854"/>
      <w:r w:rsidRPr="00155B02">
        <w:rPr>
          <w:rFonts w:cs="Times New Roman"/>
          <w:lang w:val="en-GB"/>
        </w:rPr>
        <w:t>…</w:t>
      </w:r>
      <w:bookmarkEnd w:id="855"/>
      <w:bookmarkEnd w:id="856"/>
      <w:bookmarkEnd w:id="857"/>
      <w:bookmarkEnd w:id="858"/>
      <w:r w:rsidRPr="00155B02">
        <w:rPr>
          <w:rFonts w:cs="Times New Roman"/>
          <w:lang w:val="en-GB"/>
        </w:rPr>
        <w:t xml:space="preserve"> </w:t>
      </w:r>
    </w:p>
    <w:p w14:paraId="659BB99F" w14:textId="77777777" w:rsidR="000959A2" w:rsidRPr="00155B02" w:rsidRDefault="000959A2">
      <w:pPr>
        <w:pStyle w:val="Standard-BlockCharCharChar"/>
        <w:rPr>
          <w:iCs/>
          <w:lang w:val="en-GB"/>
        </w:rPr>
      </w:pPr>
      <w:r w:rsidRPr="00155B02">
        <w:rPr>
          <w:iCs/>
          <w:lang w:val="en-GB"/>
        </w:rPr>
        <w:t>(Shortcut: CTRL + Enter on Windows,</w:t>
      </w:r>
      <w:ins w:id="860" w:author="Moritz Lautenbach" w:date="2014-04-16T09:30:00Z">
        <w:r w:rsidRPr="00155B02">
          <w:rPr>
            <w:iCs/>
            <w:lang w:val="en-GB"/>
          </w:rPr>
          <w:t xml:space="preserve"> </w:t>
        </w:r>
      </w:ins>
      <w:r w:rsidRPr="00155B02">
        <w:rPr>
          <w:rFonts w:ascii="Cambria Math" w:eastAsia="Arial Unicode MS" w:hAnsi="Cambria Math" w:cs="Cambria Math"/>
          <w:lang w:val="en-GB"/>
        </w:rPr>
        <w:t>⌘</w:t>
      </w:r>
      <w:r w:rsidRPr="00155B02">
        <w:rPr>
          <w:iCs/>
          <w:lang w:val="en-GB"/>
        </w:rPr>
        <w:t> + Enter on Mac, as well as by right clicking into the corresponding event)</w:t>
      </w:r>
    </w:p>
    <w:p w14:paraId="222CFEB3" w14:textId="77777777" w:rsidR="000959A2" w:rsidRPr="00155B02" w:rsidRDefault="000959A2">
      <w:pPr>
        <w:pStyle w:val="Standard-BlockCharCharChar"/>
        <w:rPr>
          <w:lang w:val="en-GB"/>
        </w:rPr>
      </w:pPr>
    </w:p>
    <w:p w14:paraId="3333EF1F" w14:textId="77777777" w:rsidR="000959A2" w:rsidRPr="00155B02" w:rsidRDefault="000959A2">
      <w:pPr>
        <w:pStyle w:val="Standard-BlockCharCharChar"/>
        <w:rPr>
          <w:lang w:val="en-GB"/>
        </w:rPr>
      </w:pPr>
      <w:r w:rsidRPr="00155B02">
        <w:rPr>
          <w:lang w:val="en-GB"/>
        </w:rPr>
        <w:t>Opens a dialog to edit the currently selected event:</w:t>
      </w:r>
    </w:p>
    <w:p w14:paraId="6A6946C9" w14:textId="77777777" w:rsidR="000959A2" w:rsidRPr="00155B02" w:rsidRDefault="000959A2">
      <w:pPr>
        <w:pStyle w:val="Standard-BlockCharCharChar"/>
        <w:rPr>
          <w:lang w:val="en-GB"/>
        </w:rPr>
      </w:pPr>
    </w:p>
    <w:p w14:paraId="63CD74A5"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36EEA449">
          <v:shape id="_x0000_i1179" type="#_x0000_t75" style="width:386.25pt;height:256.5pt" filled="t">
            <v:fill color2="black"/>
            <v:imagedata r:id="rId212" o:title=""/>
          </v:shape>
        </w:pict>
      </w:r>
    </w:p>
    <w:p w14:paraId="5C00BFCC" w14:textId="77777777" w:rsidR="000959A2" w:rsidRPr="00155B02" w:rsidRDefault="000959A2">
      <w:pPr>
        <w:pStyle w:val="Standard-BlockCharCharChar"/>
        <w:rPr>
          <w:lang w:val="en-GB"/>
        </w:rPr>
      </w:pPr>
    </w:p>
    <w:p w14:paraId="23CAD77E" w14:textId="31DF4C8F" w:rsidR="000959A2" w:rsidRPr="00155B02" w:rsidRDefault="000959A2">
      <w:pPr>
        <w:pStyle w:val="Standard-BlockCharCharChar"/>
        <w:spacing w:line="100" w:lineRule="atLeast"/>
        <w:rPr>
          <w:lang w:val="en-GB"/>
        </w:rPr>
      </w:pPr>
      <w:r w:rsidRPr="00155B02">
        <w:rPr>
          <w:lang w:val="en-GB"/>
        </w:rPr>
        <w:t xml:space="preserve">The event text can be edited via </w:t>
      </w:r>
      <w:r w:rsidR="00007CB6" w:rsidRPr="00155B02">
        <w:rPr>
          <w:lang w:val="en-GB"/>
        </w:rPr>
        <w:t>„</w:t>
      </w:r>
      <w:r w:rsidRPr="00155B02">
        <w:rPr>
          <w:lang w:val="en-GB"/>
        </w:rPr>
        <w:t>Event description</w:t>
      </w:r>
      <w:r w:rsidR="00E6350C" w:rsidRPr="00155B02">
        <w:rPr>
          <w:lang w:val="en-GB"/>
        </w:rPr>
        <w:t>“</w:t>
      </w:r>
      <w:r w:rsidRPr="00155B02">
        <w:rPr>
          <w:lang w:val="en-GB"/>
        </w:rPr>
        <w:t xml:space="preserve"> – this may be of convenience especially when writing extensive descriptions. </w:t>
      </w:r>
      <w:r w:rsidR="00007CB6" w:rsidRPr="00155B02">
        <w:rPr>
          <w:lang w:val="en-GB"/>
        </w:rPr>
        <w:t>„</w:t>
      </w:r>
      <w:r w:rsidRPr="00155B02">
        <w:rPr>
          <w:lang w:val="en-GB"/>
        </w:rPr>
        <w:t>User defined attributes</w:t>
      </w:r>
      <w:r w:rsidR="00E6350C" w:rsidRPr="00155B02">
        <w:rPr>
          <w:lang w:val="en-GB"/>
        </w:rPr>
        <w:t>“</w:t>
      </w:r>
      <w:r w:rsidRPr="00155B02">
        <w:rPr>
          <w:lang w:val="en-GB"/>
        </w:rPr>
        <w:t xml:space="preserve"> allows the entry of user defined attribute-value pairs for the event</w:t>
      </w:r>
      <w:del w:id="861" w:author="Moritz Lautenbach" w:date="2014-04-16T09:31:00Z">
        <w:r w:rsidRPr="00155B02" w:rsidDel="0019726D">
          <w:rPr>
            <w:lang w:val="en-GB"/>
          </w:rPr>
          <w:delText>.</w:delText>
        </w:r>
      </w:del>
      <w:r w:rsidRPr="00155B02">
        <w:rPr>
          <w:lang w:val="en-GB"/>
        </w:rPr>
        <w:t xml:space="preserve"> (how to operate this field can be found under </w:t>
      </w:r>
      <w:r w:rsidR="00007CB6" w:rsidRPr="00155B02">
        <w:rPr>
          <w:lang w:val="en-GB"/>
        </w:rPr>
        <w:t>„</w:t>
      </w:r>
      <w:r w:rsidRPr="00155B02">
        <w:rPr>
          <w:lang w:val="en-GB"/>
        </w:rPr>
        <w:t>File &gt; Meta information</w:t>
      </w:r>
      <w:r w:rsidR="00E6350C" w:rsidRPr="00155B02">
        <w:rPr>
          <w:lang w:val="en-GB"/>
        </w:rPr>
        <w:t>“</w:t>
      </w:r>
      <w:r w:rsidRPr="00155B02">
        <w:rPr>
          <w:lang w:val="en-GB"/>
        </w:rPr>
        <w:t>).</w:t>
      </w:r>
    </w:p>
    <w:p w14:paraId="37B9C335" w14:textId="77777777" w:rsidR="000959A2" w:rsidRPr="00155B02" w:rsidRDefault="000959A2" w:rsidP="00BC7D6E">
      <w:pPr>
        <w:pStyle w:val="berschrift3"/>
        <w:numPr>
          <w:ilvl w:val="2"/>
          <w:numId w:val="84"/>
        </w:numPr>
        <w:ind w:left="482" w:hanging="482"/>
        <w:rPr>
          <w:rFonts w:cs="Times New Roman"/>
          <w:lang w:val="en-GB"/>
        </w:rPr>
      </w:pPr>
      <w:bookmarkStart w:id="862" w:name="_Ref108438327"/>
      <w:bookmarkStart w:id="863" w:name="_Toc69130010"/>
      <w:bookmarkStart w:id="864" w:name="_Toc69129869"/>
      <w:bookmarkStart w:id="865" w:name="_Toc55213878"/>
      <w:bookmarkStart w:id="866" w:name="_Ref108438210"/>
      <w:bookmarkStart w:id="867" w:name="_Toc69130005"/>
      <w:bookmarkStart w:id="868" w:name="_Toc69129864"/>
      <w:bookmarkStart w:id="869" w:name="_Event_%3E_Shift_characters%20to%20the%2"/>
    </w:p>
    <w:p w14:paraId="6C829833" w14:textId="77777777" w:rsidR="000959A2" w:rsidRPr="00155B02" w:rsidRDefault="000959A2" w:rsidP="00BC7D6E">
      <w:pPr>
        <w:pStyle w:val="berschrift3"/>
        <w:numPr>
          <w:ilvl w:val="2"/>
          <w:numId w:val="84"/>
        </w:numPr>
        <w:ind w:left="482" w:hanging="482"/>
        <w:rPr>
          <w:rFonts w:cs="Times New Roman"/>
          <w:lang w:val="en-GB"/>
        </w:rPr>
      </w:pPr>
      <w:bookmarkStart w:id="870" w:name="_Toc399421963"/>
      <w:r w:rsidRPr="00155B02">
        <w:rPr>
          <w:rFonts w:cs="Times New Roman"/>
          <w:lang w:val="en-GB"/>
        </w:rPr>
        <w:t>Event &gt; Remove</w:t>
      </w:r>
      <w:bookmarkEnd w:id="862"/>
      <w:bookmarkEnd w:id="870"/>
      <w:r w:rsidRPr="00155B02">
        <w:rPr>
          <w:rFonts w:cs="Times New Roman"/>
          <w:lang w:val="en-GB"/>
        </w:rPr>
        <w:t> </w:t>
      </w:r>
      <w:bookmarkEnd w:id="863"/>
      <w:bookmarkEnd w:id="864"/>
      <w:bookmarkEnd w:id="865"/>
    </w:p>
    <w:p w14:paraId="6915D576" w14:textId="77777777" w:rsidR="000959A2" w:rsidRPr="00155B02" w:rsidRDefault="000959A2">
      <w:pPr>
        <w:pStyle w:val="Standard-BlockCharCharChar"/>
        <w:rPr>
          <w:lang w:val="en-GB"/>
        </w:rPr>
      </w:pPr>
      <w:r w:rsidRPr="00155B02">
        <w:rPr>
          <w:lang w:val="en-GB"/>
        </w:rPr>
        <w:t xml:space="preserve">(Shortcut: CTRL+D on Windows, </w:t>
      </w:r>
      <w:r w:rsidRPr="00155B02">
        <w:rPr>
          <w:rFonts w:ascii="Cambria Math" w:eastAsia="Arial Unicode MS" w:hAnsi="Cambria Math" w:cs="Cambria Math"/>
          <w:lang w:val="en-GB"/>
        </w:rPr>
        <w:t>⌘</w:t>
      </w:r>
      <w:r w:rsidRPr="00155B02">
        <w:rPr>
          <w:lang w:val="en-GB"/>
        </w:rPr>
        <w:t>+D on Mac)</w:t>
      </w:r>
    </w:p>
    <w:p w14:paraId="05AAF04E" w14:textId="77777777" w:rsidR="000959A2" w:rsidRPr="00155B02" w:rsidRDefault="000959A2">
      <w:pPr>
        <w:pStyle w:val="Standard-BlockCharCharChar"/>
        <w:rPr>
          <w:iCs/>
          <w:lang w:val="en-GB"/>
        </w:rPr>
      </w:pPr>
    </w:p>
    <w:p w14:paraId="09D18B0C" w14:textId="77777777" w:rsidR="000959A2" w:rsidRPr="00155B02" w:rsidRDefault="000959A2">
      <w:pPr>
        <w:pStyle w:val="Standard-BlockCharCharChar"/>
        <w:rPr>
          <w:lang w:val="en-GB"/>
        </w:rPr>
      </w:pPr>
      <w:r w:rsidRPr="00155B02">
        <w:rPr>
          <w:lang w:val="en-GB"/>
        </w:rPr>
        <w:t>Removes the currently selected event.</w:t>
      </w:r>
    </w:p>
    <w:p w14:paraId="46D0135E" w14:textId="77777777" w:rsidR="000959A2" w:rsidRPr="00155B02" w:rsidRDefault="000959A2">
      <w:pPr>
        <w:pStyle w:val="Standard-BlockCharCharChar"/>
        <w:rPr>
          <w:lang w:val="en-GB"/>
        </w:rPr>
      </w:pPr>
    </w:p>
    <w:p w14:paraId="3783C5FB" w14:textId="77777777" w:rsidR="000959A2" w:rsidRPr="00155B02" w:rsidRDefault="000959A2">
      <w:pPr>
        <w:pStyle w:val="Standard-BlockCharCharChar"/>
        <w:rPr>
          <w:lang w:val="en-GB"/>
        </w:rPr>
      </w:pPr>
      <w:r w:rsidRPr="00155B02">
        <w:rPr>
          <w:lang w:val="en-GB"/>
        </w:rPr>
        <w:t>Before:</w:t>
      </w:r>
    </w:p>
    <w:p w14:paraId="554EF6F0" w14:textId="77777777" w:rsidR="000959A2" w:rsidRPr="00155B02" w:rsidRDefault="00D84B31">
      <w:pPr>
        <w:pStyle w:val="BildChar"/>
        <w:rPr>
          <w:rFonts w:ascii="Times New Roman" w:hAnsi="Times New Roman"/>
          <w:lang w:val="en-GB"/>
        </w:rPr>
      </w:pPr>
      <w:r>
        <w:rPr>
          <w:rFonts w:ascii="Times New Roman" w:hAnsi="Times New Roman"/>
          <w:lang w:val="en-GB"/>
        </w:rPr>
        <w:pict w14:anchorId="7C21670C">
          <v:shape id="_x0000_i1180" type="#_x0000_t75" style="width:254.25pt;height:50.25pt" filled="t">
            <v:fill color2="black"/>
            <v:imagedata r:id="rId213" o:title=""/>
          </v:shape>
        </w:pict>
      </w:r>
    </w:p>
    <w:p w14:paraId="51643D56" w14:textId="77777777" w:rsidR="000959A2" w:rsidRPr="00155B02" w:rsidRDefault="000959A2">
      <w:pPr>
        <w:pStyle w:val="Standard-BlockCharCharChar"/>
        <w:rPr>
          <w:lang w:val="en-GB"/>
        </w:rPr>
      </w:pPr>
    </w:p>
    <w:p w14:paraId="0D91F884" w14:textId="77777777" w:rsidR="000959A2" w:rsidRPr="00155B02" w:rsidRDefault="000959A2">
      <w:pPr>
        <w:pStyle w:val="Standard-BlockCharCharChar"/>
        <w:rPr>
          <w:lang w:val="en-GB"/>
        </w:rPr>
      </w:pPr>
      <w:r w:rsidRPr="00155B02">
        <w:rPr>
          <w:lang w:val="en-GB"/>
        </w:rPr>
        <w:t>After:</w:t>
      </w:r>
    </w:p>
    <w:p w14:paraId="33F7A57D" w14:textId="77777777" w:rsidR="000959A2" w:rsidRPr="00155B02" w:rsidRDefault="00D84B31">
      <w:pPr>
        <w:pStyle w:val="BildChar"/>
        <w:rPr>
          <w:rFonts w:ascii="Times New Roman" w:hAnsi="Times New Roman"/>
          <w:lang w:val="en-GB"/>
        </w:rPr>
      </w:pPr>
      <w:r>
        <w:rPr>
          <w:rFonts w:ascii="Times New Roman" w:hAnsi="Times New Roman"/>
          <w:lang w:val="en-GB"/>
        </w:rPr>
        <w:pict w14:anchorId="287B3218">
          <v:shape id="_x0000_i1181" type="#_x0000_t75" style="width:255pt;height:47.25pt" filled="t">
            <v:fill color2="black"/>
            <v:imagedata r:id="rId214" o:title=""/>
          </v:shape>
        </w:pict>
      </w:r>
    </w:p>
    <w:p w14:paraId="3E947577" w14:textId="77777777" w:rsidR="000959A2" w:rsidRPr="00155B02" w:rsidRDefault="000959A2" w:rsidP="00BC7D6E">
      <w:pPr>
        <w:pStyle w:val="berschrift3"/>
        <w:numPr>
          <w:ilvl w:val="2"/>
          <w:numId w:val="84"/>
        </w:numPr>
        <w:ind w:left="482" w:hanging="482"/>
        <w:rPr>
          <w:rFonts w:cs="Times New Roman"/>
          <w:lang w:val="en-GB"/>
        </w:rPr>
      </w:pPr>
    </w:p>
    <w:p w14:paraId="606B33E4" w14:textId="77777777" w:rsidR="000959A2" w:rsidRPr="00155B02" w:rsidRDefault="000959A2" w:rsidP="00BC7D6E">
      <w:pPr>
        <w:pStyle w:val="berschrift3"/>
        <w:numPr>
          <w:ilvl w:val="2"/>
          <w:numId w:val="84"/>
        </w:numPr>
        <w:ind w:left="482" w:hanging="482"/>
        <w:rPr>
          <w:rFonts w:cs="Times New Roman"/>
          <w:lang w:val="en-GB"/>
        </w:rPr>
      </w:pPr>
      <w:bookmarkStart w:id="871" w:name="_Toc399421964"/>
      <w:r w:rsidRPr="00155B02">
        <w:rPr>
          <w:rFonts w:cs="Times New Roman"/>
          <w:lang w:val="en-GB"/>
        </w:rPr>
        <w:t>Event &gt; Shift characters to the right</w:t>
      </w:r>
      <w:bookmarkEnd w:id="859"/>
      <w:bookmarkEnd w:id="866"/>
      <w:bookmarkEnd w:id="867"/>
      <w:bookmarkEnd w:id="868"/>
      <w:bookmarkEnd w:id="871"/>
    </w:p>
    <w:p w14:paraId="0BB28D9E" w14:textId="77777777" w:rsidR="000959A2" w:rsidRPr="00155B02" w:rsidRDefault="000959A2">
      <w:pPr>
        <w:pStyle w:val="Standard-BlockCharCharChar"/>
        <w:rPr>
          <w:lang w:val="en-GB"/>
        </w:rPr>
      </w:pPr>
      <w:r w:rsidRPr="00155B02">
        <w:rPr>
          <w:lang w:val="en-GB"/>
        </w:rPr>
        <w:t>(Shortcut: CTRL + </w:t>
      </w:r>
      <w:r w:rsidRPr="00155B02">
        <w:rPr>
          <w:lang w:val="en-GB"/>
        </w:rPr>
        <w:t xml:space="preserve"> + R on Windows, </w:t>
      </w:r>
      <w:r w:rsidRPr="00155B02">
        <w:rPr>
          <w:rFonts w:ascii="Cambria Math" w:eastAsia="Arial Unicode MS" w:hAnsi="Cambria Math" w:cs="Cambria Math"/>
          <w:lang w:val="en-GB"/>
        </w:rPr>
        <w:t>⌘</w:t>
      </w:r>
      <w:r w:rsidRPr="00155B02">
        <w:rPr>
          <w:lang w:val="en-GB"/>
        </w:rPr>
        <w:t> + </w:t>
      </w:r>
      <w:r w:rsidRPr="00155B02">
        <w:rPr>
          <w:lang w:val="en-GB"/>
        </w:rPr>
        <w:t> + R on Mac)</w:t>
      </w:r>
    </w:p>
    <w:p w14:paraId="5BEFAD6E" w14:textId="77777777" w:rsidR="000959A2" w:rsidRPr="00155B02" w:rsidRDefault="000959A2">
      <w:pPr>
        <w:pStyle w:val="Standard-BlockCharCharChar"/>
        <w:rPr>
          <w:lang w:val="en-GB"/>
        </w:rPr>
      </w:pPr>
    </w:p>
    <w:p w14:paraId="14DD364C" w14:textId="77777777" w:rsidR="000959A2" w:rsidRPr="00155B02" w:rsidRDefault="000959A2">
      <w:pPr>
        <w:pStyle w:val="Standard-BlockCharCharChar"/>
        <w:rPr>
          <w:lang w:val="en-GB"/>
        </w:rPr>
      </w:pPr>
      <w:r w:rsidRPr="00155B02">
        <w:rPr>
          <w:lang w:val="en-GB"/>
        </w:rPr>
        <w:t>Shifts the characters to the right of the current cursor position into the next event.</w:t>
      </w:r>
    </w:p>
    <w:p w14:paraId="0578B337" w14:textId="77777777" w:rsidR="000959A2" w:rsidRPr="00155B02" w:rsidRDefault="000959A2">
      <w:pPr>
        <w:pStyle w:val="Standard-BlockCharCharChar"/>
        <w:rPr>
          <w:lang w:val="en-GB"/>
        </w:rPr>
      </w:pPr>
    </w:p>
    <w:p w14:paraId="028001E7" w14:textId="77777777" w:rsidR="000959A2" w:rsidRPr="00155B02" w:rsidRDefault="000959A2">
      <w:pPr>
        <w:pStyle w:val="Standard-BlockCharCharChar"/>
        <w:rPr>
          <w:lang w:val="en-GB"/>
        </w:rPr>
      </w:pPr>
      <w:r w:rsidRPr="00155B02">
        <w:rPr>
          <w:lang w:val="en-GB"/>
        </w:rPr>
        <w:t>Before:</w:t>
      </w:r>
    </w:p>
    <w:p w14:paraId="03D5A1E2" w14:textId="77777777" w:rsidR="000959A2" w:rsidRPr="00155B02" w:rsidRDefault="00D84B31">
      <w:pPr>
        <w:pStyle w:val="BildChar"/>
        <w:rPr>
          <w:rFonts w:ascii="Times New Roman" w:hAnsi="Times New Roman"/>
          <w:lang w:val="en-GB"/>
        </w:rPr>
      </w:pPr>
      <w:r>
        <w:rPr>
          <w:rFonts w:ascii="Times New Roman" w:hAnsi="Times New Roman"/>
          <w:lang w:val="en-GB"/>
        </w:rPr>
        <w:pict w14:anchorId="193D8A94">
          <v:shape id="_x0000_i1182" type="#_x0000_t75" style="width:255.75pt;height:40.5pt" filled="t">
            <v:fill color2="black"/>
            <v:imagedata r:id="rId215" o:title=""/>
          </v:shape>
        </w:pict>
      </w:r>
    </w:p>
    <w:p w14:paraId="35B01FF7" w14:textId="77777777" w:rsidR="000959A2" w:rsidRPr="00155B02" w:rsidRDefault="000959A2">
      <w:pPr>
        <w:pStyle w:val="Standard-BlockCharCharChar"/>
        <w:rPr>
          <w:lang w:val="en-GB"/>
        </w:rPr>
      </w:pPr>
    </w:p>
    <w:p w14:paraId="40C70E6E" w14:textId="77777777" w:rsidR="000959A2" w:rsidRPr="00155B02" w:rsidRDefault="000959A2">
      <w:pPr>
        <w:pStyle w:val="Standard-BlockCharCharChar"/>
        <w:rPr>
          <w:lang w:val="en-GB"/>
        </w:rPr>
      </w:pPr>
      <w:r w:rsidRPr="00155B02">
        <w:rPr>
          <w:lang w:val="en-GB"/>
        </w:rPr>
        <w:t>After:</w:t>
      </w:r>
    </w:p>
    <w:p w14:paraId="2F8155FF" w14:textId="77777777" w:rsidR="000959A2" w:rsidRPr="00155B02" w:rsidRDefault="00D84B31">
      <w:pPr>
        <w:pStyle w:val="BildChar"/>
        <w:rPr>
          <w:rFonts w:ascii="Times New Roman" w:hAnsi="Times New Roman"/>
          <w:lang w:val="en-GB"/>
        </w:rPr>
      </w:pPr>
      <w:r>
        <w:rPr>
          <w:rFonts w:ascii="Times New Roman" w:hAnsi="Times New Roman"/>
          <w:lang w:val="en-GB"/>
        </w:rPr>
        <w:pict w14:anchorId="68FA0AA8">
          <v:shape id="_x0000_i1183" type="#_x0000_t75" style="width:255.75pt;height:42pt" filled="t">
            <v:fill color2="black"/>
            <v:imagedata r:id="rId216" o:title=""/>
          </v:shape>
        </w:pict>
      </w:r>
    </w:p>
    <w:p w14:paraId="0FCCEEC8" w14:textId="77777777" w:rsidR="000959A2" w:rsidRPr="00155B02" w:rsidRDefault="000959A2">
      <w:pPr>
        <w:pStyle w:val="BildChar"/>
        <w:rPr>
          <w:rFonts w:ascii="Times New Roman" w:hAnsi="Times New Roman"/>
          <w:lang w:val="en-GB"/>
        </w:rPr>
      </w:pPr>
    </w:p>
    <w:p w14:paraId="43F12BA6" w14:textId="77777777" w:rsidR="000959A2" w:rsidRPr="00155B02" w:rsidRDefault="000959A2">
      <w:pPr>
        <w:rPr>
          <w:rFonts w:ascii="Times New Roman" w:hAnsi="Times New Roman" w:cs="Times New Roman"/>
          <w:lang w:val="en-GB"/>
        </w:rPr>
      </w:pPr>
    </w:p>
    <w:p w14:paraId="1624539A" w14:textId="77777777" w:rsidR="000959A2" w:rsidRPr="00155B02" w:rsidRDefault="000959A2" w:rsidP="00BC7D6E">
      <w:pPr>
        <w:pStyle w:val="berschrift3"/>
        <w:numPr>
          <w:ilvl w:val="2"/>
          <w:numId w:val="84"/>
        </w:numPr>
        <w:ind w:left="482" w:hanging="482"/>
        <w:rPr>
          <w:rFonts w:cs="Times New Roman"/>
          <w:lang w:val="en-GB"/>
        </w:rPr>
      </w:pPr>
      <w:bookmarkStart w:id="872" w:name="_Ref108438217"/>
      <w:bookmarkStart w:id="873" w:name="_Toc69130006"/>
      <w:bookmarkStart w:id="874" w:name="_Toc69129865"/>
      <w:bookmarkStart w:id="875" w:name="_Toc55213874"/>
      <w:bookmarkStart w:id="876" w:name="_Toc399421965"/>
      <w:bookmarkEnd w:id="869"/>
      <w:r w:rsidRPr="00155B02">
        <w:rPr>
          <w:rFonts w:cs="Times New Roman"/>
          <w:lang w:val="en-GB"/>
        </w:rPr>
        <w:t>Event &gt; Shift characters to the left</w:t>
      </w:r>
      <w:bookmarkEnd w:id="872"/>
      <w:bookmarkEnd w:id="873"/>
      <w:bookmarkEnd w:id="874"/>
      <w:bookmarkEnd w:id="875"/>
      <w:bookmarkEnd w:id="876"/>
    </w:p>
    <w:p w14:paraId="0AA7FBB0" w14:textId="77777777" w:rsidR="000959A2" w:rsidRPr="00155B02" w:rsidRDefault="000959A2">
      <w:pPr>
        <w:pStyle w:val="Standard-BlockCharCharChar"/>
        <w:rPr>
          <w:lang w:val="en-GB"/>
        </w:rPr>
      </w:pPr>
      <w:r w:rsidRPr="00155B02">
        <w:rPr>
          <w:lang w:val="en-GB"/>
        </w:rPr>
        <w:t>(Shortcut: CTRL + </w:t>
      </w:r>
      <w:r w:rsidRPr="00155B02">
        <w:rPr>
          <w:lang w:val="en-GB"/>
        </w:rPr>
        <w:t xml:space="preserve"> + L on Windows, </w:t>
      </w:r>
      <w:r w:rsidRPr="00155B02">
        <w:rPr>
          <w:rFonts w:ascii="Cambria Math" w:eastAsia="Arial Unicode MS" w:hAnsi="Cambria Math" w:cs="Cambria Math"/>
          <w:lang w:val="en-GB"/>
        </w:rPr>
        <w:t>⌘</w:t>
      </w:r>
      <w:r w:rsidRPr="00155B02">
        <w:rPr>
          <w:lang w:val="en-GB"/>
        </w:rPr>
        <w:t> + </w:t>
      </w:r>
      <w:r w:rsidRPr="00155B02">
        <w:rPr>
          <w:lang w:val="en-GB"/>
        </w:rPr>
        <w:t> + L on Mac)</w:t>
      </w:r>
    </w:p>
    <w:p w14:paraId="696F4003" w14:textId="77777777" w:rsidR="000959A2" w:rsidRPr="00155B02" w:rsidRDefault="000959A2">
      <w:pPr>
        <w:pStyle w:val="Standard-BlockCharCharChar"/>
        <w:rPr>
          <w:lang w:val="en-GB"/>
        </w:rPr>
      </w:pPr>
    </w:p>
    <w:p w14:paraId="6BF7B251" w14:textId="77777777" w:rsidR="000959A2" w:rsidRPr="00155B02" w:rsidRDefault="000959A2">
      <w:pPr>
        <w:pStyle w:val="Standard-BlockCharCharChar"/>
        <w:rPr>
          <w:lang w:val="en-GB"/>
        </w:rPr>
      </w:pPr>
      <w:r w:rsidRPr="00155B02">
        <w:rPr>
          <w:lang w:val="en-GB"/>
        </w:rPr>
        <w:t>Shifts the characters to the left of the current cursor position into the previous event</w:t>
      </w:r>
      <w:del w:id="877" w:author="Moritz Lautenbach" w:date="2014-04-16T09:31:00Z">
        <w:r w:rsidRPr="00155B02" w:rsidDel="0019726D">
          <w:rPr>
            <w:lang w:val="en-GB"/>
          </w:rPr>
          <w:tab/>
        </w:r>
      </w:del>
      <w:r w:rsidRPr="00155B02">
        <w:rPr>
          <w:lang w:val="en-GB"/>
        </w:rPr>
        <w:t>.</w:t>
      </w:r>
    </w:p>
    <w:p w14:paraId="1880B79A" w14:textId="77777777" w:rsidR="000959A2" w:rsidRPr="00155B02" w:rsidRDefault="000959A2">
      <w:pPr>
        <w:pStyle w:val="Standard-BlockCharCharChar"/>
        <w:rPr>
          <w:lang w:val="en-GB"/>
        </w:rPr>
      </w:pPr>
    </w:p>
    <w:p w14:paraId="1D105142" w14:textId="77777777" w:rsidR="000959A2" w:rsidRPr="00155B02" w:rsidRDefault="000959A2">
      <w:pPr>
        <w:pStyle w:val="Standard-BlockCharCharChar"/>
        <w:rPr>
          <w:lang w:val="en-GB"/>
        </w:rPr>
      </w:pPr>
      <w:r w:rsidRPr="00155B02">
        <w:rPr>
          <w:lang w:val="en-GB"/>
        </w:rPr>
        <w:t>Before:</w:t>
      </w:r>
    </w:p>
    <w:p w14:paraId="160A214D" w14:textId="77777777" w:rsidR="000959A2" w:rsidRPr="00155B02" w:rsidRDefault="00D84B31">
      <w:pPr>
        <w:pStyle w:val="BildChar"/>
        <w:rPr>
          <w:rFonts w:ascii="Times New Roman" w:hAnsi="Times New Roman"/>
          <w:lang w:val="en-GB"/>
        </w:rPr>
      </w:pPr>
      <w:r>
        <w:rPr>
          <w:rFonts w:ascii="Times New Roman" w:hAnsi="Times New Roman"/>
          <w:lang w:val="en-GB"/>
        </w:rPr>
        <w:pict w14:anchorId="5B77C664">
          <v:shape id="_x0000_i1184" type="#_x0000_t75" style="width:255.75pt;height:16.5pt" filled="t">
            <v:fill color2="black"/>
            <v:imagedata r:id="rId217" o:title=""/>
          </v:shape>
        </w:pict>
      </w:r>
    </w:p>
    <w:p w14:paraId="1DAC5606" w14:textId="77777777" w:rsidR="000959A2" w:rsidRPr="00155B02" w:rsidRDefault="000959A2">
      <w:pPr>
        <w:pStyle w:val="Standard-BlockCharCharChar"/>
        <w:rPr>
          <w:lang w:val="en-GB"/>
        </w:rPr>
      </w:pPr>
    </w:p>
    <w:p w14:paraId="776CEFDB" w14:textId="77777777" w:rsidR="000959A2" w:rsidRPr="00155B02" w:rsidRDefault="000959A2">
      <w:pPr>
        <w:pStyle w:val="Standard-BlockCharCharChar"/>
        <w:rPr>
          <w:lang w:val="en-GB"/>
        </w:rPr>
      </w:pPr>
      <w:r w:rsidRPr="00155B02">
        <w:rPr>
          <w:lang w:val="en-GB"/>
        </w:rPr>
        <w:t>After:</w:t>
      </w:r>
    </w:p>
    <w:p w14:paraId="293A8FEF" w14:textId="77777777" w:rsidR="000959A2" w:rsidRPr="00155B02" w:rsidRDefault="00D84B31">
      <w:pPr>
        <w:pStyle w:val="BildChar"/>
        <w:rPr>
          <w:rFonts w:ascii="Times New Roman" w:hAnsi="Times New Roman"/>
          <w:lang w:val="en-GB"/>
        </w:rPr>
      </w:pPr>
      <w:r>
        <w:rPr>
          <w:rFonts w:ascii="Times New Roman" w:hAnsi="Times New Roman"/>
          <w:lang w:val="en-GB"/>
        </w:rPr>
        <w:pict w14:anchorId="1D02D1BB">
          <v:shape id="_x0000_i1185" type="#_x0000_t75" style="width:255pt;height:16.5pt" filled="t">
            <v:fill color2="black"/>
            <v:imagedata r:id="rId218" o:title=""/>
          </v:shape>
        </w:pict>
      </w:r>
    </w:p>
    <w:p w14:paraId="46B0828A" w14:textId="77777777" w:rsidR="000959A2" w:rsidRPr="00155B02" w:rsidRDefault="000959A2">
      <w:pPr>
        <w:pStyle w:val="Standard-BlockCharCharChar"/>
        <w:rPr>
          <w:lang w:val="en-GB"/>
        </w:rPr>
      </w:pPr>
    </w:p>
    <w:p w14:paraId="7C8CC33E" w14:textId="77777777" w:rsidR="000959A2" w:rsidRPr="00155B02" w:rsidRDefault="000959A2" w:rsidP="00BC7D6E">
      <w:pPr>
        <w:pStyle w:val="berschrift3"/>
        <w:keepNext/>
        <w:numPr>
          <w:ilvl w:val="2"/>
          <w:numId w:val="84"/>
        </w:numPr>
        <w:ind w:left="482" w:hanging="482"/>
        <w:rPr>
          <w:rFonts w:cs="Times New Roman"/>
          <w:lang w:val="en-GB"/>
        </w:rPr>
      </w:pPr>
      <w:bookmarkStart w:id="878" w:name="_Event_%3E_Merge"/>
      <w:bookmarkStart w:id="879" w:name="_Ref108438234"/>
      <w:bookmarkStart w:id="880" w:name="_Toc69130007"/>
      <w:bookmarkStart w:id="881" w:name="_Toc69129866"/>
      <w:bookmarkStart w:id="882" w:name="_Toc55213875"/>
      <w:bookmarkStart w:id="883" w:name="_Toc399421966"/>
      <w:bookmarkEnd w:id="878"/>
      <w:r w:rsidRPr="00155B02">
        <w:rPr>
          <w:rFonts w:cs="Times New Roman"/>
          <w:lang w:val="en-GB"/>
        </w:rPr>
        <w:lastRenderedPageBreak/>
        <w:t>Event &gt; Merge</w:t>
      </w:r>
      <w:bookmarkEnd w:id="879"/>
      <w:bookmarkEnd w:id="880"/>
      <w:bookmarkEnd w:id="881"/>
      <w:bookmarkEnd w:id="882"/>
      <w:bookmarkEnd w:id="883"/>
    </w:p>
    <w:p w14:paraId="3F2B1CEE" w14:textId="77777777" w:rsidR="000959A2" w:rsidRPr="00155B02" w:rsidRDefault="000959A2">
      <w:pPr>
        <w:pStyle w:val="Standard-BlockCharCharChar"/>
        <w:keepNext/>
        <w:rPr>
          <w:lang w:val="en-GB"/>
        </w:rPr>
      </w:pPr>
      <w:r w:rsidRPr="00155B02">
        <w:rPr>
          <w:lang w:val="en-GB"/>
        </w:rPr>
        <w:t>(Shortcut: CTRL +</w:t>
      </w:r>
      <w:del w:id="884" w:author="Moritz Lautenbach" w:date="2014-04-16T09:16:00Z">
        <w:r w:rsidRPr="00155B02" w:rsidDel="004C1808">
          <w:rPr>
            <w:lang w:val="en-GB"/>
          </w:rPr>
          <w:delText xml:space="preserve">  </w:delText>
        </w:r>
      </w:del>
      <w:ins w:id="885" w:author="Moritz Lautenbach" w:date="2014-04-16T09:16:00Z">
        <w:r w:rsidRPr="00155B02">
          <w:rPr>
            <w:lang w:val="en-GB"/>
          </w:rPr>
          <w:t xml:space="preserve"> </w:t>
        </w:r>
      </w:ins>
      <w:r w:rsidRPr="00155B02">
        <w:rPr>
          <w:lang w:val="en-GB"/>
        </w:rPr>
        <w:t xml:space="preserve">1 on Windows, </w:t>
      </w:r>
      <w:r w:rsidRPr="00155B02">
        <w:rPr>
          <w:rFonts w:ascii="Cambria Math" w:eastAsia="Arial Unicode MS" w:hAnsi="Cambria Math" w:cs="Cambria Math"/>
          <w:lang w:val="en-GB"/>
        </w:rPr>
        <w:t>⌘</w:t>
      </w:r>
      <w:r w:rsidRPr="00155B02">
        <w:rPr>
          <w:lang w:val="en-GB"/>
        </w:rPr>
        <w:t> + 1on Mac)</w:t>
      </w:r>
    </w:p>
    <w:p w14:paraId="7401B697" w14:textId="77777777" w:rsidR="000959A2" w:rsidRPr="00155B02" w:rsidRDefault="000959A2">
      <w:pPr>
        <w:pStyle w:val="Standard-BlockCharCharChar"/>
        <w:keepNext/>
        <w:rPr>
          <w:iCs/>
          <w:lang w:val="en-GB"/>
        </w:rPr>
      </w:pPr>
    </w:p>
    <w:p w14:paraId="00C6C0C9" w14:textId="77777777" w:rsidR="000959A2" w:rsidRPr="00155B02" w:rsidRDefault="000959A2">
      <w:pPr>
        <w:pStyle w:val="Standard-BlockCharCharChar"/>
        <w:keepNext/>
        <w:rPr>
          <w:lang w:val="en-GB"/>
        </w:rPr>
      </w:pPr>
      <w:commentRangeStart w:id="886"/>
      <w:r w:rsidRPr="00155B02">
        <w:rPr>
          <w:lang w:val="en-GB"/>
        </w:rPr>
        <w:t>Merged</w:t>
      </w:r>
      <w:commentRangeEnd w:id="886"/>
      <w:r w:rsidRPr="00155B02">
        <w:rPr>
          <w:rStyle w:val="Kommentarzeichen"/>
          <w:rFonts w:eastAsia="SimSun"/>
          <w:lang w:val="en-GB"/>
        </w:rPr>
        <w:commentReference w:id="886"/>
      </w:r>
      <w:r w:rsidRPr="00155B02">
        <w:rPr>
          <w:lang w:val="en-GB"/>
        </w:rPr>
        <w:t xml:space="preserve"> two or more selected events in a tier into one event. </w:t>
      </w:r>
    </w:p>
    <w:p w14:paraId="63DE914B" w14:textId="77777777" w:rsidR="000959A2" w:rsidRPr="00155B02" w:rsidRDefault="000959A2">
      <w:pPr>
        <w:pStyle w:val="Standard-BlockCharCharChar"/>
        <w:keepNext/>
        <w:rPr>
          <w:lang w:val="en-GB"/>
        </w:rPr>
      </w:pPr>
    </w:p>
    <w:p w14:paraId="6C78E5E0" w14:textId="77777777" w:rsidR="000959A2" w:rsidRPr="00155B02" w:rsidRDefault="000959A2">
      <w:pPr>
        <w:pStyle w:val="Standard-BlockCharCharChar"/>
        <w:keepNext/>
        <w:rPr>
          <w:lang w:val="en-GB"/>
        </w:rPr>
      </w:pPr>
      <w:r w:rsidRPr="00155B02">
        <w:rPr>
          <w:lang w:val="en-GB"/>
        </w:rPr>
        <w:t>Before:</w:t>
      </w:r>
    </w:p>
    <w:p w14:paraId="7517C2CD"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1034BFE3">
          <v:shape id="_x0000_i1186" type="#_x0000_t75" style="width:255.75pt;height:40.5pt" filled="t">
            <v:fill color2="black"/>
            <v:imagedata r:id="rId219" o:title=""/>
          </v:shape>
        </w:pict>
      </w:r>
    </w:p>
    <w:p w14:paraId="2B991933" w14:textId="77777777" w:rsidR="000959A2" w:rsidRPr="00155B02" w:rsidRDefault="000959A2">
      <w:pPr>
        <w:pStyle w:val="Standard-BlockCharCharChar"/>
        <w:keepNext/>
        <w:rPr>
          <w:lang w:val="en-GB"/>
        </w:rPr>
      </w:pPr>
    </w:p>
    <w:p w14:paraId="2B689491" w14:textId="77777777" w:rsidR="000959A2" w:rsidRPr="00155B02" w:rsidRDefault="000959A2">
      <w:pPr>
        <w:pStyle w:val="Standard-BlockCharCharChar"/>
        <w:keepNext/>
        <w:rPr>
          <w:lang w:val="en-GB"/>
        </w:rPr>
      </w:pPr>
      <w:r w:rsidRPr="00155B02">
        <w:rPr>
          <w:lang w:val="en-GB"/>
        </w:rPr>
        <w:t>Select:</w:t>
      </w:r>
    </w:p>
    <w:p w14:paraId="66184CC0"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52B22FD8">
          <v:shape id="_x0000_i1187" type="#_x0000_t75" style="width:255pt;height:40.5pt" filled="t">
            <v:fill color2="black"/>
            <v:imagedata r:id="rId220" o:title=""/>
          </v:shape>
        </w:pict>
      </w:r>
    </w:p>
    <w:p w14:paraId="4D4545EE" w14:textId="77777777" w:rsidR="000959A2" w:rsidRPr="00155B02" w:rsidRDefault="000959A2">
      <w:pPr>
        <w:pStyle w:val="Standard-BlockCharCharChar"/>
        <w:keepNext/>
        <w:rPr>
          <w:lang w:val="en-GB"/>
        </w:rPr>
      </w:pPr>
    </w:p>
    <w:p w14:paraId="75988FAD" w14:textId="77777777" w:rsidR="000959A2" w:rsidRPr="00155B02" w:rsidRDefault="000959A2">
      <w:pPr>
        <w:pStyle w:val="Standard-BlockCharCharChar"/>
        <w:keepNext/>
        <w:rPr>
          <w:lang w:val="en-GB"/>
        </w:rPr>
      </w:pPr>
      <w:r w:rsidRPr="00155B02">
        <w:rPr>
          <w:lang w:val="en-GB"/>
        </w:rPr>
        <w:t>After:</w:t>
      </w:r>
    </w:p>
    <w:p w14:paraId="78CCE657"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18E25D25">
          <v:shape id="_x0000_i1188" type="#_x0000_t75" style="width:255.75pt;height:42pt" filled="t">
            <v:fill color2="black"/>
            <v:imagedata r:id="rId221" o:title=""/>
          </v:shape>
        </w:pict>
      </w:r>
    </w:p>
    <w:p w14:paraId="67AD999B" w14:textId="77777777" w:rsidR="000959A2" w:rsidRPr="00155B02" w:rsidRDefault="000959A2">
      <w:pPr>
        <w:pStyle w:val="Standard-BlockCharCharChar"/>
        <w:rPr>
          <w:lang w:val="en-GB"/>
        </w:rPr>
      </w:pPr>
    </w:p>
    <w:p w14:paraId="09EAAED9" w14:textId="77777777" w:rsidR="000959A2" w:rsidRPr="00155B02" w:rsidRDefault="000959A2" w:rsidP="00BC7D6E">
      <w:pPr>
        <w:pStyle w:val="berschrift3"/>
        <w:numPr>
          <w:ilvl w:val="2"/>
          <w:numId w:val="84"/>
        </w:numPr>
        <w:ind w:left="482" w:hanging="482"/>
        <w:rPr>
          <w:rFonts w:cs="Times New Roman"/>
          <w:lang w:val="en-GB"/>
        </w:rPr>
      </w:pPr>
      <w:bookmarkStart w:id="887" w:name="_Event_%3E_Split"/>
      <w:bookmarkStart w:id="888" w:name="_Ref108438242"/>
      <w:bookmarkStart w:id="889" w:name="_Toc69130008"/>
      <w:bookmarkStart w:id="890" w:name="_Toc69129867"/>
      <w:bookmarkStart w:id="891" w:name="_Toc55213876"/>
      <w:bookmarkStart w:id="892" w:name="_Toc399421967"/>
      <w:bookmarkEnd w:id="887"/>
      <w:r w:rsidRPr="00155B02">
        <w:rPr>
          <w:rFonts w:cs="Times New Roman"/>
          <w:lang w:val="en-GB"/>
        </w:rPr>
        <w:t>Event &gt; Split</w:t>
      </w:r>
      <w:bookmarkEnd w:id="888"/>
      <w:bookmarkEnd w:id="889"/>
      <w:bookmarkEnd w:id="890"/>
      <w:bookmarkEnd w:id="891"/>
      <w:bookmarkEnd w:id="892"/>
    </w:p>
    <w:p w14:paraId="0B425EA7" w14:textId="77777777" w:rsidR="000959A2" w:rsidRPr="00155B02" w:rsidRDefault="000959A2">
      <w:pPr>
        <w:pStyle w:val="Standard-BlockCharCharChar"/>
        <w:rPr>
          <w:lang w:val="en-GB"/>
        </w:rPr>
      </w:pPr>
      <w:r w:rsidRPr="00155B02">
        <w:rPr>
          <w:lang w:val="en-GB"/>
        </w:rPr>
        <w:t>(Shortcut: CTRL +</w:t>
      </w:r>
      <w:del w:id="893" w:author="Moritz Lautenbach" w:date="2014-04-16T09:16:00Z">
        <w:r w:rsidRPr="00155B02" w:rsidDel="004C1808">
          <w:rPr>
            <w:lang w:val="en-GB"/>
          </w:rPr>
          <w:delText xml:space="preserve">  </w:delText>
        </w:r>
      </w:del>
      <w:ins w:id="894" w:author="Moritz Lautenbach" w:date="2014-04-16T09:16:00Z">
        <w:r w:rsidRPr="00155B02">
          <w:rPr>
            <w:lang w:val="en-GB"/>
          </w:rPr>
          <w:t xml:space="preserve"> </w:t>
        </w:r>
      </w:ins>
      <w:r w:rsidRPr="00155B02">
        <w:rPr>
          <w:lang w:val="en-GB"/>
        </w:rPr>
        <w:t xml:space="preserve">2 on Windows, </w:t>
      </w:r>
      <w:r w:rsidRPr="00155B02">
        <w:rPr>
          <w:rFonts w:ascii="Cambria Math" w:eastAsia="Arial Unicode MS" w:hAnsi="Cambria Math" w:cs="Cambria Math"/>
          <w:lang w:val="en-GB"/>
        </w:rPr>
        <w:t>⌘</w:t>
      </w:r>
      <w:r w:rsidRPr="00155B02">
        <w:rPr>
          <w:lang w:val="en-GB"/>
        </w:rPr>
        <w:t> + 2on Mac)</w:t>
      </w:r>
    </w:p>
    <w:p w14:paraId="0C35D967" w14:textId="77777777" w:rsidR="000959A2" w:rsidRPr="00155B02" w:rsidRDefault="000959A2">
      <w:pPr>
        <w:pStyle w:val="Standard-BlockCharCharChar"/>
        <w:rPr>
          <w:i/>
          <w:iCs/>
          <w:lang w:val="en-GB"/>
        </w:rPr>
      </w:pPr>
    </w:p>
    <w:p w14:paraId="08E208C2" w14:textId="77777777" w:rsidR="000959A2" w:rsidRPr="00155B02" w:rsidRDefault="000959A2">
      <w:pPr>
        <w:pStyle w:val="Standard-BlockCharCharChar"/>
        <w:rPr>
          <w:lang w:val="en-GB"/>
        </w:rPr>
      </w:pPr>
      <w:r w:rsidRPr="00155B02">
        <w:rPr>
          <w:lang w:val="en-GB"/>
        </w:rPr>
        <w:t>Splits the current event into two at the cursor position.</w:t>
      </w:r>
    </w:p>
    <w:p w14:paraId="6276A0C3" w14:textId="77777777" w:rsidR="000959A2" w:rsidRPr="00155B02" w:rsidRDefault="000959A2">
      <w:pPr>
        <w:pStyle w:val="Standard-BlockCharCharChar"/>
        <w:rPr>
          <w:lang w:val="en-GB"/>
        </w:rPr>
      </w:pPr>
    </w:p>
    <w:p w14:paraId="7C025212" w14:textId="77777777" w:rsidR="000959A2" w:rsidRPr="00155B02" w:rsidRDefault="000959A2">
      <w:pPr>
        <w:pStyle w:val="Standard-BlockCharCharChar"/>
        <w:rPr>
          <w:lang w:val="en-GB"/>
        </w:rPr>
      </w:pPr>
      <w:r w:rsidRPr="00155B02">
        <w:rPr>
          <w:lang w:val="en-GB"/>
        </w:rPr>
        <w:t>Before:</w:t>
      </w:r>
    </w:p>
    <w:p w14:paraId="001378B3" w14:textId="77777777" w:rsidR="000959A2" w:rsidRPr="00155B02" w:rsidRDefault="00D84B31">
      <w:pPr>
        <w:pStyle w:val="BildChar"/>
        <w:rPr>
          <w:rFonts w:ascii="Times New Roman" w:hAnsi="Times New Roman"/>
          <w:lang w:val="en-GB"/>
        </w:rPr>
      </w:pPr>
      <w:r>
        <w:rPr>
          <w:rFonts w:ascii="Times New Roman" w:hAnsi="Times New Roman"/>
          <w:lang w:val="en-GB"/>
        </w:rPr>
        <w:pict w14:anchorId="3F1C0898">
          <v:shape id="_x0000_i1189" type="#_x0000_t75" style="width:255.75pt;height:40.5pt" filled="t">
            <v:fill color2="black"/>
            <v:imagedata r:id="rId222" o:title=""/>
          </v:shape>
        </w:pict>
      </w:r>
    </w:p>
    <w:p w14:paraId="060A1DC2" w14:textId="77777777" w:rsidR="000959A2" w:rsidRPr="00155B02" w:rsidRDefault="000959A2">
      <w:pPr>
        <w:pStyle w:val="Standard-BlockCharCharChar"/>
        <w:rPr>
          <w:lang w:val="en-GB"/>
        </w:rPr>
      </w:pPr>
    </w:p>
    <w:p w14:paraId="4D244DD4" w14:textId="77777777" w:rsidR="000959A2" w:rsidRPr="00155B02" w:rsidRDefault="000959A2">
      <w:pPr>
        <w:pStyle w:val="Standard-BlockCharCharChar"/>
        <w:rPr>
          <w:lang w:val="en-GB"/>
        </w:rPr>
      </w:pPr>
      <w:r w:rsidRPr="00155B02">
        <w:rPr>
          <w:lang w:val="en-GB"/>
        </w:rPr>
        <w:t>After:</w:t>
      </w:r>
    </w:p>
    <w:p w14:paraId="04CAA7E9"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318272E1">
          <v:shape id="_x0000_i1190" type="#_x0000_t75" style="width:255pt;height:39pt" filled="t">
            <v:fill color2="black"/>
            <v:imagedata r:id="rId223" o:title=""/>
          </v:shape>
        </w:pict>
      </w:r>
    </w:p>
    <w:p w14:paraId="6D985A80" w14:textId="77777777" w:rsidR="000959A2" w:rsidRPr="00155B02" w:rsidRDefault="000959A2">
      <w:pPr>
        <w:pStyle w:val="Standard-BlockCharCharChar"/>
        <w:rPr>
          <w:lang w:val="en-GB"/>
        </w:rPr>
      </w:pPr>
    </w:p>
    <w:p w14:paraId="08D4DDEF" w14:textId="77777777" w:rsidR="000959A2" w:rsidRPr="00155B02" w:rsidRDefault="000959A2">
      <w:pPr>
        <w:pStyle w:val="Standard-BlockCharCharChar"/>
        <w:rPr>
          <w:lang w:val="en-GB"/>
        </w:rPr>
      </w:pPr>
      <w:r w:rsidRPr="00155B02">
        <w:rPr>
          <w:lang w:val="en-GB"/>
        </w:rPr>
        <w:t xml:space="preserve">If the current event only includes a time span from one time point to the next, a new time point will be inserted on the time axis. </w:t>
      </w:r>
    </w:p>
    <w:p w14:paraId="6952CFFF" w14:textId="77777777" w:rsidR="000959A2" w:rsidRPr="00155B02" w:rsidRDefault="000959A2">
      <w:pPr>
        <w:pStyle w:val="Standard-BlockCharCharChar"/>
        <w:rPr>
          <w:lang w:val="en-GB"/>
        </w:rPr>
      </w:pPr>
    </w:p>
    <w:p w14:paraId="29024FFE" w14:textId="77777777" w:rsidR="000959A2" w:rsidRPr="00155B02" w:rsidRDefault="000959A2">
      <w:pPr>
        <w:pStyle w:val="Standard-BlockCharCharChar"/>
        <w:rPr>
          <w:lang w:val="en-GB"/>
        </w:rPr>
      </w:pPr>
      <w:r w:rsidRPr="00155B02">
        <w:rPr>
          <w:lang w:val="en-GB"/>
        </w:rPr>
        <w:t xml:space="preserve">If the event has a time span from one time point up to two time points thereafter, like in the example, it will be split at the interjacent time point. </w:t>
      </w:r>
    </w:p>
    <w:p w14:paraId="58C37B65" w14:textId="77777777" w:rsidR="000959A2" w:rsidRPr="00155B02" w:rsidRDefault="000959A2">
      <w:pPr>
        <w:pStyle w:val="Standard-BlockCharCharChar"/>
        <w:rPr>
          <w:lang w:val="en-GB"/>
        </w:rPr>
      </w:pPr>
    </w:p>
    <w:p w14:paraId="5E61AD67" w14:textId="77777777" w:rsidR="000959A2" w:rsidRPr="00155B02" w:rsidRDefault="000959A2">
      <w:pPr>
        <w:pStyle w:val="Standard-BlockCharCharChar"/>
        <w:rPr>
          <w:lang w:val="en-GB"/>
        </w:rPr>
      </w:pPr>
      <w:r w:rsidRPr="00155B02">
        <w:rPr>
          <w:lang w:val="en-GB"/>
        </w:rPr>
        <w:t xml:space="preserve">If the time span is greater, a dialog will open in which the time point at which the event is to be split can be selected: </w:t>
      </w:r>
    </w:p>
    <w:p w14:paraId="64462ED8" w14:textId="77777777" w:rsidR="000959A2" w:rsidRPr="00155B02" w:rsidRDefault="000959A2">
      <w:pPr>
        <w:pStyle w:val="Standard-BlockCharCharChar"/>
        <w:rPr>
          <w:lang w:val="en-GB"/>
        </w:rPr>
      </w:pPr>
    </w:p>
    <w:p w14:paraId="737FF9EB" w14:textId="77777777" w:rsidR="000959A2" w:rsidRPr="00155B02" w:rsidRDefault="00D84B31">
      <w:pPr>
        <w:pStyle w:val="BildChar"/>
        <w:rPr>
          <w:rFonts w:ascii="Times New Roman" w:hAnsi="Times New Roman"/>
          <w:lang w:val="en-GB"/>
        </w:rPr>
      </w:pPr>
      <w:r>
        <w:rPr>
          <w:rFonts w:ascii="Times New Roman" w:hAnsi="Times New Roman"/>
          <w:lang w:val="en-GB"/>
        </w:rPr>
        <w:pict w14:anchorId="747DFC66">
          <v:shape id="_x0000_i1191" type="#_x0000_t75" style="width:156pt;height:112.5pt" filled="t">
            <v:fill color2="black"/>
            <v:imagedata r:id="rId224" o:title=""/>
          </v:shape>
        </w:pict>
      </w:r>
    </w:p>
    <w:p w14:paraId="0FA3AA54" w14:textId="77777777" w:rsidR="000959A2" w:rsidRPr="00155B02" w:rsidRDefault="000959A2" w:rsidP="00BC7D6E">
      <w:pPr>
        <w:pStyle w:val="berschrift3"/>
        <w:keepNext/>
        <w:numPr>
          <w:ilvl w:val="2"/>
          <w:numId w:val="84"/>
        </w:numPr>
        <w:ind w:left="482" w:hanging="482"/>
        <w:rPr>
          <w:rFonts w:cs="Times New Roman"/>
          <w:lang w:val="en-GB"/>
        </w:rPr>
      </w:pPr>
      <w:bookmarkStart w:id="895" w:name="_Event_%3E_Double_split"/>
      <w:bookmarkStart w:id="896" w:name="_Ref108438250"/>
      <w:bookmarkStart w:id="897" w:name="_Toc399421968"/>
      <w:bookmarkStart w:id="898" w:name="_Toc69130009"/>
      <w:bookmarkStart w:id="899" w:name="_Toc69129868"/>
      <w:bookmarkStart w:id="900" w:name="_Toc55213877"/>
      <w:bookmarkEnd w:id="895"/>
      <w:r w:rsidRPr="00155B02">
        <w:rPr>
          <w:rFonts w:cs="Times New Roman"/>
          <w:lang w:val="en-GB"/>
        </w:rPr>
        <w:lastRenderedPageBreak/>
        <w:t>Event &gt; Double split</w:t>
      </w:r>
      <w:bookmarkEnd w:id="896"/>
      <w:bookmarkEnd w:id="897"/>
      <w:r w:rsidRPr="00155B02">
        <w:rPr>
          <w:rFonts w:cs="Times New Roman"/>
          <w:lang w:val="en-GB"/>
        </w:rPr>
        <w:t> </w:t>
      </w:r>
      <w:bookmarkEnd w:id="898"/>
      <w:bookmarkEnd w:id="899"/>
      <w:bookmarkEnd w:id="900"/>
    </w:p>
    <w:p w14:paraId="14CA1908" w14:textId="77777777" w:rsidR="000959A2" w:rsidRPr="00155B02" w:rsidRDefault="000959A2">
      <w:pPr>
        <w:pStyle w:val="Standard-BlockCharCharChar"/>
        <w:keepNext/>
        <w:rPr>
          <w:lang w:val="en-GB"/>
        </w:rPr>
      </w:pPr>
      <w:r w:rsidRPr="00155B02">
        <w:rPr>
          <w:lang w:val="en-GB"/>
        </w:rPr>
        <w:t>(Shortcut: CTRL +</w:t>
      </w:r>
      <w:del w:id="901" w:author="Moritz Lautenbach" w:date="2014-04-16T09:16:00Z">
        <w:r w:rsidRPr="00155B02" w:rsidDel="004C1808">
          <w:rPr>
            <w:lang w:val="en-GB"/>
          </w:rPr>
          <w:delText xml:space="preserve">  </w:delText>
        </w:r>
      </w:del>
      <w:ins w:id="902" w:author="Moritz Lautenbach" w:date="2014-04-16T09:16:00Z">
        <w:r w:rsidRPr="00155B02">
          <w:rPr>
            <w:lang w:val="en-GB"/>
          </w:rPr>
          <w:t xml:space="preserve"> </w:t>
        </w:r>
      </w:ins>
      <w:r w:rsidRPr="00155B02">
        <w:rPr>
          <w:lang w:val="en-GB"/>
        </w:rPr>
        <w:t xml:space="preserve">3 on Windows, </w:t>
      </w:r>
      <w:r w:rsidRPr="00155B02">
        <w:rPr>
          <w:rFonts w:ascii="Cambria Math" w:eastAsia="Arial Unicode MS" w:hAnsi="Cambria Math" w:cs="Cambria Math"/>
          <w:lang w:val="en-GB"/>
        </w:rPr>
        <w:t>⌘</w:t>
      </w:r>
      <w:r w:rsidRPr="00155B02">
        <w:rPr>
          <w:lang w:val="en-GB"/>
        </w:rPr>
        <w:t> + 3on Mac)</w:t>
      </w:r>
    </w:p>
    <w:p w14:paraId="282F0A72" w14:textId="77777777" w:rsidR="000959A2" w:rsidRPr="00155B02" w:rsidRDefault="000959A2">
      <w:pPr>
        <w:pStyle w:val="Standard-BlockCharCharChar"/>
        <w:keepNext/>
        <w:rPr>
          <w:i/>
          <w:iCs/>
          <w:lang w:val="en-GB"/>
        </w:rPr>
      </w:pPr>
    </w:p>
    <w:p w14:paraId="2FB07648" w14:textId="77777777" w:rsidR="000959A2" w:rsidRPr="00155B02" w:rsidRDefault="000959A2">
      <w:pPr>
        <w:pStyle w:val="Standard-BlockCharCharChar"/>
        <w:keepNext/>
        <w:rPr>
          <w:lang w:val="en-GB"/>
        </w:rPr>
      </w:pPr>
      <w:r w:rsidRPr="00155B02">
        <w:rPr>
          <w:lang w:val="en-GB"/>
        </w:rPr>
        <w:t>Splits the current event according to the current text selection in three events.</w:t>
      </w:r>
    </w:p>
    <w:p w14:paraId="1FB66AD8" w14:textId="77777777" w:rsidR="000959A2" w:rsidRPr="00155B02" w:rsidRDefault="000959A2">
      <w:pPr>
        <w:pStyle w:val="Standard-BlockCharCharChar"/>
        <w:keepNext/>
        <w:rPr>
          <w:lang w:val="en-GB"/>
        </w:rPr>
      </w:pPr>
    </w:p>
    <w:p w14:paraId="342DAD45" w14:textId="77777777" w:rsidR="000959A2" w:rsidRPr="00155B02" w:rsidRDefault="000959A2">
      <w:pPr>
        <w:pStyle w:val="Standard-BlockCharCharChar"/>
        <w:keepNext/>
        <w:rPr>
          <w:lang w:val="en-GB"/>
        </w:rPr>
      </w:pPr>
      <w:r w:rsidRPr="00155B02">
        <w:rPr>
          <w:lang w:val="en-GB"/>
        </w:rPr>
        <w:t>Before:</w:t>
      </w:r>
    </w:p>
    <w:p w14:paraId="575D10DF"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2048CD04">
          <v:shape id="_x0000_i1192" type="#_x0000_t75" style="width:256.5pt;height:58.5pt" filled="t">
            <v:fill color2="black"/>
            <v:imagedata r:id="rId225" o:title=""/>
          </v:shape>
        </w:pict>
      </w:r>
    </w:p>
    <w:p w14:paraId="285D2EED" w14:textId="77777777" w:rsidR="000959A2" w:rsidRPr="00155B02" w:rsidRDefault="000959A2">
      <w:pPr>
        <w:pStyle w:val="Standard-BlockCharCharChar"/>
        <w:keepNext/>
        <w:rPr>
          <w:lang w:val="en-GB"/>
        </w:rPr>
      </w:pPr>
    </w:p>
    <w:p w14:paraId="19DE13DD" w14:textId="77777777" w:rsidR="000959A2" w:rsidRPr="00155B02" w:rsidRDefault="000959A2">
      <w:pPr>
        <w:pStyle w:val="Standard-BlockCharCharChar"/>
        <w:keepNext/>
        <w:rPr>
          <w:lang w:val="en-GB"/>
        </w:rPr>
      </w:pPr>
      <w:r w:rsidRPr="00155B02">
        <w:rPr>
          <w:lang w:val="en-GB"/>
        </w:rPr>
        <w:t>After:</w:t>
      </w:r>
    </w:p>
    <w:p w14:paraId="77ACCFFC"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23EDE4F4">
          <v:shape id="_x0000_i1193" type="#_x0000_t75" style="width:255pt;height:54.75pt" filled="t">
            <v:fill color2="black"/>
            <v:imagedata r:id="rId226" o:title=""/>
          </v:shape>
        </w:pict>
      </w:r>
    </w:p>
    <w:p w14:paraId="3BB3FA6C" w14:textId="77777777" w:rsidR="000959A2" w:rsidRPr="00155B02" w:rsidRDefault="000959A2">
      <w:pPr>
        <w:pStyle w:val="Standard-BlockCharCharChar"/>
        <w:rPr>
          <w:lang w:val="en-GB"/>
        </w:rPr>
      </w:pPr>
    </w:p>
    <w:p w14:paraId="029ACF17" w14:textId="77777777" w:rsidR="000959A2" w:rsidRPr="00155B02" w:rsidRDefault="000959A2">
      <w:pPr>
        <w:pStyle w:val="Standard-BlockCharCharChar"/>
        <w:rPr>
          <w:lang w:val="en-GB"/>
        </w:rPr>
      </w:pPr>
      <w:r w:rsidRPr="00155B02">
        <w:rPr>
          <w:lang w:val="en-GB"/>
        </w:rPr>
        <w:t xml:space="preserve">If the event in question covers more than one time interval this function is deactivated. In this case apply the function </w:t>
      </w:r>
      <w:r w:rsidRPr="00155B02">
        <w:rPr>
          <w:i/>
          <w:lang w:val="en-GB"/>
        </w:rPr>
        <w:t>Event &gt; Split Event</w:t>
      </w:r>
      <w:r w:rsidRPr="00155B02">
        <w:rPr>
          <w:lang w:val="en-GB"/>
        </w:rPr>
        <w:t xml:space="preserve"> twice.</w:t>
      </w:r>
    </w:p>
    <w:p w14:paraId="08074E45" w14:textId="77777777" w:rsidR="000959A2" w:rsidRPr="00155B02" w:rsidRDefault="000959A2">
      <w:pPr>
        <w:pStyle w:val="Standard-BlockCharCharChar"/>
        <w:rPr>
          <w:lang w:val="en-GB"/>
        </w:rPr>
      </w:pPr>
    </w:p>
    <w:p w14:paraId="1B52674A" w14:textId="77777777" w:rsidR="000959A2" w:rsidRPr="00155B02" w:rsidRDefault="000959A2">
      <w:pPr>
        <w:pStyle w:val="Standard-BlockCharCharChar"/>
        <w:rPr>
          <w:lang w:val="en-GB"/>
        </w:rPr>
      </w:pPr>
      <w:bookmarkStart w:id="903" w:name="_Event_%3E_Remove"/>
      <w:bookmarkEnd w:id="903"/>
    </w:p>
    <w:p w14:paraId="43515186" w14:textId="77777777" w:rsidR="000959A2" w:rsidRPr="00155B02" w:rsidRDefault="000959A2" w:rsidP="00BC7D6E">
      <w:pPr>
        <w:pStyle w:val="berschrift3"/>
        <w:numPr>
          <w:ilvl w:val="2"/>
          <w:numId w:val="84"/>
        </w:numPr>
        <w:ind w:left="482" w:hanging="482"/>
        <w:rPr>
          <w:rFonts w:cs="Times New Roman"/>
          <w:lang w:val="en-GB"/>
        </w:rPr>
      </w:pPr>
      <w:bookmarkStart w:id="904" w:name="_Event_%3E_Extend_to%20the%20right"/>
      <w:bookmarkStart w:id="905" w:name="_Ref108438352"/>
      <w:bookmarkStart w:id="906" w:name="_Toc69130011"/>
      <w:bookmarkStart w:id="907" w:name="_Toc69129870"/>
      <w:bookmarkStart w:id="908" w:name="_Toc55213879"/>
      <w:bookmarkStart w:id="909" w:name="_Toc399421969"/>
      <w:bookmarkEnd w:id="904"/>
      <w:r w:rsidRPr="00155B02">
        <w:rPr>
          <w:rFonts w:cs="Times New Roman"/>
          <w:lang w:val="en-GB"/>
        </w:rPr>
        <w:t>Event &gt; Extend to the right</w:t>
      </w:r>
      <w:bookmarkEnd w:id="905"/>
      <w:bookmarkEnd w:id="906"/>
      <w:bookmarkEnd w:id="907"/>
      <w:bookmarkEnd w:id="908"/>
      <w:bookmarkEnd w:id="909"/>
    </w:p>
    <w:p w14:paraId="21B14F7F" w14:textId="77777777" w:rsidR="000959A2" w:rsidRPr="00155B02" w:rsidRDefault="000959A2">
      <w:pPr>
        <w:pStyle w:val="Standard-BlockCharCharChar"/>
        <w:rPr>
          <w:iCs/>
          <w:lang w:val="en-GB"/>
        </w:rPr>
      </w:pPr>
      <w:r w:rsidRPr="00155B02">
        <w:rPr>
          <w:iCs/>
          <w:lang w:val="en-GB"/>
        </w:rPr>
        <w:t>(Shortcut: CTRL + </w:t>
      </w:r>
      <w:r w:rsidRPr="00155B02">
        <w:rPr>
          <w:lang w:val="en-GB"/>
        </w:rPr>
        <w:t></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lang w:val="en-GB"/>
        </w:rPr>
        <w:t></w:t>
      </w:r>
      <w:r w:rsidRPr="00155B02">
        <w:rPr>
          <w:iCs/>
          <w:lang w:val="en-GB"/>
        </w:rPr>
        <w:t>+</w:t>
      </w:r>
      <w:r w:rsidRPr="00155B02">
        <w:rPr>
          <w:iCs/>
          <w:lang w:val="en-GB"/>
        </w:rPr>
        <w:t>on Mac)</w:t>
      </w:r>
    </w:p>
    <w:p w14:paraId="2A4373C9" w14:textId="77777777" w:rsidR="000959A2" w:rsidRPr="00155B02" w:rsidRDefault="000959A2">
      <w:pPr>
        <w:pStyle w:val="Standard-BlockCharCharChar"/>
        <w:rPr>
          <w:lang w:val="en-GB"/>
        </w:rPr>
      </w:pPr>
    </w:p>
    <w:p w14:paraId="78BDA5C8" w14:textId="77777777" w:rsidR="000959A2" w:rsidRPr="00155B02" w:rsidRDefault="000959A2">
      <w:pPr>
        <w:pStyle w:val="Standard-BlockCharCharChar"/>
        <w:rPr>
          <w:lang w:val="en-GB"/>
        </w:rPr>
      </w:pPr>
      <w:r w:rsidRPr="00155B02">
        <w:rPr>
          <w:lang w:val="en-GB"/>
        </w:rPr>
        <w:t>Extends the currently selected event to the right by one time point.</w:t>
      </w:r>
    </w:p>
    <w:p w14:paraId="1E8DD99A" w14:textId="77777777" w:rsidR="000959A2" w:rsidRPr="00155B02" w:rsidRDefault="000959A2">
      <w:pPr>
        <w:pStyle w:val="Standard-BlockCharCharChar"/>
        <w:rPr>
          <w:lang w:val="en-GB"/>
        </w:rPr>
      </w:pPr>
    </w:p>
    <w:p w14:paraId="42E1AACF" w14:textId="77777777" w:rsidR="000959A2" w:rsidRPr="00155B02" w:rsidRDefault="000959A2">
      <w:pPr>
        <w:pStyle w:val="Standard-BlockCharCharChar"/>
        <w:rPr>
          <w:lang w:val="en-GB"/>
        </w:rPr>
      </w:pPr>
      <w:r w:rsidRPr="00155B02">
        <w:rPr>
          <w:lang w:val="en-GB"/>
        </w:rPr>
        <w:t>Before:</w:t>
      </w:r>
    </w:p>
    <w:p w14:paraId="66629413" w14:textId="77777777" w:rsidR="000959A2" w:rsidRPr="00155B02" w:rsidRDefault="00D84B31">
      <w:pPr>
        <w:pStyle w:val="BildChar"/>
        <w:rPr>
          <w:rFonts w:ascii="Times New Roman" w:hAnsi="Times New Roman"/>
          <w:lang w:val="en-GB"/>
        </w:rPr>
      </w:pPr>
      <w:r>
        <w:rPr>
          <w:rFonts w:ascii="Times New Roman" w:hAnsi="Times New Roman"/>
          <w:lang w:val="en-GB"/>
        </w:rPr>
        <w:pict w14:anchorId="78751797">
          <v:shape id="_x0000_i1194" type="#_x0000_t75" style="width:255pt;height:55.5pt" filled="t">
            <v:fill color2="black"/>
            <v:imagedata r:id="rId227" o:title=""/>
          </v:shape>
        </w:pict>
      </w:r>
    </w:p>
    <w:p w14:paraId="6ED784AD" w14:textId="77777777" w:rsidR="000959A2" w:rsidRPr="00155B02" w:rsidRDefault="000959A2">
      <w:pPr>
        <w:pStyle w:val="Standard-BlockCharCharChar"/>
        <w:rPr>
          <w:lang w:val="en-GB"/>
        </w:rPr>
      </w:pPr>
    </w:p>
    <w:p w14:paraId="5D09D0A4" w14:textId="77777777" w:rsidR="000959A2" w:rsidRPr="00155B02" w:rsidRDefault="000959A2">
      <w:pPr>
        <w:pStyle w:val="Standard-BlockCharCharChar"/>
        <w:rPr>
          <w:lang w:val="en-GB"/>
        </w:rPr>
      </w:pPr>
      <w:r w:rsidRPr="00155B02">
        <w:rPr>
          <w:lang w:val="en-GB"/>
        </w:rPr>
        <w:lastRenderedPageBreak/>
        <w:t>After:</w:t>
      </w:r>
    </w:p>
    <w:p w14:paraId="5C95FDB7" w14:textId="77777777" w:rsidR="000959A2" w:rsidRPr="00155B02" w:rsidRDefault="00D84B31">
      <w:pPr>
        <w:pStyle w:val="BildChar"/>
        <w:rPr>
          <w:rFonts w:ascii="Times New Roman" w:hAnsi="Times New Roman"/>
          <w:lang w:val="en-GB"/>
        </w:rPr>
      </w:pPr>
      <w:r>
        <w:rPr>
          <w:rFonts w:ascii="Times New Roman" w:hAnsi="Times New Roman"/>
          <w:lang w:val="en-GB"/>
        </w:rPr>
        <w:pict w14:anchorId="3F16E97A">
          <v:shape id="_x0000_i1195" type="#_x0000_t75" style="width:254.25pt;height:54pt" filled="t">
            <v:fill color2="black"/>
            <v:imagedata r:id="rId228" o:title=""/>
          </v:shape>
        </w:pict>
      </w:r>
    </w:p>
    <w:p w14:paraId="01334308" w14:textId="77777777" w:rsidR="000959A2" w:rsidRPr="00155B02" w:rsidRDefault="000959A2">
      <w:pPr>
        <w:pStyle w:val="BildChar"/>
        <w:rPr>
          <w:rFonts w:ascii="Times New Roman" w:hAnsi="Times New Roman"/>
          <w:lang w:val="en-GB"/>
        </w:rPr>
      </w:pPr>
    </w:p>
    <w:p w14:paraId="269F2C73" w14:textId="77777777" w:rsidR="000959A2" w:rsidRPr="00155B02" w:rsidRDefault="000959A2">
      <w:pPr>
        <w:pStyle w:val="Standard-BlockCharCharChar"/>
        <w:rPr>
          <w:lang w:val="en-GB"/>
        </w:rPr>
      </w:pPr>
    </w:p>
    <w:p w14:paraId="43790781" w14:textId="77777777" w:rsidR="000959A2" w:rsidRPr="00155B02" w:rsidRDefault="000959A2" w:rsidP="00BC7D6E">
      <w:pPr>
        <w:pStyle w:val="berschrift3"/>
        <w:numPr>
          <w:ilvl w:val="2"/>
          <w:numId w:val="84"/>
        </w:numPr>
        <w:ind w:left="482" w:hanging="482"/>
        <w:rPr>
          <w:rFonts w:cs="Times New Roman"/>
          <w:lang w:val="en-GB"/>
        </w:rPr>
      </w:pPr>
      <w:bookmarkStart w:id="910" w:name="_Event_%3E_Extend_to%20the%20left"/>
      <w:bookmarkStart w:id="911" w:name="_Ref108438359"/>
      <w:bookmarkStart w:id="912" w:name="_Toc69130012"/>
      <w:bookmarkStart w:id="913" w:name="_Toc69129871"/>
      <w:bookmarkStart w:id="914" w:name="_Toc55213880"/>
      <w:bookmarkStart w:id="915" w:name="_Toc399421970"/>
      <w:bookmarkEnd w:id="910"/>
      <w:r w:rsidRPr="00155B02">
        <w:rPr>
          <w:rFonts w:cs="Times New Roman"/>
          <w:lang w:val="en-GB"/>
        </w:rPr>
        <w:t>Event &gt; Extend to the left</w:t>
      </w:r>
      <w:bookmarkEnd w:id="911"/>
      <w:bookmarkEnd w:id="912"/>
      <w:bookmarkEnd w:id="913"/>
      <w:bookmarkEnd w:id="914"/>
      <w:bookmarkEnd w:id="915"/>
    </w:p>
    <w:p w14:paraId="1521A909" w14:textId="77777777" w:rsidR="000959A2" w:rsidRPr="00155B02" w:rsidRDefault="000959A2">
      <w:pPr>
        <w:pStyle w:val="Standard-BlockCharCharChar"/>
        <w:rPr>
          <w:iCs/>
          <w:lang w:val="en-GB"/>
        </w:rPr>
      </w:pPr>
      <w:r w:rsidRPr="00155B02">
        <w:rPr>
          <w:iCs/>
          <w:lang w:val="en-GB"/>
        </w:rPr>
        <w:t>(Shortcut: CTRL + </w:t>
      </w:r>
      <w:r w:rsidRPr="00155B02">
        <w:rPr>
          <w:lang w:val="en-GB"/>
        </w:rPr>
        <w:t></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lang w:val="en-GB"/>
        </w:rPr>
        <w:t></w:t>
      </w:r>
      <w:r w:rsidRPr="00155B02">
        <w:rPr>
          <w:iCs/>
          <w:lang w:val="en-GB"/>
        </w:rPr>
        <w:t>+</w:t>
      </w:r>
      <w:r w:rsidRPr="00155B02">
        <w:rPr>
          <w:iCs/>
          <w:lang w:val="en-GB"/>
        </w:rPr>
        <w:t>on Mac)</w:t>
      </w:r>
    </w:p>
    <w:p w14:paraId="475E6CE0" w14:textId="77777777" w:rsidR="000959A2" w:rsidRPr="00155B02" w:rsidRDefault="000959A2">
      <w:pPr>
        <w:pStyle w:val="Standard-BlockCharCharChar"/>
        <w:rPr>
          <w:lang w:val="en-GB"/>
        </w:rPr>
      </w:pPr>
    </w:p>
    <w:p w14:paraId="0C83A678" w14:textId="77777777" w:rsidR="000959A2" w:rsidRPr="00155B02" w:rsidRDefault="000959A2">
      <w:pPr>
        <w:pStyle w:val="Standard-BlockCharCharChar"/>
        <w:rPr>
          <w:lang w:val="en-GB"/>
        </w:rPr>
      </w:pPr>
      <w:r w:rsidRPr="00155B02">
        <w:rPr>
          <w:lang w:val="en-GB"/>
        </w:rPr>
        <w:t>Extends the currently selected event to the left by one time point.</w:t>
      </w:r>
    </w:p>
    <w:p w14:paraId="3195FBF2" w14:textId="77777777" w:rsidR="000959A2" w:rsidRPr="00155B02" w:rsidRDefault="000959A2" w:rsidP="00BC7D6E">
      <w:pPr>
        <w:pStyle w:val="berschrift3"/>
        <w:numPr>
          <w:ilvl w:val="2"/>
          <w:numId w:val="84"/>
        </w:numPr>
        <w:ind w:left="482" w:hanging="482"/>
        <w:rPr>
          <w:rFonts w:cs="Times New Roman"/>
          <w:lang w:val="en-GB"/>
        </w:rPr>
      </w:pPr>
      <w:bookmarkStart w:id="916" w:name="_Event_%3E_Shrink_on%20the%20right"/>
      <w:bookmarkStart w:id="917" w:name="_Ref108438367"/>
      <w:bookmarkStart w:id="918" w:name="_Toc69130013"/>
      <w:bookmarkStart w:id="919" w:name="_Toc69129872"/>
      <w:bookmarkStart w:id="920" w:name="_Toc55213881"/>
      <w:bookmarkEnd w:id="916"/>
    </w:p>
    <w:p w14:paraId="61EF4F26" w14:textId="77777777" w:rsidR="000959A2" w:rsidRPr="00155B02" w:rsidRDefault="000959A2" w:rsidP="00BC7D6E">
      <w:pPr>
        <w:pStyle w:val="berschrift3"/>
        <w:numPr>
          <w:ilvl w:val="2"/>
          <w:numId w:val="84"/>
        </w:numPr>
        <w:ind w:left="482" w:hanging="482"/>
        <w:rPr>
          <w:rFonts w:cs="Times New Roman"/>
          <w:lang w:val="en-GB"/>
        </w:rPr>
      </w:pPr>
      <w:bookmarkStart w:id="921" w:name="_Toc399421971"/>
      <w:r w:rsidRPr="00155B02">
        <w:rPr>
          <w:rFonts w:cs="Times New Roman"/>
          <w:lang w:val="en-GB"/>
        </w:rPr>
        <w:t>Event &gt; Shrink on the right</w:t>
      </w:r>
      <w:bookmarkEnd w:id="917"/>
      <w:bookmarkEnd w:id="918"/>
      <w:bookmarkEnd w:id="919"/>
      <w:bookmarkEnd w:id="920"/>
      <w:bookmarkEnd w:id="921"/>
    </w:p>
    <w:p w14:paraId="34BC55A6" w14:textId="77777777" w:rsidR="000959A2" w:rsidRPr="00155B02" w:rsidRDefault="000959A2">
      <w:pPr>
        <w:pStyle w:val="Standard-BlockCharCharChar"/>
        <w:rPr>
          <w:lang w:val="en-GB"/>
        </w:rPr>
      </w:pPr>
      <w:r w:rsidRPr="00155B02">
        <w:rPr>
          <w:lang w:val="en-GB"/>
        </w:rPr>
        <w:t xml:space="preserve">(Shortcut: CTRL + Alt + </w:t>
      </w:r>
      <w:r w:rsidRPr="00155B02">
        <w:rPr>
          <w:iCs/>
          <w:lang w:val="en-GB"/>
        </w:rPr>
        <w:t></w:t>
      </w:r>
      <w:r w:rsidRPr="00155B02">
        <w:rPr>
          <w:lang w:val="en-GB"/>
        </w:rPr>
        <w:t xml:space="preserve"> on Windows, </w:t>
      </w:r>
      <w:r w:rsidRPr="00155B02">
        <w:rPr>
          <w:rFonts w:ascii="Cambria Math" w:eastAsia="Arial Unicode MS" w:hAnsi="Cambria Math" w:cs="Cambria Math"/>
          <w:lang w:val="en-GB"/>
        </w:rPr>
        <w:t>⌘</w:t>
      </w:r>
      <w:r w:rsidRPr="00155B02">
        <w:rPr>
          <w:lang w:val="en-GB"/>
        </w:rPr>
        <w:t> +</w:t>
      </w:r>
      <w:del w:id="922" w:author="Moritz Lautenbach" w:date="2014-04-16T09:16:00Z">
        <w:r w:rsidRPr="00155B02" w:rsidDel="004C1808">
          <w:rPr>
            <w:lang w:val="en-GB"/>
          </w:rPr>
          <w:delText xml:space="preserve">  </w:delText>
        </w:r>
      </w:del>
      <w:ins w:id="923" w:author="Moritz Lautenbach" w:date="2014-04-16T09:16:00Z">
        <w:r w:rsidRPr="00155B02">
          <w:rPr>
            <w:lang w:val="en-GB"/>
          </w:rPr>
          <w:t xml:space="preserve"> </w:t>
        </w:r>
      </w:ins>
      <w:r w:rsidRPr="00155B02">
        <w:rPr>
          <w:lang w:val="en-GB"/>
        </w:rPr>
        <w:t xml:space="preserve">Alt+ </w:t>
      </w:r>
      <w:r w:rsidRPr="00155B02">
        <w:rPr>
          <w:iCs/>
          <w:lang w:val="en-GB"/>
        </w:rPr>
        <w:t></w:t>
      </w:r>
      <w:r w:rsidRPr="00155B02">
        <w:rPr>
          <w:lang w:val="en-GB"/>
        </w:rPr>
        <w:t xml:space="preserve"> on Mac)</w:t>
      </w:r>
    </w:p>
    <w:p w14:paraId="382E89E9" w14:textId="77777777" w:rsidR="000959A2" w:rsidRPr="00155B02" w:rsidRDefault="000959A2">
      <w:pPr>
        <w:pStyle w:val="Standard-BlockCharCharChar"/>
        <w:rPr>
          <w:lang w:val="en-GB"/>
        </w:rPr>
      </w:pPr>
    </w:p>
    <w:p w14:paraId="6C6D89DB" w14:textId="77777777" w:rsidR="000959A2" w:rsidRPr="00155B02" w:rsidRDefault="000959A2">
      <w:pPr>
        <w:pStyle w:val="Standard-BlockCharCharChar"/>
        <w:rPr>
          <w:lang w:val="en-GB"/>
        </w:rPr>
      </w:pPr>
      <w:r w:rsidRPr="00155B02">
        <w:rPr>
          <w:lang w:val="en-GB"/>
        </w:rPr>
        <w:t>Shrinks the currently selected event by one time point from the right.</w:t>
      </w:r>
    </w:p>
    <w:p w14:paraId="414E8B13" w14:textId="77777777" w:rsidR="000959A2" w:rsidRPr="00155B02" w:rsidRDefault="000959A2">
      <w:pPr>
        <w:pStyle w:val="Standard-BlockCharCharChar"/>
        <w:rPr>
          <w:lang w:val="en-GB"/>
        </w:rPr>
      </w:pPr>
    </w:p>
    <w:p w14:paraId="7D3A1CC2" w14:textId="77777777" w:rsidR="000959A2" w:rsidRPr="00155B02" w:rsidRDefault="000959A2">
      <w:pPr>
        <w:pStyle w:val="Standard-BlockCharCharChar"/>
        <w:rPr>
          <w:lang w:val="en-GB"/>
        </w:rPr>
      </w:pPr>
      <w:r w:rsidRPr="00155B02">
        <w:rPr>
          <w:lang w:val="en-GB"/>
        </w:rPr>
        <w:t>Before:</w:t>
      </w:r>
    </w:p>
    <w:p w14:paraId="396E3BE8" w14:textId="77777777" w:rsidR="000959A2" w:rsidRPr="00155B02" w:rsidRDefault="00D84B31">
      <w:pPr>
        <w:pStyle w:val="BildChar"/>
        <w:rPr>
          <w:rFonts w:ascii="Times New Roman" w:hAnsi="Times New Roman"/>
          <w:lang w:val="en-GB"/>
        </w:rPr>
      </w:pPr>
      <w:r>
        <w:rPr>
          <w:rFonts w:ascii="Times New Roman" w:hAnsi="Times New Roman"/>
          <w:lang w:val="en-GB"/>
        </w:rPr>
        <w:pict w14:anchorId="6D07BD44">
          <v:shape id="_x0000_i1196" type="#_x0000_t75" style="width:255pt;height:54pt" filled="t">
            <v:fill color2="black"/>
            <v:imagedata r:id="rId228" o:title=""/>
          </v:shape>
        </w:pict>
      </w:r>
    </w:p>
    <w:p w14:paraId="54FD0FD1" w14:textId="77777777" w:rsidR="000959A2" w:rsidRPr="00155B02" w:rsidRDefault="000959A2">
      <w:pPr>
        <w:pStyle w:val="Standard-BlockCharCharChar"/>
        <w:rPr>
          <w:lang w:val="en-GB"/>
        </w:rPr>
      </w:pPr>
    </w:p>
    <w:p w14:paraId="0B54AB48" w14:textId="77777777" w:rsidR="000959A2" w:rsidRPr="00155B02" w:rsidRDefault="000959A2">
      <w:pPr>
        <w:pStyle w:val="Standard-BlockCharCharChar"/>
        <w:keepNext/>
        <w:rPr>
          <w:lang w:val="en-GB"/>
        </w:rPr>
      </w:pPr>
      <w:r w:rsidRPr="00155B02">
        <w:rPr>
          <w:lang w:val="en-GB"/>
        </w:rPr>
        <w:t>After:</w:t>
      </w:r>
    </w:p>
    <w:p w14:paraId="4A3BA147"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5CF4D2A3">
          <v:shape id="_x0000_i1197" type="#_x0000_t75" style="width:255pt;height:55.5pt" filled="t">
            <v:fill color2="black"/>
            <v:imagedata r:id="rId227" o:title=""/>
          </v:shape>
        </w:pict>
      </w:r>
    </w:p>
    <w:p w14:paraId="6CA6FC81" w14:textId="77777777" w:rsidR="000959A2" w:rsidRPr="00155B02" w:rsidRDefault="000959A2">
      <w:pPr>
        <w:pStyle w:val="Standard-BlockCharCharChar"/>
        <w:rPr>
          <w:lang w:val="en-GB"/>
        </w:rPr>
      </w:pPr>
    </w:p>
    <w:p w14:paraId="5D31C74A" w14:textId="77777777" w:rsidR="000959A2" w:rsidRPr="00155B02" w:rsidRDefault="000959A2" w:rsidP="00BC7D6E">
      <w:pPr>
        <w:pStyle w:val="berschrift3"/>
        <w:numPr>
          <w:ilvl w:val="2"/>
          <w:numId w:val="84"/>
        </w:numPr>
        <w:ind w:left="482" w:hanging="482"/>
        <w:rPr>
          <w:rFonts w:cs="Times New Roman"/>
          <w:lang w:val="en-GB"/>
        </w:rPr>
      </w:pPr>
      <w:bookmarkStart w:id="924" w:name="_Event_%3E_Shrink_on%20the%20left"/>
      <w:bookmarkStart w:id="925" w:name="_Ref108438374"/>
      <w:bookmarkStart w:id="926" w:name="_Toc69130014"/>
      <w:bookmarkStart w:id="927" w:name="_Toc69129873"/>
      <w:bookmarkStart w:id="928" w:name="_Toc55213882"/>
      <w:bookmarkStart w:id="929" w:name="_Toc399421972"/>
      <w:bookmarkEnd w:id="924"/>
      <w:r w:rsidRPr="00155B02">
        <w:rPr>
          <w:rFonts w:cs="Times New Roman"/>
          <w:lang w:val="en-GB"/>
        </w:rPr>
        <w:t>Event &gt; Shrink on the left</w:t>
      </w:r>
      <w:bookmarkEnd w:id="925"/>
      <w:bookmarkEnd w:id="926"/>
      <w:bookmarkEnd w:id="927"/>
      <w:bookmarkEnd w:id="928"/>
      <w:bookmarkEnd w:id="929"/>
    </w:p>
    <w:p w14:paraId="59B74769" w14:textId="77777777" w:rsidR="000959A2" w:rsidRPr="00155B02" w:rsidRDefault="000959A2">
      <w:pPr>
        <w:pStyle w:val="Standard-BlockCharCharChar"/>
        <w:rPr>
          <w:iCs/>
          <w:lang w:val="en-GB"/>
        </w:rPr>
      </w:pPr>
      <w:r w:rsidRPr="00155B02">
        <w:rPr>
          <w:iCs/>
          <w:lang w:val="en-GB"/>
        </w:rPr>
        <w:t>(Shortcut: CTRL + </w:t>
      </w:r>
      <w:r w:rsidRPr="00155B02">
        <w:rPr>
          <w:lang w:val="en-GB"/>
        </w:rPr>
        <w:t xml:space="preserve">Alt </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w:t>
      </w:r>
      <w:del w:id="930" w:author="Moritz Lautenbach" w:date="2014-04-16T09:16:00Z">
        <w:r w:rsidRPr="00155B02" w:rsidDel="004C1808">
          <w:rPr>
            <w:iCs/>
            <w:lang w:val="en-GB"/>
          </w:rPr>
          <w:delText xml:space="preserve">  </w:delText>
        </w:r>
      </w:del>
      <w:ins w:id="931" w:author="Moritz Lautenbach" w:date="2014-04-16T09:16:00Z">
        <w:r w:rsidRPr="00155B02">
          <w:rPr>
            <w:iCs/>
            <w:lang w:val="en-GB"/>
          </w:rPr>
          <w:t xml:space="preserve"> </w:t>
        </w:r>
      </w:ins>
      <w:r w:rsidRPr="00155B02">
        <w:rPr>
          <w:iCs/>
          <w:lang w:val="en-GB"/>
        </w:rPr>
        <w:t xml:space="preserve">Alt+ </w:t>
      </w:r>
      <w:r w:rsidRPr="00155B02">
        <w:rPr>
          <w:iCs/>
          <w:lang w:val="en-GB"/>
        </w:rPr>
        <w:t> on Mac)</w:t>
      </w:r>
    </w:p>
    <w:p w14:paraId="673B65B4" w14:textId="77777777" w:rsidR="000959A2" w:rsidRPr="00155B02" w:rsidRDefault="000959A2">
      <w:pPr>
        <w:pStyle w:val="Standard-BlockCharCharChar"/>
        <w:rPr>
          <w:lang w:val="en-GB"/>
        </w:rPr>
      </w:pPr>
    </w:p>
    <w:p w14:paraId="6CB98D12" w14:textId="77777777" w:rsidR="000959A2" w:rsidRPr="00155B02" w:rsidRDefault="000959A2">
      <w:pPr>
        <w:pStyle w:val="Standard-BlockCharCharChar"/>
        <w:rPr>
          <w:lang w:val="en-GB"/>
        </w:rPr>
      </w:pPr>
      <w:r w:rsidRPr="00155B02">
        <w:rPr>
          <w:lang w:val="en-GB"/>
        </w:rPr>
        <w:t>Shrinks the currently selected event by one time point from the left.</w:t>
      </w:r>
    </w:p>
    <w:p w14:paraId="2565CDD9" w14:textId="77777777" w:rsidR="000959A2" w:rsidRPr="00155B02" w:rsidRDefault="000959A2">
      <w:pPr>
        <w:pStyle w:val="Standard-BlockCharCharChar"/>
        <w:rPr>
          <w:lang w:val="en-GB"/>
        </w:rPr>
      </w:pPr>
    </w:p>
    <w:p w14:paraId="4D96BD4C" w14:textId="77777777" w:rsidR="000959A2" w:rsidRPr="00155B02" w:rsidRDefault="000959A2" w:rsidP="00BC7D6E">
      <w:pPr>
        <w:pStyle w:val="berschrift3"/>
        <w:numPr>
          <w:ilvl w:val="2"/>
          <w:numId w:val="84"/>
        </w:numPr>
        <w:ind w:left="482" w:hanging="482"/>
        <w:rPr>
          <w:rFonts w:cs="Times New Roman"/>
          <w:lang w:val="en-GB"/>
        </w:rPr>
      </w:pPr>
      <w:bookmarkStart w:id="932" w:name="_Event_%3E_Move_to%20the%20right"/>
      <w:bookmarkStart w:id="933" w:name="_Ref108438381"/>
      <w:bookmarkStart w:id="934" w:name="_Toc69130015"/>
      <w:bookmarkStart w:id="935" w:name="_Toc69129874"/>
      <w:bookmarkStart w:id="936" w:name="_Toc55213883"/>
      <w:bookmarkStart w:id="937" w:name="_Toc399421973"/>
      <w:bookmarkEnd w:id="932"/>
      <w:r w:rsidRPr="00155B02">
        <w:rPr>
          <w:rFonts w:cs="Times New Roman"/>
          <w:lang w:val="en-GB"/>
        </w:rPr>
        <w:t>Event &gt; Move to the right</w:t>
      </w:r>
      <w:bookmarkEnd w:id="933"/>
      <w:bookmarkEnd w:id="934"/>
      <w:bookmarkEnd w:id="935"/>
      <w:bookmarkEnd w:id="936"/>
      <w:bookmarkEnd w:id="937"/>
    </w:p>
    <w:p w14:paraId="2AE8E0AE" w14:textId="77777777" w:rsidR="000959A2" w:rsidRPr="00155B02" w:rsidRDefault="000959A2">
      <w:pPr>
        <w:pStyle w:val="Standard-BlockCharCharChar"/>
        <w:rPr>
          <w:iCs/>
          <w:lang w:val="en-GB"/>
        </w:rPr>
      </w:pPr>
      <w:r w:rsidRPr="00155B02">
        <w:rPr>
          <w:iCs/>
          <w:lang w:val="en-GB"/>
        </w:rPr>
        <w:t xml:space="preserve">(Shortcut: </w:t>
      </w:r>
      <w:r w:rsidRPr="00155B02">
        <w:rPr>
          <w:lang w:val="en-GB"/>
        </w:rPr>
        <w:t>CTRL + </w:t>
      </w:r>
      <w:r w:rsidRPr="00155B02">
        <w:rPr>
          <w:iCs/>
          <w:lang w:val="en-GB"/>
        </w:rPr>
        <w:t></w:t>
      </w:r>
      <w:r w:rsidRPr="00155B02">
        <w:rPr>
          <w:lang w:val="en-GB"/>
        </w:rPr>
        <w:t xml:space="preserve"> </w:t>
      </w:r>
      <w:r w:rsidRPr="00155B02">
        <w:rPr>
          <w:iCs/>
          <w:lang w:val="en-GB"/>
        </w:rPr>
        <w:t xml:space="preserve">on Windows, </w:t>
      </w:r>
      <w:r w:rsidRPr="00155B02">
        <w:rPr>
          <w:rFonts w:ascii="Cambria Math" w:eastAsia="Arial Unicode MS" w:hAnsi="Cambria Math" w:cs="Cambria Math"/>
          <w:lang w:val="en-GB"/>
        </w:rPr>
        <w:t>⌘</w:t>
      </w:r>
      <w:r w:rsidRPr="00155B02">
        <w:rPr>
          <w:lang w:val="en-GB"/>
        </w:rPr>
        <w:t> + </w:t>
      </w:r>
      <w:r w:rsidRPr="00155B02">
        <w:rPr>
          <w:iCs/>
          <w:lang w:val="en-GB"/>
        </w:rPr>
        <w:t></w:t>
      </w:r>
      <w:r w:rsidRPr="00155B02">
        <w:rPr>
          <w:lang w:val="en-GB"/>
        </w:rPr>
        <w:t xml:space="preserve"> </w:t>
      </w:r>
      <w:r w:rsidRPr="00155B02">
        <w:rPr>
          <w:iCs/>
          <w:lang w:val="en-GB"/>
        </w:rPr>
        <w:t>on Mac)</w:t>
      </w:r>
    </w:p>
    <w:p w14:paraId="43004568" w14:textId="77777777" w:rsidR="000959A2" w:rsidRPr="00155B02" w:rsidRDefault="000959A2">
      <w:pPr>
        <w:pStyle w:val="Standard-BlockCharCharChar"/>
        <w:rPr>
          <w:lang w:val="en-GB"/>
        </w:rPr>
      </w:pPr>
    </w:p>
    <w:p w14:paraId="7C738A95" w14:textId="77777777" w:rsidR="000959A2" w:rsidRPr="00155B02" w:rsidRDefault="000959A2">
      <w:pPr>
        <w:pStyle w:val="Standard-BlockCharCharChar"/>
        <w:rPr>
          <w:lang w:val="en-GB"/>
        </w:rPr>
      </w:pPr>
      <w:r w:rsidRPr="00155B02">
        <w:rPr>
          <w:lang w:val="en-GB"/>
        </w:rPr>
        <w:t>Moves the currently selected event to the right by one time point.</w:t>
      </w:r>
    </w:p>
    <w:p w14:paraId="7798743B" w14:textId="77777777" w:rsidR="000959A2" w:rsidRPr="00155B02" w:rsidRDefault="000959A2">
      <w:pPr>
        <w:pStyle w:val="Standard-BlockCharCharChar"/>
        <w:rPr>
          <w:lang w:val="en-GB"/>
        </w:rPr>
      </w:pPr>
    </w:p>
    <w:p w14:paraId="2EAFF040" w14:textId="77777777" w:rsidR="000959A2" w:rsidRPr="00155B02" w:rsidRDefault="000959A2">
      <w:pPr>
        <w:pStyle w:val="Standard-BlockCharCharChar"/>
        <w:rPr>
          <w:lang w:val="en-GB"/>
        </w:rPr>
      </w:pPr>
      <w:r w:rsidRPr="00155B02">
        <w:rPr>
          <w:lang w:val="en-GB"/>
        </w:rPr>
        <w:t>Before:</w:t>
      </w:r>
    </w:p>
    <w:p w14:paraId="2EA0819F" w14:textId="77777777" w:rsidR="000959A2" w:rsidRPr="00155B02" w:rsidRDefault="00D84B31">
      <w:pPr>
        <w:pStyle w:val="BildChar"/>
        <w:rPr>
          <w:rFonts w:ascii="Times New Roman" w:hAnsi="Times New Roman"/>
          <w:lang w:val="en-GB"/>
        </w:rPr>
      </w:pPr>
      <w:r>
        <w:rPr>
          <w:rFonts w:ascii="Times New Roman" w:hAnsi="Times New Roman"/>
          <w:lang w:val="en-GB"/>
        </w:rPr>
        <w:pict w14:anchorId="374197A6">
          <v:shape id="_x0000_i1198" type="#_x0000_t75" style="width:255pt;height:55.5pt" filled="t">
            <v:fill color2="black"/>
            <v:imagedata r:id="rId229" o:title=""/>
          </v:shape>
        </w:pict>
      </w:r>
    </w:p>
    <w:p w14:paraId="5E997758" w14:textId="77777777" w:rsidR="000959A2" w:rsidRPr="00155B02" w:rsidRDefault="000959A2">
      <w:pPr>
        <w:pStyle w:val="Standard-BlockCharCharChar"/>
        <w:rPr>
          <w:lang w:val="en-GB"/>
        </w:rPr>
      </w:pPr>
    </w:p>
    <w:p w14:paraId="408448DB" w14:textId="77777777" w:rsidR="000959A2" w:rsidRPr="00155B02" w:rsidRDefault="000959A2">
      <w:pPr>
        <w:pStyle w:val="Standard-BlockCharCharChar"/>
        <w:rPr>
          <w:lang w:val="en-GB"/>
        </w:rPr>
      </w:pPr>
      <w:r w:rsidRPr="00155B02">
        <w:rPr>
          <w:lang w:val="en-GB"/>
        </w:rPr>
        <w:t xml:space="preserve">After: </w:t>
      </w:r>
    </w:p>
    <w:p w14:paraId="2DEBC3E4" w14:textId="77777777" w:rsidR="000959A2" w:rsidRPr="00155B02" w:rsidRDefault="00D84B31">
      <w:pPr>
        <w:pStyle w:val="BildChar"/>
        <w:rPr>
          <w:rFonts w:ascii="Times New Roman" w:hAnsi="Times New Roman"/>
          <w:lang w:val="en-GB"/>
        </w:rPr>
      </w:pPr>
      <w:r>
        <w:rPr>
          <w:rFonts w:ascii="Times New Roman" w:hAnsi="Times New Roman"/>
          <w:lang w:val="en-GB"/>
        </w:rPr>
        <w:pict w14:anchorId="6A638C60">
          <v:shape id="_x0000_i1199" type="#_x0000_t75" style="width:255pt;height:55.5pt" filled="t">
            <v:fill color2="black"/>
            <v:imagedata r:id="rId230" o:title=""/>
          </v:shape>
        </w:pict>
      </w:r>
    </w:p>
    <w:p w14:paraId="48C6BC7F" w14:textId="77777777" w:rsidR="000959A2" w:rsidRPr="00155B02" w:rsidRDefault="000959A2">
      <w:pPr>
        <w:pStyle w:val="Standard-BlockCharCharChar"/>
        <w:rPr>
          <w:lang w:val="en-GB"/>
        </w:rPr>
      </w:pPr>
    </w:p>
    <w:p w14:paraId="0B3A3699" w14:textId="77777777" w:rsidR="000959A2" w:rsidRPr="00155B02" w:rsidRDefault="000959A2" w:rsidP="00BC7D6E">
      <w:pPr>
        <w:pStyle w:val="berschrift3"/>
        <w:numPr>
          <w:ilvl w:val="2"/>
          <w:numId w:val="84"/>
        </w:numPr>
        <w:ind w:left="482" w:hanging="482"/>
        <w:rPr>
          <w:rFonts w:cs="Times New Roman"/>
          <w:lang w:val="en-GB"/>
        </w:rPr>
      </w:pPr>
      <w:bookmarkStart w:id="938" w:name="_Event_%3E_Move_to%20the%20left"/>
      <w:bookmarkStart w:id="939" w:name="_Ref108438389"/>
      <w:bookmarkStart w:id="940" w:name="_Toc69130016"/>
      <w:bookmarkStart w:id="941" w:name="_Toc69129875"/>
      <w:bookmarkStart w:id="942" w:name="_Toc55213884"/>
      <w:bookmarkStart w:id="943" w:name="_Toc399421974"/>
      <w:bookmarkEnd w:id="938"/>
      <w:r w:rsidRPr="00155B02">
        <w:rPr>
          <w:rFonts w:cs="Times New Roman"/>
          <w:lang w:val="en-GB"/>
        </w:rPr>
        <w:t>Event &gt; Move to the left</w:t>
      </w:r>
      <w:bookmarkEnd w:id="939"/>
      <w:bookmarkEnd w:id="940"/>
      <w:bookmarkEnd w:id="941"/>
      <w:bookmarkEnd w:id="942"/>
      <w:bookmarkEnd w:id="943"/>
    </w:p>
    <w:p w14:paraId="534D329E" w14:textId="77777777" w:rsidR="000959A2" w:rsidRPr="00155B02" w:rsidRDefault="000959A2">
      <w:pPr>
        <w:pStyle w:val="Standard-BlockCharCharChar"/>
        <w:rPr>
          <w:iCs/>
          <w:lang w:val="en-GB"/>
        </w:rPr>
      </w:pPr>
      <w:r w:rsidRPr="00155B02">
        <w:rPr>
          <w:iCs/>
          <w:lang w:val="en-GB"/>
        </w:rPr>
        <w:t>(Shortcut: CTRL +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iCs/>
          <w:lang w:val="en-GB"/>
        </w:rPr>
        <w:t> on Mac)</w:t>
      </w:r>
    </w:p>
    <w:p w14:paraId="539BC997" w14:textId="77777777" w:rsidR="000959A2" w:rsidRPr="00155B02" w:rsidRDefault="000959A2">
      <w:pPr>
        <w:pStyle w:val="Standard-BlockCharCharChar"/>
        <w:rPr>
          <w:lang w:val="en-GB"/>
        </w:rPr>
      </w:pPr>
    </w:p>
    <w:p w14:paraId="1A9178CE" w14:textId="77777777" w:rsidR="000959A2" w:rsidRPr="00155B02" w:rsidRDefault="000959A2">
      <w:pPr>
        <w:pStyle w:val="Standard-BlockCharCharChar"/>
        <w:rPr>
          <w:lang w:val="en-GB"/>
        </w:rPr>
      </w:pPr>
      <w:r w:rsidRPr="00155B02">
        <w:rPr>
          <w:lang w:val="en-GB"/>
        </w:rPr>
        <w:t>Moves the currently selected event to the left by one time point.</w:t>
      </w:r>
    </w:p>
    <w:p w14:paraId="59D42D3C" w14:textId="77777777" w:rsidR="000959A2" w:rsidRPr="00155B02" w:rsidRDefault="000959A2">
      <w:pPr>
        <w:pStyle w:val="Standard-BlockCharCharChar"/>
        <w:rPr>
          <w:lang w:val="en-GB"/>
        </w:rPr>
      </w:pPr>
    </w:p>
    <w:p w14:paraId="3BD82BB1" w14:textId="77777777" w:rsidR="000959A2" w:rsidRPr="00155B02" w:rsidRDefault="000959A2">
      <w:pPr>
        <w:pStyle w:val="Standard-BlockCharCharChar"/>
        <w:rPr>
          <w:lang w:val="en-GB"/>
        </w:rPr>
      </w:pPr>
    </w:p>
    <w:p w14:paraId="6F10F76B" w14:textId="77777777" w:rsidR="000959A2" w:rsidRPr="00155B02" w:rsidRDefault="000959A2" w:rsidP="00BC7D6E">
      <w:pPr>
        <w:pStyle w:val="berschrift3"/>
        <w:numPr>
          <w:ilvl w:val="2"/>
          <w:numId w:val="84"/>
        </w:numPr>
        <w:ind w:left="482" w:hanging="482"/>
        <w:rPr>
          <w:rFonts w:cs="Times New Roman"/>
          <w:lang w:val="en-GB"/>
        </w:rPr>
      </w:pPr>
      <w:bookmarkStart w:id="944" w:name="_Toc399421975"/>
      <w:r w:rsidRPr="00155B02">
        <w:rPr>
          <w:rFonts w:cs="Times New Roman"/>
          <w:lang w:val="en-GB"/>
        </w:rPr>
        <w:t>Event &gt; Find next event</w:t>
      </w:r>
      <w:bookmarkEnd w:id="944"/>
    </w:p>
    <w:p w14:paraId="78F0C711" w14:textId="77777777" w:rsidR="000959A2" w:rsidRPr="00155B02" w:rsidRDefault="000959A2">
      <w:pPr>
        <w:pStyle w:val="Standard-BlockCharCharChar"/>
        <w:rPr>
          <w:iCs/>
          <w:lang w:val="en-GB"/>
        </w:rPr>
      </w:pPr>
      <w:r w:rsidRPr="00155B02">
        <w:rPr>
          <w:iCs/>
          <w:lang w:val="en-GB"/>
        </w:rPr>
        <w:t>Looks for the next event in the tier that is currently active from position of the current selection.</w:t>
      </w:r>
    </w:p>
    <w:p w14:paraId="4811D97A" w14:textId="77777777" w:rsidR="000959A2" w:rsidRPr="00155B02" w:rsidRDefault="000959A2">
      <w:pPr>
        <w:pStyle w:val="Standard-BlockCharCharChar"/>
        <w:rPr>
          <w:lang w:val="en-GB"/>
        </w:rPr>
      </w:pPr>
    </w:p>
    <w:p w14:paraId="6FD0F25D" w14:textId="77777777" w:rsidR="000959A2" w:rsidRPr="00155B02" w:rsidRDefault="000959A2" w:rsidP="00BC7D6E">
      <w:pPr>
        <w:pStyle w:val="berschrift3"/>
        <w:numPr>
          <w:ilvl w:val="2"/>
          <w:numId w:val="84"/>
        </w:numPr>
        <w:ind w:left="482" w:hanging="482"/>
        <w:rPr>
          <w:rFonts w:cs="Times New Roman"/>
          <w:lang w:val="en-GB"/>
        </w:rPr>
      </w:pPr>
      <w:bookmarkStart w:id="945" w:name="_Toc399421976"/>
      <w:r w:rsidRPr="00155B02">
        <w:rPr>
          <w:rFonts w:cs="Times New Roman"/>
          <w:lang w:val="en-GB"/>
        </w:rPr>
        <w:t>Event &gt; Insert Pause</w:t>
      </w:r>
      <w:bookmarkEnd w:id="945"/>
    </w:p>
    <w:p w14:paraId="3DEEB9D8" w14:textId="342CD121" w:rsidR="000959A2" w:rsidRPr="00155B02" w:rsidRDefault="000959A2">
      <w:pPr>
        <w:pStyle w:val="Standard-BlockCharCharChar"/>
        <w:rPr>
          <w:lang w:val="en-GB"/>
        </w:rPr>
      </w:pPr>
      <w:r w:rsidRPr="00155B02">
        <w:rPr>
          <w:lang w:val="en-GB"/>
        </w:rPr>
        <w:t xml:space="preserve">Inserts a pause into the selected event with the length of the current selection in the oscillogram. The specific notation of the pause can be set via </w:t>
      </w:r>
      <w:r w:rsidR="00007CB6" w:rsidRPr="00155B02">
        <w:rPr>
          <w:lang w:val="en-GB"/>
        </w:rPr>
        <w:t>„</w:t>
      </w:r>
      <w:r w:rsidRPr="00155B02">
        <w:rPr>
          <w:lang w:val="en-GB"/>
        </w:rPr>
        <w:t>Edit &gt; Preferences &gt; Segmentation</w:t>
      </w:r>
      <w:ins w:id="946" w:author="Moritz Lautenbach" w:date="2014-04-16T09:35:00Z">
        <w:r w:rsidRPr="00155B02">
          <w:rPr>
            <w:lang w:val="en-GB"/>
          </w:rPr>
          <w:t>”</w:t>
        </w:r>
      </w:ins>
      <w:del w:id="947" w:author="Moritz Lautenbach" w:date="2014-04-16T09:35:00Z">
        <w:r w:rsidRPr="00155B02" w:rsidDel="00ED31DF">
          <w:rPr>
            <w:lang w:val="en-GB"/>
          </w:rPr>
          <w:delText xml:space="preserve"> </w:delText>
        </w:r>
      </w:del>
      <w:r w:rsidRPr="00155B02">
        <w:rPr>
          <w:lang w:val="en-GB"/>
        </w:rPr>
        <w:t>.</w:t>
      </w:r>
    </w:p>
    <w:p w14:paraId="0A5C6837" w14:textId="77777777" w:rsidR="000959A2" w:rsidRPr="00155B02" w:rsidRDefault="000959A2">
      <w:pPr>
        <w:rPr>
          <w:rFonts w:ascii="Times New Roman" w:hAnsi="Times New Roman" w:cs="Times New Roman"/>
          <w:lang w:val="en-GB"/>
          <w:rPrChange w:id="948" w:author="Moritz Lautenbach" w:date="2014-04-16T09:16:00Z">
            <w:rPr/>
          </w:rPrChange>
        </w:rPr>
      </w:pPr>
    </w:p>
    <w:p w14:paraId="1616CA2B" w14:textId="77777777" w:rsidR="000959A2" w:rsidRPr="00155B02" w:rsidRDefault="000959A2" w:rsidP="00BC7D6E">
      <w:pPr>
        <w:pStyle w:val="berschrift2"/>
        <w:numPr>
          <w:ilvl w:val="1"/>
          <w:numId w:val="84"/>
        </w:numPr>
        <w:rPr>
          <w:lang w:val="en-GB"/>
        </w:rPr>
      </w:pPr>
      <w:bookmarkStart w:id="949" w:name="_Toc69130017"/>
      <w:bookmarkStart w:id="950" w:name="_Toc69129876"/>
      <w:bookmarkStart w:id="951" w:name="_Toc55213886"/>
      <w:bookmarkStart w:id="952" w:name="_Ref52614824"/>
      <w:bookmarkStart w:id="953" w:name="_Ref52614814"/>
      <w:bookmarkStart w:id="954" w:name="_Toc399421977"/>
      <w:commentRangeStart w:id="955"/>
      <w:r w:rsidRPr="00155B02">
        <w:rPr>
          <w:lang w:val="en-GB"/>
        </w:rPr>
        <w:lastRenderedPageBreak/>
        <w:t>Timeline Menu</w:t>
      </w:r>
      <w:bookmarkEnd w:id="949"/>
      <w:bookmarkEnd w:id="950"/>
      <w:bookmarkEnd w:id="951"/>
      <w:bookmarkEnd w:id="952"/>
      <w:bookmarkEnd w:id="953"/>
      <w:commentRangeEnd w:id="955"/>
      <w:r w:rsidRPr="00155B02">
        <w:rPr>
          <w:rStyle w:val="Kommentarzeichen"/>
          <w:rFonts w:eastAsia="SimSun"/>
          <w:b w:val="0"/>
          <w:bCs w:val="0"/>
          <w:iCs w:val="0"/>
          <w:lang w:val="en-GB"/>
        </w:rPr>
        <w:commentReference w:id="955"/>
      </w:r>
      <w:bookmarkEnd w:id="954"/>
    </w:p>
    <w:p w14:paraId="03569257"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155B02" w14:paraId="74BB6580" w14:textId="77777777">
        <w:tc>
          <w:tcPr>
            <w:tcW w:w="4605" w:type="dxa"/>
            <w:shd w:val="clear" w:color="auto" w:fill="auto"/>
          </w:tcPr>
          <w:p w14:paraId="2B38C85B"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080D2D40">
                <v:shape id="_x0000_i1200" type="#_x0000_t75" style="width:153.75pt;height:308.25pt" filled="t">
                  <v:fill color2="black"/>
                  <v:imagedata r:id="rId231" o:title=""/>
                </v:shape>
              </w:pict>
            </w:r>
          </w:p>
        </w:tc>
        <w:tc>
          <w:tcPr>
            <w:tcW w:w="4820" w:type="dxa"/>
            <w:shd w:val="clear" w:color="auto" w:fill="auto"/>
          </w:tcPr>
          <w:p w14:paraId="3C6B201A" w14:textId="77777777" w:rsidR="000959A2" w:rsidRPr="00155B02" w:rsidRDefault="000959A2">
            <w:pPr>
              <w:ind w:left="497"/>
              <w:rPr>
                <w:rFonts w:ascii="Times New Roman" w:hAnsi="Times New Roman" w:cs="Times New Roman"/>
                <w:lang w:val="en-GB"/>
              </w:rPr>
            </w:pPr>
          </w:p>
        </w:tc>
      </w:tr>
    </w:tbl>
    <w:p w14:paraId="5431DA75" w14:textId="77777777" w:rsidR="000959A2" w:rsidRPr="00155B02" w:rsidRDefault="000959A2">
      <w:pPr>
        <w:pStyle w:val="Standard-BlockCharCharChar"/>
        <w:rPr>
          <w:lang w:val="en-GB"/>
        </w:rPr>
      </w:pPr>
    </w:p>
    <w:p w14:paraId="17969731" w14:textId="77777777" w:rsidR="000959A2" w:rsidRPr="00155B02" w:rsidRDefault="000959A2" w:rsidP="00BC7D6E">
      <w:pPr>
        <w:pStyle w:val="berschrift3"/>
        <w:numPr>
          <w:ilvl w:val="2"/>
          <w:numId w:val="84"/>
        </w:numPr>
        <w:ind w:left="482" w:hanging="482"/>
        <w:rPr>
          <w:rFonts w:cs="Times New Roman"/>
          <w:lang w:val="en-GB"/>
        </w:rPr>
      </w:pPr>
      <w:bookmarkStart w:id="956" w:name="_Timeline_%3E_Edit_timeline%20item..."/>
      <w:bookmarkStart w:id="957" w:name="_Ref108438399"/>
      <w:bookmarkStart w:id="958" w:name="_Toc69130018"/>
      <w:bookmarkStart w:id="959" w:name="_Toc69129877"/>
      <w:bookmarkStart w:id="960" w:name="_Toc55213887"/>
      <w:bookmarkStart w:id="961" w:name="_Toc399421978"/>
      <w:bookmarkEnd w:id="956"/>
      <w:r w:rsidRPr="00155B02">
        <w:rPr>
          <w:rFonts w:cs="Times New Roman"/>
          <w:lang w:val="en-GB"/>
        </w:rPr>
        <w:t>Timeline &gt; Edit timeline item...</w:t>
      </w:r>
      <w:bookmarkEnd w:id="957"/>
      <w:bookmarkEnd w:id="958"/>
      <w:bookmarkEnd w:id="959"/>
      <w:bookmarkEnd w:id="960"/>
      <w:bookmarkEnd w:id="961"/>
    </w:p>
    <w:p w14:paraId="073300BB" w14:textId="77777777" w:rsidR="000959A2" w:rsidRPr="00155B02" w:rsidRDefault="000959A2">
      <w:pPr>
        <w:pStyle w:val="Standard-BlockCharCharChar"/>
        <w:rPr>
          <w:lang w:val="en-GB"/>
        </w:rPr>
      </w:pPr>
      <w:r w:rsidRPr="00155B02">
        <w:rPr>
          <w:lang w:val="en-GB"/>
        </w:rPr>
        <w:t>Opens a dialog to edit the absolute time value of the currently selected event</w:t>
      </w:r>
      <w:ins w:id="962" w:author="Moritz Lautenbach" w:date="2014-04-16T09:37:00Z">
        <w:r w:rsidRPr="00155B02">
          <w:rPr>
            <w:lang w:val="en-GB"/>
          </w:rPr>
          <w:t>:</w:t>
        </w:r>
      </w:ins>
    </w:p>
    <w:p w14:paraId="4AAFB5D0" w14:textId="77777777" w:rsidR="000959A2" w:rsidRPr="00155B02" w:rsidRDefault="000959A2">
      <w:pPr>
        <w:pStyle w:val="Standard-BlockCharCharChar"/>
        <w:rPr>
          <w:lang w:val="en-GB"/>
        </w:rPr>
      </w:pPr>
    </w:p>
    <w:p w14:paraId="51DEC906" w14:textId="77777777" w:rsidR="000959A2" w:rsidRPr="00155B02" w:rsidRDefault="00D84B31">
      <w:pPr>
        <w:pStyle w:val="BildChar"/>
        <w:rPr>
          <w:rFonts w:ascii="Times New Roman" w:hAnsi="Times New Roman"/>
          <w:lang w:val="en-GB"/>
        </w:rPr>
      </w:pPr>
      <w:r>
        <w:rPr>
          <w:rFonts w:ascii="Times New Roman" w:hAnsi="Times New Roman"/>
          <w:lang w:val="en-GB"/>
        </w:rPr>
        <w:pict w14:anchorId="7C8D92B7">
          <v:shape id="_x0000_i1201" type="#_x0000_t75" style="width:189.75pt;height:99pt" filled="t">
            <v:fill color2="black"/>
            <v:imagedata r:id="rId232" o:title=""/>
          </v:shape>
        </w:pict>
      </w:r>
    </w:p>
    <w:p w14:paraId="6AD2CA90" w14:textId="77777777" w:rsidR="000959A2" w:rsidRPr="00155B02" w:rsidRDefault="000959A2">
      <w:pPr>
        <w:pStyle w:val="Standard-BlockCharCharChar"/>
        <w:rPr>
          <w:lang w:val="en-GB"/>
        </w:rPr>
      </w:pPr>
    </w:p>
    <w:p w14:paraId="33B1D8EB" w14:textId="77777777" w:rsidR="000959A2" w:rsidRPr="00155B02" w:rsidRDefault="000959A2">
      <w:pPr>
        <w:pStyle w:val="Standard-BlockCharCharChar"/>
        <w:rPr>
          <w:lang w:val="en-GB"/>
        </w:rPr>
      </w:pPr>
      <w:r w:rsidRPr="00155B02">
        <w:rPr>
          <w:lang w:val="en-GB"/>
        </w:rPr>
        <w:t xml:space="preserve">The absolute time value can either be entered as a decimal number (i.e. in seconds) or as hh:mm:ss.xxx. The entries: </w:t>
      </w:r>
    </w:p>
    <w:p w14:paraId="48DB8AB5" w14:textId="77777777" w:rsidR="000959A2" w:rsidRPr="00155B02" w:rsidRDefault="000959A2">
      <w:pPr>
        <w:pStyle w:val="Standard-BlockCharCharChar"/>
        <w:rPr>
          <w:lang w:val="en-GB"/>
        </w:rPr>
      </w:pPr>
    </w:p>
    <w:p w14:paraId="29652BB4" w14:textId="77777777" w:rsidR="000959A2" w:rsidRPr="00155B02" w:rsidRDefault="000959A2">
      <w:pPr>
        <w:pStyle w:val="Eingerckt"/>
        <w:rPr>
          <w:lang w:val="en-GB"/>
        </w:rPr>
      </w:pPr>
      <w:r w:rsidRPr="00155B02">
        <w:rPr>
          <w:lang w:val="en-GB"/>
        </w:rPr>
        <w:t xml:space="preserve">    181.23</w:t>
      </w:r>
    </w:p>
    <w:p w14:paraId="294A6C16" w14:textId="77777777" w:rsidR="000959A2" w:rsidRPr="00155B02" w:rsidRDefault="000959A2">
      <w:pPr>
        <w:pStyle w:val="Eingerckt"/>
        <w:rPr>
          <w:lang w:val="en-GB"/>
        </w:rPr>
      </w:pPr>
      <w:r w:rsidRPr="00155B02">
        <w:rPr>
          <w:lang w:val="en-GB"/>
        </w:rPr>
        <w:lastRenderedPageBreak/>
        <w:t>00:03:01.23</w:t>
      </w:r>
    </w:p>
    <w:p w14:paraId="27215DB6" w14:textId="77777777" w:rsidR="000959A2" w:rsidRPr="00155B02" w:rsidRDefault="000959A2">
      <w:pPr>
        <w:pStyle w:val="Eingerckt"/>
        <w:rPr>
          <w:lang w:val="en-GB"/>
        </w:rPr>
      </w:pPr>
      <w:r w:rsidRPr="00155B02">
        <w:rPr>
          <w:lang w:val="en-GB"/>
        </w:rPr>
        <w:t xml:space="preserve">   03:01.230</w:t>
      </w:r>
    </w:p>
    <w:p w14:paraId="4614E12A" w14:textId="77777777" w:rsidR="000959A2" w:rsidRPr="00155B02" w:rsidRDefault="000959A2">
      <w:pPr>
        <w:pStyle w:val="Standard-BlockCharCharChar"/>
        <w:rPr>
          <w:lang w:val="en-GB"/>
        </w:rPr>
      </w:pPr>
    </w:p>
    <w:p w14:paraId="2A0EDE21" w14:textId="0E3771BD" w:rsidR="000959A2" w:rsidRPr="00155B02" w:rsidRDefault="000959A2">
      <w:pPr>
        <w:pStyle w:val="Standard-BlockCharCharChar"/>
        <w:rPr>
          <w:lang w:val="en-GB"/>
        </w:rPr>
      </w:pPr>
      <w:r w:rsidRPr="00155B02">
        <w:rPr>
          <w:lang w:val="en-GB"/>
        </w:rPr>
        <w:t xml:space="preserve">for example all represent the same, namely: </w:t>
      </w:r>
      <w:r w:rsidR="00007CB6" w:rsidRPr="00155B02">
        <w:rPr>
          <w:lang w:val="en-GB"/>
        </w:rPr>
        <w:t>„</w:t>
      </w:r>
      <w:r w:rsidRPr="00155B02">
        <w:rPr>
          <w:lang w:val="en-GB"/>
        </w:rPr>
        <w:t>3 minutes, 1 second and 230 milliseconds.</w:t>
      </w:r>
      <w:r w:rsidR="00E6350C" w:rsidRPr="00155B02">
        <w:rPr>
          <w:lang w:val="en-GB"/>
        </w:rPr>
        <w:t>“</w:t>
      </w:r>
    </w:p>
    <w:p w14:paraId="176C519C" w14:textId="77777777" w:rsidR="000959A2" w:rsidRPr="00155B02" w:rsidRDefault="000959A2">
      <w:pPr>
        <w:pStyle w:val="Standard-BlockCharCharChar"/>
        <w:rPr>
          <w:lang w:val="en-GB"/>
        </w:rPr>
      </w:pPr>
    </w:p>
    <w:p w14:paraId="31839B4C" w14:textId="77777777" w:rsidR="000959A2" w:rsidRPr="00155B02" w:rsidRDefault="000959A2" w:rsidP="00BC7D6E">
      <w:pPr>
        <w:pStyle w:val="berschrift3"/>
        <w:numPr>
          <w:ilvl w:val="2"/>
          <w:numId w:val="84"/>
        </w:numPr>
        <w:ind w:left="482" w:hanging="482"/>
        <w:rPr>
          <w:rFonts w:cs="Times New Roman"/>
          <w:lang w:val="en-GB"/>
        </w:rPr>
      </w:pPr>
      <w:bookmarkStart w:id="963" w:name="_Timeline_%3E_Insert_timeline%20item"/>
      <w:bookmarkStart w:id="964" w:name="_Ref108438406"/>
      <w:bookmarkStart w:id="965" w:name="_Toc69130019"/>
      <w:bookmarkStart w:id="966" w:name="_Toc69129878"/>
      <w:bookmarkStart w:id="967" w:name="_Toc55213888"/>
      <w:bookmarkStart w:id="968" w:name="_Toc399421979"/>
      <w:bookmarkEnd w:id="963"/>
      <w:r w:rsidRPr="00155B02">
        <w:rPr>
          <w:rFonts w:cs="Times New Roman"/>
          <w:lang w:val="en-GB"/>
        </w:rPr>
        <w:t>Timeline &gt; Insert timeline item</w:t>
      </w:r>
      <w:bookmarkEnd w:id="964"/>
      <w:bookmarkEnd w:id="965"/>
      <w:bookmarkEnd w:id="966"/>
      <w:bookmarkEnd w:id="967"/>
      <w:bookmarkEnd w:id="968"/>
    </w:p>
    <w:p w14:paraId="20E99358" w14:textId="77777777" w:rsidR="000959A2" w:rsidRPr="00155B02" w:rsidRDefault="000959A2">
      <w:pPr>
        <w:pStyle w:val="Standard-BlockCharCharChar"/>
        <w:rPr>
          <w:lang w:val="en-GB"/>
        </w:rPr>
      </w:pPr>
      <w:r w:rsidRPr="00155B02">
        <w:rPr>
          <w:lang w:val="en-GB"/>
        </w:rPr>
        <w:t>Inserts a new time point to the left of the currently selected time point.</w:t>
      </w:r>
    </w:p>
    <w:p w14:paraId="3BC65D8D" w14:textId="77777777" w:rsidR="000959A2" w:rsidRPr="00155B02" w:rsidRDefault="000959A2">
      <w:pPr>
        <w:pStyle w:val="Standard-BlockCharCharChar"/>
        <w:rPr>
          <w:lang w:val="en-GB"/>
        </w:rPr>
      </w:pPr>
    </w:p>
    <w:p w14:paraId="43FFC81C" w14:textId="77777777" w:rsidR="000959A2" w:rsidRPr="00155B02" w:rsidRDefault="000959A2">
      <w:pPr>
        <w:pStyle w:val="Standard-BlockCharCharChar"/>
        <w:rPr>
          <w:lang w:val="en-GB"/>
        </w:rPr>
      </w:pPr>
      <w:r w:rsidRPr="00155B02">
        <w:rPr>
          <w:lang w:val="en-GB"/>
        </w:rPr>
        <w:t>Before:</w:t>
      </w:r>
    </w:p>
    <w:p w14:paraId="46ACA480" w14:textId="77777777" w:rsidR="000959A2" w:rsidRPr="00155B02" w:rsidRDefault="00D84B31">
      <w:pPr>
        <w:pStyle w:val="BildChar"/>
        <w:rPr>
          <w:rFonts w:ascii="Times New Roman" w:hAnsi="Times New Roman"/>
          <w:lang w:val="en-GB"/>
        </w:rPr>
      </w:pPr>
      <w:r>
        <w:rPr>
          <w:rFonts w:ascii="Times New Roman" w:hAnsi="Times New Roman"/>
          <w:lang w:val="en-GB"/>
        </w:rPr>
        <w:pict w14:anchorId="5E426599">
          <v:shape id="_x0000_i1202" type="#_x0000_t75" style="width:209.25pt;height:82.5pt" filled="t">
            <v:fill color2="black"/>
            <v:imagedata r:id="rId233" o:title=""/>
          </v:shape>
        </w:pict>
      </w:r>
    </w:p>
    <w:p w14:paraId="682FA388" w14:textId="77777777" w:rsidR="000959A2" w:rsidRPr="00155B02" w:rsidRDefault="000959A2">
      <w:pPr>
        <w:pStyle w:val="Standard-BlockCharCharChar"/>
        <w:rPr>
          <w:lang w:val="en-GB"/>
        </w:rPr>
      </w:pPr>
    </w:p>
    <w:p w14:paraId="06A17ADE" w14:textId="77777777" w:rsidR="000959A2" w:rsidRPr="00155B02" w:rsidRDefault="000959A2">
      <w:pPr>
        <w:pStyle w:val="Standard-BlockCharCharChar"/>
        <w:rPr>
          <w:lang w:val="en-GB"/>
        </w:rPr>
      </w:pPr>
      <w:r w:rsidRPr="00155B02">
        <w:rPr>
          <w:lang w:val="en-GB"/>
        </w:rPr>
        <w:t>After:</w:t>
      </w:r>
    </w:p>
    <w:p w14:paraId="7BF33DAF" w14:textId="77777777" w:rsidR="000959A2" w:rsidRPr="00155B02" w:rsidRDefault="00D84B31">
      <w:pPr>
        <w:pStyle w:val="BildChar"/>
        <w:rPr>
          <w:rFonts w:ascii="Times New Roman" w:hAnsi="Times New Roman"/>
          <w:lang w:val="en-GB"/>
        </w:rPr>
      </w:pPr>
      <w:r>
        <w:rPr>
          <w:rFonts w:ascii="Times New Roman" w:hAnsi="Times New Roman"/>
          <w:lang w:val="en-GB"/>
        </w:rPr>
        <w:pict w14:anchorId="344086CF">
          <v:shape id="_x0000_i1203" type="#_x0000_t75" style="width:207.75pt;height:75pt" filled="t">
            <v:fill color2="black"/>
            <v:imagedata r:id="rId234" o:title=""/>
          </v:shape>
        </w:pict>
      </w:r>
    </w:p>
    <w:p w14:paraId="3D9254C4" w14:textId="77777777" w:rsidR="000959A2" w:rsidRPr="00155B02" w:rsidRDefault="000959A2">
      <w:pPr>
        <w:pStyle w:val="Standard-BlockCharCharChar"/>
        <w:rPr>
          <w:lang w:val="en-GB"/>
        </w:rPr>
      </w:pPr>
    </w:p>
    <w:p w14:paraId="31CAB626" w14:textId="77777777" w:rsidR="000959A2" w:rsidRPr="00155B02" w:rsidRDefault="000959A2" w:rsidP="00BC7D6E">
      <w:pPr>
        <w:pStyle w:val="berschrift3"/>
        <w:numPr>
          <w:ilvl w:val="2"/>
          <w:numId w:val="84"/>
        </w:numPr>
        <w:ind w:left="482" w:hanging="482"/>
        <w:rPr>
          <w:rFonts w:cs="Times New Roman"/>
          <w:lang w:val="en-GB"/>
        </w:rPr>
      </w:pPr>
      <w:bookmarkStart w:id="969" w:name="_Timeline_%3E_Remove_gap"/>
      <w:bookmarkStart w:id="970" w:name="_Ref108438416"/>
      <w:bookmarkStart w:id="971" w:name="_Toc69130020"/>
      <w:bookmarkStart w:id="972" w:name="_Toc69129879"/>
      <w:bookmarkStart w:id="973" w:name="_Toc55213889"/>
      <w:bookmarkStart w:id="974" w:name="_Toc399421980"/>
      <w:bookmarkEnd w:id="969"/>
      <w:r w:rsidRPr="00155B02">
        <w:rPr>
          <w:rFonts w:cs="Times New Roman"/>
          <w:lang w:val="en-GB"/>
        </w:rPr>
        <w:t>Timeline &gt; Remove gap</w:t>
      </w:r>
      <w:bookmarkEnd w:id="970"/>
      <w:bookmarkEnd w:id="971"/>
      <w:bookmarkEnd w:id="972"/>
      <w:bookmarkEnd w:id="973"/>
      <w:bookmarkEnd w:id="974"/>
    </w:p>
    <w:p w14:paraId="48BAAC91" w14:textId="77777777" w:rsidR="000959A2" w:rsidRPr="00155B02" w:rsidRDefault="000959A2">
      <w:pPr>
        <w:pStyle w:val="Standard-BlockCharCharChar"/>
        <w:rPr>
          <w:lang w:val="en-GB"/>
        </w:rPr>
      </w:pPr>
      <w:r w:rsidRPr="00155B02">
        <w:rPr>
          <w:lang w:val="en-GB"/>
        </w:rPr>
        <w:t>Removes the currently selected gap from the time axis. A gap is a space between consecutive time points that does not contain an event. When calling up this menu item, the first of these two time points is removed and thereafter the rest of the transcription is moved t</w:t>
      </w:r>
      <w:del w:id="975" w:author="Moritz Lautenbach" w:date="2014-04-16T09:38:00Z">
        <w:r w:rsidRPr="00155B02" w:rsidDel="000C559E">
          <w:rPr>
            <w:lang w:val="en-GB"/>
          </w:rPr>
          <w:delText>p</w:delText>
        </w:r>
      </w:del>
      <w:r w:rsidRPr="00155B02">
        <w:rPr>
          <w:lang w:val="en-GB"/>
        </w:rPr>
        <w:t>o the left by one time point.</w:t>
      </w:r>
    </w:p>
    <w:p w14:paraId="3C7B0B92" w14:textId="77777777" w:rsidR="000959A2" w:rsidRPr="00155B02" w:rsidRDefault="000959A2">
      <w:pPr>
        <w:pStyle w:val="Standard-BlockCharCharChar"/>
        <w:rPr>
          <w:lang w:val="en-GB"/>
        </w:rPr>
      </w:pPr>
    </w:p>
    <w:p w14:paraId="5777B229" w14:textId="77777777" w:rsidR="000959A2" w:rsidRPr="00155B02" w:rsidRDefault="000959A2">
      <w:pPr>
        <w:pStyle w:val="Standard-BlockCharCharChar"/>
        <w:rPr>
          <w:lang w:val="en-GB"/>
        </w:rPr>
      </w:pPr>
      <w:r w:rsidRPr="00155B02">
        <w:rPr>
          <w:lang w:val="en-GB"/>
        </w:rPr>
        <w:t>Before:</w:t>
      </w:r>
    </w:p>
    <w:p w14:paraId="25FAABBC" w14:textId="77777777" w:rsidR="000959A2" w:rsidRPr="00155B02" w:rsidRDefault="00D84B31">
      <w:pPr>
        <w:pStyle w:val="BildChar"/>
        <w:rPr>
          <w:rFonts w:ascii="Times New Roman" w:hAnsi="Times New Roman"/>
          <w:lang w:val="en-GB"/>
        </w:rPr>
      </w:pPr>
      <w:r>
        <w:rPr>
          <w:rFonts w:ascii="Times New Roman" w:hAnsi="Times New Roman"/>
          <w:lang w:val="en-GB"/>
        </w:rPr>
        <w:pict w14:anchorId="2A808014">
          <v:shape id="_x0000_i1204" type="#_x0000_t75" style="width:266.25pt;height:68.25pt" filled="t">
            <v:fill color2="black"/>
            <v:imagedata r:id="rId235" o:title=""/>
          </v:shape>
        </w:pict>
      </w:r>
    </w:p>
    <w:p w14:paraId="1C9B00CC" w14:textId="77777777" w:rsidR="000959A2" w:rsidRPr="00155B02" w:rsidRDefault="000959A2">
      <w:pPr>
        <w:pStyle w:val="Standard-BlockCharCharChar"/>
        <w:rPr>
          <w:lang w:val="en-GB"/>
        </w:rPr>
      </w:pPr>
    </w:p>
    <w:p w14:paraId="017A601D" w14:textId="77777777" w:rsidR="000959A2" w:rsidRPr="00155B02" w:rsidRDefault="000959A2">
      <w:pPr>
        <w:pStyle w:val="Standard-BlockCharCharChar"/>
        <w:rPr>
          <w:lang w:val="en-GB"/>
        </w:rPr>
      </w:pPr>
      <w:r w:rsidRPr="00155B02">
        <w:rPr>
          <w:lang w:val="en-GB"/>
        </w:rPr>
        <w:t>After:</w:t>
      </w:r>
    </w:p>
    <w:p w14:paraId="4EC5EF62" w14:textId="77777777" w:rsidR="000959A2" w:rsidRPr="00155B02" w:rsidRDefault="00D84B31">
      <w:pPr>
        <w:pStyle w:val="BildChar"/>
        <w:rPr>
          <w:rFonts w:ascii="Times New Roman" w:hAnsi="Times New Roman"/>
          <w:lang w:val="en-GB"/>
        </w:rPr>
      </w:pPr>
      <w:r>
        <w:rPr>
          <w:rFonts w:ascii="Times New Roman" w:hAnsi="Times New Roman"/>
          <w:lang w:val="en-GB"/>
        </w:rPr>
        <w:pict w14:anchorId="1EBE40AE">
          <v:shape id="_x0000_i1205" type="#_x0000_t75" style="width:266.25pt;height:73.5pt" filled="t">
            <v:fill color2="black"/>
            <v:imagedata r:id="rId236" o:title=""/>
          </v:shape>
        </w:pict>
      </w:r>
    </w:p>
    <w:p w14:paraId="1A7D5AF2" w14:textId="77777777" w:rsidR="000959A2" w:rsidRPr="00155B02" w:rsidRDefault="000959A2">
      <w:pPr>
        <w:pStyle w:val="Standard-BlockCharCharChar"/>
        <w:rPr>
          <w:lang w:val="en-GB"/>
        </w:rPr>
      </w:pPr>
    </w:p>
    <w:p w14:paraId="5616BAC6" w14:textId="77777777" w:rsidR="000959A2" w:rsidRPr="00155B02" w:rsidRDefault="000959A2" w:rsidP="00BC7D6E">
      <w:pPr>
        <w:pStyle w:val="berschrift3"/>
        <w:numPr>
          <w:ilvl w:val="2"/>
          <w:numId w:val="84"/>
        </w:numPr>
        <w:ind w:left="482" w:hanging="482"/>
        <w:rPr>
          <w:rFonts w:cs="Times New Roman"/>
          <w:lang w:val="en-GB"/>
        </w:rPr>
      </w:pPr>
      <w:bookmarkStart w:id="976" w:name="_Timeline_%3E_Remove_all%20gaps"/>
      <w:bookmarkStart w:id="977" w:name="_Ref108438423"/>
      <w:bookmarkStart w:id="978" w:name="_Toc69130021"/>
      <w:bookmarkStart w:id="979" w:name="_Toc69129880"/>
      <w:bookmarkStart w:id="980" w:name="_Toc55213890"/>
      <w:bookmarkStart w:id="981" w:name="_Toc399421981"/>
      <w:bookmarkEnd w:id="976"/>
      <w:r w:rsidRPr="00155B02">
        <w:rPr>
          <w:rFonts w:cs="Times New Roman"/>
          <w:lang w:val="en-GB"/>
        </w:rPr>
        <w:t>Timeline &gt; Remove all gaps</w:t>
      </w:r>
      <w:bookmarkEnd w:id="977"/>
      <w:bookmarkEnd w:id="978"/>
      <w:bookmarkEnd w:id="979"/>
      <w:bookmarkEnd w:id="980"/>
      <w:bookmarkEnd w:id="981"/>
    </w:p>
    <w:p w14:paraId="410814FF" w14:textId="77777777" w:rsidR="000959A2" w:rsidRPr="00155B02" w:rsidRDefault="000959A2">
      <w:pPr>
        <w:pStyle w:val="Standard-BlockCharCharChar"/>
        <w:rPr>
          <w:lang w:val="en-GB"/>
        </w:rPr>
      </w:pPr>
      <w:r w:rsidRPr="00155B02">
        <w:rPr>
          <w:lang w:val="en-GB"/>
        </w:rPr>
        <w:t xml:space="preserve">Removes </w:t>
      </w:r>
      <w:r w:rsidRPr="00155B02">
        <w:rPr>
          <w:u w:val="single"/>
          <w:lang w:val="en-GB"/>
        </w:rPr>
        <w:t>all</w:t>
      </w:r>
      <w:r w:rsidRPr="00155B02">
        <w:rPr>
          <w:lang w:val="en-GB"/>
        </w:rPr>
        <w:t xml:space="preserve"> gaps from the transcription.</w:t>
      </w:r>
    </w:p>
    <w:p w14:paraId="6E1A5705" w14:textId="77777777" w:rsidR="000959A2" w:rsidRPr="00155B02" w:rsidRDefault="000959A2">
      <w:pPr>
        <w:pStyle w:val="Standard-BlockCharCharChar"/>
        <w:rPr>
          <w:lang w:val="en-GB"/>
        </w:rPr>
      </w:pPr>
    </w:p>
    <w:p w14:paraId="03895999" w14:textId="77777777" w:rsidR="000959A2" w:rsidRPr="00155B02" w:rsidRDefault="000959A2" w:rsidP="00BC7D6E">
      <w:pPr>
        <w:pStyle w:val="berschrift3"/>
        <w:numPr>
          <w:ilvl w:val="2"/>
          <w:numId w:val="84"/>
        </w:numPr>
        <w:ind w:left="482" w:hanging="482"/>
        <w:rPr>
          <w:rFonts w:cs="Times New Roman"/>
          <w:lang w:val="en-GB"/>
        </w:rPr>
      </w:pPr>
      <w:bookmarkStart w:id="982" w:name="_Timeline_%3E_Remove_unused%20timeline%2"/>
      <w:bookmarkStart w:id="983" w:name="_Ref108438433"/>
      <w:bookmarkStart w:id="984" w:name="_Toc69130022"/>
      <w:bookmarkStart w:id="985" w:name="_Toc69129881"/>
      <w:bookmarkStart w:id="986" w:name="_Toc55213891"/>
      <w:bookmarkStart w:id="987" w:name="_Toc399421982"/>
      <w:bookmarkEnd w:id="982"/>
      <w:r w:rsidRPr="00155B02">
        <w:rPr>
          <w:rFonts w:cs="Times New Roman"/>
          <w:lang w:val="en-GB"/>
        </w:rPr>
        <w:t>Timeline &gt; Remove unused timeline items</w:t>
      </w:r>
      <w:bookmarkEnd w:id="983"/>
      <w:bookmarkEnd w:id="984"/>
      <w:bookmarkEnd w:id="985"/>
      <w:bookmarkEnd w:id="986"/>
      <w:bookmarkEnd w:id="987"/>
    </w:p>
    <w:p w14:paraId="473F02F2" w14:textId="77777777" w:rsidR="000959A2" w:rsidRPr="00155B02" w:rsidRDefault="000959A2">
      <w:pPr>
        <w:pStyle w:val="Standard-BlockCharCharChar"/>
        <w:rPr>
          <w:lang w:val="en-GB"/>
        </w:rPr>
      </w:pPr>
      <w:r w:rsidRPr="00155B02">
        <w:rPr>
          <w:lang w:val="en-GB"/>
        </w:rPr>
        <w:t>Removes all unused timeline items from the transcription. A timepoint is unused when no event starts or ends on it.</w:t>
      </w:r>
    </w:p>
    <w:p w14:paraId="5760D8E0" w14:textId="77777777" w:rsidR="000959A2" w:rsidRPr="00155B02" w:rsidRDefault="000959A2">
      <w:pPr>
        <w:pStyle w:val="Standard-BlockCharCharChar"/>
        <w:rPr>
          <w:lang w:val="en-GB"/>
        </w:rPr>
      </w:pPr>
    </w:p>
    <w:p w14:paraId="396CF6D9" w14:textId="77777777" w:rsidR="000959A2" w:rsidRPr="00155B02" w:rsidRDefault="000959A2">
      <w:pPr>
        <w:pStyle w:val="Standard-BlockCharCharChar"/>
        <w:rPr>
          <w:lang w:val="en-GB"/>
        </w:rPr>
      </w:pPr>
      <w:r w:rsidRPr="00155B02">
        <w:rPr>
          <w:lang w:val="en-GB"/>
        </w:rPr>
        <w:t>Before:</w:t>
      </w:r>
    </w:p>
    <w:p w14:paraId="2446A4C5" w14:textId="77777777" w:rsidR="000959A2" w:rsidRPr="00155B02" w:rsidRDefault="00D84B31">
      <w:pPr>
        <w:pStyle w:val="BildChar"/>
        <w:rPr>
          <w:rFonts w:ascii="Times New Roman" w:hAnsi="Times New Roman"/>
          <w:lang w:val="en-GB"/>
        </w:rPr>
      </w:pPr>
      <w:r>
        <w:rPr>
          <w:rFonts w:ascii="Times New Roman" w:hAnsi="Times New Roman"/>
          <w:lang w:val="en-GB"/>
        </w:rPr>
        <w:pict w14:anchorId="03C41CA5">
          <v:shape id="_x0000_i1206" type="#_x0000_t75" style="width:180.75pt;height:76.5pt" filled="t">
            <v:fill color2="black"/>
            <v:imagedata r:id="rId237" o:title=""/>
          </v:shape>
        </w:pict>
      </w:r>
    </w:p>
    <w:p w14:paraId="452BED69" w14:textId="77777777" w:rsidR="000959A2" w:rsidRPr="00155B02" w:rsidRDefault="000959A2">
      <w:pPr>
        <w:pStyle w:val="Standard-BlockCharCharChar"/>
        <w:rPr>
          <w:lang w:val="en-GB"/>
        </w:rPr>
      </w:pPr>
      <w:r w:rsidRPr="00155B02">
        <w:rPr>
          <w:lang w:val="en-GB"/>
        </w:rPr>
        <w:t>After:</w:t>
      </w:r>
    </w:p>
    <w:p w14:paraId="413FB8CD" w14:textId="77777777" w:rsidR="000959A2" w:rsidRPr="00155B02" w:rsidRDefault="00D84B31">
      <w:pPr>
        <w:pStyle w:val="BildChar"/>
        <w:rPr>
          <w:rFonts w:ascii="Times New Roman" w:hAnsi="Times New Roman"/>
          <w:lang w:val="en-GB"/>
        </w:rPr>
      </w:pPr>
      <w:r>
        <w:rPr>
          <w:rFonts w:ascii="Times New Roman" w:hAnsi="Times New Roman"/>
          <w:lang w:val="en-GB"/>
        </w:rPr>
        <w:pict w14:anchorId="158B99B8">
          <v:shape id="_x0000_i1207" type="#_x0000_t75" style="width:180.75pt;height:77.25pt" filled="t">
            <v:fill color2="black"/>
            <v:imagedata r:id="rId238" o:title=""/>
          </v:shape>
        </w:pict>
      </w:r>
    </w:p>
    <w:p w14:paraId="44A15A47" w14:textId="77777777" w:rsidR="000959A2" w:rsidRPr="00155B02" w:rsidRDefault="000959A2">
      <w:pPr>
        <w:pStyle w:val="Standard-BlockCharCharChar"/>
        <w:rPr>
          <w:lang w:val="en-GB"/>
        </w:rPr>
      </w:pPr>
    </w:p>
    <w:p w14:paraId="7D112C68" w14:textId="77777777" w:rsidR="000959A2" w:rsidRPr="00155B02" w:rsidRDefault="000959A2" w:rsidP="00BC7D6E">
      <w:pPr>
        <w:pStyle w:val="berschrift3"/>
        <w:numPr>
          <w:ilvl w:val="2"/>
          <w:numId w:val="84"/>
        </w:numPr>
        <w:ind w:left="482" w:hanging="482"/>
        <w:rPr>
          <w:rFonts w:cs="Times New Roman"/>
          <w:lang w:val="en-GB"/>
        </w:rPr>
      </w:pPr>
      <w:bookmarkStart w:id="988" w:name="_Timeline_%3E_Make_timeline%20consistent"/>
      <w:bookmarkStart w:id="989" w:name="_Ref108438441"/>
      <w:bookmarkStart w:id="990" w:name="_Toc69130023"/>
      <w:bookmarkStart w:id="991" w:name="_Toc69129882"/>
      <w:bookmarkStart w:id="992" w:name="_Toc55213892"/>
      <w:bookmarkStart w:id="993" w:name="_Toc399421983"/>
      <w:bookmarkEnd w:id="988"/>
      <w:r w:rsidRPr="00155B02">
        <w:rPr>
          <w:rFonts w:cs="Times New Roman"/>
          <w:lang w:val="en-GB"/>
        </w:rPr>
        <w:t>Timeline &gt; Make timeline consistent</w:t>
      </w:r>
      <w:bookmarkEnd w:id="989"/>
      <w:bookmarkEnd w:id="990"/>
      <w:bookmarkEnd w:id="991"/>
      <w:bookmarkEnd w:id="992"/>
      <w:bookmarkEnd w:id="993"/>
    </w:p>
    <w:p w14:paraId="16E19116" w14:textId="77777777" w:rsidR="000959A2" w:rsidRPr="00155B02" w:rsidRDefault="000959A2">
      <w:pPr>
        <w:pStyle w:val="Standard-BlockCharCharChar"/>
        <w:rPr>
          <w:lang w:val="en-GB"/>
        </w:rPr>
      </w:pPr>
      <w:r w:rsidRPr="00155B02">
        <w:rPr>
          <w:lang w:val="en-GB"/>
        </w:rPr>
        <w:t>Checks the time axis for inconsistencies, i.e. after absolute time values. Absolute time values that do not fit into a monotonously growing sequence are removed.</w:t>
      </w:r>
    </w:p>
    <w:p w14:paraId="6687C3D8" w14:textId="77777777" w:rsidR="000959A2" w:rsidRPr="00155B02" w:rsidRDefault="000959A2">
      <w:pPr>
        <w:pStyle w:val="Standard-BlockCharCharChar"/>
        <w:rPr>
          <w:lang w:val="en-GB"/>
        </w:rPr>
      </w:pPr>
    </w:p>
    <w:p w14:paraId="017120EC" w14:textId="77777777" w:rsidR="000959A2" w:rsidRPr="00155B02" w:rsidRDefault="000959A2" w:rsidP="00BC7D6E">
      <w:pPr>
        <w:pStyle w:val="berschrift3"/>
        <w:numPr>
          <w:ilvl w:val="2"/>
          <w:numId w:val="84"/>
        </w:numPr>
        <w:ind w:left="482" w:hanging="482"/>
        <w:rPr>
          <w:rFonts w:cs="Times New Roman"/>
          <w:lang w:val="en-GB"/>
        </w:rPr>
      </w:pPr>
      <w:bookmarkStart w:id="994" w:name="_Timeline_%3E_Interpolate_timeline"/>
      <w:bookmarkStart w:id="995" w:name="_Toc399421984"/>
      <w:bookmarkStart w:id="996" w:name="_Ref108438458"/>
      <w:bookmarkStart w:id="997" w:name="_Toc69130024"/>
      <w:bookmarkStart w:id="998" w:name="_Toc69129883"/>
      <w:bookmarkStart w:id="999" w:name="_Toc55213893"/>
      <w:bookmarkEnd w:id="994"/>
      <w:r w:rsidRPr="00155B02">
        <w:rPr>
          <w:rFonts w:cs="Times New Roman"/>
          <w:lang w:val="en-GB"/>
        </w:rPr>
        <w:t>Timeline &gt; Smooth timeline...</w:t>
      </w:r>
      <w:bookmarkEnd w:id="995"/>
    </w:p>
    <w:p w14:paraId="6C089CFA" w14:textId="77777777" w:rsidR="000959A2" w:rsidRPr="00155B02" w:rsidRDefault="000959A2">
      <w:pPr>
        <w:pStyle w:val="Standard-BlockCharCharChar"/>
        <w:rPr>
          <w:lang w:val="en-GB"/>
        </w:rPr>
      </w:pPr>
      <w:r w:rsidRPr="00155B02">
        <w:rPr>
          <w:lang w:val="en-GB"/>
        </w:rPr>
        <w:lastRenderedPageBreak/>
        <w:t>Smooths the time axis</w:t>
      </w:r>
      <w:del w:id="1000" w:author="Moritz Lautenbach" w:date="2014-04-16T09:41:00Z">
        <w:r w:rsidRPr="00155B02" w:rsidDel="000C559E">
          <w:rPr>
            <w:lang w:val="en-GB"/>
          </w:rPr>
          <w:delText xml:space="preserve"> </w:delText>
        </w:r>
      </w:del>
      <w:r w:rsidRPr="00155B02">
        <w:rPr>
          <w:lang w:val="en-GB"/>
        </w:rPr>
        <w:t>, i.e. looks for time points who</w:t>
      </w:r>
      <w:del w:id="1001" w:author="Moritz Lautenbach" w:date="2014-04-16T09:41:00Z">
        <w:r w:rsidRPr="00155B02" w:rsidDel="000C559E">
          <w:rPr>
            <w:lang w:val="en-GB"/>
          </w:rPr>
          <w:delText>'</w:delText>
        </w:r>
      </w:del>
      <w:r w:rsidRPr="00155B02">
        <w:rPr>
          <w:lang w:val="en-GB"/>
        </w:rPr>
        <w:t>s</w:t>
      </w:r>
      <w:ins w:id="1002" w:author="Moritz Lautenbach" w:date="2014-04-16T09:41:00Z">
        <w:r w:rsidRPr="00155B02">
          <w:rPr>
            <w:lang w:val="en-GB"/>
          </w:rPr>
          <w:t>e</w:t>
        </w:r>
      </w:ins>
      <w:r w:rsidRPr="00155B02">
        <w:rPr>
          <w:lang w:val="en-GB"/>
        </w:rPr>
        <w:t xml:space="preserve"> absolute time values lie very close together and combines these to one time point. In the dialog a</w:t>
      </w:r>
      <w:ins w:id="1003" w:author="Moritz Lautenbach" w:date="2014-04-16T09:42:00Z">
        <w:r w:rsidRPr="00155B02">
          <w:rPr>
            <w:lang w:val="en-GB"/>
          </w:rPr>
          <w:t>n</w:t>
        </w:r>
      </w:ins>
      <w:r w:rsidRPr="00155B02">
        <w:rPr>
          <w:lang w:val="en-GB"/>
        </w:rPr>
        <w:t xml:space="preserve"> upper limit can be set for the maximum interval (in seconds). For this operation, the default value (one hundredth of a second) is useful for many purposes.</w:t>
      </w:r>
    </w:p>
    <w:p w14:paraId="217B1936" w14:textId="77777777" w:rsidR="000959A2" w:rsidRPr="00155B02" w:rsidRDefault="000959A2">
      <w:pPr>
        <w:pStyle w:val="Standard-BlockCharCharChar"/>
        <w:rPr>
          <w:lang w:val="en-GB"/>
        </w:rPr>
      </w:pPr>
    </w:p>
    <w:p w14:paraId="0A82EB56" w14:textId="77777777" w:rsidR="000959A2" w:rsidRPr="00155B02" w:rsidRDefault="00D84B31">
      <w:pPr>
        <w:pStyle w:val="Standard-BlockCharCharChar"/>
        <w:spacing w:line="100" w:lineRule="atLeast"/>
        <w:jc w:val="center"/>
        <w:rPr>
          <w:lang w:val="en-GB"/>
        </w:rPr>
      </w:pPr>
      <w:r>
        <w:rPr>
          <w:lang w:val="en-GB"/>
        </w:rPr>
        <w:pict w14:anchorId="2794EF07">
          <v:shape id="_x0000_i1208" type="#_x0000_t75" style="width:201pt;height:92.25pt" filled="t">
            <v:fill color2="black"/>
            <v:imagedata r:id="rId239" o:title=""/>
          </v:shape>
        </w:pict>
      </w:r>
    </w:p>
    <w:p w14:paraId="5B8AF6FE" w14:textId="77777777" w:rsidR="000959A2" w:rsidRPr="00155B02" w:rsidRDefault="000959A2" w:rsidP="00BC7D6E">
      <w:pPr>
        <w:pStyle w:val="berschrift3"/>
        <w:numPr>
          <w:ilvl w:val="2"/>
          <w:numId w:val="84"/>
        </w:numPr>
        <w:ind w:left="482" w:hanging="482"/>
        <w:rPr>
          <w:rFonts w:cs="Times New Roman"/>
          <w:lang w:val="en-GB"/>
        </w:rPr>
      </w:pPr>
    </w:p>
    <w:p w14:paraId="7D324350" w14:textId="77777777" w:rsidR="000959A2" w:rsidRPr="00155B02" w:rsidRDefault="000959A2" w:rsidP="00BC7D6E">
      <w:pPr>
        <w:pStyle w:val="berschrift3"/>
        <w:numPr>
          <w:ilvl w:val="2"/>
          <w:numId w:val="84"/>
        </w:numPr>
        <w:ind w:left="482" w:hanging="482"/>
        <w:rPr>
          <w:rFonts w:cs="Times New Roman"/>
          <w:lang w:val="en-GB"/>
        </w:rPr>
      </w:pPr>
    </w:p>
    <w:p w14:paraId="0C4D5A7D" w14:textId="77777777" w:rsidR="000959A2" w:rsidRPr="00155B02" w:rsidRDefault="000959A2" w:rsidP="00BC7D6E">
      <w:pPr>
        <w:pStyle w:val="berschrift3"/>
        <w:numPr>
          <w:ilvl w:val="2"/>
          <w:numId w:val="84"/>
        </w:numPr>
        <w:ind w:left="482" w:hanging="482"/>
        <w:rPr>
          <w:rFonts w:cs="Times New Roman"/>
          <w:lang w:val="en-GB"/>
        </w:rPr>
      </w:pPr>
      <w:bookmarkStart w:id="1004" w:name="_Toc399421985"/>
      <w:r w:rsidRPr="00155B02">
        <w:rPr>
          <w:rFonts w:cs="Times New Roman"/>
          <w:lang w:val="en-GB"/>
        </w:rPr>
        <w:t>Timeline &gt; Interpolate timeline</w:t>
      </w:r>
      <w:bookmarkEnd w:id="996"/>
      <w:bookmarkEnd w:id="997"/>
      <w:bookmarkEnd w:id="998"/>
      <w:bookmarkEnd w:id="999"/>
      <w:r w:rsidRPr="00155B02">
        <w:rPr>
          <w:rFonts w:cs="Times New Roman"/>
          <w:lang w:val="en-GB"/>
        </w:rPr>
        <w:t>...</w:t>
      </w:r>
      <w:bookmarkEnd w:id="1004"/>
    </w:p>
    <w:p w14:paraId="0E951BCB"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17A2A873">
          <v:shape id="_x0000_i1209" type="#_x0000_t75" style="width:164.25pt;height:84pt" filled="t">
            <v:fill color2="black"/>
            <v:imagedata r:id="rId240" o:title=""/>
          </v:shape>
        </w:pict>
      </w:r>
    </w:p>
    <w:p w14:paraId="0957FEEF" w14:textId="77777777" w:rsidR="000959A2" w:rsidRPr="00155B02" w:rsidRDefault="000959A2">
      <w:pPr>
        <w:pStyle w:val="Standard-BlockCharCharChar"/>
        <w:rPr>
          <w:lang w:val="en-GB"/>
        </w:rPr>
      </w:pPr>
    </w:p>
    <w:p w14:paraId="0FDBD58B" w14:textId="77777777" w:rsidR="000959A2" w:rsidRPr="00155B02" w:rsidRDefault="000959A2">
      <w:pPr>
        <w:pStyle w:val="Standard-BlockCharCharChar"/>
        <w:rPr>
          <w:lang w:val="en-GB"/>
        </w:rPr>
      </w:pPr>
      <w:r w:rsidRPr="00155B02">
        <w:rPr>
          <w:lang w:val="en-GB"/>
        </w:rPr>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14:paraId="7F9BEA3E" w14:textId="77777777" w:rsidR="000959A2" w:rsidRPr="00155B02" w:rsidRDefault="000959A2">
      <w:pPr>
        <w:pStyle w:val="Standard-BlockCharCharChar"/>
        <w:rPr>
          <w:lang w:val="en-GB"/>
        </w:rPr>
      </w:pPr>
      <w:r w:rsidRPr="00155B02">
        <w:rPr>
          <w:lang w:val="en-GB"/>
        </w:rPr>
        <w:t>There are two method</w:t>
      </w:r>
      <w:ins w:id="1005" w:author="Moritz Lautenbach" w:date="2014-04-16T09:42:00Z">
        <w:r w:rsidRPr="00155B02">
          <w:rPr>
            <w:lang w:val="en-GB"/>
          </w:rPr>
          <w:t>s</w:t>
        </w:r>
      </w:ins>
      <w:r w:rsidRPr="00155B02">
        <w:rPr>
          <w:lang w:val="en-GB"/>
        </w:rPr>
        <w:t xml:space="preserve"> of interpolation. For this, consider the following transcription in which no absolute time value is available at time point 2:</w:t>
      </w:r>
    </w:p>
    <w:p w14:paraId="1B7647EF" w14:textId="77777777" w:rsidR="000959A2" w:rsidRPr="00155B02" w:rsidRDefault="000959A2">
      <w:pPr>
        <w:pStyle w:val="Standard-BlockCharCharChar"/>
        <w:rPr>
          <w:lang w:val="en-GB"/>
        </w:rPr>
      </w:pPr>
    </w:p>
    <w:p w14:paraId="23B25599" w14:textId="77777777" w:rsidR="000959A2" w:rsidRPr="00155B02" w:rsidRDefault="00D84B31">
      <w:pPr>
        <w:pStyle w:val="Standard-BlockCharCharChar"/>
        <w:spacing w:line="100" w:lineRule="atLeast"/>
        <w:jc w:val="center"/>
        <w:rPr>
          <w:lang w:val="en-GB"/>
        </w:rPr>
      </w:pPr>
      <w:r>
        <w:rPr>
          <w:lang w:val="en-GB"/>
        </w:rPr>
        <w:pict w14:anchorId="56251380">
          <v:shape id="_x0000_i1210" type="#_x0000_t75" style="width:305.25pt;height:45pt" filled="t">
            <v:fill color2="black"/>
            <v:imagedata r:id="rId241" o:title=""/>
          </v:shape>
        </w:pict>
      </w:r>
    </w:p>
    <w:p w14:paraId="0B8A83C9" w14:textId="77777777" w:rsidR="000959A2" w:rsidRPr="00155B02" w:rsidRDefault="000959A2">
      <w:pPr>
        <w:pStyle w:val="Standard-BlockCharCharChar"/>
        <w:rPr>
          <w:lang w:val="en-GB"/>
        </w:rPr>
      </w:pPr>
    </w:p>
    <w:p w14:paraId="5BEE6825" w14:textId="77777777" w:rsidR="000959A2" w:rsidRPr="00155B02" w:rsidRDefault="000959A2">
      <w:pPr>
        <w:pStyle w:val="Standard-BlockCharCharChar"/>
        <w:rPr>
          <w:lang w:val="en-GB"/>
        </w:rPr>
      </w:pPr>
      <w:r w:rsidRPr="00155B02">
        <w:rPr>
          <w:lang w:val="en-GB"/>
        </w:rPr>
        <w:t>The method Linear Interpolation inserts missing absolute time values according to the number of time points that lie between the previous and the next time point with an absolute time value</w:t>
      </w:r>
      <w:del w:id="1006" w:author="Moritz Lautenbach" w:date="2014-04-16T09:43:00Z">
        <w:r w:rsidRPr="00155B02" w:rsidDel="000C559E">
          <w:rPr>
            <w:lang w:val="en-GB"/>
          </w:rPr>
          <w:delText>.</w:delText>
        </w:r>
      </w:del>
      <w:r w:rsidRPr="00155B02">
        <w:rPr>
          <w:lang w:val="en-GB"/>
        </w:rPr>
        <w:t>. In the example above time point 2 receives the value 1.0 + (4.0 – 1.0)/2 = 2.5:</w:t>
      </w:r>
    </w:p>
    <w:p w14:paraId="641E4122" w14:textId="77777777" w:rsidR="000959A2" w:rsidRPr="00155B02" w:rsidRDefault="000959A2">
      <w:pPr>
        <w:pStyle w:val="Standard-BlockCharCharChar"/>
        <w:rPr>
          <w:lang w:val="en-GB"/>
        </w:rPr>
      </w:pPr>
    </w:p>
    <w:p w14:paraId="77B5B28E" w14:textId="77777777" w:rsidR="000959A2" w:rsidRPr="00155B02" w:rsidRDefault="00D84B31">
      <w:pPr>
        <w:pStyle w:val="Standard-BlockCharCharChar"/>
        <w:spacing w:line="100" w:lineRule="atLeast"/>
        <w:jc w:val="center"/>
        <w:rPr>
          <w:lang w:val="en-GB"/>
        </w:rPr>
      </w:pPr>
      <w:r>
        <w:rPr>
          <w:lang w:val="en-GB"/>
        </w:rPr>
        <w:lastRenderedPageBreak/>
        <w:pict w14:anchorId="6769F987">
          <v:shape id="_x0000_i1211" type="#_x0000_t75" style="width:301.5pt;height:43.5pt" filled="t">
            <v:fill color2="black"/>
            <v:imagedata r:id="rId242" o:title=""/>
          </v:shape>
        </w:pict>
      </w:r>
    </w:p>
    <w:p w14:paraId="108FDF6F" w14:textId="77777777" w:rsidR="000959A2" w:rsidRPr="00155B02" w:rsidRDefault="000959A2">
      <w:pPr>
        <w:pStyle w:val="Standard-BlockCharCharChar"/>
        <w:rPr>
          <w:lang w:val="en-GB"/>
        </w:rPr>
      </w:pPr>
    </w:p>
    <w:p w14:paraId="7A7B63E3" w14:textId="77777777" w:rsidR="000959A2" w:rsidRPr="00155B02" w:rsidRDefault="000959A2">
      <w:pPr>
        <w:pStyle w:val="Standard-BlockCharCharChar"/>
        <w:rPr>
          <w:lang w:val="en-GB"/>
        </w:rPr>
      </w:pPr>
      <w:r w:rsidRPr="00155B02">
        <w:rPr>
          <w:lang w:val="en-GB"/>
        </w:rPr>
        <w:t>The method Character Count Interpolation, on the other hand, inserts missing absolute time values according to the symbols in the events in question. Events with longer descriptions are assigned to intervals of a longer duration.</w:t>
      </w:r>
    </w:p>
    <w:p w14:paraId="6AB3EF01" w14:textId="77777777" w:rsidR="000959A2" w:rsidRPr="00155B02" w:rsidRDefault="000959A2">
      <w:pPr>
        <w:pStyle w:val="Standard-BlockCharCharChar"/>
        <w:rPr>
          <w:lang w:val="en-GB"/>
        </w:rPr>
      </w:pPr>
    </w:p>
    <w:p w14:paraId="13E4D6CD" w14:textId="77777777" w:rsidR="000959A2" w:rsidRPr="00155B02" w:rsidRDefault="00D84B31">
      <w:pPr>
        <w:pStyle w:val="Standard-BlockCharCharChar"/>
        <w:spacing w:line="100" w:lineRule="atLeast"/>
        <w:jc w:val="center"/>
        <w:rPr>
          <w:lang w:val="en-GB"/>
        </w:rPr>
      </w:pPr>
      <w:r>
        <w:rPr>
          <w:lang w:val="en-GB"/>
        </w:rPr>
        <w:pict w14:anchorId="67969CB0">
          <v:shape id="_x0000_i1212" type="#_x0000_t75" style="width:301.5pt;height:45pt" filled="t">
            <v:fill color2="black"/>
            <v:imagedata r:id="rId243" o:title=""/>
          </v:shape>
        </w:pict>
      </w:r>
    </w:p>
    <w:p w14:paraId="4D113D5B" w14:textId="77777777" w:rsidR="000959A2" w:rsidRPr="00155B02" w:rsidRDefault="000959A2">
      <w:pPr>
        <w:pStyle w:val="Standard-BlockCharCharChar"/>
        <w:spacing w:line="100" w:lineRule="atLeast"/>
        <w:jc w:val="center"/>
        <w:rPr>
          <w:lang w:val="en-GB"/>
        </w:rPr>
      </w:pPr>
    </w:p>
    <w:p w14:paraId="296B9F75" w14:textId="77777777" w:rsidR="000959A2" w:rsidRPr="00155B02" w:rsidRDefault="000959A2">
      <w:pPr>
        <w:pStyle w:val="Standard-BlockCharCharChar"/>
        <w:spacing w:line="100" w:lineRule="atLeast"/>
        <w:jc w:val="left"/>
        <w:rPr>
          <w:lang w:val="en-GB"/>
        </w:rPr>
      </w:pPr>
      <w:r w:rsidRPr="00155B02">
        <w:rPr>
          <w:lang w:val="en-GB"/>
        </w:rPr>
        <w:t>The second method leads to better results in most cases. Interpolated time values are marked with an Asterisk [03.3*] in the timeline of the musical score.</w:t>
      </w:r>
    </w:p>
    <w:p w14:paraId="20D1055A" w14:textId="77777777" w:rsidR="000959A2" w:rsidRPr="00155B02" w:rsidRDefault="000959A2">
      <w:pPr>
        <w:pStyle w:val="Standard-BlockCharCharChar"/>
        <w:rPr>
          <w:lang w:val="en-GB"/>
        </w:rPr>
      </w:pPr>
    </w:p>
    <w:p w14:paraId="0DC709DE" w14:textId="77777777" w:rsidR="000959A2" w:rsidRPr="00155B02" w:rsidRDefault="000959A2" w:rsidP="00BC7D6E">
      <w:pPr>
        <w:pStyle w:val="berschrift3"/>
        <w:numPr>
          <w:ilvl w:val="2"/>
          <w:numId w:val="84"/>
        </w:numPr>
        <w:ind w:left="482" w:hanging="482"/>
        <w:rPr>
          <w:rFonts w:cs="Times New Roman"/>
          <w:lang w:val="en-GB"/>
        </w:rPr>
      </w:pPr>
      <w:bookmarkStart w:id="1007" w:name="_Timeline_%3E_Remove_interpolated%20time"/>
      <w:bookmarkStart w:id="1008" w:name="_Ref108438473"/>
      <w:bookmarkStart w:id="1009" w:name="_Toc69130025"/>
      <w:bookmarkStart w:id="1010" w:name="_Toc69129884"/>
      <w:bookmarkStart w:id="1011" w:name="_Toc55213894"/>
      <w:bookmarkStart w:id="1012" w:name="_Toc399421986"/>
      <w:bookmarkEnd w:id="1007"/>
      <w:r w:rsidRPr="00155B02">
        <w:rPr>
          <w:rFonts w:cs="Times New Roman"/>
          <w:lang w:val="en-GB"/>
        </w:rPr>
        <w:t>Timeline &gt; Remove interpolated times</w:t>
      </w:r>
      <w:bookmarkEnd w:id="1008"/>
      <w:bookmarkEnd w:id="1009"/>
      <w:bookmarkEnd w:id="1010"/>
      <w:bookmarkEnd w:id="1011"/>
      <w:bookmarkEnd w:id="1012"/>
    </w:p>
    <w:p w14:paraId="27D237A8" w14:textId="77777777" w:rsidR="000959A2" w:rsidRPr="00155B02" w:rsidRDefault="000959A2">
      <w:pPr>
        <w:pStyle w:val="Standard-BlockCharCharChar"/>
        <w:rPr>
          <w:lang w:val="en-GB"/>
        </w:rPr>
      </w:pPr>
      <w:r w:rsidRPr="00155B02">
        <w:rPr>
          <w:lang w:val="en-GB"/>
        </w:rPr>
        <w:t>Removes absolute time values from the time axis that have been created by interpolating (see above).</w:t>
      </w:r>
    </w:p>
    <w:p w14:paraId="46ADEFBD" w14:textId="77777777" w:rsidR="000959A2" w:rsidRPr="00155B02" w:rsidRDefault="000959A2">
      <w:pPr>
        <w:pStyle w:val="Standard-BlockCharCharChar"/>
        <w:rPr>
          <w:lang w:val="en-GB"/>
        </w:rPr>
      </w:pPr>
    </w:p>
    <w:p w14:paraId="19D2F8FC" w14:textId="77777777" w:rsidR="000959A2" w:rsidRPr="00155B02" w:rsidRDefault="000959A2" w:rsidP="00BC7D6E">
      <w:pPr>
        <w:pStyle w:val="berschrift3"/>
        <w:numPr>
          <w:ilvl w:val="2"/>
          <w:numId w:val="84"/>
        </w:numPr>
        <w:ind w:left="482" w:hanging="482"/>
        <w:rPr>
          <w:rFonts w:cs="Times New Roman"/>
          <w:lang w:val="en-GB"/>
        </w:rPr>
      </w:pPr>
      <w:bookmarkStart w:id="1013" w:name="_Timeline_%3E_Add_bookmark%E2%80%A6"/>
      <w:bookmarkStart w:id="1014" w:name="_Toc399421987"/>
      <w:bookmarkStart w:id="1015" w:name="_Ref108438484"/>
      <w:bookmarkEnd w:id="1013"/>
      <w:r w:rsidRPr="00155B02">
        <w:rPr>
          <w:rFonts w:cs="Times New Roman"/>
          <w:lang w:val="en-GB"/>
        </w:rPr>
        <w:t>Timeline &gt; Confirm timeline item(s)</w:t>
      </w:r>
      <w:bookmarkEnd w:id="1014"/>
    </w:p>
    <w:p w14:paraId="4DA68E6C" w14:textId="04D7D085" w:rsidR="000959A2" w:rsidRPr="00155B02" w:rsidRDefault="000959A2">
      <w:pPr>
        <w:pStyle w:val="Standard-BlockCharCharChar"/>
        <w:rPr>
          <w:lang w:val="en-GB"/>
        </w:rPr>
      </w:pPr>
      <w:r w:rsidRPr="00155B02">
        <w:rPr>
          <w:lang w:val="en-GB"/>
        </w:rPr>
        <w:t xml:space="preserve">Confirms the absolute time values of all currently selected time points, i.e. sets their status from </w:t>
      </w:r>
      <w:r w:rsidR="00007CB6" w:rsidRPr="00155B02">
        <w:rPr>
          <w:lang w:val="en-GB"/>
        </w:rPr>
        <w:t>„</w:t>
      </w:r>
      <w:r w:rsidRPr="00155B02">
        <w:rPr>
          <w:lang w:val="en-GB"/>
        </w:rPr>
        <w:t>interpolated</w:t>
      </w:r>
      <w:r w:rsidR="00E6350C" w:rsidRPr="00155B02">
        <w:rPr>
          <w:lang w:val="en-GB"/>
        </w:rPr>
        <w:t>“</w:t>
      </w:r>
      <w:r w:rsidRPr="00155B02">
        <w:rPr>
          <w:lang w:val="en-GB"/>
        </w:rPr>
        <w:t xml:space="preserve"> to </w:t>
      </w:r>
      <w:r w:rsidR="00007CB6" w:rsidRPr="00155B02">
        <w:rPr>
          <w:lang w:val="en-GB"/>
        </w:rPr>
        <w:t>„</w:t>
      </w:r>
      <w:r w:rsidRPr="00155B02">
        <w:rPr>
          <w:lang w:val="en-GB"/>
        </w:rPr>
        <w:t>confirmed</w:t>
      </w:r>
      <w:r w:rsidR="00E6350C" w:rsidRPr="00155B02">
        <w:rPr>
          <w:lang w:val="en-GB"/>
        </w:rPr>
        <w:t>“</w:t>
      </w:r>
      <w:r w:rsidRPr="00155B02">
        <w:rPr>
          <w:lang w:val="en-GB"/>
        </w:rPr>
        <w:t xml:space="preserve">, if applicable. The Asterisk will then disappear and the time points in question will no longer be removed when executing </w:t>
      </w:r>
      <w:r w:rsidR="00007CB6" w:rsidRPr="00155B02">
        <w:rPr>
          <w:lang w:val="en-GB"/>
        </w:rPr>
        <w:t>„</w:t>
      </w:r>
      <w:r w:rsidRPr="00155B02">
        <w:rPr>
          <w:lang w:val="en-GB"/>
        </w:rPr>
        <w:t>Remove interpolated times</w:t>
      </w:r>
      <w:r w:rsidR="00E6350C" w:rsidRPr="00155B02">
        <w:rPr>
          <w:lang w:val="en-GB"/>
        </w:rPr>
        <w:t>“</w:t>
      </w:r>
      <w:del w:id="1016" w:author="Moritz Lautenbach" w:date="2014-04-16T09:44:00Z">
        <w:r w:rsidRPr="00155B02" w:rsidDel="000C559E">
          <w:rPr>
            <w:lang w:val="en-GB"/>
          </w:rPr>
          <w:delText xml:space="preserve"> </w:delText>
        </w:r>
      </w:del>
      <w:r w:rsidRPr="00155B02">
        <w:rPr>
          <w:lang w:val="en-GB"/>
        </w:rPr>
        <w:t>.</w:t>
      </w:r>
    </w:p>
    <w:p w14:paraId="09B2ABE4" w14:textId="77777777" w:rsidR="000959A2" w:rsidRPr="00155B02" w:rsidRDefault="000959A2">
      <w:pPr>
        <w:pStyle w:val="Standard-BlockCharCharChar"/>
        <w:rPr>
          <w:lang w:val="en-GB"/>
        </w:rPr>
      </w:pPr>
    </w:p>
    <w:p w14:paraId="2678F776" w14:textId="77777777" w:rsidR="000959A2" w:rsidRPr="00155B02" w:rsidRDefault="000959A2" w:rsidP="00BC7D6E">
      <w:pPr>
        <w:pStyle w:val="berschrift3"/>
        <w:numPr>
          <w:ilvl w:val="2"/>
          <w:numId w:val="84"/>
        </w:numPr>
        <w:ind w:left="0" w:firstLine="0"/>
        <w:rPr>
          <w:ins w:id="1017" w:author="Moritz Lautenbach" w:date="2014-04-16T09:44:00Z"/>
          <w:rFonts w:cs="Times New Roman"/>
          <w:lang w:val="en-GB"/>
        </w:rPr>
      </w:pPr>
      <w:bookmarkStart w:id="1018" w:name="_Toc399421988"/>
      <w:r w:rsidRPr="00155B02">
        <w:rPr>
          <w:rFonts w:cs="Times New Roman"/>
          <w:lang w:val="en-GB"/>
        </w:rPr>
        <w:t>Timeline &gt; Shift absolute times...</w:t>
      </w:r>
      <w:bookmarkEnd w:id="1018"/>
    </w:p>
    <w:p w14:paraId="09BA3519" w14:textId="77777777" w:rsidR="000959A2" w:rsidRPr="00155B02" w:rsidRDefault="000959A2">
      <w:pPr>
        <w:pStyle w:val="Textkrper"/>
        <w:rPr>
          <w:rFonts w:cs="Times New Roman"/>
          <w:lang w:val="en-GB"/>
        </w:rPr>
        <w:pPrChange w:id="1019" w:author="Moritz Lautenbach" w:date="2014-04-16T09:44:00Z">
          <w:pPr>
            <w:pStyle w:val="berschrift3"/>
          </w:pPr>
        </w:pPrChange>
      </w:pPr>
    </w:p>
    <w:p w14:paraId="4793C1A5" w14:textId="77777777" w:rsidR="000959A2" w:rsidRPr="00155B02" w:rsidRDefault="00D84B31">
      <w:pPr>
        <w:pStyle w:val="Standard-BlockCharCharChar"/>
        <w:spacing w:line="100" w:lineRule="atLeast"/>
        <w:jc w:val="center"/>
        <w:rPr>
          <w:lang w:val="en-GB"/>
        </w:rPr>
      </w:pPr>
      <w:r>
        <w:rPr>
          <w:lang w:val="en-GB"/>
        </w:rPr>
        <w:pict w14:anchorId="1805F451">
          <v:shape id="_x0000_i1213" type="#_x0000_t75" style="width:201pt;height:92.25pt" filled="t">
            <v:fill color2="black"/>
            <v:imagedata r:id="rId244" o:title=""/>
          </v:shape>
        </w:pict>
      </w:r>
    </w:p>
    <w:p w14:paraId="0A78AE50" w14:textId="77777777" w:rsidR="000959A2" w:rsidRPr="00155B02" w:rsidRDefault="000959A2">
      <w:pPr>
        <w:pStyle w:val="Standard-BlockCharCharChar"/>
        <w:rPr>
          <w:lang w:val="en-GB"/>
        </w:rPr>
      </w:pPr>
    </w:p>
    <w:p w14:paraId="52C3DE98" w14:textId="77777777" w:rsidR="000959A2" w:rsidRPr="00155B02" w:rsidRDefault="000959A2">
      <w:pPr>
        <w:pStyle w:val="Standard-BlockCharCharChar"/>
        <w:rPr>
          <w:lang w:val="en-GB"/>
        </w:rPr>
      </w:pPr>
      <w:r w:rsidRPr="00155B02">
        <w:rPr>
          <w:lang w:val="en-GB"/>
        </w:rPr>
        <w:t>Moves all absolute time values in the time axis by the specified value. The value may also be negative.</w:t>
      </w:r>
    </w:p>
    <w:p w14:paraId="3F3F5B83" w14:textId="77777777" w:rsidR="000959A2" w:rsidRPr="00155B02" w:rsidRDefault="000959A2">
      <w:pPr>
        <w:pStyle w:val="Standard-BlockCharCharChar"/>
        <w:rPr>
          <w:lang w:val="en-GB"/>
        </w:rPr>
      </w:pPr>
    </w:p>
    <w:p w14:paraId="7CA698D0" w14:textId="77777777" w:rsidR="000959A2" w:rsidRPr="00155B02" w:rsidRDefault="000959A2" w:rsidP="00BC7D6E">
      <w:pPr>
        <w:pStyle w:val="berschrift3"/>
        <w:numPr>
          <w:ilvl w:val="2"/>
          <w:numId w:val="84"/>
        </w:numPr>
        <w:ind w:left="482" w:hanging="482"/>
        <w:rPr>
          <w:rFonts w:cs="Times New Roman"/>
          <w:lang w:val="en-GB"/>
        </w:rPr>
      </w:pPr>
      <w:bookmarkStart w:id="1020" w:name="_Toc399421989"/>
      <w:r w:rsidRPr="00155B02">
        <w:rPr>
          <w:rFonts w:cs="Times New Roman"/>
          <w:lang w:val="en-GB"/>
        </w:rPr>
        <w:t>Timeline &gt; Add bookmark…</w:t>
      </w:r>
      <w:bookmarkEnd w:id="1015"/>
      <w:bookmarkEnd w:id="1020"/>
    </w:p>
    <w:p w14:paraId="1E4156CE" w14:textId="77777777" w:rsidR="000959A2" w:rsidRPr="00155B02" w:rsidRDefault="000959A2">
      <w:pPr>
        <w:pStyle w:val="Standard-BlockCharCharChar"/>
        <w:rPr>
          <w:lang w:val="en-GB"/>
        </w:rPr>
      </w:pPr>
      <w:r w:rsidRPr="00155B02">
        <w:rPr>
          <w:lang w:val="en-GB"/>
        </w:rPr>
        <w:t>Adds a bookmark to a point on the time axis or allows the renaming of an already existing bookmark. A bookmark can facilitate finding significant sections of a transcription again</w:t>
      </w:r>
      <w:del w:id="1021" w:author="Moritz Lautenbach" w:date="2014-04-16T09:44:00Z">
        <w:r w:rsidRPr="00155B02" w:rsidDel="000C559E">
          <w:rPr>
            <w:lang w:val="en-GB"/>
          </w:rPr>
          <w:delText>.</w:delText>
        </w:r>
      </w:del>
      <w:r w:rsidRPr="00155B02">
        <w:rPr>
          <w:lang w:val="en-GB"/>
        </w:rPr>
        <w:t xml:space="preserve"> (see </w:t>
      </w:r>
      <w:commentRangeStart w:id="1022"/>
      <w:r w:rsidRPr="00155B02">
        <w:rPr>
          <w:lang w:val="en-GB"/>
        </w:rPr>
        <w:t>Timeline &gt; Bookmarks</w:t>
      </w:r>
      <w:commentRangeEnd w:id="1022"/>
      <w:r w:rsidRPr="00155B02">
        <w:rPr>
          <w:rStyle w:val="Kommentarzeichen"/>
          <w:rFonts w:eastAsia="SimSun"/>
          <w:lang w:val="en-GB"/>
        </w:rPr>
        <w:commentReference w:id="1022"/>
      </w:r>
      <w:r w:rsidRPr="00155B02">
        <w:rPr>
          <w:lang w:val="en-GB"/>
        </w:rPr>
        <w:t xml:space="preserve">). Select the time point in question by clicking into it on the time axis. Then choose </w:t>
      </w:r>
      <w:commentRangeStart w:id="1023"/>
      <w:r w:rsidRPr="00155B02">
        <w:rPr>
          <w:i/>
          <w:lang w:val="en-GB"/>
        </w:rPr>
        <w:t>Timeline &gt; Add bookmark</w:t>
      </w:r>
      <w:commentRangeEnd w:id="1023"/>
      <w:r w:rsidRPr="00155B02">
        <w:rPr>
          <w:rStyle w:val="Kommentarzeichen"/>
          <w:rFonts w:eastAsia="SimSun"/>
          <w:lang w:val="en-GB"/>
        </w:rPr>
        <w:commentReference w:id="1023"/>
      </w:r>
      <w:r w:rsidRPr="00155B02">
        <w:rPr>
          <w:i/>
          <w:lang w:val="en-GB"/>
        </w:rPr>
        <w:t>.</w:t>
      </w:r>
      <w:r w:rsidRPr="00155B02">
        <w:rPr>
          <w:lang w:val="en-GB"/>
        </w:rPr>
        <w:t xml:space="preserve"> </w:t>
      </w:r>
    </w:p>
    <w:p w14:paraId="4BABDE66" w14:textId="77777777" w:rsidR="000959A2" w:rsidRPr="00155B02" w:rsidRDefault="000959A2">
      <w:pPr>
        <w:pStyle w:val="Standard-BlockCharCharChar"/>
        <w:rPr>
          <w:lang w:val="en-GB"/>
        </w:rPr>
      </w:pPr>
    </w:p>
    <w:p w14:paraId="1B7FC66C" w14:textId="77777777" w:rsidR="000959A2" w:rsidRPr="00155B02" w:rsidRDefault="00D84B31">
      <w:pPr>
        <w:pStyle w:val="BildChar"/>
        <w:rPr>
          <w:rFonts w:ascii="Times New Roman" w:hAnsi="Times New Roman"/>
          <w:lang w:val="en-GB"/>
        </w:rPr>
      </w:pPr>
      <w:r>
        <w:rPr>
          <w:rFonts w:ascii="Times New Roman" w:hAnsi="Times New Roman"/>
          <w:lang w:val="en-GB"/>
        </w:rPr>
        <w:pict w14:anchorId="377A7BE0">
          <v:shape id="_x0000_i1214" type="#_x0000_t75" style="width:217.5pt;height:65.25pt" filled="t">
            <v:fill color2="black"/>
            <v:imagedata r:id="rId245" o:title=""/>
          </v:shape>
        </w:pict>
      </w:r>
    </w:p>
    <w:p w14:paraId="0FEBEF22" w14:textId="77777777" w:rsidR="000959A2" w:rsidRPr="00155B02" w:rsidRDefault="000959A2">
      <w:pPr>
        <w:pStyle w:val="BildChar"/>
        <w:rPr>
          <w:rFonts w:ascii="Times New Roman" w:hAnsi="Times New Roman"/>
          <w:lang w:val="en-GB"/>
        </w:rPr>
      </w:pPr>
    </w:p>
    <w:p w14:paraId="6941B348" w14:textId="77777777" w:rsidR="000959A2" w:rsidRPr="00155B02" w:rsidRDefault="000959A2">
      <w:pPr>
        <w:pStyle w:val="Standard-BlockCharCharChar"/>
        <w:rPr>
          <w:lang w:val="en-GB"/>
        </w:rPr>
      </w:pPr>
      <w:r w:rsidRPr="00155B02">
        <w:rPr>
          <w:lang w:val="en-GB"/>
        </w:rPr>
        <w:t xml:space="preserve">Enter a name for the bookmark in the window that appears or rename the bookmark and click </w:t>
      </w:r>
      <w:r w:rsidRPr="00155B02">
        <w:rPr>
          <w:i/>
          <w:lang w:val="en-GB"/>
        </w:rPr>
        <w:t>OK</w:t>
      </w:r>
      <w:r w:rsidRPr="00155B02">
        <w:rPr>
          <w:lang w:val="en-GB"/>
        </w:rPr>
        <w:t xml:space="preserve"> upon completion of your entry. The name of the bookmark will appear in the time axis thereafter:</w:t>
      </w:r>
    </w:p>
    <w:p w14:paraId="1887B962" w14:textId="77777777" w:rsidR="000959A2" w:rsidRPr="00155B02" w:rsidRDefault="000959A2">
      <w:pPr>
        <w:pStyle w:val="Standard-BlockCharCharChar"/>
        <w:rPr>
          <w:lang w:val="en-GB"/>
        </w:rPr>
      </w:pPr>
    </w:p>
    <w:p w14:paraId="29DFB17B"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70EF1FE8">
          <v:shape id="_x0000_i1215" type="#_x0000_t75" style="width:452.25pt;height:47.25pt" filled="t">
            <v:fill color2="black"/>
            <v:imagedata r:id="rId246" o:title=""/>
          </v:shape>
        </w:pict>
      </w:r>
    </w:p>
    <w:p w14:paraId="05A87D1A" w14:textId="77777777" w:rsidR="000959A2" w:rsidRPr="00155B02" w:rsidRDefault="000959A2">
      <w:pPr>
        <w:pStyle w:val="Standard-BlockCharCharChar"/>
        <w:rPr>
          <w:lang w:val="en-GB"/>
        </w:rPr>
      </w:pPr>
    </w:p>
    <w:p w14:paraId="2BD3F183" w14:textId="77777777" w:rsidR="000959A2" w:rsidRPr="00155B02" w:rsidRDefault="000959A2" w:rsidP="00BC7D6E">
      <w:pPr>
        <w:pStyle w:val="berschrift3"/>
        <w:numPr>
          <w:ilvl w:val="2"/>
          <w:numId w:val="84"/>
        </w:numPr>
        <w:ind w:left="482" w:hanging="482"/>
        <w:rPr>
          <w:rFonts w:cs="Times New Roman"/>
          <w:lang w:val="en-GB"/>
        </w:rPr>
      </w:pPr>
      <w:bookmarkStart w:id="1024" w:name="_Timeline_%3E_Bookmarks%E2%80%A6"/>
      <w:bookmarkStart w:id="1025" w:name="_Toc399421990"/>
      <w:bookmarkStart w:id="1026" w:name="_Ref108438491"/>
      <w:bookmarkEnd w:id="1024"/>
      <w:r w:rsidRPr="00155B02">
        <w:rPr>
          <w:rFonts w:cs="Times New Roman"/>
          <w:lang w:val="en-GB"/>
        </w:rPr>
        <w:t>Timeline &gt; Fine tuning mode</w:t>
      </w:r>
      <w:bookmarkEnd w:id="1025"/>
    </w:p>
    <w:p w14:paraId="7CE508BA" w14:textId="52E39D7A" w:rsidR="000959A2" w:rsidRPr="00155B02" w:rsidRDefault="000959A2">
      <w:pPr>
        <w:pStyle w:val="Standard-BlockCharCharChar"/>
        <w:rPr>
          <w:lang w:val="en-GB"/>
        </w:rPr>
      </w:pPr>
      <w:r w:rsidRPr="00155B02">
        <w:rPr>
          <w:lang w:val="en-GB"/>
        </w:rPr>
        <w:t>Activate</w:t>
      </w:r>
      <w:del w:id="1027" w:author="Moritz Lautenbach" w:date="2014-04-16T09:46:00Z">
        <w:r w:rsidRPr="00155B02" w:rsidDel="00250EB8">
          <w:rPr>
            <w:lang w:val="en-GB"/>
          </w:rPr>
          <w:delText>d</w:delText>
        </w:r>
      </w:del>
      <w:ins w:id="1028" w:author="Moritz Lautenbach" w:date="2014-04-16T09:46:00Z">
        <w:r w:rsidRPr="00155B02">
          <w:rPr>
            <w:lang w:val="en-GB"/>
          </w:rPr>
          <w:t>s</w:t>
        </w:r>
      </w:ins>
      <w:r w:rsidRPr="00155B02">
        <w:rPr>
          <w:lang w:val="en-GB"/>
        </w:rPr>
        <w:t xml:space="preserve"> or deactivates the mode for fine tuning the absolute time references. If the mode is turned on the behavior of the </w:t>
      </w:r>
      <w:r w:rsidR="00C11634" w:rsidRPr="00155B02">
        <w:rPr>
          <w:lang w:val="en-GB"/>
        </w:rPr>
        <w:t>Editor</w:t>
      </w:r>
      <w:del w:id="1029" w:author="Moritz Lautenbach" w:date="2014-04-16T13:12:00Z">
        <w:r w:rsidRPr="00155B02" w:rsidDel="001C3BD5">
          <w:rPr>
            <w:lang w:val="en-GB"/>
          </w:rPr>
          <w:delText xml:space="preserve"> </w:delText>
        </w:r>
      </w:del>
      <w:r w:rsidR="00C11634" w:rsidRPr="00155B02">
        <w:rPr>
          <w:lang w:val="en-GB"/>
        </w:rPr>
        <w:t>Editor</w:t>
      </w:r>
      <w:ins w:id="1030" w:author="Moritz Lautenbach" w:date="2014-04-16T13:12:00Z">
        <w:r w:rsidRPr="00155B02">
          <w:rPr>
            <w:lang w:val="en-GB"/>
          </w:rPr>
          <w:t xml:space="preserve"> </w:t>
        </w:r>
      </w:ins>
      <w:r w:rsidRPr="00155B02">
        <w:rPr>
          <w:lang w:val="en-GB"/>
        </w:rPr>
        <w:t>will change as shown in the following:</w:t>
      </w:r>
    </w:p>
    <w:p w14:paraId="798CB51D"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By scrolling, the absolute time value of a selected time point can be increased or decreased by 0.1 seconds.</w:t>
      </w:r>
    </w:p>
    <w:p w14:paraId="260D08F5"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 xml:space="preserve">By pressing F1 </w:t>
      </w:r>
      <w:del w:id="1031" w:author="Moritz Lautenbach" w:date="2014-04-16T09:47:00Z">
        <w:r w:rsidRPr="00155B02" w:rsidDel="00250EB8">
          <w:rPr>
            <w:lang w:val="en-GB"/>
          </w:rPr>
          <w:delText xml:space="preserve">plays </w:delText>
        </w:r>
      </w:del>
      <w:r w:rsidRPr="00155B02">
        <w:rPr>
          <w:lang w:val="en-GB"/>
        </w:rPr>
        <w:t>only the first second of the currently selected time intervals is played.</w:t>
      </w:r>
    </w:p>
    <w:p w14:paraId="5D1D5660" w14:textId="77777777" w:rsidR="000959A2" w:rsidRPr="00155B02" w:rsidRDefault="000959A2" w:rsidP="00BC7D6E">
      <w:pPr>
        <w:pStyle w:val="berschrift3"/>
        <w:keepNext/>
        <w:numPr>
          <w:ilvl w:val="2"/>
          <w:numId w:val="84"/>
        </w:numPr>
        <w:ind w:left="482" w:hanging="482"/>
        <w:rPr>
          <w:rFonts w:cs="Times New Roman"/>
          <w:lang w:val="en-GB"/>
        </w:rPr>
      </w:pPr>
      <w:bookmarkStart w:id="1032" w:name="_Toc399421991"/>
      <w:r w:rsidRPr="00155B02">
        <w:rPr>
          <w:rFonts w:cs="Times New Roman"/>
          <w:lang w:val="en-GB"/>
        </w:rPr>
        <w:lastRenderedPageBreak/>
        <w:t>Timeline &gt; Bookmarks…</w:t>
      </w:r>
      <w:bookmarkEnd w:id="1026"/>
      <w:bookmarkEnd w:id="1032"/>
    </w:p>
    <w:p w14:paraId="498783A1" w14:textId="77777777" w:rsidR="000959A2" w:rsidRPr="00155B02" w:rsidRDefault="000959A2">
      <w:pPr>
        <w:pStyle w:val="Standard-BlockCharCharChar"/>
        <w:keepNext/>
        <w:rPr>
          <w:lang w:val="en-GB"/>
        </w:rPr>
      </w:pPr>
      <w:r w:rsidRPr="00155B02">
        <w:rPr>
          <w:lang w:val="en-GB"/>
        </w:rPr>
        <w:t xml:space="preserve">Opens a window with the selection of all set bookmarks. </w:t>
      </w:r>
    </w:p>
    <w:p w14:paraId="6ED1A0C3" w14:textId="77777777" w:rsidR="000959A2" w:rsidRPr="00155B02" w:rsidRDefault="000959A2">
      <w:pPr>
        <w:pStyle w:val="Standard-BlockCharCharChar"/>
        <w:keepNext/>
        <w:rPr>
          <w:lang w:val="en-GB"/>
        </w:rPr>
      </w:pPr>
    </w:p>
    <w:p w14:paraId="7B113A8B" w14:textId="77777777" w:rsidR="000959A2" w:rsidRPr="00155B02" w:rsidRDefault="00D84B31">
      <w:pPr>
        <w:pStyle w:val="BildChar"/>
        <w:keepNext/>
        <w:rPr>
          <w:rFonts w:ascii="Times New Roman" w:hAnsi="Times New Roman"/>
          <w:lang w:val="en-GB"/>
        </w:rPr>
      </w:pPr>
      <w:r>
        <w:rPr>
          <w:rFonts w:ascii="Times New Roman" w:hAnsi="Times New Roman"/>
          <w:lang w:val="en-GB"/>
        </w:rPr>
        <w:pict w14:anchorId="20A7F7D3">
          <v:shape id="_x0000_i1216" type="#_x0000_t75" style="width:174pt;height:127.5pt" filled="t">
            <v:fill color2="black"/>
            <v:imagedata r:id="rId247" o:title=""/>
          </v:shape>
        </w:pict>
      </w:r>
    </w:p>
    <w:p w14:paraId="5EFFE14D" w14:textId="77777777" w:rsidR="000959A2" w:rsidRPr="00155B02" w:rsidRDefault="000959A2">
      <w:pPr>
        <w:pStyle w:val="Standard-BlockCharCharChar"/>
        <w:keepNext/>
        <w:rPr>
          <w:lang w:val="en-GB"/>
        </w:rPr>
      </w:pPr>
    </w:p>
    <w:p w14:paraId="19733C17" w14:textId="77777777" w:rsidR="000959A2" w:rsidRPr="00155B02" w:rsidRDefault="000959A2">
      <w:pPr>
        <w:pStyle w:val="Kopfzeile"/>
        <w:rPr>
          <w:rFonts w:ascii="Times New Roman" w:hAnsi="Times New Roman"/>
          <w:sz w:val="20"/>
          <w:u w:val="none"/>
          <w:lang w:val="en-GB"/>
          <w:rPrChange w:id="1033" w:author="Moritz Lautenbach" w:date="2014-04-16T09:48:00Z">
            <w:rPr/>
          </w:rPrChange>
        </w:rPr>
      </w:pPr>
      <w:r w:rsidRPr="00155B02">
        <w:rPr>
          <w:rFonts w:ascii="Times New Roman" w:hAnsi="Times New Roman"/>
          <w:sz w:val="20"/>
          <w:u w:val="none"/>
          <w:lang w:val="en-GB"/>
          <w:rPrChange w:id="1034" w:author="Moritz Lautenbach" w:date="2014-04-16T09:48:00Z">
            <w:rPr>
              <w:lang w:val="en-US"/>
            </w:rPr>
          </w:rPrChange>
        </w:rPr>
        <w:t xml:space="preserve">Select the section in the transcription that you would like to access and click </w:t>
      </w:r>
      <w:r w:rsidRPr="00155B02">
        <w:rPr>
          <w:rFonts w:ascii="Times New Roman" w:hAnsi="Times New Roman"/>
          <w:i/>
          <w:sz w:val="20"/>
          <w:u w:val="none"/>
          <w:lang w:val="en-GB"/>
          <w:rPrChange w:id="1035" w:author="Moritz Lautenbach" w:date="2014-04-16T09:48:00Z">
            <w:rPr>
              <w:i/>
              <w:lang w:val="en-US"/>
            </w:rPr>
          </w:rPrChange>
        </w:rPr>
        <w:t xml:space="preserve">Go to… </w:t>
      </w:r>
      <w:r w:rsidRPr="00155B02">
        <w:rPr>
          <w:rFonts w:ascii="Times New Roman" w:hAnsi="Times New Roman"/>
          <w:sz w:val="20"/>
          <w:u w:val="none"/>
          <w:lang w:val="en-GB"/>
          <w:rPrChange w:id="1036" w:author="Moritz Lautenbach" w:date="2014-04-16T09:48:00Z">
            <w:rPr>
              <w:lang w:val="en-US"/>
            </w:rPr>
          </w:rPrChange>
        </w:rPr>
        <w:t>.</w:t>
      </w:r>
    </w:p>
    <w:p w14:paraId="74D4EE28" w14:textId="77777777" w:rsidR="000959A2" w:rsidRPr="00155B02" w:rsidRDefault="000959A2" w:rsidP="00BC7D6E">
      <w:pPr>
        <w:pStyle w:val="berschrift2"/>
        <w:numPr>
          <w:ilvl w:val="1"/>
          <w:numId w:val="84"/>
        </w:numPr>
        <w:rPr>
          <w:rStyle w:val="Standard-BlockChar1"/>
          <w:rFonts w:ascii="Times New Roman" w:hAnsi="Times New Roman"/>
          <w:lang w:val="en-GB"/>
        </w:rPr>
      </w:pPr>
      <w:bookmarkStart w:id="1037" w:name="_Toc69130026"/>
      <w:bookmarkStart w:id="1038" w:name="_Toc69129885"/>
      <w:bookmarkStart w:id="1039" w:name="_Toc55213895"/>
      <w:bookmarkStart w:id="1040" w:name="_Toc399421992"/>
      <w:commentRangeStart w:id="1041"/>
      <w:r w:rsidRPr="00155B02">
        <w:rPr>
          <w:lang w:val="en-GB"/>
        </w:rPr>
        <w:t>Fo</w:t>
      </w:r>
      <w:r w:rsidRPr="00155B02">
        <w:rPr>
          <w:rStyle w:val="Standard-BlockChar1"/>
          <w:rFonts w:ascii="Times New Roman" w:hAnsi="Times New Roman"/>
          <w:lang w:val="en-GB"/>
        </w:rPr>
        <w:t>rmat</w:t>
      </w:r>
      <w:commentRangeEnd w:id="1041"/>
      <w:r w:rsidRPr="00155B02">
        <w:rPr>
          <w:rStyle w:val="Kommentarzeichen"/>
          <w:rFonts w:eastAsia="SimSun"/>
          <w:b w:val="0"/>
          <w:bCs w:val="0"/>
          <w:iCs w:val="0"/>
          <w:lang w:val="en-GB"/>
        </w:rPr>
        <w:commentReference w:id="1041"/>
      </w:r>
      <w:r w:rsidRPr="00155B02">
        <w:rPr>
          <w:rStyle w:val="Standard-BlockChar1"/>
          <w:rFonts w:ascii="Times New Roman" w:hAnsi="Times New Roman"/>
          <w:lang w:val="en-GB"/>
        </w:rPr>
        <w:t>-Menu</w:t>
      </w:r>
      <w:bookmarkEnd w:id="1037"/>
      <w:bookmarkEnd w:id="1038"/>
      <w:bookmarkEnd w:id="1039"/>
      <w:bookmarkEnd w:id="1040"/>
    </w:p>
    <w:p w14:paraId="27C17064"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560"/>
        <w:gridCol w:w="4651"/>
      </w:tblGrid>
      <w:tr w:rsidR="000959A2" w:rsidRPr="00155B02" w14:paraId="7617A166" w14:textId="77777777">
        <w:tc>
          <w:tcPr>
            <w:tcW w:w="4560" w:type="dxa"/>
            <w:shd w:val="clear" w:color="auto" w:fill="auto"/>
          </w:tcPr>
          <w:p w14:paraId="4301698B"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66DB2CE5">
                <v:shape id="_x0000_i1217" type="#_x0000_t75" style="width:160.5pt;height:266.25pt" filled="t">
                  <v:fill color2="black"/>
                  <v:imagedata r:id="rId248" o:title=""/>
                </v:shape>
              </w:pict>
            </w:r>
          </w:p>
        </w:tc>
        <w:tc>
          <w:tcPr>
            <w:tcW w:w="4651" w:type="dxa"/>
            <w:shd w:val="clear" w:color="auto" w:fill="auto"/>
          </w:tcPr>
          <w:p w14:paraId="283AE2B2" w14:textId="77777777" w:rsidR="000959A2" w:rsidRPr="00155B02" w:rsidRDefault="000959A2">
            <w:pPr>
              <w:ind w:left="497"/>
              <w:rPr>
                <w:rFonts w:ascii="Times New Roman" w:hAnsi="Times New Roman" w:cs="Times New Roman"/>
                <w:lang w:val="en-GB"/>
              </w:rPr>
            </w:pPr>
          </w:p>
        </w:tc>
      </w:tr>
    </w:tbl>
    <w:p w14:paraId="0397C4FD" w14:textId="77777777" w:rsidR="000959A2" w:rsidRPr="00155B02" w:rsidRDefault="000959A2">
      <w:pPr>
        <w:rPr>
          <w:rFonts w:ascii="Times New Roman" w:hAnsi="Times New Roman" w:cs="Times New Roman"/>
          <w:lang w:val="en-GB"/>
        </w:rPr>
      </w:pPr>
    </w:p>
    <w:p w14:paraId="706CC5FF" w14:textId="76165F72" w:rsidR="000959A2" w:rsidRPr="00155B02" w:rsidRDefault="000959A2">
      <w:pPr>
        <w:pStyle w:val="Standard-BlockCharCharChar"/>
        <w:rPr>
          <w:lang w:val="en-GB"/>
        </w:rPr>
      </w:pPr>
      <w:r w:rsidRPr="00155B02">
        <w:rPr>
          <w:lang w:val="en-GB"/>
        </w:rPr>
        <w:t>With the format menu the font type, font size, text and background colors etc. can be changed. The format options change both the way the musical score is displayed on the screen, as well as the way the output is displayed</w:t>
      </w:r>
      <w:del w:id="1042" w:author="Moritz Lautenbach" w:date="2014-04-16T09:52:00Z">
        <w:r w:rsidRPr="00155B02" w:rsidDel="00CD4D3A">
          <w:rPr>
            <w:lang w:val="en-GB"/>
          </w:rPr>
          <w:delText>.</w:delText>
        </w:r>
      </w:del>
      <w:r w:rsidRPr="00155B02">
        <w:rPr>
          <w:lang w:val="en-GB"/>
        </w:rPr>
        <w:t xml:space="preserve"> (Print, RTF-, HTML- or SVG document). Font size and bold print should not be used as carriers of linguistic information. In EXMARaLDA these are exclusively coded with the used symbols or symbol chains</w:t>
      </w:r>
      <w:del w:id="1043" w:author="Moritz Lautenbach" w:date="2014-04-16T09:52:00Z">
        <w:r w:rsidRPr="00155B02" w:rsidDel="00CD4D3A">
          <w:rPr>
            <w:lang w:val="en-GB"/>
          </w:rPr>
          <w:delText>.</w:delText>
        </w:r>
      </w:del>
      <w:r w:rsidRPr="00155B02">
        <w:rPr>
          <w:lang w:val="en-GB"/>
        </w:rPr>
        <w:t xml:space="preserve"> (see also </w:t>
      </w:r>
      <w:r w:rsidR="00007CB6" w:rsidRPr="00155B02">
        <w:rPr>
          <w:lang w:val="en-GB"/>
        </w:rPr>
        <w:t>„</w:t>
      </w:r>
      <w:r w:rsidRPr="00155B02">
        <w:rPr>
          <w:lang w:val="en-GB"/>
        </w:rPr>
        <w:t>Segmentation-Menu</w:t>
      </w:r>
      <w:r w:rsidR="00E6350C" w:rsidRPr="00155B02">
        <w:rPr>
          <w:lang w:val="en-GB"/>
        </w:rPr>
        <w:t>“</w:t>
      </w:r>
      <w:r w:rsidRPr="00155B02">
        <w:rPr>
          <w:lang w:val="en-GB"/>
        </w:rPr>
        <w:t xml:space="preserve">). Formatting is thus not an integral component of the actual transcription but is treated like additional information that is only relevant for the presentation in the </w:t>
      </w:r>
      <w:ins w:id="1044" w:author="Moritz Lautenbach" w:date="2014-04-16T13:13:00Z">
        <w:r w:rsidRPr="00155B02">
          <w:rPr>
            <w:lang w:val="en-GB"/>
          </w:rPr>
          <w:t>E</w:t>
        </w:r>
      </w:ins>
      <w:r w:rsidR="00C11634" w:rsidRPr="00155B02">
        <w:rPr>
          <w:lang w:val="en-GB"/>
        </w:rPr>
        <w:t>Editor</w:t>
      </w:r>
      <w:r w:rsidRPr="00155B02">
        <w:rPr>
          <w:lang w:val="en-GB"/>
        </w:rPr>
        <w:t xml:space="preserve"> and the output. </w:t>
      </w:r>
      <w:r w:rsidRPr="00155B02">
        <w:rPr>
          <w:lang w:val="en-GB"/>
        </w:rPr>
        <w:lastRenderedPageBreak/>
        <w:t xml:space="preserve">Furthermore it is saved as a separate file and not in the actual transcription. </w:t>
      </w:r>
    </w:p>
    <w:p w14:paraId="17F4A84C" w14:textId="77777777" w:rsidR="000959A2" w:rsidRPr="00155B02" w:rsidRDefault="000959A2">
      <w:pPr>
        <w:pStyle w:val="Standard-BlockCharCharChar"/>
        <w:rPr>
          <w:lang w:val="en-GB"/>
        </w:rPr>
      </w:pPr>
    </w:p>
    <w:p w14:paraId="1FE92B60" w14:textId="77777777" w:rsidR="000959A2" w:rsidRPr="00155B02" w:rsidRDefault="000959A2">
      <w:pPr>
        <w:pStyle w:val="Standard-BlockCharCharChar"/>
        <w:rPr>
          <w:lang w:val="en-GB"/>
        </w:rPr>
      </w:pPr>
      <w:r w:rsidRPr="00155B02">
        <w:rPr>
          <w:lang w:val="en-GB"/>
        </w:rPr>
        <w:t xml:space="preserve">The system architecture ensures that only </w:t>
      </w:r>
      <w:r w:rsidRPr="00155B02">
        <w:rPr>
          <w:u w:val="single"/>
          <w:lang w:val="en-GB"/>
        </w:rPr>
        <w:t>whole</w:t>
      </w:r>
      <w:r w:rsidRPr="00155B02">
        <w:rPr>
          <w:lang w:val="en-GB"/>
        </w:rPr>
        <w:t xml:space="preserve"> tiers or </w:t>
      </w:r>
      <w:r w:rsidRPr="00155B02">
        <w:rPr>
          <w:u w:val="single"/>
          <w:lang w:val="en-GB"/>
        </w:rPr>
        <w:t>all</w:t>
      </w:r>
      <w:r w:rsidRPr="00155B02">
        <w:rPr>
          <w:lang w:val="en-GB"/>
        </w:rPr>
        <w:t xml:space="preserve"> tier labels or </w:t>
      </w:r>
      <w:r w:rsidRPr="00155B02">
        <w:rPr>
          <w:u w:val="single"/>
          <w:lang w:val="en-GB"/>
        </w:rPr>
        <w:t>all</w:t>
      </w:r>
      <w:r w:rsidRPr="00155B02">
        <w:rPr>
          <w:lang w:val="en-GB"/>
        </w:rPr>
        <w:t xml:space="preserve"> time axis labels can be formatted. </w:t>
      </w:r>
      <w:commentRangeStart w:id="1045"/>
      <w:r w:rsidRPr="00155B02">
        <w:rPr>
          <w:lang w:val="en-GB"/>
        </w:rPr>
        <w:t xml:space="preserve">It is </w:t>
      </w:r>
      <w:r w:rsidRPr="00155B02">
        <w:rPr>
          <w:u w:val="single"/>
          <w:lang w:val="en-GB"/>
        </w:rPr>
        <w:t>not possible</w:t>
      </w:r>
      <w:r w:rsidRPr="00155B02">
        <w:rPr>
          <w:lang w:val="en-GB"/>
        </w:rPr>
        <w:t xml:space="preserve"> to format individual sections of a tier, e.g. underlining single words in the transcription, print them in bold or change their font</w:t>
      </w:r>
      <w:commentRangeEnd w:id="1045"/>
      <w:r w:rsidRPr="00155B02">
        <w:rPr>
          <w:rStyle w:val="Kommentarzeichen"/>
          <w:rFonts w:eastAsia="SimSun"/>
          <w:lang w:val="en-GB"/>
        </w:rPr>
        <w:commentReference w:id="1045"/>
      </w:r>
      <w:r w:rsidRPr="00155B02">
        <w:rPr>
          <w:lang w:val="en-GB"/>
        </w:rPr>
        <w:t>.</w:t>
      </w:r>
      <w:del w:id="1046" w:author="Moritz Lautenbach" w:date="2014-04-16T09:53:00Z">
        <w:r w:rsidRPr="00155B02" w:rsidDel="00CD4D3A">
          <w:rPr>
            <w:lang w:val="en-GB"/>
          </w:rPr>
          <w:delText xml:space="preserve"> . </w:delText>
        </w:r>
      </w:del>
    </w:p>
    <w:p w14:paraId="4F31CB74" w14:textId="77777777" w:rsidR="000959A2" w:rsidRPr="00155B02" w:rsidRDefault="000959A2">
      <w:pPr>
        <w:pStyle w:val="Standard-BlockCharCharChar"/>
        <w:rPr>
          <w:lang w:val="en-GB"/>
        </w:rPr>
      </w:pPr>
    </w:p>
    <w:p w14:paraId="44570937" w14:textId="77777777" w:rsidR="000959A2" w:rsidRPr="00155B02" w:rsidRDefault="000959A2">
      <w:pPr>
        <w:pStyle w:val="Standard-BlockCharCharChar"/>
        <w:rPr>
          <w:lang w:val="en-GB"/>
        </w:rPr>
      </w:pPr>
      <w:r w:rsidRPr="00155B02">
        <w:rPr>
          <w:lang w:val="en-GB"/>
        </w:rPr>
        <w:t>The reason for this is that this kind of formatting can only be transformed into other file formats with some limitations. It is not possible, for example, to import underlinings or bold print into a data base</w:t>
      </w:r>
      <w:ins w:id="1047" w:author="Moritz Lautenbach" w:date="2014-04-16T09:55:00Z">
        <w:r w:rsidRPr="00155B02">
          <w:rPr>
            <w:lang w:val="en-GB"/>
          </w:rPr>
          <w:t>.</w:t>
        </w:r>
      </w:ins>
      <w:r w:rsidRPr="00155B02">
        <w:rPr>
          <w:lang w:val="en-GB"/>
        </w:rPr>
        <w:t xml:space="preserve"> If you would solely like to use these features for display purposes, you can later apply the desired changes to an exported RTF</w:t>
      </w:r>
      <w:ins w:id="1048" w:author="Moritz Lautenbach" w:date="2014-04-16T09:55:00Z">
        <w:r w:rsidRPr="00155B02">
          <w:rPr>
            <w:lang w:val="en-GB"/>
          </w:rPr>
          <w:t>-</w:t>
        </w:r>
      </w:ins>
      <w:del w:id="1049" w:author="Moritz Lautenbach" w:date="2014-04-16T09:55:00Z">
        <w:r w:rsidRPr="00155B02" w:rsidDel="00CD4D3A">
          <w:rPr>
            <w:lang w:val="en-GB"/>
          </w:rPr>
          <w:delText xml:space="preserve"> </w:delText>
        </w:r>
      </w:del>
      <w:r w:rsidRPr="00155B02">
        <w:rPr>
          <w:lang w:val="en-GB"/>
        </w:rPr>
        <w:t>document. If they are part of your transcription conventions, however, (e.g. emphasized speech needs to be underlined according to your conventions)</w:t>
      </w:r>
      <w:del w:id="1050" w:author="Moritz Lautenbach" w:date="2014-04-16T09:49:00Z">
        <w:r w:rsidRPr="00155B02" w:rsidDel="00CD4D3A">
          <w:rPr>
            <w:lang w:val="en-GB"/>
          </w:rPr>
          <w:delText xml:space="preserve">  </w:delText>
        </w:r>
      </w:del>
      <w:ins w:id="1051" w:author="Moritz Lautenbach" w:date="2014-04-16T09:49:00Z">
        <w:r w:rsidRPr="00155B02">
          <w:rPr>
            <w:lang w:val="en-GB"/>
          </w:rPr>
          <w:t xml:space="preserve"> </w:t>
        </w:r>
      </w:ins>
      <w:r w:rsidRPr="00155B02">
        <w:rPr>
          <w:lang w:val="en-GB"/>
        </w:rPr>
        <w:t>you should consider whether you can express the marked phenomena with the help of symbolic means.</w:t>
      </w:r>
    </w:p>
    <w:p w14:paraId="5A096848" w14:textId="77777777" w:rsidR="000959A2" w:rsidRPr="00155B02" w:rsidRDefault="000959A2">
      <w:pPr>
        <w:pStyle w:val="Standard-BlockCharCharChar"/>
        <w:rPr>
          <w:lang w:val="en-GB"/>
        </w:rPr>
      </w:pPr>
    </w:p>
    <w:p w14:paraId="35F2822D" w14:textId="1135E287" w:rsidR="000959A2" w:rsidRPr="00155B02" w:rsidRDefault="000959A2">
      <w:pPr>
        <w:pStyle w:val="Standard-BlockCharCharChar"/>
        <w:rPr>
          <w:lang w:val="en-GB"/>
        </w:rPr>
      </w:pPr>
      <w:r w:rsidRPr="00155B02">
        <w:rPr>
          <w:lang w:val="en-GB"/>
        </w:rPr>
        <w:t xml:space="preserve">The default format is automatically applied to every transcription made with the </w:t>
      </w:r>
      <w:ins w:id="1052" w:author="Moritz Lautenbach" w:date="2014-04-16T13:13:00Z">
        <w:r w:rsidRPr="00155B02">
          <w:rPr>
            <w:lang w:val="en-GB"/>
          </w:rPr>
          <w:t>E</w:t>
        </w:r>
      </w:ins>
      <w:r w:rsidR="00C11634" w:rsidRPr="00155B02">
        <w:rPr>
          <w:lang w:val="en-GB"/>
        </w:rPr>
        <w:t>Editor</w:t>
      </w:r>
      <w:r w:rsidRPr="00155B02">
        <w:rPr>
          <w:lang w:val="en-GB"/>
        </w:rPr>
        <w:t xml:space="preserve"> (to configure the default font see </w:t>
      </w:r>
      <w:r w:rsidR="00007CB6" w:rsidRPr="00155B02">
        <w:rPr>
          <w:lang w:val="en-GB"/>
        </w:rPr>
        <w:t>„</w:t>
      </w:r>
      <w:r w:rsidRPr="00155B02">
        <w:rPr>
          <w:lang w:val="en-GB"/>
        </w:rPr>
        <w:t>Edit &gt; Edit Preferences…</w:t>
      </w:r>
      <w:r w:rsidR="00E6350C" w:rsidRPr="00155B02">
        <w:rPr>
          <w:lang w:val="en-GB"/>
        </w:rPr>
        <w:t>“</w:t>
      </w:r>
      <w:r w:rsidRPr="00155B02">
        <w:rPr>
          <w:lang w:val="en-GB"/>
        </w:rPr>
        <w:t xml:space="preserve">). Editing the format of a tier (or of the speaker labels or the time axis) is done by calling the following dialog via </w:t>
      </w:r>
      <w:r w:rsidR="00007CB6" w:rsidRPr="00155B02">
        <w:rPr>
          <w:lang w:val="en-GB"/>
        </w:rPr>
        <w:t>„</w:t>
      </w:r>
      <w:r w:rsidRPr="00155B02">
        <w:rPr>
          <w:lang w:val="en-GB"/>
          <w:rPrChange w:id="1053" w:author="Moritz Lautenbach" w:date="2014-04-16T09:56:00Z">
            <w:rPr>
              <w:i/>
              <w:lang w:val="en-US"/>
            </w:rPr>
          </w:rPrChange>
        </w:rPr>
        <w:t>Format &gt; Edit format table</w:t>
      </w:r>
      <w:ins w:id="1054" w:author="Moritz Lautenbach" w:date="2014-04-16T09:56:00Z">
        <w:r w:rsidRPr="00155B02">
          <w:rPr>
            <w:lang w:val="en-GB"/>
          </w:rPr>
          <w:t>”</w:t>
        </w:r>
      </w:ins>
      <w:r w:rsidRPr="00155B02">
        <w:rPr>
          <w:lang w:val="en-GB"/>
        </w:rPr>
        <w:t>:</w:t>
      </w:r>
    </w:p>
    <w:p w14:paraId="3378C107" w14:textId="77777777" w:rsidR="000959A2" w:rsidRPr="00155B02" w:rsidRDefault="000959A2">
      <w:pPr>
        <w:rPr>
          <w:rFonts w:ascii="Times New Roman" w:hAnsi="Times New Roman" w:cs="Times New Roman"/>
          <w:lang w:val="en-GB"/>
        </w:rPr>
      </w:pPr>
    </w:p>
    <w:p w14:paraId="3A920ABA" w14:textId="77777777" w:rsidR="000959A2" w:rsidRPr="00155B02" w:rsidRDefault="00D84B31">
      <w:pPr>
        <w:pStyle w:val="BildChar"/>
        <w:rPr>
          <w:rFonts w:ascii="Times New Roman" w:hAnsi="Times New Roman"/>
          <w:lang w:val="en-GB"/>
        </w:rPr>
      </w:pPr>
      <w:r>
        <w:rPr>
          <w:rFonts w:ascii="Times New Roman" w:hAnsi="Times New Roman"/>
          <w:lang w:val="en-GB"/>
        </w:rPr>
        <w:pict w14:anchorId="015645D5">
          <v:shape id="_x0000_i1218" type="#_x0000_t75" style="width:419.25pt;height:299.25pt" filled="t">
            <v:fill color2="black"/>
            <v:imagedata r:id="rId249" o:title=""/>
          </v:shape>
        </w:pict>
      </w:r>
    </w:p>
    <w:p w14:paraId="0FB24B9A" w14:textId="77777777" w:rsidR="000959A2" w:rsidRPr="00155B02" w:rsidRDefault="000959A2">
      <w:pPr>
        <w:rPr>
          <w:rFonts w:ascii="Times New Roman" w:hAnsi="Times New Roman" w:cs="Times New Roman"/>
          <w:lang w:val="en-GB"/>
        </w:rPr>
      </w:pPr>
    </w:p>
    <w:p w14:paraId="460B181B" w14:textId="77777777" w:rsidR="000959A2" w:rsidRPr="00155B02" w:rsidRDefault="000959A2">
      <w:pPr>
        <w:pStyle w:val="Aufzhlungszeichen1"/>
        <w:numPr>
          <w:ilvl w:val="0"/>
          <w:numId w:val="31"/>
        </w:numPr>
        <w:tabs>
          <w:tab w:val="clear" w:pos="360"/>
          <w:tab w:val="left" w:pos="964"/>
        </w:tabs>
        <w:rPr>
          <w:lang w:val="en-GB"/>
        </w:rPr>
        <w:pPrChange w:id="1055" w:author="Moritz Lautenbach" w:date="2014-04-16T09:57:00Z">
          <w:pPr>
            <w:pStyle w:val="Aufzhlungszeichen1"/>
            <w:tabs>
              <w:tab w:val="clear" w:pos="360"/>
              <w:tab w:val="left" w:pos="964"/>
            </w:tabs>
            <w:ind w:left="964" w:hanging="482"/>
          </w:pPr>
        </w:pPrChange>
      </w:pPr>
      <w:r w:rsidRPr="00155B02">
        <w:rPr>
          <w:lang w:val="en-GB"/>
        </w:rPr>
        <w:t>Font: sets the font.</w:t>
      </w:r>
    </w:p>
    <w:p w14:paraId="32A89063" w14:textId="1763E182" w:rsidR="000959A2" w:rsidRPr="00155B02" w:rsidRDefault="000959A2">
      <w:pPr>
        <w:pStyle w:val="Aufzhlungszeichen1"/>
        <w:numPr>
          <w:ilvl w:val="0"/>
          <w:numId w:val="31"/>
        </w:numPr>
        <w:tabs>
          <w:tab w:val="clear" w:pos="360"/>
          <w:tab w:val="left" w:pos="964"/>
        </w:tabs>
        <w:rPr>
          <w:lang w:val="en-GB"/>
        </w:rPr>
        <w:pPrChange w:id="1056" w:author="Moritz Lautenbach" w:date="2014-04-16T09:57:00Z">
          <w:pPr>
            <w:pStyle w:val="Aufzhlungszeichen1"/>
            <w:tabs>
              <w:tab w:val="clear" w:pos="360"/>
              <w:tab w:val="left" w:pos="964"/>
            </w:tabs>
            <w:ind w:left="964" w:hanging="482"/>
          </w:pPr>
        </w:pPrChange>
      </w:pPr>
      <w:r w:rsidRPr="00155B02">
        <w:rPr>
          <w:lang w:val="en-GB"/>
        </w:rPr>
        <w:lastRenderedPageBreak/>
        <w:t>Font style: sets the font type (</w:t>
      </w:r>
      <w:r w:rsidR="00007CB6" w:rsidRPr="00155B02">
        <w:rPr>
          <w:lang w:val="en-GB"/>
        </w:rPr>
        <w:t>„</w:t>
      </w:r>
      <w:r w:rsidRPr="00155B02">
        <w:rPr>
          <w:lang w:val="en-GB"/>
        </w:rPr>
        <w:t>Plain</w:t>
      </w:r>
      <w:r w:rsidR="00E6350C" w:rsidRPr="00155B02">
        <w:rPr>
          <w:lang w:val="en-GB"/>
        </w:rPr>
        <w:t>“</w:t>
      </w:r>
      <w:r w:rsidRPr="00155B02">
        <w:rPr>
          <w:lang w:val="en-GB"/>
        </w:rPr>
        <w:t xml:space="preserve">, </w:t>
      </w:r>
      <w:r w:rsidR="00007CB6" w:rsidRPr="00155B02">
        <w:rPr>
          <w:lang w:val="en-GB"/>
        </w:rPr>
        <w:t>„</w:t>
      </w:r>
      <w:r w:rsidRPr="00155B02">
        <w:rPr>
          <w:lang w:val="en-GB"/>
        </w:rPr>
        <w:t>Bold</w:t>
      </w:r>
      <w:r w:rsidR="00E6350C" w:rsidRPr="00155B02">
        <w:rPr>
          <w:lang w:val="en-GB"/>
        </w:rPr>
        <w:t>“</w:t>
      </w:r>
      <w:r w:rsidRPr="00155B02">
        <w:rPr>
          <w:lang w:val="en-GB"/>
        </w:rPr>
        <w:t xml:space="preserve"> or </w:t>
      </w:r>
      <w:r w:rsidR="00007CB6" w:rsidRPr="00155B02">
        <w:rPr>
          <w:lang w:val="en-GB"/>
        </w:rPr>
        <w:t>„</w:t>
      </w:r>
      <w:r w:rsidRPr="00155B02">
        <w:rPr>
          <w:lang w:val="en-GB"/>
        </w:rPr>
        <w:t>Italic</w:t>
      </w:r>
      <w:r w:rsidR="00E6350C" w:rsidRPr="00155B02">
        <w:rPr>
          <w:lang w:val="en-GB"/>
        </w:rPr>
        <w:t>“</w:t>
      </w:r>
      <w:r w:rsidRPr="00155B02">
        <w:rPr>
          <w:lang w:val="en-GB"/>
        </w:rPr>
        <w:t>).</w:t>
      </w:r>
    </w:p>
    <w:p w14:paraId="07B7F1DF" w14:textId="77777777" w:rsidR="000959A2" w:rsidRPr="00155B02" w:rsidRDefault="000959A2">
      <w:pPr>
        <w:pStyle w:val="Aufzhlungszeichen1"/>
        <w:numPr>
          <w:ilvl w:val="0"/>
          <w:numId w:val="31"/>
        </w:numPr>
        <w:tabs>
          <w:tab w:val="clear" w:pos="360"/>
          <w:tab w:val="left" w:pos="964"/>
        </w:tabs>
        <w:rPr>
          <w:lang w:val="en-GB"/>
        </w:rPr>
        <w:pPrChange w:id="1057" w:author="Moritz Lautenbach" w:date="2014-04-16T09:57:00Z">
          <w:pPr>
            <w:pStyle w:val="Aufzhlungszeichen1"/>
            <w:tabs>
              <w:tab w:val="clear" w:pos="360"/>
              <w:tab w:val="left" w:pos="964"/>
            </w:tabs>
            <w:ind w:left="964" w:hanging="482"/>
          </w:pPr>
        </w:pPrChange>
      </w:pPr>
      <w:r w:rsidRPr="00155B02">
        <w:rPr>
          <w:lang w:val="en-GB"/>
        </w:rPr>
        <w:t>Font size: sets the font size (in points)</w:t>
      </w:r>
      <w:del w:id="1058" w:author="Moritz Lautenbach" w:date="2014-04-16T09:58:00Z">
        <w:r w:rsidRPr="00155B02" w:rsidDel="00CD4D3A">
          <w:rPr>
            <w:lang w:val="en-GB"/>
          </w:rPr>
          <w:delText xml:space="preserve"> </w:delText>
        </w:r>
      </w:del>
      <w:r w:rsidRPr="00155B02">
        <w:rPr>
          <w:lang w:val="en-GB"/>
        </w:rPr>
        <w:t>.</w:t>
      </w:r>
    </w:p>
    <w:p w14:paraId="36C6AB90" w14:textId="77777777" w:rsidR="000959A2" w:rsidRPr="00155B02" w:rsidRDefault="000959A2">
      <w:pPr>
        <w:pStyle w:val="Standard-BlockCharCharChar"/>
        <w:rPr>
          <w:lang w:val="en-GB"/>
        </w:rPr>
      </w:pPr>
    </w:p>
    <w:p w14:paraId="7EB08BF3" w14:textId="77777777" w:rsidR="000959A2" w:rsidRPr="00155B02" w:rsidRDefault="000959A2">
      <w:pPr>
        <w:pStyle w:val="Standard-BlockCharCharChar"/>
        <w:rPr>
          <w:lang w:val="en-GB"/>
        </w:rPr>
      </w:pPr>
      <w:r w:rsidRPr="00155B02">
        <w:rPr>
          <w:lang w:val="en-GB"/>
        </w:rPr>
        <w:t>Example:</w:t>
      </w:r>
    </w:p>
    <w:p w14:paraId="55F5E4E8"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D84B31" w14:paraId="4E16957F" w14:textId="77777777">
        <w:tc>
          <w:tcPr>
            <w:tcW w:w="4360" w:type="dxa"/>
            <w:shd w:val="clear" w:color="auto" w:fill="auto"/>
          </w:tcPr>
          <w:p w14:paraId="555B8D65"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65C19A6C">
                <v:shape id="_x0000_i1219" type="#_x0000_t75" style="width:207.75pt;height:53.25pt" filled="t">
                  <v:fill color2="black"/>
                  <v:imagedata r:id="rId250" o:title=""/>
                </v:shape>
              </w:pict>
            </w:r>
          </w:p>
        </w:tc>
        <w:tc>
          <w:tcPr>
            <w:tcW w:w="5103" w:type="dxa"/>
            <w:shd w:val="clear" w:color="auto" w:fill="auto"/>
          </w:tcPr>
          <w:p w14:paraId="344C31DC" w14:textId="39208870" w:rsidR="000959A2" w:rsidRPr="00155B02" w:rsidRDefault="000959A2">
            <w:pPr>
              <w:pStyle w:val="Standard-BlockCharCharChar"/>
              <w:tabs>
                <w:tab w:val="left" w:pos="1309"/>
              </w:tabs>
              <w:jc w:val="left"/>
              <w:rPr>
                <w:lang w:val="en-GB"/>
              </w:rPr>
            </w:pPr>
            <w:r w:rsidRPr="00155B02">
              <w:rPr>
                <w:lang w:val="en-GB"/>
              </w:rPr>
              <w:t>Labels:</w:t>
            </w:r>
            <w:r w:rsidRPr="00155B02">
              <w:rPr>
                <w:lang w:val="en-GB"/>
              </w:rPr>
              <w:tab/>
            </w:r>
            <w:r w:rsidR="00007CB6" w:rsidRPr="00155B02">
              <w:rPr>
                <w:lang w:val="en-GB"/>
              </w:rPr>
              <w:t>„</w:t>
            </w:r>
            <w:r w:rsidRPr="00155B02">
              <w:rPr>
                <w:lang w:val="en-GB"/>
              </w:rPr>
              <w:t>Times New Roman, Bold, 10 pt</w:t>
            </w:r>
            <w:r w:rsidR="00E6350C" w:rsidRPr="00155B02">
              <w:rPr>
                <w:lang w:val="en-GB"/>
              </w:rPr>
              <w:t>“</w:t>
            </w:r>
          </w:p>
          <w:p w14:paraId="6A219A6A" w14:textId="77777777" w:rsidR="000959A2" w:rsidRPr="00155B02" w:rsidRDefault="000959A2">
            <w:pPr>
              <w:pStyle w:val="Standard-BlockCharCharChar"/>
              <w:tabs>
                <w:tab w:val="left" w:pos="1309"/>
              </w:tabs>
              <w:jc w:val="left"/>
              <w:rPr>
                <w:lang w:val="en-GB"/>
              </w:rPr>
            </w:pPr>
          </w:p>
          <w:p w14:paraId="262DB804" w14:textId="323FAA94" w:rsidR="000959A2" w:rsidRPr="00155B02" w:rsidRDefault="000959A2">
            <w:pPr>
              <w:pStyle w:val="Standard-BlockCharCharChar"/>
              <w:tabs>
                <w:tab w:val="left" w:pos="1309"/>
              </w:tabs>
              <w:jc w:val="left"/>
              <w:rPr>
                <w:lang w:val="en-GB"/>
              </w:rPr>
            </w:pPr>
            <w:r w:rsidRPr="00155B02">
              <w:rPr>
                <w:lang w:val="en-GB"/>
              </w:rPr>
              <w:t>Tier 1 and 3:</w:t>
            </w:r>
            <w:r w:rsidRPr="00155B02">
              <w:rPr>
                <w:lang w:val="en-GB"/>
              </w:rPr>
              <w:tab/>
            </w:r>
            <w:r w:rsidR="00007CB6" w:rsidRPr="00155B02">
              <w:rPr>
                <w:lang w:val="en-GB"/>
              </w:rPr>
              <w:t>„</w:t>
            </w:r>
            <w:r w:rsidRPr="00155B02">
              <w:rPr>
                <w:lang w:val="en-GB"/>
              </w:rPr>
              <w:t>Times New Roman, Plain, 12 pt</w:t>
            </w:r>
            <w:r w:rsidR="00E6350C" w:rsidRPr="00155B02">
              <w:rPr>
                <w:lang w:val="en-GB"/>
              </w:rPr>
              <w:t>“</w:t>
            </w:r>
          </w:p>
          <w:p w14:paraId="42F92D52" w14:textId="71D0EEB9" w:rsidR="000959A2" w:rsidRPr="00155B02" w:rsidRDefault="000959A2">
            <w:pPr>
              <w:pStyle w:val="Standard-BlockCharCharChar"/>
              <w:tabs>
                <w:tab w:val="left" w:pos="1309"/>
              </w:tabs>
              <w:jc w:val="left"/>
              <w:rPr>
                <w:lang w:val="en-GB"/>
              </w:rPr>
            </w:pPr>
            <w:r w:rsidRPr="00155B02">
              <w:rPr>
                <w:lang w:val="en-GB"/>
              </w:rPr>
              <w:t>Tier 2:</w:t>
            </w:r>
            <w:r w:rsidRPr="00155B02">
              <w:rPr>
                <w:lang w:val="en-GB"/>
              </w:rPr>
              <w:tab/>
            </w:r>
            <w:r w:rsidR="00007CB6" w:rsidRPr="00155B02">
              <w:rPr>
                <w:lang w:val="en-GB"/>
              </w:rPr>
              <w:t>„</w:t>
            </w:r>
            <w:r w:rsidRPr="00155B02">
              <w:rPr>
                <w:lang w:val="en-GB"/>
              </w:rPr>
              <w:t>Courier New</w:t>
            </w:r>
            <w:r w:rsidR="00E6350C" w:rsidRPr="00155B02">
              <w:rPr>
                <w:lang w:val="en-GB"/>
              </w:rPr>
              <w:t>“</w:t>
            </w:r>
            <w:r w:rsidRPr="00155B02">
              <w:rPr>
                <w:lang w:val="en-GB"/>
              </w:rPr>
              <w:t>, Italic, 8 </w:t>
            </w:r>
            <w:ins w:id="1059" w:author="Moritz Lautenbach" w:date="2014-04-16T09:57:00Z">
              <w:r w:rsidRPr="00155B02">
                <w:rPr>
                  <w:lang w:val="en-GB"/>
                </w:rPr>
                <w:t>p</w:t>
              </w:r>
            </w:ins>
            <w:del w:id="1060" w:author="Moritz Lautenbach" w:date="2014-04-16T09:57:00Z">
              <w:r w:rsidRPr="00155B02" w:rsidDel="00CD4D3A">
                <w:rPr>
                  <w:lang w:val="en-GB"/>
                </w:rPr>
                <w:delText>P</w:delText>
              </w:r>
            </w:del>
            <w:r w:rsidRPr="00155B02">
              <w:rPr>
                <w:lang w:val="en-GB"/>
              </w:rPr>
              <w:t>t</w:t>
            </w:r>
            <w:r w:rsidR="00E6350C" w:rsidRPr="00155B02">
              <w:rPr>
                <w:lang w:val="en-GB"/>
              </w:rPr>
              <w:t>“</w:t>
            </w:r>
          </w:p>
          <w:p w14:paraId="6C4C81A5" w14:textId="77777777" w:rsidR="000959A2" w:rsidRPr="00155B02" w:rsidRDefault="000959A2">
            <w:pPr>
              <w:pStyle w:val="Standard-BlockCharCharChar"/>
              <w:tabs>
                <w:tab w:val="left" w:pos="1309"/>
              </w:tabs>
              <w:jc w:val="left"/>
              <w:rPr>
                <w:lang w:val="en-GB"/>
              </w:rPr>
            </w:pPr>
          </w:p>
        </w:tc>
      </w:tr>
    </w:tbl>
    <w:p w14:paraId="5371FB08" w14:textId="77777777" w:rsidR="000959A2" w:rsidRPr="00155B02" w:rsidRDefault="000959A2">
      <w:pPr>
        <w:pStyle w:val="Standard-BlockCharCharChar"/>
        <w:rPr>
          <w:lang w:val="en-GB"/>
        </w:rPr>
      </w:pPr>
    </w:p>
    <w:p w14:paraId="56B85033" w14:textId="77777777" w:rsidR="000959A2" w:rsidRPr="00155B02" w:rsidRDefault="000959A2">
      <w:pPr>
        <w:pStyle w:val="Aufzhlungszeichen1"/>
        <w:numPr>
          <w:ilvl w:val="0"/>
          <w:numId w:val="32"/>
        </w:numPr>
        <w:tabs>
          <w:tab w:val="clear" w:pos="360"/>
          <w:tab w:val="left" w:pos="964"/>
        </w:tabs>
        <w:rPr>
          <w:lang w:val="en-GB"/>
        </w:rPr>
        <w:pPrChange w:id="1061" w:author="Moritz Lautenbach" w:date="2014-04-16T09:58:00Z">
          <w:pPr>
            <w:pStyle w:val="Aufzhlungszeichen1"/>
            <w:tabs>
              <w:tab w:val="clear" w:pos="360"/>
              <w:tab w:val="left" w:pos="964"/>
            </w:tabs>
            <w:ind w:left="964" w:hanging="482"/>
          </w:pPr>
        </w:pPrChange>
      </w:pPr>
      <w:r w:rsidRPr="00155B02">
        <w:rPr>
          <w:lang w:val="en-GB"/>
        </w:rPr>
        <w:t>Text color: sets the color of the text.</w:t>
      </w:r>
    </w:p>
    <w:p w14:paraId="77E99CC0" w14:textId="77777777" w:rsidR="000959A2" w:rsidRPr="00155B02" w:rsidRDefault="000959A2">
      <w:pPr>
        <w:pStyle w:val="Aufzhlungszeichen1"/>
        <w:numPr>
          <w:ilvl w:val="0"/>
          <w:numId w:val="32"/>
        </w:numPr>
        <w:tabs>
          <w:tab w:val="clear" w:pos="360"/>
          <w:tab w:val="left" w:pos="964"/>
        </w:tabs>
        <w:rPr>
          <w:lang w:val="en-GB"/>
        </w:rPr>
        <w:pPrChange w:id="1062" w:author="Moritz Lautenbach" w:date="2014-04-16T09:58:00Z">
          <w:pPr>
            <w:pStyle w:val="Aufzhlungszeichen1"/>
            <w:tabs>
              <w:tab w:val="clear" w:pos="360"/>
              <w:tab w:val="left" w:pos="964"/>
            </w:tabs>
            <w:ind w:left="964" w:hanging="482"/>
          </w:pPr>
        </w:pPrChange>
      </w:pPr>
      <w:r w:rsidRPr="00155B02">
        <w:rPr>
          <w:lang w:val="en-GB"/>
        </w:rPr>
        <w:t>Background color: sets the background color of the text.</w:t>
      </w:r>
    </w:p>
    <w:p w14:paraId="582F64FD" w14:textId="77777777" w:rsidR="000959A2" w:rsidRPr="00155B02" w:rsidRDefault="000959A2">
      <w:pPr>
        <w:pStyle w:val="Standard-BlockCharCharChar"/>
        <w:rPr>
          <w:lang w:val="en-GB"/>
        </w:rPr>
      </w:pPr>
    </w:p>
    <w:p w14:paraId="2D4225D6" w14:textId="77777777" w:rsidR="000959A2" w:rsidRPr="00155B02" w:rsidRDefault="000959A2">
      <w:pPr>
        <w:pStyle w:val="Standard-BlockCharCharChar"/>
        <w:rPr>
          <w:lang w:val="en-GB"/>
        </w:rPr>
      </w:pPr>
      <w:r w:rsidRPr="00155B02">
        <w:rPr>
          <w:lang w:val="en-GB"/>
        </w:rPr>
        <w:t>Choosing the color is done by selecting it from the dialog.</w:t>
      </w:r>
    </w:p>
    <w:p w14:paraId="5DB25A1B" w14:textId="77777777" w:rsidR="000959A2" w:rsidRPr="00155B02" w:rsidRDefault="000959A2">
      <w:pPr>
        <w:pStyle w:val="Standard-BlockCharCharChar"/>
        <w:rPr>
          <w:lang w:val="en-GB"/>
        </w:rPr>
      </w:pPr>
    </w:p>
    <w:p w14:paraId="1E37B612" w14:textId="77777777" w:rsidR="000959A2" w:rsidRPr="00155B02" w:rsidRDefault="00D84B31">
      <w:pPr>
        <w:pStyle w:val="BildChar"/>
        <w:rPr>
          <w:rFonts w:ascii="Times New Roman" w:hAnsi="Times New Roman"/>
          <w:lang w:val="en-GB"/>
        </w:rPr>
      </w:pPr>
      <w:r>
        <w:rPr>
          <w:rFonts w:ascii="Times New Roman" w:hAnsi="Times New Roman"/>
          <w:lang w:val="en-GB"/>
        </w:rPr>
        <w:pict w14:anchorId="4F4E1B38">
          <v:shape id="_x0000_i1220" type="#_x0000_t75" style="width:168.75pt;height:156pt" filled="t">
            <v:fill color2="black"/>
            <v:imagedata r:id="rId251" o:title=""/>
          </v:shape>
        </w:pict>
      </w:r>
    </w:p>
    <w:p w14:paraId="5A509878" w14:textId="77777777" w:rsidR="000959A2" w:rsidRPr="00155B02" w:rsidRDefault="000959A2">
      <w:pPr>
        <w:pStyle w:val="Standard-BlockCharCharChar"/>
        <w:rPr>
          <w:lang w:val="en-GB"/>
        </w:rPr>
      </w:pPr>
    </w:p>
    <w:p w14:paraId="60F61BD1" w14:textId="77777777" w:rsidR="000959A2" w:rsidRPr="00155B02" w:rsidRDefault="000959A2">
      <w:pPr>
        <w:pStyle w:val="Standard-BlockCharCharChar"/>
        <w:pageBreakBefore/>
        <w:rPr>
          <w:lang w:val="en-GB"/>
        </w:rPr>
      </w:pPr>
      <w:r w:rsidRPr="00155B02">
        <w:rPr>
          <w:lang w:val="en-GB"/>
        </w:rPr>
        <w:lastRenderedPageBreak/>
        <w:t>Examples:</w:t>
      </w:r>
    </w:p>
    <w:p w14:paraId="5C96142A"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D84B31" w14:paraId="66651849" w14:textId="77777777">
        <w:tc>
          <w:tcPr>
            <w:tcW w:w="4360" w:type="dxa"/>
            <w:shd w:val="clear" w:color="auto" w:fill="auto"/>
          </w:tcPr>
          <w:p w14:paraId="0490770A"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02770D90">
                <v:shape id="_x0000_i1221" type="#_x0000_t75" style="width:207.75pt;height:54.75pt" filled="t">
                  <v:fill color2="black"/>
                  <v:imagedata r:id="rId252" o:title=""/>
                </v:shape>
              </w:pict>
            </w:r>
          </w:p>
        </w:tc>
        <w:tc>
          <w:tcPr>
            <w:tcW w:w="5103" w:type="dxa"/>
            <w:shd w:val="clear" w:color="auto" w:fill="auto"/>
          </w:tcPr>
          <w:p w14:paraId="35335DB3" w14:textId="77777777" w:rsidR="000959A2" w:rsidRPr="00155B02" w:rsidRDefault="000959A2">
            <w:pPr>
              <w:pStyle w:val="Standard-BlockCharCharChar"/>
              <w:tabs>
                <w:tab w:val="left" w:pos="1309"/>
              </w:tabs>
              <w:jc w:val="left"/>
              <w:rPr>
                <w:lang w:val="en-GB"/>
              </w:rPr>
            </w:pPr>
          </w:p>
          <w:p w14:paraId="0E9E762B" w14:textId="77777777" w:rsidR="000959A2" w:rsidRPr="00155B02" w:rsidRDefault="000959A2">
            <w:pPr>
              <w:pStyle w:val="Standard-BlockCharCharChar"/>
              <w:tabs>
                <w:tab w:val="left" w:pos="1309"/>
              </w:tabs>
              <w:jc w:val="left"/>
              <w:rPr>
                <w:lang w:val="en-GB"/>
              </w:rPr>
            </w:pPr>
            <w:r w:rsidRPr="00155B02">
              <w:rPr>
                <w:lang w:val="en-GB"/>
              </w:rPr>
              <w:t>Tier 1 to 3:</w:t>
            </w:r>
            <w:r w:rsidRPr="00155B02">
              <w:rPr>
                <w:lang w:val="en-GB"/>
              </w:rPr>
              <w:tab/>
              <w:t>Red, blue and green as text colors</w:t>
            </w:r>
          </w:p>
          <w:p w14:paraId="702816CD" w14:textId="77777777" w:rsidR="000959A2" w:rsidRPr="00155B02" w:rsidRDefault="000959A2">
            <w:pPr>
              <w:pStyle w:val="Standard-BlockCharCharChar"/>
              <w:tabs>
                <w:tab w:val="left" w:pos="1309"/>
              </w:tabs>
              <w:jc w:val="left"/>
              <w:rPr>
                <w:lang w:val="en-GB"/>
              </w:rPr>
            </w:pPr>
          </w:p>
          <w:p w14:paraId="4CFFA5BE" w14:textId="77777777" w:rsidR="000959A2" w:rsidRPr="00155B02" w:rsidRDefault="000959A2">
            <w:pPr>
              <w:pStyle w:val="Standard-BlockCharCharChar"/>
              <w:tabs>
                <w:tab w:val="left" w:pos="1309"/>
              </w:tabs>
              <w:jc w:val="left"/>
              <w:rPr>
                <w:lang w:val="en-GB"/>
              </w:rPr>
            </w:pPr>
          </w:p>
          <w:p w14:paraId="068639D3" w14:textId="77777777" w:rsidR="000959A2" w:rsidRPr="00155B02" w:rsidRDefault="000959A2">
            <w:pPr>
              <w:pStyle w:val="Standard-BlockCharCharChar"/>
              <w:tabs>
                <w:tab w:val="left" w:pos="1309"/>
              </w:tabs>
              <w:jc w:val="left"/>
              <w:rPr>
                <w:lang w:val="en-GB"/>
              </w:rPr>
            </w:pPr>
          </w:p>
        </w:tc>
      </w:tr>
      <w:tr w:rsidR="000959A2" w:rsidRPr="00D84B31" w14:paraId="4976D7BB" w14:textId="77777777">
        <w:tc>
          <w:tcPr>
            <w:tcW w:w="4360" w:type="dxa"/>
            <w:shd w:val="clear" w:color="auto" w:fill="auto"/>
          </w:tcPr>
          <w:p w14:paraId="4F61910B"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2C4FF51A">
                <v:shape id="_x0000_i1222" type="#_x0000_t75" style="width:206.25pt;height:53.25pt" filled="t">
                  <v:fill color2="black"/>
                  <v:imagedata r:id="rId253" o:title=""/>
                </v:shape>
              </w:pict>
            </w:r>
          </w:p>
        </w:tc>
        <w:tc>
          <w:tcPr>
            <w:tcW w:w="5103" w:type="dxa"/>
            <w:shd w:val="clear" w:color="auto" w:fill="auto"/>
          </w:tcPr>
          <w:p w14:paraId="6D063BBE" w14:textId="77777777" w:rsidR="000959A2" w:rsidRPr="00155B02" w:rsidRDefault="000959A2">
            <w:pPr>
              <w:pStyle w:val="Standard-BlockCharCharChar"/>
              <w:tabs>
                <w:tab w:val="left" w:pos="1309"/>
              </w:tabs>
              <w:jc w:val="left"/>
              <w:rPr>
                <w:lang w:val="en-GB"/>
              </w:rPr>
            </w:pPr>
          </w:p>
          <w:p w14:paraId="232EE5AE" w14:textId="77777777" w:rsidR="000959A2" w:rsidRPr="00155B02" w:rsidRDefault="000959A2">
            <w:pPr>
              <w:pStyle w:val="Standard-BlockCharCharChar"/>
              <w:tabs>
                <w:tab w:val="left" w:pos="1309"/>
                <w:tab w:val="left" w:pos="1735"/>
              </w:tabs>
              <w:jc w:val="left"/>
              <w:rPr>
                <w:lang w:val="en-GB"/>
              </w:rPr>
            </w:pPr>
            <w:r w:rsidRPr="00155B02">
              <w:rPr>
                <w:lang w:val="en-GB"/>
              </w:rPr>
              <w:t>Tier 2:</w:t>
            </w:r>
            <w:r w:rsidRPr="00155B02">
              <w:rPr>
                <w:lang w:val="en-GB"/>
              </w:rPr>
              <w:tab/>
              <w:t>gray as a background color</w:t>
            </w:r>
          </w:p>
          <w:p w14:paraId="592E0F37" w14:textId="77777777" w:rsidR="000959A2" w:rsidRPr="00155B02" w:rsidRDefault="000959A2">
            <w:pPr>
              <w:pStyle w:val="Standard-BlockCharCharChar"/>
              <w:tabs>
                <w:tab w:val="left" w:pos="1309"/>
              </w:tabs>
              <w:jc w:val="left"/>
              <w:rPr>
                <w:lang w:val="en-GB"/>
              </w:rPr>
            </w:pPr>
            <w:r w:rsidRPr="00155B02">
              <w:rPr>
                <w:lang w:val="en-GB"/>
              </w:rPr>
              <w:t>(to emphasize the expansion of non-verbal events for example)</w:t>
            </w:r>
          </w:p>
          <w:p w14:paraId="570A8400" w14:textId="77777777" w:rsidR="000959A2" w:rsidRPr="00155B02" w:rsidRDefault="000959A2">
            <w:pPr>
              <w:pStyle w:val="Standard-BlockCharCharChar"/>
              <w:tabs>
                <w:tab w:val="left" w:pos="1309"/>
              </w:tabs>
              <w:jc w:val="left"/>
              <w:rPr>
                <w:lang w:val="en-GB"/>
              </w:rPr>
            </w:pPr>
          </w:p>
        </w:tc>
      </w:tr>
    </w:tbl>
    <w:p w14:paraId="6F3EF1B4" w14:textId="77777777" w:rsidR="000959A2" w:rsidRPr="00155B02" w:rsidRDefault="000959A2">
      <w:pPr>
        <w:pStyle w:val="Standard-BlockCharCharChar"/>
        <w:rPr>
          <w:lang w:val="en-GB"/>
        </w:rPr>
      </w:pPr>
    </w:p>
    <w:p w14:paraId="5CCB7F40" w14:textId="0115076B" w:rsidR="000959A2" w:rsidRPr="00155B02" w:rsidRDefault="000959A2">
      <w:pPr>
        <w:pStyle w:val="Aufzhlungszeichen1"/>
        <w:numPr>
          <w:ilvl w:val="0"/>
          <w:numId w:val="33"/>
        </w:numPr>
        <w:tabs>
          <w:tab w:val="clear" w:pos="360"/>
          <w:tab w:val="left" w:pos="964"/>
        </w:tabs>
        <w:rPr>
          <w:lang w:val="en-GB"/>
        </w:rPr>
        <w:pPrChange w:id="1063" w:author="Moritz Lautenbach" w:date="2014-04-16T09:58:00Z">
          <w:pPr>
            <w:pStyle w:val="Aufzhlungszeichen1"/>
            <w:tabs>
              <w:tab w:val="clear" w:pos="360"/>
              <w:tab w:val="left" w:pos="964"/>
            </w:tabs>
            <w:ind w:left="964" w:hanging="482"/>
          </w:pPr>
        </w:pPrChange>
      </w:pPr>
      <w:r w:rsidRPr="00155B02">
        <w:rPr>
          <w:lang w:val="en-GB"/>
        </w:rPr>
        <w:t xml:space="preserve">Alignment: sets the alignment of the text within the event description. This setting only takes effect in the </w:t>
      </w:r>
      <w:r w:rsidR="00C11634" w:rsidRPr="00155B02">
        <w:rPr>
          <w:lang w:val="en-GB"/>
        </w:rPr>
        <w:t>Editor</w:t>
      </w:r>
      <w:r w:rsidRPr="00155B02">
        <w:rPr>
          <w:lang w:val="en-GB"/>
        </w:rPr>
        <w:t>. For the output the font is always aligned to the left.</w:t>
      </w:r>
    </w:p>
    <w:p w14:paraId="05DD93A5" w14:textId="77777777" w:rsidR="000959A2" w:rsidRPr="00155B02" w:rsidRDefault="000959A2">
      <w:pPr>
        <w:pStyle w:val="Standard-BlockCharCharChar"/>
        <w:rPr>
          <w:lang w:val="en-GB"/>
        </w:rPr>
      </w:pPr>
    </w:p>
    <w:p w14:paraId="2075C8CE" w14:textId="77777777" w:rsidR="000959A2" w:rsidRPr="00155B02" w:rsidRDefault="000959A2">
      <w:pPr>
        <w:pStyle w:val="Standard-BlockCharCharChar"/>
        <w:rPr>
          <w:lang w:val="en-GB"/>
        </w:rPr>
      </w:pPr>
      <w:r w:rsidRPr="00155B02">
        <w:rPr>
          <w:lang w:val="en-GB"/>
        </w:rPr>
        <w:t>Example:</w:t>
      </w:r>
    </w:p>
    <w:p w14:paraId="61A55296"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155B02" w14:paraId="283FAD91" w14:textId="77777777">
        <w:tc>
          <w:tcPr>
            <w:tcW w:w="4360" w:type="dxa"/>
            <w:shd w:val="clear" w:color="auto" w:fill="auto"/>
          </w:tcPr>
          <w:p w14:paraId="1E5E36D6"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127AAB3C">
                <v:shape id="_x0000_i1223" type="#_x0000_t75" style="width:206.25pt;height:54.75pt" filled="t">
                  <v:fill color2="black"/>
                  <v:imagedata r:id="rId254" o:title=""/>
                </v:shape>
              </w:pict>
            </w:r>
          </w:p>
        </w:tc>
        <w:tc>
          <w:tcPr>
            <w:tcW w:w="5103" w:type="dxa"/>
            <w:shd w:val="clear" w:color="auto" w:fill="auto"/>
          </w:tcPr>
          <w:p w14:paraId="1F6A6A43" w14:textId="77777777" w:rsidR="000959A2" w:rsidRPr="00155B02" w:rsidRDefault="000959A2">
            <w:pPr>
              <w:pStyle w:val="Standard-BlockCharCharChar"/>
              <w:tabs>
                <w:tab w:val="left" w:pos="1309"/>
              </w:tabs>
              <w:jc w:val="left"/>
              <w:rPr>
                <w:lang w:val="en-GB"/>
              </w:rPr>
            </w:pPr>
          </w:p>
          <w:p w14:paraId="507B60DC" w14:textId="315E3511" w:rsidR="000959A2" w:rsidRPr="00155B02" w:rsidRDefault="000959A2">
            <w:pPr>
              <w:pStyle w:val="Standard-BlockCharCharChar"/>
              <w:tabs>
                <w:tab w:val="left" w:pos="1309"/>
                <w:tab w:val="left" w:pos="1742"/>
              </w:tabs>
              <w:jc w:val="left"/>
              <w:rPr>
                <w:lang w:val="en-GB"/>
              </w:rPr>
            </w:pPr>
            <w:r w:rsidRPr="00155B02">
              <w:rPr>
                <w:lang w:val="en-GB"/>
              </w:rPr>
              <w:t>Tier 2:</w:t>
            </w:r>
            <w:r w:rsidRPr="00155B02">
              <w:rPr>
                <w:lang w:val="en-GB"/>
              </w:rPr>
              <w:tab/>
              <w:t xml:space="preserve"> </w:t>
            </w:r>
            <w:r w:rsidR="00007CB6" w:rsidRPr="00155B02">
              <w:rPr>
                <w:lang w:val="en-GB"/>
              </w:rPr>
              <w:t>„</w:t>
            </w:r>
            <w:r w:rsidRPr="00155B02">
              <w:rPr>
                <w:lang w:val="en-GB"/>
              </w:rPr>
              <w:t>Center</w:t>
            </w:r>
            <w:r w:rsidR="00E6350C" w:rsidRPr="00155B02">
              <w:rPr>
                <w:lang w:val="en-GB"/>
              </w:rPr>
              <w:t>“</w:t>
            </w:r>
            <w:r w:rsidRPr="00155B02">
              <w:rPr>
                <w:lang w:val="en-GB"/>
              </w:rPr>
              <w:t xml:space="preserve"> </w:t>
            </w:r>
          </w:p>
        </w:tc>
      </w:tr>
    </w:tbl>
    <w:p w14:paraId="2DF25EC1" w14:textId="77777777" w:rsidR="000959A2" w:rsidRPr="00155B02" w:rsidRDefault="000959A2">
      <w:pPr>
        <w:pStyle w:val="Standard-BlockCharCharChar"/>
        <w:rPr>
          <w:lang w:val="en-GB"/>
        </w:rPr>
      </w:pPr>
    </w:p>
    <w:p w14:paraId="4629EC1A" w14:textId="77777777" w:rsidR="000959A2" w:rsidRPr="00155B02" w:rsidRDefault="000959A2">
      <w:pPr>
        <w:pStyle w:val="Aufzhlungszeichen1"/>
        <w:numPr>
          <w:ilvl w:val="0"/>
          <w:numId w:val="34"/>
        </w:numPr>
        <w:tabs>
          <w:tab w:val="clear" w:pos="360"/>
          <w:tab w:val="left" w:pos="964"/>
        </w:tabs>
        <w:rPr>
          <w:lang w:val="en-GB"/>
        </w:rPr>
        <w:pPrChange w:id="1064" w:author="Moritz Lautenbach" w:date="2014-04-16T09:59:00Z">
          <w:pPr>
            <w:pStyle w:val="Aufzhlungszeichen1"/>
            <w:tabs>
              <w:tab w:val="clear" w:pos="360"/>
              <w:tab w:val="left" w:pos="964"/>
            </w:tabs>
            <w:ind w:left="964" w:hanging="482"/>
          </w:pPr>
        </w:pPrChange>
      </w:pPr>
      <w:r w:rsidRPr="00155B02">
        <w:rPr>
          <w:lang w:val="en-GB"/>
        </w:rPr>
        <w:t>Border sides: defines whether the events should be framed.</w:t>
      </w:r>
    </w:p>
    <w:p w14:paraId="5153810E" w14:textId="77777777" w:rsidR="000959A2" w:rsidRPr="00155B02" w:rsidRDefault="000959A2">
      <w:pPr>
        <w:pStyle w:val="Aufzhlungszeichen1"/>
        <w:numPr>
          <w:ilvl w:val="0"/>
          <w:numId w:val="34"/>
        </w:numPr>
        <w:tabs>
          <w:tab w:val="clear" w:pos="360"/>
          <w:tab w:val="left" w:pos="964"/>
        </w:tabs>
        <w:rPr>
          <w:lang w:val="en-GB"/>
        </w:rPr>
        <w:pPrChange w:id="1065" w:author="Moritz Lautenbach" w:date="2014-04-16T09:59:00Z">
          <w:pPr>
            <w:pStyle w:val="Aufzhlungszeichen1"/>
            <w:tabs>
              <w:tab w:val="clear" w:pos="360"/>
              <w:tab w:val="left" w:pos="964"/>
            </w:tabs>
            <w:ind w:left="964" w:hanging="482"/>
          </w:pPr>
        </w:pPrChange>
      </w:pPr>
      <w:r w:rsidRPr="00155B02">
        <w:rPr>
          <w:lang w:val="en-GB"/>
        </w:rPr>
        <w:t>Border color: sets the frame color.</w:t>
      </w:r>
    </w:p>
    <w:p w14:paraId="0B8AC73D" w14:textId="4C221B13" w:rsidR="000959A2" w:rsidRPr="00155B02" w:rsidRDefault="000959A2">
      <w:pPr>
        <w:pStyle w:val="Aufzhlungszeichen1"/>
        <w:numPr>
          <w:ilvl w:val="0"/>
          <w:numId w:val="34"/>
        </w:numPr>
        <w:tabs>
          <w:tab w:val="clear" w:pos="360"/>
          <w:tab w:val="left" w:pos="964"/>
        </w:tabs>
        <w:rPr>
          <w:lang w:val="en-GB"/>
        </w:rPr>
        <w:pPrChange w:id="1066" w:author="Moritz Lautenbach" w:date="2014-04-16T09:59:00Z">
          <w:pPr>
            <w:pStyle w:val="Aufzhlungszeichen1"/>
            <w:tabs>
              <w:tab w:val="clear" w:pos="360"/>
              <w:tab w:val="left" w:pos="964"/>
            </w:tabs>
            <w:ind w:left="964" w:hanging="482"/>
          </w:pPr>
        </w:pPrChange>
      </w:pPr>
      <w:r w:rsidRPr="00155B02">
        <w:rPr>
          <w:lang w:val="en-GB"/>
        </w:rPr>
        <w:t>Border style: defines the style of the border (</w:t>
      </w:r>
      <w:r w:rsidR="00007CB6" w:rsidRPr="00155B02">
        <w:rPr>
          <w:lang w:val="en-GB"/>
        </w:rPr>
        <w:t>„</w:t>
      </w:r>
      <w:r w:rsidRPr="00155B02">
        <w:rPr>
          <w:lang w:val="en-GB"/>
        </w:rPr>
        <w:t>solid</w:t>
      </w:r>
      <w:r w:rsidR="00E6350C" w:rsidRPr="00155B02">
        <w:rPr>
          <w:lang w:val="en-GB"/>
        </w:rPr>
        <w:t>“</w:t>
      </w:r>
      <w:r w:rsidRPr="00155B02">
        <w:rPr>
          <w:lang w:val="en-GB"/>
        </w:rPr>
        <w:t xml:space="preserve">, </w:t>
      </w:r>
      <w:r w:rsidR="00007CB6" w:rsidRPr="00155B02">
        <w:rPr>
          <w:lang w:val="en-GB"/>
        </w:rPr>
        <w:t>„</w:t>
      </w:r>
      <w:r w:rsidRPr="00155B02">
        <w:rPr>
          <w:lang w:val="en-GB"/>
        </w:rPr>
        <w:t>dashed</w:t>
      </w:r>
      <w:r w:rsidR="00E6350C" w:rsidRPr="00155B02">
        <w:rPr>
          <w:lang w:val="en-GB"/>
        </w:rPr>
        <w:t>“</w:t>
      </w:r>
      <w:r w:rsidRPr="00155B02">
        <w:rPr>
          <w:lang w:val="en-GB"/>
        </w:rPr>
        <w:t xml:space="preserve"> or </w:t>
      </w:r>
      <w:r w:rsidR="00007CB6" w:rsidRPr="00155B02">
        <w:rPr>
          <w:lang w:val="en-GB"/>
        </w:rPr>
        <w:t>„</w:t>
      </w:r>
      <w:r w:rsidRPr="00155B02">
        <w:rPr>
          <w:lang w:val="en-GB"/>
        </w:rPr>
        <w:t>dotted</w:t>
      </w:r>
      <w:r w:rsidR="00E6350C" w:rsidRPr="00155B02">
        <w:rPr>
          <w:lang w:val="en-GB"/>
        </w:rPr>
        <w:t>“</w:t>
      </w:r>
      <w:r w:rsidRPr="00155B02">
        <w:rPr>
          <w:lang w:val="en-GB"/>
        </w:rPr>
        <w:t>).</w:t>
      </w:r>
    </w:p>
    <w:p w14:paraId="660A17C5" w14:textId="77777777" w:rsidR="000959A2" w:rsidRPr="00155B02" w:rsidRDefault="000959A2">
      <w:pPr>
        <w:pStyle w:val="Standard-BlockCharCharChar"/>
        <w:rPr>
          <w:lang w:val="en-GB"/>
        </w:rPr>
      </w:pPr>
    </w:p>
    <w:p w14:paraId="2C3ECBA4" w14:textId="77777777" w:rsidR="000959A2" w:rsidRPr="00155B02" w:rsidRDefault="000959A2">
      <w:pPr>
        <w:pStyle w:val="Standard-BlockCharCharChar"/>
        <w:rPr>
          <w:lang w:val="en-GB"/>
        </w:rPr>
      </w:pPr>
      <w:r w:rsidRPr="00155B02">
        <w:rPr>
          <w:lang w:val="en-GB"/>
        </w:rPr>
        <w:t>Examples:</w:t>
      </w:r>
    </w:p>
    <w:p w14:paraId="00171BB6"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D84B31" w14:paraId="00336ABD" w14:textId="77777777">
        <w:tc>
          <w:tcPr>
            <w:tcW w:w="4360" w:type="dxa"/>
            <w:shd w:val="clear" w:color="auto" w:fill="auto"/>
          </w:tcPr>
          <w:p w14:paraId="118ED363"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0707DD8A">
                <v:shape id="_x0000_i1224" type="#_x0000_t75" style="width:206.25pt;height:53.25pt" filled="t">
                  <v:fill color2="black"/>
                  <v:imagedata r:id="rId255" o:title=""/>
                </v:shape>
              </w:pict>
            </w:r>
          </w:p>
        </w:tc>
        <w:tc>
          <w:tcPr>
            <w:tcW w:w="5103" w:type="dxa"/>
            <w:shd w:val="clear" w:color="auto" w:fill="auto"/>
          </w:tcPr>
          <w:p w14:paraId="2F502E45" w14:textId="77777777" w:rsidR="000959A2" w:rsidRPr="00155B02" w:rsidRDefault="000959A2">
            <w:pPr>
              <w:pStyle w:val="Standard-BlockCharCharChar"/>
              <w:tabs>
                <w:tab w:val="left" w:pos="1309"/>
              </w:tabs>
              <w:jc w:val="left"/>
              <w:rPr>
                <w:lang w:val="en-GB"/>
              </w:rPr>
            </w:pPr>
          </w:p>
          <w:p w14:paraId="320BE221" w14:textId="77777777" w:rsidR="000959A2" w:rsidRPr="00155B02" w:rsidRDefault="000959A2">
            <w:pPr>
              <w:pStyle w:val="Standard-BlockCharCharChar"/>
              <w:tabs>
                <w:tab w:val="left" w:pos="1309"/>
              </w:tabs>
              <w:ind w:left="1309" w:hanging="1309"/>
              <w:jc w:val="left"/>
              <w:rPr>
                <w:lang w:val="en-GB"/>
              </w:rPr>
            </w:pPr>
            <w:r w:rsidRPr="00155B02">
              <w:rPr>
                <w:lang w:val="en-GB"/>
              </w:rPr>
              <w:t>Tier 1 and 3:</w:t>
            </w:r>
            <w:r w:rsidRPr="00155B02">
              <w:rPr>
                <w:lang w:val="en-GB"/>
              </w:rPr>
              <w:tab/>
              <w:t>gray solid border lines on the right</w:t>
            </w:r>
          </w:p>
          <w:p w14:paraId="0CEEE42F" w14:textId="77777777" w:rsidR="000959A2" w:rsidRPr="00155B02" w:rsidRDefault="000959A2">
            <w:pPr>
              <w:pStyle w:val="Standard-BlockCharCharChar"/>
              <w:tabs>
                <w:tab w:val="left" w:pos="1309"/>
              </w:tabs>
              <w:ind w:left="1309" w:hanging="1309"/>
              <w:jc w:val="left"/>
              <w:rPr>
                <w:lang w:val="en-GB"/>
              </w:rPr>
            </w:pPr>
          </w:p>
          <w:p w14:paraId="43B48A88" w14:textId="77777777" w:rsidR="000959A2" w:rsidRPr="00155B02" w:rsidRDefault="000959A2">
            <w:pPr>
              <w:pStyle w:val="Standard-BlockCharCharChar"/>
              <w:tabs>
                <w:tab w:val="left" w:pos="1309"/>
              </w:tabs>
              <w:ind w:left="1309" w:hanging="1309"/>
              <w:jc w:val="left"/>
              <w:rPr>
                <w:lang w:val="en-GB"/>
              </w:rPr>
            </w:pPr>
          </w:p>
        </w:tc>
      </w:tr>
      <w:tr w:rsidR="000959A2" w:rsidRPr="00D84B31" w14:paraId="41EC027F" w14:textId="77777777">
        <w:tc>
          <w:tcPr>
            <w:tcW w:w="4360" w:type="dxa"/>
            <w:shd w:val="clear" w:color="auto" w:fill="auto"/>
          </w:tcPr>
          <w:p w14:paraId="4F927447"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53CAA836">
                <v:shape id="_x0000_i1225" type="#_x0000_t75" style="width:207.75pt;height:54.75pt" filled="t">
                  <v:fill color2="black"/>
                  <v:imagedata r:id="rId256" o:title=""/>
                </v:shape>
              </w:pict>
            </w:r>
          </w:p>
        </w:tc>
        <w:tc>
          <w:tcPr>
            <w:tcW w:w="5103" w:type="dxa"/>
            <w:shd w:val="clear" w:color="auto" w:fill="auto"/>
          </w:tcPr>
          <w:p w14:paraId="4083BAA9" w14:textId="77777777" w:rsidR="000959A2" w:rsidRPr="00155B02" w:rsidRDefault="000959A2">
            <w:pPr>
              <w:pStyle w:val="Standard-BlockCharCharChar"/>
              <w:tabs>
                <w:tab w:val="left" w:pos="1309"/>
              </w:tabs>
              <w:ind w:left="1309" w:hanging="1309"/>
              <w:jc w:val="left"/>
              <w:rPr>
                <w:lang w:val="en-GB"/>
              </w:rPr>
            </w:pPr>
          </w:p>
          <w:p w14:paraId="189CB8B8" w14:textId="77777777" w:rsidR="000959A2" w:rsidRPr="00155B02" w:rsidRDefault="000959A2">
            <w:pPr>
              <w:pStyle w:val="Standard-BlockCharCharChar"/>
              <w:tabs>
                <w:tab w:val="left" w:pos="1309"/>
              </w:tabs>
              <w:ind w:left="1309" w:hanging="1309"/>
              <w:jc w:val="left"/>
              <w:rPr>
                <w:lang w:val="en-GB"/>
              </w:rPr>
            </w:pPr>
            <w:r w:rsidRPr="00155B02">
              <w:rPr>
                <w:lang w:val="en-GB"/>
              </w:rPr>
              <w:t>Tier 2:</w:t>
            </w:r>
            <w:r w:rsidRPr="00155B02">
              <w:rPr>
                <w:lang w:val="en-GB"/>
              </w:rPr>
              <w:tab/>
              <w:t xml:space="preserve">blue dotted border lines on the left, right, above and below </w:t>
            </w:r>
          </w:p>
          <w:p w14:paraId="4F671DB8" w14:textId="77777777" w:rsidR="000959A2" w:rsidRPr="00155B02" w:rsidRDefault="000959A2">
            <w:pPr>
              <w:pStyle w:val="Standard-BlockCharCharChar"/>
              <w:tabs>
                <w:tab w:val="left" w:pos="1323"/>
              </w:tabs>
              <w:jc w:val="left"/>
              <w:rPr>
                <w:lang w:val="en-GB"/>
              </w:rPr>
            </w:pPr>
            <w:r w:rsidRPr="00155B02">
              <w:rPr>
                <w:lang w:val="en-GB"/>
              </w:rPr>
              <w:t>(to emphasize the expansion of non-verbal events for example)</w:t>
            </w:r>
          </w:p>
        </w:tc>
      </w:tr>
    </w:tbl>
    <w:p w14:paraId="16289622" w14:textId="77777777" w:rsidR="000959A2" w:rsidRPr="00155B02" w:rsidRDefault="000959A2">
      <w:pPr>
        <w:pStyle w:val="Standard-BlockCharCharChar"/>
        <w:rPr>
          <w:lang w:val="en-GB"/>
        </w:rPr>
      </w:pPr>
    </w:p>
    <w:p w14:paraId="2E146195" w14:textId="77777777" w:rsidR="000959A2" w:rsidRPr="00155B02" w:rsidRDefault="000959A2">
      <w:pPr>
        <w:pStyle w:val="Aufzhlungszeichen2"/>
        <w:numPr>
          <w:ilvl w:val="0"/>
          <w:numId w:val="35"/>
        </w:numPr>
        <w:rPr>
          <w:lang w:val="en-GB"/>
        </w:rPr>
        <w:pPrChange w:id="1067" w:author="Moritz Lautenbach" w:date="2014-04-16T10:00:00Z">
          <w:pPr>
            <w:pStyle w:val="Aufzhlungszeichen2"/>
            <w:ind w:hanging="312"/>
          </w:pPr>
        </w:pPrChange>
      </w:pPr>
      <w:r w:rsidRPr="00155B02">
        <w:rPr>
          <w:lang w:val="en-GB"/>
        </w:rPr>
        <w:t>Height calculation: defines by which method the tier height should be calculated. There are three alternatives:</w:t>
      </w:r>
    </w:p>
    <w:p w14:paraId="5EF052B1" w14:textId="77777777" w:rsidR="000959A2" w:rsidRPr="00155B02" w:rsidRDefault="000959A2">
      <w:pPr>
        <w:pStyle w:val="Aufzhlungszeichen2"/>
        <w:numPr>
          <w:ilvl w:val="1"/>
          <w:numId w:val="35"/>
        </w:numPr>
        <w:rPr>
          <w:lang w:val="en-GB"/>
        </w:rPr>
        <w:pPrChange w:id="1068" w:author="Moritz Lautenbach" w:date="2014-04-16T10:00:00Z">
          <w:pPr>
            <w:pStyle w:val="Aufzhlungszeichen2"/>
          </w:pPr>
        </w:pPrChange>
      </w:pPr>
      <w:r w:rsidRPr="00155B02">
        <w:rPr>
          <w:lang w:val="en-GB"/>
        </w:rPr>
        <w:t>Generous: This is the default setting. The tier height is adjusted to the biggest symbol of the chosen font as a guideline, much like in text processing.</w:t>
      </w:r>
      <w:del w:id="1069" w:author="Moritz Lautenbach" w:date="2014-04-16T10:00:00Z">
        <w:r w:rsidRPr="00155B02" w:rsidDel="004F2A90">
          <w:rPr>
            <w:lang w:val="en-GB"/>
          </w:rPr>
          <w:delText xml:space="preserve"> </w:delText>
        </w:r>
      </w:del>
    </w:p>
    <w:p w14:paraId="44A127AB" w14:textId="77777777" w:rsidR="000959A2" w:rsidRPr="00155B02" w:rsidRDefault="000959A2">
      <w:pPr>
        <w:pStyle w:val="Aufzhlungszeichen2"/>
        <w:numPr>
          <w:ilvl w:val="1"/>
          <w:numId w:val="35"/>
        </w:numPr>
        <w:rPr>
          <w:lang w:val="en-GB"/>
        </w:rPr>
        <w:pPrChange w:id="1070" w:author="Moritz Lautenbach" w:date="2014-04-16T10:00:00Z">
          <w:pPr>
            <w:pStyle w:val="Aufzhlungszeichen2"/>
          </w:pPr>
        </w:pPrChange>
      </w:pPr>
      <w:r w:rsidRPr="00155B02">
        <w:rPr>
          <w:lang w:val="en-GB"/>
        </w:rPr>
        <w:t>Miserly: If this option is chosen the tier height is adjusted to the biggest symbol actually used in the tier in question.</w:t>
      </w:r>
    </w:p>
    <w:p w14:paraId="757B9D04" w14:textId="6071CB80" w:rsidR="000959A2" w:rsidRPr="00155B02" w:rsidRDefault="000959A2">
      <w:pPr>
        <w:pStyle w:val="Aufzhlungszeichen2"/>
        <w:numPr>
          <w:ilvl w:val="1"/>
          <w:numId w:val="35"/>
        </w:numPr>
        <w:rPr>
          <w:lang w:val="en-GB"/>
        </w:rPr>
        <w:pPrChange w:id="1071" w:author="Moritz Lautenbach" w:date="2014-04-16T10:00:00Z">
          <w:pPr>
            <w:pStyle w:val="Aufzhlungszeichen2"/>
          </w:pPr>
        </w:pPrChange>
      </w:pPr>
      <w:r w:rsidRPr="00155B02">
        <w:rPr>
          <w:lang w:val="en-GB"/>
        </w:rPr>
        <w:t xml:space="preserve">Fixed: </w:t>
      </w:r>
      <w:del w:id="1072" w:author="Moritz Lautenbach" w:date="2014-04-16T10:01:00Z">
        <w:r w:rsidRPr="00155B02" w:rsidDel="004F2A90">
          <w:rPr>
            <w:lang w:val="en-GB"/>
          </w:rPr>
          <w:delText xml:space="preserve">Is </w:delText>
        </w:r>
      </w:del>
      <w:ins w:id="1073" w:author="Moritz Lautenbach" w:date="2014-04-16T10:01:00Z">
        <w:r w:rsidRPr="00155B02">
          <w:rPr>
            <w:lang w:val="en-GB"/>
          </w:rPr>
          <w:t xml:space="preserve">If </w:t>
        </w:r>
      </w:ins>
      <w:r w:rsidRPr="00155B02">
        <w:rPr>
          <w:lang w:val="en-GB"/>
        </w:rPr>
        <w:t xml:space="preserve">this option is chosen, the tier </w:t>
      </w:r>
      <w:del w:id="1074" w:author="Moritz Lautenbach" w:date="2014-04-16T10:01:00Z">
        <w:r w:rsidRPr="00155B02" w:rsidDel="004F2A90">
          <w:rPr>
            <w:lang w:val="en-GB"/>
          </w:rPr>
          <w:delText xml:space="preserve">hat </w:delText>
        </w:r>
      </w:del>
      <w:ins w:id="1075" w:author="Moritz Lautenbach" w:date="2014-04-16T10:01:00Z">
        <w:r w:rsidRPr="00155B02">
          <w:rPr>
            <w:lang w:val="en-GB"/>
          </w:rPr>
          <w:t xml:space="preserve">height </w:t>
        </w:r>
      </w:ins>
      <w:r w:rsidRPr="00155B02">
        <w:rPr>
          <w:lang w:val="en-GB"/>
        </w:rPr>
        <w:t xml:space="preserve">can be set by the user. The unit are Pixels (is equivalent to the font unit </w:t>
      </w:r>
      <w:r w:rsidR="00007CB6" w:rsidRPr="00155B02">
        <w:rPr>
          <w:lang w:val="en-GB"/>
        </w:rPr>
        <w:t>„</w:t>
      </w:r>
      <w:r w:rsidRPr="00155B02">
        <w:rPr>
          <w:lang w:val="en-GB"/>
        </w:rPr>
        <w:t>points</w:t>
      </w:r>
      <w:r w:rsidR="00E6350C" w:rsidRPr="00155B02">
        <w:rPr>
          <w:lang w:val="en-GB"/>
        </w:rPr>
        <w:t>“</w:t>
      </w:r>
      <w:r w:rsidRPr="00155B02">
        <w:rPr>
          <w:lang w:val="en-GB"/>
        </w:rPr>
        <w:t>).</w:t>
      </w:r>
    </w:p>
    <w:p w14:paraId="224390C0" w14:textId="77777777" w:rsidR="000959A2" w:rsidRPr="00155B02" w:rsidRDefault="000959A2">
      <w:pPr>
        <w:pStyle w:val="Standard-BlockCharCharChar"/>
        <w:rPr>
          <w:lang w:val="en-GB"/>
        </w:rPr>
      </w:pPr>
    </w:p>
    <w:p w14:paraId="1514D79D" w14:textId="77777777" w:rsidR="000959A2" w:rsidRPr="00155B02" w:rsidRDefault="000959A2" w:rsidP="00BC7D6E">
      <w:pPr>
        <w:pStyle w:val="berschrift3"/>
        <w:pageBreakBefore/>
        <w:numPr>
          <w:ilvl w:val="2"/>
          <w:numId w:val="84"/>
        </w:numPr>
        <w:ind w:left="482" w:hanging="482"/>
        <w:rPr>
          <w:rFonts w:cs="Times New Roman"/>
          <w:lang w:val="en-GB"/>
        </w:rPr>
      </w:pPr>
      <w:bookmarkStart w:id="1076" w:name="_Format_%3E_Apply_stylesheet"/>
      <w:bookmarkStart w:id="1077" w:name="_Ref108438744"/>
      <w:bookmarkStart w:id="1078" w:name="_Toc69130027"/>
      <w:bookmarkStart w:id="1079" w:name="_Toc69129886"/>
      <w:bookmarkStart w:id="1080" w:name="_Toc55213900"/>
      <w:bookmarkStart w:id="1081" w:name="_Toc399421993"/>
      <w:bookmarkStart w:id="1082" w:name="_Toc55213896"/>
      <w:bookmarkEnd w:id="1076"/>
      <w:r w:rsidRPr="00155B02">
        <w:rPr>
          <w:rFonts w:cs="Times New Roman"/>
          <w:lang w:val="en-GB"/>
        </w:rPr>
        <w:lastRenderedPageBreak/>
        <w:t>Format &gt; Apply stylesheet</w:t>
      </w:r>
      <w:bookmarkEnd w:id="1077"/>
      <w:bookmarkEnd w:id="1078"/>
      <w:bookmarkEnd w:id="1079"/>
      <w:bookmarkEnd w:id="1080"/>
      <w:bookmarkEnd w:id="1081"/>
    </w:p>
    <w:p w14:paraId="5BA06EE9" w14:textId="00A59396" w:rsidR="000959A2" w:rsidRPr="00155B02" w:rsidRDefault="000959A2">
      <w:pPr>
        <w:pStyle w:val="Standard-BlockCharCharChar"/>
        <w:rPr>
          <w:lang w:val="en-GB"/>
        </w:rPr>
      </w:pPr>
      <w:r w:rsidRPr="00155B02">
        <w:rPr>
          <w:lang w:val="en-GB"/>
        </w:rPr>
        <w:t xml:space="preserve">Generates a new formatting for the current transcription from a stylesheet (see also Appendix D). The stylesheet that is specified in the user settings (see </w:t>
      </w:r>
      <w:r w:rsidR="00007CB6" w:rsidRPr="00155B02">
        <w:rPr>
          <w:lang w:val="en-GB"/>
        </w:rPr>
        <w:t>„</w:t>
      </w:r>
      <w:r w:rsidRPr="00155B02">
        <w:rPr>
          <w:lang w:val="en-GB"/>
        </w:rPr>
        <w:t>Edit &gt; Preferences...</w:t>
      </w:r>
      <w:r w:rsidR="00E6350C" w:rsidRPr="00155B02">
        <w:rPr>
          <w:lang w:val="en-GB"/>
        </w:rPr>
        <w:t>“</w:t>
      </w:r>
      <w:r w:rsidRPr="00155B02">
        <w:rPr>
          <w:lang w:val="en-GB"/>
        </w:rPr>
        <w:t xml:space="preserve">) in </w:t>
      </w:r>
      <w:r w:rsidR="00007CB6" w:rsidRPr="00155B02">
        <w:rPr>
          <w:lang w:val="en-GB"/>
        </w:rPr>
        <w:t>„</w:t>
      </w:r>
      <w:r w:rsidRPr="00155B02">
        <w:rPr>
          <w:lang w:val="en-GB"/>
        </w:rPr>
        <w:t>Transcription to format table</w:t>
      </w:r>
      <w:r w:rsidR="00E6350C" w:rsidRPr="00155B02">
        <w:rPr>
          <w:lang w:val="en-GB"/>
        </w:rPr>
        <w:t>“</w:t>
      </w:r>
      <w:r w:rsidRPr="00155B02">
        <w:rPr>
          <w:lang w:val="en-GB"/>
        </w:rPr>
        <w:t xml:space="preserve"> will be used. If there </w:t>
      </w:r>
      <w:ins w:id="1083" w:author="Moritz Lautenbach" w:date="2014-04-16T10:02:00Z">
        <w:r w:rsidRPr="00155B02">
          <w:rPr>
            <w:lang w:val="en-GB"/>
          </w:rPr>
          <w:t>i</w:t>
        </w:r>
      </w:ins>
      <w:del w:id="1084" w:author="Moritz Lautenbach" w:date="2014-04-16T10:02:00Z">
        <w:r w:rsidRPr="00155B02" w:rsidDel="004F2A90">
          <w:rPr>
            <w:lang w:val="en-GB"/>
          </w:rPr>
          <w:delText>u</w:delText>
        </w:r>
      </w:del>
      <w:r w:rsidRPr="00155B02">
        <w:rPr>
          <w:lang w:val="en-GB"/>
        </w:rPr>
        <w:t>s no entry, a local stylesheet will be used.</w:t>
      </w:r>
    </w:p>
    <w:bookmarkEnd w:id="1082"/>
    <w:p w14:paraId="34CBC86C" w14:textId="77777777" w:rsidR="000959A2" w:rsidRPr="00155B02" w:rsidRDefault="000959A2">
      <w:pPr>
        <w:pStyle w:val="Standard-BlockCharCharChar"/>
        <w:rPr>
          <w:lang w:val="en-GB"/>
        </w:rPr>
      </w:pPr>
    </w:p>
    <w:p w14:paraId="08D4A0AB" w14:textId="77777777" w:rsidR="000959A2" w:rsidRPr="00155B02" w:rsidRDefault="000959A2" w:rsidP="00BC7D6E">
      <w:pPr>
        <w:pStyle w:val="berschrift3"/>
        <w:numPr>
          <w:ilvl w:val="2"/>
          <w:numId w:val="84"/>
        </w:numPr>
        <w:ind w:left="482" w:hanging="482"/>
        <w:rPr>
          <w:rFonts w:cs="Times New Roman"/>
          <w:lang w:val="en-GB"/>
        </w:rPr>
      </w:pPr>
      <w:bookmarkStart w:id="1085" w:name="_Format_%3E_Open_format%20table..."/>
      <w:bookmarkStart w:id="1086" w:name="_Ref108438751"/>
      <w:bookmarkStart w:id="1087" w:name="_Toc69130028"/>
      <w:bookmarkStart w:id="1088" w:name="_Toc69129887"/>
      <w:bookmarkStart w:id="1089" w:name="_Toc55213897"/>
      <w:bookmarkStart w:id="1090" w:name="_Toc399421994"/>
      <w:bookmarkEnd w:id="1085"/>
      <w:r w:rsidRPr="00155B02">
        <w:rPr>
          <w:rFonts w:cs="Times New Roman"/>
          <w:lang w:val="en-GB"/>
        </w:rPr>
        <w:t>Format &gt; Open format table...</w:t>
      </w:r>
      <w:bookmarkEnd w:id="1086"/>
      <w:bookmarkEnd w:id="1087"/>
      <w:bookmarkEnd w:id="1088"/>
      <w:bookmarkEnd w:id="1089"/>
      <w:bookmarkEnd w:id="1090"/>
    </w:p>
    <w:p w14:paraId="602473E5" w14:textId="77777777" w:rsidR="000959A2" w:rsidRPr="00155B02" w:rsidRDefault="000959A2">
      <w:pPr>
        <w:pStyle w:val="Standard-BlockCharCharChar"/>
        <w:rPr>
          <w:lang w:val="en-GB"/>
        </w:rPr>
      </w:pPr>
      <w:r w:rsidRPr="00155B02">
        <w:rPr>
          <w:lang w:val="en-GB"/>
        </w:rPr>
        <w:t>Opens a saved format table and applies it to the currently opened transcription.</w:t>
      </w:r>
    </w:p>
    <w:p w14:paraId="717F05BC" w14:textId="77777777" w:rsidR="000959A2" w:rsidRPr="00155B02" w:rsidRDefault="000959A2">
      <w:pPr>
        <w:pStyle w:val="Standard-BlockCharCharChar"/>
        <w:rPr>
          <w:lang w:val="en-GB"/>
        </w:rPr>
      </w:pPr>
    </w:p>
    <w:p w14:paraId="310BEC91" w14:textId="77777777" w:rsidR="000959A2" w:rsidRPr="00155B02" w:rsidRDefault="000959A2" w:rsidP="00BC7D6E">
      <w:pPr>
        <w:pStyle w:val="berschrift3"/>
        <w:numPr>
          <w:ilvl w:val="2"/>
          <w:numId w:val="84"/>
        </w:numPr>
        <w:ind w:left="482" w:hanging="482"/>
        <w:rPr>
          <w:rFonts w:cs="Times New Roman"/>
          <w:lang w:val="en-GB"/>
        </w:rPr>
      </w:pPr>
      <w:bookmarkStart w:id="1091" w:name="_Format_%3E_Save_format%20table"/>
      <w:bookmarkStart w:id="1092" w:name="_Toc399421995"/>
      <w:bookmarkEnd w:id="1091"/>
      <w:r w:rsidRPr="00155B02">
        <w:rPr>
          <w:rFonts w:cs="Times New Roman"/>
          <w:lang w:val="en-GB"/>
        </w:rPr>
        <w:t>Format &gt; Save format table as...</w:t>
      </w:r>
      <w:bookmarkEnd w:id="1092"/>
    </w:p>
    <w:p w14:paraId="317F467A" w14:textId="77777777" w:rsidR="000959A2" w:rsidRPr="00155B02" w:rsidRDefault="000959A2">
      <w:pPr>
        <w:pStyle w:val="Standard-BlockCharCharChar"/>
        <w:rPr>
          <w:lang w:val="en-GB"/>
        </w:rPr>
      </w:pPr>
      <w:r w:rsidRPr="00155B02">
        <w:rPr>
          <w:lang w:val="en-GB"/>
        </w:rPr>
        <w:t>Saves the current format table as a separate file with a new name.</w:t>
      </w:r>
    </w:p>
    <w:p w14:paraId="7ABF7AF4" w14:textId="77777777" w:rsidR="000959A2" w:rsidRPr="00155B02" w:rsidRDefault="000959A2">
      <w:pPr>
        <w:pStyle w:val="Standard-BlockCharCharChar"/>
        <w:rPr>
          <w:lang w:val="en-GB"/>
        </w:rPr>
      </w:pPr>
    </w:p>
    <w:p w14:paraId="1EDCCB2B" w14:textId="77777777" w:rsidR="000959A2" w:rsidRPr="00155B02" w:rsidRDefault="000959A2" w:rsidP="00BC7D6E">
      <w:pPr>
        <w:pStyle w:val="berschrift3"/>
        <w:numPr>
          <w:ilvl w:val="2"/>
          <w:numId w:val="84"/>
        </w:numPr>
        <w:ind w:left="482" w:hanging="482"/>
        <w:rPr>
          <w:rFonts w:cs="Times New Roman"/>
          <w:lang w:val="en-GB"/>
        </w:rPr>
      </w:pPr>
      <w:bookmarkStart w:id="1093" w:name="_Format_%3E_Edit_format%20table..."/>
      <w:bookmarkStart w:id="1094" w:name="_Ref108438777"/>
      <w:bookmarkStart w:id="1095" w:name="_Toc69130031"/>
      <w:bookmarkStart w:id="1096" w:name="_Toc69129890"/>
      <w:bookmarkStart w:id="1097" w:name="_Toc55213901"/>
      <w:bookmarkStart w:id="1098" w:name="_Toc399421996"/>
      <w:bookmarkEnd w:id="1093"/>
      <w:r w:rsidRPr="00155B02">
        <w:rPr>
          <w:rFonts w:cs="Times New Roman"/>
          <w:lang w:val="en-GB"/>
        </w:rPr>
        <w:t>Format &gt; Edit format table...</w:t>
      </w:r>
      <w:bookmarkEnd w:id="1094"/>
      <w:bookmarkEnd w:id="1095"/>
      <w:bookmarkEnd w:id="1096"/>
      <w:bookmarkEnd w:id="1097"/>
      <w:bookmarkEnd w:id="1098"/>
    </w:p>
    <w:p w14:paraId="176AF316" w14:textId="77777777" w:rsidR="000959A2" w:rsidRPr="00155B02" w:rsidRDefault="000959A2">
      <w:pPr>
        <w:pStyle w:val="Standard-BlockCharCharChar"/>
        <w:rPr>
          <w:lang w:val="en-GB"/>
        </w:rPr>
      </w:pPr>
      <w:r w:rsidRPr="00155B02">
        <w:rPr>
          <w:lang w:val="en-GB"/>
        </w:rPr>
        <w:t>Opens a dialog for editing numerous tier formats.</w:t>
      </w:r>
    </w:p>
    <w:p w14:paraId="7CFC4AE3" w14:textId="77777777" w:rsidR="000959A2" w:rsidRPr="00155B02" w:rsidRDefault="000959A2">
      <w:pPr>
        <w:pStyle w:val="Standard-BlockCharCharChar"/>
        <w:rPr>
          <w:lang w:val="en-GB"/>
        </w:rPr>
      </w:pPr>
    </w:p>
    <w:p w14:paraId="75D1D3A2" w14:textId="77777777" w:rsidR="000959A2" w:rsidRPr="00155B02" w:rsidRDefault="00D84B31">
      <w:pPr>
        <w:pStyle w:val="BildChar"/>
        <w:rPr>
          <w:rFonts w:ascii="Times New Roman" w:hAnsi="Times New Roman"/>
          <w:lang w:val="en-GB"/>
        </w:rPr>
      </w:pPr>
      <w:r>
        <w:rPr>
          <w:rFonts w:ascii="Times New Roman" w:hAnsi="Times New Roman"/>
          <w:lang w:val="en-GB"/>
        </w:rPr>
        <w:pict w14:anchorId="20A3F87C">
          <v:shape id="_x0000_i1226" type="#_x0000_t75" style="width:330pt;height:274.5pt" filled="t">
            <v:fill color2="black"/>
            <v:imagedata r:id="rId257" o:title=""/>
          </v:shape>
        </w:pict>
      </w:r>
    </w:p>
    <w:p w14:paraId="0DB0E0B8" w14:textId="77777777" w:rsidR="000959A2" w:rsidRPr="00155B02" w:rsidRDefault="000959A2">
      <w:pPr>
        <w:pStyle w:val="Standard-BlockCharCharChar"/>
        <w:rPr>
          <w:lang w:val="en-GB"/>
        </w:rPr>
      </w:pPr>
    </w:p>
    <w:p w14:paraId="55A9B7DA" w14:textId="7A331B60" w:rsidR="000959A2" w:rsidRPr="00155B02" w:rsidRDefault="000959A2">
      <w:pPr>
        <w:pStyle w:val="Standard-BlockCharCharChar"/>
        <w:rPr>
          <w:lang w:val="en-GB"/>
        </w:rPr>
      </w:pPr>
      <w:r w:rsidRPr="00155B02">
        <w:rPr>
          <w:lang w:val="en-GB"/>
        </w:rPr>
        <w:t>Choose the format from the list that you would like to edit and choose your required settings in the lower half of the dialog</w:t>
      </w:r>
      <w:del w:id="1099" w:author="Moritz Lautenbach" w:date="2014-04-16T10:02:00Z">
        <w:r w:rsidRPr="00155B02" w:rsidDel="004F2A90">
          <w:rPr>
            <w:lang w:val="en-GB"/>
          </w:rPr>
          <w:delText>.</w:delText>
        </w:r>
      </w:del>
      <w:r w:rsidRPr="00155B02">
        <w:rPr>
          <w:lang w:val="en-GB"/>
        </w:rPr>
        <w:t xml:space="preserve">. You can enter sample text in the field </w:t>
      </w:r>
      <w:r w:rsidR="00007CB6" w:rsidRPr="00155B02">
        <w:rPr>
          <w:lang w:val="en-GB"/>
        </w:rPr>
        <w:t>„</w:t>
      </w:r>
      <w:r w:rsidRPr="00155B02">
        <w:rPr>
          <w:lang w:val="en-GB"/>
        </w:rPr>
        <w:t>Test Area</w:t>
      </w:r>
      <w:r w:rsidR="00E6350C" w:rsidRPr="00155B02">
        <w:rPr>
          <w:lang w:val="en-GB"/>
        </w:rPr>
        <w:t>“</w:t>
      </w:r>
      <w:del w:id="1100" w:author="Moritz Lautenbach" w:date="2014-04-16T10:02:00Z">
        <w:r w:rsidRPr="00155B02" w:rsidDel="004F2A90">
          <w:rPr>
            <w:lang w:val="en-GB"/>
          </w:rPr>
          <w:delText xml:space="preserve"> </w:delText>
        </w:r>
      </w:del>
      <w:r w:rsidRPr="00155B02">
        <w:rPr>
          <w:lang w:val="en-GB"/>
        </w:rPr>
        <w:t xml:space="preserve">. Close the dialog by clicking </w:t>
      </w:r>
      <w:r w:rsidRPr="00155B02">
        <w:rPr>
          <w:i/>
          <w:lang w:val="en-GB"/>
        </w:rPr>
        <w:t>OK</w:t>
      </w:r>
      <w:r w:rsidRPr="00155B02">
        <w:rPr>
          <w:lang w:val="en-GB"/>
        </w:rPr>
        <w:t xml:space="preserve"> to apply changes.</w:t>
      </w:r>
    </w:p>
    <w:p w14:paraId="6AFF0B32" w14:textId="77777777" w:rsidR="000959A2" w:rsidRPr="00155B02" w:rsidRDefault="000959A2">
      <w:pPr>
        <w:pStyle w:val="Standard-BlockCharCharChar"/>
        <w:rPr>
          <w:lang w:val="en-GB"/>
        </w:rPr>
      </w:pPr>
    </w:p>
    <w:p w14:paraId="555D77AC" w14:textId="77777777" w:rsidR="000959A2" w:rsidRPr="00155B02" w:rsidRDefault="000959A2" w:rsidP="00BC7D6E">
      <w:pPr>
        <w:pStyle w:val="berschrift3"/>
        <w:numPr>
          <w:ilvl w:val="2"/>
          <w:numId w:val="84"/>
        </w:numPr>
        <w:ind w:left="482" w:hanging="482"/>
        <w:rPr>
          <w:rFonts w:cs="Times New Roman"/>
          <w:lang w:val="en-GB"/>
        </w:rPr>
      </w:pPr>
      <w:bookmarkStart w:id="1101" w:name="_Format_%3E_Format_tier..."/>
      <w:bookmarkStart w:id="1102" w:name="_Ref108438786"/>
      <w:bookmarkStart w:id="1103" w:name="_Toc69130032"/>
      <w:bookmarkStart w:id="1104" w:name="_Toc69129891"/>
      <w:bookmarkStart w:id="1105" w:name="_Toc55213902"/>
      <w:bookmarkStart w:id="1106" w:name="_Toc399421997"/>
      <w:bookmarkEnd w:id="1101"/>
      <w:r w:rsidRPr="00155B02">
        <w:rPr>
          <w:rFonts w:cs="Times New Roman"/>
          <w:lang w:val="en-GB"/>
        </w:rPr>
        <w:t>Format &gt; Format tier...</w:t>
      </w:r>
      <w:bookmarkEnd w:id="1102"/>
      <w:bookmarkEnd w:id="1103"/>
      <w:bookmarkEnd w:id="1104"/>
      <w:bookmarkEnd w:id="1105"/>
      <w:bookmarkEnd w:id="1106"/>
    </w:p>
    <w:p w14:paraId="7DC4DAB8" w14:textId="77777777" w:rsidR="000959A2" w:rsidRPr="00155B02" w:rsidRDefault="000959A2">
      <w:pPr>
        <w:pStyle w:val="Standard-BlockCharCharChar"/>
        <w:rPr>
          <w:iCs/>
          <w:lang w:val="en-GB"/>
        </w:rPr>
      </w:pPr>
      <w:r w:rsidRPr="00155B02">
        <w:rPr>
          <w:iCs/>
          <w:lang w:val="en-GB"/>
        </w:rPr>
        <w:t>(Shortcut: CTRL +</w:t>
      </w:r>
      <w:del w:id="1107" w:author="Moritz Lautenbach" w:date="2014-04-16T09:49:00Z">
        <w:r w:rsidRPr="00155B02" w:rsidDel="00CD4D3A">
          <w:rPr>
            <w:iCs/>
            <w:lang w:val="en-GB"/>
          </w:rPr>
          <w:delText xml:space="preserve">  </w:delText>
        </w:r>
      </w:del>
      <w:ins w:id="1108" w:author="Moritz Lautenbach" w:date="2014-04-16T09:49:00Z">
        <w:r w:rsidRPr="00155B02">
          <w:rPr>
            <w:iCs/>
            <w:lang w:val="en-GB"/>
          </w:rPr>
          <w:t xml:space="preserve"> </w:t>
        </w:r>
      </w:ins>
      <w:r w:rsidRPr="00155B02">
        <w:rPr>
          <w:iCs/>
          <w:lang w:val="en-GB"/>
        </w:rPr>
        <w:t xml:space="preserve">F on Windows, </w:t>
      </w:r>
      <w:r w:rsidRPr="00155B02">
        <w:rPr>
          <w:rFonts w:ascii="Cambria Math" w:eastAsia="Arial Unicode MS" w:hAnsi="Cambria Math" w:cs="Cambria Math"/>
          <w:lang w:val="en-GB"/>
        </w:rPr>
        <w:t>⌘</w:t>
      </w:r>
      <w:r w:rsidRPr="00155B02">
        <w:rPr>
          <w:iCs/>
          <w:lang w:val="en-GB"/>
        </w:rPr>
        <w:t> + F on Mac)</w:t>
      </w:r>
    </w:p>
    <w:p w14:paraId="0407D1DD" w14:textId="77777777" w:rsidR="000959A2" w:rsidRPr="00155B02" w:rsidRDefault="000959A2">
      <w:pPr>
        <w:pStyle w:val="Standard-BlockCharCharChar"/>
        <w:rPr>
          <w:iCs/>
          <w:lang w:val="en-GB"/>
        </w:rPr>
      </w:pPr>
    </w:p>
    <w:p w14:paraId="3B0AB911" w14:textId="77777777" w:rsidR="000959A2" w:rsidRPr="00155B02" w:rsidRDefault="000959A2">
      <w:pPr>
        <w:pStyle w:val="Standard-BlockCharCharChar"/>
        <w:rPr>
          <w:lang w:val="en-GB"/>
        </w:rPr>
      </w:pPr>
      <w:r w:rsidRPr="00155B02">
        <w:rPr>
          <w:lang w:val="en-GB"/>
        </w:rPr>
        <w:t>Opens a dialog to format the currently selected tier.</w:t>
      </w:r>
    </w:p>
    <w:p w14:paraId="256A9A58" w14:textId="77777777" w:rsidR="000959A2" w:rsidRPr="00155B02" w:rsidRDefault="000959A2">
      <w:pPr>
        <w:pStyle w:val="Standard-BlockCharCharChar"/>
        <w:rPr>
          <w:lang w:val="en-GB"/>
        </w:rPr>
      </w:pPr>
    </w:p>
    <w:p w14:paraId="05AFDB4B" w14:textId="77777777" w:rsidR="000959A2" w:rsidRPr="00155B02" w:rsidRDefault="000959A2" w:rsidP="00BC7D6E">
      <w:pPr>
        <w:pStyle w:val="berschrift3"/>
        <w:numPr>
          <w:ilvl w:val="2"/>
          <w:numId w:val="84"/>
        </w:numPr>
        <w:ind w:left="482" w:hanging="482"/>
        <w:rPr>
          <w:rFonts w:cs="Times New Roman"/>
          <w:lang w:val="en-GB"/>
        </w:rPr>
      </w:pPr>
      <w:bookmarkStart w:id="1109" w:name="_Format_%3E_Format_tier%20labels..."/>
      <w:bookmarkStart w:id="1110" w:name="_Ref108438797"/>
      <w:bookmarkStart w:id="1111" w:name="_Toc69130033"/>
      <w:bookmarkStart w:id="1112" w:name="_Toc69129892"/>
      <w:bookmarkStart w:id="1113" w:name="_Toc55213903"/>
      <w:bookmarkStart w:id="1114" w:name="_Toc399421998"/>
      <w:bookmarkEnd w:id="1109"/>
      <w:r w:rsidRPr="00155B02">
        <w:rPr>
          <w:rFonts w:cs="Times New Roman"/>
          <w:lang w:val="en-GB"/>
        </w:rPr>
        <w:t>Format &gt; Format tier labels...</w:t>
      </w:r>
      <w:bookmarkEnd w:id="1110"/>
      <w:bookmarkEnd w:id="1111"/>
      <w:bookmarkEnd w:id="1112"/>
      <w:bookmarkEnd w:id="1113"/>
      <w:bookmarkEnd w:id="1114"/>
    </w:p>
    <w:p w14:paraId="467C7E00" w14:textId="77777777" w:rsidR="000959A2" w:rsidRPr="00155B02" w:rsidRDefault="000959A2">
      <w:pPr>
        <w:pStyle w:val="Standard-BlockCharCharChar"/>
        <w:rPr>
          <w:lang w:val="en-GB"/>
        </w:rPr>
      </w:pPr>
      <w:r w:rsidRPr="00155B02">
        <w:rPr>
          <w:lang w:val="en-GB"/>
        </w:rPr>
        <w:t>Opens a dialog that allows formatting of the speaker label:</w:t>
      </w:r>
    </w:p>
    <w:p w14:paraId="30FA90DB" w14:textId="77777777" w:rsidR="000959A2" w:rsidRPr="00155B02" w:rsidRDefault="000959A2">
      <w:pPr>
        <w:pStyle w:val="Standard-BlockCharCharChar"/>
        <w:rPr>
          <w:lang w:val="en-GB"/>
        </w:rPr>
      </w:pPr>
    </w:p>
    <w:p w14:paraId="1793E6A5" w14:textId="77777777" w:rsidR="000959A2" w:rsidRPr="00155B02" w:rsidRDefault="000959A2" w:rsidP="00BC7D6E">
      <w:pPr>
        <w:pStyle w:val="berschrift3"/>
        <w:keepNext/>
        <w:numPr>
          <w:ilvl w:val="2"/>
          <w:numId w:val="84"/>
        </w:numPr>
        <w:ind w:left="482" w:hanging="482"/>
        <w:rPr>
          <w:rFonts w:cs="Times New Roman"/>
          <w:lang w:val="en-GB"/>
        </w:rPr>
      </w:pPr>
      <w:bookmarkStart w:id="1115" w:name="_Format_%3E_Format_timeline..."/>
      <w:bookmarkStart w:id="1116" w:name="_Ref108438809"/>
      <w:bookmarkStart w:id="1117" w:name="_Toc69130034"/>
      <w:bookmarkStart w:id="1118" w:name="_Toc69129893"/>
      <w:bookmarkStart w:id="1119" w:name="_Toc55213904"/>
      <w:bookmarkStart w:id="1120" w:name="_Toc399421999"/>
      <w:bookmarkEnd w:id="1115"/>
      <w:r w:rsidRPr="00155B02">
        <w:rPr>
          <w:rFonts w:cs="Times New Roman"/>
          <w:lang w:val="en-GB"/>
        </w:rPr>
        <w:t>Format &gt; Format timeline...</w:t>
      </w:r>
      <w:bookmarkEnd w:id="1116"/>
      <w:bookmarkEnd w:id="1117"/>
      <w:bookmarkEnd w:id="1118"/>
      <w:bookmarkEnd w:id="1119"/>
      <w:bookmarkEnd w:id="1120"/>
    </w:p>
    <w:p w14:paraId="20040D8D" w14:textId="77777777" w:rsidR="000959A2" w:rsidRPr="00155B02" w:rsidRDefault="000959A2">
      <w:pPr>
        <w:pStyle w:val="Standard-BlockCharCharChar"/>
        <w:keepNext/>
        <w:rPr>
          <w:lang w:val="en-GB"/>
        </w:rPr>
      </w:pPr>
      <w:r w:rsidRPr="00155B02">
        <w:rPr>
          <w:lang w:val="en-GB"/>
        </w:rPr>
        <w:t>Opens a dialog that allows formatting the time axis:</w:t>
      </w:r>
    </w:p>
    <w:p w14:paraId="5688AA3F" w14:textId="77777777" w:rsidR="000959A2" w:rsidRPr="00155B02" w:rsidRDefault="000959A2">
      <w:pPr>
        <w:pStyle w:val="Standard-BlockCharCharChar"/>
        <w:rPr>
          <w:lang w:val="en-GB"/>
        </w:rPr>
      </w:pPr>
    </w:p>
    <w:p w14:paraId="53F80C6D" w14:textId="77777777" w:rsidR="000959A2" w:rsidRPr="00155B02" w:rsidRDefault="000959A2" w:rsidP="00BC7D6E">
      <w:pPr>
        <w:pStyle w:val="berschrift3"/>
        <w:keepNext/>
        <w:numPr>
          <w:ilvl w:val="2"/>
          <w:numId w:val="84"/>
        </w:numPr>
        <w:ind w:left="482" w:hanging="482"/>
        <w:rPr>
          <w:rFonts w:cs="Times New Roman"/>
          <w:lang w:val="en-GB"/>
        </w:rPr>
      </w:pPr>
      <w:bookmarkStart w:id="1121" w:name="_Format_%3E_Format_timeline%20items..."/>
      <w:bookmarkStart w:id="1122" w:name="_Ref108438816"/>
      <w:bookmarkStart w:id="1123" w:name="_Toc69130035"/>
      <w:bookmarkStart w:id="1124" w:name="_Toc69129894"/>
      <w:bookmarkStart w:id="1125" w:name="_Toc55213905"/>
      <w:bookmarkStart w:id="1126" w:name="_Toc399422000"/>
      <w:bookmarkEnd w:id="1121"/>
      <w:r w:rsidRPr="00155B02">
        <w:rPr>
          <w:rFonts w:cs="Times New Roman"/>
          <w:lang w:val="en-GB"/>
        </w:rPr>
        <w:t>Format &gt; Format timeline items...</w:t>
      </w:r>
      <w:bookmarkEnd w:id="1122"/>
      <w:bookmarkEnd w:id="1123"/>
      <w:bookmarkEnd w:id="1124"/>
      <w:bookmarkEnd w:id="1125"/>
      <w:bookmarkEnd w:id="1126"/>
    </w:p>
    <w:p w14:paraId="6E018DC2" w14:textId="4FAD23B0" w:rsidR="000959A2" w:rsidRPr="00155B02" w:rsidRDefault="000959A2">
      <w:pPr>
        <w:pStyle w:val="Standard-BlockCharCharChar"/>
        <w:keepNext/>
        <w:rPr>
          <w:lang w:val="en-GB"/>
        </w:rPr>
      </w:pPr>
      <w:r w:rsidRPr="00155B02">
        <w:rPr>
          <w:lang w:val="en-GB"/>
        </w:rPr>
        <w:t xml:space="preserve">Opens a dialog to set the format of the time points on the time axis. The settings will be displayed in the </w:t>
      </w:r>
      <w:ins w:id="1127" w:author="Moritz Lautenbach" w:date="2014-04-16T13:13:00Z">
        <w:r w:rsidRPr="00155B02">
          <w:rPr>
            <w:lang w:val="en-GB"/>
          </w:rPr>
          <w:t>E</w:t>
        </w:r>
      </w:ins>
      <w:r w:rsidR="00C11634" w:rsidRPr="00155B02">
        <w:rPr>
          <w:lang w:val="en-GB"/>
        </w:rPr>
        <w:t>Editor</w:t>
      </w:r>
      <w:r w:rsidRPr="00155B02">
        <w:rPr>
          <w:lang w:val="en-GB"/>
        </w:rPr>
        <w:t xml:space="preserve"> as well as used the RTF or HTML output or when printing. </w:t>
      </w:r>
    </w:p>
    <w:p w14:paraId="4CA8355A" w14:textId="77777777" w:rsidR="000959A2" w:rsidRPr="00155B02" w:rsidRDefault="000959A2">
      <w:pPr>
        <w:pStyle w:val="Standard-BlockCharCharChar"/>
        <w:rPr>
          <w:lang w:val="en-GB"/>
        </w:rPr>
      </w:pPr>
    </w:p>
    <w:p w14:paraId="6C138A7F" w14:textId="77777777" w:rsidR="000959A2" w:rsidRPr="00155B02" w:rsidRDefault="00D84B31">
      <w:pPr>
        <w:pStyle w:val="BildChar"/>
        <w:rPr>
          <w:rFonts w:ascii="Times New Roman" w:hAnsi="Times New Roman"/>
          <w:lang w:val="en-GB"/>
        </w:rPr>
      </w:pPr>
      <w:r>
        <w:rPr>
          <w:rFonts w:ascii="Times New Roman" w:hAnsi="Times New Roman"/>
          <w:lang w:val="en-GB"/>
        </w:rPr>
        <w:pict w14:anchorId="4D8070DB">
          <v:shape id="_x0000_i1227" type="#_x0000_t75" style="width:184.5pt;height:81.75pt" filled="t">
            <v:fill color2="black"/>
            <v:imagedata r:id="rId258" o:title=""/>
          </v:shape>
        </w:pict>
      </w:r>
    </w:p>
    <w:p w14:paraId="44B50AF2" w14:textId="77777777" w:rsidR="000959A2" w:rsidRPr="00155B02" w:rsidRDefault="000959A2">
      <w:pPr>
        <w:pStyle w:val="BildChar"/>
        <w:rPr>
          <w:rFonts w:ascii="Times New Roman" w:hAnsi="Times New Roman"/>
          <w:lang w:val="en-GB"/>
        </w:rPr>
      </w:pPr>
    </w:p>
    <w:p w14:paraId="7071B376" w14:textId="77777777" w:rsidR="000959A2" w:rsidRPr="00155B02" w:rsidRDefault="000959A2">
      <w:pPr>
        <w:pStyle w:val="Standard-BlockCharCharChar"/>
        <w:rPr>
          <w:lang w:val="en-GB"/>
        </w:rPr>
      </w:pPr>
    </w:p>
    <w:p w14:paraId="54FEB5FE" w14:textId="77777777" w:rsidR="000959A2" w:rsidRPr="00155B02" w:rsidRDefault="000959A2">
      <w:pPr>
        <w:pStyle w:val="Aufzhlungszeichen1"/>
        <w:numPr>
          <w:ilvl w:val="0"/>
          <w:numId w:val="36"/>
        </w:numPr>
        <w:tabs>
          <w:tab w:val="clear" w:pos="360"/>
          <w:tab w:val="left" w:pos="964"/>
        </w:tabs>
        <w:rPr>
          <w:lang w:val="en-GB"/>
        </w:rPr>
        <w:pPrChange w:id="1128" w:author="Moritz Lautenbach" w:date="2014-04-16T10:03:00Z">
          <w:pPr>
            <w:pStyle w:val="Aufzhlungszeichen1"/>
            <w:tabs>
              <w:tab w:val="clear" w:pos="360"/>
              <w:tab w:val="left" w:pos="964"/>
            </w:tabs>
            <w:ind w:left="964" w:hanging="482"/>
          </w:pPr>
        </w:pPrChange>
      </w:pPr>
      <w:r w:rsidRPr="00155B02">
        <w:rPr>
          <w:lang w:val="en-GB"/>
        </w:rPr>
        <w:t>Show every n-th numbering: every n-th numbering in the time axis will be shown. Enter 0 to have no numbering shown at all.</w:t>
      </w:r>
    </w:p>
    <w:p w14:paraId="4A98C27D" w14:textId="77777777" w:rsidR="000959A2" w:rsidRPr="00155B02" w:rsidRDefault="000959A2">
      <w:pPr>
        <w:pStyle w:val="Aufzhlungszeichen1"/>
        <w:numPr>
          <w:ilvl w:val="0"/>
          <w:numId w:val="36"/>
        </w:numPr>
        <w:tabs>
          <w:tab w:val="clear" w:pos="360"/>
          <w:tab w:val="left" w:pos="964"/>
        </w:tabs>
        <w:rPr>
          <w:lang w:val="en-GB"/>
        </w:rPr>
        <w:pPrChange w:id="1129" w:author="Moritz Lautenbach" w:date="2014-04-16T10:03:00Z">
          <w:pPr>
            <w:pStyle w:val="Aufzhlungszeichen1"/>
            <w:tabs>
              <w:tab w:val="clear" w:pos="360"/>
              <w:tab w:val="left" w:pos="964"/>
            </w:tabs>
            <w:ind w:left="964" w:hanging="482"/>
          </w:pPr>
        </w:pPrChange>
      </w:pPr>
      <w:r w:rsidRPr="00155B02">
        <w:rPr>
          <w:lang w:val="en-GB"/>
        </w:rPr>
        <w:t>Show every n-th absolute time: every n-th absolute time value on the time axis is shown. Enter 0 to have no absolute time values shown at all.</w:t>
      </w:r>
    </w:p>
    <w:p w14:paraId="616A20DB" w14:textId="6C4D7F12" w:rsidR="000959A2" w:rsidRPr="00155B02" w:rsidRDefault="000959A2">
      <w:pPr>
        <w:pStyle w:val="Aufzhlungszeichen1"/>
        <w:numPr>
          <w:ilvl w:val="0"/>
          <w:numId w:val="36"/>
        </w:numPr>
        <w:tabs>
          <w:tab w:val="clear" w:pos="360"/>
          <w:tab w:val="left" w:pos="964"/>
        </w:tabs>
        <w:rPr>
          <w:lang w:val="en-GB"/>
        </w:rPr>
        <w:pPrChange w:id="1130" w:author="Moritz Lautenbach" w:date="2014-04-16T10:03:00Z">
          <w:pPr>
            <w:pStyle w:val="Aufzhlungszeichen1"/>
            <w:tabs>
              <w:tab w:val="clear" w:pos="360"/>
              <w:tab w:val="left" w:pos="964"/>
            </w:tabs>
            <w:ind w:left="964" w:hanging="482"/>
          </w:pPr>
        </w:pPrChange>
      </w:pPr>
      <w:r w:rsidRPr="00155B02">
        <w:rPr>
          <w:lang w:val="en-GB"/>
        </w:rPr>
        <w:t xml:space="preserve">Absolute time format: defines whether the absolute time values are to be shown </w:t>
      </w:r>
      <w:r w:rsidR="00007CB6" w:rsidRPr="00155B02">
        <w:rPr>
          <w:lang w:val="en-GB"/>
        </w:rPr>
        <w:t>„</w:t>
      </w:r>
      <w:r w:rsidRPr="00155B02">
        <w:rPr>
          <w:lang w:val="en-GB"/>
        </w:rPr>
        <w:t>Decimal</w:t>
      </w:r>
      <w:r w:rsidR="00E6350C" w:rsidRPr="00155B02">
        <w:rPr>
          <w:lang w:val="en-GB"/>
        </w:rPr>
        <w:t>“</w:t>
      </w:r>
      <w:r w:rsidRPr="00155B02">
        <w:rPr>
          <w:lang w:val="en-GB"/>
        </w:rPr>
        <w:t>, hence in seconds, or as (</w:t>
      </w:r>
      <w:r w:rsidR="00007CB6" w:rsidRPr="00155B02">
        <w:rPr>
          <w:lang w:val="en-GB"/>
        </w:rPr>
        <w:t>„</w:t>
      </w:r>
      <w:r w:rsidRPr="00155B02">
        <w:rPr>
          <w:lang w:val="en-GB"/>
        </w:rPr>
        <w:t>Time</w:t>
      </w:r>
      <w:r w:rsidR="00E6350C" w:rsidRPr="00155B02">
        <w:rPr>
          <w:lang w:val="en-GB"/>
        </w:rPr>
        <w:t>“</w:t>
      </w:r>
      <w:r w:rsidRPr="00155B02">
        <w:rPr>
          <w:lang w:val="en-GB"/>
        </w:rPr>
        <w:t>) in the format hh:mm:ss.xxx. 183.21 (</w:t>
      </w:r>
      <w:r w:rsidR="00007CB6" w:rsidRPr="00155B02">
        <w:rPr>
          <w:lang w:val="en-GB"/>
        </w:rPr>
        <w:t>„</w:t>
      </w:r>
      <w:r w:rsidRPr="00155B02">
        <w:rPr>
          <w:lang w:val="en-GB"/>
        </w:rPr>
        <w:t>Decimal</w:t>
      </w:r>
      <w:r w:rsidR="00E6350C" w:rsidRPr="00155B02">
        <w:rPr>
          <w:lang w:val="en-GB"/>
        </w:rPr>
        <w:t>“</w:t>
      </w:r>
      <w:r w:rsidRPr="00155B02">
        <w:rPr>
          <w:lang w:val="en-GB"/>
        </w:rPr>
        <w:t>) and 03:03.21 (</w:t>
      </w:r>
      <w:r w:rsidR="00007CB6" w:rsidRPr="00155B02">
        <w:rPr>
          <w:lang w:val="en-GB"/>
        </w:rPr>
        <w:t>„</w:t>
      </w:r>
      <w:r w:rsidRPr="00155B02">
        <w:rPr>
          <w:lang w:val="en-GB"/>
        </w:rPr>
        <w:t>Time</w:t>
      </w:r>
      <w:r w:rsidR="00E6350C" w:rsidRPr="00155B02">
        <w:rPr>
          <w:lang w:val="en-GB"/>
        </w:rPr>
        <w:t>“</w:t>
      </w:r>
      <w:r w:rsidRPr="00155B02">
        <w:rPr>
          <w:lang w:val="en-GB"/>
        </w:rPr>
        <w:t xml:space="preserve">) represent the same, namely </w:t>
      </w:r>
      <w:r w:rsidR="00007CB6" w:rsidRPr="00155B02">
        <w:rPr>
          <w:lang w:val="en-GB"/>
        </w:rPr>
        <w:t>„</w:t>
      </w:r>
      <w:r w:rsidRPr="00155B02">
        <w:rPr>
          <w:lang w:val="en-GB"/>
        </w:rPr>
        <w:t>3 minutes, 1 seconds and 230 milliseconds</w:t>
      </w:r>
      <w:r w:rsidR="00E6350C" w:rsidRPr="00155B02">
        <w:rPr>
          <w:lang w:val="en-GB"/>
        </w:rPr>
        <w:t>“</w:t>
      </w:r>
      <w:r w:rsidRPr="00155B02">
        <w:rPr>
          <w:lang w:val="en-GB"/>
        </w:rPr>
        <w:t>.</w:t>
      </w:r>
    </w:p>
    <w:p w14:paraId="3F7B5D88" w14:textId="77777777" w:rsidR="000959A2" w:rsidRPr="00155B02" w:rsidRDefault="000959A2">
      <w:pPr>
        <w:pStyle w:val="Aufzhlungszeichen1"/>
        <w:numPr>
          <w:ilvl w:val="0"/>
          <w:numId w:val="36"/>
        </w:numPr>
        <w:tabs>
          <w:tab w:val="clear" w:pos="360"/>
          <w:tab w:val="left" w:pos="964"/>
        </w:tabs>
        <w:rPr>
          <w:lang w:val="en-GB"/>
        </w:rPr>
        <w:pPrChange w:id="1131" w:author="Moritz Lautenbach" w:date="2014-04-16T10:03:00Z">
          <w:pPr>
            <w:pStyle w:val="Aufzhlungszeichen1"/>
            <w:tabs>
              <w:tab w:val="clear" w:pos="360"/>
              <w:tab w:val="left" w:pos="964"/>
            </w:tabs>
            <w:ind w:left="964" w:hanging="482"/>
          </w:pPr>
        </w:pPrChange>
      </w:pPr>
      <w:r w:rsidRPr="00155B02">
        <w:rPr>
          <w:lang w:val="en-GB"/>
        </w:rPr>
        <w:t>Milliseconds digits: defines how many post decimal positions should be used when displaying milliseconds.</w:t>
      </w:r>
      <w:del w:id="1132" w:author="Moritz Lautenbach" w:date="2014-04-16T10:03:00Z">
        <w:r w:rsidRPr="00155B02" w:rsidDel="004F2A90">
          <w:rPr>
            <w:lang w:val="en-GB"/>
          </w:rPr>
          <w:delText>.</w:delText>
        </w:r>
      </w:del>
    </w:p>
    <w:p w14:paraId="7ABFFA6D" w14:textId="77777777" w:rsidR="000959A2" w:rsidRPr="00155B02" w:rsidRDefault="000959A2">
      <w:pPr>
        <w:pStyle w:val="Standard-BlockCharCharChar"/>
        <w:rPr>
          <w:lang w:val="en-GB"/>
        </w:rPr>
      </w:pPr>
    </w:p>
    <w:p w14:paraId="31F72780" w14:textId="77777777" w:rsidR="000959A2" w:rsidRPr="00155B02" w:rsidRDefault="000959A2">
      <w:pPr>
        <w:pStyle w:val="Standard-BlockCharCharChar"/>
        <w:rPr>
          <w:lang w:val="en-GB"/>
        </w:rPr>
      </w:pPr>
      <w:r w:rsidRPr="00155B02">
        <w:rPr>
          <w:lang w:val="en-GB"/>
        </w:rPr>
        <w:t>Examples:</w:t>
      </w:r>
    </w:p>
    <w:p w14:paraId="71B335BC"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D84B31" w14:paraId="159E83C6" w14:textId="77777777">
        <w:tc>
          <w:tcPr>
            <w:tcW w:w="4360" w:type="dxa"/>
            <w:shd w:val="clear" w:color="auto" w:fill="auto"/>
          </w:tcPr>
          <w:p w14:paraId="03215E25"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53766A28">
                <v:shape id="_x0000_i1228" type="#_x0000_t75" style="width:207.75pt;height:62.25pt" filled="t">
                  <v:fill color2="black"/>
                  <v:imagedata r:id="rId259" o:title=""/>
                </v:shape>
              </w:pict>
            </w:r>
          </w:p>
        </w:tc>
        <w:tc>
          <w:tcPr>
            <w:tcW w:w="5103" w:type="dxa"/>
            <w:shd w:val="clear" w:color="auto" w:fill="auto"/>
          </w:tcPr>
          <w:p w14:paraId="322553D6" w14:textId="77777777" w:rsidR="000959A2" w:rsidRPr="00155B02" w:rsidRDefault="000959A2">
            <w:pPr>
              <w:pStyle w:val="Standard-BlockCharCharChar"/>
              <w:tabs>
                <w:tab w:val="left" w:pos="1309"/>
              </w:tabs>
              <w:ind w:left="1309" w:hanging="1309"/>
              <w:rPr>
                <w:lang w:val="en-GB"/>
              </w:rPr>
            </w:pPr>
          </w:p>
          <w:p w14:paraId="5D0DFA88" w14:textId="77777777" w:rsidR="000959A2" w:rsidRPr="00155B02" w:rsidRDefault="000959A2">
            <w:pPr>
              <w:pStyle w:val="Standard-BlockCharCharChar"/>
              <w:tabs>
                <w:tab w:val="left" w:pos="1309"/>
              </w:tabs>
              <w:ind w:left="1309" w:hanging="1309"/>
              <w:rPr>
                <w:lang w:val="en-GB"/>
              </w:rPr>
            </w:pPr>
            <w:r w:rsidRPr="00155B02">
              <w:rPr>
                <w:lang w:val="en-GB"/>
              </w:rPr>
              <w:t>Show every n-th numbering:</w:t>
            </w:r>
            <w:r w:rsidRPr="00155B02">
              <w:rPr>
                <w:lang w:val="en-GB"/>
              </w:rPr>
              <w:tab/>
              <w:t>1</w:t>
            </w:r>
          </w:p>
          <w:p w14:paraId="7C511050" w14:textId="77777777" w:rsidR="000959A2" w:rsidRPr="00155B02" w:rsidRDefault="000959A2">
            <w:pPr>
              <w:pStyle w:val="Standard-BlockCharCharChar"/>
              <w:tabs>
                <w:tab w:val="left" w:pos="1309"/>
              </w:tabs>
              <w:ind w:left="1309" w:hanging="1309"/>
              <w:rPr>
                <w:lang w:val="en-GB"/>
              </w:rPr>
            </w:pPr>
            <w:r w:rsidRPr="00155B02">
              <w:rPr>
                <w:lang w:val="en-GB"/>
              </w:rPr>
              <w:t>Show every n-th absolute time:</w:t>
            </w:r>
            <w:r w:rsidRPr="00155B02">
              <w:rPr>
                <w:lang w:val="en-GB"/>
              </w:rPr>
              <w:tab/>
              <w:t>1</w:t>
            </w:r>
          </w:p>
          <w:p w14:paraId="4CEBD641"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Time</w:t>
            </w:r>
          </w:p>
          <w:p w14:paraId="0E876BEF"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1</w:t>
            </w:r>
          </w:p>
          <w:p w14:paraId="7C446E03" w14:textId="77777777" w:rsidR="000959A2" w:rsidRPr="00155B02" w:rsidRDefault="000959A2">
            <w:pPr>
              <w:pStyle w:val="Standard-BlockCharCharChar"/>
              <w:tabs>
                <w:tab w:val="left" w:pos="2869"/>
              </w:tabs>
              <w:ind w:left="1309" w:hanging="1309"/>
              <w:rPr>
                <w:lang w:val="en-GB"/>
              </w:rPr>
            </w:pPr>
          </w:p>
          <w:p w14:paraId="683D6026" w14:textId="77777777" w:rsidR="000959A2" w:rsidRPr="00155B02" w:rsidRDefault="000959A2">
            <w:pPr>
              <w:pStyle w:val="Standard-BlockCharCharChar"/>
              <w:tabs>
                <w:tab w:val="left" w:pos="2869"/>
              </w:tabs>
              <w:ind w:left="1309" w:hanging="1309"/>
              <w:rPr>
                <w:lang w:val="en-GB"/>
              </w:rPr>
            </w:pPr>
          </w:p>
        </w:tc>
      </w:tr>
      <w:tr w:rsidR="000959A2" w:rsidRPr="00D84B31" w14:paraId="6DA813D5" w14:textId="77777777">
        <w:tc>
          <w:tcPr>
            <w:tcW w:w="4360" w:type="dxa"/>
            <w:shd w:val="clear" w:color="auto" w:fill="auto"/>
          </w:tcPr>
          <w:p w14:paraId="7D3200F8"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00D37041">
                <v:shape id="_x0000_i1229" type="#_x0000_t75" style="width:209.25pt;height:65.25pt" filled="t">
                  <v:fill color2="black"/>
                  <v:imagedata r:id="rId260" o:title=""/>
                </v:shape>
              </w:pict>
            </w:r>
          </w:p>
        </w:tc>
        <w:tc>
          <w:tcPr>
            <w:tcW w:w="5103" w:type="dxa"/>
            <w:shd w:val="clear" w:color="auto" w:fill="auto"/>
          </w:tcPr>
          <w:p w14:paraId="025C1339" w14:textId="77777777" w:rsidR="000959A2" w:rsidRPr="00155B02" w:rsidRDefault="000959A2">
            <w:pPr>
              <w:pStyle w:val="Standard-BlockCharCharChar"/>
              <w:tabs>
                <w:tab w:val="left" w:pos="1309"/>
              </w:tabs>
              <w:ind w:left="1309" w:hanging="1309"/>
              <w:rPr>
                <w:lang w:val="en-GB"/>
              </w:rPr>
            </w:pPr>
          </w:p>
          <w:p w14:paraId="215A1F31" w14:textId="77777777" w:rsidR="000959A2" w:rsidRPr="00155B02" w:rsidRDefault="000959A2">
            <w:pPr>
              <w:pStyle w:val="Standard-BlockCharCharChar"/>
              <w:tabs>
                <w:tab w:val="left" w:pos="1309"/>
              </w:tabs>
              <w:ind w:left="1309" w:hanging="1309"/>
              <w:rPr>
                <w:lang w:val="en-GB"/>
              </w:rPr>
            </w:pPr>
            <w:r w:rsidRPr="00155B02">
              <w:rPr>
                <w:lang w:val="en-GB"/>
              </w:rPr>
              <w:t>Show every n-th numbering:</w:t>
            </w:r>
            <w:r w:rsidRPr="00155B02">
              <w:rPr>
                <w:lang w:val="en-GB"/>
              </w:rPr>
              <w:tab/>
              <w:t>0</w:t>
            </w:r>
          </w:p>
          <w:p w14:paraId="196B5819" w14:textId="77777777" w:rsidR="000959A2" w:rsidRPr="00155B02" w:rsidRDefault="000959A2">
            <w:pPr>
              <w:pStyle w:val="Standard-BlockCharCharChar"/>
              <w:tabs>
                <w:tab w:val="left" w:pos="1309"/>
              </w:tabs>
              <w:ind w:left="1309" w:hanging="1309"/>
              <w:rPr>
                <w:lang w:val="en-GB"/>
              </w:rPr>
            </w:pPr>
            <w:r w:rsidRPr="00155B02">
              <w:rPr>
                <w:lang w:val="en-GB"/>
              </w:rPr>
              <w:t>Show every n-th absolute time:</w:t>
            </w:r>
            <w:r w:rsidRPr="00155B02">
              <w:rPr>
                <w:lang w:val="en-GB"/>
              </w:rPr>
              <w:tab/>
              <w:t>1</w:t>
            </w:r>
          </w:p>
          <w:p w14:paraId="461F7187"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Time</w:t>
            </w:r>
          </w:p>
          <w:p w14:paraId="3F531598"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3</w:t>
            </w:r>
          </w:p>
          <w:p w14:paraId="717041FB" w14:textId="77777777" w:rsidR="000959A2" w:rsidRPr="00155B02" w:rsidRDefault="000959A2">
            <w:pPr>
              <w:pStyle w:val="Standard-BlockCharCharChar"/>
              <w:tabs>
                <w:tab w:val="left" w:pos="2869"/>
              </w:tabs>
              <w:ind w:left="1309" w:hanging="1309"/>
              <w:rPr>
                <w:lang w:val="en-GB"/>
              </w:rPr>
            </w:pPr>
          </w:p>
          <w:p w14:paraId="7AA02B3F" w14:textId="77777777" w:rsidR="000959A2" w:rsidRPr="00155B02" w:rsidRDefault="000959A2">
            <w:pPr>
              <w:pStyle w:val="Standard-BlockCharCharChar"/>
              <w:tabs>
                <w:tab w:val="left" w:pos="2869"/>
              </w:tabs>
              <w:ind w:left="1309" w:hanging="1309"/>
              <w:rPr>
                <w:lang w:val="en-GB"/>
              </w:rPr>
            </w:pPr>
          </w:p>
        </w:tc>
      </w:tr>
      <w:tr w:rsidR="000959A2" w:rsidRPr="00155B02" w14:paraId="00213563" w14:textId="77777777">
        <w:tc>
          <w:tcPr>
            <w:tcW w:w="4360" w:type="dxa"/>
            <w:shd w:val="clear" w:color="auto" w:fill="auto"/>
          </w:tcPr>
          <w:p w14:paraId="640DCDA2"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4A861A6C">
                <v:shape id="_x0000_i1230" type="#_x0000_t75" style="width:206.25pt;height:60.75pt" filled="t">
                  <v:fill color2="black"/>
                  <v:imagedata r:id="rId261" o:title=""/>
                </v:shape>
              </w:pict>
            </w:r>
          </w:p>
        </w:tc>
        <w:tc>
          <w:tcPr>
            <w:tcW w:w="5103" w:type="dxa"/>
            <w:shd w:val="clear" w:color="auto" w:fill="auto"/>
          </w:tcPr>
          <w:p w14:paraId="0096B86A" w14:textId="77777777" w:rsidR="000959A2" w:rsidRPr="00155B02" w:rsidRDefault="000959A2">
            <w:pPr>
              <w:pStyle w:val="Standard-BlockCharCharChar"/>
              <w:tabs>
                <w:tab w:val="left" w:pos="1309"/>
              </w:tabs>
              <w:ind w:left="1309" w:hanging="1309"/>
              <w:rPr>
                <w:lang w:val="en-GB"/>
              </w:rPr>
            </w:pPr>
          </w:p>
          <w:p w14:paraId="312D77F3" w14:textId="77777777" w:rsidR="000959A2" w:rsidRPr="00155B02" w:rsidRDefault="000959A2">
            <w:pPr>
              <w:pStyle w:val="Standard-BlockCharCharChar"/>
              <w:tabs>
                <w:tab w:val="left" w:pos="1309"/>
              </w:tabs>
              <w:ind w:left="1309" w:hanging="1309"/>
              <w:rPr>
                <w:lang w:val="en-GB"/>
              </w:rPr>
            </w:pPr>
            <w:r w:rsidRPr="00155B02">
              <w:rPr>
                <w:lang w:val="en-GB"/>
              </w:rPr>
              <w:t>Show every n-th numbering:</w:t>
            </w:r>
            <w:r w:rsidRPr="00155B02">
              <w:rPr>
                <w:lang w:val="en-GB"/>
              </w:rPr>
              <w:tab/>
              <w:t>1</w:t>
            </w:r>
          </w:p>
          <w:p w14:paraId="385F7D05" w14:textId="77777777" w:rsidR="000959A2" w:rsidRPr="00155B02" w:rsidRDefault="000959A2">
            <w:pPr>
              <w:pStyle w:val="Standard-BlockCharCharChar"/>
              <w:tabs>
                <w:tab w:val="left" w:pos="1309"/>
              </w:tabs>
              <w:ind w:left="1309" w:hanging="1309"/>
              <w:rPr>
                <w:lang w:val="en-GB"/>
              </w:rPr>
            </w:pPr>
            <w:r w:rsidRPr="00155B02">
              <w:rPr>
                <w:lang w:val="en-GB"/>
              </w:rPr>
              <w:t>Show every n-th absolute time:</w:t>
            </w:r>
            <w:r w:rsidRPr="00155B02">
              <w:rPr>
                <w:lang w:val="en-GB"/>
              </w:rPr>
              <w:tab/>
              <w:t>2</w:t>
            </w:r>
          </w:p>
          <w:p w14:paraId="424C02B1"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Decimal</w:t>
            </w:r>
          </w:p>
          <w:p w14:paraId="79102899"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1</w:t>
            </w:r>
          </w:p>
          <w:p w14:paraId="7BF26FC9" w14:textId="77777777" w:rsidR="000959A2" w:rsidRPr="00155B02" w:rsidRDefault="000959A2">
            <w:pPr>
              <w:pStyle w:val="Standard-BlockCharCharChar"/>
              <w:tabs>
                <w:tab w:val="left" w:pos="2869"/>
              </w:tabs>
              <w:ind w:left="1309" w:hanging="1309"/>
              <w:rPr>
                <w:lang w:val="en-GB"/>
              </w:rPr>
            </w:pPr>
          </w:p>
          <w:p w14:paraId="1EB77C1D" w14:textId="77777777" w:rsidR="000959A2" w:rsidRPr="00155B02" w:rsidRDefault="000959A2">
            <w:pPr>
              <w:pStyle w:val="Standard-BlockCharCharChar"/>
              <w:tabs>
                <w:tab w:val="left" w:pos="2869"/>
              </w:tabs>
              <w:ind w:left="1309" w:hanging="1309"/>
              <w:rPr>
                <w:lang w:val="en-GB"/>
              </w:rPr>
            </w:pPr>
          </w:p>
        </w:tc>
      </w:tr>
    </w:tbl>
    <w:p w14:paraId="1509CA12" w14:textId="77777777" w:rsidR="000959A2" w:rsidRPr="00155B02" w:rsidRDefault="000959A2">
      <w:pPr>
        <w:pStyle w:val="Standard-BlockCharCharChar"/>
        <w:rPr>
          <w:lang w:val="en-GB"/>
        </w:rPr>
      </w:pPr>
    </w:p>
    <w:p w14:paraId="3399C35F" w14:textId="77777777" w:rsidR="000959A2" w:rsidRPr="00155B02" w:rsidRDefault="000959A2" w:rsidP="00BC7D6E">
      <w:pPr>
        <w:pStyle w:val="berschrift3"/>
        <w:numPr>
          <w:ilvl w:val="2"/>
          <w:numId w:val="84"/>
        </w:numPr>
        <w:ind w:left="482" w:hanging="482"/>
        <w:rPr>
          <w:rFonts w:cs="Times New Roman"/>
          <w:lang w:val="en-GB"/>
        </w:rPr>
      </w:pPr>
      <w:bookmarkStart w:id="1133" w:name="_Format_%3E_Set_frame%20end"/>
      <w:bookmarkStart w:id="1134" w:name="_Ref108438822"/>
      <w:bookmarkStart w:id="1135" w:name="_Toc69130036"/>
      <w:bookmarkStart w:id="1136" w:name="_Toc69129895"/>
      <w:bookmarkStart w:id="1137" w:name="_Toc55213906"/>
      <w:bookmarkStart w:id="1138" w:name="_Toc399422001"/>
      <w:bookmarkEnd w:id="1133"/>
      <w:r w:rsidRPr="00155B02">
        <w:rPr>
          <w:rFonts w:cs="Times New Roman"/>
          <w:lang w:val="en-GB"/>
        </w:rPr>
        <w:t>Format &gt; Set frame end</w:t>
      </w:r>
      <w:bookmarkEnd w:id="1134"/>
      <w:bookmarkEnd w:id="1135"/>
      <w:bookmarkEnd w:id="1136"/>
      <w:bookmarkEnd w:id="1137"/>
      <w:bookmarkEnd w:id="1138"/>
    </w:p>
    <w:p w14:paraId="2CE8E983" w14:textId="43803BCF" w:rsidR="000959A2" w:rsidRPr="00155B02" w:rsidRDefault="000959A2">
      <w:pPr>
        <w:pStyle w:val="Standard-BlockCharCharChar"/>
        <w:rPr>
          <w:lang w:val="en-GB"/>
        </w:rPr>
      </w:pPr>
      <w:r w:rsidRPr="00155B02">
        <w:rPr>
          <w:lang w:val="en-GB"/>
        </w:rPr>
        <w:lastRenderedPageBreak/>
        <w:t xml:space="preserve">Specifies the position of the frame of the musical score. The default setting is set in such a way that all tiers lie within the musical score frame. If you would like to change this, reorder all the tiers so that the tiers you would like to </w:t>
      </w:r>
      <w:ins w:id="1139" w:author="Moritz Lautenbach" w:date="2014-04-16T10:04:00Z">
        <w:r w:rsidRPr="00155B02">
          <w:rPr>
            <w:lang w:val="en-GB"/>
          </w:rPr>
          <w:t xml:space="preserve">be </w:t>
        </w:r>
      </w:ins>
      <w:r w:rsidRPr="00155B02">
        <w:rPr>
          <w:lang w:val="en-GB"/>
        </w:rPr>
        <w:t>placed into the frame are on top</w:t>
      </w:r>
      <w:del w:id="1140" w:author="Moritz Lautenbach" w:date="2014-04-16T10:04:00Z">
        <w:r w:rsidRPr="00155B02" w:rsidDel="004F2A90">
          <w:rPr>
            <w:lang w:val="en-GB"/>
          </w:rPr>
          <w:delText>.</w:delText>
        </w:r>
      </w:del>
      <w:r w:rsidRPr="00155B02">
        <w:rPr>
          <w:lang w:val="en-GB"/>
        </w:rPr>
        <w:t xml:space="preserve"> (for this see also </w:t>
      </w:r>
      <w:r w:rsidR="00007CB6" w:rsidRPr="00155B02">
        <w:rPr>
          <w:lang w:val="en-GB"/>
        </w:rPr>
        <w:t>„</w:t>
      </w:r>
      <w:r w:rsidRPr="00155B02">
        <w:rPr>
          <w:lang w:val="en-GB"/>
        </w:rPr>
        <w:t>Tier &gt; Change tier order</w:t>
      </w:r>
      <w:r w:rsidR="00E6350C" w:rsidRPr="00155B02">
        <w:rPr>
          <w:lang w:val="en-GB"/>
        </w:rPr>
        <w:t>“</w:t>
      </w:r>
      <w:r w:rsidRPr="00155B02">
        <w:rPr>
          <w:lang w:val="en-GB"/>
        </w:rPr>
        <w:t xml:space="preserve">). Select the last tier that is supposed to be below the frame by clicking the tier label. Only choose the menu item hereafter. </w:t>
      </w:r>
    </w:p>
    <w:p w14:paraId="7E531603" w14:textId="77777777" w:rsidR="000959A2" w:rsidRPr="00155B02" w:rsidRDefault="000959A2">
      <w:pPr>
        <w:pStyle w:val="Standard-BlockCharCharChar"/>
        <w:rPr>
          <w:lang w:val="en-GB"/>
        </w:rPr>
      </w:pPr>
    </w:p>
    <w:p w14:paraId="54805F9C" w14:textId="77777777" w:rsidR="000959A2" w:rsidRPr="00155B02" w:rsidRDefault="000959A2">
      <w:pPr>
        <w:pStyle w:val="Standard-BlockCharCharChar"/>
        <w:rPr>
          <w:lang w:val="en-GB"/>
        </w:rPr>
      </w:pPr>
      <w:r w:rsidRPr="00155B02">
        <w:rPr>
          <w:lang w:val="en-GB"/>
        </w:rPr>
        <w:t>(The position of the musical score frame can easily be seen by the tier labels on the screen</w:t>
      </w:r>
      <w:del w:id="1141" w:author="Moritz Lautenbach" w:date="2014-04-16T10:05:00Z">
        <w:r w:rsidRPr="00155B02" w:rsidDel="004F2A90">
          <w:rPr>
            <w:lang w:val="en-GB"/>
          </w:rPr>
          <w:delText xml:space="preserve"> </w:delText>
        </w:r>
      </w:del>
      <w:r w:rsidRPr="00155B02">
        <w:rPr>
          <w:lang w:val="en-GB"/>
        </w:rPr>
        <w:t>: The tier labels outside of the musical score ha</w:t>
      </w:r>
      <w:ins w:id="1142" w:author="Moritz Lautenbach" w:date="2014-04-16T10:05:00Z">
        <w:r w:rsidRPr="00155B02">
          <w:rPr>
            <w:lang w:val="en-GB"/>
          </w:rPr>
          <w:t>ve</w:t>
        </w:r>
      </w:ins>
      <w:del w:id="1143" w:author="Moritz Lautenbach" w:date="2014-04-16T10:05:00Z">
        <w:r w:rsidRPr="00155B02" w:rsidDel="004F2A90">
          <w:rPr>
            <w:lang w:val="en-GB"/>
          </w:rPr>
          <w:delText>s</w:delText>
        </w:r>
      </w:del>
      <w:r w:rsidRPr="00155B02">
        <w:rPr>
          <w:lang w:val="en-GB"/>
        </w:rPr>
        <w:t xml:space="preserve"> a different frame.)</w:t>
      </w:r>
    </w:p>
    <w:p w14:paraId="5BE0BA83" w14:textId="77777777" w:rsidR="000959A2" w:rsidRPr="00155B02" w:rsidRDefault="000959A2">
      <w:pPr>
        <w:pStyle w:val="Standard-BlockCharCharChar"/>
        <w:rPr>
          <w:lang w:val="en-GB"/>
        </w:rPr>
      </w:pPr>
    </w:p>
    <w:p w14:paraId="5760216F" w14:textId="77777777" w:rsidR="000959A2" w:rsidRPr="00155B02" w:rsidRDefault="000959A2">
      <w:pPr>
        <w:pStyle w:val="Standard-BlockCharCharChar"/>
        <w:rPr>
          <w:lang w:val="en-GB"/>
        </w:rPr>
      </w:pPr>
      <w:r w:rsidRPr="00155B02">
        <w:rPr>
          <w:lang w:val="en-GB"/>
        </w:rPr>
        <w:t>Examples:</w:t>
      </w:r>
    </w:p>
    <w:p w14:paraId="1DEF841B"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155B02" w14:paraId="6A767652" w14:textId="77777777">
        <w:tc>
          <w:tcPr>
            <w:tcW w:w="4360" w:type="dxa"/>
            <w:shd w:val="clear" w:color="auto" w:fill="auto"/>
          </w:tcPr>
          <w:p w14:paraId="08ABBF0D"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15B06C8B">
                <v:shape id="_x0000_i1231" type="#_x0000_t75" style="width:207.75pt;height:65.25pt" filled="t">
                  <v:fill color2="black"/>
                  <v:imagedata r:id="rId262" o:title=""/>
                </v:shape>
              </w:pict>
            </w:r>
          </w:p>
        </w:tc>
        <w:tc>
          <w:tcPr>
            <w:tcW w:w="5103" w:type="dxa"/>
            <w:shd w:val="clear" w:color="auto" w:fill="auto"/>
          </w:tcPr>
          <w:p w14:paraId="3FCD14E3" w14:textId="77777777" w:rsidR="000959A2" w:rsidRPr="00155B02" w:rsidRDefault="000959A2">
            <w:pPr>
              <w:pStyle w:val="Standard-BlockCharCharChar"/>
              <w:tabs>
                <w:tab w:val="left" w:pos="1309"/>
              </w:tabs>
              <w:ind w:left="1309" w:hanging="1309"/>
              <w:rPr>
                <w:lang w:val="en-GB"/>
              </w:rPr>
            </w:pPr>
          </w:p>
          <w:p w14:paraId="39A72706" w14:textId="2A6A48EE" w:rsidR="000959A2" w:rsidRPr="00155B02" w:rsidRDefault="000959A2">
            <w:pPr>
              <w:pStyle w:val="Standard-BlockCharCharChar"/>
              <w:tabs>
                <w:tab w:val="left" w:pos="2869"/>
              </w:tabs>
              <w:ind w:left="1309" w:hanging="1309"/>
              <w:rPr>
                <w:lang w:val="en-GB"/>
              </w:rPr>
            </w:pPr>
            <w:r w:rsidRPr="00155B02">
              <w:rPr>
                <w:lang w:val="en-GB"/>
              </w:rPr>
              <w:t xml:space="preserve">no </w:t>
            </w:r>
            <w:r w:rsidR="00007CB6" w:rsidRPr="00155B02">
              <w:rPr>
                <w:lang w:val="en-GB"/>
              </w:rPr>
              <w:t>„</w:t>
            </w:r>
            <w:r w:rsidRPr="00155B02">
              <w:rPr>
                <w:lang w:val="en-GB"/>
              </w:rPr>
              <w:t>frame end</w:t>
            </w:r>
            <w:r w:rsidR="00E6350C" w:rsidRPr="00155B02">
              <w:rPr>
                <w:lang w:val="en-GB"/>
              </w:rPr>
              <w:t>“</w:t>
            </w:r>
          </w:p>
          <w:p w14:paraId="5C90F3DC" w14:textId="77777777" w:rsidR="000959A2" w:rsidRPr="00155B02" w:rsidRDefault="000959A2">
            <w:pPr>
              <w:pStyle w:val="Standard-BlockCharCharChar"/>
              <w:tabs>
                <w:tab w:val="left" w:pos="2869"/>
              </w:tabs>
              <w:ind w:left="1309" w:hanging="1309"/>
              <w:rPr>
                <w:lang w:val="en-GB"/>
              </w:rPr>
            </w:pPr>
          </w:p>
          <w:p w14:paraId="3FE8213A" w14:textId="77777777" w:rsidR="000959A2" w:rsidRPr="00155B02" w:rsidRDefault="000959A2">
            <w:pPr>
              <w:pStyle w:val="Standard-BlockCharCharChar"/>
              <w:tabs>
                <w:tab w:val="left" w:pos="2869"/>
              </w:tabs>
              <w:ind w:left="1309" w:hanging="1309"/>
              <w:rPr>
                <w:lang w:val="en-GB"/>
              </w:rPr>
            </w:pPr>
          </w:p>
          <w:p w14:paraId="474F93E6" w14:textId="77777777" w:rsidR="000959A2" w:rsidRPr="00155B02" w:rsidRDefault="000959A2">
            <w:pPr>
              <w:pStyle w:val="Standard-BlockCharCharChar"/>
              <w:tabs>
                <w:tab w:val="left" w:pos="2869"/>
              </w:tabs>
              <w:ind w:left="1309" w:hanging="1309"/>
              <w:rPr>
                <w:lang w:val="en-GB"/>
              </w:rPr>
            </w:pPr>
          </w:p>
          <w:p w14:paraId="52E9B2A0" w14:textId="77777777" w:rsidR="000959A2" w:rsidRPr="00155B02" w:rsidRDefault="000959A2">
            <w:pPr>
              <w:pStyle w:val="Standard-BlockCharCharChar"/>
              <w:tabs>
                <w:tab w:val="left" w:pos="2869"/>
              </w:tabs>
              <w:ind w:left="1309" w:hanging="1309"/>
              <w:rPr>
                <w:lang w:val="en-GB"/>
              </w:rPr>
            </w:pPr>
          </w:p>
        </w:tc>
      </w:tr>
      <w:tr w:rsidR="000959A2" w:rsidRPr="00D84B31" w14:paraId="5BB6B541" w14:textId="77777777">
        <w:tc>
          <w:tcPr>
            <w:tcW w:w="4360" w:type="dxa"/>
            <w:shd w:val="clear" w:color="auto" w:fill="auto"/>
          </w:tcPr>
          <w:p w14:paraId="5DA60B98"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2C40BE21">
                <v:shape id="_x0000_i1232" type="#_x0000_t75" style="width:206.25pt;height:62.25pt" filled="t">
                  <v:fill color2="black"/>
                  <v:imagedata r:id="rId263" o:title=""/>
                </v:shape>
              </w:pict>
            </w:r>
          </w:p>
        </w:tc>
        <w:tc>
          <w:tcPr>
            <w:tcW w:w="5103" w:type="dxa"/>
            <w:shd w:val="clear" w:color="auto" w:fill="auto"/>
          </w:tcPr>
          <w:p w14:paraId="46179DF6" w14:textId="77777777" w:rsidR="000959A2" w:rsidRPr="00155B02" w:rsidRDefault="000959A2">
            <w:pPr>
              <w:pStyle w:val="Standard-BlockCharCharChar"/>
              <w:tabs>
                <w:tab w:val="left" w:pos="1309"/>
              </w:tabs>
              <w:ind w:left="1309" w:hanging="1309"/>
              <w:rPr>
                <w:lang w:val="en-GB"/>
              </w:rPr>
            </w:pPr>
          </w:p>
          <w:p w14:paraId="1313B4BF" w14:textId="2B721D14" w:rsidR="000959A2" w:rsidRPr="00155B02" w:rsidRDefault="00007CB6">
            <w:pPr>
              <w:pStyle w:val="Standard-BlockCharCharChar"/>
              <w:tabs>
                <w:tab w:val="left" w:pos="1309"/>
              </w:tabs>
              <w:ind w:left="1309" w:hanging="1309"/>
              <w:rPr>
                <w:lang w:val="en-GB"/>
              </w:rPr>
            </w:pPr>
            <w:r w:rsidRPr="00155B02">
              <w:rPr>
                <w:lang w:val="en-GB"/>
              </w:rPr>
              <w:t>„</w:t>
            </w:r>
            <w:r w:rsidR="000959A2" w:rsidRPr="00155B02">
              <w:rPr>
                <w:lang w:val="en-GB"/>
              </w:rPr>
              <w:t>frame end</w:t>
            </w:r>
            <w:r w:rsidR="00E6350C" w:rsidRPr="00155B02">
              <w:rPr>
                <w:lang w:val="en-GB"/>
              </w:rPr>
              <w:t>“</w:t>
            </w:r>
            <w:r w:rsidR="000959A2" w:rsidRPr="00155B02">
              <w:rPr>
                <w:lang w:val="en-GB"/>
              </w:rPr>
              <w:t xml:space="preserve"> placed after the third tier </w:t>
            </w:r>
          </w:p>
          <w:p w14:paraId="7609B6B6" w14:textId="77777777" w:rsidR="000959A2" w:rsidRPr="00155B02" w:rsidRDefault="000959A2">
            <w:pPr>
              <w:pStyle w:val="Standard-BlockCharCharChar"/>
              <w:tabs>
                <w:tab w:val="left" w:pos="1309"/>
              </w:tabs>
              <w:ind w:left="1309" w:hanging="1309"/>
              <w:rPr>
                <w:lang w:val="en-GB"/>
              </w:rPr>
            </w:pPr>
          </w:p>
          <w:p w14:paraId="6DB34E37" w14:textId="77777777" w:rsidR="000959A2" w:rsidRPr="00155B02" w:rsidRDefault="000959A2">
            <w:pPr>
              <w:pStyle w:val="Standard-BlockCharCharChar"/>
              <w:tabs>
                <w:tab w:val="left" w:pos="1309"/>
              </w:tabs>
              <w:ind w:left="1309" w:hanging="1309"/>
              <w:rPr>
                <w:lang w:val="en-GB"/>
              </w:rPr>
            </w:pPr>
          </w:p>
          <w:p w14:paraId="12CC759D" w14:textId="77777777" w:rsidR="000959A2" w:rsidRPr="00155B02" w:rsidRDefault="000959A2">
            <w:pPr>
              <w:pStyle w:val="Standard-BlockCharCharChar"/>
              <w:tabs>
                <w:tab w:val="left" w:pos="1309"/>
              </w:tabs>
              <w:ind w:left="1309" w:hanging="1309"/>
              <w:rPr>
                <w:lang w:val="en-GB"/>
              </w:rPr>
            </w:pPr>
          </w:p>
          <w:p w14:paraId="48C8D596" w14:textId="77777777" w:rsidR="000959A2" w:rsidRPr="00155B02" w:rsidRDefault="000959A2">
            <w:pPr>
              <w:pStyle w:val="Standard-BlockCharCharChar"/>
              <w:tabs>
                <w:tab w:val="left" w:pos="1309"/>
              </w:tabs>
              <w:ind w:left="1309" w:hanging="1309"/>
              <w:rPr>
                <w:lang w:val="en-GB"/>
              </w:rPr>
            </w:pPr>
          </w:p>
        </w:tc>
      </w:tr>
    </w:tbl>
    <w:p w14:paraId="0B546FAF" w14:textId="77777777" w:rsidR="000959A2" w:rsidRPr="00155B02" w:rsidRDefault="000959A2">
      <w:pPr>
        <w:pStyle w:val="Standard-BlockCharCharChar"/>
        <w:rPr>
          <w:lang w:val="en-GB"/>
        </w:rPr>
      </w:pPr>
    </w:p>
    <w:p w14:paraId="414D43B9" w14:textId="77777777" w:rsidR="000959A2" w:rsidRPr="00155B02" w:rsidRDefault="000959A2" w:rsidP="00BC7D6E">
      <w:pPr>
        <w:pStyle w:val="berschrift3"/>
        <w:numPr>
          <w:ilvl w:val="2"/>
          <w:numId w:val="84"/>
        </w:numPr>
        <w:ind w:left="482" w:hanging="482"/>
        <w:rPr>
          <w:rFonts w:cs="Times New Roman"/>
          <w:lang w:val="en-GB"/>
        </w:rPr>
      </w:pPr>
      <w:bookmarkStart w:id="1144" w:name="_Format_%3E_Reformat"/>
      <w:bookmarkStart w:id="1145" w:name="_Ref108438831"/>
      <w:bookmarkStart w:id="1146" w:name="_Toc69130037"/>
      <w:bookmarkStart w:id="1147" w:name="_Toc69129896"/>
      <w:bookmarkStart w:id="1148" w:name="_Toc399422002"/>
      <w:bookmarkEnd w:id="1144"/>
      <w:r w:rsidRPr="00155B02">
        <w:rPr>
          <w:rFonts w:cs="Times New Roman"/>
          <w:lang w:val="en-GB"/>
        </w:rPr>
        <w:t>Format &gt; Reformat</w:t>
      </w:r>
      <w:bookmarkEnd w:id="1145"/>
      <w:bookmarkEnd w:id="1146"/>
      <w:bookmarkEnd w:id="1147"/>
      <w:bookmarkEnd w:id="1148"/>
    </w:p>
    <w:p w14:paraId="4C2BDE0F" w14:textId="77777777" w:rsidR="000959A2" w:rsidRPr="00155B02" w:rsidRDefault="000959A2">
      <w:pPr>
        <w:pStyle w:val="Standard-BlockCharCharChar"/>
        <w:rPr>
          <w:lang w:val="en-GB"/>
        </w:rPr>
      </w:pPr>
      <w:r w:rsidRPr="00155B02">
        <w:rPr>
          <w:lang w:val="en-GB"/>
        </w:rPr>
        <w:t>Forces a recalculation of the musical score format. This can be of use when you</w:t>
      </w:r>
      <w:ins w:id="1149" w:author="Moritz Lautenbach" w:date="2014-04-16T10:06:00Z">
        <w:r w:rsidRPr="00155B02">
          <w:rPr>
            <w:lang w:val="en-GB"/>
          </w:rPr>
          <w:t xml:space="preserve"> ha</w:t>
        </w:r>
      </w:ins>
      <w:del w:id="1150" w:author="Moritz Lautenbach" w:date="2014-04-16T10:06:00Z">
        <w:r w:rsidRPr="00155B02" w:rsidDel="004F2A90">
          <w:rPr>
            <w:lang w:val="en-GB"/>
          </w:rPr>
          <w:delText>'</w:delText>
        </w:r>
      </w:del>
      <w:r w:rsidRPr="00155B02">
        <w:rPr>
          <w:lang w:val="en-GB"/>
        </w:rPr>
        <w:t>ve manually adjusted some intervals on the time axis for example.</w:t>
      </w:r>
    </w:p>
    <w:p w14:paraId="49F2B4B9" w14:textId="77777777" w:rsidR="000959A2" w:rsidRPr="00155B02" w:rsidRDefault="000959A2">
      <w:pPr>
        <w:pStyle w:val="Standard-BlockCharCharChar"/>
        <w:rPr>
          <w:lang w:val="en-GB"/>
        </w:rPr>
      </w:pPr>
    </w:p>
    <w:p w14:paraId="7F0BFDC9" w14:textId="77777777" w:rsidR="000959A2" w:rsidRPr="00155B02" w:rsidRDefault="000959A2" w:rsidP="00BC7D6E">
      <w:pPr>
        <w:pStyle w:val="berschrift3"/>
        <w:numPr>
          <w:ilvl w:val="2"/>
          <w:numId w:val="84"/>
        </w:numPr>
        <w:ind w:left="482" w:hanging="482"/>
        <w:rPr>
          <w:rFonts w:cs="Times New Roman"/>
          <w:lang w:val="en-GB"/>
        </w:rPr>
      </w:pPr>
      <w:bookmarkStart w:id="1151" w:name="_Toc399422003"/>
      <w:r w:rsidRPr="00155B02">
        <w:rPr>
          <w:rFonts w:cs="Times New Roman"/>
          <w:lang w:val="en-GB"/>
        </w:rPr>
        <w:t>Format &gt; Underline</w:t>
      </w:r>
      <w:bookmarkEnd w:id="1151"/>
    </w:p>
    <w:p w14:paraId="0A140D65" w14:textId="462A9896"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Underlines the currently selected text. This underlining is not considered formatting in the conventional sense. The</w:t>
      </w:r>
      <w:del w:id="1152" w:author="Moritz Lautenbach" w:date="2014-04-16T10:06:00Z">
        <w:r w:rsidRPr="00155B02" w:rsidDel="004F2A90">
          <w:rPr>
            <w:rFonts w:ascii="Times New Roman" w:hAnsi="Times New Roman" w:cs="Times New Roman"/>
            <w:lang w:val="en-GB"/>
          </w:rPr>
          <w:delText>y</w:delText>
        </w:r>
      </w:del>
      <w:r w:rsidRPr="00155B02">
        <w:rPr>
          <w:rFonts w:ascii="Times New Roman" w:hAnsi="Times New Roman" w:cs="Times New Roman"/>
          <w:lang w:val="en-GB"/>
        </w:rPr>
        <w:t xml:space="preserve"> way it is executed depends on the settings found under </w:t>
      </w:r>
      <w:r w:rsidR="00007CB6" w:rsidRPr="00155B02">
        <w:rPr>
          <w:rFonts w:ascii="Times New Roman" w:hAnsi="Times New Roman" w:cs="Times New Roman"/>
          <w:lang w:val="en-GB"/>
        </w:rPr>
        <w:t>„</w:t>
      </w:r>
      <w:r w:rsidRPr="00155B02">
        <w:rPr>
          <w:rFonts w:ascii="Times New Roman" w:hAnsi="Times New Roman" w:cs="Times New Roman"/>
          <w:lang w:val="en-GB"/>
        </w:rPr>
        <w:t>Edit &gt; Preferences &gt; Font &gt; Underline Method</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w:t>
      </w:r>
    </w:p>
    <w:p w14:paraId="3E529B75" w14:textId="77777777" w:rsidR="000959A2" w:rsidRPr="00155B02" w:rsidRDefault="000959A2">
      <w:pPr>
        <w:rPr>
          <w:rFonts w:ascii="Times New Roman" w:hAnsi="Times New Roman" w:cs="Times New Roman"/>
          <w:lang w:val="en-GB"/>
        </w:rPr>
      </w:pPr>
    </w:p>
    <w:p w14:paraId="0222A116" w14:textId="29DF0A39"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If </w:t>
      </w:r>
      <w:r w:rsidR="00007CB6" w:rsidRPr="00155B02">
        <w:rPr>
          <w:rFonts w:ascii="Times New Roman" w:hAnsi="Times New Roman" w:cs="Times New Roman"/>
          <w:lang w:val="en-GB"/>
        </w:rPr>
        <w:t>„</w:t>
      </w:r>
      <w:r w:rsidRPr="00155B02">
        <w:rPr>
          <w:rFonts w:ascii="Times New Roman" w:hAnsi="Times New Roman" w:cs="Times New Roman"/>
          <w:lang w:val="en-GB"/>
        </w:rPr>
        <w:t>Underline in a separate tier with category XXX</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is selected the event in question is split and the entry is placed into an annotation in a</w:t>
      </w:r>
      <w:ins w:id="1153" w:author="Moritz Lautenbach" w:date="2014-04-16T10:06:00Z">
        <w:r w:rsidRPr="00155B02">
          <w:rPr>
            <w:rFonts w:ascii="Times New Roman" w:hAnsi="Times New Roman" w:cs="Times New Roman"/>
            <w:lang w:val="en-GB"/>
          </w:rPr>
          <w:t>n</w:t>
        </w:r>
      </w:ins>
      <w:r w:rsidRPr="00155B02">
        <w:rPr>
          <w:rFonts w:ascii="Times New Roman" w:hAnsi="Times New Roman" w:cs="Times New Roman"/>
          <w:lang w:val="en-GB"/>
        </w:rPr>
        <w:t xml:space="preserve"> associated tier. This complies with the recommended procedure for marking accents of the HIAT manual (Rehbein et al. 2004)</w:t>
      </w:r>
      <w:ins w:id="1154" w:author="Moritz Lautenbach" w:date="2014-04-16T10:07:00Z">
        <w:r w:rsidRPr="00155B02">
          <w:rPr>
            <w:rFonts w:ascii="Times New Roman" w:hAnsi="Times New Roman" w:cs="Times New Roman"/>
            <w:lang w:val="en-GB"/>
          </w:rPr>
          <w:t>.</w:t>
        </w:r>
      </w:ins>
      <w:r w:rsidRPr="00155B02">
        <w:rPr>
          <w:rFonts w:ascii="Times New Roman" w:hAnsi="Times New Roman" w:cs="Times New Roman"/>
          <w:lang w:val="en-GB"/>
        </w:rPr>
        <w:t xml:space="preserve"> </w:t>
      </w:r>
    </w:p>
    <w:p w14:paraId="058A8AB5" w14:textId="77777777" w:rsidR="000959A2" w:rsidRPr="00155B02" w:rsidRDefault="000959A2">
      <w:pPr>
        <w:rPr>
          <w:rFonts w:ascii="Times New Roman" w:hAnsi="Times New Roman" w:cs="Times New Roman"/>
          <w:lang w:val="en-GB"/>
        </w:rPr>
      </w:pPr>
    </w:p>
    <w:p w14:paraId="2EF800B3"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4ACAC337">
          <v:shape id="_x0000_i1233" type="#_x0000_t75" style="width:3in;height:53.25pt" filled="t">
            <v:fill color2="black"/>
            <v:imagedata r:id="rId264" o:title=""/>
          </v:shape>
        </w:pict>
      </w:r>
      <w:del w:id="1155" w:author="Moritz Lautenbach" w:date="2014-04-16T09:49:00Z">
        <w:r w:rsidR="000959A2" w:rsidRPr="00155B02" w:rsidDel="00CD4D3A">
          <w:rPr>
            <w:rFonts w:ascii="Times New Roman" w:hAnsi="Times New Roman" w:cs="Times New Roman"/>
            <w:lang w:val="en-GB"/>
          </w:rPr>
          <w:delText xml:space="preserve">  </w:delText>
        </w:r>
      </w:del>
      <w:ins w:id="1156" w:author="Moritz Lautenbach" w:date="2014-04-16T09:49:00Z">
        <w:r w:rsidR="000959A2" w:rsidRPr="00155B02">
          <w:rPr>
            <w:rFonts w:ascii="Times New Roman" w:hAnsi="Times New Roman" w:cs="Times New Roman"/>
            <w:lang w:val="en-GB"/>
          </w:rPr>
          <w:t xml:space="preserve"> </w:t>
        </w:r>
      </w:ins>
      <w:del w:id="1157" w:author="Moritz Lautenbach" w:date="2014-04-16T09:49:00Z">
        <w:r w:rsidR="000959A2" w:rsidRPr="00155B02" w:rsidDel="00CD4D3A">
          <w:rPr>
            <w:rFonts w:ascii="Times New Roman" w:hAnsi="Times New Roman" w:cs="Times New Roman"/>
            <w:lang w:val="en-GB"/>
          </w:rPr>
          <w:delText xml:space="preserve">  </w:delText>
        </w:r>
      </w:del>
      <w:ins w:id="1158" w:author="Moritz Lautenbach" w:date="2014-04-16T09:49:00Z">
        <w:r w:rsidR="000959A2" w:rsidRPr="00155B02">
          <w:rPr>
            <w:rFonts w:ascii="Times New Roman" w:hAnsi="Times New Roman" w:cs="Times New Roman"/>
            <w:lang w:val="en-GB"/>
          </w:rPr>
          <w:t xml:space="preserve"> </w:t>
        </w:r>
      </w:ins>
      <w:r w:rsidR="000959A2" w:rsidRPr="00155B02">
        <w:rPr>
          <w:rFonts w:ascii="Times New Roman" w:hAnsi="Times New Roman" w:cs="Times New Roman"/>
          <w:lang w:val="en-GB"/>
        </w:rPr>
        <w:t xml:space="preserve"> </w:t>
      </w:r>
      <w:r>
        <w:rPr>
          <w:rFonts w:ascii="Times New Roman" w:hAnsi="Times New Roman" w:cs="Times New Roman"/>
          <w:lang w:val="en-GB"/>
        </w:rPr>
        <w:pict w14:anchorId="5FAFFCE8">
          <v:shape id="_x0000_i1234" type="#_x0000_t75" style="width:210.75pt;height:69pt" filled="t">
            <v:fill color2="black"/>
            <v:imagedata r:id="rId265" o:title=""/>
          </v:shape>
        </w:pict>
      </w:r>
      <w:r w:rsidR="000959A2" w:rsidRPr="00155B02">
        <w:rPr>
          <w:rFonts w:ascii="Times New Roman" w:hAnsi="Times New Roman" w:cs="Times New Roman"/>
          <w:lang w:val="en-GB"/>
        </w:rPr>
        <w:t xml:space="preserve"> </w:t>
      </w:r>
    </w:p>
    <w:p w14:paraId="7B3F8D4F" w14:textId="77777777" w:rsidR="000959A2" w:rsidRPr="00155B02" w:rsidRDefault="000959A2">
      <w:pPr>
        <w:rPr>
          <w:rFonts w:ascii="Times New Roman" w:hAnsi="Times New Roman" w:cs="Times New Roman"/>
          <w:lang w:val="en-GB"/>
        </w:rPr>
      </w:pPr>
    </w:p>
    <w:p w14:paraId="501D0CCB" w14:textId="1A43B3F4"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The settings </w:t>
      </w:r>
      <w:r w:rsidR="00007CB6" w:rsidRPr="00155B02">
        <w:rPr>
          <w:rFonts w:ascii="Times New Roman" w:hAnsi="Times New Roman" w:cs="Times New Roman"/>
          <w:lang w:val="en-GB"/>
        </w:rPr>
        <w:t>„</w:t>
      </w:r>
      <w:r w:rsidRPr="00155B02">
        <w:rPr>
          <w:rFonts w:ascii="Times New Roman" w:hAnsi="Times New Roman" w:cs="Times New Roman"/>
          <w:lang w:val="en-GB"/>
        </w:rPr>
        <w:t>Underline in the same tier (using a diacritic)</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on the other hand, insert suitable diacritics into the currently selected tier that form an underlining.</w:t>
      </w:r>
    </w:p>
    <w:p w14:paraId="05809800" w14:textId="77777777" w:rsidR="000959A2" w:rsidRPr="00155B02" w:rsidRDefault="000959A2">
      <w:pPr>
        <w:rPr>
          <w:rFonts w:ascii="Times New Roman" w:hAnsi="Times New Roman" w:cs="Times New Roman"/>
          <w:lang w:val="en-GB"/>
        </w:rPr>
      </w:pPr>
    </w:p>
    <w:p w14:paraId="3153D9B8"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7D8627A5">
          <v:shape id="_x0000_i1235" type="#_x0000_t75" style="width:264.75pt;height:60pt" filled="t">
            <v:fill color2="black"/>
            <v:imagedata r:id="rId266" o:title=""/>
          </v:shape>
        </w:pict>
      </w:r>
    </w:p>
    <w:p w14:paraId="78D437A4" w14:textId="77777777" w:rsidR="000959A2" w:rsidRPr="00155B02" w:rsidRDefault="000959A2">
      <w:pPr>
        <w:rPr>
          <w:rFonts w:ascii="Times New Roman" w:hAnsi="Times New Roman" w:cs="Times New Roman"/>
          <w:lang w:val="en-GB"/>
        </w:rPr>
      </w:pPr>
    </w:p>
    <w:p w14:paraId="0067799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latter method is more comfortable normally, but limits the systematic search-ability of the transcription.</w:t>
      </w:r>
    </w:p>
    <w:p w14:paraId="1CAFE4EE" w14:textId="77777777" w:rsidR="000959A2" w:rsidRPr="00155B02" w:rsidRDefault="000959A2">
      <w:pPr>
        <w:ind w:left="705"/>
        <w:rPr>
          <w:rFonts w:ascii="Times New Roman" w:hAnsi="Times New Roman" w:cs="Times New Roman"/>
          <w:lang w:val="en-GB"/>
        </w:rPr>
      </w:pPr>
    </w:p>
    <w:p w14:paraId="22EE40DA" w14:textId="77777777" w:rsidR="000959A2" w:rsidRPr="00155B02" w:rsidRDefault="000959A2">
      <w:pPr>
        <w:rPr>
          <w:rFonts w:ascii="Times New Roman" w:hAnsi="Times New Roman" w:cs="Times New Roman"/>
          <w:lang w:val="en-GB"/>
        </w:rPr>
      </w:pPr>
    </w:p>
    <w:p w14:paraId="293AAA83" w14:textId="77777777" w:rsidR="000959A2" w:rsidRPr="00155B02" w:rsidRDefault="000959A2" w:rsidP="00BC7D6E">
      <w:pPr>
        <w:pStyle w:val="berschrift2"/>
        <w:numPr>
          <w:ilvl w:val="1"/>
          <w:numId w:val="84"/>
        </w:numPr>
        <w:rPr>
          <w:lang w:val="en-GB"/>
        </w:rPr>
      </w:pPr>
      <w:bookmarkStart w:id="1159" w:name="_Toc69130051"/>
      <w:bookmarkStart w:id="1160" w:name="_Toc69129910"/>
      <w:bookmarkStart w:id="1161" w:name="_Toc55213918"/>
      <w:bookmarkStart w:id="1162" w:name="_Toc399422004"/>
      <w:commentRangeStart w:id="1163"/>
      <w:r w:rsidRPr="00155B02">
        <w:rPr>
          <w:lang w:val="en-GB"/>
        </w:rPr>
        <w:t>Help-Menu</w:t>
      </w:r>
      <w:bookmarkEnd w:id="1159"/>
      <w:bookmarkEnd w:id="1160"/>
      <w:bookmarkEnd w:id="1161"/>
      <w:commentRangeEnd w:id="1163"/>
      <w:r w:rsidRPr="00155B02">
        <w:rPr>
          <w:rStyle w:val="Kommentarzeichen"/>
          <w:b w:val="0"/>
          <w:bCs w:val="0"/>
          <w:iCs w:val="0"/>
          <w:lang w:val="en-GB"/>
        </w:rPr>
        <w:commentReference w:id="1163"/>
      </w:r>
      <w:bookmarkEnd w:id="1162"/>
    </w:p>
    <w:p w14:paraId="4AAC29B9" w14:textId="77777777" w:rsidR="000959A2" w:rsidRPr="00155B02" w:rsidRDefault="000959A2">
      <w:pPr>
        <w:pStyle w:val="Standard-BlockCharCharChar"/>
        <w:rPr>
          <w:lang w:val="en-GB"/>
        </w:rPr>
      </w:pPr>
      <w:bookmarkStart w:id="1164" w:name="_Toc69130052"/>
      <w:bookmarkStart w:id="1165" w:name="_Toc69129911"/>
      <w:bookmarkStart w:id="1166" w:name="_Toc55213919"/>
    </w:p>
    <w:tbl>
      <w:tblPr>
        <w:tblW w:w="0" w:type="auto"/>
        <w:tblLayout w:type="fixed"/>
        <w:tblCellMar>
          <w:left w:w="70" w:type="dxa"/>
          <w:right w:w="70" w:type="dxa"/>
        </w:tblCellMar>
        <w:tblLook w:val="0000" w:firstRow="0" w:lastRow="0" w:firstColumn="0" w:lastColumn="0" w:noHBand="0" w:noVBand="0"/>
      </w:tblPr>
      <w:tblGrid>
        <w:gridCol w:w="4605"/>
        <w:gridCol w:w="4888"/>
      </w:tblGrid>
      <w:tr w:rsidR="000959A2" w:rsidRPr="00155B02" w14:paraId="41CBF96C" w14:textId="77777777">
        <w:tc>
          <w:tcPr>
            <w:tcW w:w="4605" w:type="dxa"/>
            <w:shd w:val="clear" w:color="auto" w:fill="auto"/>
          </w:tcPr>
          <w:p w14:paraId="49C978A5"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1EABDD34">
                <v:shape id="_x0000_i1236" type="#_x0000_t75" style="width:112.5pt;height:60pt" filled="t">
                  <v:fill color2="black"/>
                  <v:imagedata r:id="rId267" o:title=""/>
                </v:shape>
              </w:pict>
            </w:r>
          </w:p>
        </w:tc>
        <w:tc>
          <w:tcPr>
            <w:tcW w:w="4888" w:type="dxa"/>
            <w:shd w:val="clear" w:color="auto" w:fill="auto"/>
          </w:tcPr>
          <w:p w14:paraId="512634FF" w14:textId="77777777" w:rsidR="000959A2" w:rsidRPr="00155B02" w:rsidRDefault="000959A2">
            <w:pPr>
              <w:ind w:left="497"/>
              <w:rPr>
                <w:rFonts w:ascii="Times New Roman" w:hAnsi="Times New Roman" w:cs="Times New Roman"/>
                <w:lang w:val="en-GB"/>
              </w:rPr>
            </w:pPr>
          </w:p>
        </w:tc>
      </w:tr>
    </w:tbl>
    <w:p w14:paraId="492C7575" w14:textId="77777777" w:rsidR="000959A2" w:rsidRPr="00155B02" w:rsidRDefault="000959A2">
      <w:pPr>
        <w:rPr>
          <w:rFonts w:ascii="Times New Roman" w:hAnsi="Times New Roman" w:cs="Times New Roman"/>
          <w:lang w:val="en-GB"/>
        </w:rPr>
      </w:pPr>
    </w:p>
    <w:p w14:paraId="49A2DF72" w14:textId="77777777" w:rsidR="000959A2" w:rsidRPr="00155B02" w:rsidRDefault="000959A2" w:rsidP="00BC7D6E">
      <w:pPr>
        <w:pStyle w:val="berschrift3"/>
        <w:numPr>
          <w:ilvl w:val="2"/>
          <w:numId w:val="84"/>
        </w:numPr>
        <w:ind w:left="482" w:hanging="482"/>
        <w:rPr>
          <w:rFonts w:cs="Times New Roman"/>
          <w:lang w:val="en-GB"/>
        </w:rPr>
      </w:pPr>
      <w:bookmarkStart w:id="1167" w:name="_Help_%3E_EXMARaLDA_on%20the%20web"/>
      <w:bookmarkStart w:id="1168" w:name="_Ref108439157"/>
      <w:bookmarkStart w:id="1169" w:name="_Toc399422005"/>
      <w:bookmarkEnd w:id="1167"/>
      <w:r w:rsidRPr="00155B02">
        <w:rPr>
          <w:rFonts w:cs="Times New Roman"/>
          <w:lang w:val="en-GB"/>
        </w:rPr>
        <w:t>Help &gt; EXMARaLDA on the web</w:t>
      </w:r>
      <w:bookmarkEnd w:id="1168"/>
      <w:bookmarkEnd w:id="1169"/>
    </w:p>
    <w:p w14:paraId="0862FF5F" w14:textId="4A7DFA4B" w:rsidR="000959A2" w:rsidRPr="00155B02" w:rsidRDefault="000959A2">
      <w:pPr>
        <w:pStyle w:val="Standard-BlockCharCharChar"/>
        <w:rPr>
          <w:lang w:val="en-GB"/>
        </w:rPr>
      </w:pPr>
      <w:r w:rsidRPr="00155B02">
        <w:rPr>
          <w:lang w:val="en-GB"/>
        </w:rPr>
        <w:t xml:space="preserve">On our EXMARaLDA homepage you can find an extensive assistance via the menu item </w:t>
      </w:r>
      <w:r w:rsidRPr="00155B02">
        <w:rPr>
          <w:i/>
          <w:lang w:val="en-GB"/>
        </w:rPr>
        <w:t>Help</w:t>
      </w:r>
      <w:r w:rsidRPr="00155B02">
        <w:rPr>
          <w:lang w:val="en-GB"/>
        </w:rPr>
        <w:t>, in particular a vast collection of examples for the practical work with the Partitur-</w:t>
      </w:r>
      <w:r w:rsidR="00C11634" w:rsidRPr="00155B02">
        <w:rPr>
          <w:lang w:val="en-GB"/>
        </w:rPr>
        <w:t>Editor</w:t>
      </w:r>
      <w:r w:rsidRPr="00155B02">
        <w:rPr>
          <w:lang w:val="en-GB"/>
        </w:rPr>
        <w:t xml:space="preserve">. </w:t>
      </w:r>
    </w:p>
    <w:p w14:paraId="58EB82A7" w14:textId="77777777" w:rsidR="000959A2" w:rsidRPr="00155B02" w:rsidRDefault="000959A2">
      <w:pPr>
        <w:pStyle w:val="Standard-BlockCharCharChar"/>
        <w:rPr>
          <w:lang w:val="en-GB"/>
        </w:rPr>
      </w:pPr>
    </w:p>
    <w:p w14:paraId="5E0021C6"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4251DBE6">
          <v:shape id="_x0000_i1237" type="#_x0000_t75" style="width:474pt;height:354.75pt" filled="t">
            <v:fill color2="black"/>
            <v:imagedata r:id="rId268" o:title=""/>
          </v:shape>
        </w:pict>
      </w:r>
    </w:p>
    <w:p w14:paraId="461C925B" w14:textId="77777777" w:rsidR="000959A2" w:rsidRPr="00155B02" w:rsidRDefault="000959A2">
      <w:pPr>
        <w:pStyle w:val="Standard-BlockCharCharChar"/>
        <w:rPr>
          <w:lang w:val="en-GB"/>
        </w:rPr>
      </w:pPr>
    </w:p>
    <w:p w14:paraId="51277656" w14:textId="77777777" w:rsidR="000959A2" w:rsidRPr="00155B02" w:rsidRDefault="000959A2" w:rsidP="00BC7D6E">
      <w:pPr>
        <w:pStyle w:val="berschrift3"/>
        <w:numPr>
          <w:ilvl w:val="2"/>
          <w:numId w:val="84"/>
        </w:numPr>
        <w:ind w:left="482" w:hanging="482"/>
        <w:rPr>
          <w:rFonts w:cs="Times New Roman"/>
          <w:lang w:val="en-GB"/>
        </w:rPr>
      </w:pPr>
      <w:bookmarkStart w:id="1170" w:name="_Help_%3E_About%E2%80%A6"/>
      <w:bookmarkStart w:id="1171" w:name="_Ref108439166"/>
      <w:bookmarkStart w:id="1172" w:name="_Toc399422006"/>
      <w:bookmarkEnd w:id="1170"/>
      <w:r w:rsidRPr="00155B02">
        <w:rPr>
          <w:rFonts w:cs="Times New Roman"/>
          <w:lang w:val="en-GB"/>
        </w:rPr>
        <w:t>Help &gt; About</w:t>
      </w:r>
      <w:bookmarkEnd w:id="1164"/>
      <w:bookmarkEnd w:id="1165"/>
      <w:bookmarkEnd w:id="1166"/>
      <w:r w:rsidRPr="00155B02">
        <w:rPr>
          <w:rFonts w:cs="Times New Roman"/>
          <w:lang w:val="en-GB"/>
        </w:rPr>
        <w:t>…</w:t>
      </w:r>
      <w:bookmarkEnd w:id="1171"/>
      <w:bookmarkEnd w:id="1172"/>
    </w:p>
    <w:p w14:paraId="71F3B3CE" w14:textId="7F4D6AA2" w:rsidR="000959A2" w:rsidRPr="00155B02" w:rsidRDefault="000959A2">
      <w:pPr>
        <w:pStyle w:val="Standard-BlockCharCharChar"/>
        <w:rPr>
          <w:lang w:val="en-GB"/>
        </w:rPr>
      </w:pPr>
      <w:r w:rsidRPr="00155B02">
        <w:rPr>
          <w:lang w:val="en-GB"/>
        </w:rPr>
        <w:t>Displays an information dialog that lists the version of the EXMARaLDA Partitur-</w:t>
      </w:r>
      <w:r w:rsidR="00C11634" w:rsidRPr="00155B02">
        <w:rPr>
          <w:lang w:val="en-GB"/>
        </w:rPr>
        <w:t>Editor</w:t>
      </w:r>
      <w:r w:rsidRPr="00155B02">
        <w:rPr>
          <w:lang w:val="en-GB"/>
        </w:rPr>
        <w:t xml:space="preserve"> you are currently using. Furthermore the </w:t>
      </w:r>
      <w:r w:rsidR="00007CB6" w:rsidRPr="00155B02">
        <w:rPr>
          <w:lang w:val="en-GB"/>
        </w:rPr>
        <w:t>„</w:t>
      </w:r>
      <w:r w:rsidRPr="00155B02">
        <w:rPr>
          <w:lang w:val="en-GB"/>
        </w:rPr>
        <w:t>Java version</w:t>
      </w:r>
      <w:r w:rsidR="00E6350C" w:rsidRPr="00155B02">
        <w:rPr>
          <w:lang w:val="en-GB"/>
        </w:rPr>
        <w:t>“</w:t>
      </w:r>
      <w:r w:rsidRPr="00155B02">
        <w:rPr>
          <w:lang w:val="en-GB"/>
        </w:rPr>
        <w:t xml:space="preserve"> and the </w:t>
      </w:r>
      <w:r w:rsidR="00007CB6" w:rsidRPr="00155B02">
        <w:rPr>
          <w:lang w:val="en-GB"/>
        </w:rPr>
        <w:t>„</w:t>
      </w:r>
      <w:r w:rsidRPr="00155B02">
        <w:rPr>
          <w:lang w:val="en-GB"/>
        </w:rPr>
        <w:t>OS version</w:t>
      </w:r>
      <w:r w:rsidR="00E6350C" w:rsidRPr="00155B02">
        <w:rPr>
          <w:lang w:val="en-GB"/>
        </w:rPr>
        <w:t>“</w:t>
      </w:r>
      <w:r w:rsidRPr="00155B02">
        <w:rPr>
          <w:lang w:val="en-GB"/>
        </w:rPr>
        <w:t xml:space="preserve"> are listed:</w:t>
      </w:r>
    </w:p>
    <w:p w14:paraId="2D45DBA0" w14:textId="77777777" w:rsidR="000959A2" w:rsidRPr="00155B02" w:rsidRDefault="000959A2">
      <w:pPr>
        <w:pStyle w:val="Standard-BlockCharCharChar"/>
        <w:rPr>
          <w:lang w:val="en-GB"/>
        </w:rPr>
      </w:pPr>
    </w:p>
    <w:p w14:paraId="6C075147"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596DCF62">
          <v:shape id="_x0000_i1238" type="#_x0000_t75" style="width:418.5pt;height:327pt" filled="t">
            <v:fill color2="black"/>
            <v:imagedata r:id="rId269" o:title=""/>
          </v:shape>
        </w:pict>
      </w:r>
    </w:p>
    <w:p w14:paraId="6FC60DEC" w14:textId="77777777" w:rsidR="000959A2" w:rsidRPr="00155B02" w:rsidRDefault="000959A2">
      <w:pPr>
        <w:pStyle w:val="Standard-BlockCharCharChar"/>
        <w:rPr>
          <w:lang w:val="en-GB"/>
        </w:rPr>
      </w:pPr>
    </w:p>
    <w:p w14:paraId="1C10FDC3" w14:textId="2E50F0BD"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The button </w:t>
      </w:r>
      <w:r w:rsidR="00007CB6" w:rsidRPr="00155B02">
        <w:rPr>
          <w:rFonts w:ascii="Times New Roman" w:hAnsi="Times New Roman" w:cs="Times New Roman"/>
          <w:lang w:val="en-GB"/>
        </w:rPr>
        <w:t>„</w:t>
      </w:r>
      <w:r w:rsidRPr="00155B02">
        <w:rPr>
          <w:rFonts w:ascii="Times New Roman" w:hAnsi="Times New Roman" w:cs="Times New Roman"/>
          <w:lang w:val="en-GB"/>
        </w:rPr>
        <w:t>Copy debug info…</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allows the copying of the log file content (the error messages etc.) into the clipboard. This is especially useful if you encounter errors in the software and would like to send the error messages to the developers.</w:t>
      </w:r>
    </w:p>
    <w:p w14:paraId="52E3F263" w14:textId="77777777" w:rsidR="000959A2" w:rsidRPr="00155B02" w:rsidRDefault="000959A2">
      <w:pPr>
        <w:rPr>
          <w:rFonts w:ascii="Times New Roman" w:hAnsi="Times New Roman" w:cs="Times New Roman"/>
          <w:lang w:val="en-GB"/>
        </w:rPr>
      </w:pPr>
    </w:p>
    <w:p w14:paraId="0DD6A3EC" w14:textId="77777777" w:rsidR="000959A2" w:rsidRPr="00155B02" w:rsidRDefault="000959A2" w:rsidP="00BC7D6E">
      <w:pPr>
        <w:pStyle w:val="berschrift3"/>
        <w:numPr>
          <w:ilvl w:val="2"/>
          <w:numId w:val="84"/>
        </w:numPr>
        <w:ind w:left="482" w:hanging="482"/>
        <w:rPr>
          <w:rFonts w:cs="Times New Roman"/>
          <w:lang w:val="en-GB"/>
        </w:rPr>
      </w:pPr>
      <w:bookmarkStart w:id="1173" w:name="_Toc399422007"/>
      <w:r w:rsidRPr="00155B02">
        <w:rPr>
          <w:rFonts w:cs="Times New Roman"/>
          <w:lang w:val="en-GB"/>
        </w:rPr>
        <w:t>Help &gt; Check for update…</w:t>
      </w:r>
      <w:bookmarkEnd w:id="1173"/>
    </w:p>
    <w:p w14:paraId="7E5B540C" w14:textId="6CAAD27C" w:rsidR="000959A2" w:rsidRPr="00155B02" w:rsidRDefault="000959A2">
      <w:pPr>
        <w:pStyle w:val="Standard-BlockCharCharChar"/>
        <w:rPr>
          <w:lang w:val="en-GB"/>
        </w:rPr>
      </w:pPr>
      <w:r w:rsidRPr="00155B02">
        <w:rPr>
          <w:lang w:val="en-GB"/>
        </w:rPr>
        <w:t>Shows you a web page that informs you whether the currently used version of the Partitur-</w:t>
      </w:r>
      <w:r w:rsidR="00C11634" w:rsidRPr="00155B02">
        <w:rPr>
          <w:lang w:val="en-GB"/>
        </w:rPr>
        <w:t>Editor</w:t>
      </w:r>
      <w:r w:rsidRPr="00155B02">
        <w:rPr>
          <w:lang w:val="en-GB"/>
        </w:rPr>
        <w:t xml:space="preserve"> is the newest.</w:t>
      </w:r>
    </w:p>
    <w:p w14:paraId="10B43CDC" w14:textId="77777777" w:rsidR="000959A2" w:rsidRPr="00155B02" w:rsidRDefault="000959A2">
      <w:pPr>
        <w:pStyle w:val="Standard-BlockCharCharChar"/>
        <w:rPr>
          <w:lang w:val="en-GB"/>
        </w:rPr>
      </w:pPr>
    </w:p>
    <w:p w14:paraId="6D8F77FF"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64B9D1B8">
          <v:shape id="_x0000_i1239" type="#_x0000_t75" style="width:366.75pt;height:126pt" filled="t">
            <v:fill color2="black"/>
            <v:imagedata r:id="rId270" o:title=""/>
          </v:shape>
        </w:pict>
      </w:r>
    </w:p>
    <w:p w14:paraId="33FB54B1" w14:textId="77777777" w:rsidR="000959A2" w:rsidRPr="00155B02" w:rsidRDefault="000959A2" w:rsidP="00BC7D6E">
      <w:pPr>
        <w:pStyle w:val="berschrift1"/>
      </w:pPr>
      <w:bookmarkStart w:id="1174" w:name="_Toc69130068"/>
      <w:bookmarkStart w:id="1175" w:name="_Toc69129927"/>
      <w:bookmarkStart w:id="1176" w:name="_Toc399422008"/>
      <w:r w:rsidRPr="00155B02">
        <w:t xml:space="preserve">Appendix A: </w:t>
      </w:r>
      <w:bookmarkEnd w:id="1174"/>
      <w:bookmarkEnd w:id="1175"/>
      <w:r w:rsidRPr="00155B02">
        <w:t>SIMPLE EXMARaLDA Conventions</w:t>
      </w:r>
      <w:bookmarkEnd w:id="1176"/>
    </w:p>
    <w:p w14:paraId="4BECE93C" w14:textId="016699B3" w:rsidR="000959A2" w:rsidRPr="00155B02" w:rsidRDefault="000959A2" w:rsidP="00BC7D6E">
      <w:pPr>
        <w:pStyle w:val="Nummerierung1"/>
        <w:numPr>
          <w:ilvl w:val="0"/>
          <w:numId w:val="84"/>
        </w:numPr>
        <w:tabs>
          <w:tab w:val="clear" w:pos="482"/>
        </w:tabs>
        <w:ind w:left="482"/>
        <w:rPr>
          <w:lang w:val="en-GB"/>
        </w:rPr>
      </w:pPr>
      <w:bookmarkStart w:id="1177" w:name="_Toc399422009"/>
      <w:r w:rsidRPr="00155B02">
        <w:rPr>
          <w:lang w:val="en-GB"/>
        </w:rPr>
        <w:t xml:space="preserve">Every line starts with a speaker abbreviation of the speaker making the utterance followed </w:t>
      </w:r>
      <w:r w:rsidRPr="00155B02">
        <w:rPr>
          <w:lang w:val="en-GB"/>
        </w:rPr>
        <w:lastRenderedPageBreak/>
        <w:t xml:space="preserve">by a colon. Two speakers are not allowed to share the same abbreviation. Capitalization is relevant (i.e. </w:t>
      </w:r>
      <w:r w:rsidR="00007CB6" w:rsidRPr="00155B02">
        <w:rPr>
          <w:lang w:val="en-GB"/>
        </w:rPr>
        <w:t>„</w:t>
      </w:r>
      <w:r w:rsidRPr="00155B02">
        <w:rPr>
          <w:lang w:val="en-GB"/>
        </w:rPr>
        <w:t>Tom</w:t>
      </w:r>
      <w:r w:rsidR="00E6350C" w:rsidRPr="00155B02">
        <w:rPr>
          <w:lang w:val="en-GB"/>
        </w:rPr>
        <w:t>“</w:t>
      </w:r>
      <w:r w:rsidRPr="00155B02">
        <w:rPr>
          <w:lang w:val="en-GB"/>
        </w:rPr>
        <w:t xml:space="preserve"> and </w:t>
      </w:r>
      <w:r w:rsidR="00007CB6" w:rsidRPr="00155B02">
        <w:rPr>
          <w:lang w:val="en-GB"/>
        </w:rPr>
        <w:t>„</w:t>
      </w:r>
      <w:r w:rsidRPr="00155B02">
        <w:rPr>
          <w:lang w:val="en-GB"/>
        </w:rPr>
        <w:t>TOM</w:t>
      </w:r>
      <w:r w:rsidR="00E6350C" w:rsidRPr="00155B02">
        <w:rPr>
          <w:lang w:val="en-GB"/>
        </w:rPr>
        <w:t>“</w:t>
      </w:r>
      <w:r w:rsidRPr="00155B02">
        <w:rPr>
          <w:lang w:val="en-GB"/>
        </w:rPr>
        <w:t xml:space="preserve"> will be treated as two different speaker abbreviations ):</w:t>
      </w:r>
      <w:bookmarkEnd w:id="1177"/>
    </w:p>
    <w:p w14:paraId="5ABC81F4" w14:textId="77777777" w:rsidR="000959A2" w:rsidRPr="00155B02" w:rsidRDefault="000959A2">
      <w:pPr>
        <w:pStyle w:val="SimpleEXMARaLDA"/>
        <w:rPr>
          <w:rFonts w:ascii="Times New Roman" w:hAnsi="Times New Roman"/>
          <w:lang w:val="en-GB"/>
        </w:rPr>
      </w:pPr>
    </w:p>
    <w:p w14:paraId="0CD261B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t>
      </w:r>
    </w:p>
    <w:p w14:paraId="7DFB1E17"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t>
      </w:r>
    </w:p>
    <w:p w14:paraId="25BE412F" w14:textId="77777777" w:rsidR="000959A2" w:rsidRPr="00155B02" w:rsidRDefault="000959A2">
      <w:pPr>
        <w:pStyle w:val="SimpleEXMARaLDA"/>
        <w:rPr>
          <w:rFonts w:ascii="Times New Roman" w:hAnsi="Times New Roman"/>
          <w:lang w:val="en-GB"/>
        </w:rPr>
      </w:pPr>
    </w:p>
    <w:p w14:paraId="0ED7600D" w14:textId="77777777" w:rsidR="000959A2" w:rsidRPr="00155B02" w:rsidRDefault="000959A2">
      <w:pPr>
        <w:pStyle w:val="Nummerierung1"/>
        <w:numPr>
          <w:ilvl w:val="0"/>
          <w:numId w:val="0"/>
        </w:numPr>
        <w:ind w:left="482"/>
        <w:rPr>
          <w:lang w:val="en-GB"/>
        </w:rPr>
        <w:pPrChange w:id="1178" w:author="Moritz Lautenbach" w:date="2014-04-16T10:12:00Z">
          <w:pPr>
            <w:pStyle w:val="Nummerierung1"/>
            <w:numPr>
              <w:numId w:val="2"/>
            </w:numPr>
            <w:ind w:left="0" w:firstLine="0"/>
          </w:pPr>
        </w:pPrChange>
      </w:pPr>
      <w:bookmarkStart w:id="1179" w:name="_Toc399422010"/>
      <w:ins w:id="1180" w:author="Moritz Lautenbach" w:date="2014-04-16T10:12:00Z">
        <w:r w:rsidRPr="00155B02">
          <w:rPr>
            <w:lang w:val="en-GB"/>
          </w:rPr>
          <w:t xml:space="preserve">2. </w:t>
        </w:r>
      </w:ins>
      <w:r w:rsidRPr="00155B02">
        <w:rPr>
          <w:lang w:val="en-GB"/>
        </w:rPr>
        <w:t xml:space="preserve">Per line, </w:t>
      </w:r>
      <w:commentRangeStart w:id="1181"/>
      <w:r w:rsidRPr="00155B02">
        <w:rPr>
          <w:lang w:val="en-GB"/>
        </w:rPr>
        <w:t xml:space="preserve">an </w:t>
      </w:r>
      <w:commentRangeEnd w:id="1181"/>
      <w:r w:rsidRPr="00155B02">
        <w:rPr>
          <w:rStyle w:val="Kommentarzeichen"/>
          <w:lang w:val="en-GB"/>
        </w:rPr>
        <w:commentReference w:id="1181"/>
      </w:r>
      <w:r w:rsidRPr="00155B02">
        <w:rPr>
          <w:lang w:val="en-GB"/>
        </w:rPr>
        <w:t>utterance is transcribed. Every line is ended with an end-of-line symbol (carriage return). Spaces are allowed for a clear structure.</w:t>
      </w:r>
      <w:bookmarkEnd w:id="1179"/>
    </w:p>
    <w:p w14:paraId="778C7A22" w14:textId="77777777" w:rsidR="000959A2" w:rsidRPr="00155B02" w:rsidRDefault="000959A2">
      <w:pPr>
        <w:pStyle w:val="SimpleEXMARaLDA"/>
        <w:rPr>
          <w:rFonts w:ascii="Times New Roman" w:hAnsi="Times New Roman"/>
          <w:lang w:val="en-GB"/>
        </w:rPr>
      </w:pPr>
    </w:p>
    <w:p w14:paraId="6336590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Hallo, Tim!</w:t>
      </w:r>
    </w:p>
    <w:p w14:paraId="3701F999"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Hallo, Tom.</w:t>
      </w:r>
    </w:p>
    <w:p w14:paraId="61D121D2" w14:textId="77777777" w:rsidR="000959A2" w:rsidRPr="00155B02" w:rsidRDefault="000959A2">
      <w:pPr>
        <w:pStyle w:val="SimpleEXMARaLDA"/>
        <w:rPr>
          <w:rFonts w:ascii="Times New Roman" w:hAnsi="Times New Roman"/>
          <w:lang w:val="en-GB"/>
        </w:rPr>
      </w:pPr>
    </w:p>
    <w:p w14:paraId="2F0B5AD1" w14:textId="77777777" w:rsidR="000959A2" w:rsidRPr="00155B02" w:rsidRDefault="000959A2">
      <w:pPr>
        <w:pStyle w:val="Nummerierung1"/>
        <w:numPr>
          <w:ilvl w:val="0"/>
          <w:numId w:val="0"/>
        </w:numPr>
        <w:ind w:left="482"/>
        <w:rPr>
          <w:lang w:val="en-GB"/>
        </w:rPr>
        <w:pPrChange w:id="1182" w:author="Moritz Lautenbach" w:date="2014-04-16T10:12:00Z">
          <w:pPr>
            <w:pStyle w:val="Nummerierung1"/>
            <w:numPr>
              <w:numId w:val="2"/>
            </w:numPr>
            <w:ind w:left="0" w:firstLine="0"/>
          </w:pPr>
        </w:pPrChange>
      </w:pPr>
      <w:bookmarkStart w:id="1183" w:name="_Toc399422011"/>
      <w:ins w:id="1184" w:author="Moritz Lautenbach" w:date="2014-04-16T10:12:00Z">
        <w:r w:rsidRPr="00155B02">
          <w:rPr>
            <w:lang w:val="en-GB"/>
          </w:rPr>
          <w:t xml:space="preserve">3. </w:t>
        </w:r>
      </w:ins>
      <w:r w:rsidRPr="00155B02">
        <w:rPr>
          <w:lang w:val="en-GB"/>
        </w:rPr>
        <w:t xml:space="preserve">A transcription of non-verbal actions that accompany the utterances (i.e. that happen </w:t>
      </w:r>
      <w:del w:id="1185" w:author="Moritz Lautenbach" w:date="2014-04-16T10:16:00Z">
        <w:r w:rsidRPr="00155B02" w:rsidDel="00FC7598">
          <w:rPr>
            <w:lang w:val="en-GB"/>
          </w:rPr>
          <w:delText xml:space="preserve">parallel </w:delText>
        </w:r>
      </w:del>
      <w:ins w:id="1186" w:author="Moritz Lautenbach" w:date="2014-04-16T10:16:00Z">
        <w:r w:rsidRPr="00155B02">
          <w:rPr>
            <w:lang w:val="en-GB"/>
          </w:rPr>
          <w:t>simultaneous</w:t>
        </w:r>
      </w:ins>
      <w:ins w:id="1187" w:author="Moritz Lautenbach" w:date="2014-04-16T10:18:00Z">
        <w:r w:rsidRPr="00155B02">
          <w:rPr>
            <w:lang w:val="en-GB"/>
          </w:rPr>
          <w:t>ly</w:t>
        </w:r>
      </w:ins>
      <w:ins w:id="1188" w:author="Moritz Lautenbach" w:date="2014-04-16T10:16:00Z">
        <w:r w:rsidRPr="00155B02">
          <w:rPr>
            <w:lang w:val="en-GB"/>
          </w:rPr>
          <w:t xml:space="preserve"> </w:t>
        </w:r>
      </w:ins>
      <w:del w:id="1189" w:author="Moritz Lautenbach" w:date="2014-04-16T10:16:00Z">
        <w:r w:rsidRPr="00155B02" w:rsidDel="00FC7598">
          <w:rPr>
            <w:lang w:val="en-GB"/>
          </w:rPr>
          <w:delText>them</w:delText>
        </w:r>
      </w:del>
      <w:r w:rsidRPr="00155B02">
        <w:rPr>
          <w:lang w:val="en-GB"/>
        </w:rPr>
        <w:t>), can be placed in square brackets before the utterance.</w:t>
      </w:r>
      <w:bookmarkEnd w:id="1183"/>
    </w:p>
    <w:p w14:paraId="61A7E27C" w14:textId="77777777" w:rsidR="000959A2" w:rsidRPr="00155B02" w:rsidRDefault="000959A2">
      <w:pPr>
        <w:pStyle w:val="SimpleEXMARaLDA"/>
        <w:rPr>
          <w:rFonts w:ascii="Times New Roman" w:hAnsi="Times New Roman"/>
          <w:lang w:val="en-GB"/>
        </w:rPr>
      </w:pPr>
    </w:p>
    <w:p w14:paraId="00A891B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Tim!</w:t>
      </w:r>
    </w:p>
    <w:p w14:paraId="5DEB6EE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Hallo, Tom.</w:t>
      </w:r>
    </w:p>
    <w:p w14:paraId="2C096D35" w14:textId="77777777" w:rsidR="000959A2" w:rsidRPr="00155B02" w:rsidRDefault="000959A2">
      <w:pPr>
        <w:pStyle w:val="SimpleEXMARaLDA"/>
        <w:rPr>
          <w:rFonts w:ascii="Times New Roman" w:hAnsi="Times New Roman"/>
          <w:lang w:val="en-GB"/>
        </w:rPr>
      </w:pPr>
    </w:p>
    <w:p w14:paraId="00AF436E" w14:textId="77777777" w:rsidR="000959A2" w:rsidRPr="00155B02" w:rsidRDefault="000959A2">
      <w:pPr>
        <w:pStyle w:val="Nummerierung1"/>
        <w:numPr>
          <w:ilvl w:val="0"/>
          <w:numId w:val="0"/>
        </w:numPr>
        <w:ind w:left="482"/>
        <w:rPr>
          <w:lang w:val="en-GB"/>
        </w:rPr>
        <w:pPrChange w:id="1190" w:author="Moritz Lautenbach" w:date="2014-04-16T10:12:00Z">
          <w:pPr>
            <w:pStyle w:val="Nummerierung1"/>
            <w:numPr>
              <w:numId w:val="2"/>
            </w:numPr>
            <w:ind w:left="0" w:firstLine="0"/>
          </w:pPr>
        </w:pPrChange>
      </w:pPr>
      <w:bookmarkStart w:id="1191" w:name="_Toc399422012"/>
      <w:ins w:id="1192" w:author="Moritz Lautenbach" w:date="2014-04-16T10:12:00Z">
        <w:r w:rsidRPr="00155B02">
          <w:rPr>
            <w:lang w:val="en-GB"/>
          </w:rPr>
          <w:t xml:space="preserve">4. </w:t>
        </w:r>
      </w:ins>
      <w:r w:rsidRPr="00155B02">
        <w:rPr>
          <w:lang w:val="en-GB"/>
        </w:rPr>
        <w:t xml:space="preserve">An annotation of the utterance (e.g. a translation) can be placed in curly brackets behind the utterance. It is placed into </w:t>
      </w:r>
      <w:ins w:id="1193" w:author="Moritz Lautenbach" w:date="2014-04-16T10:18:00Z">
        <w:r w:rsidRPr="00155B02">
          <w:rPr>
            <w:lang w:val="en-GB"/>
          </w:rPr>
          <w:t xml:space="preserve">the </w:t>
        </w:r>
      </w:ins>
      <w:r w:rsidRPr="00155B02">
        <w:rPr>
          <w:lang w:val="en-GB"/>
        </w:rPr>
        <w:t>same line as the associated utterance.</w:t>
      </w:r>
      <w:bookmarkEnd w:id="1191"/>
    </w:p>
    <w:p w14:paraId="5EBA76C6" w14:textId="77777777" w:rsidR="000959A2" w:rsidRPr="00155B02" w:rsidRDefault="000959A2">
      <w:pPr>
        <w:pStyle w:val="SimpleEXMARaLDA"/>
        <w:rPr>
          <w:rFonts w:ascii="Times New Roman" w:hAnsi="Times New Roman"/>
          <w:lang w:val="en-GB"/>
        </w:rPr>
      </w:pPr>
    </w:p>
    <w:p w14:paraId="326B836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Tim! {Salut, Tim!}</w:t>
      </w:r>
    </w:p>
    <w:p w14:paraId="619C632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Hallo, Tom. {Salut, Tom!}</w:t>
      </w:r>
    </w:p>
    <w:p w14:paraId="4793AD9F" w14:textId="77777777" w:rsidR="000959A2" w:rsidRPr="00155B02" w:rsidRDefault="000959A2">
      <w:pPr>
        <w:pStyle w:val="SimpleEXMARaLDA"/>
        <w:rPr>
          <w:rFonts w:ascii="Times New Roman" w:hAnsi="Times New Roman"/>
          <w:lang w:val="en-GB"/>
        </w:rPr>
      </w:pPr>
    </w:p>
    <w:p w14:paraId="0778954A" w14:textId="77777777" w:rsidR="000959A2" w:rsidRPr="00155B02" w:rsidRDefault="000959A2">
      <w:pPr>
        <w:pStyle w:val="Nummerierung1"/>
        <w:numPr>
          <w:ilvl w:val="0"/>
          <w:numId w:val="0"/>
        </w:numPr>
        <w:ind w:left="482"/>
        <w:rPr>
          <w:lang w:val="en-GB"/>
        </w:rPr>
        <w:pPrChange w:id="1194" w:author="Moritz Lautenbach" w:date="2014-04-16T10:12:00Z">
          <w:pPr>
            <w:pStyle w:val="Nummerierung1"/>
            <w:numPr>
              <w:numId w:val="2"/>
            </w:numPr>
            <w:ind w:left="0" w:firstLine="0"/>
          </w:pPr>
        </w:pPrChange>
      </w:pPr>
      <w:bookmarkStart w:id="1195" w:name="_Toc399422013"/>
      <w:ins w:id="1196" w:author="Moritz Lautenbach" w:date="2014-04-16T10:12:00Z">
        <w:r w:rsidRPr="00155B02">
          <w:rPr>
            <w:lang w:val="en-GB"/>
          </w:rPr>
          <w:t xml:space="preserve">5. </w:t>
        </w:r>
      </w:ins>
      <w:r w:rsidRPr="00155B02">
        <w:rPr>
          <w:lang w:val="en-GB"/>
        </w:rPr>
        <w:t>Overlapping parts of the utterances of different speakers are placed into angle brackets. The closing angle bracket is followed by any desired string that indexes the overlapping of the utterances, followed by another closing angle bracket. Indexing should b</w:t>
      </w:r>
      <w:ins w:id="1197" w:author="Moritz Lautenbach" w:date="2014-04-16T10:19:00Z">
        <w:r w:rsidRPr="00155B02">
          <w:rPr>
            <w:lang w:val="en-GB"/>
          </w:rPr>
          <w:t>e</w:t>
        </w:r>
      </w:ins>
      <w:del w:id="1198" w:author="Moritz Lautenbach" w:date="2014-04-16T10:19:00Z">
        <w:r w:rsidRPr="00155B02" w:rsidDel="00FC7598">
          <w:rPr>
            <w:lang w:val="en-GB"/>
          </w:rPr>
          <w:delText>y</w:delText>
        </w:r>
      </w:del>
      <w:r w:rsidRPr="00155B02">
        <w:rPr>
          <w:lang w:val="en-GB"/>
        </w:rPr>
        <w:t xml:space="preserve"> done with numbers to simplify the readability</w:t>
      </w:r>
      <w:del w:id="1199" w:author="Moritz Lautenbach" w:date="2014-04-16T10:19:00Z">
        <w:r w:rsidRPr="00155B02" w:rsidDel="00FC7598">
          <w:rPr>
            <w:lang w:val="en-GB"/>
          </w:rPr>
          <w:delText xml:space="preserve"> </w:delText>
        </w:r>
      </w:del>
      <w:r w:rsidRPr="00155B02">
        <w:rPr>
          <w:lang w:val="en-GB"/>
        </w:rPr>
        <w:t>. These numbers do not need to be in ascending order</w:t>
      </w:r>
      <w:ins w:id="1200" w:author="Moritz Lautenbach" w:date="2014-04-16T10:19:00Z">
        <w:r w:rsidRPr="00155B02">
          <w:rPr>
            <w:lang w:val="en-GB"/>
          </w:rPr>
          <w:t xml:space="preserve"> </w:t>
        </w:r>
      </w:ins>
      <w:r w:rsidRPr="00155B02">
        <w:rPr>
          <w:lang w:val="en-GB"/>
        </w:rPr>
        <w:t>(it is necessary, however, that they are unambiguous). For an improved readability overlapping utterances can be indented with the help of tabs or spaces.</w:t>
      </w:r>
      <w:bookmarkEnd w:id="1195"/>
      <w:r w:rsidRPr="00155B02">
        <w:rPr>
          <w:lang w:val="en-GB"/>
        </w:rPr>
        <w:t xml:space="preserve"> </w:t>
      </w:r>
    </w:p>
    <w:p w14:paraId="3803FA45" w14:textId="77777777" w:rsidR="000959A2" w:rsidRPr="00155B02" w:rsidRDefault="000959A2">
      <w:pPr>
        <w:pStyle w:val="SimpleEXMARaLDA"/>
        <w:rPr>
          <w:rFonts w:ascii="Times New Roman" w:hAnsi="Times New Roman"/>
          <w:lang w:val="en-GB"/>
        </w:rPr>
      </w:pPr>
    </w:p>
    <w:p w14:paraId="0BA5005D"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&lt;Tim!&gt;1&gt; {Salut, Tim!}</w:t>
      </w:r>
    </w:p>
    <w:p w14:paraId="540B9459"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&lt;Hallo&gt;1&gt;, Tom. {Salut, Tom!}</w:t>
      </w:r>
    </w:p>
    <w:p w14:paraId="5B470CBF" w14:textId="77777777" w:rsidR="000959A2" w:rsidRPr="00155B02" w:rsidRDefault="000959A2">
      <w:pPr>
        <w:pStyle w:val="SimpleEXMARaLDA"/>
        <w:rPr>
          <w:rFonts w:ascii="Times New Roman" w:hAnsi="Times New Roman"/>
          <w:lang w:val="en-GB"/>
        </w:rPr>
      </w:pPr>
    </w:p>
    <w:p w14:paraId="4FC0E33D" w14:textId="77777777" w:rsidR="000959A2" w:rsidRPr="00155B02" w:rsidRDefault="000959A2">
      <w:pPr>
        <w:pStyle w:val="Nummerierung1"/>
        <w:numPr>
          <w:ilvl w:val="0"/>
          <w:numId w:val="0"/>
        </w:numPr>
        <w:ind w:left="482"/>
        <w:rPr>
          <w:rStyle w:val="Nummerierung1Char"/>
          <w:rFonts w:ascii="Times New Roman" w:hAnsi="Times New Roman"/>
          <w:sz w:val="20"/>
          <w:lang w:val="en-GB"/>
        </w:rPr>
        <w:pPrChange w:id="1201" w:author="Moritz Lautenbach" w:date="2014-04-16T10:12:00Z">
          <w:pPr>
            <w:pStyle w:val="Nummerierung1"/>
            <w:numPr>
              <w:numId w:val="2"/>
            </w:numPr>
            <w:ind w:left="0" w:firstLine="0"/>
          </w:pPr>
        </w:pPrChange>
      </w:pPr>
      <w:bookmarkStart w:id="1202" w:name="_Toc399422014"/>
      <w:ins w:id="1203" w:author="Moritz Lautenbach" w:date="2014-04-16T10:12:00Z">
        <w:r w:rsidRPr="00155B02">
          <w:rPr>
            <w:rStyle w:val="Nummerierung1Char"/>
            <w:rFonts w:ascii="Times New Roman" w:hAnsi="Times New Roman"/>
            <w:lang w:val="en-GB"/>
          </w:rPr>
          <w:t xml:space="preserve">6. </w:t>
        </w:r>
      </w:ins>
      <w:r w:rsidRPr="00155B02">
        <w:rPr>
          <w:rStyle w:val="Nummerierung1Char"/>
          <w:rFonts w:ascii="Times New Roman" w:hAnsi="Times New Roman"/>
          <w:lang w:val="en-GB"/>
        </w:rPr>
        <w:t>Square, curly and angle brackets may only be used as specified above. They should not occur within the transcription in any other way.</w:t>
      </w:r>
      <w:bookmarkEnd w:id="1202"/>
    </w:p>
    <w:p w14:paraId="35DA6B8F" w14:textId="77777777" w:rsidR="000959A2" w:rsidRPr="00155B02" w:rsidRDefault="000959A2" w:rsidP="00BC7D6E">
      <w:pPr>
        <w:pStyle w:val="berschrift3"/>
        <w:numPr>
          <w:ilvl w:val="2"/>
          <w:numId w:val="84"/>
        </w:numPr>
        <w:ind w:left="0" w:firstLine="0"/>
        <w:rPr>
          <w:rFonts w:cs="Times New Roman"/>
          <w:lang w:val="en-GB"/>
        </w:rPr>
      </w:pPr>
    </w:p>
    <w:p w14:paraId="175D22F8" w14:textId="77777777" w:rsidR="000959A2" w:rsidRPr="00155B02" w:rsidRDefault="000959A2">
      <w:pPr>
        <w:rPr>
          <w:rFonts w:ascii="Times New Roman" w:hAnsi="Times New Roman" w:cs="Times New Roman"/>
          <w:lang w:val="en-GB"/>
          <w:rPrChange w:id="1204" w:author="Moritz Lautenbach" w:date="2014-04-16T10:11:00Z">
            <w:rPr/>
          </w:rPrChange>
        </w:rPr>
        <w:sectPr w:rsidR="000959A2" w:rsidRPr="00155B02" w:rsidSect="00BC7D6E">
          <w:headerReference w:type="default" r:id="rId271"/>
          <w:footerReference w:type="even" r:id="rId272"/>
          <w:footerReference w:type="default" r:id="rId273"/>
          <w:headerReference w:type="first" r:id="rId274"/>
          <w:footerReference w:type="first" r:id="rId275"/>
          <w:pgSz w:w="11906" w:h="16838"/>
          <w:pgMar w:top="1417" w:right="1417" w:bottom="1134" w:left="1417" w:header="708" w:footer="708" w:gutter="0"/>
          <w:cols w:space="708"/>
          <w:docGrid w:linePitch="360"/>
        </w:sectPr>
      </w:pPr>
    </w:p>
    <w:p w14:paraId="6B134BA6" w14:textId="77777777" w:rsidR="000959A2" w:rsidRPr="00155B02" w:rsidRDefault="000959A2" w:rsidP="00BC7D6E">
      <w:pPr>
        <w:pStyle w:val="berschrift1"/>
      </w:pPr>
      <w:bookmarkStart w:id="1210" w:name="_Toc69130065"/>
      <w:bookmarkStart w:id="1211" w:name="_Toc69129924"/>
      <w:bookmarkStart w:id="1212" w:name="_Toc55213932"/>
      <w:bookmarkStart w:id="1213" w:name="_Toc399422015"/>
      <w:r w:rsidRPr="00155B02">
        <w:lastRenderedPageBreak/>
        <w:t>Appendix B: Segmentation Algorithms</w:t>
      </w:r>
      <w:bookmarkEnd w:id="1210"/>
      <w:bookmarkEnd w:id="1211"/>
      <w:bookmarkEnd w:id="1212"/>
      <w:bookmarkEnd w:id="1213"/>
    </w:p>
    <w:p w14:paraId="5E4A0B0D" w14:textId="77777777" w:rsidR="000959A2" w:rsidRPr="00155B02" w:rsidRDefault="000959A2">
      <w:pPr>
        <w:pStyle w:val="berschrift2"/>
        <w:rPr>
          <w:lang w:val="en-GB"/>
        </w:rPr>
      </w:pPr>
      <w:bookmarkStart w:id="1214" w:name="_Toc399422016"/>
      <w:r w:rsidRPr="00155B02">
        <w:rPr>
          <w:lang w:val="en-GB"/>
        </w:rPr>
        <w:t>General Information on Segmentation</w:t>
      </w:r>
      <w:bookmarkEnd w:id="1214"/>
    </w:p>
    <w:p w14:paraId="5996D35A" w14:textId="77777777" w:rsidR="000959A2" w:rsidRPr="00155B02" w:rsidRDefault="000959A2" w:rsidP="00BC7D6E">
      <w:pPr>
        <w:pStyle w:val="berschrift3"/>
        <w:numPr>
          <w:ilvl w:val="2"/>
          <w:numId w:val="84"/>
        </w:numPr>
        <w:ind w:left="482" w:hanging="482"/>
        <w:rPr>
          <w:rFonts w:cs="Times New Roman"/>
          <w:lang w:val="en-GB"/>
        </w:rPr>
      </w:pPr>
      <w:bookmarkStart w:id="1215" w:name="_Toc227559818"/>
      <w:bookmarkStart w:id="1216" w:name="_Toc69130039"/>
      <w:bookmarkStart w:id="1217" w:name="_Toc69129898"/>
      <w:bookmarkStart w:id="1218" w:name="_Toc399422017"/>
      <w:r w:rsidRPr="00155B02">
        <w:rPr>
          <w:rFonts w:cs="Times New Roman"/>
          <w:lang w:val="en-GB"/>
        </w:rPr>
        <w:t>Introduction</w:t>
      </w:r>
      <w:bookmarkEnd w:id="1215"/>
      <w:bookmarkEnd w:id="1216"/>
      <w:bookmarkEnd w:id="1217"/>
      <w:bookmarkEnd w:id="1218"/>
    </w:p>
    <w:p w14:paraId="0A37178A" w14:textId="77777777" w:rsidR="000959A2" w:rsidRPr="00155B02" w:rsidRDefault="000959A2">
      <w:pPr>
        <w:pStyle w:val="Standard-BlockCharCharChar"/>
        <w:rPr>
          <w:lang w:val="en-GB"/>
        </w:rPr>
      </w:pPr>
      <w:r w:rsidRPr="00155B02">
        <w:rPr>
          <w:lang w:val="en-GB"/>
        </w:rPr>
        <w:t xml:space="preserve">Segmentation is an operation that is normally applied to the transcription after it has been completed. Segmentation can be used for numerous purposes which can be summarized with the following keywords: </w:t>
      </w:r>
    </w:p>
    <w:p w14:paraId="7E8EB590" w14:textId="12B3A8D3" w:rsidR="000959A2" w:rsidRPr="00155B02" w:rsidRDefault="000959A2">
      <w:pPr>
        <w:pStyle w:val="Aufzhlungszeichen1"/>
        <w:numPr>
          <w:ilvl w:val="0"/>
          <w:numId w:val="38"/>
        </w:numPr>
        <w:tabs>
          <w:tab w:val="clear" w:pos="360"/>
          <w:tab w:val="left" w:pos="482"/>
          <w:tab w:val="left" w:pos="964"/>
        </w:tabs>
        <w:rPr>
          <w:lang w:val="en-GB"/>
        </w:rPr>
        <w:pPrChange w:id="1219" w:author="Moritz Lautenbach" w:date="2014-04-16T10:20:00Z">
          <w:pPr>
            <w:pStyle w:val="Aufzhlungszeichen1"/>
            <w:tabs>
              <w:tab w:val="clear" w:pos="360"/>
              <w:tab w:val="left" w:pos="482"/>
              <w:tab w:val="left" w:pos="964"/>
            </w:tabs>
            <w:ind w:left="964" w:hanging="482"/>
          </w:pPr>
        </w:pPrChange>
      </w:pPr>
      <w:r w:rsidRPr="00155B02">
        <w:rPr>
          <w:lang w:val="en-GB"/>
        </w:rPr>
        <w:t xml:space="preserve">The automatic generating of additional </w:t>
      </w:r>
      <w:r w:rsidRPr="00155B02">
        <w:rPr>
          <w:u w:val="single"/>
          <w:lang w:val="en-GB"/>
        </w:rPr>
        <w:t>representations</w:t>
      </w:r>
      <w:r w:rsidRPr="00155B02">
        <w:rPr>
          <w:lang w:val="en-GB"/>
        </w:rPr>
        <w:t xml:space="preserve"> for a transcription for example the output of a transcription as an utterance list (cf. e.g. </w:t>
      </w:r>
      <w:r w:rsidR="00007CB6" w:rsidRPr="00155B02">
        <w:rPr>
          <w:lang w:val="en-GB"/>
        </w:rPr>
        <w:t>„</w:t>
      </w:r>
      <w:r w:rsidRPr="00155B02">
        <w:rPr>
          <w:lang w:val="en-GB"/>
        </w:rPr>
        <w:t>Transcription &gt; Transformation</w:t>
      </w:r>
      <w:r w:rsidR="00E6350C" w:rsidRPr="00155B02">
        <w:rPr>
          <w:lang w:val="en-GB"/>
        </w:rPr>
        <w:t>“</w:t>
      </w:r>
      <w:r w:rsidRPr="00155B02">
        <w:rPr>
          <w:lang w:val="en-GB"/>
        </w:rPr>
        <w:t xml:space="preserve"> or </w:t>
      </w:r>
      <w:r w:rsidR="00007CB6" w:rsidRPr="00155B02">
        <w:rPr>
          <w:lang w:val="en-GB"/>
        </w:rPr>
        <w:t>„</w:t>
      </w:r>
      <w:r w:rsidRPr="00155B02">
        <w:rPr>
          <w:lang w:val="en-GB"/>
        </w:rPr>
        <w:t>File &gt; Output &gt; GAT transcript</w:t>
      </w:r>
      <w:r w:rsidR="00E6350C" w:rsidRPr="00155B02">
        <w:rPr>
          <w:lang w:val="en-GB"/>
        </w:rPr>
        <w:t>“</w:t>
      </w:r>
      <w:r w:rsidRPr="00155B02">
        <w:rPr>
          <w:lang w:val="en-GB"/>
        </w:rPr>
        <w:t>).</w:t>
      </w:r>
    </w:p>
    <w:p w14:paraId="43D84A80" w14:textId="3DCC667F" w:rsidR="000959A2" w:rsidRPr="00155B02" w:rsidRDefault="000959A2">
      <w:pPr>
        <w:pStyle w:val="Aufzhlungszeichen1"/>
        <w:numPr>
          <w:ilvl w:val="0"/>
          <w:numId w:val="38"/>
        </w:numPr>
        <w:tabs>
          <w:tab w:val="clear" w:pos="360"/>
          <w:tab w:val="left" w:pos="482"/>
          <w:tab w:val="left" w:pos="964"/>
        </w:tabs>
        <w:rPr>
          <w:spacing w:val="-4"/>
          <w:lang w:val="en-GB"/>
        </w:rPr>
        <w:pPrChange w:id="1220" w:author="Moritz Lautenbach" w:date="2014-04-16T10:20:00Z">
          <w:pPr>
            <w:pStyle w:val="Aufzhlungszeichen1"/>
            <w:tabs>
              <w:tab w:val="clear" w:pos="360"/>
              <w:tab w:val="left" w:pos="482"/>
              <w:tab w:val="left" w:pos="964"/>
            </w:tabs>
            <w:ind w:left="964" w:hanging="482"/>
          </w:pPr>
        </w:pPrChange>
      </w:pPr>
      <w:r w:rsidRPr="00155B02">
        <w:rPr>
          <w:spacing w:val="-4"/>
          <w:lang w:val="en-GB"/>
        </w:rPr>
        <w:t xml:space="preserve">The splitting of the transcription into relevant (linguistic) </w:t>
      </w:r>
      <w:r w:rsidRPr="00155B02">
        <w:rPr>
          <w:spacing w:val="-4"/>
          <w:u w:val="single"/>
          <w:lang w:val="en-GB"/>
        </w:rPr>
        <w:t>analysis units</w:t>
      </w:r>
      <w:r w:rsidRPr="00155B02">
        <w:rPr>
          <w:spacing w:val="-4"/>
          <w:lang w:val="en-GB"/>
        </w:rPr>
        <w:t xml:space="preserve"> that are used in the computer-assisted evaluation of a transcription or a transcription corpus. The analysis instrument </w:t>
      </w:r>
      <w:r w:rsidR="00007CB6" w:rsidRPr="00155B02">
        <w:rPr>
          <w:spacing w:val="-4"/>
          <w:lang w:val="en-GB"/>
        </w:rPr>
        <w:t>„</w:t>
      </w:r>
      <w:r w:rsidRPr="00155B02">
        <w:rPr>
          <w:spacing w:val="-4"/>
          <w:lang w:val="en-GB"/>
        </w:rPr>
        <w:t>Alphabetic Wordlist</w:t>
      </w:r>
      <w:r w:rsidR="00E6350C" w:rsidRPr="00155B02">
        <w:rPr>
          <w:spacing w:val="-4"/>
          <w:lang w:val="en-GB"/>
        </w:rPr>
        <w:t>“</w:t>
      </w:r>
      <w:r w:rsidRPr="00155B02">
        <w:rPr>
          <w:spacing w:val="-4"/>
          <w:lang w:val="en-GB"/>
        </w:rPr>
        <w:t xml:space="preserve"> (cf. e. g. </w:t>
      </w:r>
      <w:r w:rsidR="00007CB6" w:rsidRPr="00155B02">
        <w:rPr>
          <w:spacing w:val="-4"/>
          <w:lang w:val="en-GB"/>
        </w:rPr>
        <w:t>„</w:t>
      </w:r>
      <w:r w:rsidRPr="00155B02">
        <w:rPr>
          <w:spacing w:val="-4"/>
          <w:lang w:val="en-GB"/>
        </w:rPr>
        <w:t>Transcription &gt; Word list</w:t>
      </w:r>
      <w:r w:rsidR="00E6350C" w:rsidRPr="00155B02">
        <w:rPr>
          <w:spacing w:val="-4"/>
          <w:lang w:val="en-GB"/>
        </w:rPr>
        <w:t>“</w:t>
      </w:r>
      <w:r w:rsidRPr="00155B02">
        <w:rPr>
          <w:spacing w:val="-4"/>
          <w:lang w:val="en-GB"/>
        </w:rPr>
        <w:t xml:space="preserve">) requires the transcription to be segmented into words, and the counting of segments (cf. e. g. </w:t>
      </w:r>
      <w:r w:rsidR="00007CB6" w:rsidRPr="00155B02">
        <w:rPr>
          <w:spacing w:val="-4"/>
          <w:lang w:val="en-GB"/>
        </w:rPr>
        <w:t>„</w:t>
      </w:r>
      <w:r w:rsidRPr="00155B02">
        <w:rPr>
          <w:spacing w:val="-4"/>
          <w:lang w:val="en-GB"/>
        </w:rPr>
        <w:t>Transcription &gt; Count segments</w:t>
      </w:r>
      <w:r w:rsidR="00E6350C" w:rsidRPr="00155B02">
        <w:rPr>
          <w:spacing w:val="-4"/>
          <w:lang w:val="en-GB"/>
        </w:rPr>
        <w:t>“</w:t>
      </w:r>
      <w:r w:rsidRPr="00155B02">
        <w:rPr>
          <w:spacing w:val="-4"/>
          <w:lang w:val="en-GB"/>
        </w:rPr>
        <w:t>) requires the prior segmentation of the units to be counted.</w:t>
      </w:r>
    </w:p>
    <w:p w14:paraId="5BAEEDA2" w14:textId="77777777" w:rsidR="000959A2" w:rsidRPr="00155B02" w:rsidRDefault="000959A2">
      <w:pPr>
        <w:pStyle w:val="Standard-BlockCharCharChar"/>
        <w:rPr>
          <w:lang w:val="en-GB"/>
        </w:rPr>
      </w:pPr>
    </w:p>
    <w:p w14:paraId="60DF5796" w14:textId="77777777" w:rsidR="000959A2" w:rsidRPr="00155B02" w:rsidRDefault="000959A2">
      <w:pPr>
        <w:pStyle w:val="Standard-BlockCharCharChar"/>
        <w:rPr>
          <w:lang w:val="en-GB"/>
        </w:rPr>
      </w:pPr>
      <w:r w:rsidRPr="00155B02">
        <w:rPr>
          <w:lang w:val="en-GB"/>
        </w:rPr>
        <w:t>This introduction sheds light on the general segmentation functionality. For a detailed description of individual menu items, see the respective section in the function reference.</w:t>
      </w:r>
    </w:p>
    <w:p w14:paraId="732FF95E" w14:textId="77777777" w:rsidR="000959A2" w:rsidRPr="00155B02" w:rsidRDefault="000959A2">
      <w:pPr>
        <w:pStyle w:val="Standard-BlockCharCharChar"/>
        <w:rPr>
          <w:lang w:val="en-GB"/>
        </w:rPr>
      </w:pPr>
    </w:p>
    <w:p w14:paraId="127E9039" w14:textId="77777777" w:rsidR="000959A2" w:rsidRPr="00155B02" w:rsidRDefault="000959A2" w:rsidP="00BC7D6E">
      <w:pPr>
        <w:pStyle w:val="berschrift3"/>
        <w:numPr>
          <w:ilvl w:val="2"/>
          <w:numId w:val="84"/>
        </w:numPr>
        <w:ind w:left="482" w:hanging="482"/>
        <w:rPr>
          <w:rFonts w:cs="Times New Roman"/>
          <w:lang w:val="en-GB"/>
        </w:rPr>
      </w:pPr>
      <w:bookmarkStart w:id="1221" w:name="_Toc227559819"/>
      <w:bookmarkStart w:id="1222" w:name="_Toc69130040"/>
      <w:bookmarkStart w:id="1223" w:name="_Toc69129899"/>
      <w:bookmarkStart w:id="1224" w:name="_Toc399422018"/>
      <w:r w:rsidRPr="00155B02">
        <w:rPr>
          <w:rFonts w:cs="Times New Roman"/>
          <w:lang w:val="en-GB"/>
        </w:rPr>
        <w:t>What to segment</w:t>
      </w:r>
      <w:bookmarkEnd w:id="1221"/>
      <w:bookmarkEnd w:id="1222"/>
      <w:bookmarkEnd w:id="1223"/>
      <w:bookmarkEnd w:id="1224"/>
    </w:p>
    <w:p w14:paraId="1C6FA4F7" w14:textId="347C0396" w:rsidR="000959A2" w:rsidRPr="00155B02" w:rsidRDefault="000959A2">
      <w:pPr>
        <w:pStyle w:val="Standard-BlockCharCharChar"/>
        <w:rPr>
          <w:lang w:val="en-GB"/>
        </w:rPr>
      </w:pPr>
      <w:r w:rsidRPr="00155B02">
        <w:rPr>
          <w:lang w:val="en-GB"/>
        </w:rPr>
        <w:t xml:space="preserve">Firstly it should be noted that the material to be segmented is normally only located </w:t>
      </w:r>
      <w:r w:rsidRPr="00155B02">
        <w:rPr>
          <w:u w:val="single"/>
          <w:lang w:val="en-GB"/>
        </w:rPr>
        <w:t>in the tiers of type T(ranscription)</w:t>
      </w:r>
      <w:r w:rsidRPr="00155B02">
        <w:rPr>
          <w:lang w:val="en-GB"/>
        </w:rPr>
        <w:t>, i.e. there, where the verbal action of a speaker is transcribed orthographically or literally. Neither tiers of type D(escription), for non</w:t>
      </w:r>
      <w:ins w:id="1225" w:author="Moritz Lautenbach" w:date="2014-04-16T10:22:00Z">
        <w:r w:rsidRPr="00155B02">
          <w:rPr>
            <w:lang w:val="en-GB"/>
          </w:rPr>
          <w:t>-</w:t>
        </w:r>
      </w:ins>
      <w:del w:id="1226" w:author="Moritz Lautenbach" w:date="2014-04-16T10:22:00Z">
        <w:r w:rsidRPr="00155B02" w:rsidDel="00EB1B43">
          <w:rPr>
            <w:lang w:val="en-GB"/>
          </w:rPr>
          <w:delText xml:space="preserve"> </w:delText>
        </w:r>
      </w:del>
      <w:r w:rsidRPr="00155B02">
        <w:rPr>
          <w:lang w:val="en-GB"/>
        </w:rPr>
        <w:t xml:space="preserve">verbal action, gestures and facial expressions etc., nor tiers of type A(nnotation), for annotated elements such as translations and comments, are </w:t>
      </w:r>
      <w:del w:id="1227" w:author="Moritz Lautenbach" w:date="2014-04-16T10:23:00Z">
        <w:r w:rsidRPr="00155B02" w:rsidDel="00EB1B43">
          <w:rPr>
            <w:lang w:val="en-GB"/>
          </w:rPr>
          <w:delText xml:space="preserve">not </w:delText>
        </w:r>
      </w:del>
      <w:r w:rsidRPr="00155B02">
        <w:rPr>
          <w:lang w:val="en-GB"/>
        </w:rPr>
        <w:t xml:space="preserve">segmented normally. In the following transcription extracts only the first and third tier are considered for segmentation, while the second and fourth tier (that are of type </w:t>
      </w:r>
      <w:r w:rsidR="00007CB6" w:rsidRPr="00155B02">
        <w:rPr>
          <w:lang w:val="en-GB"/>
        </w:rPr>
        <w:t>„</w:t>
      </w:r>
      <w:r w:rsidRPr="00155B02">
        <w:rPr>
          <w:lang w:val="en-GB"/>
        </w:rPr>
        <w:t>A</w:t>
      </w:r>
      <w:r w:rsidR="00E6350C" w:rsidRPr="00155B02">
        <w:rPr>
          <w:lang w:val="en-GB"/>
        </w:rPr>
        <w:t>“</w:t>
      </w:r>
      <w:r w:rsidRPr="00155B02">
        <w:rPr>
          <w:lang w:val="en-GB"/>
        </w:rPr>
        <w:t xml:space="preserve"> because they are translations) are not considered:</w:t>
      </w:r>
    </w:p>
    <w:p w14:paraId="02184B6F" w14:textId="77777777" w:rsidR="000959A2" w:rsidRPr="00155B02" w:rsidRDefault="000959A2">
      <w:pPr>
        <w:pStyle w:val="Standard-BlockCharCharChar"/>
        <w:rPr>
          <w:lang w:val="en-GB"/>
        </w:rPr>
      </w:pPr>
    </w:p>
    <w:p w14:paraId="7912A189"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47AF67FE">
          <v:shape id="_x0000_i1240" type="#_x0000_t75" style="width:467.25pt;height:70.5pt" filled="t">
            <v:fill color2="black"/>
            <v:imagedata r:id="rId276" o:title=""/>
          </v:shape>
        </w:pict>
      </w:r>
    </w:p>
    <w:p w14:paraId="5ACBF829" w14:textId="77777777" w:rsidR="000959A2" w:rsidRPr="00155B02" w:rsidRDefault="000959A2">
      <w:pPr>
        <w:rPr>
          <w:rFonts w:ascii="Times New Roman" w:hAnsi="Times New Roman" w:cs="Times New Roman"/>
          <w:lang w:val="en-GB"/>
        </w:rPr>
      </w:pPr>
    </w:p>
    <w:p w14:paraId="5DFC2352" w14:textId="31E61CA0"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Within a tier of type </w:t>
      </w:r>
      <w:r w:rsidR="00007CB6" w:rsidRPr="00155B02">
        <w:rPr>
          <w:rFonts w:ascii="Times New Roman" w:hAnsi="Times New Roman" w:cs="Times New Roman"/>
          <w:lang w:val="en-GB"/>
        </w:rPr>
        <w:t>„</w:t>
      </w:r>
      <w:r w:rsidRPr="00155B02">
        <w:rPr>
          <w:rFonts w:ascii="Times New Roman" w:hAnsi="Times New Roman" w:cs="Times New Roman"/>
          <w:lang w:val="en-GB"/>
        </w:rPr>
        <w:t>T</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segmentation is a step by step process along the </w:t>
      </w:r>
      <w:r w:rsidRPr="00155B02">
        <w:rPr>
          <w:rFonts w:ascii="Times New Roman" w:hAnsi="Times New Roman" w:cs="Times New Roman"/>
          <w:u w:val="single"/>
          <w:lang w:val="en-GB"/>
        </w:rPr>
        <w:t>segment chain</w:t>
      </w:r>
      <w:r w:rsidRPr="00155B02">
        <w:rPr>
          <w:rFonts w:ascii="Times New Roman" w:hAnsi="Times New Roman" w:cs="Times New Roman"/>
          <w:lang w:val="en-GB"/>
        </w:rPr>
        <w:t xml:space="preserve"> unit. Such a segment chain is defined as a chain of events with temporal interruptions. These segment chains can easily be spotted in the </w:t>
      </w:r>
      <w:r w:rsidR="00C11634" w:rsidRPr="00155B02">
        <w:rPr>
          <w:rFonts w:ascii="Times New Roman" w:hAnsi="Times New Roman" w:cs="Times New Roman"/>
          <w:lang w:val="en-GB"/>
        </w:rPr>
        <w:t>Editor</w:t>
      </w:r>
      <w:r w:rsidRPr="00155B02">
        <w:rPr>
          <w:rFonts w:ascii="Times New Roman" w:hAnsi="Times New Roman" w:cs="Times New Roman"/>
          <w:lang w:val="en-GB"/>
        </w:rPr>
        <w:t>: By default they are highlighted in white between two sections highlighted in gray by default. The example above thus contains four segment chains :</w:t>
      </w:r>
    </w:p>
    <w:p w14:paraId="2CE3E63E" w14:textId="77777777" w:rsidR="000959A2" w:rsidRPr="00155B02" w:rsidRDefault="000959A2">
      <w:pPr>
        <w:pStyle w:val="Standard-BlockCharCharChar"/>
        <w:rPr>
          <w:lang w:val="en-GB"/>
        </w:rPr>
      </w:pPr>
    </w:p>
    <w:p w14:paraId="3E04B01D" w14:textId="77777777" w:rsidR="000959A2" w:rsidRPr="00B0162A" w:rsidRDefault="000959A2">
      <w:pPr>
        <w:pStyle w:val="SimpleEXMARaLDA"/>
        <w:tabs>
          <w:tab w:val="left" w:pos="1134"/>
        </w:tabs>
        <w:ind w:left="482"/>
        <w:rPr>
          <w:rFonts w:ascii="Times New Roman" w:hAnsi="Times New Roman"/>
          <w:rPrChange w:id="1228" w:author="Moritz Lautenbach" w:date="2014-04-16T10:11:00Z">
            <w:rPr>
              <w:lang w:val="en-US"/>
            </w:rPr>
          </w:rPrChange>
        </w:rPr>
      </w:pPr>
      <w:r w:rsidRPr="00155B02">
        <w:rPr>
          <w:rFonts w:ascii="Times New Roman" w:hAnsi="Times New Roman"/>
          <w:b/>
          <w:lang w:val="en-GB"/>
        </w:rPr>
        <w:lastRenderedPageBreak/>
        <w:t>KLA:</w:t>
      </w:r>
      <w:r w:rsidRPr="00155B02">
        <w:rPr>
          <w:rFonts w:ascii="Times New Roman" w:hAnsi="Times New Roman"/>
          <w:lang w:val="en-GB"/>
        </w:rPr>
        <w:tab/>
        <w:t xml:space="preserve">Oh, da kommt einer. </w:t>
      </w:r>
      <w:r w:rsidRPr="00B0162A">
        <w:rPr>
          <w:rFonts w:ascii="Times New Roman" w:hAnsi="Times New Roman"/>
          <w:rPrChange w:id="1229" w:author="Moritz Lautenbach" w:date="2014-04-16T10:11:00Z">
            <w:rPr>
              <w:lang w:val="en-US"/>
            </w:rPr>
          </w:rPrChange>
        </w:rPr>
        <w:t>Kommt noch einer. ((hustet)) Wa/?</w:t>
      </w:r>
    </w:p>
    <w:p w14:paraId="54E52F56" w14:textId="77777777" w:rsidR="000959A2" w:rsidRPr="00B0162A" w:rsidRDefault="000959A2">
      <w:pPr>
        <w:pStyle w:val="SimpleEXMARaLDA"/>
        <w:tabs>
          <w:tab w:val="left" w:pos="1134"/>
        </w:tabs>
        <w:ind w:left="482"/>
        <w:rPr>
          <w:rFonts w:ascii="Times New Roman" w:hAnsi="Times New Roman"/>
          <w:lang w:val="pl-PL"/>
          <w:rPrChange w:id="1230" w:author="Moritz Lautenbach" w:date="2014-04-16T10:11:00Z">
            <w:rPr>
              <w:lang w:val="en-US"/>
            </w:rPr>
          </w:rPrChange>
        </w:rPr>
      </w:pPr>
      <w:r w:rsidRPr="00B0162A">
        <w:rPr>
          <w:rFonts w:ascii="Times New Roman" w:hAnsi="Times New Roman"/>
          <w:b/>
          <w:lang w:val="pl-PL"/>
          <w:rPrChange w:id="1231" w:author="Moritz Lautenbach" w:date="2014-04-16T10:11:00Z">
            <w:rPr>
              <w:b/>
              <w:lang w:val="en-US"/>
            </w:rPr>
          </w:rPrChange>
        </w:rPr>
        <w:t>ERW:</w:t>
      </w:r>
      <w:r w:rsidRPr="00B0162A">
        <w:rPr>
          <w:rFonts w:ascii="Times New Roman" w:hAnsi="Times New Roman"/>
          <w:lang w:val="pl-PL"/>
          <w:rPrChange w:id="1232" w:author="Moritz Lautenbach" w:date="2014-04-16T10:11:00Z">
            <w:rPr>
              <w:lang w:val="en-US"/>
            </w:rPr>
          </w:rPrChange>
        </w:rPr>
        <w:tab/>
        <w:t>((hustet)).</w:t>
      </w:r>
    </w:p>
    <w:p w14:paraId="7755D82C" w14:textId="77777777" w:rsidR="000959A2" w:rsidRPr="00B0162A" w:rsidRDefault="000959A2">
      <w:pPr>
        <w:pStyle w:val="SimpleEXMARaLDA"/>
        <w:tabs>
          <w:tab w:val="left" w:pos="1134"/>
        </w:tabs>
        <w:ind w:left="482"/>
        <w:rPr>
          <w:rFonts w:ascii="Times New Roman" w:hAnsi="Times New Roman"/>
          <w:lang w:val="pl-PL"/>
          <w:rPrChange w:id="1233" w:author="Moritz Lautenbach" w:date="2014-04-16T10:11:00Z">
            <w:rPr>
              <w:lang w:val="en-US"/>
            </w:rPr>
          </w:rPrChange>
        </w:rPr>
      </w:pPr>
      <w:r w:rsidRPr="00B0162A">
        <w:rPr>
          <w:rFonts w:ascii="Times New Roman" w:hAnsi="Times New Roman"/>
          <w:b/>
          <w:lang w:val="pl-PL"/>
          <w:rPrChange w:id="1234" w:author="Moritz Lautenbach" w:date="2014-04-16T10:11:00Z">
            <w:rPr>
              <w:b/>
              <w:lang w:val="en-US"/>
            </w:rPr>
          </w:rPrChange>
        </w:rPr>
        <w:t>ERW:</w:t>
      </w:r>
      <w:r w:rsidRPr="00B0162A">
        <w:rPr>
          <w:rFonts w:ascii="Times New Roman" w:hAnsi="Times New Roman"/>
          <w:lang w:val="pl-PL"/>
          <w:rPrChange w:id="1235" w:author="Moritz Lautenbach" w:date="2014-04-16T10:11:00Z">
            <w:rPr>
              <w:lang w:val="en-US"/>
            </w:rPr>
          </w:rPrChange>
        </w:rPr>
        <w:tab/>
        <w:t>Och nee, dat jiwet ja nich.</w:t>
      </w:r>
    </w:p>
    <w:p w14:paraId="3352F956" w14:textId="77777777" w:rsidR="000959A2" w:rsidRPr="00B0162A" w:rsidRDefault="000959A2">
      <w:pPr>
        <w:pStyle w:val="SimpleEXMARaLDA"/>
        <w:tabs>
          <w:tab w:val="left" w:pos="1134"/>
        </w:tabs>
        <w:ind w:left="482"/>
        <w:rPr>
          <w:rFonts w:ascii="Times New Roman" w:hAnsi="Times New Roman"/>
          <w:rPrChange w:id="1236" w:author="Moritz Lautenbach" w:date="2014-04-16T10:11:00Z">
            <w:rPr>
              <w:lang w:val="en-US"/>
            </w:rPr>
          </w:rPrChange>
        </w:rPr>
      </w:pPr>
      <w:r w:rsidRPr="00B0162A">
        <w:rPr>
          <w:rFonts w:ascii="Times New Roman" w:hAnsi="Times New Roman"/>
          <w:b/>
          <w:rPrChange w:id="1237" w:author="Moritz Lautenbach" w:date="2014-04-16T10:11:00Z">
            <w:rPr>
              <w:b/>
              <w:lang w:val="en-US"/>
            </w:rPr>
          </w:rPrChange>
        </w:rPr>
        <w:t>KLA:</w:t>
      </w:r>
      <w:r w:rsidRPr="00B0162A">
        <w:rPr>
          <w:rFonts w:ascii="Times New Roman" w:hAnsi="Times New Roman"/>
          <w:rPrChange w:id="1238" w:author="Moritz Lautenbach" w:date="2014-04-16T10:11:00Z">
            <w:rPr>
              <w:lang w:val="en-US"/>
            </w:rPr>
          </w:rPrChange>
        </w:rPr>
        <w:tab/>
        <w:t>Oh, dat kann ja nich wahr sein.</w:t>
      </w:r>
    </w:p>
    <w:p w14:paraId="11341AB5" w14:textId="77777777" w:rsidR="000959A2" w:rsidRPr="00B0162A" w:rsidRDefault="000959A2">
      <w:pPr>
        <w:pStyle w:val="Standard-BlockCharCharChar"/>
        <w:rPr>
          <w:rPrChange w:id="1239" w:author="Moritz Lautenbach" w:date="2014-04-16T10:11:00Z">
            <w:rPr>
              <w:lang w:val="en-US"/>
            </w:rPr>
          </w:rPrChange>
        </w:rPr>
      </w:pPr>
    </w:p>
    <w:p w14:paraId="16F149A7" w14:textId="77777777" w:rsidR="000959A2" w:rsidRPr="00155B02" w:rsidRDefault="000959A2" w:rsidP="00BC7D6E">
      <w:pPr>
        <w:pStyle w:val="berschrift3"/>
        <w:numPr>
          <w:ilvl w:val="2"/>
          <w:numId w:val="84"/>
        </w:numPr>
        <w:ind w:left="482" w:hanging="482"/>
        <w:rPr>
          <w:rFonts w:cs="Times New Roman"/>
          <w:lang w:val="en-GB"/>
        </w:rPr>
      </w:pPr>
      <w:bookmarkStart w:id="1240" w:name="_Toc227559820"/>
      <w:bookmarkStart w:id="1241" w:name="_Toc69130041"/>
      <w:bookmarkStart w:id="1242" w:name="_Toc69129900"/>
      <w:bookmarkStart w:id="1243" w:name="_Toc399422019"/>
      <w:r w:rsidRPr="00155B02">
        <w:rPr>
          <w:rFonts w:cs="Times New Roman"/>
          <w:lang w:val="en-GB"/>
        </w:rPr>
        <w:t>How to segment</w:t>
      </w:r>
      <w:bookmarkEnd w:id="1240"/>
      <w:bookmarkEnd w:id="1241"/>
      <w:bookmarkEnd w:id="1242"/>
      <w:bookmarkEnd w:id="1243"/>
    </w:p>
    <w:p w14:paraId="41A3527A" w14:textId="55EA9CC0" w:rsidR="000959A2" w:rsidRPr="00155B02" w:rsidRDefault="000959A2">
      <w:pPr>
        <w:pStyle w:val="Standard-BlockCharCharChar"/>
        <w:rPr>
          <w:lang w:val="en-GB"/>
        </w:rPr>
      </w:pPr>
      <w:r w:rsidRPr="00155B02">
        <w:rPr>
          <w:lang w:val="en-GB"/>
        </w:rPr>
        <w:t xml:space="preserve">The actual segmentation takes place by applying a </w:t>
      </w:r>
      <w:r w:rsidR="00007CB6" w:rsidRPr="00155B02">
        <w:rPr>
          <w:lang w:val="en-GB"/>
        </w:rPr>
        <w:t>„</w:t>
      </w:r>
      <w:r w:rsidRPr="00155B02">
        <w:rPr>
          <w:lang w:val="en-GB"/>
        </w:rPr>
        <w:t>Finite State Machine</w:t>
      </w:r>
      <w:r w:rsidR="00E6350C" w:rsidRPr="00155B02">
        <w:rPr>
          <w:lang w:val="en-GB"/>
        </w:rPr>
        <w:t>“</w:t>
      </w:r>
      <w:r w:rsidRPr="00155B02">
        <w:rPr>
          <w:lang w:val="en-GB"/>
        </w:rPr>
        <w:t xml:space="preserve"> onto the tiers to be segmented. This is a simple algorithm that recognizes end of utterance symbols and word separators etc. and by using this information</w:t>
      </w:r>
      <w:ins w:id="1244" w:author="Moritz Lautenbach" w:date="2014-04-16T10:44:00Z">
        <w:r w:rsidRPr="00155B02">
          <w:rPr>
            <w:lang w:val="en-GB"/>
          </w:rPr>
          <w:t>,</w:t>
        </w:r>
      </w:ins>
      <w:r w:rsidRPr="00155B02">
        <w:rPr>
          <w:lang w:val="en-GB"/>
        </w:rPr>
        <w:t xml:space="preserve"> splits segment chains into smaller units</w:t>
      </w:r>
      <w:del w:id="1245" w:author="Moritz Lautenbach" w:date="2014-04-16T10:44:00Z">
        <w:r w:rsidRPr="00155B02" w:rsidDel="00133DC0">
          <w:rPr>
            <w:lang w:val="en-GB"/>
          </w:rPr>
          <w:delText>.</w:delText>
        </w:r>
      </w:del>
      <w:r w:rsidRPr="00155B02">
        <w:rPr>
          <w:lang w:val="en-GB"/>
        </w:rPr>
        <w:t>. Due to the fact that both name and meaning of these units differ from one transcription system to the next (e.</w:t>
      </w:r>
      <w:del w:id="1246" w:author="Moritz Lautenbach" w:date="2014-04-16T10:45:00Z">
        <w:r w:rsidRPr="00155B02" w:rsidDel="00133DC0">
          <w:rPr>
            <w:lang w:val="en-GB"/>
          </w:rPr>
          <w:delText> </w:delText>
        </w:r>
      </w:del>
      <w:r w:rsidRPr="00155B02">
        <w:rPr>
          <w:lang w:val="en-GB"/>
        </w:rPr>
        <w:t xml:space="preserve">g. utterances in HIAT vs. </w:t>
      </w:r>
      <w:commentRangeStart w:id="1247"/>
      <w:r w:rsidRPr="00155B02">
        <w:rPr>
          <w:lang w:val="en-GB"/>
        </w:rPr>
        <w:t>(Phrasierungseinheit) (Phrasal Units???) in GAT) and every transcription system makes use of different end of utterance symbols for its units (e.</w:t>
      </w:r>
      <w:del w:id="1248" w:author="Moritz Lautenbach" w:date="2014-04-16T10:45:00Z">
        <w:r w:rsidRPr="00155B02" w:rsidDel="00133DC0">
          <w:rPr>
            <w:lang w:val="en-GB"/>
          </w:rPr>
          <w:delText> </w:delText>
        </w:r>
      </w:del>
      <w:r w:rsidRPr="00155B02">
        <w:rPr>
          <w:lang w:val="en-GB"/>
        </w:rPr>
        <w:t xml:space="preserve">g. the five end of utterance symbols in HIAT vs. the five symbols for a (abschließende Tonhöhenbewegung???) in GAT), </w:t>
      </w:r>
      <w:commentRangeEnd w:id="1247"/>
      <w:r w:rsidRPr="00155B02">
        <w:rPr>
          <w:rStyle w:val="Kommentarzeichen"/>
          <w:lang w:val="en-GB"/>
        </w:rPr>
        <w:commentReference w:id="1247"/>
      </w:r>
      <w:r w:rsidRPr="00155B02">
        <w:rPr>
          <w:lang w:val="en-GB"/>
        </w:rPr>
        <w:t>the Partitur-</w:t>
      </w:r>
      <w:r w:rsidR="00C11634" w:rsidRPr="00155B02">
        <w:rPr>
          <w:lang w:val="en-GB"/>
        </w:rPr>
        <w:t>Editor</w:t>
      </w:r>
      <w:r w:rsidRPr="00155B02">
        <w:rPr>
          <w:lang w:val="en-GB"/>
        </w:rPr>
        <w:t xml:space="preserve"> has a number of different finite state machines for different transcription systems. Which of these the </w:t>
      </w:r>
      <w:ins w:id="1249" w:author="Moritz Lautenbach" w:date="2014-04-16T10:46:00Z">
        <w:r w:rsidRPr="00155B02">
          <w:rPr>
            <w:lang w:val="en-GB"/>
          </w:rPr>
          <w:t>e</w:t>
        </w:r>
      </w:ins>
      <w:r w:rsidR="00C11634" w:rsidRPr="00155B02">
        <w:rPr>
          <w:lang w:val="en-GB"/>
        </w:rPr>
        <w:t>Editor</w:t>
      </w:r>
      <w:r w:rsidRPr="00155B02">
        <w:rPr>
          <w:lang w:val="en-GB"/>
        </w:rPr>
        <w:t xml:space="preserve"> should use can be set via </w:t>
      </w:r>
      <w:r w:rsidR="00007CB6" w:rsidRPr="00155B02">
        <w:rPr>
          <w:lang w:val="en-GB"/>
        </w:rPr>
        <w:t>„</w:t>
      </w:r>
      <w:r w:rsidRPr="00155B02">
        <w:rPr>
          <w:lang w:val="en-GB"/>
        </w:rPr>
        <w:t>Edit &gt; Preferences...</w:t>
      </w:r>
      <w:r w:rsidR="00E6350C" w:rsidRPr="00155B02">
        <w:rPr>
          <w:lang w:val="en-GB"/>
        </w:rPr>
        <w:t>“</w:t>
      </w:r>
      <w:del w:id="1250" w:author="Moritz Lautenbach" w:date="2014-04-16T10:46:00Z">
        <w:r w:rsidRPr="00155B02" w:rsidDel="00133DC0">
          <w:rPr>
            <w:lang w:val="en-GB"/>
          </w:rPr>
          <w:delText xml:space="preserve"> </w:delText>
        </w:r>
      </w:del>
      <w:r w:rsidRPr="00155B02">
        <w:rPr>
          <w:lang w:val="en-GB"/>
        </w:rPr>
        <w:t>.</w:t>
      </w:r>
    </w:p>
    <w:p w14:paraId="319FDEC0" w14:textId="77777777" w:rsidR="000959A2" w:rsidRPr="00155B02" w:rsidRDefault="000959A2">
      <w:pPr>
        <w:pStyle w:val="Standard-BlockCharCharChar"/>
        <w:rPr>
          <w:lang w:val="en-GB"/>
        </w:rPr>
      </w:pPr>
    </w:p>
    <w:p w14:paraId="5D3129B7" w14:textId="77777777" w:rsidR="000959A2" w:rsidRPr="00155B02" w:rsidRDefault="000959A2">
      <w:pPr>
        <w:pStyle w:val="Standard-BlockCharCharChar"/>
        <w:rPr>
          <w:lang w:val="en-GB"/>
        </w:rPr>
      </w:pPr>
      <w:r w:rsidRPr="00155B02">
        <w:rPr>
          <w:lang w:val="en-GB"/>
        </w:rPr>
        <w:t>The finite machine uses the irregularities of the individual transcription systems to split segment chains into smaller units</w:t>
      </w:r>
      <w:del w:id="1251" w:author="Moritz Lautenbach" w:date="2014-04-16T10:46:00Z">
        <w:r w:rsidRPr="00155B02" w:rsidDel="00133DC0">
          <w:rPr>
            <w:lang w:val="en-GB"/>
          </w:rPr>
          <w:delText>.</w:delText>
        </w:r>
      </w:del>
      <w:r w:rsidRPr="00155B02">
        <w:rPr>
          <w:lang w:val="en-GB"/>
        </w:rPr>
        <w:t>. As shown in the</w:t>
      </w:r>
      <w:ins w:id="1252" w:author="Moritz Lautenbach" w:date="2014-04-16T10:46:00Z">
        <w:r w:rsidRPr="00155B02">
          <w:rPr>
            <w:lang w:val="en-GB"/>
          </w:rPr>
          <w:t xml:space="preserve"> </w:t>
        </w:r>
      </w:ins>
      <w:r w:rsidRPr="00155B02">
        <w:rPr>
          <w:lang w:val="en-GB"/>
        </w:rPr>
        <w:t xml:space="preserve">given example a splitting of the segment chains into </w:t>
      </w:r>
      <w:r w:rsidRPr="00155B02">
        <w:rPr>
          <w:u w:val="single"/>
          <w:lang w:val="en-GB"/>
        </w:rPr>
        <w:t xml:space="preserve">utterances </w:t>
      </w:r>
      <w:r w:rsidRPr="00155B02">
        <w:rPr>
          <w:lang w:val="en-GB"/>
        </w:rPr>
        <w:t>can take place with the HIAT segmentation by means of the full stops and question marks made use of (that complete an utterance according to HIAT )</w:t>
      </w:r>
      <w:del w:id="1253" w:author="Moritz Lautenbach" w:date="2014-04-16T10:47:00Z">
        <w:r w:rsidRPr="00155B02" w:rsidDel="00133DC0">
          <w:rPr>
            <w:lang w:val="en-GB"/>
          </w:rPr>
          <w:delText xml:space="preserve"> </w:delText>
        </w:r>
      </w:del>
      <w:r w:rsidRPr="00155B02">
        <w:rPr>
          <w:lang w:val="en-GB"/>
        </w:rPr>
        <w:t>:</w:t>
      </w:r>
    </w:p>
    <w:p w14:paraId="421A33A3" w14:textId="77777777" w:rsidR="000959A2" w:rsidRPr="00155B02" w:rsidRDefault="000959A2">
      <w:pPr>
        <w:pStyle w:val="Standard-BlockCharCharChar"/>
        <w:rPr>
          <w:lang w:val="en-GB"/>
        </w:rPr>
      </w:pPr>
    </w:p>
    <w:p w14:paraId="023BCC1C" w14:textId="77777777" w:rsidR="000959A2" w:rsidRPr="00B0162A" w:rsidRDefault="000959A2">
      <w:pPr>
        <w:pStyle w:val="SimpleEXMARaLDA"/>
        <w:tabs>
          <w:tab w:val="left" w:pos="1134"/>
        </w:tabs>
        <w:ind w:left="482"/>
        <w:rPr>
          <w:rFonts w:ascii="Times New Roman" w:hAnsi="Times New Roman"/>
          <w:rPrChange w:id="1254" w:author="Moritz Lautenbach" w:date="2014-04-16T10:11:00Z">
            <w:rPr>
              <w:lang w:val="en-US"/>
            </w:rPr>
          </w:rPrChange>
        </w:rPr>
      </w:pPr>
      <w:r w:rsidRPr="00B0162A">
        <w:rPr>
          <w:rFonts w:ascii="Times New Roman" w:hAnsi="Times New Roman"/>
          <w:b/>
          <w:rPrChange w:id="1255" w:author="Moritz Lautenbach" w:date="2014-04-16T10:11:00Z">
            <w:rPr>
              <w:b/>
              <w:lang w:val="en-US"/>
            </w:rPr>
          </w:rPrChange>
        </w:rPr>
        <w:t>KLA:</w:t>
      </w:r>
      <w:r w:rsidRPr="00B0162A">
        <w:rPr>
          <w:rFonts w:ascii="Times New Roman" w:hAnsi="Times New Roman"/>
          <w:rPrChange w:id="1256" w:author="Moritz Lautenbach" w:date="2014-04-16T10:11:00Z">
            <w:rPr>
              <w:lang w:val="en-US"/>
            </w:rPr>
          </w:rPrChange>
        </w:rPr>
        <w:tab/>
        <w:t>Oh, da kommt einer</w:t>
      </w:r>
      <w:r w:rsidRPr="00B0162A">
        <w:rPr>
          <w:rFonts w:ascii="Times New Roman" w:hAnsi="Times New Roman"/>
          <w:b/>
          <w:rPrChange w:id="1257" w:author="Moritz Lautenbach" w:date="2014-04-16T10:11:00Z">
            <w:rPr>
              <w:b/>
              <w:lang w:val="en-US"/>
            </w:rPr>
          </w:rPrChange>
        </w:rPr>
        <w:t>.</w:t>
      </w:r>
      <w:r w:rsidRPr="00B0162A">
        <w:rPr>
          <w:rFonts w:ascii="Times New Roman" w:hAnsi="Times New Roman"/>
          <w:rPrChange w:id="1258" w:author="Moritz Lautenbach" w:date="2014-04-16T10:11:00Z">
            <w:rPr>
              <w:lang w:val="en-US"/>
            </w:rPr>
          </w:rPrChange>
        </w:rPr>
        <w:t xml:space="preserve"> </w:t>
      </w:r>
    </w:p>
    <w:p w14:paraId="4B12041F" w14:textId="77777777" w:rsidR="000959A2" w:rsidRPr="00B0162A" w:rsidRDefault="000959A2">
      <w:pPr>
        <w:pStyle w:val="SimpleEXMARaLDA"/>
        <w:tabs>
          <w:tab w:val="left" w:pos="1134"/>
        </w:tabs>
        <w:ind w:left="482"/>
        <w:rPr>
          <w:rFonts w:ascii="Times New Roman" w:hAnsi="Times New Roman"/>
          <w:b/>
          <w:rPrChange w:id="1259" w:author="Moritz Lautenbach" w:date="2014-04-16T10:11:00Z">
            <w:rPr>
              <w:b/>
              <w:lang w:val="en-US"/>
            </w:rPr>
          </w:rPrChange>
        </w:rPr>
      </w:pPr>
      <w:r w:rsidRPr="00B0162A">
        <w:rPr>
          <w:rFonts w:ascii="Times New Roman" w:hAnsi="Times New Roman"/>
          <w:b/>
          <w:rPrChange w:id="1260" w:author="Moritz Lautenbach" w:date="2014-04-16T10:11:00Z">
            <w:rPr>
              <w:b/>
              <w:lang w:val="en-US"/>
            </w:rPr>
          </w:rPrChange>
        </w:rPr>
        <w:t>ERW:</w:t>
      </w:r>
      <w:r w:rsidRPr="00B0162A">
        <w:rPr>
          <w:rFonts w:ascii="Times New Roman" w:hAnsi="Times New Roman"/>
          <w:rPrChange w:id="1261" w:author="Moritz Lautenbach" w:date="2014-04-16T10:11:00Z">
            <w:rPr>
              <w:lang w:val="en-US"/>
            </w:rPr>
          </w:rPrChange>
        </w:rPr>
        <w:tab/>
        <w:t>((hustet))</w:t>
      </w:r>
      <w:r w:rsidRPr="00B0162A">
        <w:rPr>
          <w:rFonts w:ascii="Times New Roman" w:hAnsi="Times New Roman"/>
          <w:b/>
          <w:rPrChange w:id="1262" w:author="Moritz Lautenbach" w:date="2014-04-16T10:11:00Z">
            <w:rPr>
              <w:b/>
              <w:lang w:val="en-US"/>
            </w:rPr>
          </w:rPrChange>
        </w:rPr>
        <w:t>.</w:t>
      </w:r>
    </w:p>
    <w:p w14:paraId="0D34EAB7" w14:textId="77777777" w:rsidR="000959A2" w:rsidRPr="00B0162A" w:rsidRDefault="000959A2">
      <w:pPr>
        <w:pStyle w:val="SimpleEXMARaLDA"/>
        <w:tabs>
          <w:tab w:val="left" w:pos="1134"/>
        </w:tabs>
        <w:ind w:left="482"/>
        <w:rPr>
          <w:rFonts w:ascii="Times New Roman" w:hAnsi="Times New Roman"/>
          <w:rPrChange w:id="1263" w:author="Moritz Lautenbach" w:date="2014-04-16T10:11:00Z">
            <w:rPr>
              <w:lang w:val="en-US"/>
            </w:rPr>
          </w:rPrChange>
        </w:rPr>
      </w:pPr>
      <w:r w:rsidRPr="00B0162A">
        <w:rPr>
          <w:rFonts w:ascii="Times New Roman" w:hAnsi="Times New Roman"/>
          <w:b/>
          <w:rPrChange w:id="1264" w:author="Moritz Lautenbach" w:date="2014-04-16T10:11:00Z">
            <w:rPr>
              <w:b/>
              <w:lang w:val="en-US"/>
            </w:rPr>
          </w:rPrChange>
        </w:rPr>
        <w:t>KLA:</w:t>
      </w:r>
      <w:r w:rsidRPr="00B0162A">
        <w:rPr>
          <w:rFonts w:ascii="Times New Roman" w:hAnsi="Times New Roman"/>
          <w:rPrChange w:id="1265" w:author="Moritz Lautenbach" w:date="2014-04-16T10:11:00Z">
            <w:rPr>
              <w:lang w:val="en-US"/>
            </w:rPr>
          </w:rPrChange>
        </w:rPr>
        <w:tab/>
        <w:t>Kommt noch einer</w:t>
      </w:r>
      <w:r w:rsidRPr="00B0162A">
        <w:rPr>
          <w:rFonts w:ascii="Times New Roman" w:hAnsi="Times New Roman"/>
          <w:b/>
          <w:rPrChange w:id="1266" w:author="Moritz Lautenbach" w:date="2014-04-16T10:11:00Z">
            <w:rPr>
              <w:b/>
              <w:lang w:val="en-US"/>
            </w:rPr>
          </w:rPrChange>
        </w:rPr>
        <w:t>.</w:t>
      </w:r>
      <w:r w:rsidRPr="00B0162A">
        <w:rPr>
          <w:rFonts w:ascii="Times New Roman" w:hAnsi="Times New Roman"/>
          <w:rPrChange w:id="1267" w:author="Moritz Lautenbach" w:date="2014-04-16T10:11:00Z">
            <w:rPr>
              <w:lang w:val="en-US"/>
            </w:rPr>
          </w:rPrChange>
        </w:rPr>
        <w:t xml:space="preserve"> </w:t>
      </w:r>
    </w:p>
    <w:p w14:paraId="421D239B" w14:textId="77777777" w:rsidR="000959A2" w:rsidRPr="00B0162A" w:rsidRDefault="000959A2">
      <w:pPr>
        <w:pStyle w:val="SimpleEXMARaLDA"/>
        <w:tabs>
          <w:tab w:val="left" w:pos="1134"/>
        </w:tabs>
        <w:ind w:left="482"/>
        <w:rPr>
          <w:rFonts w:ascii="Times New Roman" w:hAnsi="Times New Roman"/>
          <w:b/>
          <w:lang w:val="pl-PL"/>
          <w:rPrChange w:id="1268" w:author="Moritz Lautenbach" w:date="2014-04-16T10:11:00Z">
            <w:rPr>
              <w:b/>
              <w:lang w:val="en-US"/>
            </w:rPr>
          </w:rPrChange>
        </w:rPr>
      </w:pPr>
      <w:r w:rsidRPr="00B0162A">
        <w:rPr>
          <w:rFonts w:ascii="Times New Roman" w:hAnsi="Times New Roman"/>
          <w:b/>
          <w:lang w:val="pl-PL"/>
          <w:rPrChange w:id="1269" w:author="Moritz Lautenbach" w:date="2014-04-16T10:11:00Z">
            <w:rPr>
              <w:b/>
              <w:lang w:val="en-US"/>
            </w:rPr>
          </w:rPrChange>
        </w:rPr>
        <w:t>KLA:</w:t>
      </w:r>
      <w:r w:rsidRPr="00B0162A">
        <w:rPr>
          <w:rFonts w:ascii="Times New Roman" w:hAnsi="Times New Roman"/>
          <w:lang w:val="pl-PL"/>
          <w:rPrChange w:id="1270" w:author="Moritz Lautenbach" w:date="2014-04-16T10:11:00Z">
            <w:rPr>
              <w:lang w:val="en-US"/>
            </w:rPr>
          </w:rPrChange>
        </w:rPr>
        <w:tab/>
        <w:t>((hustet)) Wa/</w:t>
      </w:r>
      <w:r w:rsidRPr="00B0162A">
        <w:rPr>
          <w:rFonts w:ascii="Times New Roman" w:hAnsi="Times New Roman"/>
          <w:b/>
          <w:lang w:val="pl-PL"/>
          <w:rPrChange w:id="1271" w:author="Moritz Lautenbach" w:date="2014-04-16T10:11:00Z">
            <w:rPr>
              <w:b/>
              <w:lang w:val="en-US"/>
            </w:rPr>
          </w:rPrChange>
        </w:rPr>
        <w:t>?</w:t>
      </w:r>
    </w:p>
    <w:p w14:paraId="72EBC2D4" w14:textId="77777777" w:rsidR="000959A2" w:rsidRPr="00B0162A" w:rsidRDefault="000959A2">
      <w:pPr>
        <w:pStyle w:val="SimpleEXMARaLDA"/>
        <w:tabs>
          <w:tab w:val="left" w:pos="1134"/>
        </w:tabs>
        <w:ind w:left="482"/>
        <w:rPr>
          <w:rFonts w:ascii="Times New Roman" w:hAnsi="Times New Roman"/>
          <w:b/>
          <w:lang w:val="pl-PL"/>
          <w:rPrChange w:id="1272" w:author="Moritz Lautenbach" w:date="2014-04-16T10:11:00Z">
            <w:rPr>
              <w:b/>
              <w:lang w:val="en-US"/>
            </w:rPr>
          </w:rPrChange>
        </w:rPr>
      </w:pPr>
      <w:r w:rsidRPr="00B0162A">
        <w:rPr>
          <w:rFonts w:ascii="Times New Roman" w:hAnsi="Times New Roman"/>
          <w:b/>
          <w:lang w:val="pl-PL"/>
          <w:rPrChange w:id="1273" w:author="Moritz Lautenbach" w:date="2014-04-16T10:11:00Z">
            <w:rPr>
              <w:b/>
              <w:lang w:val="en-US"/>
            </w:rPr>
          </w:rPrChange>
        </w:rPr>
        <w:t>ERW:</w:t>
      </w:r>
      <w:r w:rsidRPr="00B0162A">
        <w:rPr>
          <w:rFonts w:ascii="Times New Roman" w:hAnsi="Times New Roman"/>
          <w:lang w:val="pl-PL"/>
          <w:rPrChange w:id="1274" w:author="Moritz Lautenbach" w:date="2014-04-16T10:11:00Z">
            <w:rPr>
              <w:lang w:val="en-US"/>
            </w:rPr>
          </w:rPrChange>
        </w:rPr>
        <w:tab/>
        <w:t>Och nee, dat jiwet ja nich</w:t>
      </w:r>
      <w:r w:rsidRPr="00B0162A">
        <w:rPr>
          <w:rFonts w:ascii="Times New Roman" w:hAnsi="Times New Roman"/>
          <w:b/>
          <w:lang w:val="pl-PL"/>
          <w:rPrChange w:id="1275" w:author="Moritz Lautenbach" w:date="2014-04-16T10:11:00Z">
            <w:rPr>
              <w:b/>
              <w:lang w:val="en-US"/>
            </w:rPr>
          </w:rPrChange>
        </w:rPr>
        <w:t>.</w:t>
      </w:r>
    </w:p>
    <w:p w14:paraId="599E30D5" w14:textId="77777777" w:rsidR="000959A2" w:rsidRPr="00B0162A" w:rsidRDefault="000959A2">
      <w:pPr>
        <w:pStyle w:val="SimpleEXMARaLDA"/>
        <w:tabs>
          <w:tab w:val="left" w:pos="1134"/>
        </w:tabs>
        <w:ind w:left="482"/>
        <w:rPr>
          <w:rFonts w:ascii="Times New Roman" w:hAnsi="Times New Roman"/>
          <w:b/>
          <w:rPrChange w:id="1276" w:author="Moritz Lautenbach" w:date="2014-04-16T10:11:00Z">
            <w:rPr>
              <w:b/>
              <w:lang w:val="en-US"/>
            </w:rPr>
          </w:rPrChange>
        </w:rPr>
      </w:pPr>
      <w:r w:rsidRPr="00B0162A">
        <w:rPr>
          <w:rFonts w:ascii="Times New Roman" w:hAnsi="Times New Roman"/>
          <w:b/>
          <w:rPrChange w:id="1277" w:author="Moritz Lautenbach" w:date="2014-04-16T10:11:00Z">
            <w:rPr>
              <w:b/>
              <w:lang w:val="en-US"/>
            </w:rPr>
          </w:rPrChange>
        </w:rPr>
        <w:t>KLA:</w:t>
      </w:r>
      <w:r w:rsidRPr="00B0162A">
        <w:rPr>
          <w:rFonts w:ascii="Times New Roman" w:hAnsi="Times New Roman"/>
          <w:rPrChange w:id="1278" w:author="Moritz Lautenbach" w:date="2014-04-16T10:11:00Z">
            <w:rPr>
              <w:lang w:val="en-US"/>
            </w:rPr>
          </w:rPrChange>
        </w:rPr>
        <w:tab/>
      </w:r>
      <w:r w:rsidRPr="00B0162A">
        <w:rPr>
          <w:rFonts w:ascii="Times New Roman" w:hAnsi="Times New Roman"/>
          <w:rPrChange w:id="1279" w:author="Moritz Lautenbach" w:date="2014-04-16T10:11:00Z">
            <w:rPr>
              <w:lang w:val="en-US"/>
            </w:rPr>
          </w:rPrChange>
        </w:rPr>
        <w:tab/>
        <w:t>Oh, dat kann ja nich wahr sein</w:t>
      </w:r>
      <w:r w:rsidRPr="00B0162A">
        <w:rPr>
          <w:rFonts w:ascii="Times New Roman" w:hAnsi="Times New Roman"/>
          <w:b/>
          <w:rPrChange w:id="1280" w:author="Moritz Lautenbach" w:date="2014-04-16T10:11:00Z">
            <w:rPr>
              <w:b/>
              <w:lang w:val="en-US"/>
            </w:rPr>
          </w:rPrChange>
        </w:rPr>
        <w:t>.</w:t>
      </w:r>
    </w:p>
    <w:p w14:paraId="24C431EC" w14:textId="77777777" w:rsidR="000959A2" w:rsidRPr="00B0162A" w:rsidRDefault="000959A2">
      <w:pPr>
        <w:pStyle w:val="Standard-BlockCharCharChar"/>
        <w:rPr>
          <w:rPrChange w:id="1281" w:author="Moritz Lautenbach" w:date="2014-04-16T10:11:00Z">
            <w:rPr>
              <w:lang w:val="en-US"/>
            </w:rPr>
          </w:rPrChange>
        </w:rPr>
      </w:pPr>
    </w:p>
    <w:p w14:paraId="15BBFCB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 the same way i</w:t>
      </w:r>
      <w:ins w:id="1282" w:author="Moritz Lautenbach" w:date="2014-04-16T10:47:00Z">
        <w:r w:rsidRPr="00155B02">
          <w:rPr>
            <w:rFonts w:ascii="Times New Roman" w:hAnsi="Times New Roman" w:cs="Times New Roman"/>
            <w:lang w:val="en-GB"/>
          </w:rPr>
          <w:t>t</w:t>
        </w:r>
      </w:ins>
      <w:del w:id="1283" w:author="Moritz Lautenbach" w:date="2014-04-16T10:47:00Z">
        <w:r w:rsidRPr="00155B02" w:rsidDel="00133DC0">
          <w:rPr>
            <w:rFonts w:ascii="Times New Roman" w:hAnsi="Times New Roman" w:cs="Times New Roman"/>
            <w:lang w:val="en-GB"/>
          </w:rPr>
          <w:delText>s</w:delText>
        </w:r>
      </w:del>
      <w:r w:rsidRPr="00155B02">
        <w:rPr>
          <w:rFonts w:ascii="Times New Roman" w:hAnsi="Times New Roman" w:cs="Times New Roman"/>
          <w:lang w:val="en-GB"/>
        </w:rPr>
        <w:t xml:space="preserve"> is recognized that the embedded chain of symbols in the double brackets describes </w:t>
      </w:r>
      <w:r w:rsidRPr="00155B02">
        <w:rPr>
          <w:rFonts w:ascii="Times New Roman" w:hAnsi="Times New Roman" w:cs="Times New Roman"/>
          <w:u w:val="single"/>
          <w:lang w:val="en-GB"/>
        </w:rPr>
        <w:t>non phonological material</w:t>
      </w:r>
      <w:r w:rsidRPr="00155B02">
        <w:rPr>
          <w:rFonts w:ascii="Times New Roman" w:hAnsi="Times New Roman" w:cs="Times New Roman"/>
          <w:lang w:val="en-GB"/>
        </w:rPr>
        <w:t>:</w:t>
      </w:r>
    </w:p>
    <w:p w14:paraId="67DA7AA7" w14:textId="77777777" w:rsidR="000959A2" w:rsidRPr="00155B02" w:rsidRDefault="000959A2">
      <w:pPr>
        <w:pStyle w:val="Standard-BlockCharCharChar"/>
        <w:rPr>
          <w:lang w:val="en-GB"/>
        </w:rPr>
      </w:pPr>
    </w:p>
    <w:p w14:paraId="43A03CC6" w14:textId="77777777" w:rsidR="000959A2" w:rsidRPr="00B0162A" w:rsidRDefault="000959A2">
      <w:pPr>
        <w:pStyle w:val="SimpleEXMARaLDA"/>
        <w:ind w:left="482"/>
        <w:rPr>
          <w:rFonts w:ascii="Times New Roman" w:hAnsi="Times New Roman"/>
          <w:rPrChange w:id="1284" w:author="Moritz Lautenbach" w:date="2014-04-16T10:11:00Z">
            <w:rPr>
              <w:lang w:val="en-US"/>
            </w:rPr>
          </w:rPrChange>
        </w:rPr>
      </w:pPr>
      <w:r w:rsidRPr="00B0162A">
        <w:rPr>
          <w:rFonts w:ascii="Times New Roman" w:hAnsi="Times New Roman"/>
          <w:b/>
          <w:rPrChange w:id="1285" w:author="Moritz Lautenbach" w:date="2014-04-16T10:11:00Z">
            <w:rPr>
              <w:b/>
              <w:lang w:val="en-US"/>
            </w:rPr>
          </w:rPrChange>
        </w:rPr>
        <w:t>KLA:</w:t>
      </w:r>
      <w:r w:rsidRPr="00B0162A">
        <w:rPr>
          <w:rFonts w:ascii="Times New Roman" w:hAnsi="Times New Roman"/>
          <w:rPrChange w:id="1286" w:author="Moritz Lautenbach" w:date="2014-04-16T10:11:00Z">
            <w:rPr>
              <w:lang w:val="en-US"/>
            </w:rPr>
          </w:rPrChange>
        </w:rPr>
        <w:tab/>
        <w:t>...</w:t>
      </w:r>
    </w:p>
    <w:p w14:paraId="7548452E" w14:textId="77777777" w:rsidR="000959A2" w:rsidRPr="00B0162A" w:rsidRDefault="000959A2">
      <w:pPr>
        <w:pStyle w:val="SimpleEXMARaLDA"/>
        <w:ind w:left="482"/>
        <w:rPr>
          <w:rFonts w:ascii="Times New Roman" w:hAnsi="Times New Roman"/>
          <w:rPrChange w:id="1287" w:author="Moritz Lautenbach" w:date="2014-04-16T10:11:00Z">
            <w:rPr>
              <w:lang w:val="en-US"/>
            </w:rPr>
          </w:rPrChange>
        </w:rPr>
      </w:pPr>
      <w:r w:rsidRPr="00B0162A">
        <w:rPr>
          <w:rFonts w:ascii="Times New Roman" w:hAnsi="Times New Roman"/>
          <w:b/>
          <w:rPrChange w:id="1288" w:author="Moritz Lautenbach" w:date="2014-04-16T10:11:00Z">
            <w:rPr>
              <w:b/>
              <w:lang w:val="en-US"/>
            </w:rPr>
          </w:rPrChange>
        </w:rPr>
        <w:t>ERW:</w:t>
      </w:r>
      <w:r w:rsidRPr="00B0162A">
        <w:rPr>
          <w:rFonts w:ascii="Times New Roman" w:hAnsi="Times New Roman"/>
          <w:rPrChange w:id="1289" w:author="Moritz Lautenbach" w:date="2014-04-16T10:11:00Z">
            <w:rPr>
              <w:lang w:val="en-US"/>
            </w:rPr>
          </w:rPrChange>
        </w:rPr>
        <w:tab/>
      </w:r>
      <w:r w:rsidRPr="00B0162A">
        <w:rPr>
          <w:rFonts w:ascii="Times New Roman" w:hAnsi="Times New Roman"/>
          <w:b/>
          <w:rPrChange w:id="1290" w:author="Moritz Lautenbach" w:date="2014-04-16T10:11:00Z">
            <w:rPr>
              <w:b/>
              <w:lang w:val="en-US"/>
            </w:rPr>
          </w:rPrChange>
        </w:rPr>
        <w:t>((</w:t>
      </w:r>
      <w:r w:rsidRPr="00B0162A">
        <w:rPr>
          <w:rFonts w:ascii="Times New Roman" w:hAnsi="Times New Roman"/>
          <w:rPrChange w:id="1291" w:author="Moritz Lautenbach" w:date="2014-04-16T10:11:00Z">
            <w:rPr>
              <w:lang w:val="en-US"/>
            </w:rPr>
          </w:rPrChange>
        </w:rPr>
        <w:t>hustet</w:t>
      </w:r>
      <w:r w:rsidRPr="00B0162A">
        <w:rPr>
          <w:rFonts w:ascii="Times New Roman" w:hAnsi="Times New Roman"/>
          <w:b/>
          <w:rPrChange w:id="1292" w:author="Moritz Lautenbach" w:date="2014-04-16T10:11:00Z">
            <w:rPr>
              <w:b/>
              <w:lang w:val="en-US"/>
            </w:rPr>
          </w:rPrChange>
        </w:rPr>
        <w:t>))</w:t>
      </w:r>
      <w:r w:rsidRPr="00B0162A">
        <w:rPr>
          <w:rFonts w:ascii="Times New Roman" w:hAnsi="Times New Roman"/>
          <w:rPrChange w:id="1293" w:author="Moritz Lautenbach" w:date="2014-04-16T10:11:00Z">
            <w:rPr>
              <w:lang w:val="en-US"/>
            </w:rPr>
          </w:rPrChange>
        </w:rPr>
        <w:t>.</w:t>
      </w:r>
    </w:p>
    <w:p w14:paraId="7092D9F6" w14:textId="77777777" w:rsidR="000959A2" w:rsidRPr="00B0162A" w:rsidRDefault="000959A2">
      <w:pPr>
        <w:pStyle w:val="SimpleEXMARaLDA"/>
        <w:ind w:left="482"/>
        <w:rPr>
          <w:rFonts w:ascii="Times New Roman" w:hAnsi="Times New Roman"/>
          <w:rPrChange w:id="1294" w:author="Moritz Lautenbach" w:date="2014-04-16T10:11:00Z">
            <w:rPr>
              <w:lang w:val="en-US"/>
            </w:rPr>
          </w:rPrChange>
        </w:rPr>
      </w:pPr>
      <w:r w:rsidRPr="00B0162A">
        <w:rPr>
          <w:rFonts w:ascii="Times New Roman" w:hAnsi="Times New Roman"/>
          <w:b/>
          <w:rPrChange w:id="1295" w:author="Moritz Lautenbach" w:date="2014-04-16T10:11:00Z">
            <w:rPr>
              <w:b/>
              <w:lang w:val="en-US"/>
            </w:rPr>
          </w:rPrChange>
        </w:rPr>
        <w:t>KLA:</w:t>
      </w:r>
      <w:r w:rsidRPr="00B0162A">
        <w:rPr>
          <w:rFonts w:ascii="Times New Roman" w:hAnsi="Times New Roman"/>
          <w:rPrChange w:id="1296" w:author="Moritz Lautenbach" w:date="2014-04-16T10:11:00Z">
            <w:rPr>
              <w:lang w:val="en-US"/>
            </w:rPr>
          </w:rPrChange>
        </w:rPr>
        <w:tab/>
        <w:t>...</w:t>
      </w:r>
    </w:p>
    <w:p w14:paraId="4CC0B411" w14:textId="77777777" w:rsidR="000959A2" w:rsidRPr="00B0162A" w:rsidRDefault="000959A2">
      <w:pPr>
        <w:pStyle w:val="SimpleEXMARaLDA"/>
        <w:ind w:left="482"/>
        <w:rPr>
          <w:rFonts w:ascii="Times New Roman" w:hAnsi="Times New Roman"/>
          <w:rPrChange w:id="1297" w:author="Moritz Lautenbach" w:date="2014-04-16T10:11:00Z">
            <w:rPr>
              <w:lang w:val="en-US"/>
            </w:rPr>
          </w:rPrChange>
        </w:rPr>
      </w:pPr>
      <w:r w:rsidRPr="00B0162A">
        <w:rPr>
          <w:rFonts w:ascii="Times New Roman" w:hAnsi="Times New Roman"/>
          <w:b/>
          <w:rPrChange w:id="1298" w:author="Moritz Lautenbach" w:date="2014-04-16T10:11:00Z">
            <w:rPr>
              <w:b/>
              <w:lang w:val="en-US"/>
            </w:rPr>
          </w:rPrChange>
        </w:rPr>
        <w:t>KLA:</w:t>
      </w:r>
      <w:r w:rsidRPr="00B0162A">
        <w:rPr>
          <w:rFonts w:ascii="Times New Roman" w:hAnsi="Times New Roman"/>
          <w:rPrChange w:id="1299" w:author="Moritz Lautenbach" w:date="2014-04-16T10:11:00Z">
            <w:rPr>
              <w:lang w:val="en-US"/>
            </w:rPr>
          </w:rPrChange>
        </w:rPr>
        <w:tab/>
      </w:r>
      <w:r w:rsidRPr="00B0162A">
        <w:rPr>
          <w:rFonts w:ascii="Times New Roman" w:hAnsi="Times New Roman"/>
          <w:b/>
          <w:rPrChange w:id="1300" w:author="Moritz Lautenbach" w:date="2014-04-16T10:11:00Z">
            <w:rPr>
              <w:b/>
              <w:lang w:val="en-US"/>
            </w:rPr>
          </w:rPrChange>
        </w:rPr>
        <w:t>((</w:t>
      </w:r>
      <w:r w:rsidRPr="00B0162A">
        <w:rPr>
          <w:rFonts w:ascii="Times New Roman" w:hAnsi="Times New Roman"/>
          <w:rPrChange w:id="1301" w:author="Moritz Lautenbach" w:date="2014-04-16T10:11:00Z">
            <w:rPr>
              <w:lang w:val="en-US"/>
            </w:rPr>
          </w:rPrChange>
        </w:rPr>
        <w:t>hustet</w:t>
      </w:r>
      <w:r w:rsidRPr="00B0162A">
        <w:rPr>
          <w:rFonts w:ascii="Times New Roman" w:hAnsi="Times New Roman"/>
          <w:b/>
          <w:rPrChange w:id="1302" w:author="Moritz Lautenbach" w:date="2014-04-16T10:11:00Z">
            <w:rPr>
              <w:b/>
              <w:lang w:val="en-US"/>
            </w:rPr>
          </w:rPrChange>
        </w:rPr>
        <w:t>))</w:t>
      </w:r>
      <w:r w:rsidRPr="00B0162A">
        <w:rPr>
          <w:rFonts w:ascii="Times New Roman" w:hAnsi="Times New Roman"/>
          <w:rPrChange w:id="1303" w:author="Moritz Lautenbach" w:date="2014-04-16T10:11:00Z">
            <w:rPr>
              <w:lang w:val="en-US"/>
            </w:rPr>
          </w:rPrChange>
        </w:rPr>
        <w:t xml:space="preserve"> Wa/?</w:t>
      </w:r>
    </w:p>
    <w:p w14:paraId="17C8DA34" w14:textId="77777777" w:rsidR="000959A2" w:rsidRPr="00B0162A" w:rsidRDefault="000959A2">
      <w:pPr>
        <w:pStyle w:val="Standard-BlockCharCharChar"/>
        <w:rPr>
          <w:rPrChange w:id="1304" w:author="Moritz Lautenbach" w:date="2014-04-16T10:11:00Z">
            <w:rPr>
              <w:lang w:val="en-US"/>
            </w:rPr>
          </w:rPrChange>
        </w:rPr>
      </w:pPr>
    </w:p>
    <w:p w14:paraId="0F67B132" w14:textId="77777777" w:rsidR="000959A2" w:rsidRPr="00155B02" w:rsidRDefault="000959A2" w:rsidP="00BC7D6E">
      <w:pPr>
        <w:pStyle w:val="berschrift3"/>
        <w:numPr>
          <w:ilvl w:val="2"/>
          <w:numId w:val="84"/>
        </w:numPr>
        <w:ind w:left="482" w:hanging="482"/>
        <w:rPr>
          <w:rFonts w:cs="Times New Roman"/>
          <w:lang w:val="en-GB"/>
        </w:rPr>
      </w:pPr>
      <w:bookmarkStart w:id="1305" w:name="_Toc227559821"/>
      <w:bookmarkStart w:id="1306" w:name="_Toc69130042"/>
      <w:bookmarkStart w:id="1307" w:name="_Toc69129901"/>
      <w:bookmarkStart w:id="1308" w:name="_Toc399422020"/>
      <w:r w:rsidRPr="00155B02">
        <w:rPr>
          <w:rFonts w:cs="Times New Roman"/>
          <w:lang w:val="en-GB"/>
        </w:rPr>
        <w:t>Troubleshooting and Segmentation</w:t>
      </w:r>
      <w:bookmarkEnd w:id="1305"/>
      <w:bookmarkEnd w:id="1306"/>
      <w:bookmarkEnd w:id="1307"/>
      <w:bookmarkEnd w:id="1308"/>
    </w:p>
    <w:p w14:paraId="18057667" w14:textId="77777777" w:rsidR="000959A2" w:rsidRPr="00155B02" w:rsidRDefault="000959A2">
      <w:pPr>
        <w:pStyle w:val="Standard-BlockCharCharChar"/>
        <w:rPr>
          <w:lang w:val="en-GB"/>
        </w:rPr>
      </w:pPr>
      <w:r w:rsidRPr="00155B02">
        <w:rPr>
          <w:lang w:val="en-GB"/>
        </w:rPr>
        <w:t>Due to the fact that the segmentation algorithm relies on the regularities of the transcription system, segmentation problems may arise when these regularities are not adhered to while transcribing,</w:t>
      </w:r>
      <w:del w:id="1309" w:author="Moritz Lautenbach" w:date="2014-04-16T10:11:00Z">
        <w:r w:rsidRPr="00155B02" w:rsidDel="00FC7598">
          <w:rPr>
            <w:lang w:val="en-GB"/>
          </w:rPr>
          <w:delText xml:space="preserve">  </w:delText>
        </w:r>
      </w:del>
      <w:ins w:id="1310" w:author="Moritz Lautenbach" w:date="2014-04-16T10:11:00Z">
        <w:r w:rsidRPr="00155B02">
          <w:rPr>
            <w:lang w:val="en-GB"/>
          </w:rPr>
          <w:t xml:space="preserve"> </w:t>
        </w:r>
      </w:ins>
      <w:r w:rsidRPr="00155B02">
        <w:rPr>
          <w:lang w:val="en-GB"/>
        </w:rPr>
        <w:t xml:space="preserve">i.e. when certain transcription symbols are not used as specified by the </w:t>
      </w:r>
      <w:r w:rsidRPr="00155B02">
        <w:rPr>
          <w:lang w:val="en-GB"/>
        </w:rPr>
        <w:lastRenderedPageBreak/>
        <w:t>convention.</w:t>
      </w:r>
    </w:p>
    <w:p w14:paraId="249BF97A" w14:textId="379E161C" w:rsidR="000959A2" w:rsidRPr="00155B02" w:rsidRDefault="000959A2">
      <w:pPr>
        <w:pStyle w:val="Standard-BlockCharCharChar"/>
        <w:rPr>
          <w:lang w:val="en-GB"/>
        </w:rPr>
      </w:pPr>
      <w:r w:rsidRPr="00155B02">
        <w:rPr>
          <w:lang w:val="en-GB"/>
        </w:rPr>
        <w:t>In the following example the non</w:t>
      </w:r>
      <w:ins w:id="1311" w:author="Moritz Lautenbach" w:date="2014-04-16T10:48:00Z">
        <w:r w:rsidRPr="00155B02">
          <w:rPr>
            <w:lang w:val="en-GB"/>
          </w:rPr>
          <w:t>-</w:t>
        </w:r>
      </w:ins>
      <w:del w:id="1312" w:author="Moritz Lautenbach" w:date="2014-04-16T10:48:00Z">
        <w:r w:rsidRPr="00155B02" w:rsidDel="00133DC0">
          <w:rPr>
            <w:lang w:val="en-GB"/>
          </w:rPr>
          <w:delText xml:space="preserve"> </w:delText>
        </w:r>
      </w:del>
      <w:r w:rsidRPr="00155B02">
        <w:rPr>
          <w:lang w:val="en-GB"/>
        </w:rPr>
        <w:t xml:space="preserve">phonological unit </w:t>
      </w:r>
      <w:r w:rsidR="00007CB6" w:rsidRPr="00155B02">
        <w:rPr>
          <w:lang w:val="en-GB"/>
        </w:rPr>
        <w:t>„</w:t>
      </w:r>
      <w:r w:rsidRPr="00155B02">
        <w:rPr>
          <w:lang w:val="en-GB"/>
        </w:rPr>
        <w:t>coughs</w:t>
      </w:r>
      <w:r w:rsidR="00E6350C" w:rsidRPr="00155B02">
        <w:rPr>
          <w:lang w:val="en-GB"/>
        </w:rPr>
        <w:t>“</w:t>
      </w:r>
      <w:r w:rsidRPr="00155B02">
        <w:rPr>
          <w:lang w:val="en-GB"/>
        </w:rPr>
        <w:t xml:space="preserve"> is not marked as defined by the convention, i.e. with a pair of round brackets at the beginning and at the end, as specified in HIAT. Here the brackets at the end are missing</w:t>
      </w:r>
      <w:del w:id="1313" w:author="Moritz Lautenbach" w:date="2014-04-16T10:48:00Z">
        <w:r w:rsidRPr="00155B02" w:rsidDel="00133DC0">
          <w:rPr>
            <w:lang w:val="en-GB"/>
          </w:rPr>
          <w:delText xml:space="preserve"> </w:delText>
        </w:r>
      </w:del>
      <w:r w:rsidRPr="00155B02">
        <w:rPr>
          <w:lang w:val="en-GB"/>
        </w:rPr>
        <w:t>:</w:t>
      </w:r>
    </w:p>
    <w:p w14:paraId="0EBE8FAB" w14:textId="77777777" w:rsidR="000959A2" w:rsidRPr="00155B02" w:rsidRDefault="000959A2">
      <w:pPr>
        <w:pStyle w:val="Standard-BlockCharCharChar"/>
        <w:rPr>
          <w:lang w:val="en-GB"/>
        </w:rPr>
      </w:pPr>
    </w:p>
    <w:p w14:paraId="3F9A5E80" w14:textId="77777777" w:rsidR="000959A2" w:rsidRPr="00155B02" w:rsidRDefault="00D84B31">
      <w:pPr>
        <w:pStyle w:val="BildChar"/>
        <w:rPr>
          <w:rFonts w:ascii="Times New Roman" w:hAnsi="Times New Roman"/>
          <w:lang w:val="en-GB"/>
        </w:rPr>
      </w:pPr>
      <w:r>
        <w:rPr>
          <w:rFonts w:ascii="Times New Roman" w:hAnsi="Times New Roman"/>
          <w:lang w:val="en-GB"/>
        </w:rPr>
        <w:pict w14:anchorId="2F35678C">
          <v:shape id="_x0000_i1241" type="#_x0000_t75" style="width:326.25pt;height:62.25pt" filled="t">
            <v:fill color2="black"/>
            <v:imagedata r:id="rId277" o:title=""/>
          </v:shape>
        </w:pict>
      </w:r>
    </w:p>
    <w:p w14:paraId="20282400" w14:textId="77777777" w:rsidR="000959A2" w:rsidRPr="00155B02" w:rsidRDefault="000959A2">
      <w:pPr>
        <w:pStyle w:val="Standard-BlockCharCharChar"/>
        <w:rPr>
          <w:lang w:val="en-GB"/>
        </w:rPr>
      </w:pPr>
    </w:p>
    <w:p w14:paraId="3EF9E320" w14:textId="44A01889" w:rsidR="000959A2" w:rsidRPr="00155B02" w:rsidRDefault="000959A2">
      <w:pPr>
        <w:pStyle w:val="Standard-BlockCharCharChar"/>
        <w:rPr>
          <w:lang w:val="en-GB"/>
        </w:rPr>
      </w:pPr>
      <w:r w:rsidRPr="00155B02">
        <w:rPr>
          <w:lang w:val="en-GB"/>
        </w:rPr>
        <w:t xml:space="preserve">Menu items that require a segmentation (e.g. </w:t>
      </w:r>
      <w:r w:rsidR="00007CB6" w:rsidRPr="00155B02">
        <w:rPr>
          <w:lang w:val="en-GB"/>
        </w:rPr>
        <w:t>„</w:t>
      </w:r>
      <w:r w:rsidRPr="00155B02">
        <w:rPr>
          <w:lang w:val="en-GB"/>
        </w:rPr>
        <w:t>Transcription &gt; Count segments...</w:t>
      </w:r>
      <w:ins w:id="1314" w:author="Moritz Lautenbach" w:date="2014-04-16T10:48:00Z">
        <w:r w:rsidRPr="00155B02">
          <w:rPr>
            <w:lang w:val="en-GB"/>
          </w:rPr>
          <w:t>”</w:t>
        </w:r>
      </w:ins>
      <w:r w:rsidRPr="00155B02">
        <w:rPr>
          <w:lang w:val="en-GB"/>
        </w:rPr>
        <w:t>) will prompt the following error message:</w:t>
      </w:r>
    </w:p>
    <w:p w14:paraId="138B1546" w14:textId="77777777" w:rsidR="000959A2" w:rsidRPr="00155B02" w:rsidRDefault="000959A2">
      <w:pPr>
        <w:pStyle w:val="Standard-BlockCharCharChar"/>
        <w:rPr>
          <w:lang w:val="en-GB"/>
        </w:rPr>
      </w:pPr>
    </w:p>
    <w:p w14:paraId="59BBDF51" w14:textId="77777777" w:rsidR="000959A2" w:rsidRPr="00155B02" w:rsidRDefault="00D84B31">
      <w:pPr>
        <w:pStyle w:val="BildChar"/>
        <w:rPr>
          <w:rFonts w:ascii="Times New Roman" w:hAnsi="Times New Roman"/>
          <w:lang w:val="en-GB"/>
        </w:rPr>
      </w:pPr>
      <w:r>
        <w:rPr>
          <w:rFonts w:ascii="Times New Roman" w:hAnsi="Times New Roman"/>
          <w:lang w:val="en-GB"/>
        </w:rPr>
        <w:pict w14:anchorId="2ED22B65">
          <v:shape id="_x0000_i1242" type="#_x0000_t75" style="width:201pt;height:100.5pt" filled="t">
            <v:fill color2="black"/>
            <v:imagedata r:id="rId278" o:title=""/>
          </v:shape>
        </w:pict>
      </w:r>
    </w:p>
    <w:p w14:paraId="17730BCE" w14:textId="77777777" w:rsidR="000959A2" w:rsidRPr="00155B02" w:rsidRDefault="000959A2">
      <w:pPr>
        <w:rPr>
          <w:rFonts w:ascii="Times New Roman" w:hAnsi="Times New Roman" w:cs="Times New Roman"/>
          <w:lang w:val="en-GB"/>
        </w:rPr>
      </w:pPr>
    </w:p>
    <w:p w14:paraId="3398AE76" w14:textId="48412D7E" w:rsidR="000959A2" w:rsidRPr="00155B02" w:rsidRDefault="000959A2">
      <w:pPr>
        <w:pStyle w:val="Standard-BlockCharCharChar"/>
        <w:rPr>
          <w:lang w:val="en-GB"/>
        </w:rPr>
      </w:pPr>
      <w:r w:rsidRPr="00155B02">
        <w:rPr>
          <w:lang w:val="en-GB"/>
        </w:rPr>
        <w:t xml:space="preserve">This contains information on the cause of the error – </w:t>
      </w:r>
      <w:r w:rsidR="00007CB6" w:rsidRPr="00155B02">
        <w:rPr>
          <w:lang w:val="en-GB"/>
        </w:rPr>
        <w:t>„</w:t>
      </w:r>
      <w:r w:rsidRPr="00155B02">
        <w:rPr>
          <w:lang w:val="en-GB"/>
        </w:rPr>
        <w:t>Only close parenthesis allowed</w:t>
      </w:r>
      <w:r w:rsidR="00E6350C" w:rsidRPr="00155B02">
        <w:rPr>
          <w:lang w:val="en-GB"/>
        </w:rPr>
        <w:t>“</w:t>
      </w:r>
      <w:r w:rsidRPr="00155B02">
        <w:rPr>
          <w:lang w:val="en-GB"/>
        </w:rPr>
        <w:t xml:space="preserve">, means that at the position in question only one closing bracket may be inserted and allows the editing of all segmentation errors in one dialog (see </w:t>
      </w:r>
      <w:r w:rsidR="00007CB6" w:rsidRPr="00155B02">
        <w:rPr>
          <w:lang w:val="en-GB"/>
        </w:rPr>
        <w:t>„</w:t>
      </w:r>
      <w:r w:rsidRPr="00155B02">
        <w:rPr>
          <w:lang w:val="en-GB"/>
        </w:rPr>
        <w:t>Transcription &gt; Segmentation Errors...</w:t>
      </w:r>
      <w:r w:rsidR="00E6350C" w:rsidRPr="00155B02">
        <w:rPr>
          <w:lang w:val="en-GB"/>
        </w:rPr>
        <w:t>“</w:t>
      </w:r>
      <w:r w:rsidRPr="00155B02">
        <w:rPr>
          <w:lang w:val="en-GB"/>
        </w:rPr>
        <w:t>).</w:t>
      </w:r>
    </w:p>
    <w:p w14:paraId="0369A96E" w14:textId="77777777" w:rsidR="000959A2" w:rsidRPr="00155B02" w:rsidRDefault="000959A2">
      <w:pPr>
        <w:pStyle w:val="Standard-BlockCharCharChar"/>
        <w:rPr>
          <w:lang w:val="en-GB"/>
        </w:rPr>
      </w:pPr>
    </w:p>
    <w:p w14:paraId="07959C28" w14:textId="77777777" w:rsidR="000959A2" w:rsidRPr="00155B02" w:rsidRDefault="000959A2">
      <w:pPr>
        <w:pStyle w:val="Standard-BlockCharCharChar"/>
        <w:rPr>
          <w:lang w:val="en-GB"/>
        </w:rPr>
      </w:pPr>
    </w:p>
    <w:p w14:paraId="1194710B" w14:textId="77777777" w:rsidR="000959A2" w:rsidRPr="00155B02" w:rsidRDefault="000959A2">
      <w:pPr>
        <w:pStyle w:val="berschrift2"/>
        <w:rPr>
          <w:lang w:val="en-GB"/>
        </w:rPr>
      </w:pPr>
      <w:bookmarkStart w:id="1315" w:name="_Toc69130066"/>
      <w:bookmarkStart w:id="1316" w:name="_Toc69129925"/>
      <w:bookmarkStart w:id="1317" w:name="_Toc55213933"/>
    </w:p>
    <w:p w14:paraId="06C1638E" w14:textId="77777777" w:rsidR="000959A2" w:rsidRPr="00155B02" w:rsidRDefault="000959A2">
      <w:pPr>
        <w:pStyle w:val="berschrift2"/>
        <w:rPr>
          <w:lang w:val="en-GB"/>
        </w:rPr>
      </w:pPr>
    </w:p>
    <w:p w14:paraId="4414E6AC" w14:textId="77777777" w:rsidR="000959A2" w:rsidRPr="00155B02" w:rsidRDefault="000959A2">
      <w:pPr>
        <w:pStyle w:val="berschrift2"/>
        <w:rPr>
          <w:lang w:val="en-GB"/>
        </w:rPr>
      </w:pPr>
    </w:p>
    <w:p w14:paraId="70E23524" w14:textId="49278D7D" w:rsidR="000959A2" w:rsidRPr="00155B02" w:rsidRDefault="000959A2">
      <w:pPr>
        <w:pStyle w:val="berschrift2"/>
        <w:rPr>
          <w:lang w:val="en-GB"/>
        </w:rPr>
      </w:pPr>
      <w:bookmarkStart w:id="1318" w:name="_Toc399422021"/>
      <w:r w:rsidRPr="00155B02">
        <w:rPr>
          <w:lang w:val="en-GB"/>
        </w:rPr>
        <w:t>Segmentation: </w:t>
      </w:r>
      <w:r w:rsidR="00E6350C" w:rsidRPr="00155B02">
        <w:rPr>
          <w:lang w:val="en-GB"/>
        </w:rPr>
        <w:t>“</w:t>
      </w:r>
      <w:r w:rsidRPr="00155B02">
        <w:rPr>
          <w:lang w:val="en-GB"/>
        </w:rPr>
        <w:t>HIAT: Utterance and Words</w:t>
      </w:r>
      <w:r w:rsidR="00E6350C" w:rsidRPr="00155B02">
        <w:rPr>
          <w:lang w:val="en-GB"/>
        </w:rPr>
        <w:t>“</w:t>
      </w:r>
      <w:bookmarkEnd w:id="1315"/>
      <w:bookmarkEnd w:id="1316"/>
      <w:bookmarkEnd w:id="1317"/>
      <w:bookmarkEnd w:id="1318"/>
    </w:p>
    <w:p w14:paraId="311D8C0F" w14:textId="77777777" w:rsidR="000959A2" w:rsidRPr="00155B02" w:rsidRDefault="000959A2">
      <w:pPr>
        <w:pStyle w:val="Standard-BlockCharCharChar"/>
        <w:rPr>
          <w:lang w:val="en-GB"/>
        </w:rPr>
      </w:pPr>
    </w:p>
    <w:p w14:paraId="5592D72B" w14:textId="21BEA1F2" w:rsidR="000959A2" w:rsidRPr="00155B02" w:rsidRDefault="000959A2">
      <w:pPr>
        <w:pStyle w:val="Standard-BlockCharCharChar"/>
        <w:rPr>
          <w:lang w:val="en-GB"/>
        </w:rPr>
      </w:pPr>
      <w:r w:rsidRPr="00155B02">
        <w:rPr>
          <w:lang w:val="en-GB"/>
        </w:rPr>
        <w:t>All signs that are not listed in the following table will be treated as parts of words in the EXMARaLDA Partitur-</w:t>
      </w:r>
      <w:r w:rsidR="00C11634" w:rsidRPr="00155B02">
        <w:rPr>
          <w:lang w:val="en-GB"/>
        </w:rPr>
        <w:t>Editor</w:t>
      </w:r>
      <w:r w:rsidRPr="00155B02">
        <w:rPr>
          <w:lang w:val="en-GB"/>
        </w:rPr>
        <w:t xml:space="preserve"> (Unless they are part of a </w:t>
      </w:r>
      <w:del w:id="1319" w:author="Moritz Lautenbach" w:date="2014-04-16T10:49:00Z">
        <w:r w:rsidRPr="00155B02" w:rsidDel="00133DC0">
          <w:rPr>
            <w:lang w:val="en-GB"/>
          </w:rPr>
          <w:delText xml:space="preserve">non </w:delText>
        </w:r>
      </w:del>
      <w:ins w:id="1320" w:author="Moritz Lautenbach" w:date="2014-04-16T10:49:00Z">
        <w:r w:rsidRPr="00155B02">
          <w:rPr>
            <w:lang w:val="en-GB"/>
          </w:rPr>
          <w:t>non-</w:t>
        </w:r>
      </w:ins>
      <w:r w:rsidRPr="00155B02">
        <w:rPr>
          <w:lang w:val="en-GB"/>
        </w:rPr>
        <w:t>phonological entry).</w:t>
      </w:r>
    </w:p>
    <w:p w14:paraId="7D555D8A"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539"/>
        <w:gridCol w:w="2578"/>
        <w:gridCol w:w="4063"/>
      </w:tblGrid>
      <w:tr w:rsidR="000959A2" w:rsidRPr="00155B02" w14:paraId="4288BC04"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D9D9D9"/>
          </w:tcPr>
          <w:p w14:paraId="4EF27DEE"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578" w:type="dxa"/>
            <w:tcBorders>
              <w:top w:val="single" w:sz="4" w:space="0" w:color="000000"/>
              <w:left w:val="single" w:sz="4" w:space="0" w:color="000000"/>
              <w:bottom w:val="single" w:sz="4" w:space="0" w:color="000000"/>
              <w:right w:val="single" w:sz="4" w:space="0" w:color="000000"/>
            </w:tcBorders>
            <w:shd w:val="clear" w:color="auto" w:fill="D9D9D9"/>
          </w:tcPr>
          <w:p w14:paraId="47D5E49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4063" w:type="dxa"/>
            <w:tcBorders>
              <w:top w:val="single" w:sz="4" w:space="0" w:color="000000"/>
              <w:left w:val="single" w:sz="4" w:space="0" w:color="000000"/>
              <w:bottom w:val="single" w:sz="4" w:space="0" w:color="000000"/>
              <w:right w:val="single" w:sz="4" w:space="0" w:color="000000"/>
            </w:tcBorders>
            <w:shd w:val="clear" w:color="auto" w:fill="D9D9D9"/>
          </w:tcPr>
          <w:p w14:paraId="73B003A5"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Explanation</w:t>
            </w:r>
          </w:p>
        </w:tc>
      </w:tr>
      <w:tr w:rsidR="000959A2" w:rsidRPr="00D84B31" w14:paraId="41BDE429"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12A1AEA9" w14:textId="77777777" w:rsidR="000959A2" w:rsidRPr="00155B02" w:rsidRDefault="000959A2">
            <w:pPr>
              <w:rPr>
                <w:rFonts w:ascii="Times New Roman" w:hAnsi="Times New Roman" w:cs="Times New Roman"/>
                <w:bCs/>
                <w:lang w:val="en-GB"/>
              </w:rPr>
            </w:pPr>
            <w:bookmarkStart w:id="1321" w:name="UtteranceEndSymbols"/>
            <w:r w:rsidRPr="00155B02">
              <w:rPr>
                <w:rFonts w:ascii="Times New Roman" w:hAnsi="Times New Roman" w:cs="Times New Roman"/>
                <w:bCs/>
                <w:lang w:val="en-GB"/>
              </w:rPr>
              <w:lastRenderedPageBreak/>
              <w:t>UtteranceEnd</w:t>
            </w:r>
            <w:ins w:id="1322" w:author="Moritz Lautenbach" w:date="2014-04-16T10:53:00Z">
              <w:r w:rsidRPr="00155B02">
                <w:rPr>
                  <w:rFonts w:ascii="Times New Roman" w:hAnsi="Times New Roman" w:cs="Times New Roman"/>
                  <w:bCs/>
                  <w:lang w:val="en-GB"/>
                </w:rPr>
                <w:t xml:space="preserve"> </w:t>
              </w:r>
            </w:ins>
            <w:r w:rsidRPr="00155B02">
              <w:rPr>
                <w:rFonts w:ascii="Times New Roman" w:hAnsi="Times New Roman" w:cs="Times New Roman"/>
                <w:bCs/>
                <w:lang w:val="en-GB"/>
              </w:rPr>
              <w:t>Symbols</w:t>
            </w:r>
            <w:bookmarkEnd w:id="1321"/>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FB64EA0"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FF34A08" w14:textId="77777777" w:rsidR="000959A2" w:rsidRPr="00155B02" w:rsidRDefault="000959A2">
            <w:pPr>
              <w:pStyle w:val="Standard-BlockCharCharChar"/>
              <w:spacing w:line="100" w:lineRule="atLeast"/>
              <w:jc w:val="left"/>
              <w:rPr>
                <w:lang w:val="en-GB"/>
              </w:rPr>
            </w:pPr>
            <w:r w:rsidRPr="00155B02">
              <w:rPr>
                <w:lang w:val="en-GB"/>
              </w:rPr>
              <w:t>Mark the end of an utterance (followed by a space if desired).</w:t>
            </w:r>
          </w:p>
          <w:p w14:paraId="636C030D" w14:textId="77777777" w:rsidR="000959A2" w:rsidRPr="00155B02" w:rsidRDefault="000959A2">
            <w:pPr>
              <w:pStyle w:val="Standard-BlockCharCharChar"/>
              <w:spacing w:line="100" w:lineRule="atLeast"/>
              <w:jc w:val="left"/>
              <w:rPr>
                <w:lang w:val="en-GB"/>
              </w:rPr>
            </w:pPr>
          </w:p>
        </w:tc>
      </w:tr>
      <w:tr w:rsidR="000959A2" w:rsidRPr="00D84B31" w14:paraId="21F0C237"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E6DBF4" w14:textId="77777777" w:rsidR="000959A2" w:rsidRPr="00155B02" w:rsidRDefault="000959A2">
            <w:pPr>
              <w:rPr>
                <w:rFonts w:ascii="Times New Roman" w:hAnsi="Times New Roman" w:cs="Times New Roman"/>
                <w:bCs/>
                <w:lang w:val="en-GB"/>
              </w:rPr>
            </w:pPr>
            <w:bookmarkStart w:id="1323" w:name="SpaceSymbols"/>
            <w:r w:rsidRPr="00155B02">
              <w:rPr>
                <w:rFonts w:ascii="Times New Roman" w:hAnsi="Times New Roman" w:cs="Times New Roman"/>
                <w:bCs/>
                <w:lang w:val="en-GB"/>
              </w:rPr>
              <w:t>SpaceSymbol</w:t>
            </w:r>
            <w:bookmarkEnd w:id="1323"/>
            <w:del w:id="1324" w:author="Moritz Lautenbach" w:date="2014-04-16T10:49:00Z">
              <w:r w:rsidRPr="00155B02" w:rsidDel="00133DC0">
                <w:rPr>
                  <w:rFonts w:ascii="Times New Roman" w:hAnsi="Times New Roman" w:cs="Times New Roman"/>
                  <w:bCs/>
                  <w:lang w:val="en-GB"/>
                </w:rPr>
                <w:delText>s</w:delText>
              </w:r>
            </w:del>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2F90D810"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color w:val="C0C0C0"/>
                <w:lang w:val="en-GB"/>
              </w:rPr>
              <w:t xml:space="preserve">|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2BDAF08" w14:textId="15433A32"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Marks the end of a word or is placed after a</w:t>
            </w:r>
            <w:ins w:id="1325" w:author="Moritz Lautenbach" w:date="2014-04-16T10:49:00Z">
              <w:r w:rsidRPr="00155B02">
                <w:rPr>
                  <w:rFonts w:ascii="Times New Roman" w:hAnsi="Times New Roman" w:cs="Times New Roman"/>
                  <w:lang w:val="en-GB"/>
                </w:rPr>
                <w:t>n</w:t>
              </w:r>
            </w:ins>
            <w:r w:rsidRPr="00155B02">
              <w:rPr>
                <w:rFonts w:ascii="Times New Roman" w:hAnsi="Times New Roman" w:cs="Times New Roman"/>
                <w:lang w:val="en-GB"/>
              </w:rPr>
              <w:t xml:space="preserve"> Utterance End Symbol or </w:t>
            </w:r>
            <w:r w:rsidR="00007CB6" w:rsidRPr="00155B02">
              <w:rPr>
                <w:rFonts w:ascii="Times New Roman" w:hAnsi="Times New Roman" w:cs="Times New Roman"/>
                <w:lang w:val="en-GB"/>
              </w:rPr>
              <w:t>„</w:t>
            </w:r>
            <w:r w:rsidRPr="00155B02">
              <w:rPr>
                <w:rFonts w:ascii="Times New Roman" w:hAnsi="Times New Roman" w:cs="Times New Roman"/>
                <w:lang w:val="en-GB"/>
              </w:rPr>
              <w:t>other punctuation</w:t>
            </w:r>
            <w:r w:rsidR="00E6350C" w:rsidRPr="00155B02">
              <w:rPr>
                <w:rFonts w:ascii="Times New Roman" w:hAnsi="Times New Roman" w:cs="Times New Roman"/>
                <w:lang w:val="en-GB"/>
              </w:rPr>
              <w:t>“</w:t>
            </w:r>
            <w:r w:rsidRPr="00155B02">
              <w:rPr>
                <w:rFonts w:ascii="Times New Roman" w:hAnsi="Times New Roman" w:cs="Times New Roman"/>
                <w:lang w:val="en-GB"/>
              </w:rPr>
              <w:t>.</w:t>
            </w:r>
          </w:p>
        </w:tc>
      </w:tr>
      <w:tr w:rsidR="000959A2" w:rsidRPr="00D84B31" w14:paraId="4E6F905E"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577892" w14:textId="77777777" w:rsidR="000959A2" w:rsidRPr="00155B02" w:rsidRDefault="000959A2">
            <w:pPr>
              <w:rPr>
                <w:rFonts w:ascii="Times New Roman" w:hAnsi="Times New Roman" w:cs="Times New Roman"/>
                <w:bCs/>
                <w:lang w:val="en-GB"/>
              </w:rPr>
            </w:pPr>
            <w:bookmarkStart w:id="1326" w:name="Quote"/>
            <w:r w:rsidRPr="00155B02">
              <w:rPr>
                <w:rFonts w:ascii="Times New Roman" w:hAnsi="Times New Roman" w:cs="Times New Roman"/>
                <w:bCs/>
                <w:lang w:val="en-GB"/>
              </w:rPr>
              <w:t>Quote</w:t>
            </w:r>
            <w:bookmarkEnd w:id="1326"/>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32B9428B" w14:textId="0D1EDC70" w:rsidR="000959A2" w:rsidRPr="00155B02" w:rsidRDefault="00007CB6">
            <w:pPr>
              <w:rPr>
                <w:rFonts w:ascii="Times New Roman" w:hAnsi="Times New Roman" w:cs="Times New Roman"/>
                <w:b/>
                <w:color w:val="C0C0C0"/>
                <w:lang w:val="en-GB"/>
              </w:rPr>
            </w:pPr>
            <w:r w:rsidRPr="00155B02">
              <w:rPr>
                <w:rFonts w:ascii="Times New Roman" w:hAnsi="Times New Roman" w:cs="Times New Roman"/>
                <w:b/>
                <w:bCs/>
                <w:lang w:val="en-GB"/>
              </w:rPr>
              <w:t>„</w:t>
            </w:r>
            <w:r w:rsidR="000959A2"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083AAF9B" w14:textId="77777777" w:rsidR="000959A2" w:rsidRPr="00155B02" w:rsidRDefault="000959A2" w:rsidP="00E17DA5">
            <w:pPr>
              <w:pStyle w:val="Standard-BlockCharCharChar"/>
              <w:spacing w:line="100" w:lineRule="atLeast"/>
              <w:jc w:val="left"/>
              <w:rPr>
                <w:lang w:val="en-GB"/>
              </w:rPr>
            </w:pPr>
            <w:r w:rsidRPr="00155B02">
              <w:rPr>
                <w:lang w:val="en-GB"/>
              </w:rPr>
              <w:t xml:space="preserve">Marks the beginning and the end of </w:t>
            </w:r>
            <w:del w:id="1327" w:author="Moritz Lautenbach" w:date="2014-04-16T10:50:00Z">
              <w:r w:rsidRPr="00155B02" w:rsidDel="00133DC0">
                <w:rPr>
                  <w:lang w:val="en-GB"/>
                </w:rPr>
                <w:delText xml:space="preserve">the </w:delText>
              </w:r>
            </w:del>
            <w:r w:rsidRPr="00155B02">
              <w:rPr>
                <w:lang w:val="en-GB"/>
              </w:rPr>
              <w:t>reported speech</w:t>
            </w:r>
            <w:del w:id="1328" w:author="Moritz Lautenbach" w:date="2014-04-16T10:50:00Z">
              <w:r w:rsidRPr="00155B02" w:rsidDel="00133DC0">
                <w:rPr>
                  <w:lang w:val="en-GB"/>
                </w:rPr>
                <w:delText xml:space="preserve"> </w:delText>
              </w:r>
            </w:del>
            <w:r w:rsidRPr="00155B02">
              <w:rPr>
                <w:lang w:val="en-GB"/>
              </w:rPr>
              <w:t>. Utterance End Symbols within reported speech are ignored.</w:t>
            </w:r>
          </w:p>
        </w:tc>
      </w:tr>
      <w:tr w:rsidR="000959A2" w:rsidRPr="00155B02" w14:paraId="3E7C4E8C"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90255CB" w14:textId="77777777" w:rsidR="000959A2" w:rsidRPr="00155B02" w:rsidRDefault="000959A2">
            <w:pPr>
              <w:rPr>
                <w:rFonts w:ascii="Times New Roman" w:hAnsi="Times New Roman" w:cs="Times New Roman"/>
                <w:bCs/>
                <w:lang w:val="en-GB"/>
              </w:rPr>
            </w:pPr>
            <w:bookmarkStart w:id="1329" w:name="OpenParenthesis"/>
            <w:r w:rsidRPr="00155B02">
              <w:rPr>
                <w:rFonts w:ascii="Times New Roman" w:hAnsi="Times New Roman" w:cs="Times New Roman"/>
                <w:bCs/>
                <w:lang w:val="en-GB"/>
              </w:rPr>
              <w:t>OpenParenthesis</w:t>
            </w:r>
            <w:bookmarkEnd w:id="1329"/>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9A218F2"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3AA3F1B4" w14:textId="1213BFB0" w:rsidR="000959A2" w:rsidRPr="00155B02" w:rsidRDefault="000959A2" w:rsidP="00E17DA5">
            <w:pPr>
              <w:pStyle w:val="Standard-BlockCharCharChar"/>
              <w:spacing w:line="100" w:lineRule="atLeast"/>
              <w:jc w:val="left"/>
              <w:rPr>
                <w:lang w:val="en-GB"/>
              </w:rPr>
            </w:pPr>
            <w:r w:rsidRPr="00155B02">
              <w:rPr>
                <w:lang w:val="en-GB"/>
              </w:rPr>
              <w:t xml:space="preserve">A double occurrence marks the beginning of a </w:t>
            </w:r>
            <w:del w:id="1330" w:author="Moritz Lautenbach" w:date="2014-04-16T10:50:00Z">
              <w:r w:rsidRPr="00155B02" w:rsidDel="00133DC0">
                <w:rPr>
                  <w:lang w:val="en-GB"/>
                </w:rPr>
                <w:delText xml:space="preserve">non </w:delText>
              </w:r>
            </w:del>
            <w:ins w:id="1331" w:author="Moritz Lautenbach" w:date="2014-04-16T10:50:00Z">
              <w:r w:rsidRPr="00155B02">
                <w:rPr>
                  <w:lang w:val="en-GB"/>
                </w:rPr>
                <w:t>non-</w:t>
              </w:r>
            </w:ins>
            <w:r w:rsidRPr="00155B02">
              <w:rPr>
                <w:lang w:val="en-GB"/>
              </w:rPr>
              <w:t xml:space="preserve">phonological segment. A single occurrence is treated like </w:t>
            </w:r>
            <w:r w:rsidR="00007CB6" w:rsidRPr="00155B02">
              <w:rPr>
                <w:lang w:val="en-GB"/>
              </w:rPr>
              <w:t>„</w:t>
            </w:r>
            <w:r w:rsidRPr="00155B02">
              <w:rPr>
                <w:lang w:val="en-GB"/>
              </w:rPr>
              <w:t>other punctuation</w:t>
            </w:r>
            <w:r w:rsidR="00E6350C" w:rsidRPr="00155B02">
              <w:rPr>
                <w:lang w:val="en-GB"/>
              </w:rPr>
              <w:t>“</w:t>
            </w:r>
            <w:r w:rsidRPr="00155B02">
              <w:rPr>
                <w:lang w:val="en-GB"/>
              </w:rPr>
              <w:t>.</w:t>
            </w:r>
          </w:p>
        </w:tc>
      </w:tr>
      <w:tr w:rsidR="000959A2" w:rsidRPr="00155B02" w14:paraId="3F3010C9"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41DE27A0" w14:textId="77777777" w:rsidR="000959A2" w:rsidRPr="00155B02" w:rsidRDefault="000959A2">
            <w:pPr>
              <w:rPr>
                <w:rFonts w:ascii="Times New Roman" w:hAnsi="Times New Roman" w:cs="Times New Roman"/>
                <w:bCs/>
                <w:lang w:val="en-GB"/>
              </w:rPr>
            </w:pPr>
            <w:bookmarkStart w:id="1332" w:name="CloseParenthesis"/>
            <w:r w:rsidRPr="00155B02">
              <w:rPr>
                <w:rFonts w:ascii="Times New Roman" w:hAnsi="Times New Roman" w:cs="Times New Roman"/>
                <w:bCs/>
                <w:lang w:val="en-GB"/>
              </w:rPr>
              <w:t>CloseParenthesis</w:t>
            </w:r>
            <w:bookmarkEnd w:id="1332"/>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2A30C01"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41044E6" w14:textId="0BF50E90" w:rsidR="000959A2" w:rsidRPr="00155B02" w:rsidRDefault="000959A2" w:rsidP="00E17DA5">
            <w:pPr>
              <w:pStyle w:val="Standard-BlockCharCharChar"/>
              <w:spacing w:line="100" w:lineRule="atLeast"/>
              <w:jc w:val="left"/>
              <w:rPr>
                <w:lang w:val="en-GB"/>
              </w:rPr>
            </w:pPr>
            <w:r w:rsidRPr="00155B02">
              <w:rPr>
                <w:lang w:val="en-GB"/>
              </w:rPr>
              <w:t xml:space="preserve">A double occurrence marks the end of a </w:t>
            </w:r>
            <w:del w:id="1333" w:author="Moritz Lautenbach" w:date="2014-04-16T10:50:00Z">
              <w:r w:rsidRPr="00155B02" w:rsidDel="00133DC0">
                <w:rPr>
                  <w:lang w:val="en-GB"/>
                </w:rPr>
                <w:delText xml:space="preserve">non </w:delText>
              </w:r>
            </w:del>
            <w:ins w:id="1334" w:author="Moritz Lautenbach" w:date="2014-04-16T10:50:00Z">
              <w:r w:rsidRPr="00155B02">
                <w:rPr>
                  <w:lang w:val="en-GB"/>
                </w:rPr>
                <w:t>non-</w:t>
              </w:r>
            </w:ins>
            <w:r w:rsidRPr="00155B02">
              <w:rPr>
                <w:lang w:val="en-GB"/>
              </w:rPr>
              <w:t xml:space="preserve">phonological segment. A single occurrence is treated like </w:t>
            </w:r>
            <w:r w:rsidR="00007CB6" w:rsidRPr="00155B02">
              <w:rPr>
                <w:lang w:val="en-GB"/>
              </w:rPr>
              <w:t>„</w:t>
            </w:r>
            <w:r w:rsidRPr="00155B02">
              <w:rPr>
                <w:lang w:val="en-GB"/>
              </w:rPr>
              <w:t>other punctuation</w:t>
            </w:r>
            <w:r w:rsidR="00E6350C" w:rsidRPr="00155B02">
              <w:rPr>
                <w:lang w:val="en-GB"/>
              </w:rPr>
              <w:t>“</w:t>
            </w:r>
            <w:del w:id="1335" w:author="Moritz Lautenbach" w:date="2014-04-16T10:50:00Z">
              <w:r w:rsidRPr="00155B02" w:rsidDel="00133DC0">
                <w:rPr>
                  <w:lang w:val="en-GB"/>
                </w:rPr>
                <w:delText xml:space="preserve"> </w:delText>
              </w:r>
            </w:del>
            <w:r w:rsidRPr="00155B02">
              <w:rPr>
                <w:lang w:val="en-GB"/>
              </w:rPr>
              <w:softHyphen/>
              <w:t>.</w:t>
            </w:r>
          </w:p>
        </w:tc>
      </w:tr>
      <w:tr w:rsidR="000959A2" w:rsidRPr="00D84B31" w14:paraId="43D8677E"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3200C8B6" w14:textId="77777777" w:rsidR="000959A2" w:rsidRPr="00155B02" w:rsidRDefault="000959A2">
            <w:pPr>
              <w:rPr>
                <w:rFonts w:ascii="Times New Roman" w:hAnsi="Times New Roman" w:cs="Times New Roman"/>
                <w:bCs/>
                <w:lang w:val="en-GB"/>
              </w:rPr>
            </w:pPr>
            <w:bookmarkStart w:id="1336" w:name="MiscellaneousPunctuation"/>
            <w:r w:rsidRPr="00155B02">
              <w:rPr>
                <w:rFonts w:ascii="Times New Roman" w:hAnsi="Times New Roman" w:cs="Times New Roman"/>
                <w:bCs/>
                <w:lang w:val="en-GB"/>
              </w:rPr>
              <w:t>MiscellaneousPunctuation</w:t>
            </w:r>
            <w:bookmarkEnd w:id="1336"/>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6320B1DA"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_</w:t>
            </w:r>
            <w:r w:rsidRPr="00155B02">
              <w:rPr>
                <w:rFonts w:ascii="Times New Roman" w:hAnsi="Times New Roman" w:cs="Times New Roman"/>
                <w:b/>
                <w:color w:val="C0C0C0"/>
                <w:lang w:val="en-GB"/>
              </w:rPr>
              <w:t xml:space="preserve"> | </w:t>
            </w:r>
            <w:r w:rsidRPr="00155B02">
              <w:rPr>
                <w:rFonts w:ascii="MS Gothic" w:hAnsi="MS Gothic" w:cs="MS Gothic"/>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7853D9D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Marks intra-segmental phenomena and is segmented like punctuation.</w:t>
            </w:r>
          </w:p>
        </w:tc>
      </w:tr>
      <w:tr w:rsidR="000959A2" w:rsidRPr="00D84B31" w14:paraId="4C75D203" w14:textId="77777777">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60071FB8" w14:textId="77777777" w:rsidR="000959A2" w:rsidRPr="00155B02" w:rsidRDefault="000959A2">
            <w:pPr>
              <w:rPr>
                <w:rFonts w:ascii="Times New Roman" w:hAnsi="Times New Roman" w:cs="Times New Roman"/>
                <w:bCs/>
                <w:lang w:val="en-GB"/>
              </w:rPr>
            </w:pPr>
            <w:bookmarkStart w:id="1337" w:name="PauseSymbols"/>
            <w:r w:rsidRPr="00155B02">
              <w:rPr>
                <w:rFonts w:ascii="Times New Roman" w:hAnsi="Times New Roman" w:cs="Times New Roman"/>
                <w:bCs/>
                <w:lang w:val="en-GB"/>
              </w:rPr>
              <w:t>PauseSymbols</w:t>
            </w:r>
            <w:bookmarkEnd w:id="1337"/>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C58B29C"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1C8B934" w14:textId="77777777" w:rsidR="000959A2" w:rsidRPr="00155B02" w:rsidRDefault="000959A2" w:rsidP="00E17DA5">
            <w:pPr>
              <w:pStyle w:val="Standard-BlockCharCharChar"/>
              <w:spacing w:line="100" w:lineRule="atLeast"/>
              <w:jc w:val="left"/>
              <w:rPr>
                <w:lang w:val="en-GB"/>
              </w:rPr>
            </w:pPr>
            <w:r w:rsidRPr="00155B02">
              <w:rPr>
                <w:lang w:val="en-GB"/>
              </w:rPr>
              <w:t xml:space="preserve">Mark pauses and are segmented like </w:t>
            </w:r>
            <w:del w:id="1338" w:author="Moritz Lautenbach" w:date="2014-04-16T10:51:00Z">
              <w:r w:rsidRPr="00155B02" w:rsidDel="00133DC0">
                <w:rPr>
                  <w:lang w:val="en-GB"/>
                </w:rPr>
                <w:delText xml:space="preserve">non </w:delText>
              </w:r>
            </w:del>
            <w:ins w:id="1339" w:author="Moritz Lautenbach" w:date="2014-04-16T10:51:00Z">
              <w:r w:rsidRPr="00155B02">
                <w:rPr>
                  <w:lang w:val="en-GB"/>
                </w:rPr>
                <w:t>non-</w:t>
              </w:r>
            </w:ins>
            <w:r w:rsidRPr="00155B02">
              <w:rPr>
                <w:lang w:val="en-GB"/>
              </w:rPr>
              <w:t>phonological date.</w:t>
            </w:r>
          </w:p>
        </w:tc>
      </w:tr>
    </w:tbl>
    <w:p w14:paraId="5F0699ED" w14:textId="77777777" w:rsidR="000959A2" w:rsidRPr="00155B02" w:rsidRDefault="000959A2">
      <w:pPr>
        <w:rPr>
          <w:rFonts w:ascii="Times New Roman" w:hAnsi="Times New Roman" w:cs="Times New Roman"/>
          <w:lang w:val="en-GB"/>
        </w:rPr>
      </w:pPr>
    </w:p>
    <w:p w14:paraId="1B4BF4F6" w14:textId="77777777" w:rsidR="000959A2" w:rsidRPr="00155B02" w:rsidRDefault="000959A2">
      <w:pPr>
        <w:pStyle w:val="Standard-BlockCharCharChar"/>
        <w:rPr>
          <w:lang w:val="en-GB"/>
        </w:rPr>
      </w:pPr>
      <w:r w:rsidRPr="00155B02">
        <w:rPr>
          <w:lang w:val="en-GB"/>
        </w:rPr>
        <w:t>Example:</w:t>
      </w:r>
    </w:p>
    <w:p w14:paraId="4C014F5E" w14:textId="77777777" w:rsidR="000959A2" w:rsidRPr="00155B02" w:rsidRDefault="000959A2">
      <w:pPr>
        <w:pStyle w:val="Standard-BlockCharCharChar"/>
        <w:rPr>
          <w:lang w:val="en-GB"/>
        </w:rPr>
      </w:pPr>
    </w:p>
    <w:p w14:paraId="694EA65B" w14:textId="587CC006" w:rsidR="000959A2" w:rsidRPr="00155B02" w:rsidRDefault="000959A2">
      <w:pPr>
        <w:pStyle w:val="Standard-BlockCharCharChar"/>
        <w:rPr>
          <w:lang w:val="en-GB"/>
        </w:rPr>
      </w:pPr>
      <w:r w:rsidRPr="00155B02">
        <w:rPr>
          <w:lang w:val="en-GB"/>
        </w:rPr>
        <w:t>The second segment chain of speaker A is segmented with the segmentation: </w:t>
      </w:r>
      <w:r w:rsidR="00E6350C" w:rsidRPr="00155B02">
        <w:rPr>
          <w:lang w:val="en-GB"/>
        </w:rPr>
        <w:t>“</w:t>
      </w:r>
      <w:r w:rsidRPr="00155B02">
        <w:rPr>
          <w:lang w:val="en-GB"/>
        </w:rPr>
        <w:t>HIAT: Utterance and Words</w:t>
      </w:r>
      <w:r w:rsidR="00E6350C" w:rsidRPr="00155B02">
        <w:rPr>
          <w:lang w:val="en-GB"/>
        </w:rPr>
        <w:t>“</w:t>
      </w:r>
      <w:del w:id="1340" w:author="Moritz Lautenbach" w:date="2014-04-16T10:51:00Z">
        <w:r w:rsidRPr="00155B02" w:rsidDel="00133DC0">
          <w:rPr>
            <w:lang w:val="en-GB"/>
          </w:rPr>
          <w:delText xml:space="preserve"> </w:delText>
        </w:r>
      </w:del>
      <w:r w:rsidRPr="00155B02">
        <w:rPr>
          <w:lang w:val="en-GB"/>
        </w:rPr>
        <w:t>...</w:t>
      </w:r>
    </w:p>
    <w:p w14:paraId="0950EFC4" w14:textId="77777777" w:rsidR="000959A2" w:rsidRPr="00155B02" w:rsidRDefault="000959A2">
      <w:pPr>
        <w:pStyle w:val="Standard-BlockCharCharChar"/>
        <w:rPr>
          <w:lang w:val="en-GB"/>
        </w:rPr>
      </w:pPr>
    </w:p>
    <w:p w14:paraId="010AEB9A"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4FD78ABF">
          <v:shape id="_x0000_i1243" type="#_x0000_t75" style="width:468pt;height:57.75pt" filled="t">
            <v:fill color2="black"/>
            <v:imagedata r:id="rId279" o:title=""/>
          </v:shape>
        </w:pict>
      </w:r>
    </w:p>
    <w:p w14:paraId="1AFD2BAB" w14:textId="77777777" w:rsidR="000959A2" w:rsidRPr="00155B02" w:rsidRDefault="000959A2">
      <w:pPr>
        <w:pStyle w:val="Standard-BlockCharCharChar"/>
        <w:rPr>
          <w:lang w:val="en-GB"/>
        </w:rPr>
      </w:pPr>
    </w:p>
    <w:p w14:paraId="7D8105DA" w14:textId="77777777" w:rsidR="000959A2" w:rsidRPr="00155B02" w:rsidRDefault="000959A2">
      <w:pPr>
        <w:pStyle w:val="Standard-BlockCharCharChar"/>
        <w:rPr>
          <w:lang w:val="en-GB"/>
        </w:rPr>
      </w:pPr>
      <w:r w:rsidRPr="00155B02">
        <w:rPr>
          <w:lang w:val="en-GB"/>
        </w:rPr>
        <w:t xml:space="preserve">... into utterance, words (W), punctuation (IP) and </w:t>
      </w:r>
      <w:del w:id="1341" w:author="Moritz Lautenbach" w:date="2014-04-16T10:52:00Z">
        <w:r w:rsidRPr="00155B02" w:rsidDel="00133DC0">
          <w:rPr>
            <w:lang w:val="en-GB"/>
          </w:rPr>
          <w:delText xml:space="preserve">non </w:delText>
        </w:r>
      </w:del>
      <w:ins w:id="1342" w:author="Moritz Lautenbach" w:date="2014-04-16T10:52:00Z">
        <w:r w:rsidRPr="00155B02">
          <w:rPr>
            <w:lang w:val="en-GB"/>
          </w:rPr>
          <w:t>non-</w:t>
        </w:r>
      </w:ins>
      <w:r w:rsidRPr="00155B02">
        <w:rPr>
          <w:lang w:val="en-GB"/>
        </w:rPr>
        <w:t>phonological segments (Non-pho):</w:t>
      </w:r>
    </w:p>
    <w:p w14:paraId="59CA7384"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584"/>
        <w:gridCol w:w="192"/>
        <w:gridCol w:w="393"/>
        <w:gridCol w:w="62"/>
        <w:gridCol w:w="672"/>
        <w:gridCol w:w="454"/>
        <w:gridCol w:w="672"/>
        <w:gridCol w:w="457"/>
        <w:gridCol w:w="671"/>
        <w:gridCol w:w="456"/>
        <w:gridCol w:w="672"/>
        <w:gridCol w:w="456"/>
        <w:gridCol w:w="689"/>
        <w:gridCol w:w="456"/>
        <w:gridCol w:w="799"/>
        <w:gridCol w:w="455"/>
        <w:gridCol w:w="672"/>
        <w:gridCol w:w="541"/>
      </w:tblGrid>
      <w:tr w:rsidR="000959A2" w:rsidRPr="00155B02" w14:paraId="162DD2BA" w14:textId="77777777">
        <w:trPr>
          <w:gridAfter w:val="17"/>
          <w:wAfter w:w="8769" w:type="dxa"/>
          <w:trHeight w:val="737"/>
        </w:trPr>
        <w:tc>
          <w:tcPr>
            <w:tcW w:w="584" w:type="dxa"/>
            <w:tcBorders>
              <w:top w:val="single" w:sz="4" w:space="0" w:color="000000"/>
              <w:left w:val="single" w:sz="4" w:space="0" w:color="000000"/>
              <w:bottom w:val="single" w:sz="4" w:space="0" w:color="000000"/>
              <w:right w:val="single" w:sz="4" w:space="0" w:color="000000"/>
            </w:tcBorders>
            <w:shd w:val="clear" w:color="auto" w:fill="D9D9D9"/>
          </w:tcPr>
          <w:p w14:paraId="46BE862A" w14:textId="77777777" w:rsidR="000959A2" w:rsidRPr="00155B02" w:rsidRDefault="000959A2">
            <w:pPr>
              <w:pStyle w:val="Zwischenberschrift"/>
              <w:spacing w:after="0" w:line="100" w:lineRule="atLeast"/>
              <w:jc w:val="center"/>
              <w:rPr>
                <w:lang w:val="en-GB"/>
              </w:rPr>
            </w:pPr>
            <w:r w:rsidRPr="00155B02">
              <w:rPr>
                <w:lang w:val="en-GB"/>
              </w:rPr>
              <w:t>Segment chain</w:t>
            </w:r>
          </w:p>
        </w:tc>
      </w:tr>
      <w:tr w:rsidR="000959A2" w:rsidRPr="00155B02" w14:paraId="2B1B5214" w14:textId="77777777">
        <w:trPr>
          <w:gridAfter w:val="15"/>
          <w:wAfter w:w="8184" w:type="dxa"/>
          <w:trHeight w:val="737"/>
        </w:trPr>
        <w:tc>
          <w:tcPr>
            <w:tcW w:w="584" w:type="dxa"/>
            <w:tcBorders>
              <w:top w:val="single" w:sz="4" w:space="0" w:color="000000"/>
              <w:left w:val="single" w:sz="4" w:space="0" w:color="000000"/>
              <w:bottom w:val="single" w:sz="4" w:space="0" w:color="000000"/>
              <w:right w:val="single" w:sz="4" w:space="0" w:color="000000"/>
            </w:tcBorders>
            <w:shd w:val="clear" w:color="auto" w:fill="B3B3B3"/>
          </w:tcPr>
          <w:p w14:paraId="76F9D866" w14:textId="77777777" w:rsidR="000959A2" w:rsidRPr="00155B02" w:rsidRDefault="000959A2">
            <w:pPr>
              <w:pStyle w:val="Zwischenberschrift"/>
              <w:spacing w:after="0" w:line="100" w:lineRule="atLeast"/>
              <w:jc w:val="center"/>
              <w:rPr>
                <w:lang w:val="en-GB"/>
              </w:rPr>
            </w:pPr>
            <w:r w:rsidRPr="00155B02">
              <w:rPr>
                <w:lang w:val="en-GB"/>
              </w:rPr>
              <w:t>Utterance</w:t>
            </w:r>
          </w:p>
        </w:tc>
        <w:tc>
          <w:tcPr>
            <w:tcW w:w="585" w:type="dxa"/>
            <w:gridSpan w:val="2"/>
            <w:tcBorders>
              <w:top w:val="single" w:sz="4" w:space="0" w:color="000000"/>
              <w:left w:val="single" w:sz="4" w:space="0" w:color="000000"/>
              <w:bottom w:val="single" w:sz="4" w:space="0" w:color="000000"/>
              <w:right w:val="single" w:sz="4" w:space="0" w:color="000000"/>
            </w:tcBorders>
            <w:shd w:val="clear" w:color="auto" w:fill="B3B3B3"/>
          </w:tcPr>
          <w:p w14:paraId="69EFAF0C" w14:textId="77777777" w:rsidR="000959A2" w:rsidRPr="00155B02" w:rsidRDefault="000959A2">
            <w:pPr>
              <w:pStyle w:val="Zwischenberschrift"/>
              <w:spacing w:after="0" w:line="100" w:lineRule="atLeast"/>
              <w:jc w:val="center"/>
              <w:rPr>
                <w:lang w:val="en-GB"/>
              </w:rPr>
            </w:pPr>
            <w:r w:rsidRPr="00155B02">
              <w:rPr>
                <w:lang w:val="en-GB"/>
              </w:rPr>
              <w:t>Utterance</w:t>
            </w:r>
          </w:p>
        </w:tc>
      </w:tr>
      <w:tr w:rsidR="000959A2" w:rsidRPr="00155B02" w14:paraId="387C07A7" w14:textId="77777777">
        <w:trPr>
          <w:trHeight w:val="737"/>
        </w:trPr>
        <w:tc>
          <w:tcPr>
            <w:tcW w:w="776" w:type="dxa"/>
            <w:gridSpan w:val="2"/>
            <w:tcBorders>
              <w:top w:val="single" w:sz="4" w:space="0" w:color="000000"/>
              <w:left w:val="single" w:sz="4" w:space="0" w:color="000000"/>
              <w:bottom w:val="single" w:sz="4" w:space="0" w:color="000000"/>
              <w:right w:val="single" w:sz="4" w:space="0" w:color="000000"/>
            </w:tcBorders>
            <w:shd w:val="clear" w:color="auto" w:fill="FFFFCC"/>
          </w:tcPr>
          <w:p w14:paraId="52288043"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5" w:type="dxa"/>
            <w:gridSpan w:val="2"/>
            <w:tcBorders>
              <w:top w:val="single" w:sz="4" w:space="0" w:color="000000"/>
              <w:left w:val="single" w:sz="4" w:space="0" w:color="000000"/>
              <w:bottom w:val="single" w:sz="4" w:space="0" w:color="000000"/>
              <w:right w:val="single" w:sz="4" w:space="0" w:color="000000"/>
            </w:tcBorders>
            <w:shd w:val="clear" w:color="auto" w:fill="CCFFCC"/>
          </w:tcPr>
          <w:p w14:paraId="76CD709D"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CCCC"/>
          </w:tcPr>
          <w:p w14:paraId="426634EA" w14:textId="77777777" w:rsidR="000959A2" w:rsidRPr="00155B02" w:rsidRDefault="000959A2">
            <w:pPr>
              <w:pStyle w:val="Standard-BlockCharCharChar"/>
              <w:spacing w:line="100" w:lineRule="atLeast"/>
              <w:jc w:val="center"/>
              <w:rPr>
                <w:b/>
                <w:lang w:val="en-GB"/>
              </w:rPr>
            </w:pPr>
            <w:r w:rsidRPr="00155B02">
              <w:rPr>
                <w:b/>
                <w:lang w:val="en-GB"/>
              </w:rPr>
              <w:t>Non-Pho</w:t>
            </w:r>
          </w:p>
        </w:tc>
        <w:tc>
          <w:tcPr>
            <w:tcW w:w="454" w:type="dxa"/>
            <w:tcBorders>
              <w:top w:val="single" w:sz="4" w:space="0" w:color="000000"/>
              <w:left w:val="single" w:sz="4" w:space="0" w:color="000000"/>
              <w:bottom w:val="single" w:sz="4" w:space="0" w:color="000000"/>
              <w:right w:val="single" w:sz="4" w:space="0" w:color="000000"/>
            </w:tcBorders>
            <w:shd w:val="clear" w:color="auto" w:fill="CCFFCC"/>
          </w:tcPr>
          <w:p w14:paraId="6608D4D7"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7BDA2228"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7" w:type="dxa"/>
            <w:tcBorders>
              <w:top w:val="single" w:sz="4" w:space="0" w:color="000000"/>
              <w:left w:val="single" w:sz="4" w:space="0" w:color="000000"/>
              <w:bottom w:val="single" w:sz="4" w:space="0" w:color="000000"/>
              <w:right w:val="single" w:sz="4" w:space="0" w:color="000000"/>
            </w:tcBorders>
            <w:shd w:val="clear" w:color="auto" w:fill="CCFFCC"/>
          </w:tcPr>
          <w:p w14:paraId="7A5D4181"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1" w:type="dxa"/>
            <w:tcBorders>
              <w:top w:val="single" w:sz="4" w:space="0" w:color="000000"/>
              <w:left w:val="single" w:sz="4" w:space="0" w:color="000000"/>
              <w:bottom w:val="single" w:sz="4" w:space="0" w:color="000000"/>
              <w:right w:val="single" w:sz="4" w:space="0" w:color="000000"/>
            </w:tcBorders>
            <w:shd w:val="clear" w:color="auto" w:fill="FFFFCC"/>
          </w:tcPr>
          <w:p w14:paraId="66A6DE22"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2AA4AA53"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0A27022E"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158B51E4"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89" w:type="dxa"/>
            <w:tcBorders>
              <w:top w:val="single" w:sz="4" w:space="0" w:color="000000"/>
              <w:left w:val="single" w:sz="4" w:space="0" w:color="000000"/>
              <w:bottom w:val="single" w:sz="4" w:space="0" w:color="000000"/>
              <w:right w:val="single" w:sz="4" w:space="0" w:color="000000"/>
            </w:tcBorders>
            <w:shd w:val="clear" w:color="auto" w:fill="FFFFCC"/>
          </w:tcPr>
          <w:p w14:paraId="1CD14DA1"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249BDD00"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799" w:type="dxa"/>
            <w:tcBorders>
              <w:top w:val="single" w:sz="4" w:space="0" w:color="000000"/>
              <w:left w:val="single" w:sz="4" w:space="0" w:color="000000"/>
              <w:bottom w:val="single" w:sz="4" w:space="0" w:color="000000"/>
              <w:right w:val="single" w:sz="4" w:space="0" w:color="000000"/>
            </w:tcBorders>
            <w:shd w:val="clear" w:color="auto" w:fill="FFCCCC"/>
          </w:tcPr>
          <w:p w14:paraId="0A7A15BB" w14:textId="77777777" w:rsidR="000959A2" w:rsidRPr="00155B02" w:rsidRDefault="000959A2">
            <w:pPr>
              <w:pStyle w:val="Standard-BlockCharCharChar"/>
              <w:spacing w:line="100" w:lineRule="atLeast"/>
              <w:jc w:val="center"/>
              <w:rPr>
                <w:b/>
                <w:lang w:val="en-GB"/>
              </w:rPr>
            </w:pPr>
            <w:r w:rsidRPr="00155B02">
              <w:rPr>
                <w:b/>
                <w:lang w:val="en-GB"/>
              </w:rPr>
              <w:t>Non-Pho</w:t>
            </w:r>
          </w:p>
        </w:tc>
        <w:tc>
          <w:tcPr>
            <w:tcW w:w="455" w:type="dxa"/>
            <w:tcBorders>
              <w:top w:val="single" w:sz="4" w:space="0" w:color="000000"/>
              <w:left w:val="single" w:sz="4" w:space="0" w:color="000000"/>
              <w:bottom w:val="single" w:sz="4" w:space="0" w:color="000000"/>
              <w:right w:val="single" w:sz="4" w:space="0" w:color="000000"/>
            </w:tcBorders>
            <w:shd w:val="clear" w:color="auto" w:fill="CCFFCC"/>
          </w:tcPr>
          <w:p w14:paraId="08A05A6A"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0AB93FD2"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541" w:type="dxa"/>
            <w:tcBorders>
              <w:top w:val="single" w:sz="4" w:space="0" w:color="000000"/>
              <w:left w:val="single" w:sz="4" w:space="0" w:color="000000"/>
              <w:bottom w:val="single" w:sz="4" w:space="0" w:color="000000"/>
              <w:right w:val="single" w:sz="4" w:space="0" w:color="000000"/>
            </w:tcBorders>
            <w:shd w:val="clear" w:color="auto" w:fill="CCFFCC"/>
          </w:tcPr>
          <w:p w14:paraId="7FD20E50" w14:textId="77777777" w:rsidR="000959A2" w:rsidRPr="00155B02" w:rsidRDefault="000959A2">
            <w:pPr>
              <w:pStyle w:val="Standard-BlockCharCharChar"/>
              <w:spacing w:line="100" w:lineRule="atLeast"/>
              <w:jc w:val="center"/>
              <w:rPr>
                <w:b/>
                <w:lang w:val="en-GB"/>
              </w:rPr>
            </w:pPr>
            <w:r w:rsidRPr="00155B02">
              <w:rPr>
                <w:b/>
                <w:lang w:val="en-GB"/>
              </w:rPr>
              <w:t>IP</w:t>
            </w:r>
          </w:p>
        </w:tc>
      </w:tr>
      <w:tr w:rsidR="000959A2" w:rsidRPr="00155B02" w14:paraId="3E4A6CCA" w14:textId="77777777">
        <w:trPr>
          <w:trHeight w:val="737"/>
        </w:trPr>
        <w:tc>
          <w:tcPr>
            <w:tcW w:w="776" w:type="dxa"/>
            <w:gridSpan w:val="2"/>
            <w:tcBorders>
              <w:top w:val="single" w:sz="4" w:space="0" w:color="000000"/>
              <w:left w:val="single" w:sz="4" w:space="0" w:color="000000"/>
              <w:bottom w:val="single" w:sz="4" w:space="0" w:color="000000"/>
              <w:right w:val="single" w:sz="4" w:space="0" w:color="000000"/>
            </w:tcBorders>
            <w:shd w:val="clear" w:color="auto" w:fill="auto"/>
          </w:tcPr>
          <w:p w14:paraId="093E5D6D" w14:textId="77777777" w:rsidR="000959A2" w:rsidRPr="00155B02" w:rsidRDefault="000959A2">
            <w:pPr>
              <w:pStyle w:val="Standard-BlockCharCharChar"/>
              <w:spacing w:line="100" w:lineRule="atLeast"/>
              <w:jc w:val="center"/>
              <w:rPr>
                <w:lang w:val="en-GB"/>
              </w:rPr>
            </w:pPr>
            <w:r w:rsidRPr="00155B02">
              <w:rPr>
                <w:lang w:val="en-GB"/>
              </w:rPr>
              <w:t>Wie</w:t>
            </w:r>
          </w:p>
        </w:tc>
        <w:tc>
          <w:tcPr>
            <w:tcW w:w="455" w:type="dxa"/>
            <w:gridSpan w:val="2"/>
            <w:tcBorders>
              <w:top w:val="single" w:sz="4" w:space="0" w:color="000000"/>
              <w:left w:val="single" w:sz="4" w:space="0" w:color="000000"/>
              <w:bottom w:val="single" w:sz="4" w:space="0" w:color="000000"/>
              <w:right w:val="single" w:sz="4" w:space="0" w:color="000000"/>
            </w:tcBorders>
            <w:shd w:val="clear" w:color="auto" w:fill="auto"/>
          </w:tcPr>
          <w:p w14:paraId="3892C436"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717E2C7F" w14:textId="77777777" w:rsidR="000959A2" w:rsidRPr="00155B02" w:rsidRDefault="000959A2">
            <w:pPr>
              <w:pStyle w:val="Standard-BlockCharCharChar"/>
              <w:spacing w:line="100" w:lineRule="atLeast"/>
              <w:jc w:val="center"/>
              <w:rPr>
                <w:lang w:val="en-GB"/>
              </w:rPr>
            </w:pPr>
            <w:r w:rsidRPr="00155B02">
              <w:rPr>
                <w:lang w:val="en-GB"/>
              </w:rPr>
              <w:t>•</w:t>
            </w:r>
          </w:p>
        </w:tc>
        <w:tc>
          <w:tcPr>
            <w:tcW w:w="454" w:type="dxa"/>
            <w:tcBorders>
              <w:top w:val="single" w:sz="4" w:space="0" w:color="000000"/>
              <w:left w:val="single" w:sz="4" w:space="0" w:color="000000"/>
              <w:bottom w:val="single" w:sz="4" w:space="0" w:color="000000"/>
              <w:right w:val="single" w:sz="4" w:space="0" w:color="000000"/>
            </w:tcBorders>
            <w:shd w:val="clear" w:color="auto" w:fill="auto"/>
          </w:tcPr>
          <w:p w14:paraId="107DFF06"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4CAD3876" w14:textId="77777777" w:rsidR="000959A2" w:rsidRPr="00155B02" w:rsidRDefault="000959A2">
            <w:pPr>
              <w:pStyle w:val="Standard-BlockCharCharChar"/>
              <w:spacing w:line="100" w:lineRule="atLeast"/>
              <w:jc w:val="center"/>
              <w:rPr>
                <w:lang w:val="en-GB"/>
              </w:rPr>
            </w:pPr>
            <w:r w:rsidRPr="00155B02">
              <w:rPr>
                <w:lang w:val="en-GB"/>
              </w:rPr>
              <w:t>geht</w:t>
            </w:r>
          </w:p>
        </w:tc>
        <w:tc>
          <w:tcPr>
            <w:tcW w:w="457" w:type="dxa"/>
            <w:tcBorders>
              <w:top w:val="single" w:sz="4" w:space="0" w:color="000000"/>
              <w:left w:val="single" w:sz="4" w:space="0" w:color="000000"/>
              <w:bottom w:val="single" w:sz="4" w:space="0" w:color="000000"/>
              <w:right w:val="single" w:sz="4" w:space="0" w:color="000000"/>
            </w:tcBorders>
            <w:shd w:val="clear" w:color="auto" w:fill="auto"/>
          </w:tcPr>
          <w:p w14:paraId="2C5BD1F2" w14:textId="77777777" w:rsidR="000959A2" w:rsidRPr="00155B02" w:rsidRDefault="000959A2">
            <w:pPr>
              <w:pStyle w:val="Standard-BlockCharCharChar"/>
              <w:spacing w:line="100" w:lineRule="atLeast"/>
              <w:jc w:val="center"/>
              <w:rPr>
                <w:lang w:val="en-GB"/>
              </w:rPr>
            </w:pPr>
          </w:p>
        </w:tc>
        <w:tc>
          <w:tcPr>
            <w:tcW w:w="671" w:type="dxa"/>
            <w:tcBorders>
              <w:top w:val="single" w:sz="4" w:space="0" w:color="000000"/>
              <w:left w:val="single" w:sz="4" w:space="0" w:color="000000"/>
              <w:bottom w:val="single" w:sz="4" w:space="0" w:color="000000"/>
              <w:right w:val="single" w:sz="4" w:space="0" w:color="000000"/>
            </w:tcBorders>
            <w:shd w:val="clear" w:color="auto" w:fill="auto"/>
          </w:tcPr>
          <w:p w14:paraId="59920AE7" w14:textId="77777777" w:rsidR="000959A2" w:rsidRPr="00155B02" w:rsidRDefault="000959A2">
            <w:pPr>
              <w:pStyle w:val="Standard-BlockCharCharChar"/>
              <w:spacing w:line="100" w:lineRule="atLeast"/>
              <w:jc w:val="center"/>
              <w:rPr>
                <w:lang w:val="en-GB"/>
              </w:rPr>
            </w:pPr>
            <w:r w:rsidRPr="00155B02">
              <w:rPr>
                <w:lang w:val="en-GB"/>
              </w:rPr>
              <w:t>es</w:t>
            </w:r>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52B91F87"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22FB4F31" w14:textId="77777777" w:rsidR="000959A2" w:rsidRPr="00155B02" w:rsidRDefault="000959A2">
            <w:pPr>
              <w:pStyle w:val="Standard-BlockCharCharChar"/>
              <w:spacing w:line="100" w:lineRule="atLeast"/>
              <w:jc w:val="center"/>
              <w:rPr>
                <w:lang w:val="en-GB"/>
              </w:rPr>
            </w:pPr>
            <w:r w:rsidRPr="00155B02">
              <w:rPr>
                <w:lang w:val="en-GB"/>
              </w:rPr>
              <w:t>Dir</w:t>
            </w:r>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1E19D9C7" w14:textId="77777777" w:rsidR="000959A2" w:rsidRPr="00155B02" w:rsidRDefault="000959A2">
            <w:pPr>
              <w:pStyle w:val="Standard-BlockCharCharChar"/>
              <w:spacing w:line="100" w:lineRule="atLeast"/>
              <w:jc w:val="center"/>
              <w:rPr>
                <w:lang w:val="en-GB"/>
              </w:rPr>
            </w:pPr>
            <w:r w:rsidRPr="00155B02">
              <w:rPr>
                <w:lang w:val="en-GB"/>
              </w:rPr>
              <w:t>?</w:t>
            </w:r>
          </w:p>
        </w:tc>
        <w:tc>
          <w:tcPr>
            <w:tcW w:w="689" w:type="dxa"/>
            <w:tcBorders>
              <w:top w:val="single" w:sz="4" w:space="0" w:color="000000"/>
              <w:left w:val="single" w:sz="4" w:space="0" w:color="000000"/>
              <w:bottom w:val="single" w:sz="4" w:space="0" w:color="000000"/>
              <w:right w:val="single" w:sz="4" w:space="0" w:color="000000"/>
            </w:tcBorders>
            <w:shd w:val="clear" w:color="auto" w:fill="auto"/>
          </w:tcPr>
          <w:p w14:paraId="60C46C00" w14:textId="77777777" w:rsidR="000959A2" w:rsidRPr="00155B02" w:rsidRDefault="000959A2">
            <w:pPr>
              <w:pStyle w:val="Standard-BlockCharCharChar"/>
              <w:spacing w:line="100" w:lineRule="atLeast"/>
              <w:jc w:val="center"/>
              <w:rPr>
                <w:lang w:val="en-GB"/>
              </w:rPr>
            </w:pPr>
            <w:r w:rsidRPr="00155B02">
              <w:rPr>
                <w:lang w:val="en-GB"/>
              </w:rPr>
              <w:t>Alles</w:t>
            </w:r>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6A702B7E" w14:textId="77777777" w:rsidR="000959A2" w:rsidRPr="00155B02" w:rsidRDefault="000959A2">
            <w:pPr>
              <w:pStyle w:val="Standard-BlockCharCharChar"/>
              <w:spacing w:line="100" w:lineRule="atLeast"/>
              <w:jc w:val="center"/>
              <w:rPr>
                <w:lang w:val="en-GB"/>
              </w:rPr>
            </w:pPr>
            <w:r w:rsidRPr="00155B02">
              <w:rPr>
                <w:lang w:val="en-GB"/>
              </w:rPr>
              <w:t>((</w:t>
            </w:r>
          </w:p>
        </w:tc>
        <w:tc>
          <w:tcPr>
            <w:tcW w:w="799" w:type="dxa"/>
            <w:tcBorders>
              <w:top w:val="single" w:sz="4" w:space="0" w:color="000000"/>
              <w:left w:val="single" w:sz="4" w:space="0" w:color="000000"/>
              <w:bottom w:val="single" w:sz="4" w:space="0" w:color="000000"/>
              <w:right w:val="single" w:sz="4" w:space="0" w:color="000000"/>
            </w:tcBorders>
            <w:shd w:val="clear" w:color="auto" w:fill="auto"/>
          </w:tcPr>
          <w:p w14:paraId="6C416566" w14:textId="77777777" w:rsidR="000959A2" w:rsidRPr="00155B02" w:rsidRDefault="000959A2">
            <w:pPr>
              <w:pStyle w:val="Standard-BlockCharCharChar"/>
              <w:spacing w:line="100" w:lineRule="atLeast"/>
              <w:jc w:val="center"/>
              <w:rPr>
                <w:lang w:val="en-GB"/>
              </w:rPr>
            </w:pPr>
            <w:r w:rsidRPr="00155B02">
              <w:rPr>
                <w:lang w:val="en-GB"/>
              </w:rPr>
              <w:t>hustet</w:t>
            </w:r>
          </w:p>
        </w:tc>
        <w:tc>
          <w:tcPr>
            <w:tcW w:w="455" w:type="dxa"/>
            <w:tcBorders>
              <w:top w:val="single" w:sz="4" w:space="0" w:color="000000"/>
              <w:left w:val="single" w:sz="4" w:space="0" w:color="000000"/>
              <w:bottom w:val="single" w:sz="4" w:space="0" w:color="000000"/>
              <w:right w:val="single" w:sz="4" w:space="0" w:color="000000"/>
            </w:tcBorders>
            <w:shd w:val="clear" w:color="auto" w:fill="auto"/>
          </w:tcPr>
          <w:p w14:paraId="23DBF816" w14:textId="77777777" w:rsidR="000959A2" w:rsidRPr="00155B02" w:rsidRDefault="000959A2">
            <w:pPr>
              <w:pStyle w:val="Standard-BlockCharCharChar"/>
              <w:spacing w:line="100" w:lineRule="atLeast"/>
              <w:jc w:val="center"/>
              <w:rPr>
                <w:lang w:val="en-GB"/>
              </w:rPr>
            </w:pPr>
            <w:r w:rsidRPr="00155B02">
              <w:rPr>
                <w:lang w:val="en-GB"/>
              </w:rPr>
              <w:t>))</w:t>
            </w: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48C92B8C" w14:textId="77777777" w:rsidR="000959A2" w:rsidRPr="00155B02" w:rsidRDefault="000959A2">
            <w:pPr>
              <w:pStyle w:val="Standard-BlockCharCharChar"/>
              <w:spacing w:line="100" w:lineRule="atLeast"/>
              <w:jc w:val="center"/>
              <w:rPr>
                <w:lang w:val="en-GB"/>
              </w:rPr>
            </w:pPr>
            <w:r w:rsidRPr="00155B02">
              <w:rPr>
                <w:lang w:val="en-GB"/>
              </w:rPr>
              <w:t>klar</w:t>
            </w:r>
          </w:p>
        </w:tc>
        <w:tc>
          <w:tcPr>
            <w:tcW w:w="541" w:type="dxa"/>
            <w:tcBorders>
              <w:top w:val="single" w:sz="4" w:space="0" w:color="000000"/>
              <w:left w:val="single" w:sz="4" w:space="0" w:color="000000"/>
              <w:bottom w:val="single" w:sz="4" w:space="0" w:color="000000"/>
              <w:right w:val="single" w:sz="4" w:space="0" w:color="000000"/>
            </w:tcBorders>
            <w:shd w:val="clear" w:color="auto" w:fill="auto"/>
          </w:tcPr>
          <w:p w14:paraId="6898859B" w14:textId="77777777" w:rsidR="000959A2" w:rsidRPr="00155B02" w:rsidRDefault="000959A2">
            <w:pPr>
              <w:pStyle w:val="Standard-BlockCharCharChar"/>
              <w:spacing w:line="100" w:lineRule="atLeast"/>
              <w:jc w:val="center"/>
              <w:rPr>
                <w:lang w:val="en-GB"/>
              </w:rPr>
            </w:pPr>
            <w:r w:rsidRPr="00155B02">
              <w:rPr>
                <w:lang w:val="en-GB"/>
              </w:rPr>
              <w:t>?</w:t>
            </w:r>
          </w:p>
        </w:tc>
      </w:tr>
    </w:tbl>
    <w:p w14:paraId="483C6749" w14:textId="77777777" w:rsidR="000959A2" w:rsidRPr="00155B02" w:rsidRDefault="000959A2">
      <w:pPr>
        <w:pStyle w:val="Standard-BlockCharCharChar"/>
        <w:rPr>
          <w:lang w:val="en-GB"/>
        </w:rPr>
      </w:pPr>
    </w:p>
    <w:p w14:paraId="5053368F" w14:textId="77777777" w:rsidR="000959A2" w:rsidRPr="00155B02" w:rsidRDefault="000959A2">
      <w:pPr>
        <w:pStyle w:val="Standard-BlockCharCharChar"/>
        <w:rPr>
          <w:lang w:val="en-GB"/>
        </w:rPr>
      </w:pPr>
    </w:p>
    <w:p w14:paraId="2360DA07"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834"/>
        <w:gridCol w:w="284"/>
        <w:gridCol w:w="2835"/>
        <w:gridCol w:w="3403"/>
      </w:tblGrid>
      <w:tr w:rsidR="000959A2" w:rsidRPr="00155B02" w14:paraId="691629A4" w14:textId="77777777">
        <w:trPr>
          <w:gridAfter w:val="2"/>
          <w:wAfter w:w="6238" w:type="dxa"/>
          <w:trHeight w:val="737"/>
          <w:tblHeader/>
        </w:trPr>
        <w:tc>
          <w:tcPr>
            <w:tcW w:w="3118"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8FC5C"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3935C0CC" w14:textId="77777777">
        <w:trPr>
          <w:trHeight w:val="737"/>
          <w:tblHeader/>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24858B7" w14:textId="77777777" w:rsidR="000959A2" w:rsidRPr="00155B02" w:rsidRDefault="000959A2">
            <w:pPr>
              <w:pStyle w:val="Zwischenberschrift"/>
              <w:rPr>
                <w:lang w:val="en-GB"/>
              </w:rPr>
            </w:pPr>
            <w:r w:rsidRPr="00155B02">
              <w:rPr>
                <w:lang w:val="en-GB"/>
              </w:rPr>
              <w:t>Causes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C8019AD" w14:textId="77777777" w:rsidR="000959A2" w:rsidRPr="00155B02" w:rsidRDefault="000959A2">
            <w:pPr>
              <w:pStyle w:val="Zwischenberschrift"/>
              <w:rPr>
                <w:lang w:val="en-GB"/>
              </w:rPr>
            </w:pPr>
            <w:r w:rsidRPr="00155B02">
              <w:rPr>
                <w:lang w:val="en-GB"/>
              </w:rPr>
              <w:t>Example</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96600B3" w14:textId="77777777" w:rsidR="000959A2" w:rsidRPr="00155B02" w:rsidRDefault="000959A2">
            <w:pPr>
              <w:pStyle w:val="Zwischenberschrift"/>
              <w:tabs>
                <w:tab w:val="left" w:pos="2392"/>
              </w:tabs>
              <w:rPr>
                <w:lang w:val="en-GB"/>
              </w:rPr>
            </w:pPr>
            <w:r w:rsidRPr="00155B02">
              <w:rPr>
                <w:lang w:val="en-GB"/>
              </w:rPr>
              <w:t>Error</w:t>
            </w:r>
          </w:p>
        </w:tc>
      </w:tr>
      <w:tr w:rsidR="000959A2" w:rsidRPr="00D84B31" w14:paraId="2B938A18"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E322FEB" w14:textId="77777777" w:rsidR="000959A2" w:rsidRPr="00155B02" w:rsidRDefault="000959A2">
            <w:pPr>
              <w:pStyle w:val="Standard-BlockCharCharChar"/>
              <w:rPr>
                <w:lang w:val="en-GB"/>
              </w:rPr>
            </w:pPr>
            <w:r w:rsidRPr="00155B02">
              <w:rPr>
                <w:lang w:val="en-GB"/>
              </w:rPr>
              <w:t>Speaker utterance starts with closing parentheses.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46653418" w14:textId="77777777" w:rsidR="000959A2" w:rsidRPr="00155B02" w:rsidRDefault="000959A2">
            <w:pPr>
              <w:pStyle w:val="Standard-BlockCharCharChar"/>
              <w:rPr>
                <w:lang w:val="en-GB"/>
              </w:rPr>
            </w:pPr>
            <w:r w:rsidRPr="00155B02">
              <w:rPr>
                <w:b/>
                <w:lang w:val="en-GB"/>
              </w:rPr>
              <w:t>)</w:t>
            </w:r>
            <w:r w:rsidRPr="00155B02">
              <w:rPr>
                <w:lang w:val="en-GB"/>
              </w:rPr>
              <w:t xml:space="preserve"> Ich mache eine Äußerung</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38C61DF"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parentheses closing, No utterance end symbol, No end of input allowed</w:t>
            </w:r>
          </w:p>
        </w:tc>
      </w:tr>
      <w:tr w:rsidR="000959A2" w:rsidRPr="00D84B31" w14:paraId="7E5C9269"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6258BA4" w14:textId="77777777" w:rsidR="000959A2" w:rsidRPr="00155B02" w:rsidRDefault="000959A2" w:rsidP="00E17DA5">
            <w:pPr>
              <w:pStyle w:val="Standard-BlockCharCharChar"/>
              <w:rPr>
                <w:lang w:val="en-GB"/>
              </w:rPr>
            </w:pPr>
            <w:r w:rsidRPr="00155B02">
              <w:rPr>
                <w:lang w:val="en-GB"/>
              </w:rPr>
              <w:t>Speaker utterance starts with a</w:t>
            </w:r>
            <w:ins w:id="1343" w:author="Moritz Lautenbach" w:date="2014-04-16T10:52:00Z">
              <w:r w:rsidRPr="00155B02">
                <w:rPr>
                  <w:lang w:val="en-GB"/>
                </w:rPr>
                <w:t>n</w:t>
              </w:r>
            </w:ins>
            <w:r w:rsidRPr="00155B02">
              <w:rPr>
                <w:lang w:val="en-GB"/>
              </w:rPr>
              <w:t xml:space="preserve"> </w:t>
            </w:r>
            <w:ins w:id="1344" w:author="Moritz Lautenbach" w:date="2014-04-16T10:56:00Z">
              <w:r w:rsidRPr="00155B02">
                <w:rPr>
                  <w:lang w:val="en-GB"/>
                </w:rPr>
                <w:t>u</w:t>
              </w:r>
            </w:ins>
            <w:del w:id="1345" w:author="Moritz Lautenbach" w:date="2014-04-16T10:56:00Z">
              <w:r w:rsidRPr="00155B02" w:rsidDel="002515F1">
                <w:rPr>
                  <w:lang w:val="en-GB"/>
                </w:rPr>
                <w:delText>U</w:delText>
              </w:r>
            </w:del>
            <w:r w:rsidRPr="00155B02">
              <w:rPr>
                <w:lang w:val="en-GB"/>
              </w:rPr>
              <w:t xml:space="preserve">tterance </w:t>
            </w:r>
            <w:ins w:id="1346" w:author="Moritz Lautenbach" w:date="2014-04-16T10:56:00Z">
              <w:r w:rsidRPr="00155B02">
                <w:rPr>
                  <w:lang w:val="en-GB"/>
                </w:rPr>
                <w:t>e</w:t>
              </w:r>
            </w:ins>
            <w:del w:id="1347" w:author="Moritz Lautenbach" w:date="2014-04-16T10:56:00Z">
              <w:r w:rsidRPr="00155B02" w:rsidDel="002515F1">
                <w:rPr>
                  <w:lang w:val="en-GB"/>
                </w:rPr>
                <w:delText>E</w:delText>
              </w:r>
            </w:del>
            <w:r w:rsidRPr="00155B02">
              <w:rPr>
                <w:lang w:val="en-GB"/>
              </w:rPr>
              <w:t xml:space="preserve">nd </w:t>
            </w:r>
            <w:del w:id="1348" w:author="Moritz Lautenbach" w:date="2014-04-16T10:56:00Z">
              <w:r w:rsidRPr="00155B02" w:rsidDel="002515F1">
                <w:rPr>
                  <w:lang w:val="en-GB"/>
                </w:rPr>
                <w:delText>Symbol</w:delText>
              </w:r>
            </w:del>
            <w:ins w:id="1349" w:author="Moritz Lautenbach" w:date="2014-04-16T10:56:00Z">
              <w:r w:rsidRPr="00155B02">
                <w:rPr>
                  <w:lang w:val="en-GB"/>
                </w:rPr>
                <w:t xml:space="preserve"> symbol</w:t>
              </w:r>
            </w:ins>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96AF302" w14:textId="77777777" w:rsidR="000959A2" w:rsidRPr="00155B02" w:rsidRDefault="000959A2">
            <w:pPr>
              <w:pStyle w:val="Standard-BlockCharCharChar"/>
              <w:rPr>
                <w:lang w:val="en-GB"/>
              </w:rPr>
            </w:pPr>
            <w:r w:rsidRPr="00155B02">
              <w:rPr>
                <w:b/>
                <w:lang w:val="en-GB"/>
              </w:rPr>
              <w:t>!</w:t>
            </w:r>
            <w:r w:rsidRPr="00155B02">
              <w:rPr>
                <w:lang w:val="en-GB"/>
              </w:rPr>
              <w:t xml:space="preserve"> Ich mache eine Äußerung</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6F98B2A"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parentheses closing, No utterance end symbol, No end of input allowed</w:t>
            </w:r>
          </w:p>
        </w:tc>
      </w:tr>
      <w:tr w:rsidR="000959A2" w:rsidRPr="00D84B31" w14:paraId="37E29ECF"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4069C346" w14:textId="77777777" w:rsidR="000959A2" w:rsidRPr="00155B02" w:rsidRDefault="000959A2">
            <w:pPr>
              <w:pStyle w:val="Standard-BlockCharCharChar"/>
              <w:rPr>
                <w:lang w:val="en-GB"/>
              </w:rPr>
            </w:pPr>
            <w:r w:rsidRPr="00155B02">
              <w:rPr>
                <w:lang w:val="en-GB"/>
              </w:rPr>
              <w:t>Utterance end symbol is followed by parentheses closing.</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34753B75" w14:textId="77777777" w:rsidR="000959A2" w:rsidRPr="00155B02" w:rsidRDefault="000959A2">
            <w:pPr>
              <w:pStyle w:val="Standard-BlockCharCharChar"/>
              <w:rPr>
                <w:b/>
                <w:lang w:val="en-GB"/>
              </w:rPr>
            </w:pPr>
            <w:r w:rsidRPr="00155B02">
              <w:rPr>
                <w:lang w:val="en-GB"/>
              </w:rPr>
              <w:t>Ich mache eine (Äußerung.</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076C7F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closed parenthesis, no further utterance end symbol allowed</w:t>
            </w:r>
          </w:p>
        </w:tc>
      </w:tr>
      <w:tr w:rsidR="000959A2" w:rsidRPr="00D84B31" w14:paraId="24F9B82C"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0BF32EA3" w14:textId="77777777" w:rsidR="000959A2" w:rsidRPr="00155B02" w:rsidRDefault="000959A2" w:rsidP="00E17DA5">
            <w:pPr>
              <w:pStyle w:val="Standard-BlockCharCharChar"/>
              <w:rPr>
                <w:lang w:val="en-GB"/>
              </w:rPr>
            </w:pPr>
            <w:r w:rsidRPr="00155B02">
              <w:rPr>
                <w:lang w:val="en-GB"/>
              </w:rPr>
              <w:t>Utterance end symbol followed by utterance end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0B50E8FA" w14:textId="77777777" w:rsidR="000959A2" w:rsidRPr="00155B02" w:rsidRDefault="000959A2">
            <w:pPr>
              <w:pStyle w:val="Standard-BlockCharCharChar"/>
              <w:rPr>
                <w:b/>
                <w:lang w:val="en-GB"/>
              </w:rPr>
            </w:pPr>
            <w:r w:rsidRPr="00155B02">
              <w:rPr>
                <w:lang w:val="en-GB"/>
              </w:rPr>
              <w:t>Ich mache eine Äußerung.</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A06766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closed parenthesis, no further utterance end symbol allowed</w:t>
            </w:r>
          </w:p>
        </w:tc>
      </w:tr>
      <w:tr w:rsidR="000959A2" w:rsidRPr="00D84B31" w14:paraId="5AE3F55E"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B1B2689" w14:textId="77777777" w:rsidR="000959A2" w:rsidRPr="00155B02" w:rsidRDefault="000959A2">
            <w:pPr>
              <w:pStyle w:val="Standard-BlockCharCharChar"/>
              <w:rPr>
                <w:lang w:val="en-GB"/>
              </w:rPr>
            </w:pPr>
            <w:r w:rsidRPr="00155B02">
              <w:rPr>
                <w:lang w:val="en-GB"/>
              </w:rPr>
              <w:t>Utterance end symbol and space are followed by parentheses closing.</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BA2123C" w14:textId="77777777" w:rsidR="000959A2" w:rsidRPr="00155B02" w:rsidRDefault="000959A2">
            <w:pPr>
              <w:pStyle w:val="Standard-BlockCharCharChar"/>
              <w:rPr>
                <w:b/>
                <w:lang w:val="en-GB"/>
              </w:rPr>
            </w:pPr>
            <w:r w:rsidRPr="00155B02">
              <w:rPr>
                <w:lang w:val="en-GB"/>
              </w:rPr>
              <w:t xml:space="preserve">Ich mache eine (Äußerung. </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3A2780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 parenthesis, no utterance end symbol allowed</w:t>
            </w:r>
          </w:p>
        </w:tc>
      </w:tr>
      <w:tr w:rsidR="000959A2" w:rsidRPr="00D84B31" w14:paraId="26E2C08B"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7648F9E7" w14:textId="77777777" w:rsidR="000959A2" w:rsidRPr="00155B02" w:rsidRDefault="000959A2">
            <w:pPr>
              <w:pStyle w:val="Standard-BlockCharCharChar"/>
              <w:rPr>
                <w:lang w:val="en-GB"/>
              </w:rPr>
            </w:pPr>
            <w:r w:rsidRPr="00155B02">
              <w:rPr>
                <w:lang w:val="en-GB"/>
              </w:rPr>
              <w:t>Utterance end symbol and space are followed by utterance end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8A7FC31" w14:textId="77777777" w:rsidR="000959A2" w:rsidRPr="00155B02" w:rsidRDefault="000959A2">
            <w:pPr>
              <w:pStyle w:val="Standard-BlockCharCharChar"/>
              <w:rPr>
                <w:b/>
                <w:lang w:val="en-GB"/>
              </w:rPr>
            </w:pPr>
            <w:r w:rsidRPr="00155B02">
              <w:rPr>
                <w:lang w:val="en-GB"/>
              </w:rPr>
              <w:t xml:space="preserve">Ich mache eine Äußerung. </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82C596"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 close </w:t>
            </w:r>
            <w:commentRangeStart w:id="1350"/>
            <w:r w:rsidRPr="00155B02">
              <w:rPr>
                <w:rFonts w:ascii="Times New Roman" w:hAnsi="Times New Roman"/>
                <w:lang w:val="en-GB"/>
              </w:rPr>
              <w:t>parenthesis</w:t>
            </w:r>
            <w:commentRangeEnd w:id="1350"/>
            <w:r w:rsidRPr="00155B02">
              <w:rPr>
                <w:rStyle w:val="Kommentarzeichen"/>
                <w:rFonts w:ascii="Times New Roman" w:hAnsi="Times New Roman"/>
                <w:lang w:val="en-GB"/>
              </w:rPr>
              <w:commentReference w:id="1350"/>
            </w:r>
            <w:r w:rsidRPr="00155B02">
              <w:rPr>
                <w:rFonts w:ascii="Times New Roman" w:hAnsi="Times New Roman"/>
                <w:lang w:val="en-GB"/>
              </w:rPr>
              <w:t>, no utterance end symbol allowed</w:t>
            </w:r>
          </w:p>
        </w:tc>
      </w:tr>
      <w:tr w:rsidR="000959A2" w:rsidRPr="00D84B31" w14:paraId="4079A9EA"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4015F0C" w14:textId="77777777" w:rsidR="000959A2" w:rsidRPr="00155B02" w:rsidRDefault="000959A2">
            <w:pPr>
              <w:pStyle w:val="Standard-BlockCharCharChar"/>
              <w:rPr>
                <w:lang w:val="en-GB"/>
              </w:rPr>
            </w:pPr>
            <w:r w:rsidRPr="00155B02">
              <w:rPr>
                <w:lang w:val="en-GB"/>
              </w:rPr>
              <w:t>Pause symbols in double parenthesis.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23A8454C" w14:textId="77777777" w:rsidR="000959A2" w:rsidRPr="00B0162A" w:rsidRDefault="000959A2">
            <w:pPr>
              <w:pStyle w:val="Standard-BlockCharCharChar"/>
              <w:rPr>
                <w:rPrChange w:id="1351" w:author="Moritz Lautenbach" w:date="2014-04-16T10:11:00Z">
                  <w:rPr>
                    <w:lang w:val="en-US"/>
                  </w:rPr>
                </w:rPrChange>
              </w:rPr>
            </w:pPr>
            <w:r w:rsidRPr="00B0162A">
              <w:rPr>
                <w:rPrChange w:id="1352" w:author="Moritz Lautenbach" w:date="2014-04-16T10:11:00Z">
                  <w:rPr>
                    <w:lang w:val="en-US"/>
                  </w:rPr>
                </w:rPrChange>
              </w:rPr>
              <w:t xml:space="preserve">Ich ((geht •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9774AB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D84B31" w14:paraId="1F9CF826"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6785DA3" w14:textId="77777777" w:rsidR="000959A2" w:rsidRPr="00155B02" w:rsidRDefault="000959A2">
            <w:pPr>
              <w:pStyle w:val="Standard-BlockCharCharChar"/>
              <w:rPr>
                <w:lang w:val="en-GB"/>
              </w:rPr>
            </w:pPr>
            <w:r w:rsidRPr="00155B02">
              <w:rPr>
                <w:lang w:val="en-GB"/>
              </w:rPr>
              <w:t>A third opening parentheses .</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22ACF1B6" w14:textId="77777777" w:rsidR="000959A2" w:rsidRPr="00B0162A" w:rsidRDefault="000959A2">
            <w:pPr>
              <w:pStyle w:val="Standard-BlockCharCharChar"/>
              <w:rPr>
                <w:rPrChange w:id="1353" w:author="Moritz Lautenbach" w:date="2014-04-16T10:11:00Z">
                  <w:rPr>
                    <w:lang w:val="en-US"/>
                  </w:rPr>
                </w:rPrChange>
              </w:rPr>
            </w:pPr>
            <w:r w:rsidRPr="00B0162A">
              <w:rPr>
                <w:rPrChange w:id="1354" w:author="Moritz Lautenbach" w:date="2014-04-16T10:11:00Z">
                  <w:rPr>
                    <w:lang w:val="en-US"/>
                  </w:rPr>
                </w:rPrChange>
              </w:rPr>
              <w:t xml:space="preserve">Ich ((geht </w:t>
            </w:r>
            <w:r w:rsidRPr="00B0162A">
              <w:rPr>
                <w:b/>
                <w:rPrChange w:id="1355" w:author="Moritz Lautenbach" w:date="2014-04-16T10:11:00Z">
                  <w:rPr>
                    <w:b/>
                    <w:lang w:val="en-US"/>
                  </w:rPr>
                </w:rPrChange>
              </w:rPr>
              <w:t>(</w:t>
            </w:r>
            <w:r w:rsidRPr="00B0162A">
              <w:rPr>
                <w:rPrChange w:id="1356" w:author="Moritz Lautenbach" w:date="2014-04-16T10:11:00Z">
                  <w:rPr>
                    <w:lang w:val="en-US"/>
                  </w:rPr>
                </w:rPrChange>
              </w:rPr>
              <w:t xml:space="preserve">oder rennt)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FC18F22"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D84B31" w14:paraId="7336FB21"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3E899C0" w14:textId="77777777" w:rsidR="000959A2" w:rsidRPr="00155B02" w:rsidRDefault="000959A2">
            <w:pPr>
              <w:pStyle w:val="Standard-BlockCharCharChar"/>
              <w:rPr>
                <w:lang w:val="en-GB"/>
              </w:rPr>
            </w:pPr>
            <w:r w:rsidRPr="00155B02">
              <w:rPr>
                <w:lang w:val="en-GB"/>
              </w:rPr>
              <w:t>Utterance ends without the double parenthesis having been closed</w:t>
            </w:r>
            <w:del w:id="1357"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D5F53AF" w14:textId="77777777" w:rsidR="000959A2" w:rsidRPr="00155B02" w:rsidRDefault="000959A2">
            <w:pPr>
              <w:pStyle w:val="Standard-BlockCharCharChar"/>
              <w:rPr>
                <w:lang w:val="en-GB"/>
              </w:rPr>
            </w:pPr>
            <w:r w:rsidRPr="00155B02">
              <w:rPr>
                <w:lang w:val="en-GB"/>
              </w:rPr>
              <w:t>Ich hab Husten ((hustet.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7D1A40D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D84B31" w14:paraId="5A23EC8D"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F4D1EA5" w14:textId="77777777" w:rsidR="000959A2" w:rsidRPr="00155B02" w:rsidRDefault="000959A2">
            <w:pPr>
              <w:pStyle w:val="Standard-BlockCharCharChar"/>
              <w:rPr>
                <w:lang w:val="en-GB"/>
              </w:rPr>
            </w:pPr>
            <w:r w:rsidRPr="00155B02">
              <w:rPr>
                <w:lang w:val="en-GB"/>
              </w:rPr>
              <w:t>After a double opening parentheses only one has been closed followed by another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C9D6AF1" w14:textId="77777777" w:rsidR="000959A2" w:rsidRPr="00B0162A" w:rsidRDefault="000959A2">
            <w:pPr>
              <w:pStyle w:val="Standard-BlockCharCharChar"/>
              <w:rPr>
                <w:rPrChange w:id="1358" w:author="Moritz Lautenbach" w:date="2014-04-16T10:11:00Z">
                  <w:rPr>
                    <w:lang w:val="en-US"/>
                  </w:rPr>
                </w:rPrChange>
              </w:rPr>
            </w:pPr>
            <w:r w:rsidRPr="00B0162A">
              <w:rPr>
                <w:rPrChange w:id="1359" w:author="Moritz Lautenbach" w:date="2014-04-16T10:11:00Z">
                  <w:rPr>
                    <w:lang w:val="en-US"/>
                  </w:rPr>
                </w:rPrChange>
              </w:rPr>
              <w:t>Ich ((hustet)</w:t>
            </w:r>
            <w:r w:rsidRPr="00B0162A">
              <w:rPr>
                <w:b/>
                <w:rPrChange w:id="1360" w:author="Moritz Lautenbach" w:date="2014-04-16T10:11:00Z">
                  <w:rPr>
                    <w:b/>
                    <w:lang w:val="en-US"/>
                  </w:rPr>
                </w:rPrChange>
              </w:rPr>
              <w:t>m</w:t>
            </w:r>
            <w:r w:rsidRPr="00B0162A">
              <w:rPr>
                <w:rPrChange w:id="1361" w:author="Moritz Lautenbach" w:date="2014-04-16T10:11:00Z">
                  <w:rPr>
                    <w:lang w:val="en-US"/>
                  </w:rPr>
                </w:rPrChange>
              </w:rPr>
              <w:t xml:space="preserve">ache eine Äußerung.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6E1C98EF"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Only close parenthesis allowed</w:t>
            </w:r>
          </w:p>
        </w:tc>
      </w:tr>
      <w:tr w:rsidR="000959A2" w:rsidRPr="00D84B31" w14:paraId="304E1E66"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2F36D46F" w14:textId="77777777" w:rsidR="000959A2" w:rsidRPr="00155B02" w:rsidRDefault="000959A2">
            <w:pPr>
              <w:pStyle w:val="Standard-BlockCharCharChar"/>
              <w:rPr>
                <w:lang w:val="en-GB"/>
              </w:rPr>
            </w:pPr>
            <w:r w:rsidRPr="00155B02">
              <w:rPr>
                <w:lang w:val="en-GB"/>
              </w:rPr>
              <w:lastRenderedPageBreak/>
              <w:t>Reported speech begins within a word</w:t>
            </w:r>
            <w:del w:id="1362"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5807FC9" w14:textId="681BA087" w:rsidR="000959A2" w:rsidRPr="00B0162A" w:rsidRDefault="000959A2">
            <w:pPr>
              <w:pStyle w:val="Standard-BlockCharCharChar"/>
              <w:rPr>
                <w:rPrChange w:id="1363" w:author="Moritz Lautenbach" w:date="2014-04-16T10:11:00Z">
                  <w:rPr>
                    <w:lang w:val="en-US"/>
                  </w:rPr>
                </w:rPrChange>
              </w:rPr>
            </w:pPr>
            <w:r w:rsidRPr="00B0162A">
              <w:rPr>
                <w:rPrChange w:id="1364" w:author="Moritz Lautenbach" w:date="2014-04-16T10:11:00Z">
                  <w:rPr>
                    <w:lang w:val="en-US"/>
                  </w:rPr>
                </w:rPrChange>
              </w:rPr>
              <w:t>Ich mach</w:t>
            </w:r>
            <w:r w:rsidR="00E6350C" w:rsidRPr="00B0162A">
              <w:rPr>
                <w:b/>
              </w:rPr>
              <w:t>“</w:t>
            </w:r>
            <w:r w:rsidRPr="00B0162A">
              <w:rPr>
                <w:rPrChange w:id="1365" w:author="Moritz Lautenbach" w:date="2014-04-16T10:11:00Z">
                  <w:rPr>
                    <w:lang w:val="en-US"/>
                  </w:rPr>
                </w:rPrChange>
              </w:rPr>
              <w:t>e eine Äußerung.</w:t>
            </w:r>
            <w:r w:rsidR="00E6350C" w:rsidRPr="00B0162A">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DB33D9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opening quote allowed</w:t>
            </w:r>
          </w:p>
        </w:tc>
      </w:tr>
      <w:tr w:rsidR="000959A2" w:rsidRPr="00D84B31" w14:paraId="23EBEB94"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3FF0FB68" w14:textId="77777777" w:rsidR="000959A2" w:rsidRPr="00155B02" w:rsidRDefault="000959A2">
            <w:pPr>
              <w:pStyle w:val="Standard-BlockCharCharChar"/>
              <w:rPr>
                <w:lang w:val="en-GB"/>
              </w:rPr>
            </w:pPr>
            <w:r w:rsidRPr="00155B02">
              <w:rPr>
                <w:lang w:val="en-GB"/>
              </w:rPr>
              <w:t>Utterance ends without reported speech having been ended by quotation marks</w:t>
            </w:r>
            <w:del w:id="1366"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1AE9A225" w14:textId="4DCA2159" w:rsidR="000959A2" w:rsidRPr="00B0162A" w:rsidRDefault="000959A2">
            <w:pPr>
              <w:pStyle w:val="Standard-BlockCharCharChar"/>
              <w:rPr>
                <w:rPrChange w:id="1367" w:author="Moritz Lautenbach" w:date="2014-04-16T10:11:00Z">
                  <w:rPr>
                    <w:lang w:val="en-US"/>
                  </w:rPr>
                </w:rPrChange>
              </w:rPr>
            </w:pPr>
            <w:r w:rsidRPr="00B0162A">
              <w:rPr>
                <w:rPrChange w:id="1368" w:author="Moritz Lautenbach" w:date="2014-04-16T10:11:00Z">
                  <w:rPr>
                    <w:lang w:val="en-US"/>
                  </w:rPr>
                </w:rPrChange>
              </w:rPr>
              <w:t xml:space="preserve">Und er sagt: </w:t>
            </w:r>
            <w:r w:rsidR="00007CB6" w:rsidRPr="00B0162A">
              <w:t>„</w:t>
            </w:r>
            <w:r w:rsidRPr="00B0162A">
              <w:rPr>
                <w:rPrChange w:id="1369" w:author="Moritz Lautenbach" w:date="2014-04-16T10:11:00Z">
                  <w:rPr>
                    <w:lang w:val="en-US"/>
                  </w:rPr>
                </w:rPrChange>
              </w:rPr>
              <w:t>Ich mache eine Äußerung</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FE255C"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allowed</w:t>
            </w:r>
          </w:p>
        </w:tc>
      </w:tr>
    </w:tbl>
    <w:p w14:paraId="2CB9463D" w14:textId="77777777" w:rsidR="000959A2" w:rsidRPr="00155B02" w:rsidRDefault="000959A2">
      <w:pPr>
        <w:rPr>
          <w:rFonts w:ascii="Times New Roman" w:hAnsi="Times New Roman" w:cs="Times New Roman"/>
          <w:lang w:val="en-GB"/>
        </w:rPr>
      </w:pPr>
    </w:p>
    <w:p w14:paraId="5AC851D9" w14:textId="29CD6DBE" w:rsidR="000959A2" w:rsidRPr="00155B02" w:rsidRDefault="000959A2">
      <w:pPr>
        <w:pStyle w:val="berschrift2"/>
        <w:pageBreakBefore/>
        <w:rPr>
          <w:lang w:val="en-GB"/>
        </w:rPr>
      </w:pPr>
      <w:bookmarkStart w:id="1370" w:name="_Toc69130067"/>
      <w:bookmarkStart w:id="1371" w:name="_Toc69129926"/>
      <w:bookmarkStart w:id="1372" w:name="_Toc55213934"/>
      <w:bookmarkStart w:id="1373" w:name="_Toc399422022"/>
      <w:r w:rsidRPr="00155B02">
        <w:rPr>
          <w:lang w:val="en-GB"/>
        </w:rPr>
        <w:lastRenderedPageBreak/>
        <w:t>Segmentation: </w:t>
      </w:r>
      <w:r w:rsidR="00E6350C" w:rsidRPr="00155B02">
        <w:rPr>
          <w:lang w:val="en-GB"/>
        </w:rPr>
        <w:t>“</w:t>
      </w:r>
      <w:r w:rsidRPr="00155B02">
        <w:rPr>
          <w:lang w:val="en-GB"/>
        </w:rPr>
        <w:t>DIDA: Words</w:t>
      </w:r>
      <w:r w:rsidR="00E6350C" w:rsidRPr="00155B02">
        <w:rPr>
          <w:lang w:val="en-GB"/>
        </w:rPr>
        <w:t>“</w:t>
      </w:r>
      <w:bookmarkEnd w:id="1370"/>
      <w:bookmarkEnd w:id="1371"/>
      <w:bookmarkEnd w:id="1372"/>
      <w:bookmarkEnd w:id="1373"/>
    </w:p>
    <w:p w14:paraId="51F8DACE" w14:textId="1E604C3D" w:rsidR="000959A2" w:rsidRPr="00155B02" w:rsidRDefault="000959A2">
      <w:pPr>
        <w:pStyle w:val="Standard-BlockCharCharChar"/>
        <w:rPr>
          <w:lang w:val="en-GB"/>
        </w:rPr>
      </w:pPr>
      <w:r w:rsidRPr="00155B02">
        <w:rPr>
          <w:lang w:val="en-GB"/>
        </w:rPr>
        <w:t>All signs that are not listed in the following table will be treated as parts of words in the EXMARaLDA Partitur-</w:t>
      </w:r>
      <w:r w:rsidR="00C11634" w:rsidRPr="00155B02">
        <w:rPr>
          <w:lang w:val="en-GB"/>
        </w:rPr>
        <w:t>Editor</w:t>
      </w:r>
      <w:r w:rsidRPr="00155B02">
        <w:rPr>
          <w:lang w:val="en-GB"/>
        </w:rPr>
        <w:t xml:space="preserve"> (Unless they are part of a </w:t>
      </w:r>
      <w:del w:id="1374" w:author="Moritz Lautenbach" w:date="2014-04-16T11:00:00Z">
        <w:r w:rsidRPr="00155B02" w:rsidDel="002515F1">
          <w:rPr>
            <w:lang w:val="en-GB"/>
          </w:rPr>
          <w:delText xml:space="preserve">non </w:delText>
        </w:r>
      </w:del>
      <w:ins w:id="1375" w:author="Moritz Lautenbach" w:date="2014-04-16T11:00:00Z">
        <w:r w:rsidRPr="00155B02">
          <w:rPr>
            <w:lang w:val="en-GB"/>
          </w:rPr>
          <w:t>non-</w:t>
        </w:r>
      </w:ins>
      <w:r w:rsidRPr="00155B02">
        <w:rPr>
          <w:lang w:val="en-GB"/>
        </w:rPr>
        <w:t>phonological entry).</w:t>
      </w:r>
    </w:p>
    <w:p w14:paraId="52EEFD08"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976"/>
        <w:gridCol w:w="2409"/>
        <w:gridCol w:w="3971"/>
      </w:tblGrid>
      <w:tr w:rsidR="000959A2" w:rsidRPr="00155B02" w14:paraId="31DB9E57"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356E00D6"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09" w:type="dxa"/>
            <w:tcBorders>
              <w:top w:val="single" w:sz="4" w:space="0" w:color="000000"/>
              <w:left w:val="single" w:sz="4" w:space="0" w:color="000000"/>
              <w:bottom w:val="single" w:sz="4" w:space="0" w:color="000000"/>
              <w:right w:val="single" w:sz="4" w:space="0" w:color="000000"/>
            </w:tcBorders>
            <w:shd w:val="clear" w:color="auto" w:fill="D9D9D9"/>
          </w:tcPr>
          <w:p w14:paraId="5822DEEB"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3971" w:type="dxa"/>
            <w:tcBorders>
              <w:top w:val="single" w:sz="4" w:space="0" w:color="000000"/>
              <w:left w:val="single" w:sz="4" w:space="0" w:color="000000"/>
              <w:bottom w:val="single" w:sz="4" w:space="0" w:color="000000"/>
              <w:right w:val="single" w:sz="4" w:space="0" w:color="000000"/>
            </w:tcBorders>
            <w:shd w:val="clear" w:color="auto" w:fill="D9D9D9"/>
          </w:tcPr>
          <w:p w14:paraId="4CCEBAA8"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Explanation</w:t>
            </w:r>
          </w:p>
        </w:tc>
      </w:tr>
      <w:tr w:rsidR="000959A2" w:rsidRPr="00D84B31" w14:paraId="065B3FC6"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1564B3E" w14:textId="77777777" w:rsidR="000959A2" w:rsidRPr="00155B02" w:rsidRDefault="000959A2">
            <w:pPr>
              <w:rPr>
                <w:rFonts w:ascii="Times New Roman" w:hAnsi="Times New Roman" w:cs="Times New Roman"/>
                <w:bCs/>
                <w:lang w:val="en-GB"/>
              </w:rPr>
            </w:pPr>
            <w:bookmarkStart w:id="1376" w:name="CAPITALS"/>
            <w:r w:rsidRPr="00155B02">
              <w:rPr>
                <w:rFonts w:ascii="Times New Roman" w:hAnsi="Times New Roman" w:cs="Times New Roman"/>
                <w:bCs/>
                <w:lang w:val="en-GB"/>
              </w:rPr>
              <w:t>CAPITALS</w:t>
            </w:r>
            <w:bookmarkEnd w:id="1376"/>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769168FB"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A</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B</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C</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D</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E</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F</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G</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H</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I</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J</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K</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L</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M</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N</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O</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P</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Q</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R</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S</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U</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V</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X</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Y</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Z</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Ä</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Ö</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Ü</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754EC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Only for the description of non </w:t>
            </w:r>
            <w:commentRangeStart w:id="1377"/>
            <w:r w:rsidRPr="00155B02">
              <w:rPr>
                <w:rFonts w:ascii="Times New Roman" w:hAnsi="Times New Roman" w:cs="Times New Roman"/>
                <w:bCs/>
                <w:lang w:val="en-GB"/>
              </w:rPr>
              <w:t>morphemized??? utterances</w:t>
            </w:r>
            <w:commentRangeEnd w:id="1377"/>
            <w:r w:rsidRPr="00155B02">
              <w:rPr>
                <w:rStyle w:val="Kommentarzeichen"/>
                <w:rFonts w:ascii="Times New Roman" w:hAnsi="Times New Roman" w:cs="Times New Roman"/>
                <w:lang w:val="en-GB"/>
              </w:rPr>
              <w:commentReference w:id="1377"/>
            </w:r>
            <w:r w:rsidRPr="00155B02">
              <w:rPr>
                <w:rFonts w:ascii="Times New Roman" w:hAnsi="Times New Roman" w:cs="Times New Roman"/>
                <w:bCs/>
                <w:lang w:val="en-GB"/>
              </w:rPr>
              <w:t>, not as part of a word.</w:t>
            </w:r>
          </w:p>
        </w:tc>
      </w:tr>
      <w:tr w:rsidR="000959A2" w:rsidRPr="00D84B31" w14:paraId="31CA4F27"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AA337E" w14:textId="77777777" w:rsidR="000959A2" w:rsidRPr="00155B02" w:rsidRDefault="000959A2">
            <w:pPr>
              <w:rPr>
                <w:rFonts w:ascii="Times New Roman" w:hAnsi="Times New Roman" w:cs="Times New Roman"/>
                <w:bCs/>
                <w:lang w:val="en-GB"/>
              </w:rPr>
            </w:pPr>
            <w:bookmarkStart w:id="1378" w:name="PLUS"/>
            <w:r w:rsidRPr="00155B02">
              <w:rPr>
                <w:rFonts w:ascii="Times New Roman" w:hAnsi="Times New Roman" w:cs="Times New Roman"/>
                <w:bCs/>
                <w:lang w:val="en-GB"/>
              </w:rPr>
              <w:t>PLUS</w:t>
            </w:r>
            <w:bookmarkEnd w:id="1378"/>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D865B31"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665285D"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a quick connection to the beginning of a segment chain.</w:t>
            </w:r>
          </w:p>
        </w:tc>
      </w:tr>
      <w:tr w:rsidR="000959A2" w:rsidRPr="00D84B31" w14:paraId="4F2C6637"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94B5D11" w14:textId="77777777" w:rsidR="000959A2" w:rsidRPr="00155B02" w:rsidRDefault="000959A2">
            <w:pPr>
              <w:rPr>
                <w:rFonts w:ascii="Times New Roman" w:hAnsi="Times New Roman" w:cs="Times New Roman"/>
                <w:bCs/>
                <w:lang w:val="en-GB"/>
              </w:rPr>
            </w:pPr>
            <w:bookmarkStart w:id="1379" w:name="NUMBERS_AND_COMMA"/>
            <w:r w:rsidRPr="00155B02">
              <w:rPr>
                <w:rFonts w:ascii="Times New Roman" w:hAnsi="Times New Roman" w:cs="Times New Roman"/>
                <w:bCs/>
                <w:lang w:val="en-GB"/>
              </w:rPr>
              <w:t>NUMBERS_AND_COMMA</w:t>
            </w:r>
            <w:bookmarkEnd w:id="1379"/>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B3E1D1C"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0</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1</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2</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3</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4</w:t>
            </w:r>
            <w:r w:rsidRPr="00155B02">
              <w:rPr>
                <w:rFonts w:ascii="Times New Roman" w:hAnsi="Times New Roman" w:cs="Times New Roman"/>
                <w:color w:val="C0C0C0"/>
                <w:lang w:val="en-GB"/>
              </w:rPr>
              <w:t xml:space="preserve"> | </w:t>
            </w:r>
          </w:p>
          <w:p w14:paraId="38EF7D09"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5</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6</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7</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8</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9</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569C8F25"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Only as part of time (as part of a pause or an incomprehensible section).</w:t>
            </w:r>
          </w:p>
        </w:tc>
      </w:tr>
      <w:tr w:rsidR="000959A2" w:rsidRPr="00D84B31" w14:paraId="58ECB3FB"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5A3BC5" w14:textId="77777777" w:rsidR="000959A2" w:rsidRPr="00155B02" w:rsidRDefault="000959A2">
            <w:pPr>
              <w:rPr>
                <w:rFonts w:ascii="Times New Roman" w:hAnsi="Times New Roman" w:cs="Times New Roman"/>
                <w:bCs/>
                <w:lang w:val="en-GB"/>
              </w:rPr>
            </w:pPr>
            <w:bookmarkStart w:id="1380" w:name="PAUSE"/>
            <w:r w:rsidRPr="00155B02">
              <w:rPr>
                <w:rFonts w:ascii="Times New Roman" w:hAnsi="Times New Roman" w:cs="Times New Roman"/>
                <w:bCs/>
                <w:lang w:val="en-GB"/>
              </w:rPr>
              <w:t>PAUSE</w:t>
            </w:r>
            <w:bookmarkEnd w:id="1380"/>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1B3F51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0FCD7ACD"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and the end of a pause.</w:t>
            </w:r>
          </w:p>
        </w:tc>
      </w:tr>
      <w:tr w:rsidR="000959A2" w:rsidRPr="00D84B31" w14:paraId="08584303"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BC19627" w14:textId="77777777" w:rsidR="000959A2" w:rsidRPr="00155B02" w:rsidRDefault="000959A2">
            <w:pPr>
              <w:rPr>
                <w:rFonts w:ascii="Times New Roman" w:hAnsi="Times New Roman" w:cs="Times New Roman"/>
                <w:bCs/>
                <w:lang w:val="en-GB"/>
              </w:rPr>
            </w:pPr>
            <w:bookmarkStart w:id="1381" w:name="WORD_SEPARATORS"/>
            <w:r w:rsidRPr="00155B02">
              <w:rPr>
                <w:rFonts w:ascii="Times New Roman" w:hAnsi="Times New Roman" w:cs="Times New Roman"/>
                <w:bCs/>
                <w:lang w:val="en-GB"/>
              </w:rPr>
              <w:t>WORD_SEPARATORS</w:t>
            </w:r>
            <w:bookmarkEnd w:id="1381"/>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AA143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Cambria Math" w:hAnsi="Cambria Math" w:cs="Cambria Math"/>
                <w:b/>
                <w:bCs/>
                <w:lang w:val="en-GB"/>
              </w:rPr>
              <w:t>↟</w:t>
            </w:r>
            <w:r w:rsidRPr="00155B02">
              <w:rPr>
                <w:rFonts w:ascii="Times New Roman" w:hAnsi="Times New Roman" w:cs="Times New Roman"/>
                <w:color w:val="C0C0C0"/>
                <w:lang w:val="en-GB"/>
              </w:rPr>
              <w:t xml:space="preserve">|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&lt;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&gt;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D61E61"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Symbols for suprasegmental phenomena, are not part of words</w:t>
            </w:r>
            <w:del w:id="1382" w:author="Moritz Lautenbach" w:date="2014-04-16T11:01:00Z">
              <w:r w:rsidRPr="00155B02" w:rsidDel="002515F1">
                <w:rPr>
                  <w:rFonts w:ascii="Times New Roman" w:hAnsi="Times New Roman" w:cs="Times New Roman"/>
                  <w:bCs/>
                  <w:lang w:val="en-GB"/>
                </w:rPr>
                <w:delText xml:space="preserve"> </w:delText>
              </w:r>
            </w:del>
            <w:r w:rsidRPr="00155B02">
              <w:rPr>
                <w:rFonts w:ascii="Times New Roman" w:hAnsi="Times New Roman" w:cs="Times New Roman"/>
                <w:bCs/>
                <w:lang w:val="en-GB"/>
              </w:rPr>
              <w:t>.</w:t>
            </w:r>
          </w:p>
        </w:tc>
      </w:tr>
      <w:tr w:rsidR="000959A2" w:rsidRPr="00A32C1C" w14:paraId="696ADF23"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D0F806A" w14:textId="77777777" w:rsidR="000959A2" w:rsidRPr="00155B02" w:rsidRDefault="000959A2">
            <w:pPr>
              <w:rPr>
                <w:rFonts w:ascii="Times New Roman" w:hAnsi="Times New Roman" w:cs="Times New Roman"/>
                <w:bCs/>
                <w:lang w:val="en-GB"/>
              </w:rPr>
            </w:pPr>
            <w:bookmarkStart w:id="1383" w:name="EQUALS_SIGN"/>
            <w:r w:rsidRPr="00155B02">
              <w:rPr>
                <w:rFonts w:ascii="Times New Roman" w:hAnsi="Times New Roman" w:cs="Times New Roman"/>
                <w:bCs/>
                <w:lang w:val="en-GB"/>
              </w:rPr>
              <w:t>EQUALS_SIGN</w:t>
            </w:r>
            <w:bookmarkEnd w:id="1383"/>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6BE3070"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954E892" w14:textId="77777777" w:rsidR="000959A2" w:rsidRPr="00155B02" w:rsidRDefault="000959A2">
            <w:pPr>
              <w:rPr>
                <w:rFonts w:ascii="Times New Roman" w:hAnsi="Times New Roman" w:cs="Times New Roman"/>
                <w:bCs/>
                <w:lang w:val="en-GB"/>
              </w:rPr>
            </w:pPr>
            <w:commentRangeStart w:id="1384"/>
            <w:r w:rsidRPr="00155B02">
              <w:rPr>
                <w:rFonts w:ascii="Times New Roman" w:hAnsi="Times New Roman" w:cs="Times New Roman"/>
                <w:bCs/>
                <w:lang w:val="en-GB"/>
              </w:rPr>
              <w:t>Marks a (Verschleifung???) or is placed into a non morphemized???</w:t>
            </w:r>
            <w:commentRangeEnd w:id="1384"/>
            <w:r w:rsidRPr="00155B02">
              <w:rPr>
                <w:rStyle w:val="Kommentarzeichen"/>
                <w:rFonts w:ascii="Times New Roman" w:hAnsi="Times New Roman" w:cs="Times New Roman"/>
                <w:lang w:val="en-GB"/>
              </w:rPr>
              <w:commentReference w:id="1384"/>
            </w:r>
            <w:r w:rsidRPr="00155B02">
              <w:rPr>
                <w:rFonts w:ascii="Times New Roman" w:hAnsi="Times New Roman" w:cs="Times New Roman"/>
                <w:bCs/>
                <w:lang w:val="en-GB"/>
              </w:rPr>
              <w:t xml:space="preserve"> utterance.</w:t>
            </w:r>
          </w:p>
        </w:tc>
      </w:tr>
      <w:tr w:rsidR="000959A2" w:rsidRPr="00D84B31" w14:paraId="49C8E461"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3FF2119" w14:textId="77777777" w:rsidR="000959A2" w:rsidRPr="00155B02" w:rsidRDefault="000959A2">
            <w:pPr>
              <w:rPr>
                <w:rFonts w:ascii="Times New Roman" w:hAnsi="Times New Roman" w:cs="Times New Roman"/>
                <w:bCs/>
                <w:lang w:val="en-GB"/>
              </w:rPr>
            </w:pPr>
            <w:bookmarkStart w:id="1385" w:name="SPACE"/>
            <w:r w:rsidRPr="00155B02">
              <w:rPr>
                <w:rFonts w:ascii="Times New Roman" w:hAnsi="Times New Roman" w:cs="Times New Roman"/>
                <w:bCs/>
                <w:lang w:val="en-GB"/>
              </w:rPr>
              <w:t>SPACE</w:t>
            </w:r>
            <w:bookmarkEnd w:id="1385"/>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DA59EB0"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color w:val="C0C0C0"/>
                <w:lang w:val="en-GB"/>
              </w:rPr>
              <w:t xml:space="preserve">|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5C5A146" w14:textId="77777777" w:rsidR="000959A2" w:rsidRPr="00155B02" w:rsidRDefault="000959A2" w:rsidP="00E17DA5">
            <w:pPr>
              <w:rPr>
                <w:rFonts w:ascii="Times New Roman" w:hAnsi="Times New Roman" w:cs="Times New Roman"/>
                <w:lang w:val="en-GB"/>
              </w:rPr>
            </w:pPr>
            <w:r w:rsidRPr="00155B02">
              <w:rPr>
                <w:rFonts w:ascii="Times New Roman" w:hAnsi="Times New Roman" w:cs="Times New Roman"/>
                <w:lang w:val="en-GB"/>
              </w:rPr>
              <w:t xml:space="preserve">Space can occur in various places, often marks the </w:t>
            </w:r>
            <w:ins w:id="1386" w:author="Moritz Lautenbach" w:date="2014-04-16T11:02:00Z">
              <w:r w:rsidRPr="00155B02">
                <w:rPr>
                  <w:rFonts w:ascii="Times New Roman" w:hAnsi="Times New Roman" w:cs="Times New Roman"/>
                  <w:lang w:val="en-GB"/>
                </w:rPr>
                <w:t>b</w:t>
              </w:r>
            </w:ins>
            <w:del w:id="1387" w:author="Moritz Lautenbach" w:date="2014-04-16T11:02:00Z">
              <w:r w:rsidRPr="00155B02" w:rsidDel="002515F1">
                <w:rPr>
                  <w:rFonts w:ascii="Times New Roman" w:hAnsi="Times New Roman" w:cs="Times New Roman"/>
                  <w:lang w:val="en-GB"/>
                </w:rPr>
                <w:delText>B</w:delText>
              </w:r>
            </w:del>
            <w:r w:rsidRPr="00155B02">
              <w:rPr>
                <w:rFonts w:ascii="Times New Roman" w:hAnsi="Times New Roman" w:cs="Times New Roman"/>
                <w:lang w:val="en-GB"/>
              </w:rPr>
              <w:t xml:space="preserve">eginning or </w:t>
            </w:r>
            <w:del w:id="1388" w:author="Moritz Lautenbach" w:date="2014-04-16T11:02:00Z">
              <w:r w:rsidRPr="00155B02" w:rsidDel="002515F1">
                <w:rPr>
                  <w:rFonts w:ascii="Times New Roman" w:hAnsi="Times New Roman" w:cs="Times New Roman"/>
                  <w:lang w:val="en-GB"/>
                </w:rPr>
                <w:delText>the E</w:delText>
              </w:r>
            </w:del>
            <w:ins w:id="1389" w:author="Moritz Lautenbach" w:date="2014-04-16T11:02:00Z">
              <w:r w:rsidRPr="00155B02">
                <w:rPr>
                  <w:rFonts w:ascii="Times New Roman" w:hAnsi="Times New Roman" w:cs="Times New Roman"/>
                  <w:lang w:val="en-GB"/>
                </w:rPr>
                <w:t>e</w:t>
              </w:r>
            </w:ins>
            <w:r w:rsidRPr="00155B02">
              <w:rPr>
                <w:rFonts w:ascii="Times New Roman" w:hAnsi="Times New Roman" w:cs="Times New Roman"/>
                <w:lang w:val="en-GB"/>
              </w:rPr>
              <w:t>nd of a Segment .</w:t>
            </w:r>
          </w:p>
        </w:tc>
      </w:tr>
      <w:tr w:rsidR="000959A2" w:rsidRPr="00D84B31" w14:paraId="5EE63E5D"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AEE30EF" w14:textId="77777777" w:rsidR="000959A2" w:rsidRPr="00155B02" w:rsidRDefault="000959A2">
            <w:pPr>
              <w:rPr>
                <w:rFonts w:ascii="Times New Roman" w:hAnsi="Times New Roman" w:cs="Times New Roman"/>
                <w:bCs/>
                <w:lang w:val="en-GB"/>
              </w:rPr>
            </w:pPr>
            <w:bookmarkStart w:id="1390" w:name="OPEN_PARENTHESIS"/>
            <w:r w:rsidRPr="00155B02">
              <w:rPr>
                <w:rFonts w:ascii="Times New Roman" w:hAnsi="Times New Roman" w:cs="Times New Roman"/>
                <w:bCs/>
                <w:lang w:val="en-GB"/>
              </w:rPr>
              <w:t>OPEN_PARENTHESIS</w:t>
            </w:r>
            <w:bookmarkEnd w:id="1390"/>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ED8168A"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22E5A48B" w14:textId="77777777" w:rsidR="000959A2" w:rsidRPr="00155B02" w:rsidRDefault="000959A2">
            <w:pPr>
              <w:rPr>
                <w:rFonts w:ascii="Times New Roman" w:hAnsi="Times New Roman" w:cs="Times New Roman"/>
                <w:bCs/>
                <w:spacing w:val="-2"/>
                <w:lang w:val="en-GB"/>
              </w:rPr>
            </w:pPr>
            <w:r w:rsidRPr="00155B02">
              <w:rPr>
                <w:rFonts w:ascii="Times New Roman" w:hAnsi="Times New Roman" w:cs="Times New Roman"/>
                <w:bCs/>
                <w:spacing w:val="-2"/>
                <w:lang w:val="en-GB"/>
              </w:rPr>
              <w:t>Marks the beginning of an incomprehensible section or one that is difficult to comprehend.</w:t>
            </w:r>
          </w:p>
        </w:tc>
      </w:tr>
      <w:tr w:rsidR="000959A2" w:rsidRPr="00D84B31" w14:paraId="65747A5A"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1F355C5" w14:textId="77777777" w:rsidR="000959A2" w:rsidRPr="00155B02" w:rsidRDefault="000959A2">
            <w:pPr>
              <w:rPr>
                <w:rFonts w:ascii="Times New Roman" w:hAnsi="Times New Roman" w:cs="Times New Roman"/>
                <w:bCs/>
                <w:lang w:val="en-GB"/>
              </w:rPr>
            </w:pPr>
            <w:bookmarkStart w:id="1391" w:name="CLOSE_PARENTHESIS"/>
            <w:r w:rsidRPr="00155B02">
              <w:rPr>
                <w:rFonts w:ascii="Times New Roman" w:hAnsi="Times New Roman" w:cs="Times New Roman"/>
                <w:bCs/>
                <w:lang w:val="en-GB"/>
              </w:rPr>
              <w:t>CLOSE_PARENTHESIS</w:t>
            </w:r>
            <w:bookmarkEnd w:id="1391"/>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F2E343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A951C89"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an incomprehensible section or one that is difficult to comprehend.</w:t>
            </w:r>
          </w:p>
        </w:tc>
      </w:tr>
      <w:tr w:rsidR="000959A2" w:rsidRPr="00D84B31" w14:paraId="537D7939"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086AC95" w14:textId="77777777" w:rsidR="000959A2" w:rsidRPr="00155B02" w:rsidRDefault="000959A2">
            <w:pPr>
              <w:rPr>
                <w:rFonts w:ascii="Times New Roman" w:hAnsi="Times New Roman" w:cs="Times New Roman"/>
                <w:bCs/>
                <w:lang w:val="en-GB"/>
              </w:rPr>
            </w:pPr>
            <w:bookmarkStart w:id="1392" w:name="OPEN_SQUARE_BRACKET"/>
            <w:r w:rsidRPr="00155B02">
              <w:rPr>
                <w:rFonts w:ascii="Times New Roman" w:hAnsi="Times New Roman" w:cs="Times New Roman"/>
                <w:bCs/>
                <w:lang w:val="en-GB"/>
              </w:rPr>
              <w:t>OPEN_SQUARE_BRACKET</w:t>
            </w:r>
            <w:bookmarkEnd w:id="1392"/>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09979A7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80D5B8A"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an ellipsis.</w:t>
            </w:r>
          </w:p>
        </w:tc>
      </w:tr>
      <w:tr w:rsidR="000959A2" w:rsidRPr="00D84B31" w14:paraId="3DCCC17E"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A07379" w14:textId="77777777" w:rsidR="000959A2" w:rsidRPr="00155B02" w:rsidRDefault="000959A2">
            <w:pPr>
              <w:rPr>
                <w:rFonts w:ascii="Times New Roman" w:hAnsi="Times New Roman" w:cs="Times New Roman"/>
                <w:bCs/>
                <w:lang w:val="en-GB"/>
              </w:rPr>
            </w:pPr>
            <w:bookmarkStart w:id="1393" w:name="CLOSE_SQUARE_BRACKET"/>
            <w:r w:rsidRPr="00155B02">
              <w:rPr>
                <w:rFonts w:ascii="Times New Roman" w:hAnsi="Times New Roman" w:cs="Times New Roman"/>
                <w:bCs/>
                <w:lang w:val="en-GB"/>
              </w:rPr>
              <w:t>CLOSE_SQUARE_BRACKET</w:t>
            </w:r>
            <w:bookmarkEnd w:id="1393"/>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97AB4CA"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37655F8"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end of an ellipsis.</w:t>
            </w:r>
          </w:p>
        </w:tc>
      </w:tr>
      <w:tr w:rsidR="000959A2" w:rsidRPr="00D84B31" w14:paraId="42E97149"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327D3AA" w14:textId="77777777" w:rsidR="000959A2" w:rsidRPr="00155B02" w:rsidRDefault="000959A2">
            <w:pPr>
              <w:rPr>
                <w:rFonts w:ascii="Times New Roman" w:hAnsi="Times New Roman" w:cs="Times New Roman"/>
                <w:bCs/>
                <w:lang w:val="en-GB"/>
              </w:rPr>
            </w:pPr>
            <w:bookmarkStart w:id="1394" w:name="AMPERSAND"/>
            <w:r w:rsidRPr="00155B02">
              <w:rPr>
                <w:rFonts w:ascii="Times New Roman" w:hAnsi="Times New Roman" w:cs="Times New Roman"/>
                <w:bCs/>
                <w:lang w:val="en-GB"/>
              </w:rPr>
              <w:t>AMPERSAND</w:t>
            </w:r>
            <w:bookmarkEnd w:id="1394"/>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9F0193E"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&amp;</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6B053C5B"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A double occurrences marks the reference section in the speaker tier.</w:t>
            </w:r>
          </w:p>
        </w:tc>
      </w:tr>
      <w:tr w:rsidR="000959A2" w:rsidRPr="00155B02" w14:paraId="381B70C4"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10ABCBAC" w14:textId="77777777" w:rsidR="000959A2" w:rsidRPr="00155B02" w:rsidRDefault="000959A2">
            <w:pPr>
              <w:rPr>
                <w:rFonts w:ascii="Times New Roman" w:hAnsi="Times New Roman" w:cs="Times New Roman"/>
                <w:bCs/>
                <w:lang w:val="en-GB"/>
              </w:rPr>
            </w:pPr>
            <w:bookmarkStart w:id="1395" w:name="PERIOD_OR_ELLIPSIS"/>
            <w:r w:rsidRPr="00155B02">
              <w:rPr>
                <w:rFonts w:ascii="Times New Roman" w:hAnsi="Times New Roman" w:cs="Times New Roman"/>
                <w:bCs/>
                <w:lang w:val="en-GB"/>
              </w:rPr>
              <w:lastRenderedPageBreak/>
              <w:t>PERIOD_OR_ELLIPSIS</w:t>
            </w:r>
            <w:bookmarkEnd w:id="1395"/>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9B14A45"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17B092B"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Only within incomprehensible sections</w:t>
            </w:r>
            <w:del w:id="1396" w:author="Moritz Lautenbach" w:date="2014-04-16T11:03:00Z">
              <w:r w:rsidRPr="00155B02" w:rsidDel="002515F1">
                <w:rPr>
                  <w:rFonts w:ascii="Times New Roman" w:hAnsi="Times New Roman" w:cs="Times New Roman"/>
                  <w:bCs/>
                  <w:lang w:val="en-GB"/>
                </w:rPr>
                <w:delText xml:space="preserve"> </w:delText>
              </w:r>
            </w:del>
            <w:r w:rsidRPr="00155B02">
              <w:rPr>
                <w:rFonts w:ascii="Times New Roman" w:hAnsi="Times New Roman" w:cs="Times New Roman"/>
                <w:bCs/>
                <w:lang w:val="en-GB"/>
              </w:rPr>
              <w:t>.</w:t>
            </w:r>
          </w:p>
        </w:tc>
      </w:tr>
      <w:tr w:rsidR="000959A2" w:rsidRPr="00D84B31" w14:paraId="6BF0DBF2" w14:textId="77777777">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C1E73F" w14:textId="77777777" w:rsidR="000959A2" w:rsidRPr="00155B02" w:rsidRDefault="000959A2">
            <w:pPr>
              <w:rPr>
                <w:rFonts w:ascii="Times New Roman" w:hAnsi="Times New Roman" w:cs="Times New Roman"/>
                <w:bCs/>
                <w:lang w:val="en-GB"/>
              </w:rPr>
            </w:pPr>
            <w:bookmarkStart w:id="1397" w:name="COLON"/>
            <w:r w:rsidRPr="00155B02">
              <w:rPr>
                <w:rFonts w:ascii="Times New Roman" w:hAnsi="Times New Roman" w:cs="Times New Roman"/>
                <w:bCs/>
                <w:lang w:val="en-GB"/>
              </w:rPr>
              <w:t>COLON</w:t>
            </w:r>
            <w:bookmarkEnd w:id="1397"/>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D11FC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DBCB823" w14:textId="77777777" w:rsidR="000959A2" w:rsidRPr="00155B02" w:rsidRDefault="000959A2" w:rsidP="00E17DA5">
            <w:pPr>
              <w:rPr>
                <w:rFonts w:ascii="Times New Roman" w:hAnsi="Times New Roman" w:cs="Times New Roman"/>
                <w:bCs/>
                <w:lang w:val="en-GB"/>
              </w:rPr>
            </w:pPr>
            <w:commentRangeStart w:id="1398"/>
            <w:r w:rsidRPr="00155B02">
              <w:rPr>
                <w:rFonts w:ascii="Times New Roman" w:hAnsi="Times New Roman" w:cs="Times New Roman"/>
                <w:bCs/>
                <w:lang w:val="en-GB"/>
              </w:rPr>
              <w:t>Either within a word (as a ((Dehnungszeichen??))) or as part of time</w:t>
            </w:r>
            <w:del w:id="1399" w:author="Moritz Lautenbach" w:date="2014-04-16T11:03:00Z">
              <w:r w:rsidRPr="00155B02" w:rsidDel="002515F1">
                <w:rPr>
                  <w:rFonts w:ascii="Times New Roman" w:hAnsi="Times New Roman" w:cs="Times New Roman"/>
                  <w:bCs/>
                  <w:lang w:val="en-GB"/>
                </w:rPr>
                <w:delText xml:space="preserve"> </w:delText>
              </w:r>
            </w:del>
            <w:commentRangeEnd w:id="1398"/>
            <w:r w:rsidRPr="00155B02">
              <w:rPr>
                <w:rStyle w:val="Kommentarzeichen"/>
                <w:rFonts w:ascii="Times New Roman" w:hAnsi="Times New Roman" w:cs="Times New Roman"/>
                <w:lang w:val="en-GB"/>
              </w:rPr>
              <w:commentReference w:id="1398"/>
            </w:r>
            <w:r w:rsidRPr="00155B02">
              <w:rPr>
                <w:rFonts w:ascii="Times New Roman" w:hAnsi="Times New Roman" w:cs="Times New Roman"/>
                <w:bCs/>
                <w:lang w:val="en-GB"/>
              </w:rPr>
              <w:t>.</w:t>
            </w:r>
          </w:p>
        </w:tc>
      </w:tr>
    </w:tbl>
    <w:p w14:paraId="1232CCD3" w14:textId="77777777" w:rsidR="000959A2" w:rsidRPr="00155B02" w:rsidRDefault="000959A2">
      <w:pPr>
        <w:pStyle w:val="Standard-BlockCharCharChar"/>
        <w:rPr>
          <w:lang w:val="en-GB"/>
        </w:rPr>
      </w:pPr>
    </w:p>
    <w:p w14:paraId="41E88282" w14:textId="77777777" w:rsidR="000959A2" w:rsidRPr="00155B02" w:rsidRDefault="000959A2">
      <w:pPr>
        <w:pStyle w:val="Standard-BlockCharCharChar"/>
        <w:pageBreakBefore/>
        <w:rPr>
          <w:bCs/>
          <w:lang w:val="en-GB"/>
        </w:rPr>
      </w:pPr>
      <w:r w:rsidRPr="00155B02">
        <w:rPr>
          <w:bCs/>
          <w:lang w:val="en-GB"/>
        </w:rPr>
        <w:lastRenderedPageBreak/>
        <w:t>Example:</w:t>
      </w:r>
    </w:p>
    <w:p w14:paraId="0FE3967D" w14:textId="77777777" w:rsidR="000959A2" w:rsidRPr="00155B02" w:rsidRDefault="000959A2">
      <w:pPr>
        <w:pStyle w:val="Standard-BlockCharCharChar"/>
        <w:rPr>
          <w:lang w:val="en-GB"/>
        </w:rPr>
      </w:pPr>
    </w:p>
    <w:p w14:paraId="2910E40C" w14:textId="2267057D" w:rsidR="000959A2" w:rsidRPr="00155B02" w:rsidRDefault="000959A2">
      <w:pPr>
        <w:pStyle w:val="Standard-BlockCharCharChar"/>
        <w:rPr>
          <w:lang w:val="en-GB"/>
        </w:rPr>
      </w:pPr>
      <w:r w:rsidRPr="00155B02">
        <w:rPr>
          <w:lang w:val="en-GB"/>
        </w:rPr>
        <w:t>The second segment chain of speaker X is segmented with the segmentation: </w:t>
      </w:r>
      <w:r w:rsidR="00E6350C" w:rsidRPr="00155B02">
        <w:rPr>
          <w:lang w:val="en-GB"/>
        </w:rPr>
        <w:t>“</w:t>
      </w:r>
      <w:r w:rsidRPr="00155B02">
        <w:rPr>
          <w:lang w:val="en-GB"/>
        </w:rPr>
        <w:t>DIDA: Utterance and Words</w:t>
      </w:r>
      <w:r w:rsidR="00E6350C" w:rsidRPr="00155B02">
        <w:rPr>
          <w:lang w:val="en-GB"/>
        </w:rPr>
        <w:t>“</w:t>
      </w:r>
      <w:ins w:id="1400" w:author="Moritz Lautenbach" w:date="2014-04-16T11:04:00Z">
        <w:r w:rsidRPr="00155B02">
          <w:rPr>
            <w:lang w:val="en-GB"/>
          </w:rPr>
          <w:t>…</w:t>
        </w:r>
      </w:ins>
      <w:del w:id="1401" w:author="Moritz Lautenbach" w:date="2014-04-16T11:04:00Z">
        <w:r w:rsidRPr="00155B02" w:rsidDel="002515F1">
          <w:rPr>
            <w:lang w:val="en-GB"/>
          </w:rPr>
          <w:delText xml:space="preserve"> </w:delText>
        </w:r>
      </w:del>
    </w:p>
    <w:p w14:paraId="08096167" w14:textId="77777777" w:rsidR="000959A2" w:rsidRPr="00155B02" w:rsidRDefault="000959A2">
      <w:pPr>
        <w:pStyle w:val="Standard-BlockCharCharChar"/>
        <w:rPr>
          <w:lang w:val="en-GB"/>
        </w:rPr>
      </w:pPr>
    </w:p>
    <w:p w14:paraId="6AEA5301"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1AF29F0D">
          <v:shape id="_x0000_i1244" type="#_x0000_t75" style="width:204pt;height:39pt" filled="t">
            <v:fill color2="black"/>
            <v:imagedata r:id="rId280" o:title=""/>
          </v:shape>
        </w:pict>
      </w:r>
    </w:p>
    <w:p w14:paraId="3A7F3C1C" w14:textId="77777777" w:rsidR="000959A2" w:rsidRPr="00155B02" w:rsidRDefault="000959A2">
      <w:pPr>
        <w:rPr>
          <w:rFonts w:ascii="Times New Roman" w:hAnsi="Times New Roman" w:cs="Times New Roman"/>
          <w:lang w:val="en-GB"/>
        </w:rPr>
      </w:pPr>
    </w:p>
    <w:p w14:paraId="3E31C3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 into utterances, words (W), punctuation (IP) and </w:t>
      </w:r>
      <w:commentRangeStart w:id="1402"/>
      <w:del w:id="1403" w:author="Moritz Lautenbach" w:date="2014-04-16T11:04:00Z">
        <w:r w:rsidRPr="00155B02" w:rsidDel="002515F1">
          <w:rPr>
            <w:rFonts w:ascii="Times New Roman" w:hAnsi="Times New Roman" w:cs="Times New Roman"/>
            <w:lang w:val="en-GB"/>
          </w:rPr>
          <w:delText xml:space="preserve">non </w:delText>
        </w:r>
      </w:del>
      <w:ins w:id="1404" w:author="Moritz Lautenbach" w:date="2014-04-16T11:04:00Z">
        <w:r w:rsidRPr="00155B02">
          <w:rPr>
            <w:rFonts w:ascii="Times New Roman" w:hAnsi="Times New Roman" w:cs="Times New Roman"/>
            <w:lang w:val="en-GB"/>
          </w:rPr>
          <w:t>non-</w:t>
        </w:r>
      </w:ins>
      <w:r w:rsidRPr="00155B02">
        <w:rPr>
          <w:rFonts w:ascii="Times New Roman" w:hAnsi="Times New Roman" w:cs="Times New Roman"/>
          <w:lang w:val="en-GB"/>
        </w:rPr>
        <w:t xml:space="preserve">morphemized??? </w:t>
      </w:r>
      <w:commentRangeEnd w:id="1402"/>
      <w:r w:rsidRPr="00155B02">
        <w:rPr>
          <w:rStyle w:val="Kommentarzeichen"/>
          <w:rFonts w:ascii="Times New Roman" w:hAnsi="Times New Roman" w:cs="Times New Roman"/>
          <w:lang w:val="en-GB"/>
        </w:rPr>
        <w:commentReference w:id="1402"/>
      </w:r>
      <w:r w:rsidRPr="00155B02">
        <w:rPr>
          <w:rFonts w:ascii="Times New Roman" w:hAnsi="Times New Roman" w:cs="Times New Roman"/>
          <w:lang w:val="en-GB"/>
        </w:rPr>
        <w:t>utterances (NMÄ) and pauses (PAUSE) :</w:t>
      </w:r>
    </w:p>
    <w:p w14:paraId="162ADFF1"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575"/>
        <w:gridCol w:w="61"/>
        <w:gridCol w:w="487"/>
        <w:gridCol w:w="1016"/>
        <w:gridCol w:w="549"/>
        <w:gridCol w:w="549"/>
        <w:gridCol w:w="665"/>
        <w:gridCol w:w="549"/>
        <w:gridCol w:w="549"/>
        <w:gridCol w:w="661"/>
        <w:gridCol w:w="549"/>
        <w:gridCol w:w="905"/>
        <w:gridCol w:w="550"/>
        <w:gridCol w:w="694"/>
        <w:gridCol w:w="557"/>
      </w:tblGrid>
      <w:tr w:rsidR="000959A2" w:rsidRPr="00155B02" w14:paraId="2B4C9482" w14:textId="77777777">
        <w:trPr>
          <w:gridAfter w:val="13"/>
          <w:wAfter w:w="8280" w:type="dxa"/>
          <w:trHeight w:val="794"/>
        </w:trPr>
        <w:tc>
          <w:tcPr>
            <w:tcW w:w="636" w:type="dxa"/>
            <w:gridSpan w:val="2"/>
            <w:tcBorders>
              <w:top w:val="single" w:sz="4" w:space="0" w:color="000000"/>
              <w:left w:val="single" w:sz="4" w:space="0" w:color="000000"/>
              <w:bottom w:val="single" w:sz="4" w:space="0" w:color="000000"/>
              <w:right w:val="single" w:sz="4" w:space="0" w:color="000000"/>
            </w:tcBorders>
            <w:shd w:val="clear" w:color="auto" w:fill="C0C0C0"/>
          </w:tcPr>
          <w:p w14:paraId="05DDDBF9" w14:textId="77777777" w:rsidR="000959A2" w:rsidRPr="00155B02" w:rsidRDefault="000959A2">
            <w:pPr>
              <w:pStyle w:val="Zwischenberschrift"/>
              <w:jc w:val="center"/>
              <w:rPr>
                <w:lang w:val="en-GB"/>
              </w:rPr>
            </w:pPr>
            <w:r w:rsidRPr="00155B02">
              <w:rPr>
                <w:lang w:val="en-GB"/>
              </w:rPr>
              <w:t>Segment chain</w:t>
            </w:r>
          </w:p>
        </w:tc>
      </w:tr>
      <w:tr w:rsidR="000959A2" w:rsidRPr="00155B02" w14:paraId="742D8068" w14:textId="77777777">
        <w:trPr>
          <w:trHeight w:val="794"/>
        </w:trPr>
        <w:tc>
          <w:tcPr>
            <w:tcW w:w="575" w:type="dxa"/>
            <w:tcBorders>
              <w:top w:val="single" w:sz="4" w:space="0" w:color="000000"/>
              <w:left w:val="single" w:sz="4" w:space="0" w:color="000000"/>
              <w:bottom w:val="single" w:sz="4" w:space="0" w:color="000000"/>
              <w:right w:val="single" w:sz="4" w:space="0" w:color="000000"/>
            </w:tcBorders>
            <w:shd w:val="clear" w:color="auto" w:fill="FFFF99"/>
          </w:tcPr>
          <w:p w14:paraId="33EA09C8" w14:textId="77777777" w:rsidR="000959A2" w:rsidRPr="00155B02" w:rsidRDefault="000959A2">
            <w:pPr>
              <w:pStyle w:val="Standard-BlockCharCharChar"/>
              <w:jc w:val="center"/>
              <w:rPr>
                <w:b/>
                <w:lang w:val="en-GB"/>
              </w:rPr>
            </w:pPr>
            <w:r w:rsidRPr="00155B02">
              <w:rPr>
                <w:b/>
                <w:lang w:val="en-GB"/>
              </w:rPr>
              <w:t>W</w:t>
            </w:r>
          </w:p>
          <w:p w14:paraId="34860D3B" w14:textId="77777777" w:rsidR="000959A2" w:rsidRPr="00155B02" w:rsidRDefault="000959A2">
            <w:pPr>
              <w:rPr>
                <w:rFonts w:ascii="Times New Roman" w:hAnsi="Times New Roman" w:cs="Times New Roman"/>
                <w:lang w:val="en-GB"/>
              </w:rPr>
            </w:pPr>
          </w:p>
        </w:tc>
        <w:tc>
          <w:tcPr>
            <w:tcW w:w="548" w:type="dxa"/>
            <w:gridSpan w:val="2"/>
            <w:tcBorders>
              <w:top w:val="single" w:sz="4" w:space="0" w:color="000000"/>
              <w:left w:val="single" w:sz="4" w:space="0" w:color="000000"/>
              <w:bottom w:val="single" w:sz="4" w:space="0" w:color="000000"/>
              <w:right w:val="single" w:sz="4" w:space="0" w:color="000000"/>
            </w:tcBorders>
            <w:shd w:val="clear" w:color="auto" w:fill="CCFFCC"/>
          </w:tcPr>
          <w:p w14:paraId="15B66687" w14:textId="77777777" w:rsidR="000959A2" w:rsidRPr="00155B02" w:rsidRDefault="000959A2">
            <w:pPr>
              <w:pStyle w:val="Standard-BlockCharCharChar"/>
              <w:jc w:val="center"/>
              <w:rPr>
                <w:b/>
                <w:lang w:val="en-GB"/>
              </w:rPr>
            </w:pPr>
            <w:r w:rsidRPr="00155B02">
              <w:rPr>
                <w:b/>
                <w:lang w:val="en-GB"/>
              </w:rPr>
              <w:t>IP</w:t>
            </w:r>
          </w:p>
        </w:tc>
        <w:tc>
          <w:tcPr>
            <w:tcW w:w="1016" w:type="dxa"/>
            <w:tcBorders>
              <w:top w:val="single" w:sz="4" w:space="0" w:color="000000"/>
              <w:left w:val="single" w:sz="4" w:space="0" w:color="000000"/>
              <w:bottom w:val="single" w:sz="4" w:space="0" w:color="000000"/>
              <w:right w:val="single" w:sz="4" w:space="0" w:color="000000"/>
            </w:tcBorders>
            <w:shd w:val="clear" w:color="auto" w:fill="FFCC00"/>
          </w:tcPr>
          <w:p w14:paraId="11881792" w14:textId="77777777" w:rsidR="000959A2" w:rsidRPr="00155B02" w:rsidRDefault="000959A2">
            <w:pPr>
              <w:pStyle w:val="Standard-BlockCharCharChar"/>
              <w:jc w:val="center"/>
              <w:rPr>
                <w:b/>
                <w:lang w:val="en-GB"/>
              </w:rPr>
            </w:pPr>
            <w:r w:rsidRPr="00155B02">
              <w:rPr>
                <w:b/>
                <w:lang w:val="en-GB"/>
              </w:rPr>
              <w:t>NMÄ</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2CFCFD4E" w14:textId="77777777" w:rsidR="000959A2" w:rsidRPr="00155B02" w:rsidRDefault="000959A2">
            <w:pPr>
              <w:pStyle w:val="Standard-BlockCharCharChar"/>
              <w:jc w:val="center"/>
              <w:rPr>
                <w:b/>
                <w:lang w:val="en-GB"/>
              </w:rPr>
            </w:pPr>
            <w:r w:rsidRPr="00155B02">
              <w:rPr>
                <w:b/>
                <w:lang w:val="en-GB"/>
              </w:rPr>
              <w:t>IP</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008E54D5" w14:textId="77777777" w:rsidR="000959A2" w:rsidRPr="00155B02" w:rsidRDefault="000959A2">
            <w:pPr>
              <w:pStyle w:val="Standard-BlockCharCharChar"/>
              <w:jc w:val="center"/>
              <w:rPr>
                <w:b/>
                <w:lang w:val="en-GB"/>
              </w:rPr>
            </w:pPr>
            <w:r w:rsidRPr="00155B02">
              <w:rPr>
                <w:b/>
                <w:lang w:val="en-GB"/>
              </w:rPr>
              <w:t>IP</w:t>
            </w:r>
          </w:p>
        </w:tc>
        <w:tc>
          <w:tcPr>
            <w:tcW w:w="665" w:type="dxa"/>
            <w:tcBorders>
              <w:top w:val="single" w:sz="4" w:space="0" w:color="000000"/>
              <w:left w:val="single" w:sz="4" w:space="0" w:color="000000"/>
              <w:bottom w:val="single" w:sz="4" w:space="0" w:color="000000"/>
              <w:right w:val="single" w:sz="4" w:space="0" w:color="000000"/>
            </w:tcBorders>
            <w:shd w:val="clear" w:color="auto" w:fill="FFFF99"/>
          </w:tcPr>
          <w:p w14:paraId="6F592B65" w14:textId="77777777" w:rsidR="000959A2" w:rsidRPr="00155B02" w:rsidRDefault="000959A2">
            <w:pPr>
              <w:pStyle w:val="Standard-BlockCharCharChar"/>
              <w:jc w:val="center"/>
              <w:rPr>
                <w:b/>
                <w:lang w:val="en-GB"/>
              </w:rPr>
            </w:pPr>
            <w:r w:rsidRPr="00155B02">
              <w:rPr>
                <w:b/>
                <w:lang w:val="en-GB"/>
              </w:rPr>
              <w:t>W</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4AE2AE7D" w14:textId="77777777" w:rsidR="000959A2" w:rsidRPr="00155B02" w:rsidRDefault="000959A2">
            <w:pPr>
              <w:pStyle w:val="Standard-BlockCharCharChar"/>
              <w:jc w:val="center"/>
              <w:rPr>
                <w:b/>
                <w:lang w:val="en-GB"/>
              </w:rPr>
            </w:pPr>
            <w:r w:rsidRPr="00155B02">
              <w:rPr>
                <w:b/>
                <w:lang w:val="en-GB"/>
              </w:rPr>
              <w:t>IP</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754CCCE5" w14:textId="77777777" w:rsidR="000959A2" w:rsidRPr="00155B02" w:rsidRDefault="000959A2">
            <w:pPr>
              <w:pStyle w:val="Standard-BlockCharCharChar"/>
              <w:jc w:val="center"/>
              <w:rPr>
                <w:b/>
                <w:lang w:val="en-GB"/>
              </w:rPr>
            </w:pPr>
            <w:r w:rsidRPr="00155B02">
              <w:rPr>
                <w:b/>
                <w:lang w:val="en-GB"/>
              </w:rPr>
              <w:t>IP</w:t>
            </w:r>
          </w:p>
        </w:tc>
        <w:tc>
          <w:tcPr>
            <w:tcW w:w="661" w:type="dxa"/>
            <w:tcBorders>
              <w:top w:val="single" w:sz="4" w:space="0" w:color="000000"/>
              <w:left w:val="single" w:sz="4" w:space="0" w:color="000000"/>
              <w:bottom w:val="single" w:sz="4" w:space="0" w:color="000000"/>
              <w:right w:val="single" w:sz="4" w:space="0" w:color="000000"/>
            </w:tcBorders>
            <w:shd w:val="clear" w:color="auto" w:fill="FFFF99"/>
          </w:tcPr>
          <w:p w14:paraId="1E5D6514" w14:textId="77777777" w:rsidR="000959A2" w:rsidRPr="00155B02" w:rsidRDefault="000959A2">
            <w:pPr>
              <w:pStyle w:val="Standard-BlockCharCharChar"/>
              <w:jc w:val="center"/>
              <w:rPr>
                <w:b/>
                <w:lang w:val="en-GB"/>
              </w:rPr>
            </w:pPr>
            <w:r w:rsidRPr="00155B02">
              <w:rPr>
                <w:b/>
                <w:lang w:val="en-GB"/>
              </w:rPr>
              <w:t>W</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7FFB7BB7" w14:textId="77777777" w:rsidR="000959A2" w:rsidRPr="00155B02" w:rsidRDefault="000959A2">
            <w:pPr>
              <w:pStyle w:val="Standard-BlockCharCharChar"/>
              <w:jc w:val="center"/>
              <w:rPr>
                <w:b/>
                <w:lang w:val="en-GB"/>
              </w:rPr>
            </w:pPr>
            <w:r w:rsidRPr="00155B02">
              <w:rPr>
                <w:b/>
                <w:lang w:val="en-GB"/>
              </w:rPr>
              <w:t>IP</w:t>
            </w:r>
          </w:p>
        </w:tc>
        <w:tc>
          <w:tcPr>
            <w:tcW w:w="905" w:type="dxa"/>
            <w:tcBorders>
              <w:top w:val="single" w:sz="4" w:space="0" w:color="000000"/>
              <w:left w:val="single" w:sz="4" w:space="0" w:color="000000"/>
              <w:bottom w:val="single" w:sz="4" w:space="0" w:color="000000"/>
              <w:right w:val="single" w:sz="4" w:space="0" w:color="000000"/>
            </w:tcBorders>
            <w:shd w:val="clear" w:color="auto" w:fill="FFCC00"/>
          </w:tcPr>
          <w:p w14:paraId="6DC6184F" w14:textId="77777777" w:rsidR="000959A2" w:rsidRPr="00155B02" w:rsidRDefault="000959A2">
            <w:pPr>
              <w:pStyle w:val="Standard-BlockCharCharChar"/>
              <w:jc w:val="center"/>
              <w:rPr>
                <w:b/>
                <w:lang w:val="en-GB"/>
              </w:rPr>
            </w:pPr>
            <w:r w:rsidRPr="00155B02">
              <w:rPr>
                <w:b/>
                <w:lang w:val="en-GB"/>
              </w:rPr>
              <w:t>PAUSE</w:t>
            </w:r>
          </w:p>
        </w:tc>
        <w:tc>
          <w:tcPr>
            <w:tcW w:w="550" w:type="dxa"/>
            <w:tcBorders>
              <w:top w:val="single" w:sz="4" w:space="0" w:color="000000"/>
              <w:left w:val="single" w:sz="4" w:space="0" w:color="000000"/>
              <w:bottom w:val="single" w:sz="4" w:space="0" w:color="000000"/>
              <w:right w:val="single" w:sz="4" w:space="0" w:color="000000"/>
            </w:tcBorders>
            <w:shd w:val="clear" w:color="auto" w:fill="CCFFCC"/>
          </w:tcPr>
          <w:p w14:paraId="639F8037" w14:textId="77777777" w:rsidR="000959A2" w:rsidRPr="00155B02" w:rsidRDefault="000959A2">
            <w:pPr>
              <w:pStyle w:val="Standard-BlockCharCharChar"/>
              <w:jc w:val="center"/>
              <w:rPr>
                <w:b/>
                <w:lang w:val="en-GB"/>
              </w:rPr>
            </w:pPr>
            <w:r w:rsidRPr="00155B02">
              <w:rPr>
                <w:b/>
                <w:lang w:val="en-GB"/>
              </w:rPr>
              <w:t>IP</w:t>
            </w:r>
          </w:p>
        </w:tc>
        <w:tc>
          <w:tcPr>
            <w:tcW w:w="694" w:type="dxa"/>
            <w:tcBorders>
              <w:top w:val="single" w:sz="4" w:space="0" w:color="000000"/>
              <w:left w:val="single" w:sz="4" w:space="0" w:color="000000"/>
              <w:bottom w:val="single" w:sz="4" w:space="0" w:color="000000"/>
              <w:right w:val="single" w:sz="4" w:space="0" w:color="000000"/>
            </w:tcBorders>
            <w:shd w:val="clear" w:color="auto" w:fill="FFFF99"/>
          </w:tcPr>
          <w:p w14:paraId="79069F02" w14:textId="77777777" w:rsidR="000959A2" w:rsidRPr="00155B02" w:rsidRDefault="000959A2">
            <w:pPr>
              <w:pStyle w:val="Standard-BlockCharCharChar"/>
              <w:jc w:val="center"/>
              <w:rPr>
                <w:b/>
                <w:lang w:val="en-GB"/>
              </w:rPr>
            </w:pPr>
            <w:r w:rsidRPr="00155B02">
              <w:rPr>
                <w:b/>
                <w:lang w:val="en-GB"/>
              </w:rPr>
              <w:t>W</w:t>
            </w:r>
          </w:p>
        </w:tc>
        <w:tc>
          <w:tcPr>
            <w:tcW w:w="557" w:type="dxa"/>
            <w:tcBorders>
              <w:top w:val="single" w:sz="4" w:space="0" w:color="000000"/>
              <w:left w:val="single" w:sz="4" w:space="0" w:color="000000"/>
              <w:bottom w:val="single" w:sz="4" w:space="0" w:color="000000"/>
              <w:right w:val="single" w:sz="4" w:space="0" w:color="000000"/>
            </w:tcBorders>
            <w:shd w:val="clear" w:color="auto" w:fill="CCFFCC"/>
          </w:tcPr>
          <w:p w14:paraId="0E0F188D" w14:textId="77777777" w:rsidR="000959A2" w:rsidRPr="00155B02" w:rsidRDefault="000959A2">
            <w:pPr>
              <w:pStyle w:val="Standard-BlockCharCharChar"/>
              <w:jc w:val="center"/>
              <w:rPr>
                <w:b/>
                <w:lang w:val="en-GB"/>
              </w:rPr>
            </w:pPr>
            <w:r w:rsidRPr="00155B02">
              <w:rPr>
                <w:b/>
                <w:lang w:val="en-GB"/>
              </w:rPr>
              <w:t>IP</w:t>
            </w:r>
          </w:p>
        </w:tc>
      </w:tr>
      <w:tr w:rsidR="000959A2" w:rsidRPr="00155B02" w14:paraId="7381AC9D" w14:textId="77777777">
        <w:trPr>
          <w:trHeight w:val="794"/>
        </w:trPr>
        <w:tc>
          <w:tcPr>
            <w:tcW w:w="575" w:type="dxa"/>
            <w:tcBorders>
              <w:top w:val="single" w:sz="4" w:space="0" w:color="000000"/>
              <w:left w:val="single" w:sz="4" w:space="0" w:color="000000"/>
              <w:bottom w:val="single" w:sz="4" w:space="0" w:color="000000"/>
              <w:right w:val="single" w:sz="4" w:space="0" w:color="000000"/>
            </w:tcBorders>
            <w:shd w:val="clear" w:color="auto" w:fill="auto"/>
          </w:tcPr>
          <w:p w14:paraId="10A415E9" w14:textId="710B04E3"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ja:</w:t>
            </w:r>
            <w:r w:rsidR="00E6350C" w:rsidRPr="00155B02">
              <w:rPr>
                <w:rFonts w:ascii="Times New Roman" w:hAnsi="Times New Roman" w:cs="Times New Roman"/>
                <w:lang w:val="en-GB"/>
              </w:rPr>
              <w:t>“</w:t>
            </w:r>
          </w:p>
        </w:tc>
        <w:tc>
          <w:tcPr>
            <w:tcW w:w="548" w:type="dxa"/>
            <w:gridSpan w:val="2"/>
            <w:tcBorders>
              <w:top w:val="single" w:sz="4" w:space="0" w:color="000000"/>
              <w:left w:val="single" w:sz="4" w:space="0" w:color="000000"/>
              <w:bottom w:val="single" w:sz="4" w:space="0" w:color="000000"/>
              <w:right w:val="single" w:sz="4" w:space="0" w:color="000000"/>
            </w:tcBorders>
            <w:shd w:val="clear" w:color="auto" w:fill="auto"/>
          </w:tcPr>
          <w:p w14:paraId="01E95681" w14:textId="77777777" w:rsidR="000959A2" w:rsidRPr="00155B02" w:rsidRDefault="000959A2">
            <w:pPr>
              <w:jc w:val="center"/>
              <w:rPr>
                <w:rFonts w:ascii="Times New Roman" w:hAnsi="Times New Roman" w:cs="Times New Roman"/>
                <w:lang w:val="en-GB"/>
              </w:rPr>
            </w:pPr>
          </w:p>
        </w:tc>
        <w:tc>
          <w:tcPr>
            <w:tcW w:w="1016" w:type="dxa"/>
            <w:tcBorders>
              <w:top w:val="single" w:sz="4" w:space="0" w:color="000000"/>
              <w:left w:val="single" w:sz="4" w:space="0" w:color="000000"/>
              <w:bottom w:val="single" w:sz="4" w:space="0" w:color="000000"/>
              <w:right w:val="single" w:sz="4" w:space="0" w:color="000000"/>
            </w:tcBorders>
            <w:shd w:val="clear" w:color="auto" w:fill="auto"/>
          </w:tcPr>
          <w:p w14:paraId="6FA83195"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HUSTET</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2830D1B" w14:textId="77777777" w:rsidR="000959A2" w:rsidRPr="00155B02" w:rsidRDefault="000959A2">
            <w:pPr>
              <w:jc w:val="center"/>
              <w:rPr>
                <w:rFonts w:ascii="Times New Roman" w:hAnsi="Times New Roman" w:cs="Times New Roman"/>
                <w:lang w:val="en-GB"/>
              </w:rPr>
            </w:pP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89A8579"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665" w:type="dxa"/>
            <w:tcBorders>
              <w:top w:val="single" w:sz="4" w:space="0" w:color="000000"/>
              <w:left w:val="single" w:sz="4" w:space="0" w:color="000000"/>
              <w:bottom w:val="single" w:sz="4" w:space="0" w:color="000000"/>
              <w:right w:val="single" w:sz="4" w:space="0" w:color="000000"/>
            </w:tcBorders>
            <w:shd w:val="clear" w:color="auto" w:fill="auto"/>
          </w:tcPr>
          <w:p w14:paraId="7AFF436D"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was</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DCAAFF3"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3CCC0C9" w14:textId="77777777" w:rsidR="000959A2" w:rsidRPr="00155B02" w:rsidRDefault="000959A2">
            <w:pPr>
              <w:jc w:val="center"/>
              <w:rPr>
                <w:rFonts w:ascii="Times New Roman" w:hAnsi="Times New Roman" w:cs="Times New Roman"/>
                <w:lang w:val="en-GB"/>
              </w:rPr>
            </w:pP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14:paraId="710CD21B"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denn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3E55604" w14:textId="77777777" w:rsidR="000959A2" w:rsidRPr="00155B02" w:rsidRDefault="000959A2">
            <w:pPr>
              <w:jc w:val="center"/>
              <w:rPr>
                <w:rFonts w:ascii="Times New Roman" w:hAnsi="Times New Roman" w:cs="Times New Roman"/>
                <w:lang w:val="en-GB"/>
              </w:rPr>
            </w:pPr>
          </w:p>
        </w:tc>
        <w:tc>
          <w:tcPr>
            <w:tcW w:w="905" w:type="dxa"/>
            <w:tcBorders>
              <w:top w:val="single" w:sz="4" w:space="0" w:color="000000"/>
              <w:left w:val="single" w:sz="4" w:space="0" w:color="000000"/>
              <w:bottom w:val="single" w:sz="4" w:space="0" w:color="000000"/>
              <w:right w:val="single" w:sz="4" w:space="0" w:color="000000"/>
            </w:tcBorders>
            <w:shd w:val="clear" w:color="auto" w:fill="auto"/>
          </w:tcPr>
          <w:p w14:paraId="602182D6" w14:textId="77777777" w:rsidR="000959A2" w:rsidRPr="00155B02" w:rsidRDefault="000959A2">
            <w:pPr>
              <w:jc w:val="center"/>
              <w:rPr>
                <w:rFonts w:ascii="Times New Roman" w:hAnsi="Times New Roman" w:cs="Times New Roman"/>
                <w:bCs/>
                <w:lang w:val="en-GB"/>
              </w:rPr>
            </w:pPr>
            <w:r w:rsidRPr="00155B02">
              <w:rPr>
                <w:rFonts w:ascii="Times New Roman" w:hAnsi="Times New Roman" w:cs="Times New Roman"/>
                <w:bCs/>
                <w:lang w:val="en-GB"/>
              </w:rPr>
              <w:t>*1,5*</w:t>
            </w: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00A52C1B" w14:textId="77777777" w:rsidR="000959A2" w:rsidRPr="00155B02" w:rsidRDefault="000959A2">
            <w:pPr>
              <w:jc w:val="center"/>
              <w:rPr>
                <w:rFonts w:ascii="Times New Roman" w:hAnsi="Times New Roman" w:cs="Times New Roman"/>
                <w:lang w:val="en-GB"/>
              </w:rPr>
            </w:pPr>
          </w:p>
        </w:tc>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B99AB8C"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sonst</w:t>
            </w:r>
          </w:p>
        </w:tc>
        <w:tc>
          <w:tcPr>
            <w:tcW w:w="557" w:type="dxa"/>
            <w:tcBorders>
              <w:top w:val="single" w:sz="4" w:space="0" w:color="000000"/>
              <w:left w:val="single" w:sz="4" w:space="0" w:color="000000"/>
              <w:bottom w:val="single" w:sz="4" w:space="0" w:color="000000"/>
              <w:right w:val="single" w:sz="4" w:space="0" w:color="000000"/>
            </w:tcBorders>
            <w:shd w:val="clear" w:color="auto" w:fill="auto"/>
          </w:tcPr>
          <w:p w14:paraId="31570C5A"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r>
    </w:tbl>
    <w:p w14:paraId="50C7EDA8" w14:textId="77777777" w:rsidR="000959A2" w:rsidRPr="00155B02" w:rsidRDefault="000959A2">
      <w:pPr>
        <w:rPr>
          <w:rFonts w:ascii="Times New Roman" w:hAnsi="Times New Roman" w:cs="Times New Roman"/>
          <w:lang w:val="en-GB"/>
        </w:rPr>
      </w:pPr>
    </w:p>
    <w:p w14:paraId="20F53228"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869"/>
        <w:gridCol w:w="251"/>
        <w:gridCol w:w="2905"/>
        <w:gridCol w:w="3336"/>
      </w:tblGrid>
      <w:tr w:rsidR="000959A2" w:rsidRPr="00155B02" w14:paraId="6C502348" w14:textId="77777777">
        <w:trPr>
          <w:gridAfter w:val="2"/>
          <w:wAfter w:w="6241" w:type="dxa"/>
          <w:trHeight w:val="794"/>
        </w:trPr>
        <w:tc>
          <w:tcPr>
            <w:tcW w:w="31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7991E020"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11DD34CF"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59668481" w14:textId="77777777" w:rsidR="000959A2" w:rsidRPr="00155B02" w:rsidRDefault="000959A2">
            <w:pPr>
              <w:pStyle w:val="Zwischenberschrift"/>
              <w:rPr>
                <w:lang w:val="en-GB"/>
              </w:rPr>
            </w:pPr>
            <w:r w:rsidRPr="00155B02">
              <w:rPr>
                <w:lang w:val="en-GB"/>
              </w:rPr>
              <w:t>Causes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4CF632BD" w14:textId="77777777" w:rsidR="000959A2" w:rsidRPr="00155B02" w:rsidRDefault="000959A2">
            <w:pPr>
              <w:pStyle w:val="Zwischenberschrift"/>
              <w:rPr>
                <w:lang w:val="en-GB"/>
              </w:rPr>
            </w:pPr>
            <w:r w:rsidRPr="00155B02">
              <w:rPr>
                <w:lang w:val="en-GB"/>
              </w:rPr>
              <w:t>Example</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1C054964" w14:textId="77777777" w:rsidR="000959A2" w:rsidRPr="00155B02" w:rsidRDefault="000959A2">
            <w:pPr>
              <w:pStyle w:val="Zwischenberschrift"/>
              <w:tabs>
                <w:tab w:val="left" w:pos="2392"/>
              </w:tabs>
              <w:rPr>
                <w:lang w:val="en-GB"/>
              </w:rPr>
            </w:pPr>
            <w:r w:rsidRPr="00155B02">
              <w:rPr>
                <w:lang w:val="en-GB"/>
              </w:rPr>
              <w:t>Error</w:t>
            </w:r>
          </w:p>
        </w:tc>
      </w:tr>
      <w:tr w:rsidR="000959A2" w:rsidRPr="00D84B31" w14:paraId="06EE2CC1"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6E3F9481" w14:textId="77777777" w:rsidR="000959A2" w:rsidRPr="00155B02" w:rsidRDefault="000959A2">
            <w:pPr>
              <w:pStyle w:val="Standard-BlockCharCharChar"/>
              <w:rPr>
                <w:lang w:val="en-GB"/>
              </w:rPr>
            </w:pPr>
            <w:r w:rsidRPr="00155B02">
              <w:rPr>
                <w:lang w:val="en-GB"/>
              </w:rPr>
              <w:t>Capital letters within words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1831189E" w14:textId="77777777" w:rsidR="000959A2" w:rsidRPr="00155B02" w:rsidRDefault="000959A2">
            <w:pPr>
              <w:pStyle w:val="Standard-BlockCharCharChar"/>
              <w:rPr>
                <w:b/>
                <w:lang w:val="en-GB"/>
              </w:rPr>
            </w:pPr>
            <w:r w:rsidRPr="00155B02">
              <w:rPr>
                <w:lang w:val="en-GB"/>
              </w:rPr>
              <w:t>j</w:t>
            </w:r>
            <w:r w:rsidRPr="00155B02">
              <w:rPr>
                <w:b/>
                <w:lang w:val="en-GB"/>
              </w:rPr>
              <w:t>A</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2E8A33B3"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Not allowed: Capital letter, open parentheses, closed parentheses, full stop or ellipsis, number or comma </w:t>
            </w:r>
          </w:p>
        </w:tc>
      </w:tr>
      <w:tr w:rsidR="000959A2" w:rsidRPr="00D84B31" w14:paraId="53770133"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7A37899A" w14:textId="77777777" w:rsidR="000959A2" w:rsidRPr="00155B02" w:rsidRDefault="000959A2" w:rsidP="00E17DA5">
            <w:pPr>
              <w:pStyle w:val="Standard-BlockCharCharChar"/>
              <w:rPr>
                <w:ins w:id="1405" w:author="Moritz Lautenbach" w:date="2014-04-16T11:05:00Z"/>
                <w:lang w:val="en-GB"/>
              </w:rPr>
            </w:pPr>
            <w:r w:rsidRPr="00155B02">
              <w:rPr>
                <w:lang w:val="en-GB"/>
              </w:rPr>
              <w:t xml:space="preserve">Small letters within </w:t>
            </w:r>
          </w:p>
          <w:p w14:paraId="3FA6E091" w14:textId="77777777" w:rsidR="000959A2" w:rsidRPr="00155B02" w:rsidRDefault="000959A2" w:rsidP="00E17DA5">
            <w:pPr>
              <w:pStyle w:val="Standard-BlockCharCharChar"/>
              <w:rPr>
                <w:lang w:val="en-GB"/>
              </w:rPr>
            </w:pPr>
            <w:commentRangeStart w:id="1406"/>
            <w:r w:rsidRPr="00155B02">
              <w:rPr>
                <w:lang w:val="en-GB"/>
              </w:rPr>
              <w:t>non</w:t>
            </w:r>
            <w:ins w:id="1407" w:author="Moritz Lautenbach" w:date="2014-04-16T11:05:00Z">
              <w:r w:rsidRPr="00155B02">
                <w:rPr>
                  <w:lang w:val="en-GB"/>
                </w:rPr>
                <w:t>-</w:t>
              </w:r>
            </w:ins>
            <w:del w:id="1408" w:author="Moritz Lautenbach" w:date="2014-04-16T11:05:00Z">
              <w:r w:rsidRPr="00155B02" w:rsidDel="002515F1">
                <w:rPr>
                  <w:lang w:val="en-GB"/>
                </w:rPr>
                <w:delText xml:space="preserve"> </w:delText>
              </w:r>
            </w:del>
            <w:r w:rsidRPr="00155B02">
              <w:rPr>
                <w:lang w:val="en-GB"/>
              </w:rPr>
              <w:t>morphemized???</w:t>
            </w:r>
            <w:commentRangeEnd w:id="1406"/>
            <w:r w:rsidRPr="00155B02">
              <w:rPr>
                <w:rStyle w:val="Kommentarzeichen"/>
                <w:lang w:val="en-GB"/>
              </w:rPr>
              <w:commentReference w:id="1406"/>
            </w:r>
            <w:r w:rsidRPr="00155B02">
              <w:rPr>
                <w:lang w:val="en-GB"/>
              </w:rPr>
              <w:t xml:space="preserve"> utterances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0001EBD4" w14:textId="77777777" w:rsidR="000959A2" w:rsidRPr="00155B02" w:rsidRDefault="000959A2">
            <w:pPr>
              <w:pStyle w:val="Standard-BlockCharCharChar"/>
              <w:rPr>
                <w:lang w:val="en-GB"/>
              </w:rPr>
            </w:pPr>
            <w:r w:rsidRPr="00155B02">
              <w:rPr>
                <w:lang w:val="en-GB"/>
              </w:rPr>
              <w:t>Ich mache</w:t>
            </w:r>
            <w:r w:rsidRPr="00155B02">
              <w:rPr>
                <w:b/>
                <w:lang w:val="en-GB"/>
              </w:rPr>
              <w:t>]</w:t>
            </w:r>
            <w:r w:rsidRPr="00155B02">
              <w:rPr>
                <w:lang w:val="en-GB"/>
              </w:rPr>
              <w:t xml:space="preserve"> eine Äußerung.</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64C0CCA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Not allowed: open parentheses, closed parentheses, number or comma, colon, full stop or ellipsis, pause symbols, </w:t>
            </w:r>
            <w:commentRangeStart w:id="1409"/>
            <w:r w:rsidRPr="00155B02">
              <w:rPr>
                <w:rFonts w:ascii="Times New Roman" w:hAnsi="Times New Roman"/>
                <w:lang w:val="en-GB"/>
              </w:rPr>
              <w:t xml:space="preserve">((Prosodiezeichen???) </w:t>
            </w:r>
            <w:commentRangeEnd w:id="1409"/>
            <w:r w:rsidRPr="00155B02">
              <w:rPr>
                <w:rStyle w:val="Kommentarzeichen"/>
                <w:rFonts w:ascii="Times New Roman" w:hAnsi="Times New Roman"/>
                <w:lang w:val="en-GB"/>
              </w:rPr>
              <w:commentReference w:id="1409"/>
            </w:r>
            <w:r w:rsidRPr="00155B02">
              <w:rPr>
                <w:rFonts w:ascii="Times New Roman" w:hAnsi="Times New Roman"/>
                <w:lang w:val="en-GB"/>
              </w:rPr>
              <w:t xml:space="preserve">, parts of words </w:t>
            </w:r>
          </w:p>
        </w:tc>
      </w:tr>
      <w:tr w:rsidR="000959A2" w:rsidRPr="00155B02" w14:paraId="18020CBC"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1775D886" w14:textId="77777777" w:rsidR="000959A2" w:rsidRPr="00155B02" w:rsidRDefault="000959A2">
            <w:pPr>
              <w:pStyle w:val="Standard-BlockCharCharChar"/>
              <w:rPr>
                <w:lang w:val="en-GB"/>
              </w:rPr>
            </w:pPr>
            <w:r w:rsidRPr="00155B02">
              <w:rPr>
                <w:lang w:val="en-GB"/>
              </w:rPr>
              <w:t>...</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1F003BBD" w14:textId="77777777" w:rsidR="000959A2" w:rsidRPr="00155B02" w:rsidRDefault="000959A2">
            <w:pPr>
              <w:pStyle w:val="Standard-BlockCharCharChar"/>
              <w:rPr>
                <w:lang w:val="en-GB"/>
              </w:rPr>
            </w:pPr>
            <w:r w:rsidRPr="00155B02">
              <w:rPr>
                <w:lang w:val="en-GB"/>
              </w:rPr>
              <w:t>...</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670077D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w:t>
            </w:r>
          </w:p>
        </w:tc>
      </w:tr>
    </w:tbl>
    <w:p w14:paraId="21AF406C" w14:textId="77777777" w:rsidR="000959A2" w:rsidRPr="00155B02" w:rsidRDefault="000959A2">
      <w:pPr>
        <w:rPr>
          <w:rFonts w:ascii="Times New Roman" w:hAnsi="Times New Roman" w:cs="Times New Roman"/>
          <w:lang w:val="en-GB"/>
        </w:rPr>
      </w:pPr>
    </w:p>
    <w:p w14:paraId="5B472495" w14:textId="68F5CE3F" w:rsidR="000959A2" w:rsidRPr="00155B02" w:rsidRDefault="000959A2">
      <w:pPr>
        <w:pStyle w:val="berschrift2"/>
        <w:pageBreakBefore/>
        <w:rPr>
          <w:lang w:val="en-GB"/>
        </w:rPr>
      </w:pPr>
      <w:bookmarkStart w:id="1410" w:name="_Toc399422023"/>
      <w:r w:rsidRPr="00155B02">
        <w:rPr>
          <w:lang w:val="en-GB"/>
        </w:rPr>
        <w:lastRenderedPageBreak/>
        <w:t>Segmentation: </w:t>
      </w:r>
      <w:r w:rsidR="00E6350C" w:rsidRPr="00155B02">
        <w:rPr>
          <w:lang w:val="en-GB"/>
        </w:rPr>
        <w:t>“</w:t>
      </w:r>
      <w:r w:rsidRPr="00155B02">
        <w:rPr>
          <w:lang w:val="en-GB"/>
        </w:rPr>
        <w:t>GAT: Intonation Units</w:t>
      </w:r>
      <w:r w:rsidR="00E6350C" w:rsidRPr="00155B02">
        <w:rPr>
          <w:lang w:val="en-GB"/>
        </w:rPr>
        <w:t>“</w:t>
      </w:r>
      <w:bookmarkEnd w:id="1410"/>
    </w:p>
    <w:p w14:paraId="53534E8E"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416"/>
        <w:gridCol w:w="2048"/>
        <w:gridCol w:w="4716"/>
      </w:tblGrid>
      <w:tr w:rsidR="000959A2" w:rsidRPr="00155B02" w14:paraId="7B654828"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D9D9D9"/>
          </w:tcPr>
          <w:p w14:paraId="3DF9830A"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048" w:type="dxa"/>
            <w:tcBorders>
              <w:top w:val="single" w:sz="4" w:space="0" w:color="000000"/>
              <w:left w:val="single" w:sz="4" w:space="0" w:color="000000"/>
              <w:bottom w:val="single" w:sz="4" w:space="0" w:color="000000"/>
              <w:right w:val="single" w:sz="4" w:space="0" w:color="000000"/>
            </w:tcBorders>
            <w:shd w:val="clear" w:color="auto" w:fill="D9D9D9"/>
          </w:tcPr>
          <w:p w14:paraId="2824EE3A"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4716" w:type="dxa"/>
            <w:tcBorders>
              <w:top w:val="single" w:sz="4" w:space="0" w:color="000000"/>
              <w:left w:val="single" w:sz="4" w:space="0" w:color="000000"/>
              <w:bottom w:val="single" w:sz="4" w:space="0" w:color="000000"/>
              <w:right w:val="single" w:sz="4" w:space="0" w:color="000000"/>
            </w:tcBorders>
            <w:shd w:val="clear" w:color="auto" w:fill="D9D9D9"/>
          </w:tcPr>
          <w:p w14:paraId="2BD3E783" w14:textId="77777777" w:rsidR="000959A2" w:rsidRPr="00155B02" w:rsidRDefault="000959A2">
            <w:pPr>
              <w:pStyle w:val="Standard-BlockCharCharChar"/>
              <w:spacing w:line="100" w:lineRule="atLeast"/>
              <w:rPr>
                <w:b/>
                <w:lang w:val="en-GB"/>
              </w:rPr>
            </w:pPr>
            <w:r w:rsidRPr="00155B02">
              <w:rPr>
                <w:b/>
                <w:lang w:val="en-GB"/>
              </w:rPr>
              <w:t>Explanation</w:t>
            </w:r>
          </w:p>
        </w:tc>
      </w:tr>
      <w:tr w:rsidR="000959A2" w:rsidRPr="00155B02" w14:paraId="65CF0314"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778E0FE1" w14:textId="77777777" w:rsidR="000959A2" w:rsidRPr="00155B02" w:rsidRDefault="000959A2">
            <w:pPr>
              <w:rPr>
                <w:rFonts w:ascii="Times New Roman" w:hAnsi="Times New Roman" w:cs="Times New Roman"/>
                <w:bCs/>
                <w:lang w:val="en-GB"/>
              </w:rPr>
            </w:pPr>
            <w:bookmarkStart w:id="1411" w:name="IU_END_SYMBOLS"/>
            <w:r w:rsidRPr="00155B02">
              <w:rPr>
                <w:rFonts w:ascii="Times New Roman" w:hAnsi="Times New Roman" w:cs="Times New Roman"/>
                <w:bCs/>
                <w:lang w:val="en-GB"/>
              </w:rPr>
              <w:t>IU_END_SYMBOLS</w:t>
            </w:r>
            <w:bookmarkEnd w:id="1411"/>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20041391"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76F59A5" w14:textId="77777777" w:rsidR="000959A2" w:rsidRPr="00B0162A" w:rsidRDefault="000959A2">
            <w:pPr>
              <w:rPr>
                <w:rFonts w:ascii="Times New Roman" w:hAnsi="Times New Roman" w:cs="Times New Roman"/>
                <w:bCs/>
                <w:rPrChange w:id="1412" w:author="Moritz Lautenbach" w:date="2014-04-16T10:11:00Z">
                  <w:rPr>
                    <w:rFonts w:ascii="Times New Roman" w:hAnsi="Times New Roman"/>
                    <w:bCs/>
                    <w:lang w:val="en-US"/>
                  </w:rPr>
                </w:rPrChange>
              </w:rPr>
            </w:pPr>
            <w:commentRangeStart w:id="1413"/>
            <w:r w:rsidRPr="00B0162A">
              <w:rPr>
                <w:rFonts w:ascii="Times New Roman" w:hAnsi="Times New Roman" w:cs="Times New Roman"/>
                <w:bCs/>
                <w:rPrChange w:id="1414" w:author="Moritz Lautenbach" w:date="2014-04-16T10:11:00Z">
                  <w:rPr>
                    <w:rFonts w:ascii="Times New Roman" w:hAnsi="Times New Roman"/>
                    <w:bCs/>
                    <w:lang w:val="en-US"/>
                  </w:rPr>
                </w:rPrChange>
              </w:rPr>
              <w:t>(Markiert abschließend die Tonhöhenbewegung einer Phrasierungseinheit)???</w:t>
            </w:r>
            <w:commentRangeEnd w:id="1413"/>
            <w:r w:rsidRPr="00155B02">
              <w:rPr>
                <w:rStyle w:val="Kommentarzeichen"/>
                <w:rFonts w:ascii="Times New Roman" w:hAnsi="Times New Roman" w:cs="Times New Roman"/>
                <w:lang w:val="en-GB"/>
              </w:rPr>
              <w:commentReference w:id="1413"/>
            </w:r>
          </w:p>
        </w:tc>
      </w:tr>
      <w:tr w:rsidR="000959A2" w:rsidRPr="00D84B31" w14:paraId="51701C7F"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1B604EF"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OPEN_PARENTHESIS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EE82987"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3B8DFEAE"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 pause or of a section that is difficult to understand</w:t>
            </w:r>
            <w:del w:id="1415" w:author="Moritz Lautenbach" w:date="2014-04-16T11:06:00Z">
              <w:r w:rsidRPr="00155B02" w:rsidDel="004C0FA9">
                <w:rPr>
                  <w:rFonts w:ascii="Times New Roman" w:hAnsi="Times New Roman" w:cs="Times New Roman"/>
                  <w:bCs/>
                  <w:lang w:val="en-GB"/>
                </w:rPr>
                <w:delText xml:space="preserve"> </w:delText>
              </w:r>
            </w:del>
            <w:r w:rsidRPr="00155B02">
              <w:rPr>
                <w:rFonts w:ascii="Times New Roman" w:hAnsi="Times New Roman" w:cs="Times New Roman"/>
                <w:bCs/>
                <w:lang w:val="en-GB"/>
              </w:rPr>
              <w:t>. Full</w:t>
            </w:r>
            <w:ins w:id="1416" w:author="Moritz Lautenbach" w:date="2014-04-16T11:10:00Z">
              <w:r w:rsidRPr="00155B02">
                <w:rPr>
                  <w:rFonts w:ascii="Times New Roman" w:hAnsi="Times New Roman" w:cs="Times New Roman"/>
                  <w:bCs/>
                  <w:lang w:val="en-GB"/>
                </w:rPr>
                <w:t xml:space="preserve"> </w:t>
              </w:r>
            </w:ins>
            <w:r w:rsidRPr="00155B02">
              <w:rPr>
                <w:rFonts w:ascii="Times New Roman" w:hAnsi="Times New Roman" w:cs="Times New Roman"/>
                <w:bCs/>
                <w:lang w:val="en-GB"/>
              </w:rPr>
              <w:t>stops in between round brackets will not be considered end of utterance symbols of a (</w:t>
            </w:r>
            <w:commentRangeStart w:id="1417"/>
            <w:r w:rsidRPr="00155B02">
              <w:rPr>
                <w:rFonts w:ascii="Times New Roman" w:hAnsi="Times New Roman" w:cs="Times New Roman"/>
                <w:bCs/>
                <w:lang w:val="en-GB"/>
              </w:rPr>
              <w:t>Phrasierungseinheit?</w:t>
            </w:r>
            <w:commentRangeEnd w:id="1417"/>
            <w:r w:rsidRPr="00155B02">
              <w:rPr>
                <w:rStyle w:val="Kommentarzeichen"/>
                <w:rFonts w:ascii="Times New Roman" w:hAnsi="Times New Roman" w:cs="Times New Roman"/>
                <w:lang w:val="en-GB"/>
              </w:rPr>
              <w:commentReference w:id="1417"/>
            </w:r>
            <w:r w:rsidRPr="00155B02">
              <w:rPr>
                <w:rFonts w:ascii="Times New Roman" w:hAnsi="Times New Roman" w:cs="Times New Roman"/>
                <w:bCs/>
                <w:lang w:val="en-GB"/>
              </w:rPr>
              <w:t xml:space="preserve">?). </w:t>
            </w:r>
          </w:p>
        </w:tc>
      </w:tr>
      <w:tr w:rsidR="000959A2" w:rsidRPr="00D84B31" w14:paraId="167AFD3F"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502125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CLOSE_PARENTHESIS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B85B9FE"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43D15D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end of a pause or of a section that is difficult to understand</w:t>
            </w:r>
            <w:del w:id="1418" w:author="Moritz Lautenbach" w:date="2014-04-16T11:07:00Z">
              <w:r w:rsidRPr="00155B02" w:rsidDel="004C0FA9">
                <w:rPr>
                  <w:rFonts w:ascii="Times New Roman" w:hAnsi="Times New Roman" w:cs="Times New Roman"/>
                  <w:bCs/>
                  <w:lang w:val="en-GB"/>
                </w:rPr>
                <w:delText xml:space="preserve"> </w:delText>
              </w:r>
            </w:del>
            <w:r w:rsidRPr="00155B02">
              <w:rPr>
                <w:rFonts w:ascii="Times New Roman" w:hAnsi="Times New Roman" w:cs="Times New Roman"/>
                <w:bCs/>
                <w:lang w:val="en-GB"/>
              </w:rPr>
              <w:t>. Full</w:t>
            </w:r>
            <w:ins w:id="1419" w:author="Moritz Lautenbach" w:date="2014-04-16T11:10:00Z">
              <w:r w:rsidRPr="00155B02">
                <w:rPr>
                  <w:rFonts w:ascii="Times New Roman" w:hAnsi="Times New Roman" w:cs="Times New Roman"/>
                  <w:bCs/>
                  <w:lang w:val="en-GB"/>
                </w:rPr>
                <w:t xml:space="preserve"> </w:t>
              </w:r>
            </w:ins>
            <w:r w:rsidRPr="00155B02">
              <w:rPr>
                <w:rFonts w:ascii="Times New Roman" w:hAnsi="Times New Roman" w:cs="Times New Roman"/>
                <w:bCs/>
                <w:lang w:val="en-GB"/>
              </w:rPr>
              <w:t xml:space="preserve">stops in between round brackets will not be considered end of utterance symbols of a </w:t>
            </w:r>
            <w:commentRangeStart w:id="1420"/>
            <w:r w:rsidRPr="00155B02">
              <w:rPr>
                <w:rFonts w:ascii="Times New Roman" w:hAnsi="Times New Roman" w:cs="Times New Roman"/>
                <w:bCs/>
                <w:lang w:val="en-GB"/>
              </w:rPr>
              <w:t>(Phrasierungseinheit</w:t>
            </w:r>
            <w:commentRangeEnd w:id="1420"/>
            <w:r w:rsidRPr="00155B02">
              <w:rPr>
                <w:rStyle w:val="Kommentarzeichen"/>
                <w:rFonts w:ascii="Times New Roman" w:hAnsi="Times New Roman" w:cs="Times New Roman"/>
                <w:lang w:val="en-GB"/>
              </w:rPr>
              <w:commentReference w:id="1420"/>
            </w:r>
            <w:r w:rsidRPr="00155B02">
              <w:rPr>
                <w:rFonts w:ascii="Times New Roman" w:hAnsi="Times New Roman" w:cs="Times New Roman"/>
                <w:bCs/>
                <w:lang w:val="en-GB"/>
              </w:rPr>
              <w:t>??).</w:t>
            </w:r>
          </w:p>
        </w:tc>
      </w:tr>
      <w:tr w:rsidR="000959A2" w:rsidRPr="00D84B31" w14:paraId="47196ECC"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07521934" w14:textId="77777777" w:rsidR="000959A2" w:rsidRPr="00155B02" w:rsidRDefault="000959A2">
            <w:pPr>
              <w:rPr>
                <w:rFonts w:ascii="Times New Roman" w:hAnsi="Times New Roman" w:cs="Times New Roman"/>
                <w:bCs/>
                <w:lang w:val="en-GB"/>
              </w:rPr>
            </w:pPr>
            <w:bookmarkStart w:id="1421" w:name="CLOSE_ANGLE"/>
            <w:r w:rsidRPr="00155B02">
              <w:rPr>
                <w:rFonts w:ascii="Times New Roman" w:hAnsi="Times New Roman" w:cs="Times New Roman"/>
                <w:bCs/>
                <w:lang w:val="en-GB"/>
              </w:rPr>
              <w:t>CLOSE_ANGLE</w:t>
            </w:r>
            <w:bookmarkEnd w:id="1421"/>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739DA605"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&gt;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01F70E9F"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Marks the end of a commentary annotation </w:t>
            </w:r>
          </w:p>
          <w:p w14:paraId="7DF8A686"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(e.g.: &lt;laughing&lt; what?&gt;) and can occur after the final symbol of the P</w:t>
            </w:r>
            <w:commentRangeStart w:id="1422"/>
            <w:r w:rsidRPr="00155B02">
              <w:rPr>
                <w:rFonts w:ascii="Times New Roman" w:hAnsi="Times New Roman" w:cs="Times New Roman"/>
                <w:bCs/>
                <w:lang w:val="en-GB"/>
              </w:rPr>
              <w:t>hrasierungseinheit</w:t>
            </w:r>
            <w:commentRangeEnd w:id="1422"/>
            <w:r w:rsidRPr="00155B02">
              <w:rPr>
                <w:rStyle w:val="Kommentarzeichen"/>
                <w:rFonts w:ascii="Times New Roman" w:hAnsi="Times New Roman" w:cs="Times New Roman"/>
                <w:lang w:val="en-GB"/>
              </w:rPr>
              <w:commentReference w:id="1422"/>
            </w:r>
            <w:r w:rsidRPr="00155B02">
              <w:rPr>
                <w:rFonts w:ascii="Times New Roman" w:hAnsi="Times New Roman" w:cs="Times New Roman"/>
                <w:bCs/>
                <w:lang w:val="en-GB"/>
              </w:rPr>
              <w:t>??? .</w:t>
            </w:r>
          </w:p>
        </w:tc>
      </w:tr>
      <w:tr w:rsidR="000959A2" w:rsidRPr="00D84B31" w14:paraId="75CD3953"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35BC6C4A"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SPACE</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1893271B"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color w:val="C0C0C0"/>
                <w:lang w:val="en-GB"/>
              </w:rPr>
              <w:t xml:space="preserve">|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04FF094"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lang w:val="en-GB"/>
              </w:rPr>
              <w:t xml:space="preserve">Can occur after the final symbol of the </w:t>
            </w:r>
            <w:r w:rsidRPr="00155B02">
              <w:rPr>
                <w:rFonts w:ascii="Times New Roman" w:hAnsi="Times New Roman" w:cs="Times New Roman"/>
                <w:bCs/>
                <w:lang w:val="en-GB"/>
              </w:rPr>
              <w:t>P</w:t>
            </w:r>
            <w:commentRangeStart w:id="1423"/>
            <w:r w:rsidRPr="00155B02">
              <w:rPr>
                <w:rFonts w:ascii="Times New Roman" w:hAnsi="Times New Roman" w:cs="Times New Roman"/>
                <w:bCs/>
                <w:lang w:val="en-GB"/>
              </w:rPr>
              <w:t>hrasierungseinheit</w:t>
            </w:r>
            <w:commentRangeEnd w:id="1423"/>
            <w:r w:rsidRPr="00155B02">
              <w:rPr>
                <w:rStyle w:val="Kommentarzeichen"/>
                <w:rFonts w:ascii="Times New Roman" w:hAnsi="Times New Roman" w:cs="Times New Roman"/>
                <w:lang w:val="en-GB"/>
              </w:rPr>
              <w:commentReference w:id="1423"/>
            </w:r>
            <w:r w:rsidRPr="00155B02">
              <w:rPr>
                <w:rFonts w:ascii="Times New Roman" w:hAnsi="Times New Roman" w:cs="Times New Roman"/>
                <w:bCs/>
                <w:lang w:val="en-GB"/>
              </w:rPr>
              <w:t xml:space="preserve">??? </w:t>
            </w:r>
          </w:p>
        </w:tc>
      </w:tr>
      <w:tr w:rsidR="000959A2" w:rsidRPr="00155B02" w14:paraId="2DD7D49F" w14:textId="77777777">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D1D2401" w14:textId="77777777" w:rsidR="000959A2" w:rsidRPr="00155B02" w:rsidRDefault="000959A2">
            <w:pPr>
              <w:rPr>
                <w:rFonts w:ascii="Times New Roman" w:hAnsi="Times New Roman" w:cs="Times New Roman"/>
                <w:bCs/>
                <w:lang w:val="en-GB"/>
              </w:rPr>
            </w:pPr>
            <w:bookmarkStart w:id="1424" w:name="EQUALS"/>
            <w:r w:rsidRPr="00155B02">
              <w:rPr>
                <w:rFonts w:ascii="Times New Roman" w:hAnsi="Times New Roman" w:cs="Times New Roman"/>
                <w:bCs/>
                <w:lang w:val="en-GB"/>
              </w:rPr>
              <w:t>EQUALS</w:t>
            </w:r>
            <w:bookmarkEnd w:id="1424"/>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1FB282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B3F7E29" w14:textId="77777777" w:rsidR="000959A2" w:rsidRPr="00155B02" w:rsidRDefault="000959A2">
            <w:pPr>
              <w:rPr>
                <w:rFonts w:ascii="Times New Roman" w:hAnsi="Times New Roman" w:cs="Times New Roman"/>
                <w:bCs/>
                <w:lang w:val="en-GB"/>
              </w:rPr>
            </w:pPr>
            <w:r w:rsidRPr="00B0162A">
              <w:rPr>
                <w:rFonts w:ascii="Times New Roman" w:hAnsi="Times New Roman" w:cs="Times New Roman"/>
                <w:bCs/>
                <w:rPrChange w:id="1425" w:author="Moritz Lautenbach" w:date="2014-04-16T10:11:00Z">
                  <w:rPr>
                    <w:rFonts w:ascii="Times New Roman" w:hAnsi="Times New Roman"/>
                    <w:bCs/>
                    <w:lang w:val="en-US"/>
                  </w:rPr>
                </w:rPrChange>
              </w:rPr>
              <w:t>Marks a V</w:t>
            </w:r>
            <w:commentRangeStart w:id="1426"/>
            <w:r w:rsidRPr="00B0162A">
              <w:rPr>
                <w:rFonts w:ascii="Times New Roman" w:hAnsi="Times New Roman" w:cs="Times New Roman"/>
                <w:bCs/>
                <w:rPrChange w:id="1427" w:author="Moritz Lautenbach" w:date="2014-04-16T10:11:00Z">
                  <w:rPr>
                    <w:rFonts w:ascii="Times New Roman" w:hAnsi="Times New Roman"/>
                    <w:bCs/>
                    <w:lang w:val="en-US"/>
                  </w:rPr>
                </w:rPrChange>
              </w:rPr>
              <w:t>erschleifung</w:t>
            </w:r>
            <w:commentRangeEnd w:id="1426"/>
            <w:r w:rsidRPr="00155B02">
              <w:rPr>
                <w:rStyle w:val="Kommentarzeichen"/>
                <w:rFonts w:ascii="Times New Roman" w:hAnsi="Times New Roman" w:cs="Times New Roman"/>
                <w:lang w:val="en-GB"/>
              </w:rPr>
              <w:commentReference w:id="1426"/>
            </w:r>
            <w:r w:rsidRPr="00B0162A">
              <w:rPr>
                <w:rFonts w:ascii="Times New Roman" w:hAnsi="Times New Roman" w:cs="Times New Roman"/>
                <w:bCs/>
                <w:rPrChange w:id="1428" w:author="Moritz Lautenbach" w:date="2014-04-16T10:11:00Z">
                  <w:rPr>
                    <w:rFonts w:ascii="Times New Roman" w:hAnsi="Times New Roman"/>
                    <w:bCs/>
                    <w:lang w:val="en-US"/>
                  </w:rPr>
                </w:rPrChange>
              </w:rPr>
              <w:t>??? of two P</w:t>
            </w:r>
            <w:commentRangeStart w:id="1429"/>
            <w:r w:rsidRPr="00B0162A">
              <w:rPr>
                <w:rFonts w:ascii="Times New Roman" w:hAnsi="Times New Roman" w:cs="Times New Roman"/>
                <w:bCs/>
                <w:rPrChange w:id="1430" w:author="Moritz Lautenbach" w:date="2014-04-16T10:11:00Z">
                  <w:rPr>
                    <w:rFonts w:ascii="Times New Roman" w:hAnsi="Times New Roman"/>
                    <w:bCs/>
                    <w:lang w:val="en-US"/>
                  </w:rPr>
                </w:rPrChange>
              </w:rPr>
              <w:t>hrasierungseinheiten</w:t>
            </w:r>
            <w:commentRangeEnd w:id="1429"/>
            <w:r w:rsidRPr="00155B02">
              <w:rPr>
                <w:rStyle w:val="Kommentarzeichen"/>
                <w:rFonts w:ascii="Times New Roman" w:hAnsi="Times New Roman" w:cs="Times New Roman"/>
                <w:lang w:val="en-GB"/>
              </w:rPr>
              <w:commentReference w:id="1429"/>
            </w:r>
            <w:r w:rsidRPr="00B0162A">
              <w:rPr>
                <w:rFonts w:ascii="Times New Roman" w:hAnsi="Times New Roman" w:cs="Times New Roman"/>
                <w:bCs/>
                <w:rPrChange w:id="1431" w:author="Moritz Lautenbach" w:date="2014-04-16T10:11:00Z">
                  <w:rPr>
                    <w:rFonts w:ascii="Times New Roman" w:hAnsi="Times New Roman"/>
                    <w:bCs/>
                    <w:lang w:val="en-US"/>
                  </w:rPr>
                </w:rPrChange>
              </w:rPr>
              <w:t xml:space="preserve">.(???) </w:t>
            </w:r>
            <w:r w:rsidRPr="00155B02">
              <w:rPr>
                <w:rFonts w:ascii="Times New Roman" w:hAnsi="Times New Roman" w:cs="Times New Roman"/>
                <w:bCs/>
                <w:lang w:val="en-GB"/>
              </w:rPr>
              <w:t xml:space="preserve">If it occurs twice, the first symbol will be assigned to the first </w:t>
            </w:r>
            <w:commentRangeStart w:id="1432"/>
            <w:r w:rsidRPr="00155B02">
              <w:rPr>
                <w:rFonts w:ascii="Times New Roman" w:hAnsi="Times New Roman" w:cs="Times New Roman"/>
                <w:bCs/>
                <w:lang w:val="en-GB"/>
              </w:rPr>
              <w:t>Phrasierungseinheit(??) and the second symbol will be assigned to the second Phrasierungseinheit??? . If it occurs once, the use of the space determines which Phrasierungseinheit??</w:t>
            </w:r>
            <w:commentRangeEnd w:id="1432"/>
            <w:r w:rsidRPr="00155B02">
              <w:rPr>
                <w:rStyle w:val="Kommentarzeichen"/>
                <w:rFonts w:ascii="Times New Roman" w:hAnsi="Times New Roman" w:cs="Times New Roman"/>
                <w:lang w:val="en-GB"/>
              </w:rPr>
              <w:commentReference w:id="1432"/>
            </w:r>
            <w:r w:rsidRPr="00155B02">
              <w:rPr>
                <w:rFonts w:ascii="Times New Roman" w:hAnsi="Times New Roman" w:cs="Times New Roman"/>
                <w:bCs/>
                <w:lang w:val="en-GB"/>
              </w:rPr>
              <w:t xml:space="preserve">? </w:t>
            </w:r>
            <w:ins w:id="1433" w:author="Moritz Lautenbach" w:date="2014-04-16T11:07:00Z">
              <w:r w:rsidRPr="00155B02">
                <w:rPr>
                  <w:rFonts w:ascii="Times New Roman" w:hAnsi="Times New Roman" w:cs="Times New Roman"/>
                  <w:bCs/>
                  <w:lang w:val="en-GB"/>
                </w:rPr>
                <w:t>T</w:t>
              </w:r>
            </w:ins>
            <w:del w:id="1434" w:author="Moritz Lautenbach" w:date="2014-04-16T11:07:00Z">
              <w:r w:rsidRPr="00155B02" w:rsidDel="004C0FA9">
                <w:rPr>
                  <w:rFonts w:ascii="Times New Roman" w:hAnsi="Times New Roman" w:cs="Times New Roman"/>
                  <w:bCs/>
                  <w:lang w:val="en-GB"/>
                </w:rPr>
                <w:delText>t</w:delText>
              </w:r>
            </w:del>
            <w:r w:rsidRPr="00155B02">
              <w:rPr>
                <w:rFonts w:ascii="Times New Roman" w:hAnsi="Times New Roman" w:cs="Times New Roman"/>
                <w:bCs/>
                <w:lang w:val="en-GB"/>
              </w:rPr>
              <w:t>he symbol will be assigned to.</w:t>
            </w:r>
          </w:p>
        </w:tc>
      </w:tr>
    </w:tbl>
    <w:p w14:paraId="4C04968D" w14:textId="77777777" w:rsidR="000959A2" w:rsidRPr="00155B02" w:rsidRDefault="000959A2">
      <w:pPr>
        <w:pStyle w:val="Standard-BlockCharCharChar"/>
        <w:rPr>
          <w:lang w:val="en-GB"/>
        </w:rPr>
      </w:pPr>
    </w:p>
    <w:p w14:paraId="6710814D" w14:textId="77777777" w:rsidR="000959A2" w:rsidRPr="00155B02" w:rsidRDefault="000959A2">
      <w:pPr>
        <w:pStyle w:val="Standard-BlockCharCharChar"/>
        <w:rPr>
          <w:lang w:val="en-GB"/>
        </w:rPr>
      </w:pPr>
      <w:r w:rsidRPr="00155B02">
        <w:rPr>
          <w:lang w:val="en-GB"/>
        </w:rPr>
        <w:t>Example:</w:t>
      </w:r>
    </w:p>
    <w:p w14:paraId="7F3D5E41" w14:textId="77777777" w:rsidR="000959A2" w:rsidRPr="00155B02" w:rsidRDefault="000959A2">
      <w:pPr>
        <w:pStyle w:val="Standard-BlockCharCharChar"/>
        <w:rPr>
          <w:lang w:val="en-GB"/>
        </w:rPr>
      </w:pPr>
    </w:p>
    <w:p w14:paraId="7055EA68" w14:textId="05DFA228" w:rsidR="000959A2" w:rsidRPr="00155B02" w:rsidRDefault="000959A2">
      <w:pPr>
        <w:pStyle w:val="Standard-BlockCharCharChar"/>
        <w:rPr>
          <w:lang w:val="en-GB"/>
        </w:rPr>
      </w:pPr>
      <w:r w:rsidRPr="00155B02">
        <w:rPr>
          <w:lang w:val="en-GB"/>
        </w:rPr>
        <w:t xml:space="preserve">The following segment chain of speaker S1 is segmented into </w:t>
      </w:r>
      <w:commentRangeStart w:id="1435"/>
      <w:r w:rsidRPr="00155B02">
        <w:rPr>
          <w:lang w:val="en-GB"/>
        </w:rPr>
        <w:t>Phrasierungseinheiten</w:t>
      </w:r>
      <w:commentRangeEnd w:id="1435"/>
      <w:r w:rsidRPr="00155B02">
        <w:rPr>
          <w:rStyle w:val="Kommentarzeichen"/>
          <w:lang w:val="en-GB"/>
        </w:rPr>
        <w:commentReference w:id="1435"/>
      </w:r>
      <w:r w:rsidRPr="00155B02">
        <w:rPr>
          <w:lang w:val="en-GB"/>
        </w:rPr>
        <w:t xml:space="preserve"> (PE)??? with the segmentation: </w:t>
      </w:r>
      <w:r w:rsidR="00E6350C" w:rsidRPr="00155B02">
        <w:rPr>
          <w:lang w:val="en-GB"/>
        </w:rPr>
        <w:t>“</w:t>
      </w:r>
      <w:r w:rsidRPr="00155B02">
        <w:rPr>
          <w:lang w:val="en-GB"/>
        </w:rPr>
        <w:t>GAT: Intonation Units</w:t>
      </w:r>
      <w:r w:rsidR="00E6350C" w:rsidRPr="00155B02">
        <w:rPr>
          <w:lang w:val="en-GB"/>
        </w:rPr>
        <w:t>“</w:t>
      </w:r>
      <w:r w:rsidRPr="00155B02">
        <w:rPr>
          <w:lang w:val="en-GB"/>
        </w:rPr>
        <w:t xml:space="preserve"> ...</w:t>
      </w:r>
    </w:p>
    <w:p w14:paraId="2B0E8F4B" w14:textId="77777777" w:rsidR="000959A2" w:rsidRPr="00155B02" w:rsidRDefault="000959A2">
      <w:pPr>
        <w:pStyle w:val="Standard-BlockCharCharChar"/>
        <w:rPr>
          <w:lang w:val="en-GB"/>
        </w:rPr>
      </w:pPr>
    </w:p>
    <w:p w14:paraId="689BFF4B" w14:textId="77777777" w:rsidR="000959A2" w:rsidRPr="00155B02" w:rsidRDefault="00D84B31">
      <w:pPr>
        <w:pStyle w:val="BildChar"/>
        <w:rPr>
          <w:rFonts w:ascii="Times New Roman" w:hAnsi="Times New Roman"/>
          <w:lang w:val="en-GB"/>
        </w:rPr>
      </w:pPr>
      <w:r>
        <w:rPr>
          <w:rFonts w:ascii="Times New Roman" w:hAnsi="Times New Roman"/>
          <w:lang w:val="en-GB"/>
        </w:rPr>
        <w:pict w14:anchorId="68CC6B25">
          <v:shape id="_x0000_i1245" type="#_x0000_t75" style="width:467.25pt;height:48.75pt" filled="t">
            <v:fill color2="black"/>
            <v:imagedata r:id="rId281" o:title=""/>
          </v:shape>
        </w:pict>
      </w:r>
    </w:p>
    <w:p w14:paraId="439DD249" w14:textId="77777777" w:rsidR="000959A2" w:rsidRPr="00155B02" w:rsidRDefault="000959A2">
      <w:pPr>
        <w:rPr>
          <w:rFonts w:ascii="Times New Roman" w:hAnsi="Times New Roman" w:cs="Times New Roman"/>
          <w:lang w:val="en-GB"/>
        </w:rPr>
      </w:pPr>
    </w:p>
    <w:p w14:paraId="189925E5" w14:textId="77777777" w:rsidR="000959A2" w:rsidRPr="00155B02" w:rsidRDefault="000959A2">
      <w:pPr>
        <w:rPr>
          <w:rFonts w:ascii="Times New Roman" w:hAnsi="Times New Roman" w:cs="Times New Roman"/>
          <w:lang w:val="en-GB"/>
          <w:rPrChange w:id="1436" w:author="Moritz Lautenbach" w:date="2014-04-16T11:08:00Z">
            <w:rPr>
              <w:lang w:val="en-US"/>
            </w:rPr>
          </w:rPrChange>
        </w:rPr>
      </w:pPr>
      <w:r w:rsidRPr="00155B02">
        <w:rPr>
          <w:rFonts w:ascii="Times New Roman" w:hAnsi="Times New Roman" w:cs="Times New Roman"/>
          <w:lang w:val="en-GB"/>
        </w:rPr>
        <w:lastRenderedPageBreak/>
        <w:t>... :</w:t>
      </w:r>
      <w:ins w:id="1437" w:author="Moritz Lautenbach" w:date="2014-04-16T11:15:00Z">
        <w:r w:rsidRPr="00155B02">
          <w:rPr>
            <w:rFonts w:ascii="Times New Roman" w:hAnsi="Times New Roman" w:cs="Times New Roman"/>
            <w:lang w:val="en-GB"/>
          </w:rPr>
          <w:cr/>
        </w:r>
      </w:ins>
    </w:p>
    <w:p w14:paraId="464F80D5" w14:textId="77777777" w:rsidR="000959A2" w:rsidRPr="00155B02" w:rsidRDefault="000959A2">
      <w:pPr>
        <w:rPr>
          <w:rFonts w:ascii="Times New Roman" w:hAnsi="Times New Roman" w:cs="Times New Roman"/>
          <w:lang w:val="en-GB"/>
          <w:rPrChange w:id="1438" w:author="Moritz Lautenbach" w:date="2014-04-16T11:08:00Z">
            <w:rPr>
              <w:lang w:val="en-US"/>
            </w:rPr>
          </w:rPrChange>
        </w:rPr>
      </w:pPr>
    </w:p>
    <w:tbl>
      <w:tblPr>
        <w:tblW w:w="0" w:type="auto"/>
        <w:tblLayout w:type="fixed"/>
        <w:tblLook w:val="0000" w:firstRow="0" w:lastRow="0" w:firstColumn="0" w:lastColumn="0" w:noHBand="0" w:noVBand="0"/>
      </w:tblPr>
      <w:tblGrid>
        <w:gridCol w:w="563"/>
        <w:gridCol w:w="1731"/>
        <w:gridCol w:w="489"/>
        <w:gridCol w:w="3458"/>
        <w:gridCol w:w="2938"/>
      </w:tblGrid>
      <w:tr w:rsidR="000959A2" w:rsidRPr="00155B02" w14:paraId="04A7D0D9" w14:textId="77777777">
        <w:trPr>
          <w:gridAfter w:val="3"/>
          <w:wAfter w:w="6885" w:type="dxa"/>
          <w:trHeight w:val="794"/>
        </w:trPr>
        <w:tc>
          <w:tcPr>
            <w:tcW w:w="2294" w:type="dxa"/>
            <w:gridSpan w:val="2"/>
            <w:tcBorders>
              <w:top w:val="single" w:sz="4" w:space="0" w:color="000000"/>
              <w:left w:val="single" w:sz="4" w:space="0" w:color="000000"/>
              <w:bottom w:val="single" w:sz="4" w:space="0" w:color="000000"/>
              <w:right w:val="single" w:sz="4" w:space="0" w:color="000000"/>
            </w:tcBorders>
            <w:shd w:val="clear" w:color="auto" w:fill="C0C0C0"/>
          </w:tcPr>
          <w:p w14:paraId="730E3F85"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Segment chain</w:t>
            </w:r>
          </w:p>
        </w:tc>
      </w:tr>
      <w:tr w:rsidR="000959A2" w:rsidRPr="00155B02" w14:paraId="19A8CD96" w14:textId="77777777">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FFFF99"/>
          </w:tcPr>
          <w:p w14:paraId="3503CE4E"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2220" w:type="dxa"/>
            <w:gridSpan w:val="2"/>
            <w:tcBorders>
              <w:top w:val="single" w:sz="4" w:space="0" w:color="000000"/>
              <w:left w:val="single" w:sz="4" w:space="0" w:color="000000"/>
              <w:bottom w:val="single" w:sz="4" w:space="0" w:color="000000"/>
              <w:right w:val="single" w:sz="4" w:space="0" w:color="000000"/>
            </w:tcBorders>
            <w:shd w:val="clear" w:color="auto" w:fill="FFFF99"/>
          </w:tcPr>
          <w:p w14:paraId="6E0E4606"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3458" w:type="dxa"/>
            <w:tcBorders>
              <w:top w:val="single" w:sz="4" w:space="0" w:color="000000"/>
              <w:left w:val="single" w:sz="4" w:space="0" w:color="000000"/>
              <w:bottom w:val="single" w:sz="4" w:space="0" w:color="000000"/>
              <w:right w:val="single" w:sz="4" w:space="0" w:color="000000"/>
            </w:tcBorders>
            <w:shd w:val="clear" w:color="auto" w:fill="FFFF99"/>
          </w:tcPr>
          <w:p w14:paraId="34A13D2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2938" w:type="dxa"/>
            <w:tcBorders>
              <w:top w:val="single" w:sz="4" w:space="0" w:color="000000"/>
              <w:left w:val="single" w:sz="4" w:space="0" w:color="000000"/>
              <w:bottom w:val="single" w:sz="4" w:space="0" w:color="000000"/>
              <w:right w:val="single" w:sz="4" w:space="0" w:color="000000"/>
            </w:tcBorders>
            <w:shd w:val="clear" w:color="auto" w:fill="FFFF99"/>
          </w:tcPr>
          <w:p w14:paraId="28B3ED7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r>
      <w:tr w:rsidR="000959A2" w:rsidRPr="00155B02" w14:paraId="49DF6517" w14:textId="77777777">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auto"/>
          </w:tcPr>
          <w:p w14:paraId="7BE3BC8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ja:;</w:t>
            </w:r>
          </w:p>
        </w:tc>
        <w:tc>
          <w:tcPr>
            <w:tcW w:w="2220" w:type="dxa"/>
            <w:gridSpan w:val="2"/>
            <w:tcBorders>
              <w:top w:val="single" w:sz="4" w:space="0" w:color="000000"/>
              <w:left w:val="single" w:sz="4" w:space="0" w:color="000000"/>
              <w:bottom w:val="single" w:sz="4" w:space="0" w:color="000000"/>
              <w:right w:val="single" w:sz="4" w:space="0" w:color="000000"/>
            </w:tcBorders>
            <w:shd w:val="clear" w:color="auto" w:fill="auto"/>
          </w:tcPr>
          <w:p w14:paraId="6AC5248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die VIERziger generation so;=</w:t>
            </w:r>
          </w:p>
        </w:tc>
        <w:tc>
          <w:tcPr>
            <w:tcW w:w="3458" w:type="dxa"/>
            <w:tcBorders>
              <w:top w:val="single" w:sz="4" w:space="0" w:color="000000"/>
              <w:left w:val="single" w:sz="4" w:space="0" w:color="000000"/>
              <w:bottom w:val="single" w:sz="4" w:space="0" w:color="000000"/>
              <w:right w:val="single" w:sz="4" w:space="0" w:color="000000"/>
            </w:tcBorders>
            <w:shd w:val="clear" w:color="auto" w:fill="auto"/>
          </w:tcPr>
          <w:p w14:paraId="2816DE41" w14:textId="77777777" w:rsidR="000959A2" w:rsidRPr="00B0162A" w:rsidRDefault="000959A2">
            <w:pPr>
              <w:rPr>
                <w:rFonts w:ascii="Times New Roman" w:hAnsi="Times New Roman" w:cs="Times New Roman"/>
                <w:rPrChange w:id="1439" w:author="Moritz Lautenbach" w:date="2014-04-16T10:11:00Z">
                  <w:rPr>
                    <w:rFonts w:ascii="Times New Roman" w:hAnsi="Times New Roman"/>
                    <w:lang w:val="en-US"/>
                  </w:rPr>
                </w:rPrChange>
              </w:rPr>
            </w:pPr>
            <w:r w:rsidRPr="00B0162A">
              <w:rPr>
                <w:rFonts w:ascii="Times New Roman" w:hAnsi="Times New Roman" w:cs="Times New Roman"/>
                <w:rPrChange w:id="1440" w:author="Moritz Lautenbach" w:date="2014-04-16T10:11:00Z">
                  <w:rPr>
                    <w:rFonts w:ascii="Times New Roman" w:hAnsi="Times New Roman"/>
                    <w:lang w:val="en-US"/>
                  </w:rPr>
                </w:rPrChange>
              </w:rPr>
              <w:t>=das=s: !WA:HN!sinnig viele die sich da ham SCHEIden lassen.=</w:t>
            </w:r>
          </w:p>
        </w:tc>
        <w:tc>
          <w:tcPr>
            <w:tcW w:w="2938" w:type="dxa"/>
            <w:tcBorders>
              <w:top w:val="single" w:sz="4" w:space="0" w:color="000000"/>
              <w:left w:val="single" w:sz="4" w:space="0" w:color="000000"/>
              <w:bottom w:val="single" w:sz="4" w:space="0" w:color="000000"/>
              <w:right w:val="single" w:sz="4" w:space="0" w:color="000000"/>
            </w:tcBorders>
            <w:shd w:val="clear" w:color="auto" w:fill="auto"/>
          </w:tcPr>
          <w:p w14:paraId="105938A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=oder scheiden lassen ÜBERhaupt.</w:t>
            </w:r>
          </w:p>
        </w:tc>
      </w:tr>
    </w:tbl>
    <w:p w14:paraId="1A35F7F4" w14:textId="77777777" w:rsidR="000959A2" w:rsidRPr="00155B02" w:rsidRDefault="000959A2">
      <w:pPr>
        <w:rPr>
          <w:rFonts w:ascii="Times New Roman" w:hAnsi="Times New Roman" w:cs="Times New Roman"/>
          <w:lang w:val="en-GB"/>
        </w:rPr>
      </w:pPr>
    </w:p>
    <w:p w14:paraId="237601E4" w14:textId="724DD9BD" w:rsidR="000959A2" w:rsidRPr="00155B02" w:rsidRDefault="000959A2">
      <w:pPr>
        <w:pStyle w:val="berschrift2"/>
        <w:pageBreakBefore/>
        <w:rPr>
          <w:lang w:val="en-GB"/>
        </w:rPr>
      </w:pPr>
      <w:bookmarkStart w:id="1441" w:name="_Toc399422024"/>
      <w:r w:rsidRPr="00155B02">
        <w:rPr>
          <w:lang w:val="en-GB"/>
        </w:rPr>
        <w:lastRenderedPageBreak/>
        <w:t>Segmentation: </w:t>
      </w:r>
      <w:r w:rsidR="00E6350C" w:rsidRPr="00155B02">
        <w:rPr>
          <w:lang w:val="en-GB"/>
        </w:rPr>
        <w:t>“</w:t>
      </w:r>
      <w:r w:rsidRPr="00155B02">
        <w:rPr>
          <w:lang w:val="en-GB"/>
        </w:rPr>
        <w:t>CHAT: Utterance</w:t>
      </w:r>
      <w:r w:rsidR="00E6350C" w:rsidRPr="00155B02">
        <w:rPr>
          <w:lang w:val="en-GB"/>
        </w:rPr>
        <w:t>“</w:t>
      </w:r>
      <w:bookmarkEnd w:id="1441"/>
    </w:p>
    <w:p w14:paraId="01334ECA"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976"/>
        <w:gridCol w:w="2410"/>
      </w:tblGrid>
      <w:tr w:rsidR="000959A2" w:rsidRPr="00155B02" w14:paraId="454DD458"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28624F63"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Pr>
          <w:p w14:paraId="5E8C3EB0"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r>
      <w:tr w:rsidR="000959A2" w:rsidRPr="00155B02" w14:paraId="65BB3D33"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5D8136D" w14:textId="77777777" w:rsidR="000959A2" w:rsidRPr="00155B02" w:rsidRDefault="000959A2">
            <w:pPr>
              <w:rPr>
                <w:rFonts w:ascii="Times New Roman" w:hAnsi="Times New Roman" w:cs="Times New Roman"/>
                <w:bCs/>
                <w:lang w:val="en-GB"/>
              </w:rPr>
            </w:pPr>
            <w:bookmarkStart w:id="1442" w:name="PERIOD"/>
            <w:r w:rsidRPr="00155B02">
              <w:rPr>
                <w:rFonts w:ascii="Times New Roman" w:hAnsi="Times New Roman" w:cs="Times New Roman"/>
                <w:bCs/>
                <w:lang w:val="en-GB"/>
              </w:rPr>
              <w:t>PERIOD</w:t>
            </w:r>
            <w:bookmarkEnd w:id="1442"/>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D6E262C"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282C5BA0"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B27B7D9" w14:textId="77777777" w:rsidR="000959A2" w:rsidRPr="00155B02" w:rsidRDefault="000959A2">
            <w:pPr>
              <w:rPr>
                <w:rFonts w:ascii="Times New Roman" w:hAnsi="Times New Roman" w:cs="Times New Roman"/>
                <w:bCs/>
                <w:lang w:val="en-GB"/>
              </w:rPr>
            </w:pPr>
            <w:bookmarkStart w:id="1443" w:name="QUESTION_MARK"/>
            <w:r w:rsidRPr="00155B02">
              <w:rPr>
                <w:rFonts w:ascii="Times New Roman" w:hAnsi="Times New Roman" w:cs="Times New Roman"/>
                <w:bCs/>
                <w:lang w:val="en-GB"/>
              </w:rPr>
              <w:t>QUESTION_MARK</w:t>
            </w:r>
            <w:bookmarkEnd w:id="1443"/>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C4F65F"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37C06E72"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8C3DD0B" w14:textId="77777777" w:rsidR="000959A2" w:rsidRPr="00155B02" w:rsidRDefault="000959A2">
            <w:pPr>
              <w:rPr>
                <w:rFonts w:ascii="Times New Roman" w:hAnsi="Times New Roman" w:cs="Times New Roman"/>
                <w:bCs/>
                <w:lang w:val="en-GB"/>
              </w:rPr>
            </w:pPr>
            <w:bookmarkStart w:id="1444" w:name="EXCLAMATION_MARK"/>
            <w:r w:rsidRPr="00155B02">
              <w:rPr>
                <w:rFonts w:ascii="Times New Roman" w:hAnsi="Times New Roman" w:cs="Times New Roman"/>
                <w:bCs/>
                <w:lang w:val="en-GB"/>
              </w:rPr>
              <w:t>EXCLAMATION_MARK</w:t>
            </w:r>
            <w:bookmarkEnd w:id="1444"/>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03D99F"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38B5D211"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6C59E267"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SPACE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F4F8533" w14:textId="77777777" w:rsidR="000959A2" w:rsidRPr="00155B02" w:rsidRDefault="000959A2">
            <w:pPr>
              <w:rPr>
                <w:rFonts w:ascii="Times New Roman" w:hAnsi="Times New Roman" w:cs="Times New Roman"/>
                <w:lang w:val="en-GB"/>
              </w:rPr>
            </w:pPr>
          </w:p>
        </w:tc>
      </w:tr>
    </w:tbl>
    <w:p w14:paraId="3248962A" w14:textId="77777777" w:rsidR="000959A2" w:rsidRPr="00155B02" w:rsidRDefault="000959A2">
      <w:pPr>
        <w:rPr>
          <w:rFonts w:ascii="Times New Roman" w:hAnsi="Times New Roman" w:cs="Times New Roman"/>
          <w:lang w:val="en-GB"/>
        </w:rPr>
      </w:pPr>
    </w:p>
    <w:p w14:paraId="25B5A7BF" w14:textId="766C83F2"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Explanation: All </w:t>
      </w:r>
      <w:commentRangeStart w:id="1445"/>
      <w:r w:rsidRPr="00155B02">
        <w:rPr>
          <w:rFonts w:ascii="Times New Roman" w:hAnsi="Times New Roman" w:cs="Times New Roman"/>
          <w:lang w:val="en-GB"/>
        </w:rPr>
        <w:t xml:space="preserve">Utterance End Symbols </w:t>
      </w:r>
      <w:commentRangeEnd w:id="1445"/>
      <w:r w:rsidRPr="00155B02">
        <w:rPr>
          <w:rStyle w:val="Kommentarzeichen"/>
          <w:rFonts w:ascii="Times New Roman" w:hAnsi="Times New Roman" w:cs="Times New Roman"/>
          <w:lang w:val="en-GB"/>
        </w:rPr>
        <w:commentReference w:id="1445"/>
      </w:r>
      <w:r w:rsidRPr="00155B02">
        <w:rPr>
          <w:rFonts w:ascii="Times New Roman" w:hAnsi="Times New Roman" w:cs="Times New Roman"/>
          <w:lang w:val="en-GB"/>
        </w:rPr>
        <w:t xml:space="preserve">CHAT (both the </w:t>
      </w:r>
      <w:r w:rsidR="00007CB6" w:rsidRPr="00155B02">
        <w:rPr>
          <w:rFonts w:ascii="Times New Roman" w:hAnsi="Times New Roman" w:cs="Times New Roman"/>
          <w:lang w:val="en-GB"/>
        </w:rPr>
        <w:t>„</w:t>
      </w:r>
      <w:r w:rsidRPr="00155B02">
        <w:rPr>
          <w:rFonts w:ascii="Times New Roman" w:hAnsi="Times New Roman" w:cs="Times New Roman"/>
          <w:lang w:val="en-GB"/>
        </w:rPr>
        <w:t>Basic Utterance terminators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as well as the </w:t>
      </w:r>
      <w:r w:rsidR="00007CB6" w:rsidRPr="00155B02">
        <w:rPr>
          <w:rFonts w:ascii="Times New Roman" w:hAnsi="Times New Roman" w:cs="Times New Roman"/>
          <w:lang w:val="en-GB"/>
        </w:rPr>
        <w:t>„</w:t>
      </w:r>
      <w:r w:rsidRPr="00155B02">
        <w:rPr>
          <w:rFonts w:ascii="Times New Roman" w:hAnsi="Times New Roman" w:cs="Times New Roman"/>
          <w:lang w:val="en-GB"/>
        </w:rPr>
        <w:t>Special Utterance Terminators</w:t>
      </w:r>
      <w:r w:rsidR="00E6350C" w:rsidRPr="00155B02">
        <w:rPr>
          <w:rFonts w:ascii="Times New Roman" w:hAnsi="Times New Roman" w:cs="Times New Roman"/>
          <w:lang w:val="en-GB"/>
        </w:rPr>
        <w:t>“</w:t>
      </w:r>
      <w:r w:rsidRPr="00155B02">
        <w:rPr>
          <w:rFonts w:ascii="Times New Roman" w:hAnsi="Times New Roman" w:cs="Times New Roman"/>
          <w:lang w:val="en-GB"/>
        </w:rPr>
        <w:t>, cf. MacWhiney 2000: 60 und 66 ff</w:t>
      </w:r>
      <w:ins w:id="1446" w:author="Moritz Lautenbach" w:date="2014-04-16T11:09:00Z">
        <w:r w:rsidRPr="00155B02">
          <w:rPr>
            <w:rFonts w:ascii="Times New Roman" w:hAnsi="Times New Roman" w:cs="Times New Roman"/>
            <w:lang w:val="en-GB"/>
          </w:rPr>
          <w:t>.</w:t>
        </w:r>
      </w:ins>
      <w:r w:rsidRPr="00155B02">
        <w:rPr>
          <w:rFonts w:ascii="Times New Roman" w:hAnsi="Times New Roman" w:cs="Times New Roman"/>
          <w:lang w:val="en-GB"/>
        </w:rPr>
        <w:t xml:space="preserve">) are put together </w:t>
      </w:r>
      <w:commentRangeStart w:id="1447"/>
      <w:r w:rsidRPr="00155B02">
        <w:rPr>
          <w:rFonts w:ascii="Times New Roman" w:hAnsi="Times New Roman" w:cs="Times New Roman"/>
          <w:lang w:val="en-GB"/>
        </w:rPr>
        <w:t xml:space="preserve">from??? </w:t>
      </w:r>
      <w:r w:rsidRPr="00B0162A">
        <w:rPr>
          <w:rFonts w:ascii="Times New Roman" w:hAnsi="Times New Roman" w:cs="Times New Roman"/>
          <w:rPrChange w:id="1448" w:author="Moritz Lautenbach" w:date="2014-04-16T10:11:00Z">
            <w:rPr>
              <w:lang w:val="en-US"/>
            </w:rPr>
          </w:rPrChange>
        </w:rPr>
        <w:t xml:space="preserve">Zeichenketten??? (setzen sich aus Zeichenketten zusammen,) </w:t>
      </w:r>
      <w:commentRangeEnd w:id="1447"/>
      <w:r w:rsidRPr="00155B02">
        <w:rPr>
          <w:rStyle w:val="Kommentarzeichen"/>
          <w:rFonts w:ascii="Times New Roman" w:hAnsi="Times New Roman" w:cs="Times New Roman"/>
          <w:lang w:val="en-GB"/>
        </w:rPr>
        <w:commentReference w:id="1447"/>
      </w:r>
      <w:r w:rsidRPr="00B0162A">
        <w:rPr>
          <w:rFonts w:ascii="Times New Roman" w:hAnsi="Times New Roman" w:cs="Times New Roman"/>
          <w:rPrChange w:id="1449" w:author="Moritz Lautenbach" w:date="2014-04-16T10:11:00Z">
            <w:rPr>
              <w:lang w:val="en-US"/>
            </w:rPr>
          </w:rPrChange>
        </w:rPr>
        <w:t xml:space="preserve">that end in a full stop, a question mark or an exclamation mark. </w:t>
      </w:r>
      <w:r w:rsidRPr="00155B02">
        <w:rPr>
          <w:rFonts w:ascii="Times New Roman" w:hAnsi="Times New Roman" w:cs="Times New Roman"/>
          <w:lang w:val="en-GB"/>
        </w:rPr>
        <w:t>In addition, the segmentation algorithm allows one (optional) space after the utterance end symbol.</w:t>
      </w:r>
    </w:p>
    <w:p w14:paraId="44F0FFBC" w14:textId="77777777" w:rsidR="000959A2" w:rsidRPr="00155B02" w:rsidRDefault="000959A2">
      <w:pPr>
        <w:rPr>
          <w:rFonts w:ascii="Times New Roman" w:hAnsi="Times New Roman" w:cs="Times New Roman"/>
          <w:lang w:val="en-GB"/>
        </w:rPr>
      </w:pPr>
    </w:p>
    <w:p w14:paraId="6C8FB5B9" w14:textId="77777777" w:rsidR="000959A2" w:rsidRPr="00155B02" w:rsidRDefault="000959A2">
      <w:pPr>
        <w:pStyle w:val="Standard-BlockCharCharChar"/>
        <w:rPr>
          <w:lang w:val="en-GB"/>
        </w:rPr>
      </w:pPr>
      <w:r w:rsidRPr="00155B02">
        <w:rPr>
          <w:lang w:val="en-GB"/>
        </w:rPr>
        <w:t>Example:</w:t>
      </w:r>
    </w:p>
    <w:p w14:paraId="603B5FA9" w14:textId="77777777" w:rsidR="000959A2" w:rsidRPr="00155B02" w:rsidRDefault="000959A2">
      <w:pPr>
        <w:pStyle w:val="Standard-BlockCharCharChar"/>
        <w:rPr>
          <w:lang w:val="en-GB"/>
        </w:rPr>
      </w:pPr>
    </w:p>
    <w:p w14:paraId="60D1AE22" w14:textId="21A678CC" w:rsidR="000959A2" w:rsidRPr="00155B02" w:rsidRDefault="000959A2">
      <w:pPr>
        <w:pStyle w:val="Standard-BlockCharCharChar"/>
        <w:rPr>
          <w:lang w:val="en-GB"/>
        </w:rPr>
      </w:pPr>
      <w:r w:rsidRPr="00155B02">
        <w:rPr>
          <w:lang w:val="en-GB"/>
        </w:rPr>
        <w:t>The following segment chain of speaker CHI is segmented into utterances (U) segmented with the segmentation: </w:t>
      </w:r>
      <w:r w:rsidR="00E6350C" w:rsidRPr="00155B02">
        <w:rPr>
          <w:lang w:val="en-GB"/>
        </w:rPr>
        <w:t>“</w:t>
      </w:r>
      <w:r w:rsidRPr="00155B02">
        <w:rPr>
          <w:lang w:val="en-GB"/>
        </w:rPr>
        <w:t>CHAT: Utterance</w:t>
      </w:r>
      <w:r w:rsidR="00E6350C" w:rsidRPr="00155B02">
        <w:rPr>
          <w:lang w:val="en-GB"/>
        </w:rPr>
        <w:t>“</w:t>
      </w:r>
      <w:r w:rsidRPr="00155B02">
        <w:rPr>
          <w:lang w:val="en-GB"/>
        </w:rPr>
        <w:t xml:space="preserve"> </w:t>
      </w:r>
    </w:p>
    <w:p w14:paraId="67124316" w14:textId="77777777" w:rsidR="000959A2" w:rsidRPr="00155B02" w:rsidRDefault="000959A2">
      <w:pPr>
        <w:pStyle w:val="Standard-BlockCharCharChar"/>
        <w:rPr>
          <w:lang w:val="en-GB"/>
        </w:rPr>
      </w:pPr>
    </w:p>
    <w:p w14:paraId="42A4A30B"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053757D7">
          <v:shape id="_x0000_i1246" type="#_x0000_t75" style="width:301.5pt;height:42pt" filled="t">
            <v:fill color2="black"/>
            <v:imagedata r:id="rId282" o:title=""/>
          </v:shape>
        </w:pict>
      </w:r>
    </w:p>
    <w:p w14:paraId="410FC718" w14:textId="77777777" w:rsidR="000959A2" w:rsidRPr="00155B02" w:rsidRDefault="000959A2">
      <w:pPr>
        <w:rPr>
          <w:rFonts w:ascii="Times New Roman" w:hAnsi="Times New Roman" w:cs="Times New Roman"/>
          <w:lang w:val="en-GB"/>
        </w:rPr>
      </w:pPr>
    </w:p>
    <w:p w14:paraId="1555C55A"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w:t>
      </w:r>
    </w:p>
    <w:p w14:paraId="1680DB2D" w14:textId="77777777" w:rsidR="000959A2" w:rsidRPr="00155B02" w:rsidRDefault="000959A2">
      <w:pPr>
        <w:rPr>
          <w:rFonts w:ascii="Times New Roman" w:hAnsi="Times New Roman" w:cs="Times New Roman"/>
          <w:lang w:val="en-GB"/>
          <w:rPrChange w:id="1450" w:author="Moritz Lautenbach" w:date="2014-04-16T11:15:00Z">
            <w:rPr>
              <w:lang w:val="en-US"/>
            </w:rPr>
          </w:rPrChange>
        </w:rPr>
      </w:pPr>
    </w:p>
    <w:tbl>
      <w:tblPr>
        <w:tblW w:w="0" w:type="auto"/>
        <w:tblLayout w:type="fixed"/>
        <w:tblLook w:val="0000" w:firstRow="0" w:lastRow="0" w:firstColumn="0" w:lastColumn="0" w:noHBand="0" w:noVBand="0"/>
      </w:tblPr>
      <w:tblGrid>
        <w:gridCol w:w="829"/>
        <w:gridCol w:w="473"/>
        <w:gridCol w:w="1214"/>
        <w:gridCol w:w="1843"/>
        <w:gridCol w:w="850"/>
      </w:tblGrid>
      <w:tr w:rsidR="000959A2" w:rsidRPr="00155B02" w14:paraId="04CF3C7C" w14:textId="77777777">
        <w:trPr>
          <w:gridAfter w:val="3"/>
          <w:wAfter w:w="3907" w:type="dxa"/>
          <w:trHeight w:hRule="exact" w:val="397"/>
        </w:trPr>
        <w:tc>
          <w:tcPr>
            <w:tcW w:w="1302" w:type="dxa"/>
            <w:gridSpan w:val="2"/>
            <w:tcBorders>
              <w:top w:val="single" w:sz="4" w:space="0" w:color="000000"/>
              <w:left w:val="single" w:sz="4" w:space="0" w:color="000000"/>
              <w:bottom w:val="single" w:sz="4" w:space="0" w:color="000000"/>
              <w:right w:val="single" w:sz="4" w:space="0" w:color="000000"/>
            </w:tcBorders>
            <w:shd w:val="clear" w:color="auto" w:fill="C0C0C0"/>
          </w:tcPr>
          <w:p w14:paraId="6864F9C7"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Segment chain</w:t>
            </w:r>
          </w:p>
        </w:tc>
      </w:tr>
      <w:tr w:rsidR="000959A2" w:rsidRPr="00155B02" w14:paraId="4E5BFE55" w14:textId="77777777">
        <w:trPr>
          <w:trHeight w:hRule="exact" w:val="397"/>
        </w:trPr>
        <w:tc>
          <w:tcPr>
            <w:tcW w:w="829" w:type="dxa"/>
            <w:tcBorders>
              <w:top w:val="single" w:sz="4" w:space="0" w:color="000000"/>
              <w:left w:val="single" w:sz="4" w:space="0" w:color="000000"/>
              <w:bottom w:val="single" w:sz="4" w:space="0" w:color="000000"/>
              <w:right w:val="single" w:sz="4" w:space="0" w:color="000000"/>
            </w:tcBorders>
            <w:shd w:val="clear" w:color="auto" w:fill="FFFF99"/>
          </w:tcPr>
          <w:p w14:paraId="1D5017D2"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1687" w:type="dxa"/>
            <w:gridSpan w:val="2"/>
            <w:tcBorders>
              <w:top w:val="single" w:sz="4" w:space="0" w:color="000000"/>
              <w:left w:val="single" w:sz="4" w:space="0" w:color="000000"/>
              <w:bottom w:val="single" w:sz="4" w:space="0" w:color="000000"/>
              <w:right w:val="single" w:sz="4" w:space="0" w:color="000000"/>
            </w:tcBorders>
            <w:shd w:val="clear" w:color="auto" w:fill="FFFF99"/>
          </w:tcPr>
          <w:p w14:paraId="24AEA4AA"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1843" w:type="dxa"/>
            <w:tcBorders>
              <w:top w:val="single" w:sz="4" w:space="0" w:color="000000"/>
              <w:left w:val="single" w:sz="4" w:space="0" w:color="000000"/>
              <w:bottom w:val="single" w:sz="4" w:space="0" w:color="000000"/>
              <w:right w:val="single" w:sz="4" w:space="0" w:color="000000"/>
            </w:tcBorders>
            <w:shd w:val="clear" w:color="auto" w:fill="FFFF99"/>
          </w:tcPr>
          <w:p w14:paraId="5AEFCB46"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850" w:type="dxa"/>
            <w:tcBorders>
              <w:top w:val="single" w:sz="4" w:space="0" w:color="000000"/>
              <w:left w:val="single" w:sz="4" w:space="0" w:color="000000"/>
              <w:bottom w:val="single" w:sz="4" w:space="0" w:color="000000"/>
              <w:right w:val="single" w:sz="4" w:space="0" w:color="000000"/>
            </w:tcBorders>
            <w:shd w:val="clear" w:color="auto" w:fill="FFFF99"/>
          </w:tcPr>
          <w:p w14:paraId="3C561B24"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r>
      <w:tr w:rsidR="000959A2" w:rsidRPr="00155B02" w14:paraId="50710F06" w14:textId="77777777">
        <w:trPr>
          <w:trHeight w:hRule="exact" w:val="397"/>
        </w:trPr>
        <w:tc>
          <w:tcPr>
            <w:tcW w:w="829" w:type="dxa"/>
            <w:tcBorders>
              <w:top w:val="single" w:sz="4" w:space="0" w:color="000000"/>
              <w:left w:val="single" w:sz="4" w:space="0" w:color="000000"/>
              <w:bottom w:val="single" w:sz="4" w:space="0" w:color="000000"/>
              <w:right w:val="single" w:sz="4" w:space="0" w:color="000000"/>
            </w:tcBorders>
            <w:shd w:val="clear" w:color="auto" w:fill="auto"/>
          </w:tcPr>
          <w:p w14:paraId="3A38DCF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Mummy!</w:t>
            </w:r>
          </w:p>
        </w:tc>
        <w:tc>
          <w:tcPr>
            <w:tcW w:w="1687" w:type="dxa"/>
            <w:gridSpan w:val="2"/>
            <w:tcBorders>
              <w:top w:val="single" w:sz="4" w:space="0" w:color="000000"/>
              <w:left w:val="single" w:sz="4" w:space="0" w:color="000000"/>
              <w:bottom w:val="single" w:sz="4" w:space="0" w:color="000000"/>
              <w:right w:val="single" w:sz="4" w:space="0" w:color="000000"/>
            </w:tcBorders>
            <w:shd w:val="clear" w:color="auto" w:fill="auto"/>
          </w:tcPr>
          <w:p w14:paraId="3280F02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 want something+...</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1788EF0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Something to drink.</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7B463BCD"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Can I?</w:t>
            </w:r>
          </w:p>
        </w:tc>
      </w:tr>
    </w:tbl>
    <w:p w14:paraId="1C5A3438" w14:textId="77777777" w:rsidR="000959A2" w:rsidRPr="00155B02" w:rsidRDefault="000959A2">
      <w:pPr>
        <w:rPr>
          <w:rFonts w:ascii="Times New Roman" w:hAnsi="Times New Roman" w:cs="Times New Roman"/>
          <w:lang w:val="en-GB"/>
        </w:rPr>
      </w:pPr>
    </w:p>
    <w:p w14:paraId="4B92166B" w14:textId="5DC214A2" w:rsidR="000959A2" w:rsidRPr="00155B02" w:rsidRDefault="000959A2">
      <w:pPr>
        <w:pStyle w:val="berschrift2"/>
        <w:pageBreakBefore/>
        <w:rPr>
          <w:lang w:val="en-GB"/>
        </w:rPr>
      </w:pPr>
      <w:bookmarkStart w:id="1451" w:name="_Toc399422025"/>
      <w:r w:rsidRPr="00155B02">
        <w:rPr>
          <w:lang w:val="en-GB"/>
        </w:rPr>
        <w:lastRenderedPageBreak/>
        <w:t>Segmentation: </w:t>
      </w:r>
      <w:r w:rsidR="00E6350C" w:rsidRPr="00155B02">
        <w:rPr>
          <w:lang w:val="en-GB"/>
        </w:rPr>
        <w:t>“</w:t>
      </w:r>
      <w:r w:rsidRPr="00155B02">
        <w:rPr>
          <w:lang w:val="en-GB"/>
        </w:rPr>
        <w:t>IPA: Words and Syllables</w:t>
      </w:r>
      <w:r w:rsidR="00E6350C" w:rsidRPr="00155B02">
        <w:rPr>
          <w:lang w:val="en-GB"/>
        </w:rPr>
        <w:t>“</w:t>
      </w:r>
      <w:bookmarkEnd w:id="1451"/>
    </w:p>
    <w:p w14:paraId="3E72EB0D"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 IPA segmentation algorithm segments a transcription done according to the IPA</w:t>
      </w:r>
      <w:ins w:id="1452" w:author="Moritz Lautenbach" w:date="2014-04-16T11:16:00Z">
        <w:r w:rsidRPr="00155B02">
          <w:rPr>
            <w:rFonts w:ascii="Times New Roman" w:hAnsi="Times New Roman" w:cs="Times New Roman"/>
            <w:lang w:val="en-GB"/>
          </w:rPr>
          <w:t>-</w:t>
        </w:r>
      </w:ins>
      <w:del w:id="1453" w:author="Moritz Lautenbach" w:date="2014-04-16T11:16:00Z">
        <w:r w:rsidRPr="00155B02" w:rsidDel="000F7791">
          <w:rPr>
            <w:rFonts w:ascii="Times New Roman" w:hAnsi="Times New Roman" w:cs="Times New Roman"/>
            <w:lang w:val="en-GB"/>
          </w:rPr>
          <w:delText xml:space="preserve"> </w:delText>
        </w:r>
      </w:del>
      <w:r w:rsidRPr="00155B02">
        <w:rPr>
          <w:rFonts w:ascii="Times New Roman" w:hAnsi="Times New Roman" w:cs="Times New Roman"/>
          <w:lang w:val="en-GB"/>
        </w:rPr>
        <w:t xml:space="preserve">conventions . Details on these conventions were presented by </w:t>
      </w:r>
    </w:p>
    <w:p w14:paraId="59B025F1" w14:textId="77777777" w:rsidR="000959A2" w:rsidRPr="00155B02" w:rsidRDefault="000959A2">
      <w:pPr>
        <w:rPr>
          <w:rFonts w:ascii="Times New Roman" w:hAnsi="Times New Roman" w:cs="Times New Roman"/>
          <w:lang w:val="en-GB"/>
        </w:rPr>
      </w:pPr>
    </w:p>
    <w:p w14:paraId="55AC6EA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Thoma, Dieter &amp; Tracy, Rosemarie (2005): L1 and Early L2: What's the difference? Presentation, DGfS-Jahrestagung in Köln.</w:t>
      </w:r>
    </w:p>
    <w:p w14:paraId="531F0B23" w14:textId="77777777" w:rsidR="000959A2" w:rsidRPr="00155B02" w:rsidRDefault="000959A2">
      <w:pPr>
        <w:rPr>
          <w:rFonts w:ascii="Times New Roman" w:hAnsi="Times New Roman" w:cs="Times New Roman"/>
          <w:lang w:val="en-GB"/>
        </w:rPr>
      </w:pPr>
    </w:p>
    <w:p w14:paraId="68FB1634" w14:textId="77777777" w:rsidR="000959A2" w:rsidRPr="00155B02" w:rsidRDefault="000959A2">
      <w:pPr>
        <w:rPr>
          <w:rFonts w:ascii="Times New Roman" w:hAnsi="Times New Roman" w:cs="Times New Roman"/>
          <w:lang w:val="en-GB"/>
        </w:rPr>
      </w:pPr>
      <w:del w:id="1454" w:author="Moritz Lautenbach" w:date="2014-04-16T11:17:00Z">
        <w:r w:rsidRPr="00155B02" w:rsidDel="000F7791">
          <w:rPr>
            <w:rFonts w:ascii="Times New Roman" w:hAnsi="Times New Roman" w:cs="Times New Roman"/>
            <w:lang w:val="en-GB"/>
          </w:rPr>
          <w:delText xml:space="preserve">. </w:delText>
        </w:r>
      </w:del>
      <w:r w:rsidRPr="00155B02">
        <w:rPr>
          <w:rFonts w:ascii="Times New Roman" w:hAnsi="Times New Roman" w:cs="Times New Roman"/>
          <w:lang w:val="en-GB"/>
        </w:rPr>
        <w:t>A written version of these conventions is currently not available. The conventions in respect to the symbols relevant for segmentation are relatively simple: word endings are marked by spaces, different syllables of a word are separated from another by full</w:t>
      </w:r>
      <w:ins w:id="1455" w:author="Moritz Lautenbach" w:date="2014-04-16T11:11:00Z">
        <w:r w:rsidRPr="00155B02">
          <w:rPr>
            <w:rFonts w:ascii="Times New Roman" w:hAnsi="Times New Roman" w:cs="Times New Roman"/>
            <w:lang w:val="en-GB"/>
          </w:rPr>
          <w:t xml:space="preserve"> </w:t>
        </w:r>
      </w:ins>
      <w:r w:rsidRPr="00155B02">
        <w:rPr>
          <w:rFonts w:ascii="Times New Roman" w:hAnsi="Times New Roman" w:cs="Times New Roman"/>
          <w:lang w:val="en-GB"/>
        </w:rPr>
        <w:t>stops. Marking syllable boundaries is optional, i.e. word segmentation will take place independent of further separation into syllables.</w:t>
      </w:r>
    </w:p>
    <w:p w14:paraId="038FB697" w14:textId="77777777" w:rsidR="000959A2" w:rsidRPr="00155B02" w:rsidRDefault="000959A2">
      <w:pPr>
        <w:rPr>
          <w:rFonts w:ascii="Times New Roman" w:hAnsi="Times New Roman" w:cs="Times New Roman"/>
          <w:lang w:val="en-GB"/>
        </w:rPr>
      </w:pPr>
    </w:p>
    <w:p w14:paraId="3B5C6F5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As opposed to the other segmentation algorithms, IPA</w:t>
      </w:r>
      <w:ins w:id="1456" w:author="Moritz Lautenbach" w:date="2014-04-16T11:18:00Z">
        <w:r w:rsidRPr="00155B02">
          <w:rPr>
            <w:rFonts w:ascii="Times New Roman" w:hAnsi="Times New Roman" w:cs="Times New Roman"/>
            <w:lang w:val="en-GB"/>
          </w:rPr>
          <w:t>-</w:t>
        </w:r>
      </w:ins>
      <w:del w:id="1457" w:author="Moritz Lautenbach" w:date="2014-04-16T11:18:00Z">
        <w:r w:rsidRPr="00155B02" w:rsidDel="000F7791">
          <w:rPr>
            <w:rFonts w:ascii="Times New Roman" w:hAnsi="Times New Roman" w:cs="Times New Roman"/>
            <w:lang w:val="en-GB"/>
          </w:rPr>
          <w:delText xml:space="preserve"> </w:delText>
        </w:r>
      </w:del>
      <w:r w:rsidRPr="00155B02">
        <w:rPr>
          <w:rFonts w:ascii="Times New Roman" w:hAnsi="Times New Roman" w:cs="Times New Roman"/>
          <w:lang w:val="en-GB"/>
        </w:rPr>
        <w:t>segmentation</w:t>
      </w:r>
      <w:ins w:id="1458" w:author="Moritz Lautenbach" w:date="2014-04-16T11:18:00Z">
        <w:r w:rsidRPr="00155B02">
          <w:rPr>
            <w:rFonts w:ascii="Times New Roman" w:hAnsi="Times New Roman" w:cs="Times New Roman"/>
            <w:lang w:val="en-GB"/>
          </w:rPr>
          <w:t>s</w:t>
        </w:r>
      </w:ins>
      <w:r w:rsidRPr="00155B02">
        <w:rPr>
          <w:rFonts w:ascii="Times New Roman" w:hAnsi="Times New Roman" w:cs="Times New Roman"/>
          <w:lang w:val="en-GB"/>
        </w:rPr>
        <w:t xml:space="preserve"> are not segmented into tiers of type 'T' by default. Only those that have been assigned the category 'v-pho' (please note that it</w:t>
      </w:r>
      <w:del w:id="1459" w:author="Moritz Lautenbach" w:date="2014-04-16T11:19:00Z">
        <w:r w:rsidRPr="00155B02" w:rsidDel="000F7791">
          <w:rPr>
            <w:rFonts w:ascii="Times New Roman" w:hAnsi="Times New Roman" w:cs="Times New Roman"/>
            <w:lang w:val="en-GB"/>
          </w:rPr>
          <w:delText>'</w:delText>
        </w:r>
      </w:del>
      <w:ins w:id="1460" w:author="Moritz Lautenbach" w:date="2014-04-16T11:19:00Z">
        <w:r w:rsidRPr="00155B02">
          <w:rPr>
            <w:rFonts w:ascii="Times New Roman" w:hAnsi="Times New Roman" w:cs="Times New Roman"/>
            <w:lang w:val="en-GB"/>
          </w:rPr>
          <w:t xml:space="preserve"> i</w:t>
        </w:r>
      </w:ins>
      <w:r w:rsidRPr="00155B02">
        <w:rPr>
          <w:rFonts w:ascii="Times New Roman" w:hAnsi="Times New Roman" w:cs="Times New Roman"/>
          <w:lang w:val="en-GB"/>
        </w:rPr>
        <w:t>s written in lower case) will be segmented into type 'T'.</w:t>
      </w:r>
    </w:p>
    <w:p w14:paraId="6427FDB9"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976"/>
        <w:gridCol w:w="2410"/>
      </w:tblGrid>
      <w:tr w:rsidR="000959A2" w:rsidRPr="00155B02" w14:paraId="2CCC3256"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6D3D86F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Pr>
          <w:p w14:paraId="6C705726"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r>
      <w:tr w:rsidR="000959A2" w:rsidRPr="00155B02" w14:paraId="3B212E58"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0B3C584"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WordBoundaries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BAD1C3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&lt;SPACE&gt;</w:t>
            </w:r>
          </w:p>
        </w:tc>
      </w:tr>
      <w:tr w:rsidR="000959A2" w:rsidRPr="00155B02" w14:paraId="3233A341"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2FBCC40"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SyllableBoundaries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0D76468"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w:t>
            </w:r>
          </w:p>
        </w:tc>
      </w:tr>
    </w:tbl>
    <w:p w14:paraId="020ACB4F" w14:textId="77777777" w:rsidR="000959A2" w:rsidRPr="00155B02" w:rsidRDefault="000959A2">
      <w:pPr>
        <w:rPr>
          <w:rFonts w:ascii="Times New Roman" w:hAnsi="Times New Roman" w:cs="Times New Roman"/>
          <w:lang w:val="en-GB"/>
        </w:rPr>
      </w:pPr>
    </w:p>
    <w:p w14:paraId="73264F3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Explanation: Words are separated from each other by spaces, syllables (optional) are separated from each other by full</w:t>
      </w:r>
      <w:ins w:id="1461" w:author="Moritz Lautenbach" w:date="2014-04-16T11:11:00Z">
        <w:r w:rsidRPr="00155B02">
          <w:rPr>
            <w:rFonts w:ascii="Times New Roman" w:hAnsi="Times New Roman" w:cs="Times New Roman"/>
            <w:lang w:val="en-GB"/>
          </w:rPr>
          <w:t xml:space="preserve"> </w:t>
        </w:r>
      </w:ins>
      <w:r w:rsidRPr="00155B02">
        <w:rPr>
          <w:rFonts w:ascii="Times New Roman" w:hAnsi="Times New Roman" w:cs="Times New Roman"/>
          <w:lang w:val="en-GB"/>
        </w:rPr>
        <w:t>stops. There is no additional check whether the transcription symbols have been applied according to convention. In particular it is not checked, whether the symbols used are part of the IPA inventory. All symbols except for spaces and full</w:t>
      </w:r>
      <w:ins w:id="1462" w:author="Moritz Lautenbach" w:date="2014-04-16T11:11:00Z">
        <w:r w:rsidRPr="00155B02">
          <w:rPr>
            <w:rFonts w:ascii="Times New Roman" w:hAnsi="Times New Roman" w:cs="Times New Roman"/>
            <w:lang w:val="en-GB"/>
          </w:rPr>
          <w:t xml:space="preserve"> </w:t>
        </w:r>
      </w:ins>
      <w:r w:rsidRPr="00155B02">
        <w:rPr>
          <w:rFonts w:ascii="Times New Roman" w:hAnsi="Times New Roman" w:cs="Times New Roman"/>
          <w:lang w:val="en-GB"/>
        </w:rPr>
        <w:t>stops, are interpreted as words or syllables.</w:t>
      </w:r>
    </w:p>
    <w:p w14:paraId="1FBAEA8C" w14:textId="77777777" w:rsidR="000959A2" w:rsidRPr="00155B02" w:rsidRDefault="000959A2">
      <w:pPr>
        <w:rPr>
          <w:rFonts w:ascii="Times New Roman" w:hAnsi="Times New Roman" w:cs="Times New Roman"/>
          <w:lang w:val="en-GB"/>
        </w:rPr>
      </w:pPr>
    </w:p>
    <w:p w14:paraId="60C4D25A" w14:textId="77777777" w:rsidR="000959A2" w:rsidRPr="00155B02" w:rsidRDefault="000959A2">
      <w:pPr>
        <w:pStyle w:val="Standard-BlockCharCharChar"/>
        <w:rPr>
          <w:lang w:val="en-GB"/>
        </w:rPr>
      </w:pPr>
      <w:r w:rsidRPr="00155B02">
        <w:rPr>
          <w:lang w:val="en-GB"/>
        </w:rPr>
        <w:t>Example:</w:t>
      </w:r>
    </w:p>
    <w:p w14:paraId="79C6AA32" w14:textId="77777777" w:rsidR="000959A2" w:rsidRPr="00155B02" w:rsidRDefault="000959A2">
      <w:pPr>
        <w:pStyle w:val="Standard-BlockCharCharChar"/>
        <w:rPr>
          <w:lang w:val="en-GB"/>
        </w:rPr>
      </w:pPr>
    </w:p>
    <w:p w14:paraId="557C48C2" w14:textId="1F3873D3" w:rsidR="000959A2" w:rsidRPr="00155B02" w:rsidRDefault="000959A2">
      <w:pPr>
        <w:pStyle w:val="Standard-BlockCharCharChar"/>
        <w:rPr>
          <w:lang w:val="en-GB"/>
        </w:rPr>
      </w:pPr>
      <w:r w:rsidRPr="00155B02">
        <w:rPr>
          <w:lang w:val="en-GB"/>
        </w:rPr>
        <w:t>The following segment chain of speaker X is segmented with the segmentation: </w:t>
      </w:r>
      <w:ins w:id="1463" w:author="Moritz Lautenbach" w:date="2014-04-16T11:20:00Z">
        <w:r w:rsidRPr="00155B02" w:rsidDel="000F7791">
          <w:rPr>
            <w:lang w:val="en-GB"/>
          </w:rPr>
          <w:t xml:space="preserve"> </w:t>
        </w:r>
      </w:ins>
      <w:r w:rsidR="00007CB6" w:rsidRPr="00155B02">
        <w:rPr>
          <w:lang w:val="en-GB"/>
        </w:rPr>
        <w:t>„</w:t>
      </w:r>
      <w:del w:id="1464" w:author="Moritz Lautenbach" w:date="2014-04-16T11:20:00Z">
        <w:r w:rsidRPr="00155B02" w:rsidDel="000F7791">
          <w:rPr>
            <w:lang w:val="en-GB"/>
          </w:rPr>
          <w:delText>DIDA:</w:delText>
        </w:r>
      </w:del>
      <w:r w:rsidR="00E6350C" w:rsidRPr="00155B02">
        <w:rPr>
          <w:lang w:val="en-GB"/>
        </w:rPr>
        <w:t>“</w:t>
      </w:r>
      <w:r w:rsidRPr="00155B02">
        <w:rPr>
          <w:lang w:val="en-GB"/>
        </w:rPr>
        <w:t>IPA: Words and syllables</w:t>
      </w:r>
      <w:r w:rsidR="00E6350C" w:rsidRPr="00155B02">
        <w:rPr>
          <w:lang w:val="en-GB"/>
        </w:rPr>
        <w:t>“</w:t>
      </w:r>
      <w:r w:rsidRPr="00155B02">
        <w:rPr>
          <w:lang w:val="en-GB"/>
        </w:rPr>
        <w:t xml:space="preserve"> </w:t>
      </w:r>
    </w:p>
    <w:p w14:paraId="1C00196A" w14:textId="77777777" w:rsidR="000959A2" w:rsidRPr="00155B02" w:rsidRDefault="000959A2">
      <w:pPr>
        <w:pStyle w:val="Standard-BlockCharCharChar"/>
        <w:rPr>
          <w:lang w:val="en-GB"/>
        </w:rPr>
      </w:pPr>
    </w:p>
    <w:p w14:paraId="4ADBB04E" w14:textId="77777777" w:rsidR="000959A2" w:rsidRPr="00155B02" w:rsidRDefault="00D84B31">
      <w:pPr>
        <w:rPr>
          <w:rFonts w:ascii="Times New Roman" w:hAnsi="Times New Roman" w:cs="Times New Roman"/>
          <w:lang w:val="en-GB"/>
        </w:rPr>
      </w:pPr>
      <w:r>
        <w:rPr>
          <w:rFonts w:ascii="Times New Roman" w:hAnsi="Times New Roman" w:cs="Times New Roman"/>
          <w:lang w:val="en-GB"/>
        </w:rPr>
        <w:pict w14:anchorId="37318E13">
          <v:shape id="_x0000_i1247" type="#_x0000_t75" style="width:327.75pt;height:47.25pt" filled="t">
            <v:fill color2="black"/>
            <v:imagedata r:id="rId283" o:title=""/>
          </v:shape>
        </w:pict>
      </w:r>
    </w:p>
    <w:p w14:paraId="69076E09" w14:textId="77777777" w:rsidR="000959A2" w:rsidRPr="00155B02" w:rsidRDefault="000959A2">
      <w:pPr>
        <w:rPr>
          <w:rFonts w:ascii="Times New Roman" w:hAnsi="Times New Roman" w:cs="Times New Roman"/>
          <w:lang w:val="en-GB"/>
        </w:rPr>
      </w:pPr>
    </w:p>
    <w:p w14:paraId="5D1536F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into words (w), syllables (sl), word boundaries (wb) and syllable boundaries (sb):</w:t>
      </w:r>
    </w:p>
    <w:p w14:paraId="11EAB0EC"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531"/>
        <w:gridCol w:w="19"/>
        <w:gridCol w:w="373"/>
        <w:gridCol w:w="177"/>
        <w:gridCol w:w="280"/>
        <w:gridCol w:w="271"/>
        <w:gridCol w:w="154"/>
        <w:gridCol w:w="396"/>
        <w:gridCol w:w="130"/>
        <w:gridCol w:w="425"/>
        <w:gridCol w:w="416"/>
        <w:gridCol w:w="135"/>
        <w:gridCol w:w="290"/>
        <w:gridCol w:w="260"/>
        <w:gridCol w:w="81"/>
        <w:gridCol w:w="391"/>
        <w:gridCol w:w="78"/>
        <w:gridCol w:w="372"/>
        <w:gridCol w:w="179"/>
        <w:gridCol w:w="550"/>
        <w:gridCol w:w="550"/>
        <w:gridCol w:w="551"/>
        <w:gridCol w:w="550"/>
        <w:gridCol w:w="550"/>
        <w:gridCol w:w="551"/>
        <w:gridCol w:w="550"/>
        <w:gridCol w:w="551"/>
      </w:tblGrid>
      <w:tr w:rsidR="000959A2" w:rsidRPr="00155B02" w14:paraId="43EEDEA9" w14:textId="77777777">
        <w:trPr>
          <w:gridAfter w:val="25"/>
          <w:wAfter w:w="8806" w:type="dxa"/>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C0C0C0"/>
          </w:tcPr>
          <w:p w14:paraId="739205A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lastRenderedPageBreak/>
              <w:t>Segment chain</w:t>
            </w:r>
          </w:p>
        </w:tc>
      </w:tr>
      <w:tr w:rsidR="000959A2" w:rsidRPr="00155B02" w14:paraId="7314CD7C" w14:textId="77777777">
        <w:trPr>
          <w:gridAfter w:val="25"/>
          <w:wAfter w:w="8806" w:type="dxa"/>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FFFFFF"/>
          </w:tcPr>
          <w:p w14:paraId="3DE0C5E6" w14:textId="77777777" w:rsidR="000959A2" w:rsidRPr="00B0162A" w:rsidRDefault="000959A2">
            <w:pPr>
              <w:jc w:val="center"/>
              <w:rPr>
                <w:rFonts w:ascii="Times New Roman" w:hAnsi="Times New Roman" w:cs="Times New Roman"/>
                <w:b/>
              </w:rPr>
            </w:pPr>
            <w:r w:rsidRPr="00B0162A">
              <w:rPr>
                <w:rFonts w:ascii="Times New Roman" w:hAnsi="Times New Roman" w:cs="Times New Roman"/>
                <w:b/>
              </w:rPr>
              <w:t>hɜns.xen klain giŋ a.lain ɪn di: wai.tə wɜlt hi.nain</w:t>
            </w:r>
          </w:p>
        </w:tc>
      </w:tr>
      <w:tr w:rsidR="000959A2" w:rsidRPr="00155B02" w14:paraId="51308021" w14:textId="77777777">
        <w:trPr>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001C1273"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00FF00"/>
          </w:tcPr>
          <w:p w14:paraId="4FFC77C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FFFF99"/>
          </w:tcPr>
          <w:p w14:paraId="238B06E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00FF00"/>
          </w:tcPr>
          <w:p w14:paraId="2793867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619B04FB"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00FF00"/>
          </w:tcPr>
          <w:p w14:paraId="131B0B65"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0F90DEF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3"/>
            <w:tcBorders>
              <w:top w:val="single" w:sz="4" w:space="0" w:color="000000"/>
              <w:left w:val="single" w:sz="4" w:space="0" w:color="000000"/>
              <w:bottom w:val="single" w:sz="4" w:space="0" w:color="000000"/>
              <w:right w:val="single" w:sz="4" w:space="0" w:color="000000"/>
            </w:tcBorders>
            <w:shd w:val="clear" w:color="auto" w:fill="00FF00"/>
          </w:tcPr>
          <w:p w14:paraId="43C7335A"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FFFF99"/>
          </w:tcPr>
          <w:p w14:paraId="4C09DA5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109080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0" w:type="dxa"/>
            <w:tcBorders>
              <w:top w:val="single" w:sz="4" w:space="0" w:color="000000"/>
              <w:left w:val="single" w:sz="4" w:space="0" w:color="000000"/>
              <w:bottom w:val="single" w:sz="4" w:space="0" w:color="000000"/>
              <w:right w:val="single" w:sz="4" w:space="0" w:color="000000"/>
            </w:tcBorders>
            <w:shd w:val="clear" w:color="auto" w:fill="FFFF99"/>
          </w:tcPr>
          <w:p w14:paraId="4284D924"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1" w:type="dxa"/>
            <w:tcBorders>
              <w:top w:val="single" w:sz="4" w:space="0" w:color="000000"/>
              <w:left w:val="single" w:sz="4" w:space="0" w:color="000000"/>
              <w:bottom w:val="single" w:sz="4" w:space="0" w:color="000000"/>
              <w:right w:val="single" w:sz="4" w:space="0" w:color="000000"/>
            </w:tcBorders>
            <w:shd w:val="clear" w:color="auto" w:fill="00FF00"/>
          </w:tcPr>
          <w:p w14:paraId="7D8B1E8E"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0" w:type="dxa"/>
            <w:tcBorders>
              <w:top w:val="single" w:sz="4" w:space="0" w:color="000000"/>
              <w:left w:val="single" w:sz="4" w:space="0" w:color="000000"/>
              <w:bottom w:val="single" w:sz="4" w:space="0" w:color="000000"/>
              <w:right w:val="single" w:sz="4" w:space="0" w:color="000000"/>
            </w:tcBorders>
            <w:shd w:val="clear" w:color="auto" w:fill="FFFF99"/>
          </w:tcPr>
          <w:p w14:paraId="5D201DAD"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41F6BD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1" w:type="dxa"/>
            <w:tcBorders>
              <w:top w:val="single" w:sz="4" w:space="0" w:color="000000"/>
              <w:left w:val="single" w:sz="4" w:space="0" w:color="000000"/>
              <w:bottom w:val="single" w:sz="4" w:space="0" w:color="000000"/>
              <w:right w:val="single" w:sz="4" w:space="0" w:color="000000"/>
            </w:tcBorders>
            <w:shd w:val="clear" w:color="auto" w:fill="FFFF99"/>
          </w:tcPr>
          <w:p w14:paraId="3479B3F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BFA94F4"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1" w:type="dxa"/>
            <w:tcBorders>
              <w:top w:val="single" w:sz="4" w:space="0" w:color="000000"/>
              <w:left w:val="single" w:sz="4" w:space="0" w:color="000000"/>
              <w:bottom w:val="single" w:sz="4" w:space="0" w:color="000000"/>
              <w:right w:val="single" w:sz="4" w:space="0" w:color="000000"/>
            </w:tcBorders>
            <w:shd w:val="clear" w:color="auto" w:fill="FFFF99"/>
          </w:tcPr>
          <w:p w14:paraId="1731164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r>
      <w:tr w:rsidR="000959A2" w:rsidRPr="00155B02" w14:paraId="322A82F3" w14:textId="77777777">
        <w:trPr>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4CB03FC3"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hɜns.xen</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208B0A83" w14:textId="77777777" w:rsidR="000959A2" w:rsidRPr="00155B02" w:rsidRDefault="000959A2">
            <w:pPr>
              <w:jc w:val="center"/>
              <w:rPr>
                <w:rFonts w:ascii="Times New Roman" w:hAnsi="Times New Roman" w:cs="Times New Roman"/>
                <w:lang w:val="en-GB"/>
              </w:rPr>
            </w:pP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111F01EF"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klain</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6D99E618" w14:textId="77777777" w:rsidR="000959A2" w:rsidRPr="00155B02" w:rsidRDefault="000959A2">
            <w:pPr>
              <w:jc w:val="center"/>
              <w:rPr>
                <w:rFonts w:ascii="Times New Roman" w:hAnsi="Times New Roman" w:cs="Times New Roman"/>
                <w:lang w:val="en-GB"/>
              </w:rPr>
            </w:pP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441D105E"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giŋ</w:t>
            </w: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2A09C47C" w14:textId="77777777" w:rsidR="000959A2" w:rsidRPr="00155B02" w:rsidRDefault="000959A2">
            <w:pPr>
              <w:jc w:val="center"/>
              <w:rPr>
                <w:rFonts w:ascii="Times New Roman" w:hAnsi="Times New Roman" w:cs="Times New Roman"/>
                <w:lang w:val="en-GB"/>
              </w:rPr>
            </w:pP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53C396D2"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a.lain</w:t>
            </w:r>
          </w:p>
        </w:tc>
        <w:tc>
          <w:tcPr>
            <w:tcW w:w="550" w:type="dxa"/>
            <w:gridSpan w:val="3"/>
            <w:tcBorders>
              <w:top w:val="single" w:sz="4" w:space="0" w:color="000000"/>
              <w:left w:val="single" w:sz="4" w:space="0" w:color="000000"/>
              <w:bottom w:val="single" w:sz="4" w:space="0" w:color="000000"/>
              <w:right w:val="single" w:sz="4" w:space="0" w:color="000000"/>
            </w:tcBorders>
            <w:shd w:val="clear" w:color="auto" w:fill="auto"/>
          </w:tcPr>
          <w:p w14:paraId="117DE4F6" w14:textId="77777777" w:rsidR="000959A2" w:rsidRPr="00155B02" w:rsidRDefault="000959A2">
            <w:pPr>
              <w:jc w:val="center"/>
              <w:rPr>
                <w:rFonts w:ascii="Times New Roman" w:hAnsi="Times New Roman" w:cs="Times New Roman"/>
                <w:lang w:val="en-GB"/>
              </w:rPr>
            </w:pP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25C56FB6"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ɪn</w:t>
            </w: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25B5164" w14:textId="77777777" w:rsidR="000959A2" w:rsidRPr="00155B02" w:rsidRDefault="000959A2">
            <w:pPr>
              <w:jc w:val="center"/>
              <w:rPr>
                <w:rFonts w:ascii="Times New Roman" w:hAnsi="Times New Roman" w:cs="Times New Roman"/>
                <w:lang w:val="en-GB"/>
              </w:rPr>
            </w:pP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44E2C9E"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di:</w:t>
            </w: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66126138" w14:textId="77777777" w:rsidR="000959A2" w:rsidRPr="00155B02" w:rsidRDefault="000959A2">
            <w:pPr>
              <w:jc w:val="center"/>
              <w:rPr>
                <w:rFonts w:ascii="Times New Roman" w:hAnsi="Times New Roman" w:cs="Times New Roman"/>
                <w:lang w:val="en-GB"/>
              </w:rPr>
            </w:pP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6A28878B"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wai.tə</w:t>
            </w: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FE4D669" w14:textId="77777777" w:rsidR="000959A2" w:rsidRPr="00155B02" w:rsidRDefault="000959A2">
            <w:pPr>
              <w:jc w:val="center"/>
              <w:rPr>
                <w:rFonts w:ascii="Times New Roman" w:hAnsi="Times New Roman" w:cs="Times New Roman"/>
                <w:lang w:val="en-GB"/>
              </w:rPr>
            </w:pP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790237BC"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wɜlt</w:t>
            </w: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65210CF9" w14:textId="77777777" w:rsidR="000959A2" w:rsidRPr="00155B02" w:rsidRDefault="000959A2">
            <w:pPr>
              <w:jc w:val="center"/>
              <w:rPr>
                <w:rFonts w:ascii="Times New Roman" w:hAnsi="Times New Roman" w:cs="Times New Roman"/>
                <w:lang w:val="en-GB"/>
              </w:rPr>
            </w:pP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3FFB9907"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hi.nain</w:t>
            </w:r>
          </w:p>
        </w:tc>
      </w:tr>
      <w:tr w:rsidR="000959A2" w:rsidRPr="00155B02" w14:paraId="72FC61DD" w14:textId="77777777">
        <w:trPr>
          <w:gridAfter w:val="5"/>
          <w:wAfter w:w="2752" w:type="dxa"/>
          <w:trHeight w:hRule="exact" w:val="397"/>
        </w:trPr>
        <w:tc>
          <w:tcPr>
            <w:tcW w:w="531" w:type="dxa"/>
            <w:tcBorders>
              <w:top w:val="single" w:sz="4" w:space="0" w:color="000000"/>
              <w:left w:val="single" w:sz="4" w:space="0" w:color="000000"/>
              <w:bottom w:val="single" w:sz="4" w:space="0" w:color="000000"/>
              <w:right w:val="single" w:sz="4" w:space="0" w:color="000000"/>
            </w:tcBorders>
            <w:shd w:val="clear" w:color="auto" w:fill="00FFFF"/>
          </w:tcPr>
          <w:p w14:paraId="23EE8337"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 xml:space="preserve">sl </w:t>
            </w:r>
          </w:p>
        </w:tc>
        <w:tc>
          <w:tcPr>
            <w:tcW w:w="392" w:type="dxa"/>
            <w:gridSpan w:val="2"/>
            <w:tcBorders>
              <w:top w:val="single" w:sz="4" w:space="0" w:color="000000"/>
              <w:left w:val="single" w:sz="4" w:space="0" w:color="000000"/>
              <w:bottom w:val="single" w:sz="4" w:space="0" w:color="000000"/>
              <w:right w:val="single" w:sz="4" w:space="0" w:color="000000"/>
            </w:tcBorders>
            <w:shd w:val="clear" w:color="auto" w:fill="99CC00"/>
          </w:tcPr>
          <w:p w14:paraId="102C8DC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sb</w:t>
            </w:r>
          </w:p>
        </w:tc>
        <w:tc>
          <w:tcPr>
            <w:tcW w:w="457" w:type="dxa"/>
            <w:gridSpan w:val="2"/>
            <w:tcBorders>
              <w:top w:val="single" w:sz="4" w:space="0" w:color="000000"/>
              <w:left w:val="single" w:sz="4" w:space="0" w:color="000000"/>
              <w:bottom w:val="single" w:sz="4" w:space="0" w:color="000000"/>
              <w:right w:val="single" w:sz="4" w:space="0" w:color="000000"/>
            </w:tcBorders>
            <w:shd w:val="clear" w:color="auto" w:fill="auto"/>
          </w:tcPr>
          <w:p w14:paraId="1847D8FF"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sl</w:t>
            </w:r>
          </w:p>
        </w:tc>
        <w:tc>
          <w:tcPr>
            <w:tcW w:w="425" w:type="dxa"/>
            <w:gridSpan w:val="2"/>
            <w:tcBorders>
              <w:top w:val="single" w:sz="4" w:space="0" w:color="000000"/>
              <w:left w:val="single" w:sz="4" w:space="0" w:color="000000"/>
              <w:right w:val="single" w:sz="4" w:space="0" w:color="000000"/>
            </w:tcBorders>
            <w:shd w:val="clear" w:color="auto" w:fill="auto"/>
          </w:tcPr>
          <w:p w14:paraId="175C6FFA" w14:textId="77777777" w:rsidR="000959A2" w:rsidRPr="00155B02" w:rsidRDefault="000959A2">
            <w:pPr>
              <w:jc w:val="center"/>
              <w:rPr>
                <w:rFonts w:ascii="Times New Roman" w:hAnsi="Times New Roman" w:cs="Times New Roman"/>
                <w:b/>
                <w:lang w:val="en-GB"/>
              </w:rPr>
            </w:pPr>
          </w:p>
        </w:tc>
        <w:tc>
          <w:tcPr>
            <w:tcW w:w="526" w:type="dxa"/>
            <w:gridSpan w:val="2"/>
            <w:tcBorders>
              <w:top w:val="single" w:sz="4" w:space="0" w:color="000000"/>
              <w:left w:val="single" w:sz="4" w:space="0" w:color="000000"/>
              <w:bottom w:val="single" w:sz="4" w:space="0" w:color="000000"/>
              <w:right w:val="single" w:sz="4" w:space="0" w:color="000000"/>
            </w:tcBorders>
            <w:shd w:val="clear" w:color="auto" w:fill="00FFFF"/>
          </w:tcPr>
          <w:p w14:paraId="50408C4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sl</w:t>
            </w:r>
          </w:p>
        </w:tc>
        <w:tc>
          <w:tcPr>
            <w:tcW w:w="425" w:type="dxa"/>
            <w:tcBorders>
              <w:top w:val="single" w:sz="4" w:space="0" w:color="000000"/>
              <w:left w:val="single" w:sz="4" w:space="0" w:color="000000"/>
              <w:right w:val="single" w:sz="4" w:space="0" w:color="000000"/>
            </w:tcBorders>
            <w:shd w:val="clear" w:color="auto" w:fill="auto"/>
          </w:tcPr>
          <w:p w14:paraId="5752846A" w14:textId="77777777" w:rsidR="000959A2" w:rsidRPr="00155B02" w:rsidRDefault="000959A2">
            <w:pPr>
              <w:jc w:val="center"/>
              <w:rPr>
                <w:rFonts w:ascii="Times New Roman" w:hAnsi="Times New Roman" w:cs="Times New Roman"/>
                <w:b/>
                <w:lang w:val="en-GB"/>
              </w:rPr>
            </w:pPr>
          </w:p>
        </w:tc>
        <w:tc>
          <w:tcPr>
            <w:tcW w:w="416" w:type="dxa"/>
            <w:tcBorders>
              <w:top w:val="single" w:sz="4" w:space="0" w:color="000000"/>
              <w:left w:val="single" w:sz="4" w:space="0" w:color="000000"/>
              <w:bottom w:val="single" w:sz="4" w:space="0" w:color="000000"/>
              <w:right w:val="single" w:sz="4" w:space="0" w:color="000000"/>
            </w:tcBorders>
            <w:shd w:val="clear" w:color="auto" w:fill="00FFFF"/>
          </w:tcPr>
          <w:p w14:paraId="13AEC3AE"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sl</w:t>
            </w:r>
          </w:p>
        </w:tc>
        <w:tc>
          <w:tcPr>
            <w:tcW w:w="425" w:type="dxa"/>
            <w:gridSpan w:val="2"/>
            <w:tcBorders>
              <w:top w:val="single" w:sz="4" w:space="0" w:color="000000"/>
              <w:left w:val="single" w:sz="4" w:space="0" w:color="000000"/>
              <w:right w:val="single" w:sz="4" w:space="0" w:color="000000"/>
            </w:tcBorders>
            <w:shd w:val="clear" w:color="auto" w:fill="auto"/>
          </w:tcPr>
          <w:p w14:paraId="3295B6A4" w14:textId="77777777" w:rsidR="000959A2" w:rsidRPr="00155B02" w:rsidRDefault="000959A2">
            <w:pPr>
              <w:jc w:val="center"/>
              <w:rPr>
                <w:rFonts w:ascii="Times New Roman" w:hAnsi="Times New Roman" w:cs="Times New Roman"/>
                <w:b/>
                <w:lang w:val="en-GB"/>
              </w:rPr>
            </w:pPr>
          </w:p>
        </w:tc>
        <w:tc>
          <w:tcPr>
            <w:tcW w:w="341" w:type="dxa"/>
            <w:gridSpan w:val="2"/>
            <w:tcBorders>
              <w:top w:val="single" w:sz="4" w:space="0" w:color="000000"/>
              <w:left w:val="single" w:sz="4" w:space="0" w:color="000000"/>
              <w:bottom w:val="single" w:sz="4" w:space="0" w:color="000000"/>
              <w:right w:val="single" w:sz="4" w:space="0" w:color="000000"/>
            </w:tcBorders>
            <w:shd w:val="clear" w:color="auto" w:fill="00FFFF"/>
          </w:tcPr>
          <w:p w14:paraId="348C6F8B"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sl</w:t>
            </w:r>
          </w:p>
        </w:tc>
        <w:tc>
          <w:tcPr>
            <w:tcW w:w="391" w:type="dxa"/>
            <w:tcBorders>
              <w:top w:val="single" w:sz="4" w:space="0" w:color="000000"/>
              <w:left w:val="single" w:sz="4" w:space="0" w:color="000000"/>
              <w:bottom w:val="single" w:sz="4" w:space="0" w:color="000000"/>
              <w:right w:val="single" w:sz="4" w:space="0" w:color="000000"/>
            </w:tcBorders>
            <w:shd w:val="clear" w:color="auto" w:fill="99CC00"/>
          </w:tcPr>
          <w:p w14:paraId="0AA009A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sb</w:t>
            </w:r>
          </w:p>
        </w:tc>
        <w:tc>
          <w:tcPr>
            <w:tcW w:w="450" w:type="dxa"/>
            <w:gridSpan w:val="2"/>
            <w:tcBorders>
              <w:top w:val="single" w:sz="4" w:space="0" w:color="000000"/>
              <w:left w:val="single" w:sz="4" w:space="0" w:color="000000"/>
              <w:bottom w:val="single" w:sz="4" w:space="0" w:color="000000"/>
              <w:right w:val="single" w:sz="4" w:space="0" w:color="000000"/>
            </w:tcBorders>
            <w:shd w:val="clear" w:color="auto" w:fill="00FFFF"/>
          </w:tcPr>
          <w:p w14:paraId="389F238F"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sl</w:t>
            </w:r>
          </w:p>
        </w:tc>
        <w:tc>
          <w:tcPr>
            <w:tcW w:w="1825"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4C240143" w14:textId="77777777" w:rsidR="000959A2" w:rsidRPr="00155B02" w:rsidRDefault="000959A2">
            <w:pPr>
              <w:jc w:val="center"/>
              <w:rPr>
                <w:rFonts w:ascii="Times New Roman" w:hAnsi="Times New Roman" w:cs="Times New Roman"/>
                <w:b/>
                <w:lang w:val="en-GB"/>
              </w:rPr>
            </w:pPr>
          </w:p>
          <w:p w14:paraId="1C5138CA"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t>
            </w:r>
          </w:p>
        </w:tc>
      </w:tr>
      <w:tr w:rsidR="000959A2" w:rsidRPr="00155B02" w14:paraId="73E0D51B" w14:textId="77777777">
        <w:trPr>
          <w:gridAfter w:val="5"/>
          <w:wAfter w:w="2752" w:type="dxa"/>
          <w:trHeight w:hRule="exact" w:val="397"/>
        </w:trPr>
        <w:tc>
          <w:tcPr>
            <w:tcW w:w="531" w:type="dxa"/>
            <w:tcBorders>
              <w:top w:val="single" w:sz="4" w:space="0" w:color="000000"/>
              <w:left w:val="single" w:sz="4" w:space="0" w:color="000000"/>
              <w:bottom w:val="single" w:sz="4" w:space="0" w:color="000000"/>
              <w:right w:val="single" w:sz="4" w:space="0" w:color="000000"/>
            </w:tcBorders>
            <w:shd w:val="clear" w:color="auto" w:fill="auto"/>
          </w:tcPr>
          <w:p w14:paraId="57435C3C"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hɜns</w:t>
            </w:r>
          </w:p>
        </w:tc>
        <w:tc>
          <w:tcPr>
            <w:tcW w:w="392" w:type="dxa"/>
            <w:gridSpan w:val="2"/>
            <w:tcBorders>
              <w:top w:val="single" w:sz="4" w:space="0" w:color="000000"/>
              <w:left w:val="single" w:sz="4" w:space="0" w:color="000000"/>
              <w:bottom w:val="single" w:sz="4" w:space="0" w:color="000000"/>
              <w:right w:val="single" w:sz="4" w:space="0" w:color="000000"/>
            </w:tcBorders>
            <w:shd w:val="clear" w:color="auto" w:fill="auto"/>
          </w:tcPr>
          <w:p w14:paraId="4E365ADD"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457" w:type="dxa"/>
            <w:gridSpan w:val="2"/>
            <w:tcBorders>
              <w:top w:val="single" w:sz="4" w:space="0" w:color="000000"/>
              <w:left w:val="single" w:sz="4" w:space="0" w:color="000000"/>
              <w:bottom w:val="single" w:sz="4" w:space="0" w:color="000000"/>
              <w:right w:val="single" w:sz="4" w:space="0" w:color="000000"/>
            </w:tcBorders>
            <w:shd w:val="clear" w:color="auto" w:fill="auto"/>
          </w:tcPr>
          <w:p w14:paraId="1648ADCC"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xen</w:t>
            </w:r>
          </w:p>
        </w:tc>
        <w:tc>
          <w:tcPr>
            <w:tcW w:w="425" w:type="dxa"/>
            <w:gridSpan w:val="2"/>
            <w:tcBorders>
              <w:left w:val="single" w:sz="4" w:space="0" w:color="000000"/>
              <w:right w:val="single" w:sz="4" w:space="0" w:color="000000"/>
            </w:tcBorders>
            <w:shd w:val="clear" w:color="auto" w:fill="auto"/>
          </w:tcPr>
          <w:p w14:paraId="7D4038F5" w14:textId="77777777" w:rsidR="000959A2" w:rsidRPr="00155B02" w:rsidRDefault="000959A2">
            <w:pPr>
              <w:jc w:val="center"/>
              <w:rPr>
                <w:rFonts w:ascii="Times New Roman" w:hAnsi="Times New Roman" w:cs="Times New Roman"/>
                <w:b/>
                <w:lang w:val="en-GB"/>
              </w:rPr>
            </w:pPr>
          </w:p>
        </w:tc>
        <w:tc>
          <w:tcPr>
            <w:tcW w:w="526" w:type="dxa"/>
            <w:gridSpan w:val="2"/>
            <w:tcBorders>
              <w:top w:val="single" w:sz="4" w:space="0" w:color="000000"/>
              <w:left w:val="single" w:sz="4" w:space="0" w:color="000000"/>
              <w:bottom w:val="single" w:sz="4" w:space="0" w:color="000000"/>
              <w:right w:val="single" w:sz="4" w:space="0" w:color="000000"/>
            </w:tcBorders>
            <w:shd w:val="clear" w:color="auto" w:fill="auto"/>
          </w:tcPr>
          <w:p w14:paraId="23D604A5"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klain</w:t>
            </w:r>
          </w:p>
        </w:tc>
        <w:tc>
          <w:tcPr>
            <w:tcW w:w="425" w:type="dxa"/>
            <w:tcBorders>
              <w:left w:val="single" w:sz="4" w:space="0" w:color="000000"/>
              <w:right w:val="single" w:sz="4" w:space="0" w:color="000000"/>
            </w:tcBorders>
            <w:shd w:val="clear" w:color="auto" w:fill="auto"/>
          </w:tcPr>
          <w:p w14:paraId="647CE84F" w14:textId="77777777" w:rsidR="000959A2" w:rsidRPr="00155B02" w:rsidRDefault="000959A2">
            <w:pPr>
              <w:jc w:val="center"/>
              <w:rPr>
                <w:rFonts w:ascii="Times New Roman" w:hAnsi="Times New Roman" w:cs="Times New Roman"/>
                <w:b/>
                <w:lang w:val="en-GB"/>
              </w:rPr>
            </w:pPr>
          </w:p>
        </w:tc>
        <w:tc>
          <w:tcPr>
            <w:tcW w:w="416" w:type="dxa"/>
            <w:tcBorders>
              <w:top w:val="single" w:sz="4" w:space="0" w:color="000000"/>
              <w:left w:val="single" w:sz="4" w:space="0" w:color="000000"/>
              <w:bottom w:val="single" w:sz="4" w:space="0" w:color="000000"/>
              <w:right w:val="single" w:sz="4" w:space="0" w:color="000000"/>
            </w:tcBorders>
            <w:shd w:val="clear" w:color="auto" w:fill="auto"/>
          </w:tcPr>
          <w:p w14:paraId="26E90BA6"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giŋ</w:t>
            </w:r>
          </w:p>
        </w:tc>
        <w:tc>
          <w:tcPr>
            <w:tcW w:w="425" w:type="dxa"/>
            <w:gridSpan w:val="2"/>
            <w:tcBorders>
              <w:left w:val="single" w:sz="4" w:space="0" w:color="000000"/>
              <w:right w:val="single" w:sz="4" w:space="0" w:color="000000"/>
            </w:tcBorders>
            <w:shd w:val="clear" w:color="auto" w:fill="auto"/>
          </w:tcPr>
          <w:p w14:paraId="557096D3" w14:textId="77777777" w:rsidR="000959A2" w:rsidRPr="00155B02" w:rsidRDefault="000959A2">
            <w:pPr>
              <w:jc w:val="center"/>
              <w:rPr>
                <w:rFonts w:ascii="Times New Roman" w:hAnsi="Times New Roman" w:cs="Times New Roman"/>
                <w:b/>
                <w:lang w:val="en-GB"/>
              </w:rPr>
            </w:pPr>
          </w:p>
        </w:tc>
        <w:tc>
          <w:tcPr>
            <w:tcW w:w="341" w:type="dxa"/>
            <w:gridSpan w:val="2"/>
            <w:tcBorders>
              <w:top w:val="single" w:sz="4" w:space="0" w:color="000000"/>
              <w:left w:val="single" w:sz="4" w:space="0" w:color="000000"/>
              <w:bottom w:val="single" w:sz="4" w:space="0" w:color="000000"/>
              <w:right w:val="single" w:sz="4" w:space="0" w:color="000000"/>
            </w:tcBorders>
            <w:shd w:val="clear" w:color="auto" w:fill="auto"/>
          </w:tcPr>
          <w:p w14:paraId="5B570D58"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a</w:t>
            </w:r>
          </w:p>
        </w:tc>
        <w:tc>
          <w:tcPr>
            <w:tcW w:w="391" w:type="dxa"/>
            <w:tcBorders>
              <w:top w:val="single" w:sz="4" w:space="0" w:color="000000"/>
              <w:left w:val="single" w:sz="4" w:space="0" w:color="000000"/>
              <w:bottom w:val="single" w:sz="4" w:space="0" w:color="000000"/>
              <w:right w:val="single" w:sz="4" w:space="0" w:color="000000"/>
            </w:tcBorders>
            <w:shd w:val="clear" w:color="auto" w:fill="auto"/>
          </w:tcPr>
          <w:p w14:paraId="35A7CA0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t>
            </w:r>
          </w:p>
        </w:tc>
        <w:tc>
          <w:tcPr>
            <w:tcW w:w="450" w:type="dxa"/>
            <w:gridSpan w:val="2"/>
            <w:tcBorders>
              <w:top w:val="single" w:sz="4" w:space="0" w:color="000000"/>
              <w:left w:val="single" w:sz="4" w:space="0" w:color="000000"/>
              <w:bottom w:val="single" w:sz="4" w:space="0" w:color="000000"/>
              <w:right w:val="single" w:sz="4" w:space="0" w:color="000000"/>
            </w:tcBorders>
            <w:shd w:val="clear" w:color="auto" w:fill="auto"/>
          </w:tcPr>
          <w:p w14:paraId="00FD4476"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lain</w:t>
            </w:r>
          </w:p>
        </w:tc>
        <w:tc>
          <w:tcPr>
            <w:tcW w:w="1825"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0F3809E8" w14:textId="77777777" w:rsidR="000959A2" w:rsidRPr="00155B02" w:rsidRDefault="000959A2">
            <w:pPr>
              <w:jc w:val="center"/>
              <w:rPr>
                <w:rFonts w:ascii="Times New Roman" w:hAnsi="Times New Roman" w:cs="Times New Roman"/>
                <w:b/>
                <w:lang w:val="en-GB"/>
              </w:rPr>
            </w:pPr>
          </w:p>
        </w:tc>
      </w:tr>
    </w:tbl>
    <w:p w14:paraId="135C719F" w14:textId="77777777" w:rsidR="000959A2" w:rsidRPr="00155B02" w:rsidRDefault="000959A2">
      <w:pPr>
        <w:rPr>
          <w:rFonts w:ascii="Times New Roman" w:hAnsi="Times New Roman" w:cs="Times New Roman"/>
          <w:lang w:val="en-GB"/>
        </w:rPr>
      </w:pPr>
    </w:p>
    <w:p w14:paraId="5C7FA5EB" w14:textId="77777777" w:rsidR="000959A2" w:rsidRPr="00155B02" w:rsidRDefault="000959A2">
      <w:pPr>
        <w:rPr>
          <w:rFonts w:ascii="Times New Roman" w:hAnsi="Times New Roman" w:cs="Times New Roman"/>
          <w:lang w:val="en-GB"/>
        </w:rPr>
      </w:pPr>
    </w:p>
    <w:p w14:paraId="280D1B50"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869"/>
        <w:gridCol w:w="251"/>
        <w:gridCol w:w="2905"/>
        <w:gridCol w:w="3336"/>
        <w:tblGridChange w:id="1465">
          <w:tblGrid>
            <w:gridCol w:w="5"/>
            <w:gridCol w:w="2864"/>
            <w:gridCol w:w="5"/>
            <w:gridCol w:w="251"/>
            <w:gridCol w:w="2900"/>
            <w:gridCol w:w="5"/>
            <w:gridCol w:w="3331"/>
            <w:gridCol w:w="5"/>
          </w:tblGrid>
        </w:tblGridChange>
      </w:tblGrid>
      <w:tr w:rsidR="000959A2" w:rsidRPr="00155B02" w14:paraId="651BB8A4" w14:textId="77777777">
        <w:trPr>
          <w:gridAfter w:val="2"/>
          <w:wAfter w:w="6241" w:type="dxa"/>
          <w:trHeight w:hRule="exact" w:val="397"/>
        </w:trPr>
        <w:tc>
          <w:tcPr>
            <w:tcW w:w="31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19DD97F8"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651F5300" w14:textId="77777777">
        <w:trPr>
          <w:trHeight w:hRule="exact" w:val="397"/>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73876A94" w14:textId="77777777" w:rsidR="000959A2" w:rsidRPr="00155B02" w:rsidRDefault="000959A2">
            <w:pPr>
              <w:pStyle w:val="Zwischenberschrift"/>
              <w:rPr>
                <w:lang w:val="en-GB"/>
              </w:rPr>
            </w:pPr>
            <w:r w:rsidRPr="00155B02">
              <w:rPr>
                <w:lang w:val="en-GB"/>
              </w:rPr>
              <w:t>Causes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2D10AB66" w14:textId="77777777" w:rsidR="000959A2" w:rsidRPr="00155B02" w:rsidRDefault="000959A2">
            <w:pPr>
              <w:pStyle w:val="Zwischenberschrift"/>
              <w:rPr>
                <w:lang w:val="en-GB"/>
              </w:rPr>
            </w:pPr>
            <w:r w:rsidRPr="00155B02">
              <w:rPr>
                <w:lang w:val="en-GB"/>
              </w:rPr>
              <w:t>Example</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738C36CD" w14:textId="77777777" w:rsidR="000959A2" w:rsidRPr="00155B02" w:rsidRDefault="000959A2">
            <w:pPr>
              <w:pStyle w:val="Zwischenberschrift"/>
              <w:tabs>
                <w:tab w:val="left" w:pos="2392"/>
              </w:tabs>
              <w:rPr>
                <w:lang w:val="en-GB"/>
              </w:rPr>
            </w:pPr>
            <w:r w:rsidRPr="00155B02">
              <w:rPr>
                <w:lang w:val="en-GB"/>
              </w:rPr>
              <w:t>Error</w:t>
            </w:r>
          </w:p>
        </w:tc>
      </w:tr>
      <w:tr w:rsidR="000959A2" w:rsidRPr="00D84B31" w14:paraId="6E9C6DDD" w14:textId="77777777" w:rsidTr="00E17DA5">
        <w:tblPrEx>
          <w:tblW w:w="0" w:type="auto"/>
          <w:tblLayout w:type="fixed"/>
          <w:tblLook w:val="0000" w:firstRow="0" w:lastRow="0" w:firstColumn="0" w:lastColumn="0" w:noHBand="0" w:noVBand="0"/>
          <w:tblPrExChange w:id="1466" w:author="Moritz Lautenbach" w:date="2014-04-16T11:20:00Z">
            <w:tblPrEx>
              <w:tblW w:w="0" w:type="auto"/>
              <w:tblLayout w:type="fixed"/>
              <w:tblLook w:val="0000" w:firstRow="0" w:lastRow="0" w:firstColumn="0" w:lastColumn="0" w:noHBand="0" w:noVBand="0"/>
            </w:tblPrEx>
          </w:tblPrExChange>
        </w:tblPrEx>
        <w:trPr>
          <w:trHeight w:hRule="exact" w:val="1051"/>
          <w:trPrChange w:id="1467" w:author="Moritz Lautenbach" w:date="2014-04-16T11:20:00Z">
            <w:trPr>
              <w:gridAfter w:val="0"/>
              <w:trHeight w:hRule="exact" w:val="721"/>
            </w:trPr>
          </w:trPrChange>
        </w:trPr>
        <w:tc>
          <w:tcPr>
            <w:tcW w:w="2869" w:type="dxa"/>
            <w:tcBorders>
              <w:top w:val="single" w:sz="4" w:space="0" w:color="000000"/>
              <w:left w:val="single" w:sz="4" w:space="0" w:color="000000"/>
              <w:bottom w:val="single" w:sz="4" w:space="0" w:color="000000"/>
              <w:right w:val="single" w:sz="4" w:space="0" w:color="000000"/>
            </w:tcBorders>
            <w:shd w:val="clear" w:color="auto" w:fill="auto"/>
            <w:tcPrChange w:id="1468" w:author="Moritz Lautenbach" w:date="2014-04-16T11:20:00Z">
              <w:tcPr>
                <w:tcW w:w="2869"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7DC02301" w14:textId="77777777" w:rsidR="000959A2" w:rsidRPr="00155B02" w:rsidRDefault="000959A2">
            <w:pPr>
              <w:pStyle w:val="Standard-BlockCharCharChar"/>
              <w:rPr>
                <w:lang w:val="en-GB"/>
              </w:rPr>
            </w:pPr>
            <w:r w:rsidRPr="00155B02">
              <w:rPr>
                <w:lang w:val="en-GB"/>
              </w:rPr>
              <w:t xml:space="preserve">Two syllables or word boundaries come after one another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Change w:id="1469" w:author="Moritz Lautenbach" w:date="2014-04-16T11:20:00Z">
              <w:tcPr>
                <w:tcW w:w="3156" w:type="dxa"/>
                <w:gridSpan w:val="3"/>
                <w:tcBorders>
                  <w:top w:val="single" w:sz="4" w:space="0" w:color="000000"/>
                  <w:left w:val="single" w:sz="4" w:space="0" w:color="000000"/>
                  <w:bottom w:val="single" w:sz="4" w:space="0" w:color="000000"/>
                  <w:right w:val="single" w:sz="4" w:space="0" w:color="000000"/>
                </w:tcBorders>
                <w:shd w:val="clear" w:color="auto" w:fill="auto"/>
              </w:tcPr>
            </w:tcPrChange>
          </w:tcPr>
          <w:p w14:paraId="4F0BCECE" w14:textId="77777777" w:rsidR="000959A2" w:rsidRPr="00155B02" w:rsidRDefault="000959A2">
            <w:pPr>
              <w:jc w:val="center"/>
              <w:rPr>
                <w:rFonts w:ascii="Times New Roman" w:hAnsi="Times New Roman" w:cs="Times New Roman"/>
                <w:sz w:val="28"/>
                <w:szCs w:val="28"/>
                <w:lang w:val="en-GB"/>
              </w:rPr>
            </w:pPr>
            <w:r w:rsidRPr="00155B02">
              <w:rPr>
                <w:rFonts w:ascii="Times New Roman" w:hAnsi="Times New Roman" w:cs="Times New Roman"/>
                <w:sz w:val="28"/>
                <w:szCs w:val="28"/>
                <w:lang w:val="en-GB"/>
              </w:rPr>
              <w:t>hɜns</w:t>
            </w:r>
            <w:r w:rsidRPr="00155B02">
              <w:rPr>
                <w:rFonts w:ascii="Times New Roman" w:hAnsi="Times New Roman" w:cs="Times New Roman"/>
                <w:b/>
                <w:sz w:val="28"/>
                <w:szCs w:val="28"/>
                <w:lang w:val="en-GB"/>
              </w:rPr>
              <w:t>..</w:t>
            </w:r>
            <w:r w:rsidRPr="00155B02">
              <w:rPr>
                <w:rFonts w:ascii="Times New Roman" w:hAnsi="Times New Roman" w:cs="Times New Roman"/>
                <w:sz w:val="28"/>
                <w:szCs w:val="28"/>
                <w:lang w:val="en-GB"/>
              </w:rPr>
              <w:t>xen</w:t>
            </w:r>
          </w:p>
          <w:p w14:paraId="13098EFA" w14:textId="77777777" w:rsidR="000959A2" w:rsidRPr="00155B02" w:rsidRDefault="000959A2">
            <w:pPr>
              <w:jc w:val="center"/>
              <w:rPr>
                <w:ins w:id="1470" w:author="Moritz Lautenbach" w:date="2014-04-16T11:20:00Z"/>
                <w:rFonts w:ascii="Times New Roman" w:hAnsi="Times New Roman" w:cs="Times New Roman"/>
                <w:sz w:val="28"/>
                <w:szCs w:val="28"/>
                <w:lang w:val="en-GB"/>
              </w:rPr>
            </w:pPr>
            <w:r w:rsidRPr="00155B02">
              <w:rPr>
                <w:rFonts w:ascii="Times New Roman" w:hAnsi="Times New Roman" w:cs="Times New Roman"/>
                <w:sz w:val="28"/>
                <w:szCs w:val="28"/>
                <w:lang w:val="en-GB"/>
              </w:rPr>
              <w:t>hɜns</w:t>
            </w:r>
            <w:r w:rsidRPr="00155B02">
              <w:rPr>
                <w:rFonts w:ascii="Times New Roman" w:hAnsi="Times New Roman" w:cs="Times New Roman"/>
                <w:b/>
                <w:sz w:val="28"/>
                <w:szCs w:val="28"/>
                <w:lang w:val="en-GB"/>
              </w:rPr>
              <w:t xml:space="preserve"> .</w:t>
            </w:r>
            <w:r w:rsidRPr="00155B02">
              <w:rPr>
                <w:rFonts w:ascii="Times New Roman" w:hAnsi="Times New Roman" w:cs="Times New Roman"/>
                <w:sz w:val="28"/>
                <w:szCs w:val="28"/>
                <w:lang w:val="en-GB"/>
              </w:rPr>
              <w:t>xen</w:t>
            </w:r>
          </w:p>
          <w:p w14:paraId="70BED400" w14:textId="77777777" w:rsidR="000959A2" w:rsidRPr="00155B02" w:rsidRDefault="000959A2">
            <w:pPr>
              <w:jc w:val="center"/>
              <w:rPr>
                <w:rFonts w:ascii="Times New Roman" w:hAnsi="Times New Roman" w:cs="Times New Roman"/>
                <w:sz w:val="28"/>
                <w:szCs w:val="28"/>
                <w:lang w:val="en-GB"/>
              </w:rPr>
            </w:pPr>
          </w:p>
        </w:tc>
        <w:tc>
          <w:tcPr>
            <w:tcW w:w="3336" w:type="dxa"/>
            <w:tcBorders>
              <w:top w:val="single" w:sz="4" w:space="0" w:color="000000"/>
              <w:left w:val="single" w:sz="4" w:space="0" w:color="000000"/>
              <w:bottom w:val="single" w:sz="4" w:space="0" w:color="000000"/>
              <w:right w:val="single" w:sz="4" w:space="0" w:color="000000"/>
            </w:tcBorders>
            <w:shd w:val="clear" w:color="auto" w:fill="auto"/>
            <w:tcPrChange w:id="1471" w:author="Moritz Lautenbach" w:date="2014-04-16T11:20:00Z">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63D7F34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syllable or word boundary, no end of input allowed</w:t>
            </w:r>
          </w:p>
        </w:tc>
      </w:tr>
      <w:tr w:rsidR="000959A2" w:rsidRPr="00D84B31" w14:paraId="31E3A97E" w14:textId="77777777">
        <w:trPr>
          <w:trHeight w:hRule="exact" w:val="690"/>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022FA249" w14:textId="77777777" w:rsidR="000959A2" w:rsidRPr="00155B02" w:rsidRDefault="000959A2">
            <w:pPr>
              <w:pStyle w:val="Standard-BlockCharCharChar"/>
              <w:rPr>
                <w:lang w:val="en-GB"/>
              </w:rPr>
            </w:pPr>
            <w:r w:rsidRPr="00155B02">
              <w:rPr>
                <w:lang w:val="en-GB"/>
              </w:rPr>
              <w:t xml:space="preserve">A segment chain begins with a word or syllable boundary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78718CAE" w14:textId="77777777" w:rsidR="000959A2" w:rsidRPr="00155B02" w:rsidRDefault="000959A2">
            <w:pPr>
              <w:jc w:val="center"/>
              <w:rPr>
                <w:rFonts w:ascii="Times New Roman" w:hAnsi="Times New Roman" w:cs="Times New Roman"/>
                <w:sz w:val="28"/>
                <w:szCs w:val="28"/>
                <w:lang w:val="en-GB"/>
              </w:rPr>
            </w:pPr>
            <w:r w:rsidRPr="00155B02">
              <w:rPr>
                <w:rFonts w:ascii="Times New Roman" w:hAnsi="Times New Roman" w:cs="Times New Roman"/>
                <w:b/>
                <w:sz w:val="28"/>
                <w:szCs w:val="28"/>
                <w:lang w:val="en-GB"/>
              </w:rPr>
              <w:t>.</w:t>
            </w:r>
            <w:r w:rsidRPr="00155B02">
              <w:rPr>
                <w:rFonts w:ascii="Times New Roman" w:hAnsi="Times New Roman" w:cs="Times New Roman"/>
                <w:sz w:val="28"/>
                <w:szCs w:val="28"/>
                <w:lang w:val="en-GB"/>
              </w:rPr>
              <w:t>hɜns.xen</w:t>
            </w:r>
          </w:p>
          <w:p w14:paraId="372ED7F7" w14:textId="77777777" w:rsidR="000959A2" w:rsidRPr="00155B02" w:rsidRDefault="000959A2">
            <w:pPr>
              <w:jc w:val="center"/>
              <w:rPr>
                <w:rFonts w:ascii="Times New Roman" w:hAnsi="Times New Roman" w:cs="Times New Roman"/>
                <w:sz w:val="28"/>
                <w:szCs w:val="28"/>
                <w:lang w:val="en-GB"/>
              </w:rPr>
            </w:pP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1B1FE6BD"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syllable or word boundary, no end of input allowed</w:t>
            </w:r>
          </w:p>
        </w:tc>
      </w:tr>
    </w:tbl>
    <w:p w14:paraId="05EA0F88" w14:textId="77777777" w:rsidR="000959A2" w:rsidRPr="00155B02" w:rsidRDefault="000959A2">
      <w:pPr>
        <w:rPr>
          <w:rFonts w:ascii="Times New Roman" w:hAnsi="Times New Roman" w:cs="Times New Roman"/>
          <w:lang w:val="en-GB"/>
        </w:rPr>
      </w:pPr>
    </w:p>
    <w:p w14:paraId="7F629631" w14:textId="77777777" w:rsidR="000959A2" w:rsidRPr="00155B02" w:rsidRDefault="000959A2" w:rsidP="00BC7D6E">
      <w:pPr>
        <w:pStyle w:val="berschrift1"/>
      </w:pPr>
      <w:bookmarkStart w:id="1472" w:name="_Toc399422026"/>
      <w:bookmarkStart w:id="1473" w:name="_Toc69130069"/>
      <w:bookmarkStart w:id="1474" w:name="_Toc69129928"/>
      <w:r w:rsidRPr="00155B02">
        <w:t>Appendix C: EXMARALDA and stylesheets</w:t>
      </w:r>
      <w:bookmarkEnd w:id="1472"/>
    </w:p>
    <w:p w14:paraId="0428C213" w14:textId="77777777" w:rsidR="000959A2" w:rsidRPr="00155B02" w:rsidRDefault="000959A2">
      <w:pPr>
        <w:rPr>
          <w:rFonts w:ascii="Times New Roman" w:hAnsi="Times New Roman" w:cs="Times New Roman"/>
          <w:lang w:val="en-GB"/>
        </w:rPr>
      </w:pPr>
    </w:p>
    <w:p w14:paraId="2AAA1883" w14:textId="77777777" w:rsidR="000959A2" w:rsidRPr="00155B02" w:rsidRDefault="000959A2" w:rsidP="00BC7D6E">
      <w:pPr>
        <w:pStyle w:val="berschrift3"/>
        <w:numPr>
          <w:ilvl w:val="2"/>
          <w:numId w:val="84"/>
        </w:numPr>
        <w:ind w:left="482" w:hanging="482"/>
        <w:rPr>
          <w:rFonts w:cs="Times New Roman"/>
          <w:lang w:val="en-GB"/>
        </w:rPr>
      </w:pPr>
      <w:bookmarkStart w:id="1475" w:name="_Toc399422027"/>
      <w:r w:rsidRPr="00155B02">
        <w:rPr>
          <w:rFonts w:cs="Times New Roman"/>
          <w:lang w:val="en-GB"/>
        </w:rPr>
        <w:t>What is a Stylesheet?</w:t>
      </w:r>
      <w:bookmarkEnd w:id="1475"/>
    </w:p>
    <w:p w14:paraId="5A7B299D" w14:textId="0B267D73" w:rsidR="000959A2" w:rsidRPr="00155B02" w:rsidRDefault="000959A2">
      <w:pPr>
        <w:rPr>
          <w:rFonts w:ascii="Times New Roman" w:hAnsi="Times New Roman" w:cs="Times New Roman"/>
          <w:lang w:val="en-GB"/>
        </w:rPr>
      </w:pPr>
      <w:r w:rsidRPr="00155B02">
        <w:rPr>
          <w:rFonts w:ascii="Times New Roman" w:hAnsi="Times New Roman" w:cs="Times New Roman"/>
          <w:lang w:val="en-GB"/>
        </w:rPr>
        <w:t>A style sheet is an XML</w:t>
      </w:r>
      <w:ins w:id="1476" w:author="Moritz Lautenbach" w:date="2014-04-16T11:22:00Z">
        <w:r w:rsidRPr="00155B02">
          <w:rPr>
            <w:rFonts w:ascii="Times New Roman" w:hAnsi="Times New Roman" w:cs="Times New Roman"/>
            <w:lang w:val="en-GB"/>
          </w:rPr>
          <w:t>-</w:t>
        </w:r>
      </w:ins>
      <w:del w:id="1477" w:author="Moritz Lautenbach" w:date="2014-04-16T11:22: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 xml:space="preserve">document that contains instructions that can be </w:t>
      </w:r>
      <w:r w:rsidR="00007CB6" w:rsidRPr="00155B02">
        <w:rPr>
          <w:rFonts w:ascii="Times New Roman" w:hAnsi="Times New Roman" w:cs="Times New Roman"/>
          <w:lang w:val="en-GB"/>
        </w:rPr>
        <w:t>„</w:t>
      </w:r>
      <w:r w:rsidRPr="00155B02">
        <w:rPr>
          <w:rFonts w:ascii="Times New Roman" w:hAnsi="Times New Roman" w:cs="Times New Roman"/>
          <w:lang w:val="en-GB"/>
        </w:rPr>
        <w:t>understood</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and implemented by software (a stylesheet processor) designed to implement it. Normally a stylesheet is used to create a new XML</w:t>
      </w:r>
      <w:ins w:id="1478" w:author="Moritz Lautenbach" w:date="2014-04-16T11:22:00Z">
        <w:r w:rsidRPr="00155B02">
          <w:rPr>
            <w:rFonts w:ascii="Times New Roman" w:hAnsi="Times New Roman" w:cs="Times New Roman"/>
            <w:lang w:val="en-GB"/>
          </w:rPr>
          <w:t>-</w:t>
        </w:r>
      </w:ins>
      <w:r w:rsidRPr="00155B02">
        <w:rPr>
          <w:rFonts w:ascii="Times New Roman" w:hAnsi="Times New Roman" w:cs="Times New Roman"/>
          <w:lang w:val="en-GB"/>
        </w:rPr>
        <w:t xml:space="preserve"> or HTML</w:t>
      </w:r>
      <w:ins w:id="1479" w:author="Moritz Lautenbach" w:date="2014-04-16T11:22:00Z">
        <w:r w:rsidRPr="00155B02">
          <w:rPr>
            <w:rFonts w:ascii="Times New Roman" w:hAnsi="Times New Roman" w:cs="Times New Roman"/>
            <w:lang w:val="en-GB"/>
          </w:rPr>
          <w:t>-</w:t>
        </w:r>
      </w:ins>
      <w:del w:id="1480" w:author="Moritz Lautenbach" w:date="2014-04-16T11:22: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document from a given XML</w:t>
      </w:r>
      <w:ins w:id="1481" w:author="Moritz Lautenbach" w:date="2014-04-16T11:23:00Z">
        <w:r w:rsidRPr="00155B02">
          <w:rPr>
            <w:rFonts w:ascii="Times New Roman" w:hAnsi="Times New Roman" w:cs="Times New Roman"/>
            <w:lang w:val="en-GB"/>
          </w:rPr>
          <w:t>-</w:t>
        </w:r>
      </w:ins>
      <w:del w:id="1482"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document. Due to the fact that EXMARaLDA</w:t>
      </w:r>
      <w:ins w:id="1483" w:author="Moritz Lautenbach" w:date="2014-04-16T11:23:00Z">
        <w:r w:rsidRPr="00155B02">
          <w:rPr>
            <w:rFonts w:ascii="Times New Roman" w:hAnsi="Times New Roman" w:cs="Times New Roman"/>
            <w:lang w:val="en-GB"/>
          </w:rPr>
          <w:t>-</w:t>
        </w:r>
      </w:ins>
      <w:del w:id="1484"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data is always XML</w:t>
      </w:r>
      <w:ins w:id="1485" w:author="Moritz Lautenbach" w:date="2014-04-16T11:23:00Z">
        <w:r w:rsidRPr="00155B02">
          <w:rPr>
            <w:rFonts w:ascii="Times New Roman" w:hAnsi="Times New Roman" w:cs="Times New Roman"/>
            <w:lang w:val="en-GB"/>
          </w:rPr>
          <w:t>-</w:t>
        </w:r>
      </w:ins>
      <w:del w:id="1486"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data, the style sheet technology is most suitable in data processing to establish a high flexibility with a relatively low amount of programming involved. It is not necessary</w:t>
      </w:r>
      <w:del w:id="1487" w:author="Moritz Lautenbach" w:date="2014-04-16T11:23:00Z">
        <w:r w:rsidRPr="00155B02" w:rsidDel="00891EC0">
          <w:rPr>
            <w:rFonts w:ascii="Times New Roman" w:hAnsi="Times New Roman" w:cs="Times New Roman"/>
            <w:lang w:val="en-GB"/>
          </w:rPr>
          <w:delText xml:space="preserve"> to understand</w:delText>
        </w:r>
      </w:del>
      <w:r w:rsidRPr="00155B02">
        <w:rPr>
          <w:rFonts w:ascii="Times New Roman" w:hAnsi="Times New Roman" w:cs="Times New Roman"/>
          <w:lang w:val="en-GB"/>
        </w:rPr>
        <w:t xml:space="preserve"> to fully understand this technology in order to make use of style</w:t>
      </w:r>
      <w:del w:id="1488"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sheets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effectively. Therefore, no detailed explanation is delivered in this manual</w:t>
      </w:r>
      <w:del w:id="1489" w:author="Moritz Lautenbach" w:date="2014-04-16T11:23: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 xml:space="preserve">. Should you be interested to take a deeper look at this technology, we recommend the following as an introductory work: </w:t>
      </w:r>
    </w:p>
    <w:p w14:paraId="41F84593" w14:textId="77777777" w:rsidR="000959A2" w:rsidRPr="00155B02" w:rsidRDefault="000959A2">
      <w:pPr>
        <w:rPr>
          <w:rFonts w:ascii="Times New Roman" w:hAnsi="Times New Roman" w:cs="Times New Roman"/>
          <w:lang w:val="en-GB"/>
        </w:rPr>
      </w:pPr>
    </w:p>
    <w:p w14:paraId="6C91F490" w14:textId="77777777" w:rsidR="000959A2" w:rsidRPr="00155B02" w:rsidRDefault="000959A2">
      <w:pPr>
        <w:pStyle w:val="Literaturliste"/>
        <w:rPr>
          <w:lang w:val="en-GB"/>
        </w:rPr>
      </w:pPr>
      <w:r w:rsidRPr="00155B02">
        <w:rPr>
          <w:lang w:val="en-GB"/>
        </w:rPr>
        <w:t>Michael Fitzgerald (2003): Learning XSLT. O’Reilly.</w:t>
      </w:r>
    </w:p>
    <w:p w14:paraId="36602230" w14:textId="77777777" w:rsidR="000959A2" w:rsidRPr="00155B02" w:rsidRDefault="000959A2">
      <w:pPr>
        <w:rPr>
          <w:rFonts w:ascii="Times New Roman" w:hAnsi="Times New Roman" w:cs="Times New Roman"/>
          <w:lang w:val="en-GB"/>
        </w:rPr>
      </w:pPr>
    </w:p>
    <w:p w14:paraId="210C583E" w14:textId="77777777" w:rsidR="000959A2" w:rsidRPr="00155B02" w:rsidRDefault="000959A2" w:rsidP="00BC7D6E">
      <w:pPr>
        <w:pStyle w:val="berschrift3"/>
        <w:numPr>
          <w:ilvl w:val="2"/>
          <w:numId w:val="84"/>
        </w:numPr>
        <w:ind w:left="482" w:hanging="482"/>
        <w:rPr>
          <w:rFonts w:cs="Times New Roman"/>
          <w:lang w:val="en-GB"/>
        </w:rPr>
      </w:pPr>
      <w:bookmarkStart w:id="1490" w:name="_Toc399422028"/>
      <w:r w:rsidRPr="00155B02">
        <w:rPr>
          <w:rFonts w:cs="Times New Roman"/>
          <w:lang w:val="en-GB"/>
        </w:rPr>
        <w:t>The use of Stylesheets</w:t>
      </w:r>
      <w:bookmarkEnd w:id="1490"/>
    </w:p>
    <w:p w14:paraId="71A1FCF7" w14:textId="0EE8D33C"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Within EXMARaLDA the purpose of the stylesheet </w:t>
      </w:r>
      <w:ins w:id="1491" w:author="Moritz Lautenbach" w:date="2014-04-16T11:24:00Z">
        <w:r w:rsidRPr="00155B02">
          <w:rPr>
            <w:rFonts w:ascii="Times New Roman" w:hAnsi="Times New Roman" w:cs="Times New Roman"/>
            <w:lang w:val="en-GB"/>
          </w:rPr>
          <w:t xml:space="preserve">is </w:t>
        </w:r>
      </w:ins>
      <w:r w:rsidRPr="00155B02">
        <w:rPr>
          <w:rFonts w:ascii="Times New Roman" w:hAnsi="Times New Roman" w:cs="Times New Roman"/>
          <w:lang w:val="en-GB"/>
        </w:rPr>
        <w:t>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the </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possessed a number of functions that allow for user defined parameters to be set for stylesheets.</w:t>
      </w:r>
    </w:p>
    <w:p w14:paraId="6E7283A4" w14:textId="77777777" w:rsidR="000959A2" w:rsidRPr="00155B02" w:rsidRDefault="000959A2">
      <w:pPr>
        <w:rPr>
          <w:rFonts w:ascii="Times New Roman" w:hAnsi="Times New Roman" w:cs="Times New Roman"/>
          <w:lang w:val="en-GB"/>
        </w:rPr>
      </w:pPr>
    </w:p>
    <w:p w14:paraId="3A312AC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Examples of these tasks are:</w:t>
      </w:r>
    </w:p>
    <w:p w14:paraId="0B430C68" w14:textId="77777777" w:rsidR="000959A2" w:rsidRPr="00155B02" w:rsidRDefault="000959A2">
      <w:pPr>
        <w:rPr>
          <w:rFonts w:ascii="Times New Roman" w:hAnsi="Times New Roman" w:cs="Times New Roman"/>
          <w:lang w:val="en-GB"/>
        </w:rPr>
      </w:pPr>
    </w:p>
    <w:p w14:paraId="263FABC7" w14:textId="54BAE9BE" w:rsidR="000959A2" w:rsidRPr="00155B02" w:rsidRDefault="000959A2" w:rsidP="000959A2">
      <w:pPr>
        <w:pStyle w:val="Nummerierung1"/>
        <w:numPr>
          <w:ilvl w:val="0"/>
          <w:numId w:val="40"/>
        </w:numPr>
        <w:rPr>
          <w:lang w:val="en-GB"/>
        </w:rPr>
      </w:pPr>
      <w:bookmarkStart w:id="1492" w:name="_Toc399422029"/>
      <w:r w:rsidRPr="00155B02">
        <w:rPr>
          <w:lang w:val="en-GB"/>
        </w:rPr>
        <w:t xml:space="preserve">When creating a tier, a specific number of tiers should be added for every speaker automatically. The parameters for this task can depend on the transcription conventions used, for example. E.g., if a transcription is made according to the </w:t>
      </w:r>
      <w:del w:id="1493" w:author="Moritz Lautenbach" w:date="2014-04-16T11:25:00Z">
        <w:r w:rsidRPr="00155B02" w:rsidDel="00891EC0">
          <w:rPr>
            <w:lang w:val="en-GB"/>
          </w:rPr>
          <w:delText xml:space="preserve">HIAT </w:delText>
        </w:r>
      </w:del>
      <w:ins w:id="1494" w:author="Moritz Lautenbach" w:date="2014-04-16T11:25:00Z">
        <w:r w:rsidRPr="00155B02">
          <w:rPr>
            <w:lang w:val="en-GB"/>
          </w:rPr>
          <w:t>HIAT-</w:t>
        </w:r>
      </w:ins>
      <w:r w:rsidRPr="00155B02">
        <w:rPr>
          <w:lang w:val="en-GB"/>
        </w:rPr>
        <w:t>conventions</w:t>
      </w:r>
      <w:del w:id="1495" w:author="Moritz Lautenbach" w:date="2014-04-16T11:26:00Z">
        <w:r w:rsidRPr="00155B02" w:rsidDel="00891EC0">
          <w:rPr>
            <w:lang w:val="en-GB"/>
          </w:rPr>
          <w:delText xml:space="preserve"> </w:delText>
        </w:r>
      </w:del>
      <w:r w:rsidRPr="00155B02">
        <w:rPr>
          <w:lang w:val="en-GB"/>
        </w:rPr>
        <w:t xml:space="preserve">, every speaker needs a verbal tier, a tier for special pronunciation and a tier for comments. For a </w:t>
      </w:r>
      <w:del w:id="1496" w:author="Moritz Lautenbach" w:date="2014-04-16T11:25:00Z">
        <w:r w:rsidRPr="00155B02" w:rsidDel="00891EC0">
          <w:rPr>
            <w:lang w:val="en-GB"/>
          </w:rPr>
          <w:delText xml:space="preserve">DIDA </w:delText>
        </w:r>
      </w:del>
      <w:ins w:id="1497" w:author="Moritz Lautenbach" w:date="2014-04-16T11:25:00Z">
        <w:r w:rsidRPr="00155B02">
          <w:rPr>
            <w:lang w:val="en-GB"/>
          </w:rPr>
          <w:t>DIDA-</w:t>
        </w:r>
      </w:ins>
      <w:r w:rsidRPr="00155B02">
        <w:rPr>
          <w:lang w:val="en-GB"/>
        </w:rPr>
        <w:t>transcription, only a verbal tier and a comment tier are required per speaker, as well as a gol</w:t>
      </w:r>
      <w:del w:id="1498" w:author="Moritz Lautenbach" w:date="2014-04-16T11:26:00Z">
        <w:r w:rsidRPr="00155B02" w:rsidDel="00891EC0">
          <w:rPr>
            <w:lang w:val="en-GB"/>
          </w:rPr>
          <w:delText>a</w:delText>
        </w:r>
      </w:del>
      <w:r w:rsidRPr="00155B02">
        <w:rPr>
          <w:lang w:val="en-GB"/>
        </w:rPr>
        <w:t>b</w:t>
      </w:r>
      <w:ins w:id="1499" w:author="Moritz Lautenbach" w:date="2014-04-16T11:26:00Z">
        <w:r w:rsidRPr="00155B02">
          <w:rPr>
            <w:lang w:val="en-GB"/>
          </w:rPr>
          <w:t>a</w:t>
        </w:r>
      </w:ins>
      <w:r w:rsidRPr="00155B02">
        <w:rPr>
          <w:lang w:val="en-GB"/>
        </w:rPr>
        <w:t xml:space="preserve">l comment tier. By using a suitable stylesheet in combination with the function </w:t>
      </w:r>
      <w:r w:rsidR="00007CB6" w:rsidRPr="00155B02">
        <w:rPr>
          <w:lang w:val="en-GB"/>
        </w:rPr>
        <w:t>„</w:t>
      </w:r>
      <w:r w:rsidRPr="00155B02">
        <w:rPr>
          <w:lang w:val="en-GB"/>
          <w:rPrChange w:id="1500" w:author="Moritz Lautenbach" w:date="2014-04-16T11:26:00Z">
            <w:rPr>
              <w:i/>
              <w:lang w:val="en-US"/>
            </w:rPr>
          </w:rPrChange>
        </w:rPr>
        <w:t>File &gt; New from speakertable</w:t>
      </w:r>
      <w:ins w:id="1501" w:author="Moritz Lautenbach" w:date="2014-04-16T11:26:00Z">
        <w:r w:rsidRPr="00155B02">
          <w:rPr>
            <w:lang w:val="en-GB"/>
          </w:rPr>
          <w:t>”</w:t>
        </w:r>
      </w:ins>
      <w:r w:rsidRPr="00155B02">
        <w:rPr>
          <w:lang w:val="en-GB"/>
        </w:rPr>
        <w:t>, this task can be automated:</w:t>
      </w:r>
      <w:bookmarkEnd w:id="1492"/>
    </w:p>
    <w:p w14:paraId="73ADBB65" w14:textId="77777777" w:rsidR="000959A2" w:rsidRPr="00155B02" w:rsidRDefault="000959A2">
      <w:pPr>
        <w:rPr>
          <w:rFonts w:ascii="Times New Roman" w:hAnsi="Times New Roman" w:cs="Times New Roman"/>
          <w:lang w:val="en-GB"/>
        </w:rPr>
      </w:pPr>
    </w:p>
    <w:p w14:paraId="6AFB042E"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032446DF">
          <v:shape id="_x0000_i1248" type="#_x0000_t75" style="width:373.5pt;height:168.75pt" filled="t">
            <v:fill color2="black"/>
            <v:imagedata r:id="rId284" o:title=""/>
          </v:shape>
        </w:pict>
      </w:r>
    </w:p>
    <w:p w14:paraId="3ADC4788" w14:textId="77777777" w:rsidR="000959A2" w:rsidRPr="00155B02" w:rsidRDefault="000959A2">
      <w:pPr>
        <w:rPr>
          <w:rFonts w:ascii="Times New Roman" w:hAnsi="Times New Roman" w:cs="Times New Roman"/>
          <w:lang w:val="en-GB"/>
        </w:rPr>
      </w:pPr>
    </w:p>
    <w:p w14:paraId="2FB0F8C2" w14:textId="1279F3CD" w:rsidR="000959A2" w:rsidRPr="00155B02" w:rsidRDefault="000959A2">
      <w:pPr>
        <w:pStyle w:val="Nummerierung1"/>
        <w:numPr>
          <w:ilvl w:val="0"/>
          <w:numId w:val="0"/>
        </w:numPr>
        <w:rPr>
          <w:lang w:val="en-GB"/>
        </w:rPr>
        <w:pPrChange w:id="1502" w:author="Moritz Lautenbach" w:date="2014-04-16T11:26:00Z">
          <w:pPr>
            <w:pStyle w:val="Nummerierung1"/>
            <w:numPr>
              <w:numId w:val="7"/>
            </w:numPr>
            <w:tabs>
              <w:tab w:val="clear" w:pos="360"/>
            </w:tabs>
          </w:pPr>
        </w:pPrChange>
      </w:pPr>
      <w:bookmarkStart w:id="1503" w:name="_Toc399422030"/>
      <w:ins w:id="1504" w:author="Moritz Lautenbach" w:date="2014-04-16T11:26:00Z">
        <w:r w:rsidRPr="00155B02">
          <w:rPr>
            <w:lang w:val="en-GB"/>
          </w:rPr>
          <w:t xml:space="preserve">2. </w:t>
        </w:r>
      </w:ins>
      <w:r w:rsidRPr="00155B02">
        <w:rPr>
          <w:lang w:val="en-GB"/>
        </w:rPr>
        <w:t xml:space="preserve">An existing transcription is to be formatted automatically subject to the tier types e.g. all tiers of category </w:t>
      </w:r>
      <w:r w:rsidR="00007CB6" w:rsidRPr="00155B02">
        <w:rPr>
          <w:lang w:val="en-GB"/>
        </w:rPr>
        <w:t>„</w:t>
      </w:r>
      <w:r w:rsidRPr="00155B02">
        <w:rPr>
          <w:lang w:val="en-GB"/>
        </w:rPr>
        <w:t>v</w:t>
      </w:r>
      <w:r w:rsidR="00E6350C" w:rsidRPr="00155B02">
        <w:rPr>
          <w:lang w:val="en-GB"/>
        </w:rPr>
        <w:t>“</w:t>
      </w:r>
      <w:r w:rsidRPr="00155B02">
        <w:rPr>
          <w:lang w:val="en-GB"/>
        </w:rPr>
        <w:t xml:space="preserve"> should be formatted in </w:t>
      </w:r>
      <w:r w:rsidR="00007CB6" w:rsidRPr="00155B02">
        <w:rPr>
          <w:lang w:val="en-GB"/>
        </w:rPr>
        <w:t>„</w:t>
      </w:r>
      <w:r w:rsidRPr="00155B02">
        <w:rPr>
          <w:lang w:val="en-GB"/>
        </w:rPr>
        <w:t>Arial, 12pt, bold</w:t>
      </w:r>
      <w:r w:rsidR="00E6350C" w:rsidRPr="00155B02">
        <w:rPr>
          <w:lang w:val="en-GB"/>
        </w:rPr>
        <w:t>“</w:t>
      </w:r>
      <w:r w:rsidRPr="00155B02">
        <w:rPr>
          <w:lang w:val="en-GB"/>
        </w:rPr>
        <w:t xml:space="preserve"> and all tiers of category </w:t>
      </w:r>
      <w:r w:rsidR="00007CB6" w:rsidRPr="00155B02">
        <w:rPr>
          <w:lang w:val="en-GB"/>
        </w:rPr>
        <w:t>„</w:t>
      </w:r>
      <w:r w:rsidRPr="00155B02">
        <w:rPr>
          <w:lang w:val="en-GB"/>
        </w:rPr>
        <w:t>nv</w:t>
      </w:r>
      <w:r w:rsidR="00E6350C" w:rsidRPr="00155B02">
        <w:rPr>
          <w:lang w:val="en-GB"/>
        </w:rPr>
        <w:t>“</w:t>
      </w:r>
      <w:r w:rsidRPr="00155B02">
        <w:rPr>
          <w:lang w:val="en-GB"/>
        </w:rPr>
        <w:t xml:space="preserve"> should be formatted in </w:t>
      </w:r>
      <w:r w:rsidR="00007CB6" w:rsidRPr="00155B02">
        <w:rPr>
          <w:lang w:val="en-GB"/>
        </w:rPr>
        <w:t>„</w:t>
      </w:r>
      <w:r w:rsidRPr="00155B02">
        <w:rPr>
          <w:lang w:val="en-GB"/>
        </w:rPr>
        <w:t>Times, 10pt, italic</w:t>
      </w:r>
      <w:r w:rsidR="00E6350C" w:rsidRPr="00155B02">
        <w:rPr>
          <w:lang w:val="en-GB"/>
        </w:rPr>
        <w:t>“</w:t>
      </w:r>
      <w:r w:rsidRPr="00155B02">
        <w:rPr>
          <w:lang w:val="en-GB"/>
        </w:rPr>
        <w:t>.</w:t>
      </w:r>
      <w:bookmarkEnd w:id="1503"/>
    </w:p>
    <w:p w14:paraId="334407D7" w14:textId="77777777" w:rsidR="000959A2" w:rsidRPr="00155B02" w:rsidRDefault="000959A2">
      <w:pPr>
        <w:pStyle w:val="Nummerierung1"/>
        <w:numPr>
          <w:ilvl w:val="0"/>
          <w:numId w:val="0"/>
        </w:numPr>
        <w:rPr>
          <w:lang w:val="en-GB"/>
        </w:rPr>
        <w:pPrChange w:id="1505" w:author="Moritz Lautenbach" w:date="2014-04-16T11:26:00Z">
          <w:pPr>
            <w:pStyle w:val="Nummerierung1"/>
            <w:numPr>
              <w:numId w:val="7"/>
            </w:numPr>
            <w:tabs>
              <w:tab w:val="clear" w:pos="360"/>
            </w:tabs>
          </w:pPr>
        </w:pPrChange>
      </w:pPr>
      <w:bookmarkStart w:id="1506" w:name="_Toc399422031"/>
      <w:ins w:id="1507" w:author="Moritz Lautenbach" w:date="2014-04-16T11:26:00Z">
        <w:r w:rsidRPr="00155B02">
          <w:rPr>
            <w:lang w:val="en-GB"/>
          </w:rPr>
          <w:t xml:space="preserve">3. </w:t>
        </w:r>
      </w:ins>
      <w:r w:rsidRPr="00155B02">
        <w:rPr>
          <w:lang w:val="en-GB"/>
        </w:rPr>
        <w:t xml:space="preserve">A </w:t>
      </w:r>
      <w:del w:id="1508" w:author="Moritz Lautenbach" w:date="2014-04-16T11:27:00Z">
        <w:r w:rsidRPr="00155B02" w:rsidDel="00891EC0">
          <w:rPr>
            <w:lang w:val="en-GB"/>
          </w:rPr>
          <w:delText xml:space="preserve">HIAT </w:delText>
        </w:r>
      </w:del>
      <w:ins w:id="1509" w:author="Moritz Lautenbach" w:date="2014-04-16T11:27:00Z">
        <w:r w:rsidRPr="00155B02">
          <w:rPr>
            <w:lang w:val="en-GB"/>
          </w:rPr>
          <w:t>HIAT-</w:t>
        </w:r>
      </w:ins>
      <w:r w:rsidRPr="00155B02">
        <w:rPr>
          <w:lang w:val="en-GB"/>
        </w:rPr>
        <w:t xml:space="preserve">utterance list should be issued as an </w:t>
      </w:r>
      <w:del w:id="1510" w:author="Moritz Lautenbach" w:date="2014-04-16T11:27:00Z">
        <w:r w:rsidRPr="00155B02" w:rsidDel="00891EC0">
          <w:rPr>
            <w:lang w:val="en-GB"/>
          </w:rPr>
          <w:delText xml:space="preserve">HTML </w:delText>
        </w:r>
      </w:del>
      <w:ins w:id="1511" w:author="Moritz Lautenbach" w:date="2014-04-16T11:27:00Z">
        <w:r w:rsidRPr="00155B02">
          <w:rPr>
            <w:lang w:val="en-GB"/>
          </w:rPr>
          <w:t>HTML-</w:t>
        </w:r>
      </w:ins>
      <w:r w:rsidRPr="00155B02">
        <w:rPr>
          <w:lang w:val="en-GB"/>
        </w:rPr>
        <w:t>file, the individual utterances should be numbered and all annotation and description should be hidden.</w:t>
      </w:r>
      <w:bookmarkEnd w:id="1506"/>
    </w:p>
    <w:p w14:paraId="53ED8305" w14:textId="77777777" w:rsidR="000959A2" w:rsidRPr="00155B02" w:rsidRDefault="000959A2">
      <w:pPr>
        <w:rPr>
          <w:rFonts w:ascii="Times New Roman" w:hAnsi="Times New Roman" w:cs="Times New Roman"/>
          <w:lang w:val="en-GB"/>
        </w:rPr>
      </w:pPr>
    </w:p>
    <w:p w14:paraId="59C82E55" w14:textId="77777777" w:rsidR="000959A2" w:rsidRPr="00155B02" w:rsidRDefault="000959A2" w:rsidP="00BC7D6E">
      <w:pPr>
        <w:pStyle w:val="berschrift3"/>
        <w:numPr>
          <w:ilvl w:val="2"/>
          <w:numId w:val="84"/>
        </w:numPr>
        <w:ind w:left="482" w:hanging="482"/>
        <w:rPr>
          <w:rFonts w:cs="Times New Roman"/>
          <w:lang w:val="en-GB"/>
        </w:rPr>
      </w:pPr>
      <w:bookmarkStart w:id="1512" w:name="_Toc399422032"/>
      <w:r w:rsidRPr="00155B02">
        <w:rPr>
          <w:rFonts w:cs="Times New Roman"/>
          <w:lang w:val="en-GB"/>
        </w:rPr>
        <w:t>Where to get Stylesheets?</w:t>
      </w:r>
      <w:bookmarkEnd w:id="1512"/>
    </w:p>
    <w:p w14:paraId="6FA652B6" w14:textId="2F352E3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There are three ways to get stylesheets for the use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w:t>
      </w:r>
    </w:p>
    <w:p w14:paraId="5ABFF62B" w14:textId="77777777" w:rsidR="000959A2" w:rsidRPr="00155B02" w:rsidRDefault="000959A2">
      <w:pPr>
        <w:rPr>
          <w:rFonts w:ascii="Times New Roman" w:hAnsi="Times New Roman" w:cs="Times New Roman"/>
          <w:lang w:val="en-GB"/>
        </w:rPr>
      </w:pPr>
    </w:p>
    <w:p w14:paraId="1153B8C0" w14:textId="77777777" w:rsidR="000959A2" w:rsidRPr="00155B02" w:rsidRDefault="000959A2" w:rsidP="000959A2">
      <w:pPr>
        <w:pStyle w:val="Nummerierung1"/>
        <w:numPr>
          <w:ilvl w:val="0"/>
          <w:numId w:val="11"/>
        </w:numPr>
        <w:tabs>
          <w:tab w:val="clear" w:pos="720"/>
          <w:tab w:val="num" w:pos="482"/>
        </w:tabs>
        <w:ind w:left="482" w:hanging="482"/>
        <w:rPr>
          <w:lang w:val="en-GB"/>
        </w:rPr>
      </w:pPr>
      <w:bookmarkStart w:id="1513" w:name="_Toc399422033"/>
      <w:r w:rsidRPr="00155B02">
        <w:rPr>
          <w:lang w:val="en-GB"/>
        </w:rPr>
        <w:t>Download of a ready to use stylesheet from the EXMARaLDA website:</w:t>
      </w:r>
      <w:bookmarkEnd w:id="1513"/>
      <w:r w:rsidRPr="00155B02">
        <w:rPr>
          <w:lang w:val="en-GB"/>
        </w:rPr>
        <w:t xml:space="preserve"> </w:t>
      </w:r>
    </w:p>
    <w:p w14:paraId="53E34B28" w14:textId="77777777" w:rsidR="000959A2" w:rsidRPr="00155B02" w:rsidDel="00891EC0" w:rsidRDefault="000959A2">
      <w:pPr>
        <w:pStyle w:val="Eingerckt"/>
        <w:rPr>
          <w:del w:id="1514" w:author="Moritz Lautenbach" w:date="2014-04-16T11:28:00Z"/>
          <w:spacing w:val="-4"/>
          <w:lang w:val="en-GB"/>
        </w:rPr>
      </w:pPr>
      <w:r w:rsidRPr="00155B02">
        <w:rPr>
          <w:spacing w:val="-4"/>
          <w:lang w:val="en-GB"/>
        </w:rPr>
        <w:t>The EXMARaLDA website offers a number of ready to use stylesheets to download. The majority of these stylesheets is designed for transcriptions with the transcription systems HIAT and DIDA.</w:t>
      </w:r>
    </w:p>
    <w:p w14:paraId="51C71A37" w14:textId="77777777" w:rsidR="000959A2" w:rsidRPr="00155B02" w:rsidRDefault="000959A2">
      <w:pPr>
        <w:pStyle w:val="Eingerckt"/>
        <w:rPr>
          <w:ins w:id="1515" w:author="Moritz Lautenbach" w:date="2014-04-16T11:28:00Z"/>
          <w:spacing w:val="-4"/>
          <w:lang w:val="en-GB"/>
        </w:rPr>
      </w:pPr>
    </w:p>
    <w:p w14:paraId="5E45A445" w14:textId="77777777" w:rsidR="000959A2" w:rsidRPr="00155B02" w:rsidRDefault="000959A2">
      <w:pPr>
        <w:pStyle w:val="Eingerckt"/>
        <w:rPr>
          <w:lang w:val="en-GB"/>
        </w:rPr>
        <w:pPrChange w:id="1516" w:author="Moritz Lautenbach" w:date="2014-04-16T11:28:00Z">
          <w:pPr>
            <w:pStyle w:val="Nummerierung1"/>
            <w:numPr>
              <w:numId w:val="7"/>
            </w:numPr>
            <w:tabs>
              <w:tab w:val="clear" w:pos="360"/>
            </w:tabs>
          </w:pPr>
        </w:pPrChange>
      </w:pPr>
      <w:ins w:id="1517" w:author="Moritz Lautenbach" w:date="2014-04-16T11:28:00Z">
        <w:r w:rsidRPr="00155B02">
          <w:rPr>
            <w:lang w:val="en-GB"/>
          </w:rPr>
          <w:t xml:space="preserve">2. </w:t>
        </w:r>
      </w:ins>
      <w:r w:rsidRPr="00155B02">
        <w:rPr>
          <w:lang w:val="en-GB"/>
        </w:rPr>
        <w:t>Adapting an already existing stylesheet:</w:t>
      </w:r>
    </w:p>
    <w:p w14:paraId="30BBC14F" w14:textId="38051B56" w:rsidR="000959A2" w:rsidRPr="00155B02" w:rsidRDefault="000959A2">
      <w:pPr>
        <w:pStyle w:val="Eingerckt"/>
        <w:rPr>
          <w:lang w:val="en-GB"/>
        </w:rPr>
      </w:pPr>
      <w:r w:rsidRPr="00155B02">
        <w:rPr>
          <w:lang w:val="en-GB"/>
        </w:rPr>
        <w:t xml:space="preserve">The actual purpose of a stylesheet </w:t>
      </w:r>
      <w:ins w:id="1518" w:author="Moritz Lautenbach" w:date="2014-04-16T11:28:00Z">
        <w:r w:rsidRPr="00155B02">
          <w:rPr>
            <w:lang w:val="en-GB"/>
          </w:rPr>
          <w:t xml:space="preserve">– i.e. </w:t>
        </w:r>
      </w:ins>
      <w:del w:id="1519" w:author="Moritz Lautenbach" w:date="2014-04-16T11:28:00Z">
        <w:r w:rsidRPr="00155B02" w:rsidDel="00891EC0">
          <w:rPr>
            <w:lang w:val="en-GB"/>
          </w:rPr>
          <w:delText xml:space="preserve">- i.e. </w:delText>
        </w:r>
      </w:del>
      <w:r w:rsidRPr="00155B02">
        <w:rPr>
          <w:lang w:val="en-GB"/>
        </w:rPr>
        <w:t xml:space="preserve">the user-dependent setting of parameters as an automated task – can only be fulfilled if the user creates the stylesheet in question himself. For many users creating a stylesheet </w:t>
      </w:r>
      <w:r w:rsidR="00007CB6" w:rsidRPr="00155B02">
        <w:rPr>
          <w:lang w:val="en-GB"/>
        </w:rPr>
        <w:t>„</w:t>
      </w:r>
      <w:r w:rsidRPr="00155B02">
        <w:rPr>
          <w:lang w:val="en-GB"/>
        </w:rPr>
        <w:t>from scratch</w:t>
      </w:r>
      <w:r w:rsidR="00E6350C" w:rsidRPr="00155B02">
        <w:rPr>
          <w:lang w:val="en-GB"/>
        </w:rPr>
        <w:t>“</w:t>
      </w:r>
      <w:r w:rsidRPr="00155B02">
        <w:rPr>
          <w:lang w:val="en-GB"/>
        </w:rPr>
        <w:t xml:space="preserve"> would be of too much effort. It often suffices to adjust a simple already existing stylesheet to the needs of the user</w:t>
      </w:r>
      <w:del w:id="1520" w:author="Moritz Lautenbach" w:date="2014-04-16T11:29:00Z">
        <w:r w:rsidRPr="00155B02" w:rsidDel="00891EC0">
          <w:rPr>
            <w:lang w:val="en-GB"/>
          </w:rPr>
          <w:delText>.</w:delText>
        </w:r>
      </w:del>
      <w:r w:rsidRPr="00155B02">
        <w:rPr>
          <w:lang w:val="en-GB"/>
        </w:rPr>
        <w:t xml:space="preserve"> (e.g. one of those found on the EXMARaLDA website)</w:t>
      </w:r>
      <w:ins w:id="1521" w:author="Moritz Lautenbach" w:date="2014-04-16T11:29:00Z">
        <w:r w:rsidRPr="00155B02">
          <w:rPr>
            <w:lang w:val="en-GB"/>
          </w:rPr>
          <w:t>.</w:t>
        </w:r>
      </w:ins>
      <w:r w:rsidRPr="00155B02">
        <w:rPr>
          <w:lang w:val="en-GB"/>
        </w:rPr>
        <w:t xml:space="preserve"> The following example illustrates why this option can be easier than learning the entire stylesheet language: The section to the left is a part of a stylesheet from the EXMARaLDA website. It assist</w:t>
      </w:r>
      <w:ins w:id="1522" w:author="Moritz Lautenbach" w:date="2014-04-16T11:29:00Z">
        <w:r w:rsidRPr="00155B02">
          <w:rPr>
            <w:lang w:val="en-GB"/>
          </w:rPr>
          <w:t>s</w:t>
        </w:r>
      </w:ins>
      <w:r w:rsidRPr="00155B02">
        <w:rPr>
          <w:lang w:val="en-GB"/>
        </w:rPr>
        <w:t xml:space="preserve"> in generating a format table. It defines that a tier</w:t>
      </w:r>
      <w:del w:id="1523" w:author="Moritz Lautenbach" w:date="2014-04-16T11:29:00Z">
        <w:r w:rsidRPr="00155B02" w:rsidDel="00891EC0">
          <w:rPr>
            <w:lang w:val="en-GB"/>
          </w:rPr>
          <w:delText>e</w:delText>
        </w:r>
      </w:del>
      <w:r w:rsidRPr="00155B02">
        <w:rPr>
          <w:lang w:val="en-GB"/>
        </w:rPr>
        <w:t xml:space="preserve"> of category </w:t>
      </w:r>
      <w:r w:rsidR="00007CB6" w:rsidRPr="00155B02">
        <w:rPr>
          <w:lang w:val="en-GB"/>
        </w:rPr>
        <w:t>„</w:t>
      </w:r>
      <w:r w:rsidRPr="00155B02">
        <w:rPr>
          <w:lang w:val="en-GB"/>
        </w:rPr>
        <w:t>v</w:t>
      </w:r>
      <w:r w:rsidR="00E6350C" w:rsidRPr="00155B02">
        <w:rPr>
          <w:lang w:val="en-GB"/>
        </w:rPr>
        <w:t>“</w:t>
      </w:r>
      <w:r w:rsidRPr="00155B02">
        <w:rPr>
          <w:lang w:val="en-GB"/>
        </w:rPr>
        <w:t xml:space="preserve"> should be formatted in </w:t>
      </w:r>
      <w:r w:rsidR="00007CB6" w:rsidRPr="00155B02">
        <w:rPr>
          <w:lang w:val="en-GB"/>
        </w:rPr>
        <w:t>„</w:t>
      </w:r>
      <w:r w:rsidRPr="00155B02">
        <w:rPr>
          <w:lang w:val="en-GB"/>
        </w:rPr>
        <w:t>Arial, normal, 16pt, black</w:t>
      </w:r>
      <w:r w:rsidR="00E6350C" w:rsidRPr="00155B02">
        <w:rPr>
          <w:lang w:val="en-GB"/>
        </w:rPr>
        <w:t>“</w:t>
      </w:r>
      <w:r w:rsidRPr="00155B02">
        <w:rPr>
          <w:lang w:val="en-GB"/>
        </w:rPr>
        <w:t>. A modification of the stylesheet (see the section to the right) can leave the majority of the instructions unaltered and only change the sections highlighted in yellow:</w:t>
      </w:r>
    </w:p>
    <w:p w14:paraId="2DF3D02A" w14:textId="77777777" w:rsidR="000959A2" w:rsidRPr="00155B02" w:rsidRDefault="000959A2">
      <w:pPr>
        <w:ind w:left="360"/>
        <w:rPr>
          <w:rFonts w:ascii="Times New Roman" w:hAnsi="Times New Roman" w:cs="Times New Roman"/>
          <w:lang w:val="en-GB"/>
        </w:rPr>
      </w:pPr>
    </w:p>
    <w:tbl>
      <w:tblPr>
        <w:tblW w:w="0" w:type="auto"/>
        <w:tblLayout w:type="fixed"/>
        <w:tblLook w:val="0000" w:firstRow="0" w:lastRow="0" w:firstColumn="0" w:lastColumn="0" w:noHBand="0" w:noVBand="0"/>
      </w:tblPr>
      <w:tblGrid>
        <w:gridCol w:w="4394"/>
        <w:gridCol w:w="4394"/>
      </w:tblGrid>
      <w:tr w:rsidR="000959A2" w:rsidRPr="00155B02" w14:paraId="04C44C0B"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D859446"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p>
          <w:p w14:paraId="08964A67"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lastRenderedPageBreak/>
              <w:t>&lt;!--</w:t>
            </w:r>
            <w:r w:rsidRPr="00155B02">
              <w:rPr>
                <w:rFonts w:ascii="Times New Roman" w:hAnsi="Times New Roman" w:cs="Times New Roman"/>
                <w:color w:val="808080"/>
                <w:shd w:val="clear" w:color="auto" w:fill="FFFFFF"/>
                <w:lang w:val="en-GB"/>
              </w:rPr>
              <w:t xml:space="preserve"> Format for verbal tiers</w:t>
            </w:r>
            <w:r w:rsidRPr="00155B02">
              <w:rPr>
                <w:rFonts w:ascii="Times New Roman" w:hAnsi="Times New Roman" w:cs="Times New Roman"/>
                <w:color w:val="0000FF"/>
                <w:shd w:val="clear" w:color="auto" w:fill="FFFFFF"/>
                <w:lang w:val="en-GB"/>
              </w:rPr>
              <w:t>--&gt;</w:t>
            </w:r>
          </w:p>
          <w:p w14:paraId="08B10665" w14:textId="160C69B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xsl:when</w:t>
            </w:r>
            <w:r w:rsidRPr="00155B02">
              <w:rPr>
                <w:rFonts w:ascii="Times New Roman" w:hAnsi="Times New Roman" w:cs="Times New Roman"/>
                <w:color w:val="FF0000"/>
                <w:shd w:val="clear" w:color="auto" w:fill="FFFFFF"/>
                <w:lang w:val="en-GB"/>
              </w:rPr>
              <w:t xml:space="preserve"> test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@category='v'</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0A4F1448" w14:textId="6CED9BF4"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xsl:element</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tier-format</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16C9BB7E" w14:textId="6BDA5240"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xsl:attribute</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tierref</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542A8021" w14:textId="576C73FD"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xsl:value-of</w:t>
            </w:r>
            <w:r w:rsidRPr="00155B02">
              <w:rPr>
                <w:rFonts w:ascii="Times New Roman" w:hAnsi="Times New Roman" w:cs="Times New Roman"/>
                <w:color w:val="FF0000"/>
                <w:shd w:val="clear" w:color="auto" w:fill="FFFFFF"/>
                <w:lang w:val="en-GB"/>
              </w:rPr>
              <w:t xml:space="preserve"> select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@id</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7D824408"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xsl:attribute</w:t>
            </w:r>
            <w:r w:rsidRPr="00155B02">
              <w:rPr>
                <w:rFonts w:ascii="Times New Roman" w:hAnsi="Times New Roman" w:cs="Times New Roman"/>
                <w:color w:val="0000FF"/>
                <w:shd w:val="clear" w:color="auto" w:fill="FFFFFF"/>
                <w:lang w:val="en-GB"/>
              </w:rPr>
              <w:t>&gt;</w:t>
            </w:r>
          </w:p>
          <w:p w14:paraId="0978E324" w14:textId="0BE6A7E5"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font-name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Arial&lt;</w:t>
            </w:r>
            <w:r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DAE95D8" w14:textId="2F56CEE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font-face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Plain</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2DB78165" w14:textId="59EDD21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font-size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16</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3EBD854" w14:textId="6B98C79C"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font-color</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black</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39D70A26"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w:t>
            </w:r>
          </w:p>
          <w:p w14:paraId="09AD228F"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xsl:element</w:t>
            </w:r>
            <w:r w:rsidRPr="00155B02">
              <w:rPr>
                <w:rFonts w:ascii="Times New Roman" w:hAnsi="Times New Roman" w:cs="Times New Roman"/>
                <w:color w:val="FF0000"/>
                <w:shd w:val="clear" w:color="auto" w:fill="FFFFFF"/>
                <w:lang w:val="en-GB"/>
              </w:rPr>
              <w:t>&gt;</w:t>
            </w:r>
          </w:p>
          <w:p w14:paraId="521377C1"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xsl:when</w:t>
            </w:r>
            <w:r w:rsidRPr="00155B02">
              <w:rPr>
                <w:rFonts w:ascii="Times New Roman" w:hAnsi="Times New Roman" w:cs="Times New Roman"/>
                <w:color w:val="FF0000"/>
                <w:shd w:val="clear" w:color="auto" w:fill="FFFFFF"/>
                <w:lang w:val="en-GB"/>
              </w:rPr>
              <w:t>&gt;</w:t>
            </w:r>
          </w:p>
          <w:p w14:paraId="4FE5FC9B" w14:textId="77777777" w:rsidR="000959A2" w:rsidRPr="00155B02" w:rsidRDefault="000959A2">
            <w:pPr>
              <w:rPr>
                <w:rFonts w:ascii="Times New Roman" w:hAnsi="Times New Roman" w:cs="Times New Roman"/>
                <w:lang w:val="en-GB"/>
              </w:rPr>
            </w:pP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4518A9D0" w14:textId="77777777" w:rsidR="000959A2" w:rsidRPr="00155B02" w:rsidRDefault="000959A2">
            <w:pPr>
              <w:rPr>
                <w:rFonts w:ascii="Times New Roman" w:hAnsi="Times New Roman" w:cs="Times New Roman"/>
                <w:lang w:val="en-GB"/>
              </w:rPr>
            </w:pPr>
          </w:p>
          <w:p w14:paraId="5E3772CB"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lastRenderedPageBreak/>
              <w:t>&lt;!--</w:t>
            </w:r>
            <w:r w:rsidRPr="00155B02">
              <w:rPr>
                <w:rFonts w:ascii="Times New Roman" w:hAnsi="Times New Roman" w:cs="Times New Roman"/>
                <w:color w:val="808080"/>
                <w:shd w:val="clear" w:color="auto" w:fill="FFFFFF"/>
                <w:lang w:val="en-GB"/>
              </w:rPr>
              <w:t xml:space="preserve"> Format for verbal tiers</w:t>
            </w:r>
            <w:r w:rsidRPr="00155B02">
              <w:rPr>
                <w:rFonts w:ascii="Times New Roman" w:hAnsi="Times New Roman" w:cs="Times New Roman"/>
                <w:color w:val="0000FF"/>
                <w:shd w:val="clear" w:color="auto" w:fill="FFFFFF"/>
                <w:lang w:val="en-GB"/>
              </w:rPr>
              <w:t>--&gt;</w:t>
            </w:r>
          </w:p>
          <w:p w14:paraId="103BB49C" w14:textId="20DFBFFC"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xsl:when</w:t>
            </w:r>
            <w:r w:rsidRPr="00155B02">
              <w:rPr>
                <w:rFonts w:ascii="Times New Roman" w:hAnsi="Times New Roman" w:cs="Times New Roman"/>
                <w:color w:val="FF0000"/>
                <w:shd w:val="clear" w:color="auto" w:fill="FFFFFF"/>
                <w:lang w:val="en-GB"/>
              </w:rPr>
              <w:t xml:space="preserve"> test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@category='v'</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5D8C767F" w14:textId="7AD6C8A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xsl:element</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tier-format</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70AADE52" w14:textId="074AFFB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xsl:attribute</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tierref</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661FD71D" w14:textId="2ABF6280"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xsl:value-of</w:t>
            </w:r>
            <w:r w:rsidRPr="00155B02">
              <w:rPr>
                <w:rFonts w:ascii="Times New Roman" w:hAnsi="Times New Roman" w:cs="Times New Roman"/>
                <w:color w:val="FF0000"/>
                <w:shd w:val="clear" w:color="auto" w:fill="FFFFFF"/>
                <w:lang w:val="en-GB"/>
              </w:rPr>
              <w:t xml:space="preserve"> select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@id</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6E8C5FF4"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xsl:attribute</w:t>
            </w:r>
            <w:r w:rsidRPr="00155B02">
              <w:rPr>
                <w:rFonts w:ascii="Times New Roman" w:hAnsi="Times New Roman" w:cs="Times New Roman"/>
                <w:color w:val="0000FF"/>
                <w:shd w:val="clear" w:color="auto" w:fill="FFFFFF"/>
                <w:lang w:val="en-GB"/>
              </w:rPr>
              <w:t>&gt;</w:t>
            </w:r>
          </w:p>
          <w:p w14:paraId="1A4A0D7A" w14:textId="2E7CACF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font-name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Times</w:t>
            </w:r>
            <w:r w:rsidRPr="00155B02">
              <w:rPr>
                <w:rFonts w:ascii="Times New Roman" w:hAnsi="Times New Roman" w:cs="Times New Roman"/>
                <w:shd w:val="clear" w:color="auto" w:fill="FFFFFF"/>
                <w:lang w:val="en-GB"/>
              </w:rPr>
              <w:t>&lt;</w:t>
            </w:r>
            <w:r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25F3C249" w14:textId="23260A3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font-face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Italic</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13713081" w14:textId="177C5D7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font-size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12</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85E915D" w14:textId="513B0B71"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font-color</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blue</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5EFB8815"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w:t>
            </w:r>
          </w:p>
          <w:p w14:paraId="72A06BA9"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xsl:element</w:t>
            </w:r>
            <w:r w:rsidRPr="00155B02">
              <w:rPr>
                <w:rFonts w:ascii="Times New Roman" w:hAnsi="Times New Roman" w:cs="Times New Roman"/>
                <w:color w:val="FF0000"/>
                <w:shd w:val="clear" w:color="auto" w:fill="FFFFFF"/>
                <w:lang w:val="en-GB"/>
              </w:rPr>
              <w:t>&gt;</w:t>
            </w:r>
          </w:p>
          <w:p w14:paraId="0F4F3107"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xsl:when</w:t>
            </w:r>
            <w:r w:rsidRPr="00155B02">
              <w:rPr>
                <w:rFonts w:ascii="Times New Roman" w:hAnsi="Times New Roman" w:cs="Times New Roman"/>
                <w:color w:val="FF0000"/>
                <w:shd w:val="clear" w:color="auto" w:fill="FFFFFF"/>
                <w:lang w:val="en-GB"/>
              </w:rPr>
              <w:t>&gt;</w:t>
            </w:r>
          </w:p>
          <w:p w14:paraId="6C188C1E" w14:textId="77777777" w:rsidR="000959A2" w:rsidRPr="00155B02" w:rsidRDefault="000959A2">
            <w:pPr>
              <w:rPr>
                <w:rFonts w:ascii="Times New Roman" w:hAnsi="Times New Roman" w:cs="Times New Roman"/>
                <w:lang w:val="en-GB"/>
              </w:rPr>
            </w:pPr>
          </w:p>
        </w:tc>
      </w:tr>
      <w:tr w:rsidR="000959A2" w:rsidRPr="00155B02" w14:paraId="693F2E48"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9A60042"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jc w:val="center"/>
              <w:rPr>
                <w:rFonts w:ascii="Times New Roman" w:hAnsi="Times New Roman" w:cs="Times New Roman"/>
                <w:shd w:val="clear" w:color="auto" w:fill="FFFFFF"/>
                <w:lang w:val="en-GB"/>
              </w:rPr>
            </w:pPr>
            <w:r w:rsidRPr="00155B02">
              <w:rPr>
                <w:rFonts w:ascii="Times New Roman" w:hAnsi="Times New Roman" w:cs="Times New Roman"/>
                <w:shd w:val="clear" w:color="auto" w:fill="FFFFFF"/>
                <w:lang w:val="en-GB"/>
              </w:rPr>
              <w:lastRenderedPageBreak/>
              <w:t>Arial</w:t>
            </w: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064E201" w14:textId="77777777" w:rsidR="000959A2" w:rsidRPr="00155B02" w:rsidRDefault="000959A2">
            <w:pPr>
              <w:jc w:val="center"/>
              <w:rPr>
                <w:rFonts w:ascii="Times New Roman" w:hAnsi="Times New Roman" w:cs="Times New Roman"/>
                <w:i/>
                <w:color w:val="0000FF"/>
                <w:lang w:val="en-GB"/>
              </w:rPr>
            </w:pPr>
            <w:r w:rsidRPr="00155B02">
              <w:rPr>
                <w:rFonts w:ascii="Times New Roman" w:hAnsi="Times New Roman" w:cs="Times New Roman"/>
                <w:i/>
                <w:color w:val="0000FF"/>
                <w:lang w:val="en-GB"/>
              </w:rPr>
              <w:t>Times</w:t>
            </w:r>
          </w:p>
        </w:tc>
      </w:tr>
    </w:tbl>
    <w:p w14:paraId="37DF6BFB" w14:textId="77777777" w:rsidR="000959A2" w:rsidRPr="00155B02" w:rsidRDefault="000959A2">
      <w:pPr>
        <w:rPr>
          <w:rFonts w:ascii="Times New Roman" w:hAnsi="Times New Roman" w:cs="Times New Roman"/>
          <w:lang w:val="en-GB"/>
        </w:rPr>
      </w:pPr>
    </w:p>
    <w:p w14:paraId="113E3E46" w14:textId="77777777" w:rsidR="000959A2" w:rsidRPr="00155B02" w:rsidRDefault="000959A2">
      <w:pPr>
        <w:pStyle w:val="Nummerierung1"/>
        <w:numPr>
          <w:ilvl w:val="0"/>
          <w:numId w:val="0"/>
        </w:numPr>
        <w:rPr>
          <w:lang w:val="en-GB"/>
        </w:rPr>
        <w:pPrChange w:id="1524" w:author="Moritz Lautenbach" w:date="2014-04-16T11:29:00Z">
          <w:pPr>
            <w:pStyle w:val="Nummerierung1"/>
            <w:numPr>
              <w:numId w:val="7"/>
            </w:numPr>
            <w:tabs>
              <w:tab w:val="clear" w:pos="360"/>
            </w:tabs>
          </w:pPr>
        </w:pPrChange>
      </w:pPr>
      <w:bookmarkStart w:id="1525" w:name="_Toc399422034"/>
      <w:ins w:id="1526" w:author="Moritz Lautenbach" w:date="2014-04-16T11:29:00Z">
        <w:r w:rsidRPr="00155B02">
          <w:rPr>
            <w:lang w:val="en-GB"/>
          </w:rPr>
          <w:t xml:space="preserve">3. </w:t>
        </w:r>
      </w:ins>
      <w:r w:rsidRPr="00155B02">
        <w:rPr>
          <w:lang w:val="en-GB"/>
        </w:rPr>
        <w:t>Creating own stylesheets:</w:t>
      </w:r>
      <w:bookmarkEnd w:id="1525"/>
    </w:p>
    <w:p w14:paraId="1BE7BEDA" w14:textId="385E69D1" w:rsidR="000959A2" w:rsidRPr="00155B02" w:rsidRDefault="000959A2">
      <w:pPr>
        <w:pStyle w:val="Eingerckt"/>
        <w:rPr>
          <w:lang w:val="en-GB"/>
        </w:rPr>
      </w:pPr>
      <w:r w:rsidRPr="00155B02">
        <w:rPr>
          <w:lang w:val="en-GB"/>
        </w:rPr>
        <w:t>Creating own stylesheets is both the most complex and the most extensive method. A knowledge of the code of the Partitur-</w:t>
      </w:r>
      <w:r w:rsidR="00C11634" w:rsidRPr="00155B02">
        <w:rPr>
          <w:lang w:val="en-GB"/>
        </w:rPr>
        <w:t>Editor</w:t>
      </w:r>
      <w:r w:rsidRPr="00155B02">
        <w:rPr>
          <w:lang w:val="en-GB"/>
        </w:rPr>
        <w:t xml:space="preserve"> is not required</w:t>
      </w:r>
      <w:del w:id="1527" w:author="Moritz Lautenbach" w:date="2014-04-16T11:30:00Z">
        <w:r w:rsidRPr="00155B02" w:rsidDel="00891EC0">
          <w:rPr>
            <w:lang w:val="en-GB"/>
          </w:rPr>
          <w:delText xml:space="preserve"> </w:delText>
        </w:r>
      </w:del>
      <w:r w:rsidRPr="00155B02">
        <w:rPr>
          <w:lang w:val="en-GB"/>
        </w:rPr>
        <w:t xml:space="preserve">, it suffices to be familiar with the structures of </w:t>
      </w:r>
      <w:del w:id="1528" w:author="Moritz Lautenbach" w:date="2014-04-16T11:30:00Z">
        <w:r w:rsidRPr="00155B02" w:rsidDel="00891EC0">
          <w:rPr>
            <w:lang w:val="en-GB"/>
          </w:rPr>
          <w:delText xml:space="preserve">EXMARaLDA </w:delText>
        </w:r>
      </w:del>
      <w:ins w:id="1529" w:author="Moritz Lautenbach" w:date="2014-04-16T11:30:00Z">
        <w:r w:rsidRPr="00155B02">
          <w:rPr>
            <w:lang w:val="en-GB"/>
          </w:rPr>
          <w:t>EXMARaLDA-</w:t>
        </w:r>
      </w:ins>
      <w:del w:id="1530" w:author="Moritz Lautenbach" w:date="2014-04-16T11:30:00Z">
        <w:r w:rsidRPr="00155B02" w:rsidDel="00891EC0">
          <w:rPr>
            <w:lang w:val="en-GB"/>
          </w:rPr>
          <w:delText xml:space="preserve">XML </w:delText>
        </w:r>
      </w:del>
      <w:ins w:id="1531" w:author="Moritz Lautenbach" w:date="2014-04-16T11:30:00Z">
        <w:r w:rsidRPr="00155B02">
          <w:rPr>
            <w:lang w:val="en-GB"/>
          </w:rPr>
          <w:t>XML-</w:t>
        </w:r>
      </w:ins>
      <w:r w:rsidRPr="00155B02">
        <w:rPr>
          <w:lang w:val="en-GB"/>
        </w:rPr>
        <w:t>files.</w:t>
      </w:r>
    </w:p>
    <w:p w14:paraId="2491663F" w14:textId="77777777" w:rsidR="000959A2" w:rsidRPr="00155B02" w:rsidRDefault="000959A2">
      <w:pPr>
        <w:rPr>
          <w:rFonts w:ascii="Times New Roman" w:hAnsi="Times New Roman" w:cs="Times New Roman"/>
          <w:lang w:val="en-GB"/>
        </w:rPr>
      </w:pPr>
    </w:p>
    <w:p w14:paraId="790C4970" w14:textId="5368B5F4" w:rsidR="000959A2" w:rsidRPr="00155B02" w:rsidRDefault="000959A2" w:rsidP="00BC7D6E">
      <w:pPr>
        <w:pStyle w:val="berschrift3"/>
        <w:numPr>
          <w:ilvl w:val="2"/>
          <w:numId w:val="84"/>
        </w:numPr>
        <w:ind w:left="482" w:hanging="482"/>
        <w:rPr>
          <w:rFonts w:cs="Times New Roman"/>
          <w:lang w:val="en-GB"/>
        </w:rPr>
      </w:pPr>
      <w:bookmarkStart w:id="1532" w:name="_Toc399422035"/>
      <w:r w:rsidRPr="00155B02">
        <w:rPr>
          <w:rFonts w:cs="Times New Roman"/>
          <w:lang w:val="en-GB"/>
        </w:rPr>
        <w:t>Using Stylesheets in the Partitur-</w:t>
      </w:r>
      <w:r w:rsidR="00C11634" w:rsidRPr="00155B02">
        <w:rPr>
          <w:rFonts w:cs="Times New Roman"/>
          <w:lang w:val="en-GB"/>
        </w:rPr>
        <w:t>Editor</w:t>
      </w:r>
      <w:bookmarkEnd w:id="1532"/>
    </w:p>
    <w:p w14:paraId="676A439F" w14:textId="230AF095" w:rsidR="000959A2" w:rsidRPr="00155B02" w:rsidRDefault="000959A2">
      <w:pPr>
        <w:rPr>
          <w:rFonts w:ascii="Times New Roman" w:hAnsi="Times New Roman" w:cs="Times New Roman"/>
          <w:lang w:val="en-GB"/>
        </w:rPr>
      </w:pPr>
      <w:r w:rsidRPr="00155B02">
        <w:rPr>
          <w:rFonts w:ascii="Times New Roman" w:hAnsi="Times New Roman" w:cs="Times New Roman"/>
          <w:lang w:val="en-GB"/>
        </w:rPr>
        <w:t>To be able to use stylesheets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the stylesheets that you would like to make use of need to be defined under: </w:t>
      </w:r>
      <w:r w:rsidRPr="00155B02">
        <w:rPr>
          <w:rFonts w:ascii="Times New Roman" w:hAnsi="Times New Roman" w:cs="Times New Roman"/>
          <w:i/>
          <w:lang w:val="en-GB"/>
        </w:rPr>
        <w:t>Edit &gt; Preferences &gt; Stylesheets.</w:t>
      </w:r>
      <w:r w:rsidRPr="00155B02">
        <w:rPr>
          <w:rFonts w:ascii="Times New Roman" w:hAnsi="Times New Roman" w:cs="Times New Roman"/>
          <w:lang w:val="en-GB"/>
        </w:rPr>
        <w:t xml:space="preserve"> Thereafter the functions in question can be called</w:t>
      </w:r>
      <w:del w:id="1533" w:author="Moritz Lautenbach" w:date="2014-04-16T11:30:00Z">
        <w:r w:rsidRPr="00155B02" w:rsidDel="00891EC0">
          <w:rPr>
            <w:rFonts w:ascii="Times New Roman" w:hAnsi="Times New Roman" w:cs="Times New Roman"/>
            <w:lang w:val="en-GB"/>
          </w:rPr>
          <w:delText xml:space="preserve"> </w:delText>
        </w:r>
      </w:del>
      <w:r w:rsidRPr="00155B02">
        <w:rPr>
          <w:rFonts w:ascii="Times New Roman" w:hAnsi="Times New Roman" w:cs="Times New Roman"/>
          <w:lang w:val="en-GB"/>
        </w:rPr>
        <w:t>. There are five functions in the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that allow their parameter to be set with stylesheets:</w:t>
      </w:r>
    </w:p>
    <w:p w14:paraId="72B1275D" w14:textId="77777777" w:rsidR="000959A2" w:rsidRPr="00155B02" w:rsidRDefault="000959A2">
      <w:pPr>
        <w:rPr>
          <w:rFonts w:ascii="Times New Roman" w:hAnsi="Times New Roman" w:cs="Times New Roman"/>
          <w:lang w:val="en-GB"/>
        </w:rPr>
      </w:pPr>
    </w:p>
    <w:p w14:paraId="11401D9D" w14:textId="77777777" w:rsidR="000959A2" w:rsidRPr="00155B02" w:rsidRDefault="000959A2" w:rsidP="000959A2">
      <w:pPr>
        <w:pStyle w:val="Nummerierung1"/>
        <w:numPr>
          <w:ilvl w:val="0"/>
          <w:numId w:val="39"/>
        </w:numPr>
        <w:rPr>
          <w:i/>
          <w:lang w:val="en-GB"/>
        </w:rPr>
      </w:pPr>
      <w:bookmarkStart w:id="1534" w:name="_Toc399422036"/>
      <w:r w:rsidRPr="00155B02">
        <w:rPr>
          <w:i/>
          <w:lang w:val="en-GB"/>
        </w:rPr>
        <w:t>File &gt; New from speakertable</w:t>
      </w:r>
      <w:bookmarkEnd w:id="1534"/>
    </w:p>
    <w:p w14:paraId="63BCC934" w14:textId="77777777" w:rsidR="000959A2" w:rsidRPr="00155B02" w:rsidRDefault="000959A2">
      <w:pPr>
        <w:pStyle w:val="Eingerckt"/>
        <w:rPr>
          <w:lang w:val="en-GB"/>
        </w:rPr>
      </w:pPr>
      <w:r w:rsidRPr="00155B02">
        <w:rPr>
          <w:lang w:val="en-GB"/>
        </w:rPr>
        <w:t>This is the above illustrated option</w:t>
      </w:r>
      <w:ins w:id="1535" w:author="Moritz Lautenbach" w:date="2014-04-16T11:32:00Z">
        <w:r w:rsidRPr="00155B02">
          <w:rPr>
            <w:lang w:val="en-GB"/>
          </w:rPr>
          <w:t>. It</w:t>
        </w:r>
      </w:ins>
      <w:r w:rsidRPr="00155B02">
        <w:rPr>
          <w:lang w:val="en-GB"/>
        </w:rPr>
        <w:t xml:space="preserve"> allows tiers in a new transcription to be generated automatically from the speakertable</w:t>
      </w:r>
      <w:del w:id="1536" w:author="Moritz Lautenbach" w:date="2014-04-16T11:32:00Z">
        <w:r w:rsidRPr="00155B02" w:rsidDel="009F4496">
          <w:rPr>
            <w:lang w:val="en-GB"/>
          </w:rPr>
          <w:delText xml:space="preserve"> </w:delText>
        </w:r>
      </w:del>
      <w:r w:rsidRPr="00155B02">
        <w:rPr>
          <w:lang w:val="en-GB"/>
        </w:rPr>
        <w:t>.</w:t>
      </w:r>
    </w:p>
    <w:p w14:paraId="5C7FC06E" w14:textId="77777777" w:rsidR="000959A2" w:rsidRPr="00155B02" w:rsidRDefault="000959A2">
      <w:pPr>
        <w:rPr>
          <w:rFonts w:ascii="Times New Roman" w:hAnsi="Times New Roman" w:cs="Times New Roman"/>
          <w:lang w:val="en-GB"/>
        </w:rPr>
      </w:pPr>
    </w:p>
    <w:p w14:paraId="2C06356C" w14:textId="77777777" w:rsidR="000959A2" w:rsidRPr="00155B02" w:rsidRDefault="000959A2" w:rsidP="000959A2">
      <w:pPr>
        <w:pStyle w:val="Nummerierung1"/>
        <w:numPr>
          <w:ilvl w:val="0"/>
          <w:numId w:val="39"/>
        </w:numPr>
        <w:rPr>
          <w:i/>
          <w:lang w:val="en-GB"/>
        </w:rPr>
      </w:pPr>
      <w:bookmarkStart w:id="1537" w:name="_Toc399422037"/>
      <w:r w:rsidRPr="00155B02">
        <w:rPr>
          <w:i/>
          <w:lang w:val="en-GB"/>
        </w:rPr>
        <w:t>File &gt; Visualize &gt; HTML partitur</w:t>
      </w:r>
      <w:bookmarkEnd w:id="1537"/>
    </w:p>
    <w:p w14:paraId="053C3493" w14:textId="77777777" w:rsidR="000959A2" w:rsidRPr="00155B02" w:rsidRDefault="000959A2">
      <w:pPr>
        <w:pStyle w:val="Eingerckt"/>
        <w:rPr>
          <w:lang w:val="en-GB"/>
        </w:rPr>
      </w:pPr>
      <w:r w:rsidRPr="00155B02">
        <w:rPr>
          <w:lang w:val="en-GB"/>
        </w:rPr>
        <w:lastRenderedPageBreak/>
        <w:t>Here, a stylesheet can be used to issue meta information and speakertables (the so-called transcription head) in a user-defined way. For example, different stylesheets can be used to issue the attribute name in different languages:</w:t>
      </w:r>
    </w:p>
    <w:p w14:paraId="71B991B0" w14:textId="77777777" w:rsidR="000959A2" w:rsidRPr="00155B02" w:rsidRDefault="000959A2">
      <w:pPr>
        <w:pStyle w:val="Eingerckt"/>
        <w:pageBreakBefore/>
        <w:rPr>
          <w:lang w:val="en-GB"/>
        </w:rPr>
      </w:pPr>
      <w:r w:rsidRPr="00155B02">
        <w:rPr>
          <w:lang w:val="en-GB"/>
        </w:rPr>
        <w:lastRenderedPageBreak/>
        <w:t>Without stylesheet:</w:t>
      </w:r>
    </w:p>
    <w:p w14:paraId="7717062B" w14:textId="77777777" w:rsidR="000959A2" w:rsidRPr="00155B02" w:rsidRDefault="000959A2">
      <w:pPr>
        <w:pStyle w:val="Eingerckt"/>
        <w:rPr>
          <w:lang w:val="en-GB"/>
        </w:rPr>
      </w:pPr>
    </w:p>
    <w:p w14:paraId="49549BED" w14:textId="77777777" w:rsidR="000959A2" w:rsidRPr="00155B02" w:rsidRDefault="00D84B31">
      <w:pPr>
        <w:pStyle w:val="BildChar"/>
        <w:rPr>
          <w:rFonts w:ascii="Times New Roman" w:hAnsi="Times New Roman"/>
          <w:lang w:val="en-GB"/>
        </w:rPr>
      </w:pPr>
      <w:r>
        <w:rPr>
          <w:rFonts w:ascii="Times New Roman" w:hAnsi="Times New Roman"/>
          <w:lang w:val="en-GB"/>
        </w:rPr>
        <w:pict w14:anchorId="21BF95EE">
          <v:shape id="_x0000_i1249" type="#_x0000_t75" style="width:253.5pt;height:197.25pt" filled="t">
            <v:fill color2="black"/>
            <v:imagedata r:id="rId285" o:title=""/>
          </v:shape>
        </w:pict>
      </w:r>
    </w:p>
    <w:p w14:paraId="4DEEBA20" w14:textId="77777777" w:rsidR="000959A2" w:rsidRPr="00155B02" w:rsidRDefault="000959A2">
      <w:pPr>
        <w:pStyle w:val="Eingerckt"/>
        <w:rPr>
          <w:lang w:val="en-GB"/>
        </w:rPr>
      </w:pPr>
    </w:p>
    <w:p w14:paraId="5A672E19" w14:textId="75044DC5"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Head2HTML_de.xsl</w:t>
      </w:r>
      <w:r w:rsidR="00E6350C" w:rsidRPr="00155B02">
        <w:rPr>
          <w:lang w:val="en-GB"/>
        </w:rPr>
        <w:t>“</w:t>
      </w:r>
      <w:r w:rsidRPr="00155B02">
        <w:rPr>
          <w:lang w:val="en-GB"/>
        </w:rPr>
        <w:t>:</w:t>
      </w:r>
    </w:p>
    <w:p w14:paraId="43605211" w14:textId="77777777" w:rsidR="000959A2" w:rsidRPr="00155B02" w:rsidRDefault="000959A2">
      <w:pPr>
        <w:pStyle w:val="Eingerckt"/>
        <w:rPr>
          <w:lang w:val="en-GB"/>
        </w:rPr>
      </w:pPr>
    </w:p>
    <w:p w14:paraId="61393FF9"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4DE798CA">
          <v:shape id="_x0000_i1250" type="#_x0000_t75" style="width:258pt;height:177.75pt" filled="t">
            <v:fill color2="black"/>
            <v:imagedata r:id="rId286" o:title=""/>
          </v:shape>
        </w:pict>
      </w:r>
    </w:p>
    <w:p w14:paraId="6C581F94" w14:textId="77777777" w:rsidR="000959A2" w:rsidRPr="00155B02" w:rsidRDefault="000959A2">
      <w:pPr>
        <w:jc w:val="center"/>
        <w:rPr>
          <w:rFonts w:ascii="Times New Roman" w:hAnsi="Times New Roman" w:cs="Times New Roman"/>
          <w:lang w:val="en-GB"/>
        </w:rPr>
      </w:pPr>
    </w:p>
    <w:p w14:paraId="0BC04EBB" w14:textId="77777777" w:rsidR="000959A2" w:rsidRPr="00155B02" w:rsidRDefault="000959A2">
      <w:pPr>
        <w:rPr>
          <w:rFonts w:ascii="Times New Roman" w:hAnsi="Times New Roman" w:cs="Times New Roman"/>
          <w:lang w:val="en-GB"/>
        </w:rPr>
      </w:pPr>
    </w:p>
    <w:p w14:paraId="6B990704" w14:textId="77777777" w:rsidR="000959A2" w:rsidRPr="00155B02" w:rsidRDefault="000959A2" w:rsidP="000959A2">
      <w:pPr>
        <w:pStyle w:val="Nummerierung1"/>
        <w:numPr>
          <w:ilvl w:val="0"/>
          <w:numId w:val="39"/>
        </w:numPr>
        <w:rPr>
          <w:i/>
          <w:lang w:val="en-GB"/>
        </w:rPr>
      </w:pPr>
      <w:bookmarkStart w:id="1538" w:name="_Toc399422038"/>
      <w:r w:rsidRPr="00155B02">
        <w:rPr>
          <w:i/>
          <w:lang w:val="en-GB"/>
        </w:rPr>
        <w:t>File &gt; Visualize &gt; Free stylesheet visualization</w:t>
      </w:r>
      <w:bookmarkEnd w:id="1538"/>
    </w:p>
    <w:p w14:paraId="68AF0F4C" w14:textId="77777777" w:rsidR="000959A2" w:rsidRPr="00155B02" w:rsidRDefault="000959A2">
      <w:pPr>
        <w:pStyle w:val="Eingerckt"/>
        <w:rPr>
          <w:lang w:val="en-GB"/>
        </w:rPr>
      </w:pPr>
      <w:r w:rsidRPr="00155B02">
        <w:rPr>
          <w:lang w:val="en-GB"/>
        </w:rPr>
        <w:t>Here the stylesheet is applied to the entire basic transcription. In this manner, representations of the transcription in musical score or column notation or as a list of events for example are generated:</w:t>
      </w:r>
    </w:p>
    <w:p w14:paraId="1EEAD7B7" w14:textId="77777777" w:rsidR="000959A2" w:rsidRPr="00155B02" w:rsidRDefault="000959A2">
      <w:pPr>
        <w:pStyle w:val="Eingerckt"/>
        <w:rPr>
          <w:lang w:val="en-GB"/>
        </w:rPr>
      </w:pPr>
    </w:p>
    <w:p w14:paraId="326239AF" w14:textId="49661F62"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BT2ColumnHTML.xsl</w:t>
      </w:r>
      <w:r w:rsidR="00E6350C" w:rsidRPr="00155B02">
        <w:rPr>
          <w:lang w:val="en-GB"/>
        </w:rPr>
        <w:t>“</w:t>
      </w:r>
      <w:r w:rsidRPr="00155B02">
        <w:rPr>
          <w:lang w:val="en-GB"/>
        </w:rPr>
        <w:t>:</w:t>
      </w:r>
    </w:p>
    <w:p w14:paraId="7D4BBCDF" w14:textId="77777777" w:rsidR="000959A2" w:rsidRPr="00155B02" w:rsidRDefault="000959A2">
      <w:pPr>
        <w:pStyle w:val="Eingerckt"/>
        <w:rPr>
          <w:lang w:val="en-GB"/>
        </w:rPr>
      </w:pPr>
    </w:p>
    <w:p w14:paraId="5D99B018" w14:textId="77777777" w:rsidR="000959A2" w:rsidRPr="00155B02" w:rsidRDefault="00D84B31">
      <w:pPr>
        <w:pStyle w:val="BildChar"/>
        <w:rPr>
          <w:rFonts w:ascii="Times New Roman" w:hAnsi="Times New Roman"/>
          <w:lang w:val="en-GB"/>
        </w:rPr>
      </w:pPr>
      <w:r>
        <w:rPr>
          <w:rFonts w:ascii="Times New Roman" w:hAnsi="Times New Roman"/>
          <w:lang w:val="en-GB"/>
        </w:rPr>
        <w:pict w14:anchorId="48DD593F">
          <v:shape id="_x0000_i1251" type="#_x0000_t75" style="width:371.25pt;height:139.5pt" filled="t">
            <v:fill color2="black"/>
            <v:imagedata r:id="rId287" o:title=""/>
          </v:shape>
        </w:pict>
      </w:r>
    </w:p>
    <w:p w14:paraId="6C0576F0" w14:textId="77777777" w:rsidR="000959A2" w:rsidRPr="00155B02" w:rsidRDefault="000959A2">
      <w:pPr>
        <w:rPr>
          <w:rFonts w:ascii="Times New Roman" w:hAnsi="Times New Roman" w:cs="Times New Roman"/>
          <w:lang w:val="en-GB"/>
        </w:rPr>
      </w:pPr>
    </w:p>
    <w:p w14:paraId="28B0B672" w14:textId="30E20418" w:rsidR="000959A2" w:rsidRPr="00155B02" w:rsidRDefault="000959A2">
      <w:pPr>
        <w:pStyle w:val="Eingerckt"/>
        <w:pageBreakBefore/>
        <w:rPr>
          <w:lang w:val="en-GB"/>
        </w:rPr>
      </w:pPr>
      <w:r w:rsidRPr="00155B02">
        <w:rPr>
          <w:lang w:val="en-GB"/>
        </w:rPr>
        <w:lastRenderedPageBreak/>
        <w:t xml:space="preserve">With </w:t>
      </w:r>
      <w:r w:rsidR="00007CB6" w:rsidRPr="00155B02">
        <w:rPr>
          <w:lang w:val="en-GB"/>
        </w:rPr>
        <w:t>„</w:t>
      </w:r>
      <w:r w:rsidRPr="00155B02">
        <w:rPr>
          <w:lang w:val="en-GB"/>
        </w:rPr>
        <w:t>BT2PartiturHTML.xsl</w:t>
      </w:r>
      <w:r w:rsidR="00E6350C" w:rsidRPr="00155B02">
        <w:rPr>
          <w:lang w:val="en-GB"/>
        </w:rPr>
        <w:t>“</w:t>
      </w:r>
      <w:r w:rsidRPr="00155B02">
        <w:rPr>
          <w:lang w:val="en-GB"/>
        </w:rPr>
        <w:t>:</w:t>
      </w:r>
    </w:p>
    <w:p w14:paraId="1E540490" w14:textId="77777777" w:rsidR="000959A2" w:rsidRPr="00155B02" w:rsidRDefault="000959A2">
      <w:pPr>
        <w:pStyle w:val="Eingerckt"/>
        <w:rPr>
          <w:lang w:val="en-GB"/>
        </w:rPr>
      </w:pPr>
    </w:p>
    <w:p w14:paraId="183FD74A" w14:textId="77777777" w:rsidR="000959A2" w:rsidRPr="00155B02" w:rsidRDefault="00D84B31">
      <w:pPr>
        <w:pStyle w:val="BildChar"/>
        <w:rPr>
          <w:rFonts w:ascii="Times New Roman" w:hAnsi="Times New Roman"/>
          <w:lang w:val="en-GB"/>
        </w:rPr>
      </w:pPr>
      <w:r>
        <w:rPr>
          <w:rFonts w:ascii="Times New Roman" w:hAnsi="Times New Roman"/>
          <w:lang w:val="en-GB"/>
        </w:rPr>
        <w:pict w14:anchorId="6EB593E2">
          <v:shape id="_x0000_i1252" type="#_x0000_t75" style="width:381.75pt;height:117.75pt" filled="t">
            <v:fill color2="black"/>
            <v:imagedata r:id="rId288" o:title=""/>
          </v:shape>
        </w:pict>
      </w:r>
    </w:p>
    <w:p w14:paraId="6432F697" w14:textId="77777777" w:rsidR="000959A2" w:rsidRPr="00155B02" w:rsidRDefault="000959A2">
      <w:pPr>
        <w:pStyle w:val="Eingerckt"/>
        <w:rPr>
          <w:lang w:val="en-GB"/>
        </w:rPr>
      </w:pPr>
    </w:p>
    <w:p w14:paraId="122AEE5A" w14:textId="1C17861F"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BT2EventListHTML.xsl</w:t>
      </w:r>
      <w:r w:rsidR="00E6350C" w:rsidRPr="00155B02">
        <w:rPr>
          <w:lang w:val="en-GB"/>
        </w:rPr>
        <w:t>“</w:t>
      </w:r>
      <w:r w:rsidRPr="00155B02">
        <w:rPr>
          <w:lang w:val="en-GB"/>
        </w:rPr>
        <w:t>:</w:t>
      </w:r>
    </w:p>
    <w:p w14:paraId="1406B0F7" w14:textId="77777777" w:rsidR="000959A2" w:rsidRPr="00155B02" w:rsidRDefault="000959A2">
      <w:pPr>
        <w:pStyle w:val="Eingerckt"/>
        <w:rPr>
          <w:lang w:val="en-GB"/>
        </w:rPr>
      </w:pPr>
    </w:p>
    <w:p w14:paraId="5FBFA508" w14:textId="77777777" w:rsidR="000959A2" w:rsidRPr="00155B02" w:rsidRDefault="00D84B31">
      <w:pPr>
        <w:pStyle w:val="BildChar"/>
        <w:rPr>
          <w:rFonts w:ascii="Times New Roman" w:hAnsi="Times New Roman"/>
          <w:lang w:val="en-GB"/>
        </w:rPr>
      </w:pPr>
      <w:r>
        <w:rPr>
          <w:rFonts w:ascii="Times New Roman" w:hAnsi="Times New Roman"/>
          <w:lang w:val="en-GB"/>
        </w:rPr>
        <w:pict w14:anchorId="46F748AD">
          <v:shape id="_x0000_i1253" type="#_x0000_t75" style="width:214.5pt;height:195.75pt" filled="t">
            <v:fill color2="black"/>
            <v:imagedata r:id="rId289" o:title=""/>
          </v:shape>
        </w:pict>
      </w:r>
    </w:p>
    <w:p w14:paraId="562B11AD" w14:textId="77777777" w:rsidR="000959A2" w:rsidRPr="00155B02" w:rsidRDefault="000959A2">
      <w:pPr>
        <w:jc w:val="center"/>
        <w:rPr>
          <w:rFonts w:ascii="Times New Roman" w:hAnsi="Times New Roman" w:cs="Times New Roman"/>
          <w:lang w:val="en-GB"/>
        </w:rPr>
      </w:pPr>
    </w:p>
    <w:p w14:paraId="4D51F7A8" w14:textId="77777777" w:rsidR="000959A2" w:rsidRPr="00155B02" w:rsidRDefault="000959A2" w:rsidP="000959A2">
      <w:pPr>
        <w:pStyle w:val="Nummerierung1"/>
        <w:numPr>
          <w:ilvl w:val="0"/>
          <w:numId w:val="39"/>
        </w:numPr>
        <w:rPr>
          <w:i/>
          <w:lang w:val="en-GB"/>
        </w:rPr>
      </w:pPr>
      <w:bookmarkStart w:id="1539" w:name="_Toc399422039"/>
      <w:r w:rsidRPr="00155B02">
        <w:rPr>
          <w:i/>
          <w:lang w:val="en-GB"/>
        </w:rPr>
        <w:t>Format &gt; Apply Stylesheet</w:t>
      </w:r>
      <w:bookmarkEnd w:id="1539"/>
    </w:p>
    <w:p w14:paraId="5C96D1C1" w14:textId="515A7F38" w:rsidR="000959A2" w:rsidRPr="00155B02" w:rsidRDefault="000959A2">
      <w:pPr>
        <w:pStyle w:val="Eingerckt"/>
        <w:rPr>
          <w:lang w:val="en-GB"/>
        </w:rPr>
      </w:pPr>
      <w:r w:rsidRPr="00155B02">
        <w:rPr>
          <w:lang w:val="en-GB"/>
        </w:rPr>
        <w:t xml:space="preserve">Here a format table is created from the transcription with the help of a stylesheet and used in the </w:t>
      </w:r>
      <w:r w:rsidR="00C11634" w:rsidRPr="00155B02">
        <w:rPr>
          <w:lang w:val="en-GB"/>
        </w:rPr>
        <w:t>Editor</w:t>
      </w:r>
      <w:r w:rsidRPr="00155B02">
        <w:rPr>
          <w:lang w:val="en-GB"/>
        </w:rPr>
        <w:t xml:space="preserve"> afterward.</w:t>
      </w:r>
    </w:p>
    <w:p w14:paraId="20F9BE45" w14:textId="77777777" w:rsidR="000959A2" w:rsidRPr="00155B02" w:rsidRDefault="000959A2">
      <w:pPr>
        <w:pStyle w:val="Eingerckt"/>
        <w:rPr>
          <w:lang w:val="en-GB"/>
        </w:rPr>
      </w:pPr>
    </w:p>
    <w:p w14:paraId="280518C9" w14:textId="77777777" w:rsidR="000959A2" w:rsidRPr="00155B02" w:rsidRDefault="000959A2" w:rsidP="000959A2">
      <w:pPr>
        <w:pStyle w:val="Nummerierung1"/>
        <w:pageBreakBefore/>
        <w:numPr>
          <w:ilvl w:val="0"/>
          <w:numId w:val="39"/>
        </w:numPr>
        <w:rPr>
          <w:i/>
          <w:lang w:val="en-GB"/>
        </w:rPr>
      </w:pPr>
      <w:bookmarkStart w:id="1540" w:name="_Toc399422040"/>
      <w:r w:rsidRPr="00155B02">
        <w:rPr>
          <w:i/>
          <w:lang w:val="en-GB"/>
        </w:rPr>
        <w:lastRenderedPageBreak/>
        <w:t>Segmentation &gt; HIAT segmentation &gt; Utterance list (HTML)</w:t>
      </w:r>
      <w:bookmarkEnd w:id="1540"/>
    </w:p>
    <w:p w14:paraId="6694A7F1" w14:textId="77777777" w:rsidR="000959A2" w:rsidRPr="00155B02" w:rsidRDefault="000959A2">
      <w:pPr>
        <w:pStyle w:val="Eingerckt"/>
        <w:rPr>
          <w:lang w:val="en-GB"/>
        </w:rPr>
      </w:pPr>
      <w:r w:rsidRPr="00155B02">
        <w:rPr>
          <w:lang w:val="en-GB"/>
        </w:rPr>
        <w:t>Here a stylesheet is applied to a</w:t>
      </w:r>
      <w:ins w:id="1541" w:author="Moritz Lautenbach" w:date="2014-04-16T11:34:00Z">
        <w:r w:rsidRPr="00155B02">
          <w:rPr>
            <w:lang w:val="en-GB"/>
          </w:rPr>
          <w:t>n</w:t>
        </w:r>
      </w:ins>
      <w:r w:rsidRPr="00155B02">
        <w:rPr>
          <w:lang w:val="en-GB"/>
        </w:rPr>
        <w:t xml:space="preserve"> utterance list</w:t>
      </w:r>
      <w:del w:id="1542" w:author="Moritz Lautenbach" w:date="2014-04-16T11:34:00Z">
        <w:r w:rsidRPr="00155B02" w:rsidDel="009F4496">
          <w:rPr>
            <w:lang w:val="en-GB"/>
          </w:rPr>
          <w:delText xml:space="preserve"> - this</w:delText>
        </w:r>
      </w:del>
      <w:ins w:id="1543" w:author="Moritz Lautenbach" w:date="2014-04-16T11:34:00Z">
        <w:r w:rsidRPr="00155B02">
          <w:rPr>
            <w:lang w:val="en-GB"/>
          </w:rPr>
          <w:t xml:space="preserve"> – this</w:t>
        </w:r>
      </w:ins>
      <w:del w:id="1544" w:author="Moritz Lautenbach" w:date="2014-04-16T11:46:00Z">
        <w:r w:rsidRPr="00155B02" w:rsidDel="00A00564">
          <w:rPr>
            <w:lang w:val="en-GB"/>
          </w:rPr>
          <w:delText xml:space="preserve"> </w:delText>
        </w:r>
      </w:del>
      <w:ins w:id="1545" w:author="Moritz Lautenbach" w:date="2014-04-16T11:46:00Z">
        <w:r w:rsidRPr="00155B02">
          <w:rPr>
            <w:lang w:val="en-GB"/>
          </w:rPr>
          <w:t xml:space="preserve"> </w:t>
        </w:r>
      </w:ins>
      <w:r w:rsidRPr="00155B02">
        <w:rPr>
          <w:lang w:val="en-GB"/>
        </w:rPr>
        <w:t>is a list transcription that is segmented into utterances in accordance to HIAT:</w:t>
      </w:r>
    </w:p>
    <w:p w14:paraId="6FFBA8FB" w14:textId="77777777" w:rsidR="000959A2" w:rsidRPr="00155B02" w:rsidRDefault="000959A2">
      <w:pPr>
        <w:pStyle w:val="Eingerckt"/>
        <w:rPr>
          <w:lang w:val="en-GB"/>
        </w:rPr>
      </w:pPr>
    </w:p>
    <w:p w14:paraId="248E9C9F" w14:textId="77777777" w:rsidR="000959A2" w:rsidRPr="00155B02" w:rsidRDefault="000959A2">
      <w:pPr>
        <w:pStyle w:val="Eingerckt"/>
        <w:rPr>
          <w:lang w:val="en-GB"/>
        </w:rPr>
      </w:pPr>
      <w:r w:rsidRPr="00155B02">
        <w:rPr>
          <w:lang w:val="en-GB"/>
        </w:rPr>
        <w:t>Without stylesheet:</w:t>
      </w:r>
    </w:p>
    <w:p w14:paraId="0E1B47EC" w14:textId="77777777" w:rsidR="000959A2" w:rsidRPr="00155B02" w:rsidRDefault="000959A2">
      <w:pPr>
        <w:pStyle w:val="Eingerckt"/>
        <w:rPr>
          <w:lang w:val="en-GB"/>
        </w:rPr>
      </w:pPr>
    </w:p>
    <w:p w14:paraId="47A2D923" w14:textId="77777777" w:rsidR="000959A2" w:rsidRPr="00155B02" w:rsidRDefault="00D84B31">
      <w:pPr>
        <w:pStyle w:val="BildChar"/>
        <w:rPr>
          <w:rFonts w:ascii="Times New Roman" w:hAnsi="Times New Roman"/>
          <w:lang w:val="en-GB"/>
        </w:rPr>
      </w:pPr>
      <w:r>
        <w:rPr>
          <w:rFonts w:ascii="Times New Roman" w:hAnsi="Times New Roman"/>
          <w:lang w:val="en-GB"/>
        </w:rPr>
        <w:pict w14:anchorId="17ABED31">
          <v:shape id="_x0000_i1254" type="#_x0000_t75" style="width:212.25pt;height:232.5pt" filled="t">
            <v:fill color2="black"/>
            <v:imagedata r:id="rId290" o:title=""/>
          </v:shape>
        </w:pict>
      </w:r>
    </w:p>
    <w:p w14:paraId="4D70FA97" w14:textId="77777777" w:rsidR="000959A2" w:rsidRPr="00155B02" w:rsidRDefault="000959A2">
      <w:pPr>
        <w:pStyle w:val="Eingerckt"/>
        <w:rPr>
          <w:lang w:val="en-GB"/>
        </w:rPr>
      </w:pPr>
    </w:p>
    <w:p w14:paraId="024A5BC2" w14:textId="6E47A027"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HIAT_PlainUtteranceList_Tbl.xsl</w:t>
      </w:r>
      <w:r w:rsidR="00E6350C" w:rsidRPr="00155B02">
        <w:rPr>
          <w:lang w:val="en-GB"/>
        </w:rPr>
        <w:t>“</w:t>
      </w:r>
      <w:r w:rsidRPr="00155B02">
        <w:rPr>
          <w:lang w:val="en-GB"/>
        </w:rPr>
        <w:t>:</w:t>
      </w:r>
    </w:p>
    <w:p w14:paraId="79AEE057" w14:textId="77777777" w:rsidR="000959A2" w:rsidRPr="00155B02" w:rsidRDefault="000959A2">
      <w:pPr>
        <w:pStyle w:val="Eingerckt"/>
        <w:rPr>
          <w:u w:val="single"/>
          <w:lang w:val="en-GB"/>
        </w:rPr>
      </w:pPr>
    </w:p>
    <w:p w14:paraId="44E152A8" w14:textId="77777777" w:rsidR="000959A2" w:rsidRPr="00155B02" w:rsidRDefault="00D84B31">
      <w:pPr>
        <w:pStyle w:val="BildChar"/>
        <w:rPr>
          <w:rFonts w:ascii="Times New Roman" w:hAnsi="Times New Roman"/>
          <w:lang w:val="en-GB"/>
        </w:rPr>
      </w:pPr>
      <w:r>
        <w:rPr>
          <w:rFonts w:ascii="Times New Roman" w:hAnsi="Times New Roman"/>
          <w:lang w:val="en-GB"/>
        </w:rPr>
        <w:pict w14:anchorId="39B72A32">
          <v:shape id="_x0000_i1255" type="#_x0000_t75" style="width:210.75pt;height:118.5pt" filled="t">
            <v:fill color2="black"/>
            <v:imagedata r:id="rId291" o:title=""/>
          </v:shape>
        </w:pict>
      </w:r>
    </w:p>
    <w:p w14:paraId="132CDAEA" w14:textId="77777777" w:rsidR="000959A2" w:rsidRPr="00155B02" w:rsidRDefault="000959A2">
      <w:pPr>
        <w:pStyle w:val="Eingerckt"/>
        <w:rPr>
          <w:lang w:val="en-GB"/>
        </w:rPr>
      </w:pPr>
    </w:p>
    <w:p w14:paraId="3AD6FB5B" w14:textId="1066940B"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HIAT_PlainUtteranceList_Txt.xsl</w:t>
      </w:r>
      <w:r w:rsidR="00E6350C" w:rsidRPr="00155B02">
        <w:rPr>
          <w:lang w:val="en-GB"/>
        </w:rPr>
        <w:t>“</w:t>
      </w:r>
      <w:r w:rsidRPr="00155B02">
        <w:rPr>
          <w:lang w:val="en-GB"/>
        </w:rPr>
        <w:t>:</w:t>
      </w:r>
    </w:p>
    <w:p w14:paraId="64759C50" w14:textId="77777777" w:rsidR="000959A2" w:rsidRPr="00155B02" w:rsidRDefault="000959A2">
      <w:pPr>
        <w:pStyle w:val="Eingerckt"/>
        <w:rPr>
          <w:lang w:val="en-GB"/>
        </w:rPr>
      </w:pPr>
    </w:p>
    <w:p w14:paraId="0EFA8321"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lastRenderedPageBreak/>
        <w:pict w14:anchorId="42DA9F40">
          <v:shape id="_x0000_i1256" type="#_x0000_t75" style="width:211.5pt;height:73.5pt" filled="t">
            <v:fill color2="black"/>
            <v:imagedata r:id="rId292" o:title=""/>
          </v:shape>
        </w:pict>
      </w:r>
    </w:p>
    <w:p w14:paraId="3B854934" w14:textId="77777777" w:rsidR="000959A2" w:rsidRPr="00155B02" w:rsidRDefault="000959A2">
      <w:pPr>
        <w:pStyle w:val="Eingerckt"/>
        <w:rPr>
          <w:lang w:val="en-GB"/>
        </w:rPr>
      </w:pPr>
    </w:p>
    <w:p w14:paraId="03561CEC" w14:textId="197BCF92"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HIAT_ColoredUtteranceList.xsl</w:t>
      </w:r>
      <w:r w:rsidR="00E6350C" w:rsidRPr="00155B02">
        <w:rPr>
          <w:lang w:val="en-GB"/>
        </w:rPr>
        <w:t>“</w:t>
      </w:r>
      <w:r w:rsidRPr="00155B02">
        <w:rPr>
          <w:lang w:val="en-GB"/>
        </w:rPr>
        <w:t>:</w:t>
      </w:r>
    </w:p>
    <w:p w14:paraId="19A032B9" w14:textId="77777777" w:rsidR="000959A2" w:rsidRPr="00155B02" w:rsidRDefault="000959A2">
      <w:pPr>
        <w:pStyle w:val="Eingerckt"/>
        <w:rPr>
          <w:lang w:val="en-GB"/>
        </w:rPr>
      </w:pPr>
    </w:p>
    <w:p w14:paraId="31C6A465"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581C20FB">
          <v:shape id="_x0000_i1257" type="#_x0000_t75" style="width:211.5pt;height:75pt" filled="t">
            <v:fill color2="black"/>
            <v:imagedata r:id="rId293" o:title=""/>
          </v:shape>
        </w:pict>
      </w:r>
    </w:p>
    <w:p w14:paraId="2C9D9195" w14:textId="77777777" w:rsidR="000959A2" w:rsidRPr="00155B02" w:rsidRDefault="000959A2">
      <w:pPr>
        <w:pStyle w:val="Kopfzeile"/>
        <w:rPr>
          <w:rFonts w:ascii="Times New Roman" w:hAnsi="Times New Roman"/>
          <w:lang w:val="en-GB"/>
        </w:rPr>
      </w:pPr>
    </w:p>
    <w:p w14:paraId="33E6C145" w14:textId="77777777" w:rsidR="000959A2" w:rsidRPr="00155B02" w:rsidRDefault="000959A2">
      <w:pPr>
        <w:rPr>
          <w:rFonts w:ascii="Times New Roman" w:hAnsi="Times New Roman" w:cs="Times New Roman"/>
          <w:lang w:val="en-GB"/>
        </w:rPr>
        <w:sectPr w:rsidR="000959A2" w:rsidRPr="00155B02" w:rsidSect="00BC7D6E">
          <w:headerReference w:type="default" r:id="rId294"/>
          <w:footerReference w:type="even" r:id="rId295"/>
          <w:footerReference w:type="default" r:id="rId296"/>
          <w:headerReference w:type="first" r:id="rId297"/>
          <w:footerReference w:type="first" r:id="rId298"/>
          <w:pgSz w:w="11906" w:h="16838"/>
          <w:pgMar w:top="1417" w:right="1417" w:bottom="1134" w:left="1417" w:header="708" w:footer="708" w:gutter="0"/>
          <w:cols w:space="708"/>
          <w:docGrid w:linePitch="360"/>
        </w:sectPr>
      </w:pPr>
    </w:p>
    <w:p w14:paraId="36913A20" w14:textId="77777777" w:rsidR="000959A2" w:rsidRPr="00155B02" w:rsidRDefault="000959A2" w:rsidP="00BC7D6E">
      <w:pPr>
        <w:pStyle w:val="berschrift1"/>
      </w:pPr>
      <w:bookmarkStart w:id="1546" w:name="_Toc399422041"/>
      <w:r w:rsidRPr="00155B02">
        <w:lastRenderedPageBreak/>
        <w:t>Appendix D: Shortcut Overview</w:t>
      </w:r>
      <w:bookmarkEnd w:id="1473"/>
      <w:bookmarkEnd w:id="1474"/>
      <w:bookmarkEnd w:id="1546"/>
    </w:p>
    <w:p w14:paraId="7C6FB117" w14:textId="77777777" w:rsidR="000959A2" w:rsidRPr="00155B02" w:rsidRDefault="000959A2">
      <w:pPr>
        <w:rPr>
          <w:rFonts w:ascii="Times New Roman" w:hAnsi="Times New Roman" w:cs="Times New Roman"/>
          <w:lang w:val="en-GB"/>
        </w:rPr>
      </w:pPr>
    </w:p>
    <w:p w14:paraId="63E9CCE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Note to Macintosh users: </w:t>
      </w:r>
      <w:r w:rsidRPr="00155B02">
        <w:rPr>
          <w:rFonts w:ascii="Times New Roman" w:hAnsi="Times New Roman" w:cs="Times New Roman"/>
          <w:lang w:val="en-GB"/>
        </w:rPr>
        <w:tab/>
        <w:t xml:space="preserve">For most shortcuts, </w:t>
      </w:r>
      <w:r w:rsidRPr="00155B02">
        <w:rPr>
          <w:rStyle w:val="Taste"/>
          <w:rFonts w:cs="Times New Roman"/>
        </w:rPr>
        <w:t>ctrl</w:t>
      </w:r>
      <w:r w:rsidRPr="00155B02">
        <w:rPr>
          <w:rFonts w:ascii="Times New Roman" w:hAnsi="Times New Roman" w:cs="Times New Roman"/>
          <w:lang w:val="en-GB"/>
        </w:rPr>
        <w:t xml:space="preserve"> corresponds to </w:t>
      </w:r>
      <w:r w:rsidRPr="00155B02">
        <w:rPr>
          <w:rFonts w:ascii="Cambria Math" w:eastAsia="Arial Unicode MS" w:hAnsi="Cambria Math" w:cs="Cambria Math"/>
          <w:b/>
          <w:lang w:val="en-GB"/>
        </w:rPr>
        <w:t>⌘</w:t>
      </w:r>
      <w:r w:rsidRPr="00155B02">
        <w:rPr>
          <w:rFonts w:ascii="Times New Roman" w:hAnsi="Times New Roman" w:cs="Times New Roman"/>
          <w:lang w:val="en-GB"/>
        </w:rPr>
        <w:t>.</w:t>
      </w:r>
    </w:p>
    <w:p w14:paraId="1B664BA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Note to german users: </w:t>
      </w:r>
      <w:r w:rsidRPr="00155B02">
        <w:rPr>
          <w:rFonts w:ascii="Times New Roman" w:hAnsi="Times New Roman" w:cs="Times New Roman"/>
          <w:lang w:val="en-GB"/>
        </w:rPr>
        <w:tab/>
      </w:r>
      <w:r w:rsidRPr="00155B02">
        <w:rPr>
          <w:rFonts w:ascii="Times New Roman" w:hAnsi="Times New Roman" w:cs="Times New Roman"/>
          <w:lang w:val="en-GB"/>
        </w:rPr>
        <w:tab/>
        <w:t xml:space="preserve">On the German keyboard </w:t>
      </w:r>
      <w:r w:rsidRPr="00155B02">
        <w:rPr>
          <w:rStyle w:val="Taste"/>
          <w:rFonts w:cs="Times New Roman"/>
        </w:rPr>
        <w:t>strg</w:t>
      </w:r>
      <w:r w:rsidRPr="00155B02">
        <w:rPr>
          <w:rFonts w:ascii="Times New Roman" w:hAnsi="Times New Roman" w:cs="Times New Roman"/>
          <w:lang w:val="en-GB"/>
        </w:rPr>
        <w:t xml:space="preserve"> is equivalent to </w:t>
      </w:r>
      <w:r w:rsidRPr="00155B02">
        <w:rPr>
          <w:rStyle w:val="Taste"/>
          <w:rFonts w:cs="Times New Roman"/>
        </w:rPr>
        <w:t>ctrl</w:t>
      </w:r>
      <w:r w:rsidRPr="00155B02">
        <w:rPr>
          <w:rFonts w:ascii="Times New Roman" w:hAnsi="Times New Roman" w:cs="Times New Roman"/>
          <w:lang w:val="en-GB"/>
        </w:rPr>
        <w:t xml:space="preserve"> .</w:t>
      </w:r>
    </w:p>
    <w:p w14:paraId="3E72078F"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3167"/>
        <w:gridCol w:w="1438"/>
        <w:gridCol w:w="4606"/>
      </w:tblGrid>
      <w:tr w:rsidR="000959A2" w:rsidRPr="00155B02" w14:paraId="7EBE4B53"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3798DF61" w14:textId="77777777" w:rsidR="000959A2" w:rsidRPr="00155B02" w:rsidRDefault="000959A2">
            <w:pPr>
              <w:rPr>
                <w:rFonts w:ascii="Times New Roman" w:hAnsi="Times New Roman" w:cs="Times New Roman"/>
                <w:b/>
                <w:lang w:val="en-GB"/>
              </w:rPr>
            </w:pPr>
            <w:commentRangeStart w:id="1547"/>
            <w:r w:rsidRPr="00155B02">
              <w:rPr>
                <w:rFonts w:ascii="Times New Roman" w:hAnsi="Times New Roman" w:cs="Times New Roman"/>
                <w:b/>
                <w:lang w:val="en-GB"/>
              </w:rPr>
              <w:t>1. Audio / Video Player</w:t>
            </w:r>
            <w:commentRangeEnd w:id="1547"/>
            <w:r w:rsidRPr="00155B02">
              <w:rPr>
                <w:rStyle w:val="Kommentarzeichen"/>
                <w:rFonts w:ascii="Times New Roman" w:hAnsi="Times New Roman" w:cs="Times New Roman"/>
                <w:lang w:val="en-GB"/>
              </w:rPr>
              <w:commentReference w:id="1547"/>
            </w:r>
          </w:p>
        </w:tc>
      </w:tr>
      <w:tr w:rsidR="000959A2" w:rsidRPr="00155B02" w14:paraId="08B7E17A" w14:textId="77777777">
        <w:trPr>
          <w:trHeight w:val="397"/>
        </w:trPr>
        <w:tc>
          <w:tcPr>
            <w:tcW w:w="3167" w:type="dxa"/>
            <w:tcBorders>
              <w:top w:val="single" w:sz="4" w:space="0" w:color="000000"/>
            </w:tcBorders>
            <w:shd w:val="clear" w:color="auto" w:fill="auto"/>
          </w:tcPr>
          <w:p w14:paraId="655CAD1B"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space</w:t>
            </w:r>
          </w:p>
        </w:tc>
        <w:tc>
          <w:tcPr>
            <w:tcW w:w="6044" w:type="dxa"/>
            <w:gridSpan w:val="2"/>
            <w:tcBorders>
              <w:top w:val="single" w:sz="4" w:space="0" w:color="000000"/>
            </w:tcBorders>
            <w:shd w:val="clear" w:color="auto" w:fill="auto"/>
          </w:tcPr>
          <w:p w14:paraId="2F69CBB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 selection</w:t>
            </w:r>
          </w:p>
        </w:tc>
      </w:tr>
      <w:tr w:rsidR="000959A2" w:rsidRPr="00D84B31" w14:paraId="1A70206E" w14:textId="77777777">
        <w:trPr>
          <w:trHeight w:val="397"/>
        </w:trPr>
        <w:tc>
          <w:tcPr>
            <w:tcW w:w="3167" w:type="dxa"/>
            <w:shd w:val="clear" w:color="auto" w:fill="auto"/>
          </w:tcPr>
          <w:p w14:paraId="1151C430"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space</w:t>
            </w:r>
          </w:p>
        </w:tc>
        <w:tc>
          <w:tcPr>
            <w:tcW w:w="6044" w:type="dxa"/>
            <w:gridSpan w:val="2"/>
            <w:shd w:val="clear" w:color="auto" w:fill="auto"/>
          </w:tcPr>
          <w:p w14:paraId="08E0282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 last second of selection</w:t>
            </w:r>
          </w:p>
        </w:tc>
      </w:tr>
      <w:tr w:rsidR="000959A2" w:rsidRPr="00155B02" w14:paraId="4D1993A4" w14:textId="77777777">
        <w:trPr>
          <w:trHeight w:val="397"/>
        </w:trPr>
        <w:tc>
          <w:tcPr>
            <w:tcW w:w="3167" w:type="dxa"/>
            <w:shd w:val="clear" w:color="auto" w:fill="auto"/>
          </w:tcPr>
          <w:p w14:paraId="5A98D667"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F4</w:t>
            </w:r>
          </w:p>
        </w:tc>
        <w:tc>
          <w:tcPr>
            <w:tcW w:w="6044" w:type="dxa"/>
            <w:gridSpan w:val="2"/>
            <w:shd w:val="clear" w:color="auto" w:fill="auto"/>
          </w:tcPr>
          <w:p w14:paraId="3466215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w:t>
            </w:r>
          </w:p>
        </w:tc>
      </w:tr>
      <w:tr w:rsidR="000959A2" w:rsidRPr="00155B02" w14:paraId="30708DFE" w14:textId="77777777">
        <w:trPr>
          <w:trHeight w:val="397"/>
        </w:trPr>
        <w:tc>
          <w:tcPr>
            <w:tcW w:w="3167" w:type="dxa"/>
            <w:shd w:val="clear" w:color="auto" w:fill="auto"/>
          </w:tcPr>
          <w:p w14:paraId="6941EBA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F5</w:t>
            </w:r>
          </w:p>
        </w:tc>
        <w:tc>
          <w:tcPr>
            <w:tcW w:w="6044" w:type="dxa"/>
            <w:gridSpan w:val="2"/>
            <w:shd w:val="clear" w:color="auto" w:fill="auto"/>
          </w:tcPr>
          <w:p w14:paraId="20F9F67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Pause</w:t>
            </w:r>
          </w:p>
        </w:tc>
      </w:tr>
      <w:tr w:rsidR="000959A2" w:rsidRPr="00155B02" w14:paraId="5EDB350F" w14:textId="77777777">
        <w:trPr>
          <w:trHeight w:val="397"/>
        </w:trPr>
        <w:tc>
          <w:tcPr>
            <w:tcW w:w="3167" w:type="dxa"/>
            <w:shd w:val="clear" w:color="auto" w:fill="auto"/>
          </w:tcPr>
          <w:p w14:paraId="6904188C"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F6</w:t>
            </w:r>
          </w:p>
        </w:tc>
        <w:tc>
          <w:tcPr>
            <w:tcW w:w="6044" w:type="dxa"/>
            <w:gridSpan w:val="2"/>
            <w:shd w:val="clear" w:color="auto" w:fill="auto"/>
          </w:tcPr>
          <w:p w14:paraId="5D2E937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Stop</w:t>
            </w:r>
          </w:p>
        </w:tc>
      </w:tr>
      <w:tr w:rsidR="000959A2" w:rsidRPr="00155B02" w14:paraId="0A5F0559"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A8F6694"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2. Waveform display / selection</w:t>
            </w:r>
          </w:p>
        </w:tc>
      </w:tr>
      <w:tr w:rsidR="000959A2" w:rsidRPr="00D84B31" w14:paraId="76EC12CD" w14:textId="77777777">
        <w:trPr>
          <w:trHeight w:val="397"/>
        </w:trPr>
        <w:tc>
          <w:tcPr>
            <w:tcW w:w="3167" w:type="dxa"/>
            <w:shd w:val="clear" w:color="auto" w:fill="auto"/>
          </w:tcPr>
          <w:p w14:paraId="7A5CE90A" w14:textId="77777777" w:rsidR="000959A2" w:rsidRPr="00155B02" w:rsidRDefault="000959A2">
            <w:pPr>
              <w:rPr>
                <w:rFonts w:ascii="Times New Roman" w:hAnsi="Times New Roman" w:cs="Times New Roman"/>
                <w:smallCaps/>
                <w:lang w:val="en-GB"/>
              </w:rPr>
            </w:pPr>
            <w:r w:rsidRPr="00155B02">
              <w:rPr>
                <w:rFonts w:ascii="Times New Roman" w:hAnsi="Times New Roman" w:cs="Times New Roman"/>
                <w:lang w:val="en-GB"/>
              </w:rPr>
              <w:t xml:space="preserve"> </w:t>
            </w:r>
            <w:r w:rsidRPr="00155B02">
              <w:rPr>
                <w:rFonts w:ascii="Times New Roman" w:hAnsi="Times New Roman" w:cs="Times New Roman"/>
                <w:smallCaps/>
                <w:lang w:val="en-GB"/>
              </w:rPr>
              <w:t>mouse wheel</w:t>
            </w:r>
          </w:p>
        </w:tc>
        <w:tc>
          <w:tcPr>
            <w:tcW w:w="6044" w:type="dxa"/>
            <w:gridSpan w:val="2"/>
            <w:shd w:val="clear" w:color="auto" w:fill="auto"/>
          </w:tcPr>
          <w:p w14:paraId="5965304C"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left selection boundary (when near left boundary)</w:t>
            </w:r>
          </w:p>
          <w:p w14:paraId="19FAC3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right selection boundary (when near right boundary)</w:t>
            </w:r>
          </w:p>
          <w:p w14:paraId="442FC02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selection (when near selection centre)</w:t>
            </w:r>
          </w:p>
        </w:tc>
      </w:tr>
      <w:tr w:rsidR="000959A2" w:rsidRPr="00155B02" w14:paraId="4F3658C6" w14:textId="77777777">
        <w:trPr>
          <w:trHeight w:val="397"/>
        </w:trPr>
        <w:tc>
          <w:tcPr>
            <w:tcW w:w="3167" w:type="dxa"/>
            <w:shd w:val="clear" w:color="auto" w:fill="auto"/>
          </w:tcPr>
          <w:p w14:paraId="599A32DD" w14:textId="77777777" w:rsidR="000959A2" w:rsidRPr="00155B02" w:rsidRDefault="000959A2">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del w:id="1548" w:author="Moritz Lautenbach" w:date="2014-04-16T11:35:00Z">
              <w:r w:rsidRPr="00155B02" w:rsidDel="009F4496">
                <w:rPr>
                  <w:rStyle w:val="Taste"/>
                  <w:rFonts w:cs="Times New Roman"/>
                  <w:sz w:val="20"/>
                  <w:szCs w:val="20"/>
                </w:rPr>
                <w:delText></w:delText>
              </w:r>
            </w:del>
            <w:ins w:id="1549" w:author="Moritz Lautenbach" w:date="2014-04-16T11:35:00Z">
              <w:r w:rsidRPr="00155B02">
                <w:rPr>
                  <w:rStyle w:val="Taste"/>
                  <w:rFonts w:cs="Times New Roman"/>
                  <w:sz w:val="20"/>
                  <w:szCs w:val="20"/>
                </w:rPr>
                <w:t xml:space="preserve"> </w:t>
              </w:r>
              <w:r w:rsidRPr="00155B02">
                <w:rPr>
                  <w:rStyle w:val="Taste"/>
                  <w:rFonts w:cs="Times New Roman"/>
                  <w:sz w:val="20"/>
                  <w:szCs w:val="20"/>
                </w:rPr>
                <w:sym w:font="Wingdings" w:char="F0DF"/>
              </w:r>
              <w:r w:rsidRPr="00155B02">
                <w:rPr>
                  <w:rStyle w:val="Taste"/>
                  <w:rFonts w:cs="Times New Roman"/>
                  <w:sz w:val="20"/>
                  <w:szCs w:val="20"/>
                </w:rPr>
                <w:t xml:space="preserve"> </w:t>
              </w:r>
            </w:ins>
          </w:p>
        </w:tc>
        <w:tc>
          <w:tcPr>
            <w:tcW w:w="6044" w:type="dxa"/>
            <w:gridSpan w:val="2"/>
            <w:shd w:val="clear" w:color="auto" w:fill="auto"/>
          </w:tcPr>
          <w:p w14:paraId="0B9E33D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Decrease selection start</w:t>
            </w:r>
          </w:p>
        </w:tc>
      </w:tr>
      <w:tr w:rsidR="000959A2" w:rsidRPr="00155B02" w14:paraId="2C6F95E8" w14:textId="77777777">
        <w:trPr>
          <w:trHeight w:val="397"/>
        </w:trPr>
        <w:tc>
          <w:tcPr>
            <w:tcW w:w="3167" w:type="dxa"/>
            <w:shd w:val="clear" w:color="auto" w:fill="auto"/>
          </w:tcPr>
          <w:p w14:paraId="72F89631"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del w:id="1550" w:author="Moritz Lautenbach" w:date="2014-04-16T11:35:00Z">
              <w:r w:rsidRPr="00155B02" w:rsidDel="009F4496">
                <w:rPr>
                  <w:rStyle w:val="Taste"/>
                  <w:rFonts w:cs="Times New Roman"/>
                  <w:sz w:val="20"/>
                  <w:szCs w:val="20"/>
                </w:rPr>
                <w:delText></w:delText>
              </w:r>
            </w:del>
            <w:ins w:id="1551" w:author="Moritz Lautenbach" w:date="2014-04-16T11:35:00Z">
              <w:r w:rsidRPr="00155B02">
                <w:rPr>
                  <w:rStyle w:val="Taste"/>
                  <w:rFonts w:cs="Times New Roman"/>
                  <w:sz w:val="20"/>
                  <w:szCs w:val="20"/>
                </w:rPr>
                <w:t xml:space="preserve"> </w:t>
              </w:r>
              <w:r w:rsidRPr="00155B02">
                <w:rPr>
                  <w:rStyle w:val="Taste"/>
                  <w:rFonts w:cs="Times New Roman"/>
                  <w:sz w:val="20"/>
                  <w:szCs w:val="20"/>
                </w:rPr>
                <w:sym w:font="Wingdings" w:char="F0E0"/>
              </w:r>
            </w:ins>
          </w:p>
        </w:tc>
        <w:tc>
          <w:tcPr>
            <w:tcW w:w="6044" w:type="dxa"/>
            <w:gridSpan w:val="2"/>
            <w:shd w:val="clear" w:color="auto" w:fill="auto"/>
          </w:tcPr>
          <w:p w14:paraId="45A6D61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Increase selection start</w:t>
            </w:r>
          </w:p>
        </w:tc>
      </w:tr>
      <w:tr w:rsidR="000959A2" w:rsidRPr="00155B02" w14:paraId="7CE443E1" w14:textId="77777777">
        <w:trPr>
          <w:trHeight w:val="397"/>
        </w:trPr>
        <w:tc>
          <w:tcPr>
            <w:tcW w:w="3167" w:type="dxa"/>
            <w:shd w:val="clear" w:color="auto" w:fill="auto"/>
          </w:tcPr>
          <w:p w14:paraId="4FD6BA8D"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del w:id="1552" w:author="Moritz Lautenbach" w:date="2014-04-16T11:35:00Z">
              <w:r w:rsidRPr="00155B02" w:rsidDel="009F4496">
                <w:rPr>
                  <w:rStyle w:val="Taste"/>
                  <w:rFonts w:cs="Times New Roman"/>
                  <w:sz w:val="20"/>
                  <w:szCs w:val="20"/>
                </w:rPr>
                <w:delText></w:delText>
              </w:r>
            </w:del>
            <w:ins w:id="1553" w:author="Moritz Lautenbach" w:date="2014-04-16T11:35:00Z">
              <w:r w:rsidRPr="00155B02">
                <w:rPr>
                  <w:rStyle w:val="Taste"/>
                  <w:rFonts w:cs="Times New Roman"/>
                  <w:sz w:val="20"/>
                  <w:szCs w:val="20"/>
                </w:rPr>
                <w:t xml:space="preserve"> </w:t>
              </w:r>
            </w:ins>
            <w:ins w:id="1554" w:author="Moritz Lautenbach" w:date="2014-04-16T11:36:00Z">
              <w:r w:rsidRPr="00155B02">
                <w:rPr>
                  <w:rStyle w:val="Taste"/>
                  <w:rFonts w:cs="Times New Roman"/>
                  <w:sz w:val="20"/>
                  <w:szCs w:val="20"/>
                </w:rPr>
                <w:sym w:font="Wingdings" w:char="F0DF"/>
              </w:r>
            </w:ins>
          </w:p>
        </w:tc>
        <w:tc>
          <w:tcPr>
            <w:tcW w:w="6044" w:type="dxa"/>
            <w:gridSpan w:val="2"/>
            <w:shd w:val="clear" w:color="auto" w:fill="auto"/>
          </w:tcPr>
          <w:p w14:paraId="7BBF81D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Decrease selection end</w:t>
            </w:r>
          </w:p>
        </w:tc>
      </w:tr>
      <w:tr w:rsidR="000959A2" w:rsidRPr="00155B02" w14:paraId="013C9749" w14:textId="77777777">
        <w:trPr>
          <w:trHeight w:val="397"/>
        </w:trPr>
        <w:tc>
          <w:tcPr>
            <w:tcW w:w="3167" w:type="dxa"/>
            <w:shd w:val="clear" w:color="auto" w:fill="auto"/>
          </w:tcPr>
          <w:p w14:paraId="5C0D12D6"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del w:id="1555" w:author="Moritz Lautenbach" w:date="2014-04-16T11:36:00Z">
              <w:r w:rsidRPr="00155B02" w:rsidDel="009F4496">
                <w:rPr>
                  <w:rStyle w:val="Taste"/>
                  <w:rFonts w:cs="Times New Roman"/>
                  <w:sz w:val="20"/>
                  <w:szCs w:val="20"/>
                </w:rPr>
                <w:delText></w:delText>
              </w:r>
            </w:del>
            <w:ins w:id="1556" w:author="Moritz Lautenbach" w:date="2014-04-16T11:36:00Z">
              <w:r w:rsidRPr="00155B02">
                <w:rPr>
                  <w:rStyle w:val="Taste"/>
                  <w:rFonts w:cs="Times New Roman"/>
                  <w:sz w:val="20"/>
                  <w:szCs w:val="20"/>
                </w:rPr>
                <w:t xml:space="preserve"> </w:t>
              </w:r>
              <w:r w:rsidRPr="00155B02">
                <w:rPr>
                  <w:rStyle w:val="Taste"/>
                  <w:rFonts w:cs="Times New Roman"/>
                  <w:sz w:val="20"/>
                  <w:szCs w:val="20"/>
                </w:rPr>
                <w:sym w:font="Wingdings" w:char="F0E0"/>
              </w:r>
            </w:ins>
          </w:p>
        </w:tc>
        <w:tc>
          <w:tcPr>
            <w:tcW w:w="6044" w:type="dxa"/>
            <w:gridSpan w:val="2"/>
            <w:shd w:val="clear" w:color="auto" w:fill="auto"/>
          </w:tcPr>
          <w:p w14:paraId="7C987E9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Increase selection end</w:t>
            </w:r>
          </w:p>
        </w:tc>
      </w:tr>
      <w:tr w:rsidR="000959A2" w:rsidRPr="00155B02" w14:paraId="1D2D13E8" w14:textId="77777777">
        <w:trPr>
          <w:trHeight w:val="397"/>
        </w:trPr>
        <w:tc>
          <w:tcPr>
            <w:tcW w:w="3167" w:type="dxa"/>
            <w:shd w:val="clear" w:color="auto" w:fill="auto"/>
          </w:tcPr>
          <w:p w14:paraId="0C8482E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s</w:t>
            </w:r>
          </w:p>
        </w:tc>
        <w:tc>
          <w:tcPr>
            <w:tcW w:w="6044" w:type="dxa"/>
            <w:gridSpan w:val="2"/>
            <w:shd w:val="clear" w:color="auto" w:fill="auto"/>
          </w:tcPr>
          <w:p w14:paraId="529E479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selection</w:t>
            </w:r>
          </w:p>
        </w:tc>
      </w:tr>
      <w:tr w:rsidR="000959A2" w:rsidRPr="00155B02" w14:paraId="77C5AE48" w14:textId="77777777">
        <w:trPr>
          <w:trHeight w:val="397"/>
        </w:trPr>
        <w:tc>
          <w:tcPr>
            <w:tcW w:w="3167" w:type="dxa"/>
            <w:shd w:val="clear" w:color="auto" w:fill="auto"/>
          </w:tcPr>
          <w:p w14:paraId="6561754F" w14:textId="77777777" w:rsidR="000959A2" w:rsidRPr="00155B02" w:rsidRDefault="000959A2">
            <w:pPr>
              <w:rPr>
                <w:rFonts w:ascii="Times New Roman" w:hAnsi="Times New Roman" w:cs="Times New Roman"/>
                <w:smallCaps/>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Fonts w:ascii="Times New Roman" w:hAnsi="Times New Roman" w:cs="Times New Roman"/>
                <w:smallCaps/>
                <w:lang w:val="en-GB"/>
              </w:rPr>
              <w:t>mouse wheel</w:t>
            </w:r>
          </w:p>
        </w:tc>
        <w:tc>
          <w:tcPr>
            <w:tcW w:w="6044" w:type="dxa"/>
            <w:gridSpan w:val="2"/>
            <w:shd w:val="clear" w:color="auto" w:fill="auto"/>
          </w:tcPr>
          <w:p w14:paraId="66DE433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Zoom waveform in/out</w:t>
            </w:r>
          </w:p>
        </w:tc>
      </w:tr>
      <w:tr w:rsidR="000959A2" w:rsidRPr="00155B02" w14:paraId="0432B165" w14:textId="77777777">
        <w:trPr>
          <w:trHeight w:val="397"/>
        </w:trPr>
        <w:tc>
          <w:tcPr>
            <w:tcW w:w="3167" w:type="dxa"/>
            <w:shd w:val="clear" w:color="auto" w:fill="auto"/>
          </w:tcPr>
          <w:p w14:paraId="75BBF26B" w14:textId="77777777" w:rsidR="000959A2" w:rsidRPr="00155B02" w:rsidRDefault="000959A2">
            <w:pPr>
              <w:rPr>
                <w:rFonts w:ascii="Times New Roman" w:hAnsi="Times New Roman" w:cs="Times New Roman"/>
                <w:smallCaps/>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Fonts w:ascii="Times New Roman" w:hAnsi="Times New Roman" w:cs="Times New Roman"/>
                <w:smallCaps/>
                <w:lang w:val="en-GB"/>
              </w:rPr>
              <w:t>mouse wheel</w:t>
            </w:r>
          </w:p>
        </w:tc>
        <w:tc>
          <w:tcPr>
            <w:tcW w:w="6044" w:type="dxa"/>
            <w:gridSpan w:val="2"/>
            <w:shd w:val="clear" w:color="auto" w:fill="auto"/>
          </w:tcPr>
          <w:p w14:paraId="464FF33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Vertical zoom for waveform</w:t>
            </w:r>
          </w:p>
        </w:tc>
      </w:tr>
      <w:tr w:rsidR="000959A2" w:rsidRPr="00155B02" w14:paraId="5D2BDD44"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27CC2172"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3. File menu</w:t>
            </w:r>
          </w:p>
        </w:tc>
      </w:tr>
      <w:tr w:rsidR="000959A2" w:rsidRPr="00155B02" w14:paraId="2A8FF865" w14:textId="77777777">
        <w:trPr>
          <w:trHeight w:val="397"/>
        </w:trPr>
        <w:tc>
          <w:tcPr>
            <w:tcW w:w="3167" w:type="dxa"/>
            <w:shd w:val="clear" w:color="auto" w:fill="auto"/>
          </w:tcPr>
          <w:p w14:paraId="76D46526"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n</w:t>
            </w:r>
          </w:p>
        </w:tc>
        <w:tc>
          <w:tcPr>
            <w:tcW w:w="6044" w:type="dxa"/>
            <w:gridSpan w:val="2"/>
            <w:shd w:val="clear" w:color="auto" w:fill="auto"/>
          </w:tcPr>
          <w:p w14:paraId="4D394EC7"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New transcription...</w:t>
            </w:r>
          </w:p>
        </w:tc>
      </w:tr>
      <w:tr w:rsidR="000959A2" w:rsidRPr="00155B02" w14:paraId="59ED1BFA" w14:textId="77777777">
        <w:trPr>
          <w:trHeight w:val="397"/>
        </w:trPr>
        <w:tc>
          <w:tcPr>
            <w:tcW w:w="3167" w:type="dxa"/>
            <w:shd w:val="clear" w:color="auto" w:fill="auto"/>
          </w:tcPr>
          <w:p w14:paraId="7038F4D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o</w:t>
            </w:r>
          </w:p>
        </w:tc>
        <w:tc>
          <w:tcPr>
            <w:tcW w:w="6044" w:type="dxa"/>
            <w:gridSpan w:val="2"/>
            <w:shd w:val="clear" w:color="auto" w:fill="auto"/>
          </w:tcPr>
          <w:p w14:paraId="54158DC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Open transcription...</w:t>
            </w:r>
          </w:p>
        </w:tc>
      </w:tr>
      <w:tr w:rsidR="000959A2" w:rsidRPr="00155B02" w14:paraId="0C0B99C5" w14:textId="77777777">
        <w:trPr>
          <w:trHeight w:val="397"/>
        </w:trPr>
        <w:tc>
          <w:tcPr>
            <w:tcW w:w="3167" w:type="dxa"/>
            <w:shd w:val="clear" w:color="auto" w:fill="auto"/>
          </w:tcPr>
          <w:p w14:paraId="78573C5B"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w:t>
            </w:r>
          </w:p>
        </w:tc>
        <w:tc>
          <w:tcPr>
            <w:tcW w:w="6044" w:type="dxa"/>
            <w:gridSpan w:val="2"/>
            <w:shd w:val="clear" w:color="auto" w:fill="auto"/>
          </w:tcPr>
          <w:p w14:paraId="45B3568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Save transcription...</w:t>
            </w:r>
          </w:p>
        </w:tc>
      </w:tr>
      <w:tr w:rsidR="000959A2" w:rsidRPr="00155B02" w14:paraId="036CC9D6" w14:textId="77777777">
        <w:trPr>
          <w:trHeight w:val="397"/>
        </w:trPr>
        <w:tc>
          <w:tcPr>
            <w:tcW w:w="3167" w:type="dxa"/>
            <w:shd w:val="clear" w:color="auto" w:fill="auto"/>
          </w:tcPr>
          <w:p w14:paraId="3416BF6F"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p</w:t>
            </w:r>
          </w:p>
        </w:tc>
        <w:tc>
          <w:tcPr>
            <w:tcW w:w="6044" w:type="dxa"/>
            <w:gridSpan w:val="2"/>
            <w:shd w:val="clear" w:color="auto" w:fill="auto"/>
          </w:tcPr>
          <w:p w14:paraId="67BAC6E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Print transcription...</w:t>
            </w:r>
          </w:p>
        </w:tc>
      </w:tr>
      <w:tr w:rsidR="000959A2" w:rsidRPr="00155B02" w14:paraId="1634E5BA"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7F87C246" w14:textId="77777777" w:rsidR="000959A2" w:rsidRPr="00155B02" w:rsidRDefault="000959A2">
            <w:pPr>
              <w:keepNext/>
              <w:rPr>
                <w:rFonts w:ascii="Times New Roman" w:hAnsi="Times New Roman" w:cs="Times New Roman"/>
                <w:b/>
                <w:lang w:val="en-GB"/>
              </w:rPr>
            </w:pPr>
            <w:r w:rsidRPr="00155B02">
              <w:rPr>
                <w:rFonts w:ascii="Times New Roman" w:hAnsi="Times New Roman" w:cs="Times New Roman"/>
                <w:b/>
                <w:lang w:val="en-GB"/>
              </w:rPr>
              <w:lastRenderedPageBreak/>
              <w:t>4. Edit menu</w:t>
            </w:r>
          </w:p>
        </w:tc>
      </w:tr>
      <w:tr w:rsidR="000959A2" w:rsidRPr="00155B02" w14:paraId="44F3C14E" w14:textId="77777777">
        <w:trPr>
          <w:trHeight w:val="397"/>
        </w:trPr>
        <w:tc>
          <w:tcPr>
            <w:tcW w:w="3167" w:type="dxa"/>
            <w:shd w:val="clear" w:color="auto" w:fill="auto"/>
          </w:tcPr>
          <w:p w14:paraId="065DD270"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z</w:t>
            </w:r>
          </w:p>
        </w:tc>
        <w:tc>
          <w:tcPr>
            <w:tcW w:w="6044" w:type="dxa"/>
            <w:gridSpan w:val="2"/>
            <w:shd w:val="clear" w:color="auto" w:fill="auto"/>
          </w:tcPr>
          <w:p w14:paraId="585EB93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Undo</w:t>
            </w:r>
          </w:p>
        </w:tc>
      </w:tr>
      <w:tr w:rsidR="000959A2" w:rsidRPr="00155B02" w14:paraId="36FD7227" w14:textId="77777777">
        <w:trPr>
          <w:trHeight w:val="397"/>
        </w:trPr>
        <w:tc>
          <w:tcPr>
            <w:tcW w:w="3167" w:type="dxa"/>
            <w:shd w:val="clear" w:color="auto" w:fill="auto"/>
          </w:tcPr>
          <w:p w14:paraId="564B96C4"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c</w:t>
            </w:r>
          </w:p>
        </w:tc>
        <w:tc>
          <w:tcPr>
            <w:tcW w:w="6044" w:type="dxa"/>
            <w:gridSpan w:val="2"/>
            <w:shd w:val="clear" w:color="auto" w:fill="auto"/>
          </w:tcPr>
          <w:p w14:paraId="2CE3B75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Copy</w:t>
            </w:r>
          </w:p>
        </w:tc>
      </w:tr>
      <w:tr w:rsidR="000959A2" w:rsidRPr="00155B02" w14:paraId="6E458927" w14:textId="77777777">
        <w:trPr>
          <w:trHeight w:val="397"/>
        </w:trPr>
        <w:tc>
          <w:tcPr>
            <w:tcW w:w="3167" w:type="dxa"/>
            <w:shd w:val="clear" w:color="auto" w:fill="auto"/>
          </w:tcPr>
          <w:p w14:paraId="34110B13"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v</w:t>
            </w:r>
          </w:p>
        </w:tc>
        <w:tc>
          <w:tcPr>
            <w:tcW w:w="6044" w:type="dxa"/>
            <w:gridSpan w:val="2"/>
            <w:shd w:val="clear" w:color="auto" w:fill="auto"/>
          </w:tcPr>
          <w:p w14:paraId="0CE2A7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Paste</w:t>
            </w:r>
          </w:p>
        </w:tc>
      </w:tr>
      <w:tr w:rsidR="000959A2" w:rsidRPr="00155B02" w14:paraId="42DF09D1" w14:textId="77777777">
        <w:trPr>
          <w:trHeight w:val="397"/>
        </w:trPr>
        <w:tc>
          <w:tcPr>
            <w:tcW w:w="3167" w:type="dxa"/>
            <w:shd w:val="clear" w:color="auto" w:fill="auto"/>
          </w:tcPr>
          <w:p w14:paraId="7CAB89D0"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x</w:t>
            </w:r>
          </w:p>
        </w:tc>
        <w:tc>
          <w:tcPr>
            <w:tcW w:w="6044" w:type="dxa"/>
            <w:gridSpan w:val="2"/>
            <w:shd w:val="clear" w:color="auto" w:fill="auto"/>
          </w:tcPr>
          <w:p w14:paraId="5BD2D91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Cut</w:t>
            </w:r>
          </w:p>
        </w:tc>
      </w:tr>
      <w:tr w:rsidR="000959A2" w:rsidRPr="00155B02" w14:paraId="25AC3251" w14:textId="77777777">
        <w:trPr>
          <w:trHeight w:val="397"/>
        </w:trPr>
        <w:tc>
          <w:tcPr>
            <w:tcW w:w="3167" w:type="dxa"/>
            <w:shd w:val="clear" w:color="auto" w:fill="auto"/>
          </w:tcPr>
          <w:p w14:paraId="01887531"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w:t>
            </w:r>
          </w:p>
        </w:tc>
        <w:tc>
          <w:tcPr>
            <w:tcW w:w="6044" w:type="dxa"/>
            <w:gridSpan w:val="2"/>
            <w:shd w:val="clear" w:color="auto" w:fill="auto"/>
          </w:tcPr>
          <w:p w14:paraId="6B04793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Search in events...</w:t>
            </w:r>
          </w:p>
        </w:tc>
      </w:tr>
      <w:tr w:rsidR="000959A2" w:rsidRPr="00155B02" w14:paraId="6AA16919" w14:textId="77777777">
        <w:trPr>
          <w:trHeight w:val="397"/>
        </w:trPr>
        <w:tc>
          <w:tcPr>
            <w:tcW w:w="3167" w:type="dxa"/>
            <w:shd w:val="clear" w:color="auto" w:fill="auto"/>
          </w:tcPr>
          <w:p w14:paraId="5A1316EE"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w:t>
            </w:r>
          </w:p>
        </w:tc>
        <w:tc>
          <w:tcPr>
            <w:tcW w:w="6044" w:type="dxa"/>
            <w:gridSpan w:val="2"/>
            <w:shd w:val="clear" w:color="auto" w:fill="auto"/>
          </w:tcPr>
          <w:p w14:paraId="2963899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Find next</w:t>
            </w:r>
          </w:p>
        </w:tc>
      </w:tr>
      <w:tr w:rsidR="000959A2" w:rsidRPr="00155B02" w14:paraId="1F10455B" w14:textId="77777777">
        <w:trPr>
          <w:trHeight w:val="397"/>
        </w:trPr>
        <w:tc>
          <w:tcPr>
            <w:tcW w:w="3167" w:type="dxa"/>
            <w:shd w:val="clear" w:color="auto" w:fill="auto"/>
          </w:tcPr>
          <w:p w14:paraId="4D49D3BA"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h</w:t>
            </w:r>
          </w:p>
        </w:tc>
        <w:tc>
          <w:tcPr>
            <w:tcW w:w="6044" w:type="dxa"/>
            <w:gridSpan w:val="2"/>
            <w:shd w:val="clear" w:color="auto" w:fill="auto"/>
          </w:tcPr>
          <w:p w14:paraId="244C52C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Replace in events...</w:t>
            </w:r>
          </w:p>
        </w:tc>
      </w:tr>
      <w:tr w:rsidR="000959A2" w:rsidRPr="00155B02" w14:paraId="60C02643" w14:textId="77777777">
        <w:trPr>
          <w:trHeight w:val="397"/>
        </w:trPr>
        <w:tc>
          <w:tcPr>
            <w:tcW w:w="3167" w:type="dxa"/>
            <w:shd w:val="clear" w:color="auto" w:fill="auto"/>
          </w:tcPr>
          <w:p w14:paraId="4E417C37"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g</w:t>
            </w:r>
          </w:p>
        </w:tc>
        <w:tc>
          <w:tcPr>
            <w:tcW w:w="6044" w:type="dxa"/>
            <w:gridSpan w:val="2"/>
            <w:shd w:val="clear" w:color="auto" w:fill="auto"/>
          </w:tcPr>
          <w:p w14:paraId="414720B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Go to...</w:t>
            </w:r>
          </w:p>
        </w:tc>
      </w:tr>
      <w:tr w:rsidR="000959A2" w:rsidRPr="00155B02" w14:paraId="0E4F8D05" w14:textId="77777777">
        <w:trPr>
          <w:trHeight w:val="397"/>
        </w:trPr>
        <w:tc>
          <w:tcPr>
            <w:tcW w:w="3167" w:type="dxa"/>
            <w:shd w:val="clear" w:color="auto" w:fill="auto"/>
          </w:tcPr>
          <w:p w14:paraId="4688C13D"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f</w:t>
            </w:r>
          </w:p>
        </w:tc>
        <w:tc>
          <w:tcPr>
            <w:tcW w:w="6044" w:type="dxa"/>
            <w:gridSpan w:val="2"/>
            <w:shd w:val="clear" w:color="auto" w:fill="auto"/>
          </w:tcPr>
          <w:p w14:paraId="076A266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EXAKT search...</w:t>
            </w:r>
          </w:p>
        </w:tc>
      </w:tr>
      <w:tr w:rsidR="000959A2" w:rsidRPr="00155B02" w14:paraId="16A7616C"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CE19F42" w14:textId="77777777" w:rsidR="000959A2" w:rsidRPr="00155B02" w:rsidRDefault="000959A2">
            <w:pPr>
              <w:keepNext/>
              <w:rPr>
                <w:rFonts w:ascii="Times New Roman" w:hAnsi="Times New Roman" w:cs="Times New Roman"/>
                <w:b/>
                <w:lang w:val="en-GB"/>
              </w:rPr>
            </w:pPr>
            <w:r w:rsidRPr="00155B02">
              <w:rPr>
                <w:rFonts w:ascii="Times New Roman" w:hAnsi="Times New Roman" w:cs="Times New Roman"/>
                <w:b/>
                <w:lang w:val="en-GB"/>
              </w:rPr>
              <w:t>5. Tier menu</w:t>
            </w:r>
          </w:p>
        </w:tc>
      </w:tr>
      <w:tr w:rsidR="000959A2" w:rsidRPr="00155B02" w14:paraId="3671C2B9" w14:textId="77777777">
        <w:trPr>
          <w:trHeight w:val="397"/>
        </w:trPr>
        <w:tc>
          <w:tcPr>
            <w:tcW w:w="3167" w:type="dxa"/>
            <w:shd w:val="clear" w:color="auto" w:fill="auto"/>
          </w:tcPr>
          <w:p w14:paraId="2E5139C9"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w:t>
            </w:r>
          </w:p>
        </w:tc>
        <w:tc>
          <w:tcPr>
            <w:tcW w:w="6044" w:type="dxa"/>
            <w:gridSpan w:val="2"/>
            <w:shd w:val="clear" w:color="auto" w:fill="auto"/>
          </w:tcPr>
          <w:p w14:paraId="7D22ADC8"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Add tier...</w:t>
            </w:r>
          </w:p>
        </w:tc>
      </w:tr>
      <w:tr w:rsidR="000959A2" w:rsidRPr="00155B02" w14:paraId="6EBD55D4" w14:textId="77777777">
        <w:trPr>
          <w:trHeight w:val="397"/>
        </w:trPr>
        <w:tc>
          <w:tcPr>
            <w:tcW w:w="3167" w:type="dxa"/>
            <w:shd w:val="clear" w:color="auto" w:fill="auto"/>
          </w:tcPr>
          <w:p w14:paraId="454810CB"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i</w:t>
            </w:r>
          </w:p>
        </w:tc>
        <w:tc>
          <w:tcPr>
            <w:tcW w:w="6044" w:type="dxa"/>
            <w:gridSpan w:val="2"/>
            <w:shd w:val="clear" w:color="auto" w:fill="auto"/>
          </w:tcPr>
          <w:p w14:paraId="78B91090"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Insert tier...</w:t>
            </w:r>
          </w:p>
        </w:tc>
      </w:tr>
      <w:tr w:rsidR="000959A2" w:rsidRPr="00155B02" w14:paraId="670F3445" w14:textId="77777777">
        <w:trPr>
          <w:trHeight w:val="397"/>
        </w:trPr>
        <w:tc>
          <w:tcPr>
            <w:tcW w:w="3167" w:type="dxa"/>
            <w:shd w:val="clear" w:color="auto" w:fill="auto"/>
          </w:tcPr>
          <w:p w14:paraId="7092870C" w14:textId="77777777" w:rsidR="000959A2" w:rsidRPr="00155B02" w:rsidRDefault="000959A2" w:rsidP="00E17DA5">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del w:id="1557" w:author="Moritz Lautenbach" w:date="2014-04-16T11:36:00Z">
              <w:r w:rsidRPr="00155B02" w:rsidDel="009F4496">
                <w:rPr>
                  <w:rStyle w:val="Taste"/>
                  <w:rFonts w:cs="Times New Roman"/>
                  <w:sz w:val="20"/>
                  <w:szCs w:val="20"/>
                </w:rPr>
                <w:delText></w:delText>
              </w:r>
            </w:del>
            <w:ins w:id="1558" w:author="Moritz Lautenbach" w:date="2014-04-16T11:36:00Z">
              <w:r w:rsidRPr="00155B02">
                <w:rPr>
                  <w:rStyle w:val="Taste"/>
                  <w:rFonts w:cs="Times New Roman"/>
                  <w:sz w:val="20"/>
                  <w:szCs w:val="20"/>
                </w:rPr>
                <w:t xml:space="preserve"> ↑</w:t>
              </w:r>
            </w:ins>
          </w:p>
        </w:tc>
        <w:tc>
          <w:tcPr>
            <w:tcW w:w="6044" w:type="dxa"/>
            <w:gridSpan w:val="2"/>
            <w:shd w:val="clear" w:color="auto" w:fill="auto"/>
          </w:tcPr>
          <w:p w14:paraId="4053B9E4"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Move tier upwards</w:t>
            </w:r>
          </w:p>
        </w:tc>
      </w:tr>
      <w:tr w:rsidR="000959A2" w:rsidRPr="00155B02" w14:paraId="5D016557" w14:textId="77777777">
        <w:trPr>
          <w:trHeight w:val="397"/>
        </w:trPr>
        <w:tc>
          <w:tcPr>
            <w:tcW w:w="3167" w:type="dxa"/>
            <w:shd w:val="clear" w:color="auto" w:fill="auto"/>
          </w:tcPr>
          <w:p w14:paraId="4D55301B"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h</w:t>
            </w:r>
          </w:p>
        </w:tc>
        <w:tc>
          <w:tcPr>
            <w:tcW w:w="6044" w:type="dxa"/>
            <w:gridSpan w:val="2"/>
            <w:shd w:val="clear" w:color="auto" w:fill="auto"/>
          </w:tcPr>
          <w:p w14:paraId="58234B02"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Hide tier</w:t>
            </w:r>
          </w:p>
        </w:tc>
      </w:tr>
      <w:tr w:rsidR="000959A2" w:rsidRPr="00155B02" w14:paraId="35451B0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9999DBD"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6. Event menu</w:t>
            </w:r>
          </w:p>
        </w:tc>
      </w:tr>
      <w:tr w:rsidR="000959A2" w:rsidRPr="00155B02" w14:paraId="7E98AF85" w14:textId="77777777">
        <w:trPr>
          <w:trHeight w:val="397"/>
        </w:trPr>
        <w:tc>
          <w:tcPr>
            <w:tcW w:w="3167" w:type="dxa"/>
            <w:shd w:val="clear" w:color="auto" w:fill="auto"/>
          </w:tcPr>
          <w:p w14:paraId="372B8ED3"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enter</w:t>
            </w:r>
          </w:p>
        </w:tc>
        <w:tc>
          <w:tcPr>
            <w:tcW w:w="6044" w:type="dxa"/>
            <w:gridSpan w:val="2"/>
            <w:shd w:val="clear" w:color="auto" w:fill="auto"/>
          </w:tcPr>
          <w:p w14:paraId="1D130AF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Event properties...</w:t>
            </w:r>
          </w:p>
        </w:tc>
      </w:tr>
      <w:tr w:rsidR="000959A2" w:rsidRPr="00155B02" w14:paraId="2EF60AF7" w14:textId="77777777">
        <w:trPr>
          <w:trHeight w:val="397"/>
        </w:trPr>
        <w:tc>
          <w:tcPr>
            <w:tcW w:w="3167" w:type="dxa"/>
            <w:shd w:val="clear" w:color="auto" w:fill="auto"/>
          </w:tcPr>
          <w:p w14:paraId="429282F1"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d</w:t>
            </w:r>
          </w:p>
        </w:tc>
        <w:tc>
          <w:tcPr>
            <w:tcW w:w="6044" w:type="dxa"/>
            <w:gridSpan w:val="2"/>
            <w:shd w:val="clear" w:color="auto" w:fill="auto"/>
          </w:tcPr>
          <w:p w14:paraId="09B63AA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Remove event</w:t>
            </w:r>
          </w:p>
        </w:tc>
      </w:tr>
      <w:tr w:rsidR="000959A2" w:rsidRPr="00D84B31" w14:paraId="505A2F18" w14:textId="77777777">
        <w:trPr>
          <w:trHeight w:val="397"/>
        </w:trPr>
        <w:tc>
          <w:tcPr>
            <w:tcW w:w="3167" w:type="dxa"/>
            <w:shd w:val="clear" w:color="auto" w:fill="auto"/>
          </w:tcPr>
          <w:p w14:paraId="300F72D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r</w:t>
            </w:r>
          </w:p>
        </w:tc>
        <w:tc>
          <w:tcPr>
            <w:tcW w:w="6044" w:type="dxa"/>
            <w:gridSpan w:val="2"/>
            <w:shd w:val="clear" w:color="auto" w:fill="auto"/>
          </w:tcPr>
          <w:p w14:paraId="5BB52BB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characters to the right</w:t>
            </w:r>
          </w:p>
        </w:tc>
      </w:tr>
      <w:tr w:rsidR="000959A2" w:rsidRPr="00D84B31" w14:paraId="70B7D912" w14:textId="77777777">
        <w:trPr>
          <w:trHeight w:val="397"/>
        </w:trPr>
        <w:tc>
          <w:tcPr>
            <w:tcW w:w="3167" w:type="dxa"/>
            <w:shd w:val="clear" w:color="auto" w:fill="auto"/>
          </w:tcPr>
          <w:p w14:paraId="2ECD86FC"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l</w:t>
            </w:r>
          </w:p>
        </w:tc>
        <w:tc>
          <w:tcPr>
            <w:tcW w:w="6044" w:type="dxa"/>
            <w:gridSpan w:val="2"/>
            <w:shd w:val="clear" w:color="auto" w:fill="auto"/>
          </w:tcPr>
          <w:p w14:paraId="1DC02E2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characters to the left</w:t>
            </w:r>
          </w:p>
        </w:tc>
      </w:tr>
      <w:tr w:rsidR="000959A2" w:rsidRPr="00155B02" w14:paraId="1581757D" w14:textId="77777777">
        <w:trPr>
          <w:trHeight w:val="397"/>
        </w:trPr>
        <w:tc>
          <w:tcPr>
            <w:tcW w:w="3167" w:type="dxa"/>
            <w:shd w:val="clear" w:color="auto" w:fill="auto"/>
          </w:tcPr>
          <w:p w14:paraId="580F833F"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1</w:t>
            </w:r>
          </w:p>
        </w:tc>
        <w:tc>
          <w:tcPr>
            <w:tcW w:w="6044" w:type="dxa"/>
            <w:gridSpan w:val="2"/>
            <w:shd w:val="clear" w:color="auto" w:fill="auto"/>
          </w:tcPr>
          <w:p w14:paraId="662ADD87"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Merge events</w:t>
            </w:r>
          </w:p>
        </w:tc>
      </w:tr>
      <w:tr w:rsidR="000959A2" w:rsidRPr="00155B02" w14:paraId="5B3950E2" w14:textId="77777777">
        <w:trPr>
          <w:trHeight w:val="397"/>
        </w:trPr>
        <w:tc>
          <w:tcPr>
            <w:tcW w:w="3167" w:type="dxa"/>
            <w:shd w:val="clear" w:color="auto" w:fill="auto"/>
          </w:tcPr>
          <w:p w14:paraId="2284F00A"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2</w:t>
            </w:r>
          </w:p>
        </w:tc>
        <w:tc>
          <w:tcPr>
            <w:tcW w:w="6044" w:type="dxa"/>
            <w:gridSpan w:val="2"/>
            <w:shd w:val="clear" w:color="auto" w:fill="auto"/>
          </w:tcPr>
          <w:p w14:paraId="60F968E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Split event</w:t>
            </w:r>
          </w:p>
        </w:tc>
      </w:tr>
      <w:tr w:rsidR="000959A2" w:rsidRPr="00155B02" w14:paraId="32AF43F9" w14:textId="77777777">
        <w:trPr>
          <w:trHeight w:val="397"/>
        </w:trPr>
        <w:tc>
          <w:tcPr>
            <w:tcW w:w="3167" w:type="dxa"/>
            <w:shd w:val="clear" w:color="auto" w:fill="auto"/>
          </w:tcPr>
          <w:p w14:paraId="40E0E371"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3</w:t>
            </w:r>
          </w:p>
        </w:tc>
        <w:tc>
          <w:tcPr>
            <w:tcW w:w="6044" w:type="dxa"/>
            <w:gridSpan w:val="2"/>
            <w:shd w:val="clear" w:color="auto" w:fill="auto"/>
          </w:tcPr>
          <w:p w14:paraId="0E822AC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Double split event</w:t>
            </w:r>
          </w:p>
        </w:tc>
      </w:tr>
      <w:tr w:rsidR="000959A2" w:rsidRPr="00D84B31" w14:paraId="61B1F5C8" w14:textId="77777777">
        <w:trPr>
          <w:trHeight w:val="397"/>
        </w:trPr>
        <w:tc>
          <w:tcPr>
            <w:tcW w:w="3167" w:type="dxa"/>
            <w:shd w:val="clear" w:color="auto" w:fill="auto"/>
          </w:tcPr>
          <w:p w14:paraId="08CF65BA"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177E41E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Extend event to the right</w:t>
            </w:r>
          </w:p>
        </w:tc>
      </w:tr>
      <w:tr w:rsidR="000959A2" w:rsidRPr="00D84B31" w14:paraId="03124ACD" w14:textId="77777777">
        <w:trPr>
          <w:trHeight w:val="397"/>
        </w:trPr>
        <w:tc>
          <w:tcPr>
            <w:tcW w:w="3167" w:type="dxa"/>
            <w:shd w:val="clear" w:color="auto" w:fill="auto"/>
          </w:tcPr>
          <w:p w14:paraId="032ED778"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370CD9F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Extend event to the left</w:t>
            </w:r>
          </w:p>
        </w:tc>
      </w:tr>
      <w:tr w:rsidR="000959A2" w:rsidRPr="00D84B31" w14:paraId="6DF5F30E" w14:textId="77777777">
        <w:trPr>
          <w:trHeight w:val="397"/>
        </w:trPr>
        <w:tc>
          <w:tcPr>
            <w:tcW w:w="3167" w:type="dxa"/>
            <w:shd w:val="clear" w:color="auto" w:fill="auto"/>
          </w:tcPr>
          <w:p w14:paraId="6FCC46D4"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0AC6213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Shrink event on the right</w:t>
            </w:r>
          </w:p>
        </w:tc>
      </w:tr>
      <w:tr w:rsidR="000959A2" w:rsidRPr="00D84B31" w14:paraId="2B79ED1C" w14:textId="77777777">
        <w:trPr>
          <w:trHeight w:val="397"/>
        </w:trPr>
        <w:tc>
          <w:tcPr>
            <w:tcW w:w="3167" w:type="dxa"/>
            <w:shd w:val="clear" w:color="auto" w:fill="auto"/>
          </w:tcPr>
          <w:p w14:paraId="0F7A4E62"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621DC77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Shrink event on the left</w:t>
            </w:r>
          </w:p>
        </w:tc>
      </w:tr>
      <w:tr w:rsidR="000959A2" w:rsidRPr="00D84B31" w14:paraId="3530FAE0" w14:textId="77777777">
        <w:trPr>
          <w:trHeight w:val="397"/>
        </w:trPr>
        <w:tc>
          <w:tcPr>
            <w:tcW w:w="3167" w:type="dxa"/>
            <w:shd w:val="clear" w:color="auto" w:fill="auto"/>
          </w:tcPr>
          <w:p w14:paraId="7F8A0C95"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6E119FE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event to the right</w:t>
            </w:r>
          </w:p>
        </w:tc>
      </w:tr>
      <w:tr w:rsidR="000959A2" w:rsidRPr="00D84B31" w14:paraId="0A85A32D" w14:textId="77777777">
        <w:trPr>
          <w:trHeight w:val="397"/>
        </w:trPr>
        <w:tc>
          <w:tcPr>
            <w:tcW w:w="3167" w:type="dxa"/>
            <w:shd w:val="clear" w:color="auto" w:fill="auto"/>
          </w:tcPr>
          <w:p w14:paraId="33152AA2" w14:textId="77777777" w:rsidR="000959A2" w:rsidRPr="00155B02" w:rsidRDefault="000959A2">
            <w:pPr>
              <w:rPr>
                <w:rStyle w:val="Taste"/>
                <w:rFonts w:cs="Times New Roman"/>
                <w:sz w:val="20"/>
                <w:szCs w:val="20"/>
              </w:rPr>
            </w:pPr>
            <w:commentRangeStart w:id="1559"/>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4E1158B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event to the left</w:t>
            </w:r>
            <w:commentRangeEnd w:id="1559"/>
            <w:r w:rsidRPr="00155B02">
              <w:rPr>
                <w:rStyle w:val="Kommentarzeichen"/>
                <w:rFonts w:ascii="Times New Roman" w:hAnsi="Times New Roman" w:cs="Times New Roman"/>
                <w:lang w:val="en-GB"/>
              </w:rPr>
              <w:commentReference w:id="1559"/>
            </w:r>
          </w:p>
        </w:tc>
      </w:tr>
      <w:tr w:rsidR="000959A2" w:rsidRPr="00155B02" w14:paraId="304B3420" w14:textId="77777777">
        <w:trPr>
          <w:trHeight w:val="397"/>
        </w:trPr>
        <w:tc>
          <w:tcPr>
            <w:tcW w:w="3167" w:type="dxa"/>
            <w:shd w:val="clear" w:color="auto" w:fill="auto"/>
          </w:tcPr>
          <w:p w14:paraId="43D1B363"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n</w:t>
            </w:r>
          </w:p>
        </w:tc>
        <w:tc>
          <w:tcPr>
            <w:tcW w:w="6044" w:type="dxa"/>
            <w:gridSpan w:val="2"/>
            <w:shd w:val="clear" w:color="auto" w:fill="auto"/>
          </w:tcPr>
          <w:p w14:paraId="5EDBC61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Find next event</w:t>
            </w:r>
          </w:p>
        </w:tc>
      </w:tr>
      <w:tr w:rsidR="000959A2" w:rsidRPr="00155B02" w14:paraId="4BE2A6F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501B8C50"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7. Format menu</w:t>
            </w:r>
          </w:p>
        </w:tc>
      </w:tr>
      <w:tr w:rsidR="000959A2" w:rsidRPr="00155B02" w14:paraId="295E61E0" w14:textId="77777777">
        <w:trPr>
          <w:trHeight w:val="397"/>
        </w:trPr>
        <w:tc>
          <w:tcPr>
            <w:tcW w:w="3167" w:type="dxa"/>
            <w:shd w:val="clear" w:color="auto" w:fill="auto"/>
          </w:tcPr>
          <w:p w14:paraId="512D0E27"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u</w:t>
            </w:r>
          </w:p>
        </w:tc>
        <w:tc>
          <w:tcPr>
            <w:tcW w:w="6044" w:type="dxa"/>
            <w:gridSpan w:val="2"/>
            <w:shd w:val="clear" w:color="auto" w:fill="auto"/>
          </w:tcPr>
          <w:p w14:paraId="4884CA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Underline</w:t>
            </w:r>
          </w:p>
        </w:tc>
      </w:tr>
    </w:tbl>
    <w:p w14:paraId="24DD8A9F" w14:textId="77777777" w:rsidR="000959A2" w:rsidRPr="00155B02" w:rsidRDefault="000959A2">
      <w:pPr>
        <w:rPr>
          <w:rFonts w:ascii="Times New Roman" w:hAnsi="Times New Roman" w:cs="Times New Roman"/>
          <w:lang w:val="en-GB"/>
        </w:rPr>
      </w:pPr>
    </w:p>
    <w:p w14:paraId="621BAABC" w14:textId="77777777" w:rsidR="000959A2" w:rsidRPr="00155B02" w:rsidRDefault="000959A2">
      <w:pPr>
        <w:rPr>
          <w:rFonts w:ascii="Times New Roman" w:hAnsi="Times New Roman" w:cs="Times New Roman"/>
          <w:lang w:val="en-GB"/>
        </w:rPr>
      </w:pPr>
    </w:p>
    <w:p w14:paraId="5A71D83F" w14:textId="77777777" w:rsidR="000959A2" w:rsidRPr="00155B02" w:rsidRDefault="000959A2">
      <w:pPr>
        <w:pStyle w:val="Kopfzeile"/>
        <w:rPr>
          <w:rFonts w:ascii="Times New Roman" w:hAnsi="Times New Roman"/>
          <w:lang w:val="en-GB"/>
        </w:rPr>
      </w:pPr>
    </w:p>
    <w:p w14:paraId="5C81BC95" w14:textId="77777777" w:rsidR="000959A2" w:rsidRPr="00155B02" w:rsidRDefault="000959A2">
      <w:pPr>
        <w:rPr>
          <w:rFonts w:ascii="Times New Roman" w:hAnsi="Times New Roman" w:cs="Times New Roman"/>
          <w:lang w:val="en-GB"/>
        </w:rPr>
        <w:sectPr w:rsidR="000959A2" w:rsidRPr="00155B02">
          <w:headerReference w:type="even" r:id="rId299"/>
          <w:headerReference w:type="default" r:id="rId300"/>
          <w:footerReference w:type="even" r:id="rId301"/>
          <w:footerReference w:type="default" r:id="rId302"/>
          <w:headerReference w:type="first" r:id="rId303"/>
          <w:footerReference w:type="first" r:id="rId304"/>
          <w:pgSz w:w="11906" w:h="16838"/>
          <w:pgMar w:top="1361" w:right="1134" w:bottom="907" w:left="1418" w:header="624" w:footer="720" w:gutter="0"/>
          <w:cols w:space="720"/>
          <w:docGrid w:linePitch="240" w:charSpace="40960"/>
        </w:sectPr>
      </w:pPr>
    </w:p>
    <w:p w14:paraId="782C75D8" w14:textId="77777777" w:rsidR="000959A2" w:rsidRPr="00155B02" w:rsidRDefault="000959A2" w:rsidP="00BC7D6E">
      <w:pPr>
        <w:pStyle w:val="berschrift1"/>
        <w:rPr>
          <w:rStyle w:val="Formatvorlageberschrift1Verdichtetdurch05ptCharChar"/>
          <w:rFonts w:ascii="Times New Roman" w:eastAsiaTheme="minorHAnsi" w:hAnsi="Times New Roman"/>
        </w:rPr>
      </w:pPr>
      <w:bookmarkStart w:id="1560" w:name="_Toc399422042"/>
      <w:r w:rsidRPr="00155B02">
        <w:lastRenderedPageBreak/>
        <w:t>Appendix E: </w:t>
      </w:r>
      <w:r w:rsidRPr="00155B02">
        <w:rPr>
          <w:rStyle w:val="Formatvorlageberschrift1Verdichtetdurch05ptCharChar"/>
          <w:rFonts w:ascii="Times New Roman" w:eastAsiaTheme="minorHAnsi" w:hAnsi="Times New Roman"/>
        </w:rPr>
        <w:t xml:space="preserve">SYNCHRONISATION OF AN EXMARALDA TRANSCRIPTION WITH A </w:t>
      </w:r>
      <w:commentRangeStart w:id="1561"/>
      <w:r w:rsidRPr="00155B02">
        <w:rPr>
          <w:rStyle w:val="Formatvorlageberschrift1Verdichtetdurch05ptCharChar"/>
          <w:rFonts w:ascii="Times New Roman" w:eastAsiaTheme="minorHAnsi" w:hAnsi="Times New Roman"/>
        </w:rPr>
        <w:t xml:space="preserve">DIGITALISED </w:t>
      </w:r>
      <w:commentRangeEnd w:id="1561"/>
      <w:r w:rsidRPr="00155B02">
        <w:rPr>
          <w:rStyle w:val="Kommentarzeichen"/>
          <w:b w:val="0"/>
          <w:bCs w:val="0"/>
          <w:caps w:val="0"/>
          <w:spacing w:val="0"/>
        </w:rPr>
        <w:commentReference w:id="1561"/>
      </w:r>
      <w:r w:rsidRPr="00155B02">
        <w:rPr>
          <w:rStyle w:val="Formatvorlageberschrift1Verdichtetdurch05ptCharChar"/>
          <w:rFonts w:ascii="Times New Roman" w:eastAsiaTheme="minorHAnsi" w:hAnsi="Times New Roman"/>
        </w:rPr>
        <w:t>AUDIO RECORDING IN PRAAT</w:t>
      </w:r>
      <w:bookmarkEnd w:id="1560"/>
    </w:p>
    <w:p w14:paraId="5CB1D7E1" w14:textId="77777777" w:rsidR="000959A2" w:rsidRPr="00155B02" w:rsidRDefault="000959A2">
      <w:pPr>
        <w:pStyle w:val="Standard-BlockCharCharChar"/>
        <w:rPr>
          <w:lang w:val="en-GB"/>
        </w:rPr>
      </w:pPr>
    </w:p>
    <w:p w14:paraId="2DB3A8AF" w14:textId="77777777" w:rsidR="000959A2" w:rsidRPr="00155B02" w:rsidRDefault="000959A2">
      <w:pPr>
        <w:pStyle w:val="berschrift2"/>
        <w:rPr>
          <w:lang w:val="en-GB"/>
        </w:rPr>
      </w:pPr>
      <w:bookmarkStart w:id="1562" w:name="_Toc399422043"/>
      <w:r w:rsidRPr="00155B02">
        <w:rPr>
          <w:lang w:val="en-GB"/>
        </w:rPr>
        <w:t>Preparation</w:t>
      </w:r>
      <w:bookmarkEnd w:id="1562"/>
    </w:p>
    <w:p w14:paraId="605B0229" w14:textId="77777777" w:rsidR="000959A2" w:rsidRPr="00155B02" w:rsidRDefault="000959A2">
      <w:pPr>
        <w:pStyle w:val="Nummerierung1"/>
        <w:tabs>
          <w:tab w:val="clear" w:pos="360"/>
        </w:tabs>
        <w:rPr>
          <w:lang w:val="en-GB"/>
        </w:rPr>
        <w:pPrChange w:id="1563" w:author="Moritz Lautenbach" w:date="2014-04-16T11:41:00Z">
          <w:pPr>
            <w:pStyle w:val="Nummerierung1"/>
          </w:pPr>
        </w:pPrChange>
      </w:pPr>
      <w:bookmarkStart w:id="1564" w:name="_Toc399422044"/>
      <w:ins w:id="1565" w:author="Moritz Lautenbach" w:date="2014-04-16T11:41:00Z">
        <w:r w:rsidRPr="00155B02">
          <w:rPr>
            <w:lang w:val="en-GB"/>
          </w:rPr>
          <w:t>1.</w:t>
        </w:r>
        <w:r w:rsidRPr="00155B02">
          <w:rPr>
            <w:lang w:val="en-GB"/>
          </w:rPr>
          <w:tab/>
        </w:r>
      </w:ins>
      <w:r w:rsidRPr="00155B02">
        <w:rPr>
          <w:lang w:val="en-GB"/>
        </w:rPr>
        <w:t xml:space="preserve">Copy the audio file to the hard drive (has to be either </w:t>
      </w:r>
      <w:ins w:id="1566" w:author="Moritz Lautenbach" w:date="2014-04-16T11:42:00Z">
        <w:r w:rsidRPr="00155B02">
          <w:rPr>
            <w:lang w:val="en-GB"/>
          </w:rPr>
          <w:t>.</w:t>
        </w:r>
      </w:ins>
      <w:r w:rsidRPr="00155B02">
        <w:rPr>
          <w:lang w:val="en-GB"/>
        </w:rPr>
        <w:t xml:space="preserve">aiff- or </w:t>
      </w:r>
      <w:ins w:id="1567" w:author="Moritz Lautenbach" w:date="2014-04-16T11:42:00Z">
        <w:r w:rsidRPr="00155B02">
          <w:rPr>
            <w:lang w:val="en-GB"/>
          </w:rPr>
          <w:t>.</w:t>
        </w:r>
      </w:ins>
      <w:r w:rsidRPr="00155B02">
        <w:rPr>
          <w:lang w:val="en-GB"/>
        </w:rPr>
        <w:t>wav-</w:t>
      </w:r>
      <w:ins w:id="1568" w:author="Moritz Lautenbach" w:date="2014-04-16T11:42:00Z">
        <w:r w:rsidRPr="00155B02">
          <w:rPr>
            <w:lang w:val="en-GB"/>
          </w:rPr>
          <w:t>Format</w:t>
        </w:r>
      </w:ins>
      <w:r w:rsidRPr="00155B02">
        <w:rPr>
          <w:lang w:val="en-GB"/>
        </w:rPr>
        <w:t>).</w:t>
      </w:r>
      <w:bookmarkEnd w:id="1564"/>
    </w:p>
    <w:p w14:paraId="1E6ECEC4" w14:textId="0495C9BC" w:rsidR="000959A2" w:rsidRPr="00155B02" w:rsidRDefault="000959A2">
      <w:pPr>
        <w:pStyle w:val="Nummerierung1"/>
        <w:tabs>
          <w:tab w:val="clear" w:pos="360"/>
        </w:tabs>
        <w:rPr>
          <w:lang w:val="en-GB"/>
        </w:rPr>
        <w:pPrChange w:id="1569" w:author="Moritz Lautenbach" w:date="2014-04-16T11:41:00Z">
          <w:pPr>
            <w:pStyle w:val="Nummerierung1"/>
          </w:pPr>
        </w:pPrChange>
      </w:pPr>
      <w:bookmarkStart w:id="1570" w:name="_Toc399422045"/>
      <w:ins w:id="1571" w:author="Moritz Lautenbach" w:date="2014-04-16T11:41:00Z">
        <w:r w:rsidRPr="00155B02">
          <w:rPr>
            <w:lang w:val="en-GB"/>
          </w:rPr>
          <w:t xml:space="preserve">2. </w:t>
        </w:r>
      </w:ins>
      <w:r w:rsidRPr="00155B02">
        <w:rPr>
          <w:lang w:val="en-GB"/>
        </w:rPr>
        <w:t>Start EXMARaLDA Partitur-</w:t>
      </w:r>
      <w:r w:rsidR="00C11634" w:rsidRPr="00155B02">
        <w:rPr>
          <w:lang w:val="en-GB"/>
        </w:rPr>
        <w:t>Editor</w:t>
      </w:r>
      <w:r w:rsidRPr="00155B02">
        <w:rPr>
          <w:lang w:val="en-GB"/>
        </w:rPr>
        <w:t xml:space="preserve"> (Version 1.3 or higher)</w:t>
      </w:r>
      <w:bookmarkEnd w:id="1570"/>
    </w:p>
    <w:p w14:paraId="1BFEEFF3" w14:textId="77777777" w:rsidR="000959A2" w:rsidRPr="00155B02"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i/>
          <w:lang w:val="en-GB"/>
        </w:rPr>
      </w:pPr>
      <w:r w:rsidRPr="00155B02">
        <w:rPr>
          <w:rFonts w:ascii="Times New Roman" w:hAnsi="Times New Roman" w:cs="Times New Roman"/>
          <w:lang w:val="en-GB"/>
        </w:rPr>
        <w:t xml:space="preserve">If the PRAAT panel is not displayed, select: </w:t>
      </w:r>
      <w:r w:rsidRPr="00155B02">
        <w:rPr>
          <w:rFonts w:ascii="Times New Roman" w:hAnsi="Times New Roman" w:cs="Times New Roman"/>
          <w:i/>
          <w:lang w:val="en-GB"/>
        </w:rPr>
        <w:t xml:space="preserve">View &gt; Show panels &gt; Praat panel </w:t>
      </w:r>
    </w:p>
    <w:p w14:paraId="1E480057" w14:textId="77777777" w:rsidR="000959A2" w:rsidRPr="00155B02"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lang w:val="en-GB"/>
        </w:rPr>
      </w:pPr>
      <w:r w:rsidRPr="00155B02">
        <w:rPr>
          <w:rFonts w:ascii="Times New Roman" w:hAnsi="Times New Roman" w:cs="Times New Roman"/>
          <w:lang w:val="en-GB"/>
        </w:rPr>
        <w:t>Open the transcription to be edited</w:t>
      </w:r>
    </w:p>
    <w:p w14:paraId="4B41D2E3" w14:textId="77777777" w:rsidR="000959A2" w:rsidRPr="00155B02"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lang w:val="en-GB"/>
        </w:rPr>
      </w:pPr>
      <w:r w:rsidRPr="00155B02">
        <w:rPr>
          <w:rFonts w:ascii="Times New Roman" w:hAnsi="Times New Roman" w:cs="Times New Roman"/>
          <w:lang w:val="en-GB"/>
        </w:rPr>
        <w:t xml:space="preserve">Arrange main window (musical score) and Praat panel so that they do not overlap and </w:t>
      </w:r>
      <w:ins w:id="1572" w:author="Moritz Lautenbach" w:date="2014-04-16T11:43:00Z">
        <w:r w:rsidRPr="00155B02">
          <w:rPr>
            <w:rFonts w:ascii="Times New Roman" w:hAnsi="Times New Roman" w:cs="Times New Roman"/>
            <w:lang w:val="en-GB"/>
          </w:rPr>
          <w:t>th</w:t>
        </w:r>
      </w:ins>
      <w:r w:rsidRPr="00155B02">
        <w:rPr>
          <w:rFonts w:ascii="Times New Roman" w:hAnsi="Times New Roman" w:cs="Times New Roman"/>
          <w:lang w:val="en-GB"/>
        </w:rPr>
        <w:t>a</w:t>
      </w:r>
      <w:ins w:id="1573" w:author="Moritz Lautenbach" w:date="2014-04-16T11:43:00Z">
        <w:r w:rsidRPr="00155B02">
          <w:rPr>
            <w:rFonts w:ascii="Times New Roman" w:hAnsi="Times New Roman" w:cs="Times New Roman"/>
            <w:lang w:val="en-GB"/>
          </w:rPr>
          <w:t>t</w:t>
        </w:r>
      </w:ins>
      <w:r w:rsidRPr="00155B02">
        <w:rPr>
          <w:rFonts w:ascii="Times New Roman" w:hAnsi="Times New Roman" w:cs="Times New Roman"/>
          <w:lang w:val="en-GB"/>
        </w:rPr>
        <w:t xml:space="preserve"> there is some space left for PRAAT, e.g.:</w:t>
      </w:r>
    </w:p>
    <w:p w14:paraId="37441AAB" w14:textId="77777777" w:rsidR="000959A2" w:rsidRPr="00155B02" w:rsidRDefault="000959A2">
      <w:pPr>
        <w:rPr>
          <w:rFonts w:ascii="Times New Roman" w:hAnsi="Times New Roman" w:cs="Times New Roman"/>
          <w:lang w:val="en-GB"/>
        </w:rPr>
      </w:pPr>
    </w:p>
    <w:p w14:paraId="4ABFE18B"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4A2A2901">
          <v:shape id="_x0000_i1258" type="#_x0000_t75" style="width:294.75pt;height:221.25pt" filled="t">
            <v:fill color2="black"/>
            <v:imagedata r:id="rId305" o:title=""/>
          </v:shape>
        </w:pict>
      </w:r>
    </w:p>
    <w:p w14:paraId="3E3C8004" w14:textId="77777777" w:rsidR="000959A2" w:rsidRPr="00155B02" w:rsidRDefault="000959A2">
      <w:pPr>
        <w:rPr>
          <w:rFonts w:ascii="Times New Roman" w:hAnsi="Times New Roman" w:cs="Times New Roman"/>
          <w:lang w:val="en-GB"/>
        </w:rPr>
      </w:pPr>
    </w:p>
    <w:p w14:paraId="3207F039" w14:textId="77777777" w:rsidR="000959A2" w:rsidRPr="00155B02" w:rsidRDefault="000959A2">
      <w:pPr>
        <w:pStyle w:val="Nummerierung1"/>
        <w:tabs>
          <w:tab w:val="clear" w:pos="360"/>
          <w:tab w:val="clear" w:pos="482"/>
          <w:tab w:val="left" w:pos="426"/>
        </w:tabs>
        <w:rPr>
          <w:lang w:val="en-GB"/>
        </w:rPr>
        <w:pPrChange w:id="1574" w:author="Moritz Lautenbach" w:date="2014-04-16T11:43:00Z">
          <w:pPr>
            <w:pStyle w:val="Nummerierung1"/>
            <w:tabs>
              <w:tab w:val="clear" w:pos="482"/>
              <w:tab w:val="left" w:pos="426"/>
            </w:tabs>
          </w:pPr>
        </w:pPrChange>
      </w:pPr>
      <w:bookmarkStart w:id="1575" w:name="_Toc399422046"/>
      <w:ins w:id="1576" w:author="Moritz Lautenbach" w:date="2014-04-16T11:43:00Z">
        <w:r w:rsidRPr="00155B02">
          <w:rPr>
            <w:lang w:val="en-GB"/>
          </w:rPr>
          <w:t xml:space="preserve">3. </w:t>
        </w:r>
      </w:ins>
      <w:r w:rsidRPr="00155B02">
        <w:rPr>
          <w:lang w:val="en-GB"/>
        </w:rPr>
        <w:t>Edit meta information (</w:t>
      </w:r>
      <w:r w:rsidRPr="00155B02">
        <w:rPr>
          <w:i/>
          <w:lang w:val="en-GB"/>
        </w:rPr>
        <w:t>File &gt; Meta-Information…</w:t>
      </w:r>
      <w:r w:rsidRPr="00155B02">
        <w:rPr>
          <w:lang w:val="en-GB"/>
        </w:rPr>
        <w:t>)</w:t>
      </w:r>
      <w:bookmarkEnd w:id="1575"/>
    </w:p>
    <w:p w14:paraId="75977B38" w14:textId="6ECB4CB7" w:rsidR="000959A2" w:rsidRPr="00155B02" w:rsidRDefault="000959A2" w:rsidP="000959A2">
      <w:pPr>
        <w:numPr>
          <w:ilvl w:val="0"/>
          <w:numId w:val="4"/>
        </w:numPr>
        <w:tabs>
          <w:tab w:val="clear" w:pos="360"/>
          <w:tab w:val="left" w:pos="851"/>
          <w:tab w:val="num" w:pos="1440"/>
        </w:tabs>
        <w:suppressAutoHyphens/>
        <w:spacing w:after="0" w:line="100" w:lineRule="atLeast"/>
        <w:ind w:left="851" w:hanging="369"/>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Browse…</w:t>
      </w:r>
      <w:r w:rsidRPr="00155B02">
        <w:rPr>
          <w:rFonts w:ascii="Times New Roman" w:hAnsi="Times New Roman" w:cs="Times New Roman"/>
          <w:lang w:val="en-GB"/>
        </w:rPr>
        <w:t xml:space="preserve"> next to </w:t>
      </w:r>
      <w:r w:rsidR="00007CB6" w:rsidRPr="00155B02">
        <w:rPr>
          <w:rFonts w:ascii="Times New Roman" w:hAnsi="Times New Roman" w:cs="Times New Roman"/>
          <w:lang w:val="en-GB"/>
        </w:rPr>
        <w:t>„</w:t>
      </w:r>
      <w:r w:rsidRPr="00155B02">
        <w:rPr>
          <w:rFonts w:ascii="Times New Roman" w:hAnsi="Times New Roman" w:cs="Times New Roman"/>
          <w:lang w:val="en-GB"/>
        </w:rPr>
        <w:t>Referenced File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look for the audio file on your hard drive and close the dialog with </w:t>
      </w:r>
      <w:r w:rsidRPr="00155B02">
        <w:rPr>
          <w:rFonts w:ascii="Times New Roman" w:hAnsi="Times New Roman" w:cs="Times New Roman"/>
          <w:i/>
          <w:lang w:val="en-GB"/>
        </w:rPr>
        <w:t>OK</w:t>
      </w:r>
      <w:r w:rsidRPr="00155B02">
        <w:rPr>
          <w:rFonts w:ascii="Times New Roman" w:hAnsi="Times New Roman" w:cs="Times New Roman"/>
          <w:lang w:val="en-GB"/>
        </w:rPr>
        <w:t>.</w:t>
      </w:r>
    </w:p>
    <w:p w14:paraId="4F5EFC3E" w14:textId="77777777" w:rsidR="000959A2" w:rsidRPr="00155B02" w:rsidRDefault="000959A2">
      <w:pPr>
        <w:rPr>
          <w:rFonts w:ascii="Times New Roman" w:hAnsi="Times New Roman" w:cs="Times New Roman"/>
          <w:lang w:val="en-GB"/>
        </w:rPr>
      </w:pPr>
    </w:p>
    <w:p w14:paraId="09FFBBC1"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lastRenderedPageBreak/>
        <w:pict w14:anchorId="4E73F3D0">
          <v:shape id="_x0000_i1259" type="#_x0000_t75" style="width:170.25pt;height:189pt" filled="t">
            <v:fill color2="black"/>
            <v:imagedata r:id="rId306" o:title=""/>
          </v:shape>
        </w:pict>
      </w:r>
    </w:p>
    <w:p w14:paraId="32D29DCD" w14:textId="77777777" w:rsidR="000959A2" w:rsidRPr="00155B02" w:rsidRDefault="000959A2">
      <w:pPr>
        <w:ind w:left="360"/>
        <w:rPr>
          <w:rFonts w:ascii="Times New Roman" w:hAnsi="Times New Roman" w:cs="Times New Roman"/>
          <w:lang w:val="en-GB"/>
        </w:rPr>
      </w:pPr>
    </w:p>
    <w:p w14:paraId="54FC8E46" w14:textId="77777777" w:rsidR="000959A2" w:rsidRPr="00155B02" w:rsidRDefault="000959A2">
      <w:pPr>
        <w:pStyle w:val="Nummerierung1"/>
        <w:pageBreakBefore/>
        <w:numPr>
          <w:ilvl w:val="0"/>
          <w:numId w:val="0"/>
        </w:numPr>
        <w:rPr>
          <w:lang w:val="en-GB"/>
        </w:rPr>
        <w:pPrChange w:id="1577" w:author="Moritz Lautenbach" w:date="2014-04-16T11:44:00Z">
          <w:pPr>
            <w:pStyle w:val="Nummerierung1"/>
            <w:pageBreakBefore/>
            <w:numPr>
              <w:numId w:val="7"/>
            </w:numPr>
            <w:tabs>
              <w:tab w:val="clear" w:pos="360"/>
            </w:tabs>
          </w:pPr>
        </w:pPrChange>
      </w:pPr>
      <w:bookmarkStart w:id="1578" w:name="_Toc399422047"/>
      <w:ins w:id="1579" w:author="Moritz Lautenbach" w:date="2014-04-16T11:44:00Z">
        <w:r w:rsidRPr="00155B02">
          <w:rPr>
            <w:lang w:val="en-GB"/>
          </w:rPr>
          <w:lastRenderedPageBreak/>
          <w:t xml:space="preserve">4. </w:t>
        </w:r>
      </w:ins>
      <w:r w:rsidRPr="00155B02">
        <w:rPr>
          <w:lang w:val="en-GB"/>
        </w:rPr>
        <w:t>Start Praat and set it up</w:t>
      </w:r>
      <w:bookmarkEnd w:id="1578"/>
    </w:p>
    <w:p w14:paraId="77EAF43C" w14:textId="77777777"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Start Praat</w:t>
      </w:r>
      <w:r w:rsidRPr="00155B02">
        <w:rPr>
          <w:rFonts w:ascii="Times New Roman" w:hAnsi="Times New Roman" w:cs="Times New Roman"/>
          <w:lang w:val="en-GB"/>
        </w:rPr>
        <w:t xml:space="preserve"> in the Praat panel.</w:t>
      </w:r>
    </w:p>
    <w:p w14:paraId="0BA895B7" w14:textId="77777777"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Wait for Praat to start (i.e.</w:t>
      </w:r>
      <w:ins w:id="1580" w:author="Moritz Lautenbach" w:date="2014-04-16T11:44:00Z">
        <w:r w:rsidRPr="00155B02">
          <w:rPr>
            <w:rFonts w:ascii="Times New Roman" w:hAnsi="Times New Roman" w:cs="Times New Roman"/>
            <w:lang w:val="en-GB"/>
          </w:rPr>
          <w:t xml:space="preserve"> </w:t>
        </w:r>
      </w:ins>
      <w:r w:rsidRPr="00155B02">
        <w:rPr>
          <w:rFonts w:ascii="Times New Roman" w:hAnsi="Times New Roman" w:cs="Times New Roman"/>
          <w:lang w:val="en-GB"/>
        </w:rPr>
        <w:t>until Praat'sWelcome dialog</w:t>
      </w:r>
      <w:ins w:id="1581" w:author="Moritz Lautenbach" w:date="2014-04-16T11:44:00Z">
        <w:r w:rsidRPr="00155B02">
          <w:rPr>
            <w:rFonts w:ascii="Times New Roman" w:hAnsi="Times New Roman" w:cs="Times New Roman"/>
            <w:lang w:val="en-GB"/>
          </w:rPr>
          <w:t xml:space="preserve"> </w:t>
        </w:r>
      </w:ins>
    </w:p>
    <w:p w14:paraId="5D8440F4" w14:textId="77777777" w:rsidR="000959A2" w:rsidRPr="00155B02" w:rsidRDefault="000959A2">
      <w:pPr>
        <w:ind w:left="1080"/>
        <w:rPr>
          <w:rFonts w:ascii="Times New Roman" w:hAnsi="Times New Roman" w:cs="Times New Roman"/>
          <w:lang w:val="en-GB"/>
        </w:rPr>
      </w:pPr>
    </w:p>
    <w:p w14:paraId="35BCC8AD" w14:textId="77777777" w:rsidR="000959A2" w:rsidRPr="00155B02" w:rsidRDefault="00D84B31">
      <w:pPr>
        <w:pStyle w:val="BildChar"/>
        <w:rPr>
          <w:rFonts w:ascii="Times New Roman" w:hAnsi="Times New Roman"/>
          <w:lang w:val="en-GB"/>
        </w:rPr>
      </w:pPr>
      <w:r>
        <w:rPr>
          <w:rFonts w:ascii="Times New Roman" w:hAnsi="Times New Roman"/>
          <w:lang w:val="en-GB"/>
        </w:rPr>
        <w:pict w14:anchorId="515D5458">
          <v:shape id="_x0000_i1260" type="#_x0000_t75" style="width:186pt;height:129pt" filled="t">
            <v:fill color2="black"/>
            <v:imagedata r:id="rId307" o:title=""/>
          </v:shape>
        </w:pict>
      </w:r>
    </w:p>
    <w:p w14:paraId="266B6E3D" w14:textId="77777777" w:rsidR="000959A2" w:rsidRPr="00155B02" w:rsidRDefault="000959A2">
      <w:pPr>
        <w:ind w:left="1440"/>
        <w:rPr>
          <w:rFonts w:ascii="Times New Roman" w:hAnsi="Times New Roman" w:cs="Times New Roman"/>
          <w:lang w:val="en-GB"/>
        </w:rPr>
      </w:pPr>
    </w:p>
    <w:p w14:paraId="0270E864" w14:textId="77777777" w:rsidR="000959A2" w:rsidRPr="00155B02" w:rsidRDefault="000959A2">
      <w:pPr>
        <w:ind w:left="851"/>
        <w:rPr>
          <w:rFonts w:ascii="Times New Roman" w:hAnsi="Times New Roman" w:cs="Times New Roman"/>
          <w:lang w:val="en-GB"/>
        </w:rPr>
      </w:pPr>
      <w:r w:rsidRPr="00155B02">
        <w:rPr>
          <w:rFonts w:ascii="Times New Roman" w:hAnsi="Times New Roman" w:cs="Times New Roman"/>
          <w:lang w:val="en-GB"/>
        </w:rPr>
        <w:t>disappears).</w:t>
      </w:r>
    </w:p>
    <w:p w14:paraId="408FE9B8" w14:textId="77777777" w:rsidR="000959A2" w:rsidRPr="00155B02" w:rsidRDefault="000959A2">
      <w:pPr>
        <w:ind w:left="1440"/>
        <w:rPr>
          <w:rFonts w:ascii="Times New Roman" w:hAnsi="Times New Roman" w:cs="Times New Roman"/>
          <w:lang w:val="en-GB"/>
        </w:rPr>
      </w:pPr>
    </w:p>
    <w:p w14:paraId="6C0603D2" w14:textId="4114B945"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OK</w:t>
      </w:r>
      <w:r w:rsidRPr="00155B02">
        <w:rPr>
          <w:rFonts w:ascii="Times New Roman" w:hAnsi="Times New Roman" w:cs="Times New Roman"/>
          <w:lang w:val="en-GB"/>
        </w:rPr>
        <w:t xml:space="preserve"> on the </w:t>
      </w:r>
      <w:r w:rsidR="00007CB6" w:rsidRPr="00155B02">
        <w:rPr>
          <w:rFonts w:ascii="Times New Roman" w:hAnsi="Times New Roman" w:cs="Times New Roman"/>
          <w:lang w:val="en-GB"/>
        </w:rPr>
        <w:t>„</w:t>
      </w:r>
      <w:r w:rsidRPr="00155B02">
        <w:rPr>
          <w:rFonts w:ascii="Times New Roman" w:hAnsi="Times New Roman" w:cs="Times New Roman"/>
          <w:lang w:val="en-GB"/>
        </w:rPr>
        <w:t>Starting Praat…</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dialog:</w:t>
      </w:r>
    </w:p>
    <w:p w14:paraId="3DCD872D" w14:textId="77777777" w:rsidR="000959A2" w:rsidRPr="00155B02" w:rsidRDefault="000959A2">
      <w:pPr>
        <w:rPr>
          <w:rFonts w:ascii="Times New Roman" w:hAnsi="Times New Roman" w:cs="Times New Roman"/>
          <w:lang w:val="en-GB"/>
        </w:rPr>
      </w:pPr>
    </w:p>
    <w:p w14:paraId="10C794CE" w14:textId="77777777" w:rsidR="000959A2" w:rsidRPr="00155B02" w:rsidRDefault="00D84B31">
      <w:pPr>
        <w:pStyle w:val="BildChar"/>
        <w:rPr>
          <w:rFonts w:ascii="Times New Roman" w:hAnsi="Times New Roman"/>
          <w:lang w:val="en-GB"/>
        </w:rPr>
      </w:pPr>
      <w:r>
        <w:rPr>
          <w:rFonts w:ascii="Times New Roman" w:hAnsi="Times New Roman"/>
          <w:lang w:val="en-GB"/>
        </w:rPr>
        <w:pict w14:anchorId="04798F63">
          <v:shape id="_x0000_i1261" type="#_x0000_t75" style="width:198.75pt;height:224.25pt" filled="t">
            <v:fill color2="black"/>
            <v:imagedata r:id="rId308" o:title=""/>
          </v:shape>
        </w:pict>
      </w:r>
    </w:p>
    <w:p w14:paraId="53A452F0" w14:textId="77777777" w:rsidR="000959A2" w:rsidRPr="00155B02" w:rsidRDefault="000959A2">
      <w:pPr>
        <w:rPr>
          <w:rFonts w:ascii="Times New Roman" w:hAnsi="Times New Roman" w:cs="Times New Roman"/>
          <w:lang w:val="en-GB"/>
        </w:rPr>
      </w:pPr>
    </w:p>
    <w:p w14:paraId="620EB28D" w14:textId="77777777" w:rsidR="000959A2" w:rsidRPr="00155B02"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Close the Praat Picture Window:</w:t>
      </w:r>
    </w:p>
    <w:p w14:paraId="68E4C49B" w14:textId="77777777" w:rsidR="000959A2" w:rsidRPr="00155B02" w:rsidRDefault="000959A2">
      <w:pPr>
        <w:rPr>
          <w:rFonts w:ascii="Times New Roman" w:hAnsi="Times New Roman" w:cs="Times New Roman"/>
          <w:lang w:val="en-GB"/>
        </w:rPr>
      </w:pPr>
    </w:p>
    <w:p w14:paraId="2B57520A"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467E6D28">
          <v:shape id="_x0000_i1262" type="#_x0000_t75" style="width:192pt;height:3in" filled="t">
            <v:fill color2="black"/>
            <v:imagedata r:id="rId309" o:title=""/>
          </v:shape>
        </w:pict>
      </w:r>
    </w:p>
    <w:p w14:paraId="4FF31A68" w14:textId="77777777" w:rsidR="000959A2" w:rsidRPr="00155B02" w:rsidRDefault="000959A2">
      <w:pPr>
        <w:pStyle w:val="Nummerierung1"/>
        <w:pageBreakBefore/>
        <w:numPr>
          <w:ilvl w:val="0"/>
          <w:numId w:val="0"/>
        </w:numPr>
        <w:rPr>
          <w:lang w:val="en-GB"/>
        </w:rPr>
        <w:pPrChange w:id="1582" w:author="Moritz Lautenbach" w:date="2014-04-16T11:45:00Z">
          <w:pPr>
            <w:pStyle w:val="Nummerierung1"/>
            <w:pageBreakBefore/>
            <w:numPr>
              <w:numId w:val="7"/>
            </w:numPr>
            <w:tabs>
              <w:tab w:val="clear" w:pos="360"/>
            </w:tabs>
          </w:pPr>
        </w:pPrChange>
      </w:pPr>
      <w:bookmarkStart w:id="1583" w:name="_Toc399422048"/>
      <w:ins w:id="1584" w:author="Moritz Lautenbach" w:date="2014-04-16T11:45:00Z">
        <w:r w:rsidRPr="00155B02">
          <w:rPr>
            <w:lang w:val="en-GB"/>
          </w:rPr>
          <w:lastRenderedPageBreak/>
          <w:t xml:space="preserve">5. </w:t>
        </w:r>
      </w:ins>
      <w:r w:rsidRPr="00155B02">
        <w:rPr>
          <w:lang w:val="en-GB"/>
        </w:rPr>
        <w:t>Open the audio file in Praat</w:t>
      </w:r>
      <w:bookmarkEnd w:id="1583"/>
    </w:p>
    <w:p w14:paraId="3C48DA47" w14:textId="77777777" w:rsidR="000959A2" w:rsidRPr="00155B02"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Click </w:t>
      </w:r>
      <w:r w:rsidRPr="00155B02">
        <w:rPr>
          <w:rFonts w:ascii="Times New Roman" w:hAnsi="Times New Roman" w:cs="Times New Roman"/>
          <w:i/>
          <w:lang w:val="en-GB"/>
        </w:rPr>
        <w:t>Reload</w:t>
      </w:r>
      <w:r w:rsidRPr="00155B02">
        <w:rPr>
          <w:rFonts w:ascii="Times New Roman" w:hAnsi="Times New Roman" w:cs="Times New Roman"/>
          <w:lang w:val="en-GB"/>
        </w:rPr>
        <w:t xml:space="preserve"> in the Praat panel.</w:t>
      </w:r>
    </w:p>
    <w:p w14:paraId="51EAAF1B" w14:textId="513A1F95" w:rsidR="000959A2" w:rsidRPr="00155B02"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Wait until an </w:t>
      </w:r>
      <w:ins w:id="1585" w:author="Moritz Lautenbach" w:date="2014-04-16T13:16:00Z">
        <w:r w:rsidRPr="00155B02">
          <w:rPr>
            <w:rFonts w:ascii="Times New Roman" w:hAnsi="Times New Roman" w:cs="Times New Roman"/>
            <w:lang w:val="en-GB"/>
          </w:rPr>
          <w:t>E</w:t>
        </w:r>
      </w:ins>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for </w:t>
      </w:r>
      <w:r w:rsidR="00007CB6" w:rsidRPr="00155B02">
        <w:rPr>
          <w:rFonts w:ascii="Times New Roman" w:hAnsi="Times New Roman" w:cs="Times New Roman"/>
          <w:lang w:val="en-GB"/>
        </w:rPr>
        <w:t>„</w:t>
      </w:r>
      <w:r w:rsidRPr="00155B02">
        <w:rPr>
          <w:rFonts w:ascii="Times New Roman" w:hAnsi="Times New Roman" w:cs="Times New Roman"/>
          <w:lang w:val="en-GB"/>
        </w:rPr>
        <w:t>Long Sound [file name]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is opened in Praat:</w:t>
      </w:r>
    </w:p>
    <w:p w14:paraId="334C8C6E" w14:textId="77777777" w:rsidR="000959A2" w:rsidRPr="00155B02" w:rsidRDefault="000959A2">
      <w:pPr>
        <w:ind w:left="1080"/>
        <w:rPr>
          <w:rFonts w:ascii="Times New Roman" w:hAnsi="Times New Roman" w:cs="Times New Roman"/>
          <w:lang w:val="en-GB"/>
        </w:rPr>
      </w:pPr>
    </w:p>
    <w:p w14:paraId="1AB427D6" w14:textId="77777777" w:rsidR="000959A2" w:rsidRPr="00155B02" w:rsidRDefault="00D84B31">
      <w:pPr>
        <w:pStyle w:val="BildChar"/>
        <w:rPr>
          <w:rFonts w:ascii="Times New Roman" w:hAnsi="Times New Roman"/>
          <w:lang w:val="en-GB"/>
        </w:rPr>
      </w:pPr>
      <w:r>
        <w:rPr>
          <w:rFonts w:ascii="Times New Roman" w:hAnsi="Times New Roman"/>
          <w:lang w:val="en-GB"/>
        </w:rPr>
        <w:pict w14:anchorId="7B2E671A">
          <v:shape id="_x0000_i1263" type="#_x0000_t75" style="width:5in;height:148.5pt" filled="t">
            <v:fill color2="black"/>
            <v:imagedata r:id="rId310" o:title=""/>
          </v:shape>
        </w:pict>
      </w:r>
    </w:p>
    <w:p w14:paraId="0C690859" w14:textId="77777777" w:rsidR="000959A2" w:rsidRPr="00155B02" w:rsidRDefault="000959A2">
      <w:pPr>
        <w:ind w:left="851"/>
        <w:jc w:val="center"/>
        <w:rPr>
          <w:rFonts w:ascii="Times New Roman" w:hAnsi="Times New Roman" w:cs="Times New Roman"/>
          <w:lang w:val="en-GB"/>
        </w:rPr>
      </w:pPr>
    </w:p>
    <w:p w14:paraId="3471FC60" w14:textId="3D9C687B" w:rsidR="000959A2" w:rsidRPr="00155B02" w:rsidRDefault="000959A2">
      <w:pPr>
        <w:ind w:left="851"/>
        <w:rPr>
          <w:rFonts w:ascii="Times New Roman" w:hAnsi="Times New Roman" w:cs="Times New Roman"/>
          <w:lang w:val="en-GB"/>
        </w:rPr>
      </w:pPr>
      <w:r w:rsidRPr="00155B02">
        <w:rPr>
          <w:rFonts w:ascii="Times New Roman" w:hAnsi="Times New Roman" w:cs="Times New Roman"/>
          <w:lang w:val="en-GB"/>
        </w:rPr>
        <w:t xml:space="preserve">The </w:t>
      </w:r>
      <w:ins w:id="1586" w:author="Moritz Lautenbach" w:date="2014-04-16T13:16:00Z">
        <w:r w:rsidRPr="00155B02">
          <w:rPr>
            <w:rFonts w:ascii="Times New Roman" w:hAnsi="Times New Roman" w:cs="Times New Roman"/>
            <w:lang w:val="en-GB"/>
          </w:rPr>
          <w:t>E</w:t>
        </w:r>
      </w:ins>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also appears in the Praat Object Window:</w:t>
      </w:r>
    </w:p>
    <w:p w14:paraId="13EBB1A4" w14:textId="77777777" w:rsidR="000959A2" w:rsidRPr="00155B02" w:rsidRDefault="000959A2">
      <w:pPr>
        <w:ind w:left="851"/>
        <w:rPr>
          <w:rFonts w:ascii="Times New Roman" w:hAnsi="Times New Roman" w:cs="Times New Roman"/>
          <w:lang w:val="en-GB"/>
        </w:rPr>
      </w:pPr>
    </w:p>
    <w:p w14:paraId="540A8DFC" w14:textId="77777777" w:rsidR="000959A2" w:rsidRPr="00155B02" w:rsidRDefault="00D84B31">
      <w:pPr>
        <w:ind w:left="1080" w:firstLine="336"/>
        <w:jc w:val="center"/>
        <w:rPr>
          <w:rFonts w:ascii="Times New Roman" w:hAnsi="Times New Roman" w:cs="Times New Roman"/>
          <w:lang w:val="en-GB"/>
        </w:rPr>
      </w:pPr>
      <w:r>
        <w:rPr>
          <w:rFonts w:ascii="Times New Roman" w:hAnsi="Times New Roman" w:cs="Times New Roman"/>
          <w:lang w:val="en-GB"/>
        </w:rPr>
        <w:pict w14:anchorId="3E364CE7">
          <v:shape id="_x0000_i1264" type="#_x0000_t75" style="width:259.5pt;height:153.75pt" filled="t">
            <v:fill color2="black"/>
            <v:imagedata r:id="rId311" o:title=""/>
          </v:shape>
        </w:pict>
      </w:r>
    </w:p>
    <w:p w14:paraId="33F5D93C" w14:textId="77777777" w:rsidR="000959A2" w:rsidRPr="00155B02" w:rsidRDefault="000959A2">
      <w:pPr>
        <w:ind w:left="1080" w:firstLine="336"/>
        <w:jc w:val="center"/>
        <w:rPr>
          <w:rFonts w:ascii="Times New Roman" w:hAnsi="Times New Roman" w:cs="Times New Roman"/>
          <w:lang w:val="en-GB"/>
        </w:rPr>
      </w:pPr>
    </w:p>
    <w:p w14:paraId="799BA0B8" w14:textId="3DC2C632" w:rsidR="000959A2" w:rsidRPr="00155B02"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t xml:space="preserve">Organize the Praat </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Window and Partitur-</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so that you can see both on the screen:</w:t>
      </w:r>
    </w:p>
    <w:p w14:paraId="6271AF73" w14:textId="77777777" w:rsidR="000959A2" w:rsidRPr="00155B02" w:rsidRDefault="000959A2">
      <w:pPr>
        <w:ind w:left="1080"/>
        <w:rPr>
          <w:rFonts w:ascii="Times New Roman" w:hAnsi="Times New Roman" w:cs="Times New Roman"/>
          <w:lang w:val="en-GB"/>
        </w:rPr>
      </w:pPr>
    </w:p>
    <w:p w14:paraId="3E64AB50"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44310885">
          <v:shape id="_x0000_i1265" type="#_x0000_t75" style="width:309pt;height:231pt" filled="t">
            <v:fill color2="black"/>
            <v:imagedata r:id="rId312" o:title=""/>
          </v:shape>
        </w:pict>
      </w:r>
    </w:p>
    <w:p w14:paraId="370D026A" w14:textId="77777777" w:rsidR="000959A2" w:rsidRPr="00155B02" w:rsidRDefault="000959A2">
      <w:pPr>
        <w:rPr>
          <w:rFonts w:ascii="Times New Roman" w:hAnsi="Times New Roman" w:cs="Times New Roman"/>
          <w:lang w:val="en-GB"/>
        </w:rPr>
      </w:pPr>
    </w:p>
    <w:p w14:paraId="09227AFF" w14:textId="79F5AD88" w:rsidR="000959A2" w:rsidRPr="00155B02" w:rsidRDefault="000959A2" w:rsidP="000959A2">
      <w:pPr>
        <w:pageBreakBefore/>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lang w:val="en-GB"/>
        </w:rPr>
      </w:pPr>
      <w:r w:rsidRPr="00155B02">
        <w:rPr>
          <w:rFonts w:ascii="Times New Roman" w:hAnsi="Times New Roman" w:cs="Times New Roman"/>
          <w:lang w:val="en-GB"/>
        </w:rPr>
        <w:lastRenderedPageBreak/>
        <w:t xml:space="preserve">In the Praat </w:t>
      </w:r>
      <w:r w:rsidR="00C11634" w:rsidRPr="00155B02">
        <w:rPr>
          <w:rFonts w:ascii="Times New Roman" w:hAnsi="Times New Roman" w:cs="Times New Roman"/>
          <w:lang w:val="en-GB"/>
        </w:rPr>
        <w:t>Editor</w:t>
      </w:r>
      <w:r w:rsidRPr="00155B02">
        <w:rPr>
          <w:rFonts w:ascii="Times New Roman" w:hAnsi="Times New Roman" w:cs="Times New Roman"/>
          <w:lang w:val="en-GB"/>
        </w:rPr>
        <w:t xml:space="preserve">, chose </w:t>
      </w:r>
      <w:r w:rsidRPr="00155B02">
        <w:rPr>
          <w:rFonts w:ascii="Times New Roman" w:hAnsi="Times New Roman" w:cs="Times New Roman"/>
          <w:i/>
          <w:lang w:val="en-GB"/>
        </w:rPr>
        <w:t>View &gt; Zoom…</w:t>
      </w:r>
      <w:del w:id="1587" w:author="Moritz Lautenbach" w:date="2014-04-16T11:46:00Z">
        <w:r w:rsidRPr="00155B02" w:rsidDel="00A00564">
          <w:rPr>
            <w:rFonts w:ascii="Times New Roman" w:hAnsi="Times New Roman" w:cs="Times New Roman"/>
            <w:lang w:val="en-GB"/>
          </w:rPr>
          <w:delText xml:space="preserve"> </w:delText>
        </w:r>
      </w:del>
      <w:ins w:id="1588" w:author="Moritz Lautenbach" w:date="2014-04-16T11:46:00Z">
        <w:r w:rsidRPr="00155B02">
          <w:rPr>
            <w:rFonts w:ascii="Times New Roman" w:hAnsi="Times New Roman" w:cs="Times New Roman"/>
            <w:i/>
            <w:lang w:val="en-GB"/>
          </w:rPr>
          <w:t xml:space="preserve"> </w:t>
        </w:r>
      </w:ins>
      <w:r w:rsidRPr="00155B02">
        <w:rPr>
          <w:rFonts w:ascii="Times New Roman" w:hAnsi="Times New Roman" w:cs="Times New Roman"/>
          <w:lang w:val="en-GB"/>
        </w:rPr>
        <w:t>and enter 0.0 as the beginning and 60.0 as the end value (the oscillogram cannot show more than 60 seconds</w:t>
      </w:r>
      <w:ins w:id="1589" w:author="Moritz Lautenbach" w:date="2014-04-16T11:46:00Z">
        <w:r w:rsidRPr="00155B02">
          <w:rPr>
            <w:rFonts w:ascii="Times New Roman" w:hAnsi="Times New Roman" w:cs="Times New Roman"/>
            <w:lang w:val="en-GB"/>
          </w:rPr>
          <w:t>)</w:t>
        </w:r>
      </w:ins>
      <w:del w:id="1590" w:author="Moritz Lautenbach" w:date="2014-04-16T11:46:00Z">
        <w:r w:rsidRPr="00155B02" w:rsidDel="00A00564">
          <w:rPr>
            <w:rFonts w:ascii="Times New Roman" w:hAnsi="Times New Roman" w:cs="Times New Roman"/>
            <w:lang w:val="en-GB"/>
          </w:rPr>
          <w:delText xml:space="preserve"> </w:delText>
        </w:r>
      </w:del>
      <w:r w:rsidRPr="00155B02">
        <w:rPr>
          <w:rFonts w:ascii="Times New Roman" w:hAnsi="Times New Roman" w:cs="Times New Roman"/>
          <w:lang w:val="en-GB"/>
        </w:rPr>
        <w:t>:</w:t>
      </w:r>
    </w:p>
    <w:p w14:paraId="0AD53DFD" w14:textId="77777777" w:rsidR="000959A2" w:rsidRPr="00155B02" w:rsidRDefault="000959A2">
      <w:pPr>
        <w:tabs>
          <w:tab w:val="left" w:pos="851"/>
        </w:tabs>
        <w:ind w:left="491"/>
        <w:rPr>
          <w:rFonts w:ascii="Times New Roman" w:hAnsi="Times New Roman" w:cs="Times New Roman"/>
          <w:lang w:val="en-GB"/>
        </w:rPr>
      </w:pPr>
    </w:p>
    <w:p w14:paraId="31B7D2FA" w14:textId="77777777" w:rsidR="000959A2" w:rsidRPr="00155B02" w:rsidRDefault="00D84B31">
      <w:pPr>
        <w:pStyle w:val="BildChar"/>
        <w:rPr>
          <w:rFonts w:ascii="Times New Roman" w:hAnsi="Times New Roman"/>
          <w:lang w:val="en-GB"/>
        </w:rPr>
      </w:pPr>
      <w:r>
        <w:rPr>
          <w:rFonts w:ascii="Times New Roman" w:hAnsi="Times New Roman"/>
          <w:lang w:val="en-GB"/>
        </w:rPr>
        <w:pict w14:anchorId="28209E8D">
          <v:shape id="_x0000_i1266" type="#_x0000_t75" style="width:308.25pt;height:96.75pt" filled="t">
            <v:fill color2="black"/>
            <v:imagedata r:id="rId313" o:title=""/>
          </v:shape>
        </w:pict>
      </w:r>
    </w:p>
    <w:p w14:paraId="74257FE8" w14:textId="77777777" w:rsidR="000959A2" w:rsidRPr="00155B02" w:rsidRDefault="000959A2">
      <w:pPr>
        <w:pStyle w:val="Standard-BlockCharCharChar"/>
        <w:rPr>
          <w:lang w:val="en-GB"/>
        </w:rPr>
      </w:pPr>
    </w:p>
    <w:p w14:paraId="5DA8E53C" w14:textId="77777777" w:rsidR="000959A2" w:rsidRPr="00155B02" w:rsidRDefault="000959A2">
      <w:pPr>
        <w:pStyle w:val="Standard-BlockCharCharChar"/>
        <w:rPr>
          <w:lang w:val="en-GB"/>
        </w:rPr>
      </w:pPr>
    </w:p>
    <w:p w14:paraId="336F15AD" w14:textId="77777777" w:rsidR="000959A2" w:rsidRPr="00155B02" w:rsidRDefault="000959A2">
      <w:pPr>
        <w:pStyle w:val="berschrift2"/>
        <w:rPr>
          <w:lang w:val="en-GB"/>
        </w:rPr>
      </w:pPr>
      <w:bookmarkStart w:id="1591" w:name="_Toc399422049"/>
      <w:r w:rsidRPr="00155B02">
        <w:rPr>
          <w:lang w:val="en-GB"/>
        </w:rPr>
        <w:t>Synchronization</w:t>
      </w:r>
      <w:bookmarkEnd w:id="1591"/>
    </w:p>
    <w:p w14:paraId="479F5062" w14:textId="218A35F0" w:rsidR="000959A2" w:rsidRPr="00155B02" w:rsidRDefault="000959A2">
      <w:pPr>
        <w:pStyle w:val="Standard-BlockCharCharChar"/>
        <w:rPr>
          <w:lang w:val="en-GB"/>
        </w:rPr>
      </w:pPr>
      <w:r w:rsidRPr="00155B02">
        <w:rPr>
          <w:lang w:val="en-GB"/>
        </w:rPr>
        <w:t>In the Praat-</w:t>
      </w:r>
      <w:r w:rsidR="00C11634" w:rsidRPr="00155B02">
        <w:rPr>
          <w:lang w:val="en-GB"/>
        </w:rPr>
        <w:t>Editor</w:t>
      </w:r>
      <w:r w:rsidRPr="00155B02">
        <w:rPr>
          <w:lang w:val="en-GB"/>
        </w:rPr>
        <w:t xml:space="preserve"> </w:t>
      </w:r>
      <w:r w:rsidRPr="00155B02">
        <w:rPr>
          <w:b/>
          <w:lang w:val="en-GB"/>
        </w:rPr>
        <w:t>Tab</w:t>
      </w:r>
      <w:r w:rsidRPr="00155B02">
        <w:rPr>
          <w:lang w:val="en-GB"/>
        </w:rPr>
        <w:t xml:space="preserve"> can be used to start and stop playback. The current position is highlighted with a red dotted line</w:t>
      </w:r>
      <w:del w:id="1592" w:author="Moritz Lautenbach" w:date="2014-04-16T11:46:00Z">
        <w:r w:rsidRPr="00155B02" w:rsidDel="00A00564">
          <w:rPr>
            <w:lang w:val="en-GB"/>
          </w:rPr>
          <w:delText>,</w:delText>
        </w:r>
      </w:del>
      <w:r w:rsidRPr="00155B02">
        <w:rPr>
          <w:lang w:val="en-GB"/>
        </w:rPr>
        <w:t>. The scroll bar at the bottom of the window allows moving the section you want to view:</w:t>
      </w:r>
    </w:p>
    <w:p w14:paraId="45DBA4D4" w14:textId="77777777" w:rsidR="000959A2" w:rsidRPr="00155B02" w:rsidRDefault="000959A2">
      <w:pPr>
        <w:pStyle w:val="Standard-BlockCharCharChar"/>
        <w:rPr>
          <w:lang w:val="en-GB"/>
        </w:rPr>
      </w:pPr>
    </w:p>
    <w:p w14:paraId="164F4211" w14:textId="77777777" w:rsidR="000959A2" w:rsidRPr="00155B02" w:rsidRDefault="00D84B31">
      <w:pPr>
        <w:pStyle w:val="BildChar"/>
        <w:rPr>
          <w:rFonts w:ascii="Times New Roman" w:hAnsi="Times New Roman"/>
          <w:lang w:val="en-GB"/>
        </w:rPr>
      </w:pPr>
      <w:r>
        <w:rPr>
          <w:rFonts w:ascii="Times New Roman" w:hAnsi="Times New Roman"/>
          <w:lang w:val="en-GB"/>
        </w:rPr>
        <w:pict w14:anchorId="066F3E99">
          <v:shape id="_x0000_i1267" type="#_x0000_t75" style="width:453.75pt;height:174pt" filled="t">
            <v:fill color2="black"/>
            <v:imagedata r:id="rId314" o:title=""/>
          </v:shape>
        </w:pict>
      </w:r>
    </w:p>
    <w:p w14:paraId="79A652F9" w14:textId="77777777" w:rsidR="000959A2" w:rsidRPr="00155B02" w:rsidRDefault="000959A2">
      <w:pPr>
        <w:pStyle w:val="Standard-BlockCharCharChar"/>
        <w:rPr>
          <w:lang w:val="en-GB"/>
        </w:rPr>
      </w:pPr>
    </w:p>
    <w:p w14:paraId="7CCA21A0" w14:textId="77777777" w:rsidR="000959A2" w:rsidRPr="00155B02" w:rsidRDefault="000959A2">
      <w:pPr>
        <w:pStyle w:val="Standard-BlockCharCharChar"/>
        <w:rPr>
          <w:lang w:val="en-GB"/>
        </w:rPr>
      </w:pPr>
      <w:r w:rsidRPr="00155B02">
        <w:rPr>
          <w:lang w:val="en-GB"/>
        </w:rPr>
        <w:t>The synchronization of the audio file and the transcription is completed in 3 steps:</w:t>
      </w:r>
    </w:p>
    <w:p w14:paraId="7178EB09" w14:textId="77777777" w:rsidR="000959A2" w:rsidRPr="00155B02" w:rsidRDefault="000959A2">
      <w:pPr>
        <w:pStyle w:val="Standard-BlockCharCharChar"/>
        <w:rPr>
          <w:lang w:val="en-GB"/>
        </w:rPr>
      </w:pPr>
    </w:p>
    <w:p w14:paraId="46DDB879" w14:textId="1F80C140" w:rsidR="000959A2" w:rsidRPr="00155B02" w:rsidRDefault="000959A2" w:rsidP="000959A2">
      <w:pPr>
        <w:pStyle w:val="Nummerierung1"/>
        <w:numPr>
          <w:ilvl w:val="0"/>
          <w:numId w:val="9"/>
        </w:numPr>
        <w:tabs>
          <w:tab w:val="clear" w:pos="842"/>
          <w:tab w:val="num" w:pos="482"/>
        </w:tabs>
        <w:ind w:left="482" w:hanging="482"/>
        <w:rPr>
          <w:lang w:val="en-GB"/>
        </w:rPr>
      </w:pPr>
      <w:bookmarkStart w:id="1593" w:name="_Toc399422050"/>
      <w:r w:rsidRPr="00155B02">
        <w:rPr>
          <w:lang w:val="en-GB"/>
        </w:rPr>
        <w:t>Select a time point in the Partitur-</w:t>
      </w:r>
      <w:r w:rsidR="00C11634" w:rsidRPr="00155B02">
        <w:rPr>
          <w:lang w:val="en-GB"/>
        </w:rPr>
        <w:t>Editor</w:t>
      </w:r>
      <w:r w:rsidRPr="00155B02">
        <w:rPr>
          <w:lang w:val="en-GB"/>
        </w:rPr>
        <w:t xml:space="preserve"> (to do this, click onto the corresponding position on the time axis):</w:t>
      </w:r>
      <w:bookmarkEnd w:id="1593"/>
    </w:p>
    <w:p w14:paraId="42FACBB4" w14:textId="77777777" w:rsidR="000959A2" w:rsidRPr="00155B02" w:rsidRDefault="000959A2">
      <w:pPr>
        <w:rPr>
          <w:rFonts w:ascii="Times New Roman" w:hAnsi="Times New Roman" w:cs="Times New Roman"/>
          <w:lang w:val="en-GB"/>
        </w:rPr>
      </w:pPr>
    </w:p>
    <w:p w14:paraId="2A6598C0" w14:textId="77777777" w:rsidR="000959A2" w:rsidRPr="00155B02" w:rsidRDefault="00D84B31">
      <w:pPr>
        <w:pStyle w:val="BildChar"/>
        <w:rPr>
          <w:rFonts w:ascii="Times New Roman" w:hAnsi="Times New Roman"/>
          <w:lang w:val="en-GB"/>
        </w:rPr>
      </w:pPr>
      <w:r>
        <w:rPr>
          <w:rFonts w:ascii="Times New Roman" w:hAnsi="Times New Roman"/>
          <w:lang w:val="en-GB"/>
        </w:rPr>
        <w:lastRenderedPageBreak/>
        <w:pict w14:anchorId="74C12FF9">
          <v:shape id="_x0000_i1268" type="#_x0000_t75" style="width:353.25pt;height:154.5pt" filled="t">
            <v:fill color2="black"/>
            <v:imagedata r:id="rId315" o:title=""/>
          </v:shape>
        </w:pict>
      </w:r>
    </w:p>
    <w:p w14:paraId="16A1C7DB" w14:textId="77777777" w:rsidR="000959A2" w:rsidRPr="00155B02" w:rsidRDefault="000959A2">
      <w:pPr>
        <w:jc w:val="center"/>
        <w:rPr>
          <w:rFonts w:ascii="Times New Roman" w:hAnsi="Times New Roman" w:cs="Times New Roman"/>
          <w:lang w:val="en-GB"/>
        </w:rPr>
      </w:pPr>
    </w:p>
    <w:p w14:paraId="577CE8AF" w14:textId="0CE5E452" w:rsidR="000959A2" w:rsidRPr="00155B02" w:rsidRDefault="000959A2">
      <w:pPr>
        <w:pStyle w:val="Nummerierung1"/>
        <w:numPr>
          <w:ilvl w:val="0"/>
          <w:numId w:val="0"/>
        </w:numPr>
        <w:rPr>
          <w:lang w:val="en-GB"/>
        </w:rPr>
        <w:pPrChange w:id="1594" w:author="Moritz Lautenbach" w:date="2014-04-16T11:47:00Z">
          <w:pPr>
            <w:pStyle w:val="Nummerierung1"/>
            <w:numPr>
              <w:numId w:val="7"/>
            </w:numPr>
            <w:tabs>
              <w:tab w:val="clear" w:pos="360"/>
            </w:tabs>
          </w:pPr>
        </w:pPrChange>
      </w:pPr>
      <w:bookmarkStart w:id="1595" w:name="_Toc399422051"/>
      <w:ins w:id="1596" w:author="Moritz Lautenbach" w:date="2014-04-16T11:47:00Z">
        <w:r w:rsidRPr="00155B02">
          <w:rPr>
            <w:lang w:val="en-GB"/>
          </w:rPr>
          <w:t xml:space="preserve">2. </w:t>
        </w:r>
      </w:ins>
      <w:r w:rsidRPr="00155B02">
        <w:rPr>
          <w:lang w:val="en-GB"/>
        </w:rPr>
        <w:t>Look for the corresponding position in the recording in the Praat</w:t>
      </w:r>
      <w:ins w:id="1597" w:author="Moritz Lautenbach" w:date="2014-04-16T11:48:00Z">
        <w:r w:rsidRPr="00155B02">
          <w:rPr>
            <w:lang w:val="en-GB"/>
          </w:rPr>
          <w:t>-</w:t>
        </w:r>
      </w:ins>
      <w:del w:id="1598" w:author="Moritz Lautenbach" w:date="2014-04-16T11:48:00Z">
        <w:r w:rsidRPr="00155B02" w:rsidDel="00A00564">
          <w:rPr>
            <w:lang w:val="en-GB"/>
          </w:rPr>
          <w:delText xml:space="preserve"> </w:delText>
        </w:r>
      </w:del>
      <w:r w:rsidR="00C11634" w:rsidRPr="00155B02">
        <w:rPr>
          <w:lang w:val="en-GB"/>
        </w:rPr>
        <w:t>Editor</w:t>
      </w:r>
      <w:r w:rsidRPr="00155B02">
        <w:rPr>
          <w:lang w:val="en-GB"/>
        </w:rPr>
        <w:t xml:space="preserve">, i.e. move the recording to where the selected element </w:t>
      </w:r>
      <w:r w:rsidRPr="00155B02">
        <w:rPr>
          <w:b/>
          <w:lang w:val="en-GB"/>
        </w:rPr>
        <w:t>starts</w:t>
      </w:r>
      <w:ins w:id="1599" w:author="Moritz Lautenbach" w:date="2014-04-16T11:48:00Z">
        <w:r w:rsidRPr="00155B02">
          <w:rPr>
            <w:b/>
            <w:lang w:val="en-GB"/>
          </w:rPr>
          <w:t>.</w:t>
        </w:r>
      </w:ins>
      <w:bookmarkEnd w:id="1595"/>
      <w:r w:rsidRPr="00155B02">
        <w:rPr>
          <w:lang w:val="en-GB"/>
        </w:rPr>
        <w:t xml:space="preserve"> </w:t>
      </w:r>
    </w:p>
    <w:p w14:paraId="6DF77064" w14:textId="1F3687BF" w:rsidR="000959A2" w:rsidRPr="00155B02" w:rsidRDefault="000959A2">
      <w:pPr>
        <w:pStyle w:val="Nummerierung1"/>
        <w:numPr>
          <w:ilvl w:val="0"/>
          <w:numId w:val="0"/>
        </w:numPr>
        <w:rPr>
          <w:lang w:val="en-GB"/>
        </w:rPr>
        <w:pPrChange w:id="1600" w:author="Moritz Lautenbach" w:date="2014-04-16T11:47:00Z">
          <w:pPr>
            <w:pStyle w:val="Nummerierung1"/>
            <w:numPr>
              <w:numId w:val="7"/>
            </w:numPr>
            <w:tabs>
              <w:tab w:val="clear" w:pos="360"/>
            </w:tabs>
          </w:pPr>
        </w:pPrChange>
      </w:pPr>
      <w:bookmarkStart w:id="1601" w:name="_Toc399422052"/>
      <w:ins w:id="1602" w:author="Moritz Lautenbach" w:date="2014-04-16T11:47:00Z">
        <w:r w:rsidRPr="00155B02">
          <w:rPr>
            <w:lang w:val="en-GB"/>
          </w:rPr>
          <w:t xml:space="preserve">3. </w:t>
        </w:r>
      </w:ins>
      <w:r w:rsidRPr="00155B02">
        <w:rPr>
          <w:lang w:val="en-GB"/>
        </w:rPr>
        <w:t xml:space="preserve">Click </w:t>
      </w:r>
      <w:r w:rsidRPr="00155B02">
        <w:rPr>
          <w:i/>
          <w:lang w:val="en-GB"/>
        </w:rPr>
        <w:t>Get</w:t>
      </w:r>
      <w:r w:rsidRPr="00155B02">
        <w:rPr>
          <w:lang w:val="en-GB"/>
        </w:rPr>
        <w:t xml:space="preserve"> in the Praat panel. The position of the recording in Praat is assigned to the selected time point in EXMARaLDA as </w:t>
      </w:r>
      <w:ins w:id="1603" w:author="Moritz Lautenbach" w:date="2014-04-16T11:49:00Z">
        <w:r w:rsidRPr="00155B02">
          <w:rPr>
            <w:lang w:val="en-GB"/>
          </w:rPr>
          <w:t>an</w:t>
        </w:r>
      </w:ins>
      <w:del w:id="1604" w:author="Moritz Lautenbach" w:date="2014-04-16T11:49:00Z">
        <w:r w:rsidRPr="00155B02" w:rsidDel="00A00564">
          <w:rPr>
            <w:lang w:val="en-GB"/>
          </w:rPr>
          <w:delText>N</w:delText>
        </w:r>
      </w:del>
      <w:r w:rsidRPr="00155B02">
        <w:rPr>
          <w:lang w:val="en-GB"/>
        </w:rPr>
        <w:t xml:space="preserve"> absolute time value. In the </w:t>
      </w:r>
      <w:r w:rsidR="00C11634" w:rsidRPr="00155B02">
        <w:rPr>
          <w:lang w:val="en-GB"/>
        </w:rPr>
        <w:t>Editor</w:t>
      </w:r>
      <w:r w:rsidRPr="00155B02">
        <w:rPr>
          <w:lang w:val="en-GB"/>
        </w:rPr>
        <w:t xml:space="preserve"> this can be seen by an absolute time value appearing on the time axis:</w:t>
      </w:r>
      <w:bookmarkEnd w:id="1601"/>
    </w:p>
    <w:p w14:paraId="489F9EF8" w14:textId="77777777" w:rsidR="000959A2" w:rsidRPr="00155B02" w:rsidRDefault="000959A2">
      <w:pPr>
        <w:rPr>
          <w:rFonts w:ascii="Times New Roman" w:hAnsi="Times New Roman" w:cs="Times New Roman"/>
          <w:lang w:val="en-GB"/>
        </w:rPr>
      </w:pPr>
    </w:p>
    <w:p w14:paraId="2EA266A3" w14:textId="77777777" w:rsidR="000959A2" w:rsidRPr="00155B02" w:rsidRDefault="00D84B31">
      <w:pPr>
        <w:jc w:val="center"/>
        <w:rPr>
          <w:rFonts w:ascii="Times New Roman" w:hAnsi="Times New Roman" w:cs="Times New Roman"/>
          <w:lang w:val="en-GB"/>
        </w:rPr>
      </w:pPr>
      <w:r>
        <w:rPr>
          <w:rFonts w:ascii="Times New Roman" w:hAnsi="Times New Roman" w:cs="Times New Roman"/>
          <w:lang w:val="en-GB"/>
        </w:rPr>
        <w:pict w14:anchorId="325A4CBC">
          <v:shape id="_x0000_i1269" type="#_x0000_t75" style="width:315pt;height:69pt" filled="t">
            <v:fill color2="black"/>
            <v:imagedata r:id="rId316" o:title=""/>
          </v:shape>
        </w:pict>
      </w:r>
    </w:p>
    <w:p w14:paraId="27484D30" w14:textId="77777777" w:rsidR="000959A2" w:rsidRPr="00155B02" w:rsidRDefault="000959A2">
      <w:pPr>
        <w:rPr>
          <w:rFonts w:ascii="Times New Roman" w:hAnsi="Times New Roman" w:cs="Times New Roman"/>
          <w:lang w:val="en-GB"/>
        </w:rPr>
      </w:pPr>
    </w:p>
    <w:p w14:paraId="1BC5F957" w14:textId="77777777" w:rsidR="004D2814" w:rsidRPr="00155B02" w:rsidRDefault="004D2814">
      <w:pPr>
        <w:rPr>
          <w:rFonts w:ascii="Times New Roman" w:hAnsi="Times New Roman" w:cs="Times New Roman"/>
          <w:lang w:val="en-GB"/>
        </w:rPr>
      </w:pPr>
    </w:p>
    <w:sectPr w:rsidR="004D2814" w:rsidRPr="00155B02" w:rsidSect="00E17DA5">
      <w:pgSz w:w="11906" w:h="16838"/>
      <w:pgMar w:top="1417" w:right="1417" w:bottom="1134" w:left="1417" w:header="708" w:footer="708" w:gutter="0"/>
      <w:cols w:space="708"/>
      <w:docGrid w:linePitch="360" w:charSpace="0"/>
      <w:sectPrChange w:id="1605" w:author="Karolina Kaminska" w:date="2014-09-25T11:37:00Z">
        <w:sectPr w:rsidR="004D2814" w:rsidRPr="00155B02" w:rsidSect="00E17DA5">
          <w:pgMar w:top="1417" w:right="1417" w:bottom="1134" w:left="1417" w:header="720" w:footer="720" w:gutter="0"/>
          <w:cols w:space="720"/>
          <w:docGrid w:charSpace="4096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4" w:author="Moritz Lautenbach" w:date="2014-04-14T16:07:00Z" w:initials="ML">
    <w:p w14:paraId="67186933" w14:textId="77777777" w:rsidR="00D84B31" w:rsidRDefault="00D84B31">
      <w:pPr>
        <w:pStyle w:val="Kommentartext"/>
      </w:pPr>
      <w:r>
        <w:rPr>
          <w:rStyle w:val="Kommentarzeichen"/>
        </w:rPr>
        <w:annotationRef/>
      </w:r>
      <w:r>
        <w:t>Ist das noch so?</w:t>
      </w:r>
    </w:p>
  </w:comment>
  <w:comment w:id="54" w:author="Moritz Lautenbach" w:date="2014-04-14T16:29:00Z" w:initials="ML">
    <w:p w14:paraId="2E88C04A" w14:textId="77777777" w:rsidR="00D84B31" w:rsidRDefault="00D84B31">
      <w:pPr>
        <w:pStyle w:val="Kommentartext"/>
      </w:pPr>
      <w:r>
        <w:rPr>
          <w:rStyle w:val="Kommentarzeichen"/>
        </w:rPr>
        <w:annotationRef/>
      </w:r>
    </w:p>
    <w:p w14:paraId="4F45ACE6" w14:textId="77777777" w:rsidR="00D84B31" w:rsidRDefault="00D84B31" w:rsidP="000959A2">
      <w:pPr>
        <w:pStyle w:val="Kommentartext"/>
        <w:numPr>
          <w:ilvl w:val="0"/>
          <w:numId w:val="6"/>
        </w:numPr>
      </w:pPr>
      <w:r>
        <w:t xml:space="preserve"> Grafik veraltet</w:t>
      </w:r>
    </w:p>
    <w:p w14:paraId="3F06E17A" w14:textId="77777777" w:rsidR="00D84B31" w:rsidRDefault="00D84B31" w:rsidP="000959A2">
      <w:pPr>
        <w:pStyle w:val="Kommentartext"/>
        <w:numPr>
          <w:ilvl w:val="0"/>
          <w:numId w:val="6"/>
        </w:numPr>
      </w:pPr>
      <w:r>
        <w:t xml:space="preserve"> „Textlink“ statt Textl ink“</w:t>
      </w:r>
    </w:p>
    <w:p w14:paraId="0604CAB5" w14:textId="77777777" w:rsidR="00D84B31" w:rsidRDefault="00D84B31" w:rsidP="000959A2">
      <w:pPr>
        <w:pStyle w:val="Kommentartext"/>
        <w:numPr>
          <w:ilvl w:val="0"/>
          <w:numId w:val="6"/>
        </w:numPr>
      </w:pPr>
      <w:r>
        <w:t xml:space="preserve"> erneuern</w:t>
      </w:r>
    </w:p>
  </w:comment>
  <w:comment w:id="64" w:author="Moritz Lautenbach" w:date="2014-04-16T13:22:00Z" w:initials="ML">
    <w:p w14:paraId="00E13CE0" w14:textId="77777777" w:rsidR="00D84B31" w:rsidRDefault="00D84B31" w:rsidP="00E17DA5">
      <w:pPr>
        <w:pStyle w:val="Kommentartext"/>
      </w:pPr>
      <w:r>
        <w:rPr>
          <w:rStyle w:val="Kommentarzeichen"/>
        </w:rPr>
        <w:annotationRef/>
      </w:r>
      <w:r>
        <w:rPr>
          <w:rStyle w:val="Kommentarzeichen"/>
        </w:rPr>
        <w:t xml:space="preserve">Grafik veraltet. Neue Funktionen? </w:t>
      </w:r>
      <w:r w:rsidRPr="00055206">
        <w:rPr>
          <w:vanish/>
        </w:rPr>
        <w:t xml:space="preserve">Grafik verrutschttotation panel,bei Bedarf) geändert werden; insbesondere wenn neue Funktionen vorliegen oder alte nicht mehr </w:t>
      </w:r>
      <w:r w:rsidRPr="00055206">
        <w:rPr>
          <w:vanish/>
        </w:rPr>
        <w:pgNum/>
      </w:r>
      <w:r w:rsidRPr="00055206">
        <w:rPr>
          <w:vanish/>
        </w:rPr>
        <w:pgNum/>
      </w:r>
    </w:p>
  </w:comment>
  <w:comment w:id="86" w:author="Moritz Lautenbach" w:date="2014-04-16T13:24:00Z" w:initials="ML">
    <w:p w14:paraId="67491CB7" w14:textId="77777777" w:rsidR="00D84B31" w:rsidRDefault="00D84B31">
      <w:pPr>
        <w:pStyle w:val="Kommentartext"/>
      </w:pPr>
      <w:r>
        <w:rPr>
          <w:rStyle w:val="Kommentarzeichen"/>
        </w:rPr>
        <w:annotationRef/>
      </w:r>
      <w:r>
        <w:t>Kein römisch 6 im Inhaltsverzeichnis. Wenn „III. Panels B. Link panel“? gemeint ist, ist dies auch im deutschen Handbuch falsch</w:t>
      </w:r>
    </w:p>
  </w:comment>
  <w:comment w:id="153" w:author="Moritz Lautenbach" w:date="2014-04-15T11:10:00Z" w:initials="ML">
    <w:p w14:paraId="05768A7C" w14:textId="77777777" w:rsidR="00D84B31" w:rsidRDefault="00D84B31">
      <w:pPr>
        <w:pStyle w:val="Kommentartext"/>
      </w:pPr>
      <w:r>
        <w:rPr>
          <w:rStyle w:val="Kommentarzeichen"/>
        </w:rPr>
        <w:annotationRef/>
      </w:r>
      <w:r>
        <w:t xml:space="preserve">Befehle sind mal kursiv, mal nicht und mal in „…“ </w:t>
      </w:r>
      <w:r>
        <w:sym w:font="Wingdings" w:char="F0E0"/>
      </w:r>
      <w:r>
        <w:t xml:space="preserve"> sollte man vereinheitlichen.</w:t>
      </w:r>
    </w:p>
  </w:comment>
  <w:comment w:id="158" w:author="Moritz Lautenbach" w:date="2014-04-15T10:53:00Z" w:initials="ML">
    <w:p w14:paraId="2FAB5ACA" w14:textId="77777777" w:rsidR="00D84B31" w:rsidRDefault="00D84B31">
      <w:pPr>
        <w:pStyle w:val="Kommentartext"/>
      </w:pPr>
      <w:r>
        <w:rPr>
          <w:rStyle w:val="Kommentarzeichen"/>
        </w:rPr>
        <w:annotationRef/>
      </w:r>
      <w:r>
        <w:t xml:space="preserve">Wenn Zeit, ggf. solche Begriffe einheitlich schreiben (auch groß/klein) </w:t>
      </w:r>
    </w:p>
  </w:comment>
  <w:comment w:id="203" w:author="Moritz Lautenbach" w:date="2014-04-15T11:26:00Z" w:initials="ML">
    <w:p w14:paraId="5BC6C382" w14:textId="77777777" w:rsidR="00D84B31" w:rsidRDefault="00D84B31">
      <w:pPr>
        <w:pStyle w:val="Kommentartext"/>
      </w:pPr>
      <w:r>
        <w:rPr>
          <w:rStyle w:val="Kommentarzeichen"/>
        </w:rPr>
        <w:annotationRef/>
      </w:r>
      <w:r>
        <w:t>Ausdruck? ended in…?</w:t>
      </w:r>
    </w:p>
  </w:comment>
  <w:comment w:id="250" w:author="Unbekannter Autor" w:date="2013-01-23T15:05:00Z" w:initials="Unbekannt">
    <w:p w14:paraId="7347410B" w14:textId="77777777" w:rsidR="00D84B31" w:rsidRPr="00EE52A5" w:rsidRDefault="00D84B31">
      <w:pPr>
        <w:overflowPunct w:val="0"/>
        <w:spacing w:line="0" w:lineRule="atLeast"/>
        <w:rPr>
          <w:rFonts w:ascii="Segoe UI" w:eastAsia="SimSun" w:hAnsi="Segoe UI" w:cs="Mangal"/>
          <w:szCs w:val="24"/>
        </w:rPr>
      </w:pPr>
      <w:r>
        <w:annotationRef/>
      </w:r>
      <w:r w:rsidRPr="00EE52A5">
        <w:rPr>
          <w:rFonts w:ascii="Segoe UI" w:eastAsia="SimSun" w:hAnsi="Segoe UI" w:cs="Mangal"/>
          <w:szCs w:val="24"/>
        </w:rPr>
        <w:t>Evtl verweis auf Schmidt/Bennöhr (2008)</w:t>
      </w:r>
    </w:p>
  </w:comment>
  <w:comment w:id="372" w:author="Unbekannter Autor" w:date="2013-01-23T15:25:00Z" w:initials="Unbekannt">
    <w:p w14:paraId="0F9735A4"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Englische Alternative? </w:t>
      </w:r>
    </w:p>
  </w:comment>
  <w:comment w:id="444" w:author="Unbekannter Autor" w:date="2013-01-23T15:42:00Z" w:initials="Unbekannt">
    <w:p w14:paraId="36F184C2"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or musical score</w:t>
      </w:r>
    </w:p>
  </w:comment>
  <w:comment w:id="455" w:author="Unbekannter Autor" w:date="2013-01-23T15:43:00Z" w:initials="Unbekannt">
    <w:p w14:paraId="6A7ED872" w14:textId="77777777" w:rsidR="00D84B31" w:rsidRDefault="00D84B3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458" w:author="Unbekannter Autor" w:date="2013-01-23T15:44:00Z" w:initials="Unbekannt">
    <w:p w14:paraId="1F4282AE" w14:textId="77777777" w:rsidR="00D84B31" w:rsidRDefault="00D84B3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459" w:author="Unbekannter Autor" w:date="2013-01-23T15:44:00Z" w:initials="Unbekannt">
    <w:p w14:paraId="559C0AF3"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Colour color</w:t>
      </w:r>
    </w:p>
  </w:comment>
  <w:comment w:id="460" w:author="Unbekannter Autor" w:date="2013-01-24T13:08:00Z" w:initials="Unbekannt">
    <w:p w14:paraId="5E5CFFE4"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Musical score area vs partitur area</w:t>
      </w:r>
    </w:p>
  </w:comment>
  <w:comment w:id="461" w:author="Unbekannter Autor" w:date="2013-01-24T13:08:00Z" w:initials="Unbekannt">
    <w:p w14:paraId="30D1B215" w14:textId="77777777" w:rsidR="00D84B31" w:rsidRDefault="00D84B3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Musical score area vs partitur area</w:t>
      </w:r>
    </w:p>
  </w:comment>
  <w:comment w:id="462" w:author="Unbekannter Autor" w:date="2013-01-24T13:08:00Z" w:initials="Unbekannt">
    <w:p w14:paraId="77A9AAD0" w14:textId="77777777" w:rsidR="00D84B31" w:rsidRDefault="00D84B3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Musical score area vs partitur area</w:t>
      </w:r>
    </w:p>
  </w:comment>
  <w:comment w:id="464" w:author="Unbekannter Autor" w:date="2013-01-24T13:09:00Z" w:initials="Unbekannt">
    <w:p w14:paraId="430AEFF0"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English alternative? </w:t>
      </w:r>
    </w:p>
  </w:comment>
  <w:comment w:id="467" w:author="Unbekannter Autor" w:date="2013-01-24T13:10:00Z" w:initials="Unbekannt">
    <w:p w14:paraId="15A3A621"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Musical score line vs partitur line</w:t>
      </w:r>
    </w:p>
  </w:comment>
  <w:comment w:id="470" w:author="Unbekannter Autor" w:date="2013-01-24T13:11:00Z" w:initials="Unbekannt">
    <w:p w14:paraId="4228EE98"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area vs musical score area</w:t>
      </w:r>
    </w:p>
  </w:comment>
  <w:comment w:id="475" w:author="Unbekannter Autor" w:date="2013-01-24T13:12:00Z" w:initials="Unbekannt">
    <w:p w14:paraId="3756164F" w14:textId="77777777" w:rsidR="00D84B31" w:rsidRDefault="00D84B3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Musical score line vs partitur line</w:t>
      </w:r>
    </w:p>
  </w:comment>
  <w:comment w:id="476" w:author="Unbekannter Autor" w:date="2013-01-24T13:12:00Z" w:initials="Unbekannt">
    <w:p w14:paraId="7CA2AD69"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Synchroniation ratio? </w:t>
      </w:r>
    </w:p>
  </w:comment>
  <w:comment w:id="479" w:author="Unbekannter Autor" w:date="2013-01-24T13:13:00Z" w:initials="Unbekannt">
    <w:p w14:paraId="07E397C0" w14:textId="77777777" w:rsidR="00D84B31" w:rsidRDefault="00D84B3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Musical score line vs partitur line</w:t>
      </w:r>
    </w:p>
  </w:comment>
  <w:comment w:id="486" w:author="Unbekannter Autor" w:date="2013-01-24T13:14:00Z" w:initials="Unbekannt">
    <w:p w14:paraId="414144F1"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s.o.</w:t>
      </w:r>
    </w:p>
  </w:comment>
  <w:comment w:id="495" w:author="Unbekannter Autor" w:date="2013-01-24T13:15:00Z" w:initials="Unbekannt">
    <w:p w14:paraId="7FFEA11F"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496" w:author="Unbekannter Autor" w:date="2013-01-24T13:15:00Z" w:initials="Unbekannt">
    <w:p w14:paraId="66781EB7"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497" w:author="Unbekannter Autor" w:date="2013-01-24T13:16:00Z" w:initials="Unbekannt">
    <w:p w14:paraId="293F4772"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 </w:t>
      </w:r>
    </w:p>
  </w:comment>
  <w:comment w:id="498" w:author="Unbekannter Autor" w:date="2013-01-24T13:16:00Z" w:initials="Unbekannt">
    <w:p w14:paraId="7BA4A8A4" w14:textId="77777777" w:rsidR="00D84B31" w:rsidRDefault="00D84B3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s.o.</w:t>
      </w:r>
    </w:p>
  </w:comment>
  <w:comment w:id="501" w:author="Moritz Lautenbach" w:date="2014-04-16T13:40:00Z" w:initials="ML">
    <w:p w14:paraId="76E69FAC" w14:textId="77777777" w:rsidR="00D84B31" w:rsidRPr="00E17DA5" w:rsidRDefault="00D84B31">
      <w:pPr>
        <w:pStyle w:val="Kommentartext"/>
        <w:rPr>
          <w:lang w:val="en-US"/>
        </w:rPr>
      </w:pPr>
      <w:r>
        <w:rPr>
          <w:rStyle w:val="Kommentarzeichen"/>
        </w:rPr>
        <w:annotationRef/>
      </w:r>
      <w:r w:rsidRPr="00E17DA5">
        <w:rPr>
          <w:lang w:val="en-US"/>
        </w:rPr>
        <w:t xml:space="preserve"> </w:t>
      </w:r>
      <w:r>
        <w:sym w:font="Wingdings" w:char="F0E0"/>
      </w:r>
      <w:r w:rsidRPr="00E17DA5">
        <w:rPr>
          <w:lang w:val="en-US"/>
        </w:rPr>
        <w:t xml:space="preserve"> C. View-Menü</w:t>
      </w:r>
    </w:p>
  </w:comment>
  <w:comment w:id="529" w:author="Moritz Lautenbach" w:date="2014-04-15T15:57:00Z" w:initials="ML">
    <w:p w14:paraId="088892AF" w14:textId="77777777" w:rsidR="00D84B31" w:rsidRPr="00E17DA5" w:rsidRDefault="00D84B31">
      <w:pPr>
        <w:pStyle w:val="Kommentartext"/>
        <w:rPr>
          <w:lang w:val="en-US"/>
        </w:rPr>
      </w:pPr>
      <w:r>
        <w:rPr>
          <w:rStyle w:val="Kommentarzeichen"/>
        </w:rPr>
        <w:annotationRef/>
      </w:r>
      <w:r w:rsidRPr="00E17DA5">
        <w:rPr>
          <w:lang w:val="en-US"/>
        </w:rPr>
        <w:t>III. Panels ?</w:t>
      </w:r>
    </w:p>
  </w:comment>
  <w:comment w:id="595" w:author="Moritz Lautenbach" w:date="2014-04-16T13:41:00Z" w:initials="ML">
    <w:p w14:paraId="7A6FE729" w14:textId="77777777" w:rsidR="00D84B31" w:rsidRPr="00342200" w:rsidRDefault="00D84B31">
      <w:pPr>
        <w:pStyle w:val="Kommentartext"/>
        <w:rPr>
          <w:lang w:val="en-US"/>
        </w:rPr>
      </w:pPr>
      <w:r>
        <w:rPr>
          <w:rStyle w:val="Kommentarzeichen"/>
        </w:rPr>
        <w:annotationRef/>
      </w:r>
      <w:r w:rsidRPr="00342200">
        <w:rPr>
          <w:lang w:val="en-US"/>
        </w:rPr>
        <w:t>D. Transcription-Menu</w:t>
      </w:r>
    </w:p>
  </w:comment>
  <w:comment w:id="616" w:author="Moritz Lautenbach" w:date="2014-04-15T16:10:00Z" w:initials="ML">
    <w:p w14:paraId="32041AD0" w14:textId="77777777" w:rsidR="00D84B31" w:rsidRDefault="00D84B31">
      <w:pPr>
        <w:pStyle w:val="Kommentartext"/>
      </w:pPr>
      <w:r>
        <w:rPr>
          <w:rStyle w:val="Kommentarzeichen"/>
        </w:rPr>
        <w:annotationRef/>
      </w:r>
      <w:r>
        <w:t>An anderer Stelle „digitised“</w:t>
      </w:r>
    </w:p>
  </w:comment>
  <w:comment w:id="681" w:author="Moritz Lautenbach" w:date="2014-04-16T13:41:00Z" w:initials="ML">
    <w:p w14:paraId="62856E69" w14:textId="77777777" w:rsidR="00D84B31" w:rsidRDefault="00D84B31">
      <w:pPr>
        <w:pStyle w:val="Kommentartext"/>
      </w:pPr>
      <w:r>
        <w:rPr>
          <w:rStyle w:val="Kommentarzeichen"/>
        </w:rPr>
        <w:annotationRef/>
      </w:r>
      <w:r>
        <w:t>Ausdruck</w:t>
      </w:r>
    </w:p>
  </w:comment>
  <w:comment w:id="687" w:author="Moritz Lautenbach" w:date="2014-04-15T16:46:00Z" w:initials="ML">
    <w:p w14:paraId="33E98B9C" w14:textId="77777777" w:rsidR="00D84B31" w:rsidRDefault="00D84B31">
      <w:pPr>
        <w:pStyle w:val="Kommentartext"/>
      </w:pPr>
      <w:r>
        <w:rPr>
          <w:rStyle w:val="Kommentarzeichen"/>
        </w:rPr>
        <w:annotationRef/>
      </w:r>
      <w:r>
        <w:t>Ausdruck</w:t>
      </w:r>
    </w:p>
  </w:comment>
  <w:comment w:id="768" w:author="Moritz Lautenbach" w:date="2014-04-16T13:42:00Z" w:initials="ML">
    <w:p w14:paraId="219DB4DE" w14:textId="77777777" w:rsidR="00D84B31" w:rsidRDefault="00D84B31">
      <w:pPr>
        <w:pStyle w:val="Kommentartext"/>
      </w:pPr>
      <w:r>
        <w:rPr>
          <w:rStyle w:val="Kommentarzeichen"/>
        </w:rPr>
        <w:annotationRef/>
      </w:r>
      <w:r>
        <w:t>Ausdruck</w:t>
      </w:r>
    </w:p>
  </w:comment>
  <w:comment w:id="770" w:author="Moritz Lautenbach" w:date="2014-04-16T09:16:00Z" w:initials="ML">
    <w:p w14:paraId="3A307048" w14:textId="77777777" w:rsidR="00D84B31" w:rsidRDefault="00D84B31">
      <w:pPr>
        <w:pStyle w:val="Kommentartext"/>
      </w:pPr>
      <w:r>
        <w:rPr>
          <w:rStyle w:val="Kommentarzeichen"/>
        </w:rPr>
        <w:annotationRef/>
      </w:r>
      <w:r>
        <w:t>E. Tier Menu</w:t>
      </w:r>
    </w:p>
  </w:comment>
  <w:comment w:id="886" w:author="Moritz Lautenbach" w:date="2014-04-16T09:32:00Z" w:initials="ML">
    <w:p w14:paraId="6F504681" w14:textId="77777777" w:rsidR="00D84B31" w:rsidRDefault="00D84B31">
      <w:pPr>
        <w:pStyle w:val="Kommentartext"/>
      </w:pPr>
      <w:r>
        <w:rPr>
          <w:rStyle w:val="Kommentarzeichen"/>
        </w:rPr>
        <w:annotationRef/>
      </w:r>
      <w:r>
        <w:t>Merges?</w:t>
      </w:r>
    </w:p>
  </w:comment>
  <w:comment w:id="955" w:author="Moritz Lautenbach" w:date="2014-04-16T09:36:00Z" w:initials="ML">
    <w:p w14:paraId="75ADC696" w14:textId="77777777" w:rsidR="00D84B31" w:rsidRDefault="00D84B31">
      <w:pPr>
        <w:pStyle w:val="Kommentartext"/>
      </w:pPr>
      <w:r>
        <w:rPr>
          <w:rStyle w:val="Kommentarzeichen"/>
        </w:rPr>
        <w:annotationRef/>
      </w:r>
      <w:r>
        <w:t>G. Timeline Menu</w:t>
      </w:r>
    </w:p>
  </w:comment>
  <w:comment w:id="1022" w:author="Moritz Lautenbach" w:date="2014-04-16T09:45:00Z" w:initials="ML">
    <w:p w14:paraId="26A84EEC" w14:textId="77777777" w:rsidR="00D84B31" w:rsidRDefault="00D84B31">
      <w:pPr>
        <w:pStyle w:val="Kommentartext"/>
      </w:pPr>
      <w:r>
        <w:rPr>
          <w:rStyle w:val="Kommentarzeichen"/>
        </w:rPr>
        <w:annotationRef/>
      </w:r>
      <w:r>
        <w:t>Die beiden als Bsp. Für Schreibungen: „…“ „kursiv“ ohne „…“ etc.</w:t>
      </w:r>
    </w:p>
  </w:comment>
  <w:comment w:id="1023" w:author="Moritz Lautenbach" w:date="2014-04-16T09:45:00Z" w:initials="ML">
    <w:p w14:paraId="21E872E7" w14:textId="77777777" w:rsidR="00D84B31" w:rsidRDefault="00D84B31">
      <w:pPr>
        <w:pStyle w:val="Kommentartext"/>
      </w:pPr>
      <w:r>
        <w:rPr>
          <w:rStyle w:val="Kommentarzeichen"/>
        </w:rPr>
        <w:annotationRef/>
      </w:r>
    </w:p>
  </w:comment>
  <w:comment w:id="1041" w:author="Moritz Lautenbach" w:date="2014-04-16T09:49:00Z" w:initials="ML">
    <w:p w14:paraId="6D8CC01D" w14:textId="77777777" w:rsidR="00D84B31" w:rsidRDefault="00D84B31">
      <w:pPr>
        <w:pStyle w:val="Kommentartext"/>
      </w:pPr>
      <w:r>
        <w:rPr>
          <w:rStyle w:val="Kommentarzeichen"/>
        </w:rPr>
        <w:annotationRef/>
      </w:r>
      <w:r>
        <w:t>H. Format-Menu</w:t>
      </w:r>
    </w:p>
  </w:comment>
  <w:comment w:id="1045" w:author="Moritz Lautenbach" w:date="2014-04-16T09:54:00Z" w:initials="ML">
    <w:p w14:paraId="4BB2FB37" w14:textId="77777777" w:rsidR="00D84B31" w:rsidRDefault="00D84B31">
      <w:pPr>
        <w:pStyle w:val="Kommentartext"/>
      </w:pPr>
      <w:r>
        <w:rPr>
          <w:rStyle w:val="Kommentarzeichen"/>
        </w:rPr>
        <w:annotationRef/>
      </w:r>
      <w:r>
        <w:t>Ausdruck?</w:t>
      </w:r>
    </w:p>
  </w:comment>
  <w:comment w:id="1163" w:author="Moritz Lautenbach" w:date="2014-04-16T10:08:00Z" w:initials="ML">
    <w:p w14:paraId="2C5C4F5D" w14:textId="77777777" w:rsidR="00D84B31" w:rsidRDefault="00D84B31" w:rsidP="000959A2">
      <w:pPr>
        <w:pStyle w:val="Kommentartext"/>
        <w:widowControl w:val="0"/>
        <w:numPr>
          <w:ilvl w:val="0"/>
          <w:numId w:val="37"/>
        </w:numPr>
        <w:tabs>
          <w:tab w:val="left" w:pos="482"/>
        </w:tabs>
        <w:spacing w:line="100" w:lineRule="atLeast"/>
        <w:jc w:val="both"/>
      </w:pPr>
      <w:r>
        <w:rPr>
          <w:rStyle w:val="Kommentarzeichen"/>
        </w:rPr>
        <w:annotationRef/>
      </w:r>
      <w:r>
        <w:t>Help-Menu</w:t>
      </w:r>
    </w:p>
  </w:comment>
  <w:comment w:id="1181" w:author="Moritz Lautenbach" w:date="2014-04-16T10:14:00Z" w:initials="ML">
    <w:p w14:paraId="6C5D6937" w14:textId="77777777" w:rsidR="00D84B31" w:rsidRDefault="00D84B31">
      <w:pPr>
        <w:pStyle w:val="Kommentartext"/>
      </w:pPr>
      <w:r>
        <w:rPr>
          <w:rStyle w:val="Kommentarzeichen"/>
        </w:rPr>
        <w:annotationRef/>
      </w:r>
      <w:r>
        <w:t>Gemeint ist glaube ich „one“ für „wird eine Äußerung transkribiert“</w:t>
      </w:r>
    </w:p>
  </w:comment>
  <w:comment w:id="1247" w:author="Moritz Lautenbach" w:date="2014-04-16T10:24:00Z" w:initials="ML">
    <w:p w14:paraId="569A594B" w14:textId="77777777" w:rsidR="00D84B31" w:rsidRDefault="00D84B31">
      <w:pPr>
        <w:pStyle w:val="Kommentartext"/>
      </w:pPr>
      <w:r>
        <w:rPr>
          <w:rStyle w:val="Kommentarzeichen"/>
        </w:rPr>
        <w:annotationRef/>
      </w:r>
      <w:r>
        <w:t>Begriffe</w:t>
      </w:r>
    </w:p>
  </w:comment>
  <w:comment w:id="1350" w:author="Moritz Lautenbach" w:date="2014-04-16T10:59:00Z" w:initials="ML">
    <w:p w14:paraId="7A6064E4" w14:textId="77777777" w:rsidR="00D84B31" w:rsidRDefault="00D84B31">
      <w:pPr>
        <w:pStyle w:val="Kommentartext"/>
      </w:pPr>
      <w:r>
        <w:rPr>
          <w:rStyle w:val="Kommentarzeichen"/>
        </w:rPr>
        <w:annotationRef/>
      </w:r>
      <w:r>
        <w:t>In dieser Tabelle ggf. noch mal die Formen von parentheses &amp; parenthesis checken</w:t>
      </w:r>
    </w:p>
  </w:comment>
  <w:comment w:id="1377" w:author="Moritz Lautenbach" w:date="2014-04-16T11:01:00Z" w:initials="ML">
    <w:p w14:paraId="5F0B6614" w14:textId="77777777" w:rsidR="00D84B31" w:rsidRDefault="00D84B31">
      <w:pPr>
        <w:pStyle w:val="Kommentartext"/>
      </w:pPr>
      <w:r>
        <w:rPr>
          <w:rStyle w:val="Kommentarzeichen"/>
        </w:rPr>
        <w:annotationRef/>
      </w:r>
      <w:r>
        <w:t>Begriff</w:t>
      </w:r>
    </w:p>
  </w:comment>
  <w:comment w:id="1384" w:author="Moritz Lautenbach" w:date="2014-04-16T11:01:00Z" w:initials="ML">
    <w:p w14:paraId="5357F2CB" w14:textId="77777777" w:rsidR="00D84B31" w:rsidRDefault="00D84B31">
      <w:pPr>
        <w:pStyle w:val="Kommentartext"/>
      </w:pPr>
      <w:r>
        <w:rPr>
          <w:rStyle w:val="Kommentarzeichen"/>
        </w:rPr>
        <w:annotationRef/>
      </w:r>
      <w:r>
        <w:t>Begriff</w:t>
      </w:r>
    </w:p>
  </w:comment>
  <w:comment w:id="1398" w:author="Moritz Lautenbach" w:date="2014-04-16T11:03:00Z" w:initials="ML">
    <w:p w14:paraId="700A344E" w14:textId="77777777" w:rsidR="00D84B31" w:rsidRDefault="00D84B31">
      <w:pPr>
        <w:pStyle w:val="Kommentartext"/>
      </w:pPr>
      <w:r>
        <w:rPr>
          <w:rStyle w:val="Kommentarzeichen"/>
        </w:rPr>
        <w:annotationRef/>
      </w:r>
      <w:r>
        <w:t>Begriff</w:t>
      </w:r>
    </w:p>
  </w:comment>
  <w:comment w:id="1402" w:author="Moritz Lautenbach" w:date="2014-04-16T11:04:00Z" w:initials="ML">
    <w:p w14:paraId="52857704" w14:textId="77777777" w:rsidR="00D84B31" w:rsidRDefault="00D84B31">
      <w:pPr>
        <w:pStyle w:val="Kommentartext"/>
      </w:pPr>
      <w:r>
        <w:rPr>
          <w:rStyle w:val="Kommentarzeichen"/>
        </w:rPr>
        <w:annotationRef/>
      </w:r>
      <w:r>
        <w:t>Begriff</w:t>
      </w:r>
    </w:p>
  </w:comment>
  <w:comment w:id="1406" w:author="Moritz Lautenbach" w:date="2014-04-16T11:05:00Z" w:initials="ML">
    <w:p w14:paraId="6533B6D5" w14:textId="77777777" w:rsidR="00D84B31" w:rsidRDefault="00D84B31">
      <w:pPr>
        <w:pStyle w:val="Kommentartext"/>
      </w:pPr>
      <w:r>
        <w:rPr>
          <w:rStyle w:val="Kommentarzeichen"/>
        </w:rPr>
        <w:annotationRef/>
      </w:r>
      <w:r>
        <w:t>Begriff</w:t>
      </w:r>
    </w:p>
  </w:comment>
  <w:comment w:id="1409" w:author="Moritz Lautenbach" w:date="2014-04-16T11:05:00Z" w:initials="ML">
    <w:p w14:paraId="0BF9F62E" w14:textId="77777777" w:rsidR="00D84B31" w:rsidRDefault="00D84B31">
      <w:pPr>
        <w:pStyle w:val="Kommentartext"/>
      </w:pPr>
      <w:r>
        <w:rPr>
          <w:rStyle w:val="Kommentarzeichen"/>
        </w:rPr>
        <w:annotationRef/>
      </w:r>
      <w:r>
        <w:t>Begriff</w:t>
      </w:r>
    </w:p>
  </w:comment>
  <w:comment w:id="1413" w:author="Moritz Lautenbach" w:date="2014-04-16T11:06:00Z" w:initials="ML">
    <w:p w14:paraId="0F65EC4D" w14:textId="77777777" w:rsidR="00D84B31" w:rsidRDefault="00D84B31">
      <w:pPr>
        <w:pStyle w:val="Kommentartext"/>
      </w:pPr>
      <w:r>
        <w:rPr>
          <w:rStyle w:val="Kommentarzeichen"/>
        </w:rPr>
        <w:annotationRef/>
      </w:r>
      <w:r>
        <w:t>Begriff</w:t>
      </w:r>
    </w:p>
  </w:comment>
  <w:comment w:id="1417" w:author="Moritz Lautenbach" w:date="2014-04-16T11:06:00Z" w:initials="ML">
    <w:p w14:paraId="5426F22E" w14:textId="77777777" w:rsidR="00D84B31" w:rsidRDefault="00D84B31">
      <w:pPr>
        <w:pStyle w:val="Kommentartext"/>
      </w:pPr>
      <w:r>
        <w:rPr>
          <w:rStyle w:val="Kommentarzeichen"/>
        </w:rPr>
        <w:annotationRef/>
      </w:r>
      <w:r>
        <w:t>Begriff</w:t>
      </w:r>
    </w:p>
  </w:comment>
  <w:comment w:id="1420" w:author="Moritz Lautenbach" w:date="2014-04-16T11:06:00Z" w:initials="ML">
    <w:p w14:paraId="7525AEFE" w14:textId="77777777" w:rsidR="00D84B31" w:rsidRDefault="00D84B31">
      <w:pPr>
        <w:pStyle w:val="Kommentartext"/>
      </w:pPr>
      <w:r>
        <w:rPr>
          <w:rStyle w:val="Kommentarzeichen"/>
        </w:rPr>
        <w:annotationRef/>
      </w:r>
      <w:r>
        <w:t>Begriff</w:t>
      </w:r>
    </w:p>
  </w:comment>
  <w:comment w:id="1422" w:author="Moritz Lautenbach" w:date="2014-04-16T11:06:00Z" w:initials="ML">
    <w:p w14:paraId="41B72FC6" w14:textId="77777777" w:rsidR="00D84B31" w:rsidRDefault="00D84B31">
      <w:pPr>
        <w:pStyle w:val="Kommentartext"/>
      </w:pPr>
      <w:r>
        <w:rPr>
          <w:rStyle w:val="Kommentarzeichen"/>
        </w:rPr>
        <w:annotationRef/>
      </w:r>
      <w:r>
        <w:t>Begriff</w:t>
      </w:r>
    </w:p>
  </w:comment>
  <w:comment w:id="1423" w:author="Moritz Lautenbach" w:date="2014-04-16T11:06:00Z" w:initials="ML">
    <w:p w14:paraId="2BB08F2E" w14:textId="77777777" w:rsidR="00D84B31" w:rsidRDefault="00D84B31">
      <w:pPr>
        <w:pStyle w:val="Kommentartext"/>
      </w:pPr>
      <w:r>
        <w:rPr>
          <w:rStyle w:val="Kommentarzeichen"/>
        </w:rPr>
        <w:annotationRef/>
      </w:r>
      <w:r>
        <w:t>Begriff</w:t>
      </w:r>
    </w:p>
  </w:comment>
  <w:comment w:id="1426" w:author="Moritz Lautenbach" w:date="2014-04-16T11:06:00Z" w:initials="ML">
    <w:p w14:paraId="2F719FCB" w14:textId="77777777" w:rsidR="00D84B31" w:rsidRDefault="00D84B31">
      <w:pPr>
        <w:pStyle w:val="Kommentartext"/>
      </w:pPr>
      <w:r>
        <w:rPr>
          <w:rStyle w:val="Kommentarzeichen"/>
        </w:rPr>
        <w:annotationRef/>
      </w:r>
      <w:r>
        <w:t>Begriff</w:t>
      </w:r>
    </w:p>
  </w:comment>
  <w:comment w:id="1429" w:author="Moritz Lautenbach" w:date="2014-04-16T11:06:00Z" w:initials="ML">
    <w:p w14:paraId="350BFE8C" w14:textId="77777777" w:rsidR="00D84B31" w:rsidRDefault="00D84B31">
      <w:pPr>
        <w:pStyle w:val="Kommentartext"/>
      </w:pPr>
      <w:r>
        <w:rPr>
          <w:rStyle w:val="Kommentarzeichen"/>
        </w:rPr>
        <w:annotationRef/>
      </w:r>
      <w:r>
        <w:t>Begriff</w:t>
      </w:r>
    </w:p>
  </w:comment>
  <w:comment w:id="1432" w:author="Moritz Lautenbach" w:date="2014-04-16T11:07:00Z" w:initials="ML">
    <w:p w14:paraId="2831057F" w14:textId="77777777" w:rsidR="00D84B31" w:rsidRDefault="00D84B31">
      <w:pPr>
        <w:pStyle w:val="Kommentartext"/>
      </w:pPr>
      <w:r>
        <w:rPr>
          <w:rStyle w:val="Kommentarzeichen"/>
        </w:rPr>
        <w:annotationRef/>
      </w:r>
      <w:r>
        <w:t>Begriff</w:t>
      </w:r>
    </w:p>
  </w:comment>
  <w:comment w:id="1435" w:author="Moritz Lautenbach" w:date="2014-04-16T11:08:00Z" w:initials="ML">
    <w:p w14:paraId="7BAC9B4C" w14:textId="77777777" w:rsidR="00D84B31" w:rsidRDefault="00D84B31">
      <w:pPr>
        <w:pStyle w:val="Kommentartext"/>
      </w:pPr>
      <w:r>
        <w:rPr>
          <w:rStyle w:val="Kommentarzeichen"/>
        </w:rPr>
        <w:annotationRef/>
      </w:r>
      <w:r>
        <w:t>Begriff</w:t>
      </w:r>
    </w:p>
  </w:comment>
  <w:comment w:id="1445" w:author="Moritz Lautenbach" w:date="2014-04-16T11:09:00Z" w:initials="ML">
    <w:p w14:paraId="27CE9B5C" w14:textId="77777777" w:rsidR="00D84B31" w:rsidRDefault="00D84B31">
      <w:pPr>
        <w:pStyle w:val="Kommentartext"/>
      </w:pPr>
      <w:r>
        <w:rPr>
          <w:rStyle w:val="Kommentarzeichen"/>
        </w:rPr>
        <w:annotationRef/>
      </w:r>
      <w:r>
        <w:t>Auch hier: mal groß, mal klein</w:t>
      </w:r>
    </w:p>
  </w:comment>
  <w:comment w:id="1447" w:author="Moritz Lautenbach" w:date="2014-04-16T11:10:00Z" w:initials="ML">
    <w:p w14:paraId="3C2AEFDD" w14:textId="77777777" w:rsidR="00D84B31" w:rsidRDefault="00D84B31">
      <w:pPr>
        <w:pStyle w:val="Kommentartext"/>
      </w:pPr>
      <w:r>
        <w:rPr>
          <w:rStyle w:val="Kommentarzeichen"/>
        </w:rPr>
        <w:annotationRef/>
      </w:r>
      <w:r>
        <w:t>Begriff</w:t>
      </w:r>
    </w:p>
  </w:comment>
  <w:comment w:id="1547" w:author="Moritz Lautenbach" w:date="2014-04-16T11:37:00Z" w:initials="ML">
    <w:p w14:paraId="5640CA26" w14:textId="77777777" w:rsidR="00D84B31" w:rsidRDefault="00D84B31">
      <w:pPr>
        <w:pStyle w:val="Kommentartext"/>
      </w:pPr>
      <w:r>
        <w:rPr>
          <w:rStyle w:val="Kommentarzeichen"/>
        </w:rPr>
        <w:annotationRef/>
      </w:r>
      <w:r>
        <w:t>In dieser Tabelle Symbole ersetzen</w:t>
      </w:r>
    </w:p>
  </w:comment>
  <w:comment w:id="1559" w:author="Moritz Lautenbach" w:date="2014-04-16T11:37:00Z" w:initials="ML">
    <w:p w14:paraId="0E97FDFB" w14:textId="77777777" w:rsidR="00D84B31" w:rsidRDefault="00D84B31">
      <w:pPr>
        <w:pStyle w:val="Kommentartext"/>
      </w:pPr>
      <w:r>
        <w:rPr>
          <w:rStyle w:val="Kommentarzeichen"/>
        </w:rPr>
        <w:annotationRef/>
      </w:r>
      <w:r>
        <w:t xml:space="preserve">s.o. </w:t>
      </w:r>
    </w:p>
  </w:comment>
  <w:comment w:id="1561" w:author="Moritz Lautenbach" w:date="2014-04-16T11:38:00Z" w:initials="ML">
    <w:p w14:paraId="77F7486B" w14:textId="77777777" w:rsidR="00D84B31" w:rsidRDefault="00D84B31">
      <w:pPr>
        <w:pStyle w:val="Kommentartext"/>
      </w:pPr>
      <w:r>
        <w:rPr>
          <w:rStyle w:val="Kommentarzeichen"/>
        </w:rPr>
        <w:annotationRef/>
      </w:r>
      <w:r>
        <w:t>Begriff: digitalised // digitised // digitzed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186933" w15:done="0"/>
  <w15:commentEx w15:paraId="0604CAB5" w15:done="0"/>
  <w15:commentEx w15:paraId="00E13CE0" w15:done="0"/>
  <w15:commentEx w15:paraId="67491CB7" w15:done="0"/>
  <w15:commentEx w15:paraId="05768A7C" w15:done="0"/>
  <w15:commentEx w15:paraId="2FAB5ACA" w15:done="0"/>
  <w15:commentEx w15:paraId="5BC6C382" w15:done="0"/>
  <w15:commentEx w15:paraId="7347410B" w15:done="0"/>
  <w15:commentEx w15:paraId="0F9735A4" w15:done="0"/>
  <w15:commentEx w15:paraId="36F184C2" w15:done="0"/>
  <w15:commentEx w15:paraId="6A7ED872" w15:done="0"/>
  <w15:commentEx w15:paraId="1F4282AE" w15:done="0"/>
  <w15:commentEx w15:paraId="559C0AF3" w15:done="0"/>
  <w15:commentEx w15:paraId="5E5CFFE4" w15:done="0"/>
  <w15:commentEx w15:paraId="30D1B215" w15:done="0"/>
  <w15:commentEx w15:paraId="77A9AAD0" w15:done="0"/>
  <w15:commentEx w15:paraId="430AEFF0" w15:done="0"/>
  <w15:commentEx w15:paraId="15A3A621" w15:done="0"/>
  <w15:commentEx w15:paraId="4228EE98" w15:done="0"/>
  <w15:commentEx w15:paraId="3756164F" w15:done="0"/>
  <w15:commentEx w15:paraId="7CA2AD69" w15:done="0"/>
  <w15:commentEx w15:paraId="07E397C0" w15:done="0"/>
  <w15:commentEx w15:paraId="414144F1" w15:done="0"/>
  <w15:commentEx w15:paraId="7FFEA11F" w15:done="0"/>
  <w15:commentEx w15:paraId="66781EB7" w15:done="0"/>
  <w15:commentEx w15:paraId="293F4772" w15:done="0"/>
  <w15:commentEx w15:paraId="7BA4A8A4" w15:done="0"/>
  <w15:commentEx w15:paraId="76E69FAC" w15:done="0"/>
  <w15:commentEx w15:paraId="088892AF" w15:done="0"/>
  <w15:commentEx w15:paraId="7A6FE729" w15:done="0"/>
  <w15:commentEx w15:paraId="32041AD0" w15:done="0"/>
  <w15:commentEx w15:paraId="62856E69" w15:done="0"/>
  <w15:commentEx w15:paraId="33E98B9C" w15:done="0"/>
  <w15:commentEx w15:paraId="219DB4DE" w15:done="0"/>
  <w15:commentEx w15:paraId="3A307048" w15:done="0"/>
  <w15:commentEx w15:paraId="6F504681" w15:done="0"/>
  <w15:commentEx w15:paraId="75ADC696" w15:done="0"/>
  <w15:commentEx w15:paraId="26A84EEC" w15:done="0"/>
  <w15:commentEx w15:paraId="21E872E7" w15:done="0"/>
  <w15:commentEx w15:paraId="6D8CC01D" w15:done="0"/>
  <w15:commentEx w15:paraId="4BB2FB37" w15:done="0"/>
  <w15:commentEx w15:paraId="2C5C4F5D" w15:done="0"/>
  <w15:commentEx w15:paraId="6C5D6937" w15:done="0"/>
  <w15:commentEx w15:paraId="569A594B" w15:done="0"/>
  <w15:commentEx w15:paraId="7A6064E4" w15:done="0"/>
  <w15:commentEx w15:paraId="5F0B6614" w15:done="0"/>
  <w15:commentEx w15:paraId="5357F2CB" w15:done="0"/>
  <w15:commentEx w15:paraId="700A344E" w15:done="0"/>
  <w15:commentEx w15:paraId="52857704" w15:done="0"/>
  <w15:commentEx w15:paraId="6533B6D5" w15:done="0"/>
  <w15:commentEx w15:paraId="0BF9F62E" w15:done="0"/>
  <w15:commentEx w15:paraId="0F65EC4D" w15:done="0"/>
  <w15:commentEx w15:paraId="5426F22E" w15:done="0"/>
  <w15:commentEx w15:paraId="7525AEFE" w15:done="0"/>
  <w15:commentEx w15:paraId="41B72FC6" w15:done="0"/>
  <w15:commentEx w15:paraId="2BB08F2E" w15:done="0"/>
  <w15:commentEx w15:paraId="2F719FCB" w15:done="0"/>
  <w15:commentEx w15:paraId="350BFE8C" w15:done="0"/>
  <w15:commentEx w15:paraId="2831057F" w15:done="0"/>
  <w15:commentEx w15:paraId="7BAC9B4C" w15:done="0"/>
  <w15:commentEx w15:paraId="27CE9B5C" w15:done="0"/>
  <w15:commentEx w15:paraId="3C2AEFDD" w15:done="0"/>
  <w15:commentEx w15:paraId="5640CA26" w15:done="0"/>
  <w15:commentEx w15:paraId="0E97FDFB" w15:done="0"/>
  <w15:commentEx w15:paraId="77F7486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1F1B55" w14:textId="77777777" w:rsidR="00540D0F" w:rsidRDefault="00540D0F">
      <w:pPr>
        <w:spacing w:after="0" w:line="240" w:lineRule="auto"/>
      </w:pPr>
      <w:r>
        <w:separator/>
      </w:r>
    </w:p>
  </w:endnote>
  <w:endnote w:type="continuationSeparator" w:id="0">
    <w:p w14:paraId="43B9A281" w14:textId="77777777" w:rsidR="00540D0F" w:rsidRDefault="00540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9141A" w14:textId="77777777" w:rsidR="00D84B31" w:rsidRDefault="00D84B31"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4F14FBB7" w14:textId="77777777" w:rsidR="00D84B31" w:rsidRDefault="00D84B31">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AB1477" w14:textId="77777777" w:rsidR="00D84B31" w:rsidRDefault="00D84B31"/>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19A5C6" w14:textId="77777777" w:rsidR="00D84B31" w:rsidRDefault="00D84B3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1B2CC" w14:textId="77777777" w:rsidR="00D84B31" w:rsidRDefault="00D84B31"/>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54E06" w14:textId="77777777" w:rsidR="00D84B31" w:rsidRDefault="00D84B31"/>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0E37E" w14:textId="77777777" w:rsidR="00D84B31" w:rsidRDefault="00D84B3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90B073" w14:textId="77777777" w:rsidR="00D84B31" w:rsidRDefault="00D84B31"/>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6CB390" w14:textId="77777777" w:rsidR="00D84B31" w:rsidRDefault="00D84B31"/>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D501AC" w14:textId="77777777" w:rsidR="00D84B31" w:rsidRDefault="00D84B3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CCFE1E" w14:textId="77777777" w:rsidR="00D84B31" w:rsidRDefault="00D84B31"/>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1FAB71" w14:textId="77777777" w:rsidR="00D84B31" w:rsidRDefault="00D84B3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03F3C" w14:textId="77777777" w:rsidR="00D84B31" w:rsidRDefault="00D84B31"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584CD4">
      <w:rPr>
        <w:rStyle w:val="Seitenzahl"/>
        <w:noProof/>
      </w:rPr>
      <w:t>1</w:t>
    </w:r>
    <w:r>
      <w:rPr>
        <w:rStyle w:val="Seitenzahl"/>
      </w:rPr>
      <w:fldChar w:fldCharType="end"/>
    </w:r>
  </w:p>
  <w:p w14:paraId="2036AF8C" w14:textId="77777777" w:rsidR="00D84B31" w:rsidRDefault="00D84B31">
    <w:pPr>
      <w:pStyle w:val="Fuzeile"/>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DCE01" w14:textId="77777777" w:rsidR="00D84B31" w:rsidRDefault="00D84B31"/>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86CA0" w14:textId="77777777" w:rsidR="00D84B31" w:rsidRDefault="00D84B31"/>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C6A9A" w14:textId="77777777" w:rsidR="00D84B31" w:rsidRDefault="00D84B31"/>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7AF43" w14:textId="77777777" w:rsidR="00D84B31" w:rsidRDefault="00D84B31"/>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13432" w14:textId="77777777" w:rsidR="00D84B31" w:rsidRDefault="00D84B31"/>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060A8" w14:textId="77777777" w:rsidR="00D84B31" w:rsidRDefault="00D84B31"/>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C6831" w14:textId="77777777" w:rsidR="00D84B31" w:rsidRDefault="00D84B31"/>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65CDA" w14:textId="77777777" w:rsidR="00D84B31" w:rsidRDefault="00D84B31"/>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240CB" w14:textId="77777777" w:rsidR="00D84B31" w:rsidRDefault="00D84B31"/>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35E75" w14:textId="77777777" w:rsidR="00D84B31" w:rsidRDefault="00D84B3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0A009" w14:textId="77777777" w:rsidR="00D84B31" w:rsidRDefault="00D84B31"/>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3E4E3" w14:textId="77777777" w:rsidR="00D84B31" w:rsidRDefault="00D84B31"/>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F726B" w14:textId="77777777" w:rsidR="00D84B31" w:rsidRDefault="00D84B31"/>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2BE65" w14:textId="77777777" w:rsidR="00D84B31" w:rsidRDefault="00D84B3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BEB81" w14:textId="77777777" w:rsidR="00D84B31" w:rsidRDefault="00D84B3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B01277" w14:textId="77777777" w:rsidR="00D84B31" w:rsidRDefault="00D84B3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D7582" w14:textId="77777777" w:rsidR="00D84B31" w:rsidRDefault="00D84B3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98686" w14:textId="77777777" w:rsidR="00D84B31" w:rsidRDefault="00D84B31"/>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1F6E" w14:textId="77777777" w:rsidR="00D84B31" w:rsidRDefault="00D84B3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0D863" w14:textId="77777777" w:rsidR="00D84B31" w:rsidRDefault="00D84B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1E93A8" w14:textId="77777777" w:rsidR="00540D0F" w:rsidRDefault="00540D0F">
      <w:pPr>
        <w:spacing w:after="0" w:line="240" w:lineRule="auto"/>
      </w:pPr>
      <w:r>
        <w:separator/>
      </w:r>
    </w:p>
  </w:footnote>
  <w:footnote w:type="continuationSeparator" w:id="0">
    <w:p w14:paraId="56E412C8" w14:textId="77777777" w:rsidR="00540D0F" w:rsidRDefault="00540D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F3609" w14:textId="240DB0AF" w:rsidR="00D84B31" w:rsidRDefault="00D84B31">
    <w:pPr>
      <w:pStyle w:val="Kopfzeile"/>
      <w:rPr>
        <w:lang w:val="en-GB"/>
      </w:rPr>
    </w:pPr>
    <w:r>
      <w:rPr>
        <w:lang w:val="en-GB"/>
      </w:rPr>
      <w:t>EXMARaLDA Partitur-Editor User Manual</w:t>
    </w:r>
    <w:r>
      <w:rPr>
        <w:lang w:val="en-GB"/>
      </w:rPr>
      <w:tab/>
    </w:r>
    <w:r>
      <w:rPr>
        <w:lang w:val="en-GB"/>
      </w:rPr>
      <w:tab/>
      <w:t>Keyboard</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D73CB6" w14:textId="4CDFB293" w:rsidR="00D84B31" w:rsidRDefault="00D84B31">
    <w:pPr>
      <w:pStyle w:val="Kopfzeile"/>
      <w:rPr>
        <w:lang w:val="en-GB"/>
      </w:rPr>
    </w:pPr>
    <w:r>
      <w:rPr>
        <w:lang w:val="en-GB"/>
      </w:rPr>
      <w:t>EXMARaLDA Partitur-Editor User Manual</w:t>
    </w:r>
    <w:r>
      <w:rPr>
        <w:lang w:val="en-GB"/>
      </w:rPr>
      <w:tab/>
    </w:r>
    <w:r>
      <w:rPr>
        <w:lang w:val="en-GB"/>
      </w:rPr>
      <w:tab/>
      <w:t>Praat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042C3" w14:textId="77777777" w:rsidR="00D84B31" w:rsidRDefault="00D84B31"/>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28ADE" w14:textId="77777777" w:rsidR="00D84B31" w:rsidRDefault="00D84B31"/>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6D0F99" w14:textId="74A79605" w:rsidR="00D84B31" w:rsidRDefault="00D84B31">
    <w:pPr>
      <w:pStyle w:val="Kopfzeile"/>
      <w:rPr>
        <w:lang w:val="en-GB"/>
      </w:rPr>
    </w:pPr>
    <w:r>
      <w:rPr>
        <w:lang w:val="en-GB"/>
      </w:rPr>
      <w:t>EXMARaLDA Partitur-Editor User Manual</w:t>
    </w:r>
    <w:r>
      <w:rPr>
        <w:lang w:val="en-GB"/>
      </w:rPr>
      <w:tab/>
    </w:r>
    <w:r>
      <w:rPr>
        <w:lang w:val="en-GB"/>
      </w:rPr>
      <w:tab/>
      <w:t>Annotation Panel</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45237" w14:textId="77777777" w:rsidR="00D84B31" w:rsidRDefault="00D84B31"/>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778B8" w14:textId="77777777" w:rsidR="00D84B31" w:rsidRDefault="00D84B31"/>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7DEA8" w14:textId="3318EBFF" w:rsidR="00D84B31" w:rsidRDefault="00D84B31">
    <w:pPr>
      <w:pStyle w:val="Kopfzeile"/>
      <w:rPr>
        <w:lang w:val="en-GB"/>
      </w:rPr>
    </w:pPr>
    <w:r>
      <w:rPr>
        <w:lang w:val="en-GB"/>
      </w:rPr>
      <w:t>EXMARaLDA Partitur-Editor User Manual</w:t>
    </w:r>
    <w:r>
      <w:rPr>
        <w:lang w:val="en-GB"/>
      </w:rPr>
      <w:tab/>
    </w:r>
    <w:r>
      <w:rPr>
        <w:lang w:val="en-GB"/>
      </w:rPr>
      <w:tab/>
      <w:t>IPA Panel</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DBC961" w14:textId="77777777" w:rsidR="00D84B31" w:rsidRDefault="00D84B31"/>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4037C" w14:textId="6AED438D" w:rsidR="00D84B31" w:rsidRDefault="00D84B31">
    <w:pPr>
      <w:pStyle w:val="Kopfzeile"/>
    </w:pPr>
    <w:r>
      <w:t>EXMARaLDA Partitur-Editor – Handbuch</w:t>
    </w:r>
    <w:r>
      <w:tab/>
    </w:r>
    <w:r>
      <w:tab/>
      <w:t>Tier Menu</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62FFB" w14:textId="77777777" w:rsidR="00D84B31" w:rsidRDefault="00D84B3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C15D7" w14:textId="77777777" w:rsidR="00D84B31" w:rsidRDefault="00D84B31"/>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6039F9" w14:textId="1E4197F0" w:rsidR="00D84B31" w:rsidRPr="00FC7598" w:rsidRDefault="00D84B31">
    <w:pPr>
      <w:pStyle w:val="Kopfzeile"/>
      <w:rPr>
        <w:lang w:val="en-US"/>
        <w:rPrChange w:id="1205" w:author="Moritz Lautenbach" w:date="2014-04-16T10:11:00Z">
          <w:rPr/>
        </w:rPrChange>
      </w:rPr>
    </w:pPr>
    <w:r w:rsidRPr="00FC7598">
      <w:rPr>
        <w:lang w:val="en-US"/>
        <w:rPrChange w:id="1206" w:author="Moritz Lautenbach" w:date="2014-04-16T10:11:00Z">
          <w:rPr/>
        </w:rPrChange>
      </w:rPr>
      <w:t>EXMARaLDA Partitur-</w:t>
    </w:r>
    <w:r>
      <w:rPr>
        <w:lang w:val="en-US"/>
      </w:rPr>
      <w:t>Editor</w:t>
    </w:r>
    <w:r w:rsidRPr="00FC7598">
      <w:rPr>
        <w:lang w:val="en-US"/>
        <w:rPrChange w:id="1207" w:author="Moritz Lautenbach" w:date="2014-04-16T10:11:00Z">
          <w:rPr/>
        </w:rPrChange>
      </w:rPr>
      <w:t xml:space="preserve"> – Handbuch</w:t>
    </w:r>
    <w:r w:rsidRPr="00FC7598">
      <w:rPr>
        <w:lang w:val="en-US"/>
        <w:rPrChange w:id="1208" w:author="Moritz Lautenbach" w:date="2014-04-16T10:11:00Z">
          <w:rPr/>
        </w:rPrChange>
      </w:rPr>
      <w:tab/>
    </w:r>
    <w:r w:rsidRPr="00FC7598">
      <w:rPr>
        <w:lang w:val="en-US"/>
        <w:rPrChange w:id="1209" w:author="Moritz Lautenbach" w:date="2014-04-16T10:11:00Z">
          <w:rPr/>
        </w:rPrChange>
      </w:rPr>
      <w:tab/>
      <w:t>SIMPLE EXMARaLDA Conventions</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D6942" w14:textId="77777777" w:rsidR="00D84B31" w:rsidRDefault="00D84B31"/>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C556E" w14:textId="0DBCA8E8" w:rsidR="00D84B31" w:rsidRDefault="00D84B31">
    <w:pPr>
      <w:pStyle w:val="Kopfzeile"/>
      <w:rPr>
        <w:lang w:val="en-GB"/>
      </w:rPr>
    </w:pPr>
    <w:r>
      <w:rPr>
        <w:lang w:val="en-GB"/>
      </w:rPr>
      <w:t>EXMARaLDA Partitur-Editor – Handbuch</w:t>
    </w:r>
    <w:r>
      <w:rPr>
        <w:lang w:val="en-GB"/>
      </w:rPr>
      <w:tab/>
    </w:r>
    <w:r>
      <w:rPr>
        <w:lang w:val="en-GB"/>
      </w:rPr>
      <w:tab/>
      <w:t>Stylesheets</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C0D12" w14:textId="77777777" w:rsidR="00D84B31" w:rsidRDefault="00D84B31"/>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BF3A8" w14:textId="77777777" w:rsidR="00D84B31" w:rsidRDefault="00D84B31"/>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03F7" w14:textId="6EE3F689" w:rsidR="00D84B31" w:rsidRDefault="00D84B31">
    <w:pPr>
      <w:pStyle w:val="Kopfzeile"/>
      <w:rPr>
        <w:lang w:val="en-GB"/>
      </w:rPr>
    </w:pPr>
    <w:r>
      <w:rPr>
        <w:lang w:val="en-GB"/>
      </w:rPr>
      <w:t>EXMARaLDA Partitur-Editor – Handbuch</w:t>
    </w:r>
    <w:r>
      <w:rPr>
        <w:lang w:val="en-GB"/>
      </w:rPr>
      <w:tab/>
    </w:r>
    <w:r>
      <w:rPr>
        <w:lang w:val="en-GB"/>
      </w:rPr>
      <w:tab/>
      <w:t>Shortcuts</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FE9AE6" w14:textId="77777777" w:rsidR="00D84B31" w:rsidRDefault="00D84B3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40CCB" w14:textId="77777777" w:rsidR="00D84B31" w:rsidRDefault="00D84B3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198BE" w14:textId="7A2F8075" w:rsidR="00D84B31" w:rsidRDefault="00D84B31">
    <w:pPr>
      <w:pStyle w:val="Kopfzeile"/>
      <w:rPr>
        <w:lang w:val="en-GB"/>
      </w:rPr>
    </w:pPr>
    <w:r>
      <w:rPr>
        <w:lang w:val="en-GB"/>
      </w:rPr>
      <w:t>EXMARaLDA Partitur-Editor User Manual</w:t>
    </w:r>
    <w:r>
      <w:rPr>
        <w:lang w:val="en-GB"/>
      </w:rPr>
      <w:tab/>
    </w:r>
    <w:r>
      <w:rPr>
        <w:lang w:val="en-GB"/>
      </w:rPr>
      <w:tab/>
      <w:t>Link Panel</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74F04" w14:textId="77777777" w:rsidR="00D84B31" w:rsidRDefault="00D84B3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2FD6C" w14:textId="77777777" w:rsidR="00D84B31" w:rsidRDefault="00D84B31"/>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3755D" w14:textId="7FA50934" w:rsidR="00D84B31" w:rsidRDefault="00D84B31">
    <w:pPr>
      <w:pStyle w:val="Kopfzeile"/>
      <w:rPr>
        <w:lang w:val="en-GB"/>
      </w:rPr>
    </w:pPr>
    <w:r>
      <w:rPr>
        <w:lang w:val="en-GB"/>
      </w:rPr>
      <w:t>EXMARaLDA Partitur-Editor User Manual</w:t>
    </w:r>
    <w:r>
      <w:rPr>
        <w:lang w:val="en-GB"/>
      </w:rPr>
      <w:tab/>
    </w:r>
    <w:r>
      <w:rPr>
        <w:lang w:val="en-GB"/>
      </w:rPr>
      <w:tab/>
      <w:t xml:space="preserve">Audio/Video &lt;t0/&gt;Panel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A7B7E" w14:textId="77777777" w:rsidR="00D84B31" w:rsidRDefault="00D84B31"/>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F8505" w14:textId="77777777" w:rsidR="00D84B31" w:rsidRDefault="00D84B3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
    <w:nsid w:val="00000002"/>
    <w:multiLevelType w:val="multilevel"/>
    <w:tmpl w:val="46CC921A"/>
    <w:name w:val="WW8Num2"/>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74EAA9E6"/>
    <w:name w:val="WWNum3"/>
    <w:lvl w:ilvl="0">
      <w:start w:val="1"/>
      <w:numFmt w:val="bullet"/>
      <w:lvlText w:val=""/>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
    <w:nsid w:val="00000004"/>
    <w:multiLevelType w:val="multilevel"/>
    <w:tmpl w:val="00000004"/>
    <w:name w:val="WWNum4"/>
    <w:lvl w:ilvl="0">
      <w:start w:val="1"/>
      <w:numFmt w:val="bullet"/>
      <w:lvlText w:val=""/>
      <w:lvlJc w:val="left"/>
      <w:pPr>
        <w:tabs>
          <w:tab w:val="num" w:pos="360"/>
        </w:tabs>
        <w:ind w:left="360" w:hanging="360"/>
      </w:pPr>
      <w:rPr>
        <w:rFonts w:ascii="Wingdings" w:hAnsi="Wingdings"/>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4">
    <w:nsid w:val="00000005"/>
    <w:multiLevelType w:val="multilevel"/>
    <w:tmpl w:val="98D6E742"/>
    <w:name w:val="WW8Num5"/>
    <w:lvl w:ilvl="0">
      <w:start w:val="1"/>
      <w:numFmt w:val="bullet"/>
      <w:lvlText w:val=""/>
      <w:lvlJc w:val="left"/>
      <w:pPr>
        <w:tabs>
          <w:tab w:val="num" w:pos="360"/>
        </w:tabs>
        <w:ind w:left="360" w:hanging="360"/>
      </w:pPr>
      <w:rPr>
        <w:rFonts w:ascii="Wingdings" w:hAnsi="Wingdings"/>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5">
    <w:nsid w:val="00000006"/>
    <w:multiLevelType w:val="multilevel"/>
    <w:tmpl w:val="00000006"/>
    <w:name w:val="WW8Num6"/>
    <w:lvl w:ilvl="0">
      <w:start w:val="1"/>
      <w:numFmt w:val="bullet"/>
      <w:lvlText w:val=""/>
      <w:lvlJc w:val="left"/>
      <w:pPr>
        <w:tabs>
          <w:tab w:val="num" w:pos="842"/>
        </w:tabs>
        <w:ind w:left="842" w:hanging="360"/>
      </w:pPr>
      <w:rPr>
        <w:rFonts w:ascii="Wingdings" w:hAnsi="Wingdings"/>
      </w:rPr>
    </w:lvl>
    <w:lvl w:ilvl="1">
      <w:start w:val="1"/>
      <w:numFmt w:val="bullet"/>
      <w:lvlText w:val="o"/>
      <w:lvlJc w:val="left"/>
      <w:pPr>
        <w:tabs>
          <w:tab w:val="num" w:pos="1922"/>
        </w:tabs>
        <w:ind w:left="1922" w:hanging="360"/>
      </w:pPr>
      <w:rPr>
        <w:rFonts w:ascii="Courier New" w:hAnsi="Courier New" w:cs="Courier New"/>
      </w:rPr>
    </w:lvl>
    <w:lvl w:ilvl="2">
      <w:start w:val="1"/>
      <w:numFmt w:val="bullet"/>
      <w:lvlText w:val=""/>
      <w:lvlJc w:val="left"/>
      <w:pPr>
        <w:tabs>
          <w:tab w:val="num" w:pos="2642"/>
        </w:tabs>
        <w:ind w:left="2642" w:hanging="360"/>
      </w:pPr>
      <w:rPr>
        <w:rFonts w:ascii="Wingdings" w:hAnsi="Wingdings"/>
      </w:rPr>
    </w:lvl>
    <w:lvl w:ilvl="3">
      <w:start w:val="1"/>
      <w:numFmt w:val="bullet"/>
      <w:lvlText w:val=""/>
      <w:lvlJc w:val="left"/>
      <w:pPr>
        <w:tabs>
          <w:tab w:val="num" w:pos="3362"/>
        </w:tabs>
        <w:ind w:left="3362" w:hanging="360"/>
      </w:pPr>
      <w:rPr>
        <w:rFonts w:ascii="Symbol" w:hAnsi="Symbol"/>
      </w:rPr>
    </w:lvl>
    <w:lvl w:ilvl="4">
      <w:start w:val="1"/>
      <w:numFmt w:val="bullet"/>
      <w:lvlText w:val="o"/>
      <w:lvlJc w:val="left"/>
      <w:pPr>
        <w:tabs>
          <w:tab w:val="num" w:pos="4082"/>
        </w:tabs>
        <w:ind w:left="4082" w:hanging="360"/>
      </w:pPr>
      <w:rPr>
        <w:rFonts w:ascii="Courier New" w:hAnsi="Courier New" w:cs="Courier New"/>
      </w:rPr>
    </w:lvl>
    <w:lvl w:ilvl="5">
      <w:start w:val="1"/>
      <w:numFmt w:val="bullet"/>
      <w:lvlText w:val=""/>
      <w:lvlJc w:val="left"/>
      <w:pPr>
        <w:tabs>
          <w:tab w:val="num" w:pos="4802"/>
        </w:tabs>
        <w:ind w:left="4802" w:hanging="360"/>
      </w:pPr>
      <w:rPr>
        <w:rFonts w:ascii="Wingdings" w:hAnsi="Wingdings"/>
      </w:rPr>
    </w:lvl>
    <w:lvl w:ilvl="6">
      <w:start w:val="1"/>
      <w:numFmt w:val="bullet"/>
      <w:lvlText w:val=""/>
      <w:lvlJc w:val="left"/>
      <w:pPr>
        <w:tabs>
          <w:tab w:val="num" w:pos="5522"/>
        </w:tabs>
        <w:ind w:left="5522" w:hanging="360"/>
      </w:pPr>
      <w:rPr>
        <w:rFonts w:ascii="Symbol" w:hAnsi="Symbol"/>
      </w:rPr>
    </w:lvl>
    <w:lvl w:ilvl="7">
      <w:start w:val="1"/>
      <w:numFmt w:val="bullet"/>
      <w:lvlText w:val="o"/>
      <w:lvlJc w:val="left"/>
      <w:pPr>
        <w:tabs>
          <w:tab w:val="num" w:pos="6242"/>
        </w:tabs>
        <w:ind w:left="6242" w:hanging="360"/>
      </w:pPr>
      <w:rPr>
        <w:rFonts w:ascii="Courier New" w:hAnsi="Courier New" w:cs="Courier New"/>
      </w:rPr>
    </w:lvl>
    <w:lvl w:ilvl="8">
      <w:start w:val="1"/>
      <w:numFmt w:val="bullet"/>
      <w:lvlText w:val=""/>
      <w:lvlJc w:val="left"/>
      <w:pPr>
        <w:tabs>
          <w:tab w:val="num" w:pos="6962"/>
        </w:tabs>
        <w:ind w:left="6962" w:hanging="360"/>
      </w:pPr>
      <w:rPr>
        <w:rFonts w:ascii="Wingdings" w:hAnsi="Wingdings"/>
      </w:rPr>
    </w:lvl>
  </w:abstractNum>
  <w:abstractNum w:abstractNumId="6">
    <w:nsid w:val="00000007"/>
    <w:multiLevelType w:val="multilevel"/>
    <w:tmpl w:val="00000007"/>
    <w:name w:val="WW8Num7"/>
    <w:lvl w:ilvl="0">
      <w:start w:val="1"/>
      <w:numFmt w:val="bullet"/>
      <w:lvlText w:val=""/>
      <w:lvlJc w:val="left"/>
      <w:pPr>
        <w:tabs>
          <w:tab w:val="num" w:pos="927"/>
        </w:tabs>
        <w:ind w:left="927" w:hanging="360"/>
      </w:pPr>
      <w:rPr>
        <w:rFonts w:ascii="Wingdings" w:hAnsi="Wingdings"/>
      </w:rPr>
    </w:lvl>
    <w:lvl w:ilvl="1">
      <w:start w:val="1"/>
      <w:numFmt w:val="bullet"/>
      <w:lvlText w:val="o"/>
      <w:lvlJc w:val="left"/>
      <w:pPr>
        <w:tabs>
          <w:tab w:val="num" w:pos="2007"/>
        </w:tabs>
        <w:ind w:left="2007" w:hanging="360"/>
      </w:pPr>
      <w:rPr>
        <w:rFonts w:ascii="Courier New" w:hAnsi="Courier New" w:cs="Courier New"/>
      </w:rPr>
    </w:lvl>
    <w:lvl w:ilvl="2">
      <w:start w:val="1"/>
      <w:numFmt w:val="bullet"/>
      <w:lvlText w:val=""/>
      <w:lvlJc w:val="left"/>
      <w:pPr>
        <w:tabs>
          <w:tab w:val="num" w:pos="2727"/>
        </w:tabs>
        <w:ind w:left="2727" w:hanging="360"/>
      </w:pPr>
      <w:rPr>
        <w:rFonts w:ascii="Wingdings" w:hAnsi="Wingdings"/>
      </w:rPr>
    </w:lvl>
    <w:lvl w:ilvl="3">
      <w:start w:val="1"/>
      <w:numFmt w:val="bullet"/>
      <w:lvlText w:val=""/>
      <w:lvlJc w:val="left"/>
      <w:pPr>
        <w:tabs>
          <w:tab w:val="num" w:pos="3447"/>
        </w:tabs>
        <w:ind w:left="3447" w:hanging="360"/>
      </w:pPr>
      <w:rPr>
        <w:rFonts w:ascii="Symbol" w:hAnsi="Symbol"/>
      </w:rPr>
    </w:lvl>
    <w:lvl w:ilvl="4">
      <w:start w:val="1"/>
      <w:numFmt w:val="bullet"/>
      <w:lvlText w:val="o"/>
      <w:lvlJc w:val="left"/>
      <w:pPr>
        <w:tabs>
          <w:tab w:val="num" w:pos="4167"/>
        </w:tabs>
        <w:ind w:left="4167" w:hanging="360"/>
      </w:pPr>
      <w:rPr>
        <w:rFonts w:ascii="Courier New" w:hAnsi="Courier New" w:cs="Courier New"/>
      </w:rPr>
    </w:lvl>
    <w:lvl w:ilvl="5">
      <w:start w:val="1"/>
      <w:numFmt w:val="bullet"/>
      <w:lvlText w:val=""/>
      <w:lvlJc w:val="left"/>
      <w:pPr>
        <w:tabs>
          <w:tab w:val="num" w:pos="4887"/>
        </w:tabs>
        <w:ind w:left="4887" w:hanging="360"/>
      </w:pPr>
      <w:rPr>
        <w:rFonts w:ascii="Wingdings" w:hAnsi="Wingdings"/>
      </w:rPr>
    </w:lvl>
    <w:lvl w:ilvl="6">
      <w:start w:val="1"/>
      <w:numFmt w:val="bullet"/>
      <w:lvlText w:val=""/>
      <w:lvlJc w:val="left"/>
      <w:pPr>
        <w:tabs>
          <w:tab w:val="num" w:pos="5607"/>
        </w:tabs>
        <w:ind w:left="5607" w:hanging="360"/>
      </w:pPr>
      <w:rPr>
        <w:rFonts w:ascii="Symbol" w:hAnsi="Symbol"/>
      </w:rPr>
    </w:lvl>
    <w:lvl w:ilvl="7">
      <w:start w:val="1"/>
      <w:numFmt w:val="bullet"/>
      <w:lvlText w:val="o"/>
      <w:lvlJc w:val="left"/>
      <w:pPr>
        <w:tabs>
          <w:tab w:val="num" w:pos="6327"/>
        </w:tabs>
        <w:ind w:left="6327" w:hanging="360"/>
      </w:pPr>
      <w:rPr>
        <w:rFonts w:ascii="Courier New" w:hAnsi="Courier New" w:cs="Courier New"/>
      </w:rPr>
    </w:lvl>
    <w:lvl w:ilvl="8">
      <w:start w:val="1"/>
      <w:numFmt w:val="bullet"/>
      <w:lvlText w:val=""/>
      <w:lvlJc w:val="left"/>
      <w:pPr>
        <w:tabs>
          <w:tab w:val="num" w:pos="7047"/>
        </w:tabs>
        <w:ind w:left="7047" w:hanging="360"/>
      </w:pPr>
      <w:rPr>
        <w:rFonts w:ascii="Wingdings" w:hAnsi="Wingdings"/>
      </w:rPr>
    </w:lvl>
  </w:abstractNum>
  <w:abstractNum w:abstractNumId="7">
    <w:nsid w:val="00000008"/>
    <w:multiLevelType w:val="multilevel"/>
    <w:tmpl w:val="00000008"/>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9"/>
    <w:multiLevelType w:val="multilevel"/>
    <w:tmpl w:val="422265CE"/>
    <w:name w:val="WWNum10"/>
    <w:lvl w:ilvl="0">
      <w:start w:val="1"/>
      <w:numFmt w:val="decimal"/>
      <w:lvlText w:val="%1."/>
      <w:lvlJc w:val="left"/>
      <w:pPr>
        <w:tabs>
          <w:tab w:val="num" w:pos="482"/>
        </w:tabs>
        <w:ind w:left="482" w:hanging="482"/>
      </w:pPr>
      <w:rPr>
        <w:i w:val="0"/>
      </w:r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9">
    <w:nsid w:val="0000000A"/>
    <w:multiLevelType w:val="multilevel"/>
    <w:tmpl w:val="0000000A"/>
    <w:name w:val="WWNum11"/>
    <w:lvl w:ilvl="0">
      <w:start w:val="1"/>
      <w:numFmt w:val="decimal"/>
      <w:lvlText w:val="%1."/>
      <w:lvlJc w:val="left"/>
      <w:pPr>
        <w:tabs>
          <w:tab w:val="num" w:pos="482"/>
        </w:tabs>
        <w:ind w:left="482" w:hanging="482"/>
      </w:p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10">
    <w:nsid w:val="000C7A7E"/>
    <w:multiLevelType w:val="hybridMultilevel"/>
    <w:tmpl w:val="FBAA492A"/>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1">
    <w:nsid w:val="02EC5840"/>
    <w:multiLevelType w:val="hybridMultilevel"/>
    <w:tmpl w:val="A502AFE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2">
    <w:nsid w:val="03AE485E"/>
    <w:multiLevelType w:val="hybridMultilevel"/>
    <w:tmpl w:val="E2B83A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49B4F13"/>
    <w:multiLevelType w:val="hybridMultilevel"/>
    <w:tmpl w:val="7D58412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14">
    <w:nsid w:val="0570577E"/>
    <w:multiLevelType w:val="hybridMultilevel"/>
    <w:tmpl w:val="7AB4B0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5">
    <w:nsid w:val="05FD7D7A"/>
    <w:multiLevelType w:val="hybridMultilevel"/>
    <w:tmpl w:val="020255DA"/>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7">
    <w:nsid w:val="0B707C37"/>
    <w:multiLevelType w:val="hybridMultilevel"/>
    <w:tmpl w:val="31248E54"/>
    <w:lvl w:ilvl="0" w:tplc="EE4217FA">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0C246D58"/>
    <w:multiLevelType w:val="hybridMultilevel"/>
    <w:tmpl w:val="545EF632"/>
    <w:lvl w:ilvl="0" w:tplc="606C9198">
      <w:start w:val="1"/>
      <w:numFmt w:val="bullet"/>
      <w:pStyle w:val="Aufzhlung"/>
      <w:lvlText w:val=""/>
      <w:lvlJc w:val="left"/>
      <w:pPr>
        <w:ind w:left="360" w:hanging="360"/>
      </w:pPr>
      <w:rPr>
        <w:rFonts w:ascii="Wingdings" w:hAnsi="Wingdings"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nsid w:val="0F7A666F"/>
    <w:multiLevelType w:val="hybridMultilevel"/>
    <w:tmpl w:val="E2649DAA"/>
    <w:lvl w:ilvl="0" w:tplc="04070001">
      <w:start w:val="1"/>
      <w:numFmt w:val="bullet"/>
      <w:lvlText w:val=""/>
      <w:lvlJc w:val="left"/>
      <w:pPr>
        <w:ind w:left="842" w:hanging="360"/>
      </w:pPr>
      <w:rPr>
        <w:rFonts w:ascii="Symbol" w:hAnsi="Symbol" w:hint="default"/>
      </w:rPr>
    </w:lvl>
    <w:lvl w:ilvl="1" w:tplc="04070003" w:tentative="1">
      <w:start w:val="1"/>
      <w:numFmt w:val="bullet"/>
      <w:lvlText w:val="o"/>
      <w:lvlJc w:val="left"/>
      <w:pPr>
        <w:ind w:left="1562" w:hanging="360"/>
      </w:pPr>
      <w:rPr>
        <w:rFonts w:ascii="Courier New" w:hAnsi="Courier New" w:cs="Courier New" w:hint="default"/>
      </w:rPr>
    </w:lvl>
    <w:lvl w:ilvl="2" w:tplc="04070005" w:tentative="1">
      <w:start w:val="1"/>
      <w:numFmt w:val="bullet"/>
      <w:lvlText w:val=""/>
      <w:lvlJc w:val="left"/>
      <w:pPr>
        <w:ind w:left="2282" w:hanging="360"/>
      </w:pPr>
      <w:rPr>
        <w:rFonts w:ascii="Wingdings" w:hAnsi="Wingdings" w:hint="default"/>
      </w:rPr>
    </w:lvl>
    <w:lvl w:ilvl="3" w:tplc="04070001" w:tentative="1">
      <w:start w:val="1"/>
      <w:numFmt w:val="bullet"/>
      <w:lvlText w:val=""/>
      <w:lvlJc w:val="left"/>
      <w:pPr>
        <w:ind w:left="3002" w:hanging="360"/>
      </w:pPr>
      <w:rPr>
        <w:rFonts w:ascii="Symbol" w:hAnsi="Symbol" w:hint="default"/>
      </w:rPr>
    </w:lvl>
    <w:lvl w:ilvl="4" w:tplc="04070003" w:tentative="1">
      <w:start w:val="1"/>
      <w:numFmt w:val="bullet"/>
      <w:lvlText w:val="o"/>
      <w:lvlJc w:val="left"/>
      <w:pPr>
        <w:ind w:left="3722" w:hanging="360"/>
      </w:pPr>
      <w:rPr>
        <w:rFonts w:ascii="Courier New" w:hAnsi="Courier New" w:cs="Courier New" w:hint="default"/>
      </w:rPr>
    </w:lvl>
    <w:lvl w:ilvl="5" w:tplc="04070005" w:tentative="1">
      <w:start w:val="1"/>
      <w:numFmt w:val="bullet"/>
      <w:lvlText w:val=""/>
      <w:lvlJc w:val="left"/>
      <w:pPr>
        <w:ind w:left="4442" w:hanging="360"/>
      </w:pPr>
      <w:rPr>
        <w:rFonts w:ascii="Wingdings" w:hAnsi="Wingdings" w:hint="default"/>
      </w:rPr>
    </w:lvl>
    <w:lvl w:ilvl="6" w:tplc="04070001" w:tentative="1">
      <w:start w:val="1"/>
      <w:numFmt w:val="bullet"/>
      <w:lvlText w:val=""/>
      <w:lvlJc w:val="left"/>
      <w:pPr>
        <w:ind w:left="5162" w:hanging="360"/>
      </w:pPr>
      <w:rPr>
        <w:rFonts w:ascii="Symbol" w:hAnsi="Symbol" w:hint="default"/>
      </w:rPr>
    </w:lvl>
    <w:lvl w:ilvl="7" w:tplc="04070003" w:tentative="1">
      <w:start w:val="1"/>
      <w:numFmt w:val="bullet"/>
      <w:lvlText w:val="o"/>
      <w:lvlJc w:val="left"/>
      <w:pPr>
        <w:ind w:left="5882" w:hanging="360"/>
      </w:pPr>
      <w:rPr>
        <w:rFonts w:ascii="Courier New" w:hAnsi="Courier New" w:cs="Courier New" w:hint="default"/>
      </w:rPr>
    </w:lvl>
    <w:lvl w:ilvl="8" w:tplc="04070005" w:tentative="1">
      <w:start w:val="1"/>
      <w:numFmt w:val="bullet"/>
      <w:lvlText w:val=""/>
      <w:lvlJc w:val="left"/>
      <w:pPr>
        <w:ind w:left="6602" w:hanging="360"/>
      </w:pPr>
      <w:rPr>
        <w:rFonts w:ascii="Wingdings" w:hAnsi="Wingdings" w:hint="default"/>
      </w:rPr>
    </w:lvl>
  </w:abstractNum>
  <w:abstractNum w:abstractNumId="20">
    <w:nsid w:val="15231513"/>
    <w:multiLevelType w:val="hybridMultilevel"/>
    <w:tmpl w:val="D43691E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21">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2">
    <w:nsid w:val="15FF1952"/>
    <w:multiLevelType w:val="hybridMultilevel"/>
    <w:tmpl w:val="2A22C6E8"/>
    <w:lvl w:ilvl="0" w:tplc="AF9ED550">
      <w:start w:val="1"/>
      <w:numFmt w:val="decimal"/>
      <w:lvlText w:val="%1."/>
      <w:lvlJc w:val="left"/>
      <w:pPr>
        <w:tabs>
          <w:tab w:val="num" w:pos="482"/>
        </w:tabs>
        <w:ind w:left="482" w:hanging="482"/>
      </w:pPr>
      <w:rPr>
        <w:rFont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4">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25">
    <w:nsid w:val="1A834AD0"/>
    <w:multiLevelType w:val="hybridMultilevel"/>
    <w:tmpl w:val="984C02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7">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28">
    <w:nsid w:val="22CB0D19"/>
    <w:multiLevelType w:val="hybridMultilevel"/>
    <w:tmpl w:val="837CBD60"/>
    <w:lvl w:ilvl="0" w:tplc="AE0A4A72">
      <w:start w:val="4"/>
      <w:numFmt w:val="upperRoman"/>
      <w:pStyle w:val="berschrift1"/>
      <w:lvlText w:val="%1."/>
      <w:lvlJc w:val="left"/>
      <w:pPr>
        <w:ind w:left="720" w:hanging="720"/>
      </w:pPr>
      <w:rPr>
        <w:rFonts w:hint="default"/>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0">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31">
    <w:nsid w:val="2C3C3912"/>
    <w:multiLevelType w:val="hybridMultilevel"/>
    <w:tmpl w:val="4A5AF6C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32">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3">
    <w:nsid w:val="322A3047"/>
    <w:multiLevelType w:val="hybridMultilevel"/>
    <w:tmpl w:val="A3A4601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34">
    <w:nsid w:val="351350B2"/>
    <w:multiLevelType w:val="hybridMultilevel"/>
    <w:tmpl w:val="AFE683EA"/>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5">
    <w:nsid w:val="3DE702A8"/>
    <w:multiLevelType w:val="hybridMultilevel"/>
    <w:tmpl w:val="4D24DE6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36">
    <w:nsid w:val="40246575"/>
    <w:multiLevelType w:val="hybridMultilevel"/>
    <w:tmpl w:val="7DCEE1CE"/>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37">
    <w:nsid w:val="4628311B"/>
    <w:multiLevelType w:val="hybridMultilevel"/>
    <w:tmpl w:val="4964FC1C"/>
    <w:lvl w:ilvl="0" w:tplc="419680D8">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39">
    <w:nsid w:val="4AEF75C7"/>
    <w:multiLevelType w:val="hybridMultilevel"/>
    <w:tmpl w:val="1A0A44E2"/>
    <w:lvl w:ilvl="0" w:tplc="E6C0FBEE">
      <w:start w:val="1"/>
      <w:numFmt w:val="bullet"/>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40">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41">
    <w:nsid w:val="502739F3"/>
    <w:multiLevelType w:val="hybridMultilevel"/>
    <w:tmpl w:val="283019A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42">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3">
    <w:nsid w:val="541C7915"/>
    <w:multiLevelType w:val="hybridMultilevel"/>
    <w:tmpl w:val="B60EE9F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4">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5">
    <w:nsid w:val="57E41903"/>
    <w:multiLevelType w:val="hybridMultilevel"/>
    <w:tmpl w:val="6F6E528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6">
    <w:nsid w:val="580F0344"/>
    <w:multiLevelType w:val="hybridMultilevel"/>
    <w:tmpl w:val="F96A09D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7">
    <w:nsid w:val="5A233602"/>
    <w:multiLevelType w:val="hybridMultilevel"/>
    <w:tmpl w:val="31CE18B6"/>
    <w:lvl w:ilvl="0" w:tplc="7714C19A">
      <w:start w:val="1"/>
      <w:numFmt w:val="decimal"/>
      <w:pStyle w:val="Nummerierung1"/>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9">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0">
    <w:nsid w:val="5E8A26FF"/>
    <w:multiLevelType w:val="hybridMultilevel"/>
    <w:tmpl w:val="7258126E"/>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1">
    <w:nsid w:val="5FFE6051"/>
    <w:multiLevelType w:val="hybridMultilevel"/>
    <w:tmpl w:val="9570563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2">
    <w:nsid w:val="609E48AD"/>
    <w:multiLevelType w:val="hybridMultilevel"/>
    <w:tmpl w:val="CBD8C46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3">
    <w:nsid w:val="626E5236"/>
    <w:multiLevelType w:val="hybridMultilevel"/>
    <w:tmpl w:val="60645A3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4">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5">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6">
    <w:nsid w:val="657A3FBA"/>
    <w:multiLevelType w:val="hybridMultilevel"/>
    <w:tmpl w:val="E1FAE9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7">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58">
    <w:nsid w:val="67434A57"/>
    <w:multiLevelType w:val="hybridMultilevel"/>
    <w:tmpl w:val="C5A2802E"/>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9">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0">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1">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2">
    <w:nsid w:val="6B020101"/>
    <w:multiLevelType w:val="hybridMultilevel"/>
    <w:tmpl w:val="3EB40C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nsid w:val="6BA73E45"/>
    <w:multiLevelType w:val="hybridMultilevel"/>
    <w:tmpl w:val="26BC4D7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4">
    <w:nsid w:val="6CFE191C"/>
    <w:multiLevelType w:val="hybridMultilevel"/>
    <w:tmpl w:val="0C8A766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65">
    <w:nsid w:val="7013602D"/>
    <w:multiLevelType w:val="hybridMultilevel"/>
    <w:tmpl w:val="F8A45C4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66">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7">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8">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9">
    <w:nsid w:val="7AEB4B4B"/>
    <w:multiLevelType w:val="hybridMultilevel"/>
    <w:tmpl w:val="8A6005F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54"/>
  </w:num>
  <w:num w:numId="2">
    <w:abstractNumId w:val="0"/>
  </w:num>
  <w:num w:numId="3">
    <w:abstractNumId w:val="1"/>
  </w:num>
  <w:num w:numId="4">
    <w:abstractNumId w:val="2"/>
  </w:num>
  <w:num w:numId="5">
    <w:abstractNumId w:val="3"/>
  </w:num>
  <w:num w:numId="6">
    <w:abstractNumId w:val="37"/>
  </w:num>
  <w:num w:numId="7">
    <w:abstractNumId w:val="58"/>
  </w:num>
  <w:num w:numId="8">
    <w:abstractNumId w:val="4"/>
  </w:num>
  <w:num w:numId="9">
    <w:abstractNumId w:val="5"/>
  </w:num>
  <w:num w:numId="10">
    <w:abstractNumId w:val="6"/>
  </w:num>
  <w:num w:numId="11">
    <w:abstractNumId w:val="7"/>
  </w:num>
  <w:num w:numId="12">
    <w:abstractNumId w:val="19"/>
  </w:num>
  <w:num w:numId="13">
    <w:abstractNumId w:val="34"/>
  </w:num>
  <w:num w:numId="14">
    <w:abstractNumId w:val="62"/>
  </w:num>
  <w:num w:numId="15">
    <w:abstractNumId w:val="20"/>
  </w:num>
  <w:num w:numId="16">
    <w:abstractNumId w:val="13"/>
  </w:num>
  <w:num w:numId="17">
    <w:abstractNumId w:val="64"/>
  </w:num>
  <w:num w:numId="18">
    <w:abstractNumId w:val="36"/>
  </w:num>
  <w:num w:numId="19">
    <w:abstractNumId w:val="65"/>
  </w:num>
  <w:num w:numId="20">
    <w:abstractNumId w:val="41"/>
  </w:num>
  <w:num w:numId="21">
    <w:abstractNumId w:val="45"/>
  </w:num>
  <w:num w:numId="22">
    <w:abstractNumId w:val="15"/>
  </w:num>
  <w:num w:numId="23">
    <w:abstractNumId w:val="35"/>
  </w:num>
  <w:num w:numId="24">
    <w:abstractNumId w:val="50"/>
  </w:num>
  <w:num w:numId="25">
    <w:abstractNumId w:val="51"/>
  </w:num>
  <w:num w:numId="26">
    <w:abstractNumId w:val="52"/>
  </w:num>
  <w:num w:numId="27">
    <w:abstractNumId w:val="46"/>
  </w:num>
  <w:num w:numId="28">
    <w:abstractNumId w:val="10"/>
  </w:num>
  <w:num w:numId="29">
    <w:abstractNumId w:val="56"/>
  </w:num>
  <w:num w:numId="30">
    <w:abstractNumId w:val="11"/>
  </w:num>
  <w:num w:numId="31">
    <w:abstractNumId w:val="14"/>
  </w:num>
  <w:num w:numId="32">
    <w:abstractNumId w:val="63"/>
  </w:num>
  <w:num w:numId="33">
    <w:abstractNumId w:val="31"/>
  </w:num>
  <w:num w:numId="34">
    <w:abstractNumId w:val="33"/>
  </w:num>
  <w:num w:numId="35">
    <w:abstractNumId w:val="25"/>
  </w:num>
  <w:num w:numId="36">
    <w:abstractNumId w:val="53"/>
  </w:num>
  <w:num w:numId="37">
    <w:abstractNumId w:val="17"/>
  </w:num>
  <w:num w:numId="38">
    <w:abstractNumId w:val="43"/>
  </w:num>
  <w:num w:numId="39">
    <w:abstractNumId w:val="8"/>
  </w:num>
  <w:num w:numId="40">
    <w:abstractNumId w:val="9"/>
  </w:num>
  <w:num w:numId="41">
    <w:abstractNumId w:val="39"/>
  </w:num>
  <w:num w:numId="42">
    <w:abstractNumId w:val="22"/>
    <w:lvlOverride w:ilvl="0">
      <w:startOverride w:val="1"/>
    </w:lvlOverride>
  </w:num>
  <w:num w:numId="43">
    <w:abstractNumId w:val="30"/>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2"/>
    <w:lvlOverride w:ilvl="0">
      <w:startOverride w:val="1"/>
    </w:lvlOverride>
  </w:num>
  <w:num w:numId="48">
    <w:abstractNumId w:val="21"/>
  </w:num>
  <w:num w:numId="49">
    <w:abstractNumId w:val="22"/>
    <w:lvlOverride w:ilvl="0">
      <w:startOverride w:val="1"/>
    </w:lvlOverride>
  </w:num>
  <w:num w:numId="50">
    <w:abstractNumId w:val="26"/>
  </w:num>
  <w:num w:numId="51">
    <w:abstractNumId w:val="29"/>
  </w:num>
  <w:num w:numId="52">
    <w:abstractNumId w:val="48"/>
  </w:num>
  <w:num w:numId="53">
    <w:abstractNumId w:val="22"/>
    <w:lvlOverride w:ilvl="0">
      <w:startOverride w:val="1"/>
    </w:lvlOverride>
  </w:num>
  <w:num w:numId="54">
    <w:abstractNumId w:val="22"/>
    <w:lvlOverride w:ilvl="0">
      <w:startOverride w:val="1"/>
    </w:lvlOverride>
  </w:num>
  <w:num w:numId="55">
    <w:abstractNumId w:val="22"/>
  </w:num>
  <w:num w:numId="56">
    <w:abstractNumId w:val="22"/>
    <w:lvlOverride w:ilvl="0">
      <w:startOverride w:val="1"/>
    </w:lvlOverride>
  </w:num>
  <w:num w:numId="57">
    <w:abstractNumId w:val="22"/>
    <w:lvlOverride w:ilvl="0">
      <w:startOverride w:val="1"/>
    </w:lvlOverride>
  </w:num>
  <w:num w:numId="58">
    <w:abstractNumId w:val="22"/>
    <w:lvlOverride w:ilvl="0">
      <w:startOverride w:val="1"/>
    </w:lvlOverride>
  </w:num>
  <w:num w:numId="59">
    <w:abstractNumId w:val="27"/>
  </w:num>
  <w:num w:numId="60">
    <w:abstractNumId w:val="23"/>
  </w:num>
  <w:num w:numId="61">
    <w:abstractNumId w:val="32"/>
  </w:num>
  <w:num w:numId="62">
    <w:abstractNumId w:val="24"/>
  </w:num>
  <w:num w:numId="63">
    <w:abstractNumId w:val="42"/>
  </w:num>
  <w:num w:numId="64">
    <w:abstractNumId w:val="61"/>
  </w:num>
  <w:num w:numId="65">
    <w:abstractNumId w:val="55"/>
  </w:num>
  <w:num w:numId="66">
    <w:abstractNumId w:val="22"/>
    <w:lvlOverride w:ilvl="0">
      <w:startOverride w:val="1"/>
    </w:lvlOverride>
  </w:num>
  <w:num w:numId="67">
    <w:abstractNumId w:val="40"/>
  </w:num>
  <w:num w:numId="68">
    <w:abstractNumId w:val="38"/>
  </w:num>
  <w:num w:numId="69">
    <w:abstractNumId w:val="49"/>
  </w:num>
  <w:num w:numId="70">
    <w:abstractNumId w:val="67"/>
  </w:num>
  <w:num w:numId="71">
    <w:abstractNumId w:val="68"/>
  </w:num>
  <w:num w:numId="72">
    <w:abstractNumId w:val="66"/>
  </w:num>
  <w:num w:numId="73">
    <w:abstractNumId w:val="44"/>
  </w:num>
  <w:num w:numId="74">
    <w:abstractNumId w:val="59"/>
  </w:num>
  <w:num w:numId="75">
    <w:abstractNumId w:val="60"/>
  </w:num>
  <w:num w:numId="76">
    <w:abstractNumId w:val="16"/>
  </w:num>
  <w:num w:numId="77">
    <w:abstractNumId w:val="57"/>
  </w:num>
  <w:num w:numId="78">
    <w:abstractNumId w:val="18"/>
  </w:num>
  <w:num w:numId="79">
    <w:abstractNumId w:val="18"/>
  </w:num>
  <w:num w:numId="80">
    <w:abstractNumId w:val="18"/>
  </w:num>
  <w:num w:numId="81">
    <w:abstractNumId w:val="12"/>
  </w:num>
  <w:num w:numId="82">
    <w:abstractNumId w:val="69"/>
  </w:num>
  <w:num w:numId="83">
    <w:abstractNumId w:val="47"/>
  </w:num>
  <w:num w:numId="84">
    <w:abstractNumId w:val="28"/>
  </w:num>
  <w:num w:numId="85">
    <w:abstractNumId w:val="28"/>
    <w:lvlOverride w:ilvl="0">
      <w:startOverride w:val="4"/>
    </w:lvlOverride>
  </w:num>
  <w:numIdMacAtCleanup w:val="7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rolina Kaminska">
    <w15:presenceInfo w15:providerId="None" w15:userId="Karolina Kamins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9A2"/>
    <w:rsid w:val="00007CB6"/>
    <w:rsid w:val="00010569"/>
    <w:rsid w:val="000959A2"/>
    <w:rsid w:val="000A1A0A"/>
    <w:rsid w:val="000C2BFD"/>
    <w:rsid w:val="00155B02"/>
    <w:rsid w:val="00213A2F"/>
    <w:rsid w:val="0027135A"/>
    <w:rsid w:val="002A2455"/>
    <w:rsid w:val="00341E9F"/>
    <w:rsid w:val="00342200"/>
    <w:rsid w:val="003C4E90"/>
    <w:rsid w:val="004D2814"/>
    <w:rsid w:val="004D620B"/>
    <w:rsid w:val="00537B1E"/>
    <w:rsid w:val="00540D0F"/>
    <w:rsid w:val="00584CD4"/>
    <w:rsid w:val="00592D94"/>
    <w:rsid w:val="005D1E94"/>
    <w:rsid w:val="00601691"/>
    <w:rsid w:val="00615CCC"/>
    <w:rsid w:val="006429BF"/>
    <w:rsid w:val="00683BAF"/>
    <w:rsid w:val="006B2974"/>
    <w:rsid w:val="0077188F"/>
    <w:rsid w:val="007D4FCE"/>
    <w:rsid w:val="00804B2E"/>
    <w:rsid w:val="0083003E"/>
    <w:rsid w:val="00862864"/>
    <w:rsid w:val="009C0490"/>
    <w:rsid w:val="00A32C1C"/>
    <w:rsid w:val="00AD171C"/>
    <w:rsid w:val="00AD5D98"/>
    <w:rsid w:val="00AF645D"/>
    <w:rsid w:val="00B0162A"/>
    <w:rsid w:val="00B20F49"/>
    <w:rsid w:val="00B50583"/>
    <w:rsid w:val="00BC63E6"/>
    <w:rsid w:val="00BC7D6E"/>
    <w:rsid w:val="00C11634"/>
    <w:rsid w:val="00D12242"/>
    <w:rsid w:val="00D47FA2"/>
    <w:rsid w:val="00D67931"/>
    <w:rsid w:val="00D84B31"/>
    <w:rsid w:val="00E1642E"/>
    <w:rsid w:val="00E17DA5"/>
    <w:rsid w:val="00E6350C"/>
    <w:rsid w:val="00E87E58"/>
    <w:rsid w:val="00EB3F53"/>
    <w:rsid w:val="00EB67E8"/>
    <w:rsid w:val="00FB22E5"/>
    <w:rsid w:val="00FE40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275"/>
    <o:shapelayout v:ext="edit">
      <o:idmap v:ext="edit" data="1"/>
    </o:shapelayout>
  </w:shapeDefaults>
  <w:decimalSymbol w:val=","/>
  <w:listSeparator w:val=";"/>
  <w14:docId w14:val="1B8F026B"/>
  <w15:chartTrackingRefBased/>
  <w15:docId w15:val="{58D31E8C-4468-48F3-AF6C-107678DFF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style>
  <w:style w:type="paragraph" w:styleId="berschrift1">
    <w:name w:val="heading 1"/>
    <w:basedOn w:val="Standard"/>
    <w:next w:val="Standard"/>
    <w:link w:val="berschrift1Zchn"/>
    <w:autoRedefine/>
    <w:qFormat/>
    <w:rsid w:val="00BC7D6E"/>
    <w:pPr>
      <w:keepNext/>
      <w:widowControl w:val="0"/>
      <w:numPr>
        <w:numId w:val="84"/>
      </w:numPr>
      <w:suppressAutoHyphens/>
      <w:spacing w:before="240" w:after="120" w:line="100" w:lineRule="atLeast"/>
      <w:outlineLvl w:val="0"/>
    </w:pPr>
    <w:rPr>
      <w:rFonts w:ascii="Times New Roman" w:hAnsi="Times New Roman" w:cs="Times New Roman"/>
      <w:b/>
      <w:bCs/>
      <w:caps/>
      <w:spacing w:val="-4"/>
      <w:sz w:val="28"/>
      <w:szCs w:val="28"/>
      <w:lang w:val="en-GB"/>
    </w:rPr>
  </w:style>
  <w:style w:type="paragraph" w:styleId="berschrift2">
    <w:name w:val="heading 2"/>
    <w:basedOn w:val="Standard"/>
    <w:next w:val="Textkrper"/>
    <w:link w:val="berschrift2Zchn"/>
    <w:qFormat/>
    <w:rsid w:val="0083003E"/>
    <w:pPr>
      <w:widowControl w:val="0"/>
      <w:suppressAutoHyphens/>
      <w:spacing w:after="120" w:line="100" w:lineRule="atLeast"/>
      <w:outlineLvl w:val="1"/>
    </w:pPr>
    <w:rPr>
      <w:rFonts w:ascii="Times New Roman" w:eastAsia="Times New Roman" w:hAnsi="Times New Roman" w:cs="Times New Roman"/>
      <w:b/>
      <w:bCs/>
      <w:iCs/>
      <w:kern w:val="1"/>
      <w:sz w:val="24"/>
      <w:szCs w:val="28"/>
      <w:lang w:eastAsia="hi-IN" w:bidi="hi-IN"/>
    </w:rPr>
  </w:style>
  <w:style w:type="paragraph" w:styleId="berschrift3">
    <w:name w:val="heading 3"/>
    <w:next w:val="Textkrper"/>
    <w:link w:val="berschrift3Zchn"/>
    <w:qFormat/>
    <w:rsid w:val="00BC7D6E"/>
    <w:pPr>
      <w:widowControl w:val="0"/>
      <w:suppressAutoHyphens/>
      <w:spacing w:before="120" w:after="120" w:line="240" w:lineRule="auto"/>
      <w:outlineLvl w:val="2"/>
    </w:pPr>
    <w:rPr>
      <w:rFonts w:ascii="Arial Black" w:eastAsia="SimSun" w:hAnsi="Arial Black" w:cs="Mangal"/>
      <w:b/>
      <w:bCs/>
      <w:color w:val="0000FF"/>
      <w:kern w:val="1"/>
      <w:sz w:val="20"/>
      <w:szCs w:val="24"/>
      <w:lang w:eastAsia="hi-IN" w:bidi="hi-IN"/>
    </w:rPr>
  </w:style>
  <w:style w:type="paragraph" w:styleId="berschrift4">
    <w:name w:val="heading 4"/>
    <w:basedOn w:val="Aufzhlungszeichen1"/>
    <w:next w:val="Standard"/>
    <w:link w:val="berschrift4Zchn"/>
    <w:qFormat/>
    <w:rsid w:val="00B50583"/>
    <w:pPr>
      <w:keepNext/>
      <w:tabs>
        <w:tab w:val="clear" w:pos="360"/>
        <w:tab w:val="num" w:pos="482"/>
      </w:tabs>
      <w:suppressAutoHyphens w:val="0"/>
      <w:ind w:left="482" w:hanging="482"/>
      <w:outlineLvl w:val="3"/>
    </w:pPr>
    <w:rPr>
      <w:kern w:val="0"/>
      <w:lang w:eastAsia="de-DE" w:bidi="ar-SA"/>
    </w:rPr>
  </w:style>
  <w:style w:type="paragraph" w:styleId="berschrift5">
    <w:name w:val="heading 5"/>
    <w:basedOn w:val="Standard"/>
    <w:next w:val="Standard"/>
    <w:link w:val="berschrift5Zchn"/>
    <w:qFormat/>
    <w:rsid w:val="00B50583"/>
    <w:pPr>
      <w:widowControl w:val="0"/>
      <w:tabs>
        <w:tab w:val="left" w:pos="482"/>
        <w:tab w:val="num" w:pos="3240"/>
      </w:tabs>
      <w:spacing w:before="240" w:after="60" w:line="240" w:lineRule="auto"/>
      <w:ind w:left="2880"/>
      <w:jc w:val="both"/>
      <w:outlineLvl w:val="4"/>
    </w:pPr>
    <w:rPr>
      <w:rFonts w:ascii="Arial" w:eastAsia="Times New Roman" w:hAnsi="Arial" w:cs="Times New Roman"/>
      <w:b/>
      <w:bCs/>
      <w:i/>
      <w:iCs/>
      <w:sz w:val="26"/>
      <w:szCs w:val="26"/>
      <w:lang w:eastAsia="de-DE"/>
    </w:rPr>
  </w:style>
  <w:style w:type="paragraph" w:styleId="berschrift6">
    <w:name w:val="heading 6"/>
    <w:basedOn w:val="Standard"/>
    <w:next w:val="Standard"/>
    <w:link w:val="berschrift6Zchn"/>
    <w:qFormat/>
    <w:rsid w:val="00B50583"/>
    <w:pPr>
      <w:widowControl w:val="0"/>
      <w:tabs>
        <w:tab w:val="left" w:pos="482"/>
        <w:tab w:val="num" w:pos="3960"/>
      </w:tabs>
      <w:spacing w:before="240" w:after="60" w:line="240" w:lineRule="auto"/>
      <w:ind w:left="3600"/>
      <w:jc w:val="both"/>
      <w:outlineLvl w:val="5"/>
    </w:pPr>
    <w:rPr>
      <w:rFonts w:ascii="Arial" w:eastAsia="Times New Roman" w:hAnsi="Arial" w:cs="Times New Roman"/>
      <w:b/>
      <w:bCs/>
      <w:lang w:eastAsia="de-DE"/>
    </w:rPr>
  </w:style>
  <w:style w:type="paragraph" w:styleId="berschrift7">
    <w:name w:val="heading 7"/>
    <w:basedOn w:val="Standard"/>
    <w:next w:val="Standard"/>
    <w:link w:val="berschrift7Zchn"/>
    <w:qFormat/>
    <w:rsid w:val="00B50583"/>
    <w:pPr>
      <w:widowControl w:val="0"/>
      <w:tabs>
        <w:tab w:val="left" w:pos="482"/>
        <w:tab w:val="num" w:pos="4680"/>
      </w:tabs>
      <w:spacing w:before="240" w:after="60" w:line="240" w:lineRule="auto"/>
      <w:ind w:left="4320"/>
      <w:jc w:val="both"/>
      <w:outlineLvl w:val="6"/>
    </w:pPr>
    <w:rPr>
      <w:rFonts w:ascii="Arial" w:eastAsia="Times New Roman" w:hAnsi="Arial" w:cs="Times New Roman"/>
      <w:sz w:val="24"/>
      <w:szCs w:val="24"/>
      <w:lang w:eastAsia="de-DE"/>
    </w:rPr>
  </w:style>
  <w:style w:type="paragraph" w:styleId="berschrift8">
    <w:name w:val="heading 8"/>
    <w:basedOn w:val="Standard"/>
    <w:next w:val="Standard"/>
    <w:link w:val="berschrift8Zchn"/>
    <w:qFormat/>
    <w:rsid w:val="00B50583"/>
    <w:pPr>
      <w:widowControl w:val="0"/>
      <w:tabs>
        <w:tab w:val="left" w:pos="482"/>
        <w:tab w:val="num" w:pos="5400"/>
      </w:tabs>
      <w:spacing w:before="240" w:after="60" w:line="240" w:lineRule="auto"/>
      <w:ind w:left="5040"/>
      <w:jc w:val="both"/>
      <w:outlineLvl w:val="7"/>
    </w:pPr>
    <w:rPr>
      <w:rFonts w:ascii="Arial" w:eastAsia="Times New Roman" w:hAnsi="Arial" w:cs="Times New Roman"/>
      <w:i/>
      <w:iCs/>
      <w:sz w:val="24"/>
      <w:szCs w:val="24"/>
      <w:lang w:eastAsia="de-DE"/>
    </w:rPr>
  </w:style>
  <w:style w:type="paragraph" w:styleId="berschrift9">
    <w:name w:val="heading 9"/>
    <w:basedOn w:val="Standard"/>
    <w:next w:val="Standard"/>
    <w:link w:val="berschrift9Zchn"/>
    <w:qFormat/>
    <w:rsid w:val="00B50583"/>
    <w:pPr>
      <w:widowControl w:val="0"/>
      <w:tabs>
        <w:tab w:val="left" w:pos="482"/>
        <w:tab w:val="num" w:pos="6120"/>
      </w:tabs>
      <w:spacing w:before="240" w:after="60" w:line="240" w:lineRule="auto"/>
      <w:ind w:left="5760"/>
      <w:jc w:val="both"/>
      <w:outlineLvl w:val="8"/>
    </w:pPr>
    <w:rPr>
      <w:rFonts w:ascii="Arial" w:eastAsia="Times New Roman" w:hAnsi="Arial" w:cs="Arial"/>
      <w:lang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Manual">
    <w:name w:val="Manual"/>
    <w:basedOn w:val="Standard"/>
    <w:link w:val="ManualZchn"/>
    <w:autoRedefine/>
    <w:qFormat/>
    <w:rsid w:val="00592D94"/>
    <w:pPr>
      <w:widowControl w:val="0"/>
      <w:tabs>
        <w:tab w:val="left" w:pos="360"/>
      </w:tabs>
      <w:suppressAutoHyphens/>
      <w:spacing w:before="120" w:after="0" w:line="240" w:lineRule="auto"/>
      <w:jc w:val="both"/>
    </w:pPr>
    <w:rPr>
      <w:rFonts w:ascii="Times New Roman" w:eastAsia="Times New Roman" w:hAnsi="Times New Roman" w:cs="Times New Roman"/>
      <w:kern w:val="1"/>
      <w:sz w:val="24"/>
      <w:szCs w:val="20"/>
      <w:lang w:val="en-US" w:eastAsia="hi-IN" w:bidi="hi-IN"/>
    </w:rPr>
  </w:style>
  <w:style w:type="character" w:customStyle="1" w:styleId="ManualZchn">
    <w:name w:val="Manual Zchn"/>
    <w:basedOn w:val="Absatz-Standardschriftart"/>
    <w:link w:val="Manual"/>
    <w:rsid w:val="00592D94"/>
    <w:rPr>
      <w:rFonts w:ascii="Times New Roman" w:eastAsia="Times New Roman" w:hAnsi="Times New Roman" w:cs="Times New Roman"/>
      <w:kern w:val="1"/>
      <w:sz w:val="24"/>
      <w:szCs w:val="20"/>
      <w:lang w:val="en-US" w:eastAsia="hi-IN" w:bidi="hi-IN"/>
    </w:rPr>
  </w:style>
  <w:style w:type="paragraph" w:customStyle="1" w:styleId="References">
    <w:name w:val="References"/>
    <w:basedOn w:val="Manual"/>
    <w:link w:val="ReferencesZchn"/>
    <w:qFormat/>
    <w:rsid w:val="00592D94"/>
  </w:style>
  <w:style w:type="character" w:customStyle="1" w:styleId="ReferencesZchn">
    <w:name w:val="References Zchn"/>
    <w:basedOn w:val="ManualZchn"/>
    <w:link w:val="References"/>
    <w:rsid w:val="00592D94"/>
    <w:rPr>
      <w:rFonts w:ascii="Times New Roman" w:eastAsia="Times New Roman" w:hAnsi="Times New Roman" w:cs="Times New Roman"/>
      <w:kern w:val="1"/>
      <w:sz w:val="24"/>
      <w:szCs w:val="20"/>
      <w:lang w:val="en-US" w:eastAsia="hi-IN" w:bidi="hi-IN"/>
    </w:rPr>
  </w:style>
  <w:style w:type="character" w:customStyle="1" w:styleId="berschrift1Zchn">
    <w:name w:val="Überschrift 1 Zchn"/>
    <w:basedOn w:val="Absatz-Standardschriftart"/>
    <w:link w:val="berschrift1"/>
    <w:rsid w:val="00BC7D6E"/>
    <w:rPr>
      <w:rFonts w:ascii="Times New Roman" w:hAnsi="Times New Roman" w:cs="Times New Roman"/>
      <w:b/>
      <w:bCs/>
      <w:caps/>
      <w:spacing w:val="-4"/>
      <w:sz w:val="28"/>
      <w:szCs w:val="28"/>
      <w:lang w:val="en-GB"/>
    </w:rPr>
  </w:style>
  <w:style w:type="character" w:customStyle="1" w:styleId="berschrift2Zchn">
    <w:name w:val="Überschrift 2 Zchn"/>
    <w:basedOn w:val="Absatz-Standardschriftart"/>
    <w:link w:val="berschrift2"/>
    <w:rsid w:val="0083003E"/>
    <w:rPr>
      <w:rFonts w:ascii="Times New Roman" w:eastAsia="Times New Roman" w:hAnsi="Times New Roman" w:cs="Times New Roman"/>
      <w:b/>
      <w:bCs/>
      <w:iCs/>
      <w:kern w:val="1"/>
      <w:sz w:val="24"/>
      <w:szCs w:val="28"/>
      <w:lang w:eastAsia="hi-IN" w:bidi="hi-IN"/>
    </w:rPr>
  </w:style>
  <w:style w:type="character" w:styleId="Hyperlink">
    <w:name w:val="Hyperlink"/>
    <w:uiPriority w:val="99"/>
    <w:rsid w:val="000959A2"/>
    <w:rPr>
      <w:color w:val="0000FF"/>
      <w:u w:val="single"/>
    </w:rPr>
  </w:style>
  <w:style w:type="character" w:customStyle="1" w:styleId="Dokumentation">
    <w:name w:val="Dokumentation"/>
    <w:rsid w:val="000959A2"/>
    <w:rPr>
      <w:b/>
      <w:color w:val="008000"/>
    </w:rPr>
  </w:style>
  <w:style w:type="paragraph" w:customStyle="1" w:styleId="Standard-BlockCharCharChar">
    <w:name w:val="Standard-Block Char Char Char"/>
    <w:basedOn w:val="Standard"/>
    <w:link w:val="Standard-BlockCharCharCharChar"/>
    <w:qFormat/>
    <w:rsid w:val="002A2455"/>
    <w:pPr>
      <w:widowControl w:val="0"/>
      <w:tabs>
        <w:tab w:val="left" w:pos="482"/>
      </w:tabs>
      <w:suppressAutoHyphens/>
      <w:spacing w:before="240" w:after="240" w:line="240" w:lineRule="auto"/>
      <w:jc w:val="both"/>
    </w:pPr>
    <w:rPr>
      <w:rFonts w:ascii="Times New Roman" w:eastAsia="Times New Roman" w:hAnsi="Times New Roman" w:cs="Times New Roman"/>
      <w:kern w:val="1"/>
      <w:sz w:val="24"/>
      <w:szCs w:val="20"/>
      <w:lang w:eastAsia="hi-IN" w:bidi="hi-IN"/>
    </w:rPr>
  </w:style>
  <w:style w:type="paragraph" w:customStyle="1" w:styleId="Literaturliste">
    <w:name w:val="Literaturliste"/>
    <w:basedOn w:val="Standard-BlockCharCharChar"/>
    <w:rsid w:val="000959A2"/>
    <w:pPr>
      <w:spacing w:after="80" w:line="100" w:lineRule="atLeast"/>
      <w:ind w:left="482" w:hanging="482"/>
    </w:pPr>
  </w:style>
  <w:style w:type="paragraph" w:customStyle="1" w:styleId="Aufzhlungszeichen1">
    <w:name w:val="Aufzählungszeichen1"/>
    <w:basedOn w:val="Standard-BlockCharCharChar"/>
    <w:link w:val="Aufzhlungszeichen1Zchn"/>
    <w:qFormat/>
    <w:rsid w:val="000959A2"/>
    <w:pPr>
      <w:tabs>
        <w:tab w:val="clear" w:pos="482"/>
        <w:tab w:val="left" w:pos="360"/>
      </w:tabs>
      <w:spacing w:before="120"/>
    </w:pPr>
  </w:style>
  <w:style w:type="paragraph" w:customStyle="1" w:styleId="Zwischenberschrift">
    <w:name w:val="Zwischenüberschrift"/>
    <w:basedOn w:val="Standard-BlockCharCharChar"/>
    <w:link w:val="ZwischenberschriftChar"/>
    <w:qFormat/>
    <w:rsid w:val="000959A2"/>
    <w:pPr>
      <w:spacing w:before="120" w:after="120"/>
    </w:pPr>
    <w:rPr>
      <w:b/>
    </w:rPr>
  </w:style>
  <w:style w:type="paragraph" w:styleId="Textkrper">
    <w:name w:val="Body Text"/>
    <w:basedOn w:val="Standard"/>
    <w:link w:val="TextkrperZchn"/>
    <w:unhideWhenUsed/>
    <w:rsid w:val="000959A2"/>
    <w:pPr>
      <w:spacing w:after="120"/>
    </w:pPr>
  </w:style>
  <w:style w:type="character" w:customStyle="1" w:styleId="TextkrperZchn">
    <w:name w:val="Textkörper Zchn"/>
    <w:basedOn w:val="Absatz-Standardschriftart"/>
    <w:link w:val="Textkrper"/>
    <w:semiHidden/>
    <w:rsid w:val="000959A2"/>
  </w:style>
  <w:style w:type="paragraph" w:styleId="Sprechblasentext">
    <w:name w:val="Balloon Text"/>
    <w:basedOn w:val="Standard"/>
    <w:link w:val="SprechblasentextZchn"/>
    <w:semiHidden/>
    <w:unhideWhenUsed/>
    <w:rsid w:val="000959A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0959A2"/>
    <w:rPr>
      <w:rFonts w:ascii="Segoe UI" w:hAnsi="Segoe UI" w:cs="Segoe UI"/>
      <w:sz w:val="18"/>
      <w:szCs w:val="18"/>
    </w:rPr>
  </w:style>
  <w:style w:type="paragraph" w:styleId="Kopfzeile">
    <w:name w:val="header"/>
    <w:basedOn w:val="Standard"/>
    <w:link w:val="KopfzeileZchn"/>
    <w:rsid w:val="000959A2"/>
    <w:pPr>
      <w:widowControl w:val="0"/>
      <w:suppressLineNumbers/>
      <w:tabs>
        <w:tab w:val="left" w:pos="482"/>
        <w:tab w:val="center" w:pos="4536"/>
        <w:tab w:val="right" w:pos="9356"/>
      </w:tabs>
      <w:suppressAutoHyphens/>
      <w:spacing w:after="0" w:line="100" w:lineRule="atLeast"/>
      <w:jc w:val="both"/>
    </w:pPr>
    <w:rPr>
      <w:rFonts w:ascii="Arial" w:eastAsia="Times New Roman" w:hAnsi="Arial" w:cs="Times New Roman"/>
      <w:kern w:val="1"/>
      <w:sz w:val="16"/>
      <w:szCs w:val="20"/>
      <w:u w:val="single"/>
      <w:lang w:eastAsia="hi-IN" w:bidi="hi-IN"/>
    </w:rPr>
  </w:style>
  <w:style w:type="character" w:customStyle="1" w:styleId="KopfzeileZchn">
    <w:name w:val="Kopfzeile Zchn"/>
    <w:basedOn w:val="Absatz-Standardschriftart"/>
    <w:link w:val="Kopfzeile"/>
    <w:rsid w:val="000959A2"/>
    <w:rPr>
      <w:rFonts w:ascii="Arial" w:eastAsia="Times New Roman" w:hAnsi="Arial" w:cs="Times New Roman"/>
      <w:kern w:val="1"/>
      <w:sz w:val="16"/>
      <w:szCs w:val="20"/>
      <w:u w:val="single"/>
      <w:lang w:eastAsia="hi-IN" w:bidi="hi-IN"/>
    </w:rPr>
  </w:style>
  <w:style w:type="paragraph" w:customStyle="1" w:styleId="Nummerierung1">
    <w:name w:val="Nummerierung1"/>
    <w:basedOn w:val="Aufzhlungszeichen1"/>
    <w:rsid w:val="00A32C1C"/>
    <w:pPr>
      <w:numPr>
        <w:numId w:val="83"/>
      </w:numPr>
      <w:tabs>
        <w:tab w:val="num" w:pos="360"/>
        <w:tab w:val="left" w:pos="482"/>
      </w:tabs>
      <w:ind w:left="360"/>
      <w:outlineLvl w:val="0"/>
    </w:pPr>
  </w:style>
  <w:style w:type="paragraph" w:customStyle="1" w:styleId="BildChar">
    <w:name w:val="Bild Char"/>
    <w:basedOn w:val="Standard"/>
    <w:link w:val="BildCharChar"/>
    <w:rsid w:val="000959A2"/>
    <w:pPr>
      <w:widowControl w:val="0"/>
      <w:tabs>
        <w:tab w:val="left" w:pos="482"/>
      </w:tabs>
      <w:suppressAutoHyphens/>
      <w:spacing w:after="0" w:line="100" w:lineRule="atLeast"/>
      <w:jc w:val="center"/>
    </w:pPr>
    <w:rPr>
      <w:rFonts w:ascii="Arial" w:eastAsia="Times New Roman" w:hAnsi="Arial" w:cs="Times New Roman"/>
      <w:kern w:val="1"/>
      <w:sz w:val="20"/>
      <w:szCs w:val="20"/>
      <w:lang w:eastAsia="hi-IN" w:bidi="hi-IN"/>
    </w:rPr>
  </w:style>
  <w:style w:type="character" w:styleId="Kommentarzeichen">
    <w:name w:val="annotation reference"/>
    <w:uiPriority w:val="99"/>
    <w:semiHidden/>
    <w:unhideWhenUsed/>
    <w:rsid w:val="000959A2"/>
    <w:rPr>
      <w:sz w:val="16"/>
      <w:szCs w:val="16"/>
    </w:rPr>
  </w:style>
  <w:style w:type="paragraph" w:styleId="Kommentartext">
    <w:name w:val="annotation text"/>
    <w:basedOn w:val="Standard"/>
    <w:link w:val="KommentartextZchn"/>
    <w:uiPriority w:val="99"/>
    <w:semiHidden/>
    <w:unhideWhenUsed/>
    <w:rsid w:val="000959A2"/>
    <w:pPr>
      <w:suppressAutoHyphens/>
      <w:spacing w:after="0" w:line="240" w:lineRule="auto"/>
    </w:pPr>
    <w:rPr>
      <w:rFonts w:ascii="Times New Roman" w:eastAsia="SimSun" w:hAnsi="Times New Roman" w:cs="Mangal"/>
      <w:kern w:val="1"/>
      <w:sz w:val="20"/>
      <w:szCs w:val="18"/>
      <w:lang w:eastAsia="hi-IN" w:bidi="hi-IN"/>
    </w:rPr>
  </w:style>
  <w:style w:type="character" w:customStyle="1" w:styleId="KommentartextZchn">
    <w:name w:val="Kommentartext Zchn"/>
    <w:basedOn w:val="Absatz-Standardschriftart"/>
    <w:link w:val="Kommentartext"/>
    <w:uiPriority w:val="99"/>
    <w:semiHidden/>
    <w:rsid w:val="000959A2"/>
    <w:rPr>
      <w:rFonts w:ascii="Times New Roman" w:eastAsia="SimSun" w:hAnsi="Times New Roman" w:cs="Mangal"/>
      <w:kern w:val="1"/>
      <w:sz w:val="20"/>
      <w:szCs w:val="18"/>
      <w:lang w:eastAsia="hi-IN" w:bidi="hi-IN"/>
    </w:rPr>
  </w:style>
  <w:style w:type="character" w:customStyle="1" w:styleId="berschrift3Zchn">
    <w:name w:val="Überschrift 3 Zchn"/>
    <w:basedOn w:val="Absatz-Standardschriftart"/>
    <w:link w:val="berschrift3"/>
    <w:rsid w:val="00BC7D6E"/>
    <w:rPr>
      <w:rFonts w:ascii="Arial Black" w:eastAsia="SimSun" w:hAnsi="Arial Black" w:cs="Mangal"/>
      <w:b/>
      <w:bCs/>
      <w:color w:val="0000FF"/>
      <w:kern w:val="1"/>
      <w:sz w:val="20"/>
      <w:szCs w:val="24"/>
      <w:lang w:eastAsia="hi-IN" w:bidi="hi-IN"/>
    </w:rPr>
  </w:style>
  <w:style w:type="paragraph" w:customStyle="1" w:styleId="SimpleEXMARaLDA">
    <w:name w:val="Simple EXMARaLDA"/>
    <w:basedOn w:val="Standard"/>
    <w:rsid w:val="000959A2"/>
    <w:pPr>
      <w:widowControl w:val="0"/>
      <w:tabs>
        <w:tab w:val="left" w:pos="482"/>
      </w:tabs>
      <w:suppressAutoHyphens/>
      <w:spacing w:after="0" w:line="100" w:lineRule="atLeast"/>
      <w:jc w:val="both"/>
    </w:pPr>
    <w:rPr>
      <w:rFonts w:ascii="Courier New" w:eastAsia="Times New Roman" w:hAnsi="Courier New" w:cs="Times New Roman"/>
      <w:kern w:val="1"/>
      <w:sz w:val="20"/>
      <w:szCs w:val="20"/>
      <w:lang w:eastAsia="hi-IN" w:bidi="hi-IN"/>
    </w:rPr>
  </w:style>
  <w:style w:type="paragraph" w:customStyle="1" w:styleId="Eingerckt">
    <w:name w:val="Eingerückt"/>
    <w:basedOn w:val="Standard-BlockCharCharChar"/>
    <w:rsid w:val="000959A2"/>
    <w:pPr>
      <w:ind w:left="482"/>
    </w:pPr>
  </w:style>
  <w:style w:type="character" w:customStyle="1" w:styleId="Standard-BlockChar1">
    <w:name w:val="Standard-Block Char1"/>
    <w:rsid w:val="000959A2"/>
    <w:rPr>
      <w:rFonts w:ascii="Arial" w:hAnsi="Arial"/>
      <w:lang w:val="de-DE" w:eastAsia="ar-SA" w:bidi="ar-SA"/>
    </w:rPr>
  </w:style>
  <w:style w:type="paragraph" w:customStyle="1" w:styleId="Aufzhlungszeichen2">
    <w:name w:val="Aufzählungszeichen2"/>
    <w:basedOn w:val="Aufzhlungszeichen1"/>
    <w:rsid w:val="000959A2"/>
  </w:style>
  <w:style w:type="character" w:customStyle="1" w:styleId="Nummerierung1Char">
    <w:name w:val="Nummerierung1 Char"/>
    <w:rsid w:val="000959A2"/>
    <w:rPr>
      <w:rFonts w:ascii="Arial" w:hAnsi="Arial"/>
      <w:lang w:val="de-DE" w:eastAsia="ar-SA" w:bidi="ar-SA"/>
    </w:rPr>
  </w:style>
  <w:style w:type="character" w:customStyle="1" w:styleId="Formatvorlageberschrift1Verdichtetdurch05ptCharChar">
    <w:name w:val="Formatvorlage Überschrift 1 + Verdichtet durch  05 pt Char Char"/>
    <w:link w:val="Formatvorlageberschrift1Verdichtetdurch05ptChar"/>
    <w:rsid w:val="000959A2"/>
    <w:rPr>
      <w:rFonts w:ascii="Arial" w:eastAsia="Times New Roman" w:hAnsi="Arial" w:cs="Times New Roman"/>
      <w:b/>
      <w:bCs/>
      <w:caps/>
      <w:spacing w:val="-10"/>
      <w:sz w:val="28"/>
      <w:szCs w:val="28"/>
    </w:rPr>
  </w:style>
  <w:style w:type="character" w:customStyle="1" w:styleId="Taste">
    <w:name w:val="Taste"/>
    <w:rsid w:val="000959A2"/>
    <w:rPr>
      <w:rFonts w:ascii="Times New Roman" w:hAnsi="Times New Roman"/>
      <w:b/>
      <w:smallCaps/>
      <w:sz w:val="24"/>
      <w:szCs w:val="24"/>
      <w:lang w:val="en-GB"/>
    </w:rPr>
  </w:style>
  <w:style w:type="character" w:customStyle="1" w:styleId="berschrift4Zchn">
    <w:name w:val="Überschrift 4 Zchn"/>
    <w:basedOn w:val="Absatz-Standardschriftart"/>
    <w:link w:val="berschrift4"/>
    <w:rsid w:val="00B50583"/>
    <w:rPr>
      <w:rFonts w:ascii="Arial" w:eastAsia="Times New Roman" w:hAnsi="Arial" w:cs="Times New Roman"/>
      <w:sz w:val="20"/>
      <w:szCs w:val="20"/>
      <w:lang w:eastAsia="de-DE"/>
    </w:rPr>
  </w:style>
  <w:style w:type="character" w:customStyle="1" w:styleId="berschrift5Zchn">
    <w:name w:val="Überschrift 5 Zchn"/>
    <w:basedOn w:val="Absatz-Standardschriftart"/>
    <w:link w:val="berschrift5"/>
    <w:rsid w:val="00B50583"/>
    <w:rPr>
      <w:rFonts w:ascii="Arial" w:eastAsia="Times New Roman" w:hAnsi="Arial" w:cs="Times New Roman"/>
      <w:b/>
      <w:bCs/>
      <w:i/>
      <w:iCs/>
      <w:sz w:val="26"/>
      <w:szCs w:val="26"/>
      <w:lang w:eastAsia="de-DE"/>
    </w:rPr>
  </w:style>
  <w:style w:type="character" w:customStyle="1" w:styleId="berschrift6Zchn">
    <w:name w:val="Überschrift 6 Zchn"/>
    <w:basedOn w:val="Absatz-Standardschriftart"/>
    <w:link w:val="berschrift6"/>
    <w:rsid w:val="00B50583"/>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B50583"/>
    <w:rPr>
      <w:rFonts w:ascii="Arial" w:eastAsia="Times New Roman" w:hAnsi="Arial" w:cs="Times New Roman"/>
      <w:sz w:val="24"/>
      <w:szCs w:val="24"/>
      <w:lang w:eastAsia="de-DE"/>
    </w:rPr>
  </w:style>
  <w:style w:type="character" w:customStyle="1" w:styleId="berschrift8Zchn">
    <w:name w:val="Überschrift 8 Zchn"/>
    <w:basedOn w:val="Absatz-Standardschriftart"/>
    <w:link w:val="berschrift8"/>
    <w:rsid w:val="00B50583"/>
    <w:rPr>
      <w:rFonts w:ascii="Arial" w:eastAsia="Times New Roman" w:hAnsi="Arial" w:cs="Times New Roman"/>
      <w:i/>
      <w:iCs/>
      <w:sz w:val="24"/>
      <w:szCs w:val="24"/>
      <w:lang w:eastAsia="de-DE"/>
    </w:rPr>
  </w:style>
  <w:style w:type="character" w:customStyle="1" w:styleId="berschrift9Zchn">
    <w:name w:val="Überschrift 9 Zchn"/>
    <w:basedOn w:val="Absatz-Standardschriftart"/>
    <w:link w:val="berschrift9"/>
    <w:rsid w:val="00B50583"/>
    <w:rPr>
      <w:rFonts w:ascii="Arial" w:eastAsia="Times New Roman" w:hAnsi="Arial" w:cs="Arial"/>
      <w:lang w:eastAsia="de-DE"/>
    </w:rPr>
  </w:style>
  <w:style w:type="paragraph" w:styleId="Fuzeile">
    <w:name w:val="footer"/>
    <w:basedOn w:val="Standard"/>
    <w:link w:val="FuzeileZchn"/>
    <w:semiHidden/>
    <w:rsid w:val="00B50583"/>
    <w:pPr>
      <w:widowControl w:val="0"/>
      <w:tabs>
        <w:tab w:val="left" w:pos="482"/>
        <w:tab w:val="center" w:pos="4536"/>
      </w:tabs>
      <w:spacing w:after="0" w:line="240" w:lineRule="auto"/>
      <w:jc w:val="both"/>
    </w:pPr>
    <w:rPr>
      <w:rFonts w:ascii="Arial" w:eastAsia="Times New Roman" w:hAnsi="Arial" w:cs="Times New Roman"/>
      <w:sz w:val="20"/>
      <w:szCs w:val="20"/>
      <w:lang w:eastAsia="de-DE"/>
    </w:rPr>
  </w:style>
  <w:style w:type="character" w:customStyle="1" w:styleId="FuzeileZchn">
    <w:name w:val="Fußzeile Zchn"/>
    <w:basedOn w:val="Absatz-Standardschriftart"/>
    <w:link w:val="Fuzeile"/>
    <w:semiHidden/>
    <w:rsid w:val="00B50583"/>
    <w:rPr>
      <w:rFonts w:ascii="Arial" w:eastAsia="Times New Roman" w:hAnsi="Arial" w:cs="Times New Roman"/>
      <w:sz w:val="20"/>
      <w:szCs w:val="20"/>
      <w:lang w:eastAsia="de-DE"/>
    </w:rPr>
  </w:style>
  <w:style w:type="character" w:styleId="Seitenzahl">
    <w:name w:val="page number"/>
    <w:basedOn w:val="Absatz-Standardschriftart"/>
    <w:rsid w:val="00B50583"/>
  </w:style>
  <w:style w:type="paragraph" w:styleId="StandardWeb">
    <w:name w:val="Normal (Web)"/>
    <w:basedOn w:val="Standard"/>
    <w:semiHidden/>
    <w:rsid w:val="00B50583"/>
    <w:pPr>
      <w:widowControl w:val="0"/>
      <w:tabs>
        <w:tab w:val="left" w:pos="482"/>
      </w:tabs>
      <w:spacing w:before="100" w:beforeAutospacing="1" w:after="100" w:afterAutospacing="1" w:line="240" w:lineRule="auto"/>
      <w:jc w:val="both"/>
    </w:pPr>
    <w:rPr>
      <w:rFonts w:ascii="Arial Unicode MS" w:eastAsia="Arial Unicode MS" w:hAnsi="Arial Unicode MS" w:cs="Arial Unicode MS"/>
      <w:sz w:val="24"/>
      <w:szCs w:val="24"/>
      <w:lang w:eastAsia="de-DE"/>
    </w:rPr>
  </w:style>
  <w:style w:type="paragraph" w:styleId="HTMLVorformatiert">
    <w:name w:val="HTML Preformatted"/>
    <w:basedOn w:val="Standard"/>
    <w:link w:val="HTMLVorformatiertZchn"/>
    <w:rsid w:val="00B50583"/>
    <w:pPr>
      <w:widowControl w:val="0"/>
      <w:tabs>
        <w:tab w:val="left" w:pos="48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Arial Unicode MS" w:eastAsia="Arial Unicode MS" w:hAnsi="Arial Unicode MS" w:cs="Arial Unicode MS"/>
      <w:sz w:val="20"/>
      <w:szCs w:val="20"/>
      <w:lang w:eastAsia="de-DE"/>
    </w:rPr>
  </w:style>
  <w:style w:type="character" w:customStyle="1" w:styleId="HTMLVorformatiertZchn">
    <w:name w:val="HTML Vorformatiert Zchn"/>
    <w:basedOn w:val="Absatz-Standardschriftart"/>
    <w:link w:val="HTMLVorformatiert"/>
    <w:rsid w:val="00B50583"/>
    <w:rPr>
      <w:rFonts w:ascii="Arial Unicode MS" w:eastAsia="Arial Unicode MS" w:hAnsi="Arial Unicode MS" w:cs="Arial Unicode MS"/>
      <w:sz w:val="20"/>
      <w:szCs w:val="20"/>
      <w:lang w:eastAsia="de-DE"/>
    </w:rPr>
  </w:style>
  <w:style w:type="character" w:styleId="BesuchterHyperlink">
    <w:name w:val="FollowedHyperlink"/>
    <w:basedOn w:val="Absatz-Standardschriftart"/>
    <w:semiHidden/>
    <w:rsid w:val="00B50583"/>
    <w:rPr>
      <w:color w:val="800080"/>
      <w:u w:val="single"/>
    </w:rPr>
  </w:style>
  <w:style w:type="paragraph" w:styleId="Verzeichnis1">
    <w:name w:val="toc 1"/>
    <w:basedOn w:val="Standard"/>
    <w:next w:val="Standard"/>
    <w:uiPriority w:val="39"/>
    <w:rsid w:val="00B50583"/>
    <w:pPr>
      <w:widowControl w:val="0"/>
      <w:tabs>
        <w:tab w:val="left" w:pos="482"/>
        <w:tab w:val="right" w:leader="dot" w:pos="9356"/>
      </w:tabs>
      <w:spacing w:before="240" w:after="120" w:line="240" w:lineRule="auto"/>
      <w:ind w:left="482" w:hanging="482"/>
    </w:pPr>
    <w:rPr>
      <w:rFonts w:ascii="Arial" w:eastAsia="Times New Roman" w:hAnsi="Arial" w:cs="Times New Roman"/>
      <w:b/>
      <w:bCs/>
      <w:caps/>
      <w:sz w:val="20"/>
      <w:szCs w:val="24"/>
      <w:lang w:eastAsia="de-DE"/>
    </w:rPr>
  </w:style>
  <w:style w:type="paragraph" w:styleId="Verzeichnis2">
    <w:name w:val="toc 2"/>
    <w:basedOn w:val="Standard"/>
    <w:next w:val="Standard"/>
    <w:uiPriority w:val="39"/>
    <w:rsid w:val="00B50583"/>
    <w:pPr>
      <w:widowControl w:val="0"/>
      <w:tabs>
        <w:tab w:val="left" w:pos="482"/>
        <w:tab w:val="left" w:pos="964"/>
        <w:tab w:val="right" w:leader="dot" w:pos="9356"/>
      </w:tabs>
      <w:spacing w:before="60" w:after="60" w:line="240" w:lineRule="auto"/>
      <w:ind w:left="482" w:hanging="482"/>
    </w:pPr>
    <w:rPr>
      <w:rFonts w:ascii="Arial" w:eastAsia="Times New Roman" w:hAnsi="Arial" w:cs="Times New Roman"/>
      <w:sz w:val="20"/>
      <w:szCs w:val="20"/>
      <w:lang w:eastAsia="de-DE"/>
    </w:rPr>
  </w:style>
  <w:style w:type="paragraph" w:styleId="Verzeichnis3">
    <w:name w:val="toc 3"/>
    <w:basedOn w:val="Standard"/>
    <w:next w:val="Standard"/>
    <w:uiPriority w:val="39"/>
    <w:rsid w:val="00B50583"/>
    <w:pPr>
      <w:widowControl w:val="0"/>
      <w:tabs>
        <w:tab w:val="left" w:pos="482"/>
        <w:tab w:val="right" w:leader="dot" w:pos="9356"/>
      </w:tabs>
      <w:spacing w:after="0" w:line="240" w:lineRule="auto"/>
      <w:ind w:left="1446" w:hanging="964"/>
    </w:pPr>
    <w:rPr>
      <w:rFonts w:ascii="Arial" w:eastAsia="Times New Roman" w:hAnsi="Arial" w:cs="Times New Roman"/>
      <w:sz w:val="20"/>
      <w:szCs w:val="20"/>
      <w:lang w:eastAsia="de-DE"/>
    </w:rPr>
  </w:style>
  <w:style w:type="paragraph" w:styleId="Verzeichnis4">
    <w:name w:val="toc 4"/>
    <w:basedOn w:val="Standard"/>
    <w:next w:val="Standard"/>
    <w:uiPriority w:val="39"/>
    <w:rsid w:val="00B50583"/>
    <w:pPr>
      <w:widowControl w:val="0"/>
      <w:tabs>
        <w:tab w:val="left" w:pos="482"/>
      </w:tabs>
      <w:spacing w:after="0" w:line="240" w:lineRule="auto"/>
      <w:ind w:left="600"/>
    </w:pPr>
    <w:rPr>
      <w:rFonts w:ascii="Arial" w:eastAsia="Times New Roman" w:hAnsi="Arial" w:cs="Times New Roman"/>
      <w:sz w:val="20"/>
      <w:szCs w:val="20"/>
      <w:lang w:eastAsia="de-DE"/>
    </w:rPr>
  </w:style>
  <w:style w:type="paragraph" w:styleId="Verzeichnis5">
    <w:name w:val="toc 5"/>
    <w:basedOn w:val="Standard"/>
    <w:next w:val="Standard"/>
    <w:autoRedefine/>
    <w:uiPriority w:val="39"/>
    <w:rsid w:val="00B50583"/>
    <w:pPr>
      <w:widowControl w:val="0"/>
      <w:tabs>
        <w:tab w:val="left" w:pos="482"/>
      </w:tabs>
      <w:spacing w:after="0" w:line="240" w:lineRule="auto"/>
      <w:ind w:left="800"/>
      <w:jc w:val="both"/>
    </w:pPr>
    <w:rPr>
      <w:rFonts w:ascii="Arial" w:eastAsia="Times New Roman" w:hAnsi="Arial" w:cs="Times New Roman"/>
      <w:sz w:val="20"/>
      <w:szCs w:val="20"/>
      <w:lang w:eastAsia="de-DE"/>
    </w:rPr>
  </w:style>
  <w:style w:type="paragraph" w:styleId="Verzeichnis6">
    <w:name w:val="toc 6"/>
    <w:basedOn w:val="Standard"/>
    <w:next w:val="Standard"/>
    <w:autoRedefine/>
    <w:uiPriority w:val="39"/>
    <w:rsid w:val="00B50583"/>
    <w:pPr>
      <w:widowControl w:val="0"/>
      <w:tabs>
        <w:tab w:val="left" w:pos="482"/>
      </w:tabs>
      <w:spacing w:after="0" w:line="240" w:lineRule="auto"/>
      <w:ind w:left="1000"/>
      <w:jc w:val="both"/>
    </w:pPr>
    <w:rPr>
      <w:rFonts w:ascii="Arial" w:eastAsia="Times New Roman" w:hAnsi="Arial" w:cs="Times New Roman"/>
      <w:sz w:val="20"/>
      <w:szCs w:val="20"/>
      <w:lang w:eastAsia="de-DE"/>
    </w:rPr>
  </w:style>
  <w:style w:type="paragraph" w:styleId="Verzeichnis7">
    <w:name w:val="toc 7"/>
    <w:basedOn w:val="Standard"/>
    <w:next w:val="Standard"/>
    <w:autoRedefine/>
    <w:uiPriority w:val="39"/>
    <w:rsid w:val="00B50583"/>
    <w:pPr>
      <w:widowControl w:val="0"/>
      <w:tabs>
        <w:tab w:val="left" w:pos="482"/>
      </w:tabs>
      <w:spacing w:after="0" w:line="240" w:lineRule="auto"/>
      <w:ind w:left="1200"/>
      <w:jc w:val="both"/>
    </w:pPr>
    <w:rPr>
      <w:rFonts w:ascii="Arial" w:eastAsia="Times New Roman" w:hAnsi="Arial" w:cs="Times New Roman"/>
      <w:sz w:val="20"/>
      <w:szCs w:val="20"/>
      <w:lang w:eastAsia="de-DE"/>
    </w:rPr>
  </w:style>
  <w:style w:type="paragraph" w:styleId="Verzeichnis8">
    <w:name w:val="toc 8"/>
    <w:basedOn w:val="Standard"/>
    <w:next w:val="Standard"/>
    <w:autoRedefine/>
    <w:uiPriority w:val="39"/>
    <w:rsid w:val="00B50583"/>
    <w:pPr>
      <w:widowControl w:val="0"/>
      <w:tabs>
        <w:tab w:val="left" w:pos="482"/>
      </w:tabs>
      <w:spacing w:after="0" w:line="240" w:lineRule="auto"/>
      <w:ind w:left="1400"/>
      <w:jc w:val="both"/>
    </w:pPr>
    <w:rPr>
      <w:rFonts w:ascii="Arial" w:eastAsia="Times New Roman" w:hAnsi="Arial" w:cs="Times New Roman"/>
      <w:sz w:val="20"/>
      <w:szCs w:val="20"/>
      <w:lang w:eastAsia="de-DE"/>
    </w:rPr>
  </w:style>
  <w:style w:type="paragraph" w:styleId="Verzeichnis9">
    <w:name w:val="toc 9"/>
    <w:basedOn w:val="Standard"/>
    <w:next w:val="Standard"/>
    <w:autoRedefine/>
    <w:uiPriority w:val="39"/>
    <w:rsid w:val="00B50583"/>
    <w:pPr>
      <w:widowControl w:val="0"/>
      <w:tabs>
        <w:tab w:val="left" w:pos="482"/>
      </w:tabs>
      <w:spacing w:after="0" w:line="240" w:lineRule="auto"/>
      <w:ind w:left="1600"/>
      <w:jc w:val="both"/>
    </w:pPr>
    <w:rPr>
      <w:rFonts w:ascii="Arial" w:eastAsia="Times New Roman" w:hAnsi="Arial" w:cs="Times New Roman"/>
      <w:sz w:val="20"/>
      <w:szCs w:val="20"/>
      <w:lang w:eastAsia="de-DE"/>
    </w:rPr>
  </w:style>
  <w:style w:type="paragraph" w:styleId="Textkrper-Zeileneinzug">
    <w:name w:val="Body Text Indent"/>
    <w:basedOn w:val="Standard"/>
    <w:link w:val="Textkrper-ZeileneinzugZchn"/>
    <w:semiHidden/>
    <w:rsid w:val="00B50583"/>
    <w:pPr>
      <w:widowControl w:val="0"/>
      <w:tabs>
        <w:tab w:val="left" w:pos="482"/>
      </w:tabs>
      <w:spacing w:after="0" w:line="240" w:lineRule="auto"/>
      <w:ind w:left="708"/>
      <w:jc w:val="both"/>
    </w:pPr>
    <w:rPr>
      <w:rFonts w:ascii="Arial" w:eastAsia="Times New Roman" w:hAnsi="Arial" w:cs="Times New Roman"/>
      <w:sz w:val="20"/>
      <w:szCs w:val="20"/>
      <w:lang w:eastAsia="de-DE"/>
    </w:rPr>
  </w:style>
  <w:style w:type="character" w:customStyle="1" w:styleId="Textkrper-ZeileneinzugZchn">
    <w:name w:val="Textkörper-Zeileneinzug Zchn"/>
    <w:basedOn w:val="Absatz-Standardschriftart"/>
    <w:link w:val="Textkrper-Zeileneinzug"/>
    <w:semiHidden/>
    <w:rsid w:val="00B50583"/>
    <w:rPr>
      <w:rFonts w:ascii="Arial" w:eastAsia="Times New Roman" w:hAnsi="Arial" w:cs="Times New Roman"/>
      <w:sz w:val="20"/>
      <w:szCs w:val="20"/>
      <w:lang w:eastAsia="de-DE"/>
    </w:rPr>
  </w:style>
  <w:style w:type="paragraph" w:styleId="Textkrper2">
    <w:name w:val="Body Text 2"/>
    <w:basedOn w:val="Standard"/>
    <w:link w:val="Textkrper2Zchn"/>
    <w:semiHidden/>
    <w:rsid w:val="00B50583"/>
    <w:pPr>
      <w:widowControl w:val="0"/>
      <w:tabs>
        <w:tab w:val="left" w:pos="482"/>
      </w:tabs>
      <w:spacing w:after="0" w:line="240" w:lineRule="auto"/>
      <w:jc w:val="both"/>
    </w:pPr>
    <w:rPr>
      <w:rFonts w:ascii="Arial" w:eastAsia="Times New Roman" w:hAnsi="Arial" w:cs="Times New Roman"/>
      <w:sz w:val="24"/>
      <w:szCs w:val="24"/>
      <w:lang w:eastAsia="de-DE"/>
    </w:rPr>
  </w:style>
  <w:style w:type="character" w:customStyle="1" w:styleId="Textkrper2Zchn">
    <w:name w:val="Textkörper 2 Zchn"/>
    <w:basedOn w:val="Absatz-Standardschriftart"/>
    <w:link w:val="Textkrper2"/>
    <w:semiHidden/>
    <w:rsid w:val="00B50583"/>
    <w:rPr>
      <w:rFonts w:ascii="Arial" w:eastAsia="Times New Roman" w:hAnsi="Arial" w:cs="Times New Roman"/>
      <w:sz w:val="24"/>
      <w:szCs w:val="24"/>
      <w:lang w:eastAsia="de-DE"/>
    </w:rPr>
  </w:style>
  <w:style w:type="table" w:styleId="Tabellenraster">
    <w:name w:val="Table Grid"/>
    <w:basedOn w:val="NormaleTabelle"/>
    <w:rsid w:val="00B50583"/>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blatt1">
    <w:name w:val="Titelblatt1"/>
    <w:basedOn w:val="Standard"/>
    <w:rsid w:val="00B50583"/>
    <w:pPr>
      <w:widowControl w:val="0"/>
      <w:tabs>
        <w:tab w:val="left" w:pos="482"/>
      </w:tabs>
      <w:spacing w:after="0" w:line="240" w:lineRule="auto"/>
      <w:jc w:val="center"/>
    </w:pPr>
    <w:rPr>
      <w:rFonts w:ascii="Arial" w:eastAsia="Times New Roman" w:hAnsi="Arial" w:cs="Times New Roman"/>
      <w:b/>
      <w:bCs/>
      <w:sz w:val="96"/>
      <w:szCs w:val="20"/>
      <w:lang w:eastAsia="de-DE"/>
    </w:rPr>
  </w:style>
  <w:style w:type="paragraph" w:customStyle="1" w:styleId="Titelblatt2">
    <w:name w:val="Titelblatt2"/>
    <w:basedOn w:val="Standard"/>
    <w:rsid w:val="00B50583"/>
    <w:pPr>
      <w:widowControl w:val="0"/>
      <w:tabs>
        <w:tab w:val="left" w:pos="482"/>
      </w:tabs>
      <w:spacing w:after="0" w:line="240" w:lineRule="auto"/>
      <w:jc w:val="center"/>
    </w:pPr>
    <w:rPr>
      <w:rFonts w:ascii="Arial" w:eastAsia="Times New Roman" w:hAnsi="Arial" w:cs="Times New Roman"/>
      <w:sz w:val="72"/>
      <w:szCs w:val="20"/>
      <w:lang w:eastAsia="de-DE"/>
    </w:rPr>
  </w:style>
  <w:style w:type="paragraph" w:customStyle="1" w:styleId="Titelblatt3">
    <w:name w:val="Titelblatt3"/>
    <w:basedOn w:val="Standard"/>
    <w:rsid w:val="00B50583"/>
    <w:pPr>
      <w:widowControl w:val="0"/>
      <w:tabs>
        <w:tab w:val="left" w:pos="482"/>
      </w:tabs>
      <w:spacing w:after="0" w:line="240" w:lineRule="auto"/>
      <w:jc w:val="center"/>
    </w:pPr>
    <w:rPr>
      <w:rFonts w:ascii="Arial" w:eastAsia="Times New Roman" w:hAnsi="Arial" w:cs="Times New Roman"/>
      <w:sz w:val="40"/>
      <w:szCs w:val="20"/>
      <w:lang w:eastAsia="de-DE"/>
    </w:rPr>
  </w:style>
  <w:style w:type="character" w:customStyle="1" w:styleId="Aufzhlungszeichen1Char">
    <w:name w:val="Aufzählungszeichen1 Char"/>
    <w:basedOn w:val="Standard-BlockChar1"/>
    <w:semiHidden/>
    <w:rsid w:val="00B50583"/>
    <w:rPr>
      <w:rFonts w:ascii="Arial" w:hAnsi="Arial"/>
      <w:lang w:val="de-DE" w:eastAsia="de-DE" w:bidi="ar-SA"/>
    </w:rPr>
  </w:style>
  <w:style w:type="paragraph" w:customStyle="1" w:styleId="Provisorium">
    <w:name w:val="Provisorium"/>
    <w:basedOn w:val="Standard-BlockCharCharChar"/>
    <w:rsid w:val="00B50583"/>
    <w:pPr>
      <w:pBdr>
        <w:top w:val="single" w:sz="4" w:space="1" w:color="FF0000"/>
        <w:left w:val="single" w:sz="4" w:space="4" w:color="FF0000"/>
        <w:bottom w:val="single" w:sz="4" w:space="1" w:color="FF0000"/>
        <w:right w:val="single" w:sz="4" w:space="4" w:color="FF0000"/>
      </w:pBdr>
      <w:suppressAutoHyphens w:val="0"/>
    </w:pPr>
    <w:rPr>
      <w:bCs/>
      <w:color w:val="FF0000"/>
      <w:kern w:val="0"/>
      <w:lang w:eastAsia="de-DE" w:bidi="ar-SA"/>
    </w:rPr>
  </w:style>
  <w:style w:type="character" w:customStyle="1" w:styleId="Standard-BlockCharCharCharChar">
    <w:name w:val="Standard-Block Char Char Char Char"/>
    <w:basedOn w:val="Absatz-Standardschriftart"/>
    <w:link w:val="Standard-BlockCharCharChar"/>
    <w:rsid w:val="002A2455"/>
    <w:rPr>
      <w:rFonts w:ascii="Times New Roman" w:eastAsia="Times New Roman" w:hAnsi="Times New Roman" w:cs="Times New Roman"/>
      <w:kern w:val="1"/>
      <w:sz w:val="24"/>
      <w:szCs w:val="20"/>
      <w:lang w:eastAsia="hi-IN" w:bidi="hi-IN"/>
    </w:rPr>
  </w:style>
  <w:style w:type="character" w:customStyle="1" w:styleId="ZwischenberschriftChar">
    <w:name w:val="Zwischenüberschrift Char"/>
    <w:basedOn w:val="Standard-BlockCharCharCharChar"/>
    <w:link w:val="Zwischenberschrift"/>
    <w:rsid w:val="00B50583"/>
    <w:rPr>
      <w:rFonts w:ascii="Arial" w:eastAsia="Times New Roman" w:hAnsi="Arial" w:cs="Times New Roman"/>
      <w:b/>
      <w:kern w:val="1"/>
      <w:sz w:val="20"/>
      <w:szCs w:val="20"/>
      <w:lang w:eastAsia="hi-IN" w:bidi="hi-IN"/>
    </w:rPr>
  </w:style>
  <w:style w:type="character" w:customStyle="1" w:styleId="BildCharChar">
    <w:name w:val="Bild Char Char"/>
    <w:basedOn w:val="Absatz-Standardschriftart"/>
    <w:link w:val="BildChar"/>
    <w:rsid w:val="00B50583"/>
    <w:rPr>
      <w:rFonts w:ascii="Arial" w:eastAsia="Times New Roman" w:hAnsi="Arial" w:cs="Times New Roman"/>
      <w:kern w:val="1"/>
      <w:sz w:val="20"/>
      <w:szCs w:val="20"/>
      <w:lang w:eastAsia="hi-IN" w:bidi="hi-IN"/>
    </w:rPr>
  </w:style>
  <w:style w:type="paragraph" w:styleId="NurText">
    <w:name w:val="Plain Text"/>
    <w:basedOn w:val="Standard"/>
    <w:link w:val="NurTextZchn"/>
    <w:rsid w:val="00B50583"/>
    <w:pPr>
      <w:spacing w:after="0" w:line="240" w:lineRule="auto"/>
    </w:pPr>
    <w:rPr>
      <w:rFonts w:ascii="Courier New" w:eastAsia="Times New Roman" w:hAnsi="Courier New" w:cs="Courier New"/>
      <w:color w:val="000000"/>
      <w:sz w:val="20"/>
      <w:szCs w:val="20"/>
      <w:lang w:eastAsia="de-DE"/>
    </w:rPr>
  </w:style>
  <w:style w:type="character" w:customStyle="1" w:styleId="NurTextZchn">
    <w:name w:val="Nur Text Zchn"/>
    <w:basedOn w:val="Absatz-Standardschriftart"/>
    <w:link w:val="NurText"/>
    <w:rsid w:val="00B50583"/>
    <w:rPr>
      <w:rFonts w:ascii="Courier New" w:eastAsia="Times New Roman" w:hAnsi="Courier New" w:cs="Courier New"/>
      <w:color w:val="000000"/>
      <w:sz w:val="20"/>
      <w:szCs w:val="20"/>
      <w:lang w:eastAsia="de-DE"/>
    </w:rPr>
  </w:style>
  <w:style w:type="character" w:styleId="Fett">
    <w:name w:val="Strong"/>
    <w:basedOn w:val="Absatz-Standardschriftart"/>
    <w:qFormat/>
    <w:rsid w:val="00B50583"/>
    <w:rPr>
      <w:b/>
      <w:bCs/>
    </w:rPr>
  </w:style>
  <w:style w:type="character" w:customStyle="1" w:styleId="Standard-BlockCharChar1">
    <w:name w:val="Standard-Block Char Char1"/>
    <w:basedOn w:val="Absatz-Standardschriftart"/>
    <w:rsid w:val="00B50583"/>
    <w:rPr>
      <w:rFonts w:ascii="Arial" w:hAnsi="Arial"/>
      <w:lang w:val="de-DE" w:eastAsia="de-DE" w:bidi="ar-SA"/>
    </w:rPr>
  </w:style>
  <w:style w:type="character" w:customStyle="1" w:styleId="BildCharChar1">
    <w:name w:val="Bild Char Char1"/>
    <w:basedOn w:val="Absatz-Standardschriftart"/>
    <w:rsid w:val="00B50583"/>
    <w:rPr>
      <w:rFonts w:ascii="Arial" w:hAnsi="Arial"/>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B50583"/>
    <w:rPr>
      <w:rFonts w:ascii="Arial" w:eastAsia="Times New Roman" w:hAnsi="Arial"/>
      <w:spacing w:val="-10"/>
    </w:rPr>
  </w:style>
  <w:style w:type="paragraph" w:customStyle="1" w:styleId="Formatvorlageberschrift1NichtGrobuchstaben">
    <w:name w:val="Formatvorlage Überschrift 1 + Nicht Großbuchstaben"/>
    <w:basedOn w:val="berschrift1"/>
    <w:link w:val="Formatvorlageberschrift1NichtGrobuchstabenChar"/>
    <w:rsid w:val="00B50583"/>
    <w:rPr>
      <w:rFonts w:ascii="Arial" w:eastAsia="Times New Roman" w:hAnsi="Arial"/>
      <w:caps w:val="0"/>
      <w:lang w:eastAsia="de-DE"/>
    </w:rPr>
  </w:style>
  <w:style w:type="character" w:customStyle="1" w:styleId="Formatvorlageberschrift1NichtGrobuchstabenChar">
    <w:name w:val="Formatvorlage Überschrift 1 + Nicht Großbuchstaben Char"/>
    <w:basedOn w:val="berschrift1Zchn"/>
    <w:link w:val="Formatvorlageberschrift1NichtGrobuchstaben"/>
    <w:rsid w:val="00B50583"/>
    <w:rPr>
      <w:rFonts w:ascii="Arial" w:eastAsia="Times New Roman" w:hAnsi="Arial" w:cs="Times New Roman"/>
      <w:b/>
      <w:bCs/>
      <w:caps w:val="0"/>
      <w:spacing w:val="-4"/>
      <w:sz w:val="28"/>
      <w:szCs w:val="28"/>
      <w:lang w:val="en-GB" w:eastAsia="de-DE"/>
    </w:rPr>
  </w:style>
  <w:style w:type="paragraph" w:customStyle="1" w:styleId="Formatvorlageberschrift3Verdichtetdurch02pt">
    <w:name w:val="Formatvorlage Überschrift 3 + Verdichtet durch  02 pt"/>
    <w:basedOn w:val="berschrift3"/>
    <w:link w:val="Formatvorlageberschrift3Verdichtetdurch02ptChar"/>
    <w:rsid w:val="00B50583"/>
    <w:pPr>
      <w:tabs>
        <w:tab w:val="left" w:pos="482"/>
      </w:tabs>
      <w:suppressAutoHyphens w:val="0"/>
      <w:spacing w:line="240" w:lineRule="exact"/>
      <w:ind w:left="482" w:hanging="482"/>
    </w:pPr>
    <w:rPr>
      <w:rFonts w:ascii="Arial" w:eastAsia="Times New Roman" w:hAnsi="Arial" w:cs="Times New Roman"/>
      <w:spacing w:val="-4"/>
      <w:szCs w:val="20"/>
      <w:lang w:eastAsia="de-DE"/>
    </w:rPr>
  </w:style>
  <w:style w:type="character" w:customStyle="1" w:styleId="Formatvorlageberschrift3Verdichtetdurch02ptChar">
    <w:name w:val="Formatvorlage Überschrift 3 + Verdichtet durch  02 pt Char"/>
    <w:basedOn w:val="berschrift3Zchn"/>
    <w:link w:val="Formatvorlageberschrift3Verdichtetdurch02pt"/>
    <w:rsid w:val="00B50583"/>
    <w:rPr>
      <w:rFonts w:ascii="Arial" w:eastAsia="Times New Roman" w:hAnsi="Arial" w:cs="Times New Roman"/>
      <w:b/>
      <w:bCs/>
      <w:color w:val="0000FF"/>
      <w:spacing w:val="-4"/>
      <w:kern w:val="1"/>
      <w:sz w:val="20"/>
      <w:szCs w:val="20"/>
      <w:lang w:eastAsia="de-DE" w:bidi="hi-IN"/>
    </w:rPr>
  </w:style>
  <w:style w:type="paragraph" w:customStyle="1" w:styleId="Aufzhlung">
    <w:name w:val="Aufzählung"/>
    <w:basedOn w:val="Aufzhlungszeichen1"/>
    <w:link w:val="AufzhlungZchn"/>
    <w:qFormat/>
    <w:rsid w:val="00C11634"/>
    <w:pPr>
      <w:numPr>
        <w:numId w:val="78"/>
      </w:numPr>
      <w:tabs>
        <w:tab w:val="clear" w:pos="360"/>
      </w:tabs>
      <w:suppressAutoHyphens w:val="0"/>
    </w:pPr>
    <w:rPr>
      <w:kern w:val="0"/>
      <w:szCs w:val="24"/>
      <w:lang w:eastAsia="de-DE" w:bidi="ar-SA"/>
    </w:rPr>
  </w:style>
  <w:style w:type="character" w:customStyle="1" w:styleId="AufzhlungZchn">
    <w:name w:val="Aufzählung Zchn"/>
    <w:basedOn w:val="Absatz-Standardschriftart"/>
    <w:link w:val="Aufzhlung"/>
    <w:rsid w:val="00C11634"/>
    <w:rPr>
      <w:rFonts w:ascii="Times New Roman" w:eastAsia="Times New Roman" w:hAnsi="Times New Roman" w:cs="Times New Roman"/>
      <w:sz w:val="24"/>
      <w:szCs w:val="24"/>
      <w:lang w:eastAsia="de-DE"/>
    </w:rPr>
  </w:style>
  <w:style w:type="character" w:customStyle="1" w:styleId="Menufunction">
    <w:name w:val="Menufunction"/>
    <w:qFormat/>
    <w:rsid w:val="00007CB6"/>
    <w:rPr>
      <w:rFonts w:ascii="Arial Black" w:hAnsi="Arial Black"/>
      <w:b/>
      <w:sz w:val="20"/>
    </w:rPr>
  </w:style>
  <w:style w:type="character" w:customStyle="1" w:styleId="Aufzhlungszeichen1Zchn">
    <w:name w:val="Aufzählungszeichen1 Zchn"/>
    <w:basedOn w:val="Standard-BlockCharCharCharChar"/>
    <w:link w:val="Aufzhlungszeichen1"/>
    <w:rsid w:val="009C0490"/>
    <w:rPr>
      <w:rFonts w:ascii="Times New Roman" w:eastAsia="Times New Roman" w:hAnsi="Times New Roman" w:cs="Times New Roman"/>
      <w:kern w:val="1"/>
      <w:sz w:val="24"/>
      <w:szCs w:val="20"/>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99" Type="http://schemas.openxmlformats.org/officeDocument/2006/relationships/header" Target="header24.xml"/><Relationship Id="rId21" Type="http://schemas.openxmlformats.org/officeDocument/2006/relationships/image" Target="media/image12.png"/><Relationship Id="rId63" Type="http://schemas.openxmlformats.org/officeDocument/2006/relationships/footer" Target="footer13.xml"/><Relationship Id="rId159" Type="http://schemas.openxmlformats.org/officeDocument/2006/relationships/image" Target="media/image109.png"/><Relationship Id="rId170" Type="http://schemas.openxmlformats.org/officeDocument/2006/relationships/image" Target="media/image120.png"/><Relationship Id="rId226" Type="http://schemas.openxmlformats.org/officeDocument/2006/relationships/image" Target="media/image171.png"/><Relationship Id="rId268" Type="http://schemas.openxmlformats.org/officeDocument/2006/relationships/image" Target="media/image213.png"/><Relationship Id="rId32" Type="http://schemas.openxmlformats.org/officeDocument/2006/relationships/image" Target="media/image16.png"/><Relationship Id="rId74" Type="http://schemas.openxmlformats.org/officeDocument/2006/relationships/image" Target="media/image33.png"/><Relationship Id="rId128" Type="http://schemas.openxmlformats.org/officeDocument/2006/relationships/image" Target="media/image78.png"/><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image" Target="media/image182.png"/><Relationship Id="rId279" Type="http://schemas.openxmlformats.org/officeDocument/2006/relationships/image" Target="media/image219.png"/><Relationship Id="rId43" Type="http://schemas.openxmlformats.org/officeDocument/2006/relationships/image" Target="media/image21.png"/><Relationship Id="rId139" Type="http://schemas.openxmlformats.org/officeDocument/2006/relationships/image" Target="media/image89.png"/><Relationship Id="rId290" Type="http://schemas.openxmlformats.org/officeDocument/2006/relationships/image" Target="media/image230.png"/><Relationship Id="rId304" Type="http://schemas.openxmlformats.org/officeDocument/2006/relationships/footer" Target="footer32.xml"/><Relationship Id="rId85" Type="http://schemas.openxmlformats.org/officeDocument/2006/relationships/image" Target="media/image38.png"/><Relationship Id="rId150" Type="http://schemas.openxmlformats.org/officeDocument/2006/relationships/image" Target="media/image100.png"/><Relationship Id="rId192" Type="http://schemas.openxmlformats.org/officeDocument/2006/relationships/image" Target="media/image142.png"/><Relationship Id="rId206" Type="http://schemas.openxmlformats.org/officeDocument/2006/relationships/header" Target="header18.xml"/><Relationship Id="rId248" Type="http://schemas.openxmlformats.org/officeDocument/2006/relationships/image" Target="media/image193.png"/><Relationship Id="rId12" Type="http://schemas.openxmlformats.org/officeDocument/2006/relationships/image" Target="media/image3.png"/><Relationship Id="rId108" Type="http://schemas.openxmlformats.org/officeDocument/2006/relationships/hyperlink" Target="http://trans.sourceforge.net/en/presentation.php" TargetMode="External"/><Relationship Id="rId315" Type="http://schemas.openxmlformats.org/officeDocument/2006/relationships/image" Target="media/image244.png"/><Relationship Id="rId54" Type="http://schemas.openxmlformats.org/officeDocument/2006/relationships/image" Target="media/image25.png"/><Relationship Id="rId96" Type="http://schemas.openxmlformats.org/officeDocument/2006/relationships/image" Target="media/image49.png"/><Relationship Id="rId161" Type="http://schemas.openxmlformats.org/officeDocument/2006/relationships/image" Target="media/image111.png"/><Relationship Id="rId217" Type="http://schemas.openxmlformats.org/officeDocument/2006/relationships/image" Target="media/image162.png"/><Relationship Id="rId259" Type="http://schemas.openxmlformats.org/officeDocument/2006/relationships/image" Target="media/image204.png"/><Relationship Id="rId23" Type="http://schemas.openxmlformats.org/officeDocument/2006/relationships/comments" Target="comments.xml"/><Relationship Id="rId119" Type="http://schemas.openxmlformats.org/officeDocument/2006/relationships/image" Target="media/image69.png"/><Relationship Id="rId270" Type="http://schemas.openxmlformats.org/officeDocument/2006/relationships/image" Target="media/image215.png"/><Relationship Id="rId65" Type="http://schemas.openxmlformats.org/officeDocument/2006/relationships/footer" Target="footer14.xml"/><Relationship Id="rId130" Type="http://schemas.openxmlformats.org/officeDocument/2006/relationships/image" Target="media/image80.png"/><Relationship Id="rId172" Type="http://schemas.openxmlformats.org/officeDocument/2006/relationships/image" Target="media/image122.png"/><Relationship Id="rId228" Type="http://schemas.openxmlformats.org/officeDocument/2006/relationships/image" Target="media/image173.png"/><Relationship Id="rId13" Type="http://schemas.openxmlformats.org/officeDocument/2006/relationships/image" Target="media/image4.png"/><Relationship Id="rId109" Type="http://schemas.openxmlformats.org/officeDocument/2006/relationships/image" Target="media/image60.png"/><Relationship Id="rId260" Type="http://schemas.openxmlformats.org/officeDocument/2006/relationships/image" Target="media/image205.png"/><Relationship Id="rId281" Type="http://schemas.openxmlformats.org/officeDocument/2006/relationships/image" Target="media/image221.png"/><Relationship Id="rId316" Type="http://schemas.openxmlformats.org/officeDocument/2006/relationships/image" Target="media/image245.png"/><Relationship Id="rId34" Type="http://schemas.openxmlformats.org/officeDocument/2006/relationships/header" Target="header4.xml"/><Relationship Id="rId55" Type="http://schemas.openxmlformats.org/officeDocument/2006/relationships/image" Target="media/image26.png"/><Relationship Id="rId76" Type="http://schemas.openxmlformats.org/officeDocument/2006/relationships/header" Target="header15.xml"/><Relationship Id="rId97" Type="http://schemas.openxmlformats.org/officeDocument/2006/relationships/image" Target="media/image50.png"/><Relationship Id="rId120" Type="http://schemas.openxmlformats.org/officeDocument/2006/relationships/image" Target="media/image70.png"/><Relationship Id="rId141" Type="http://schemas.openxmlformats.org/officeDocument/2006/relationships/image" Target="media/image91.png"/><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image" Target="media/image163.png"/><Relationship Id="rId239" Type="http://schemas.openxmlformats.org/officeDocument/2006/relationships/image" Target="media/image184.png"/><Relationship Id="rId250" Type="http://schemas.openxmlformats.org/officeDocument/2006/relationships/image" Target="media/image195.png"/><Relationship Id="rId271" Type="http://schemas.openxmlformats.org/officeDocument/2006/relationships/header" Target="header20.xml"/><Relationship Id="rId292" Type="http://schemas.openxmlformats.org/officeDocument/2006/relationships/image" Target="media/image232.png"/><Relationship Id="rId306" Type="http://schemas.openxmlformats.org/officeDocument/2006/relationships/image" Target="media/image235.png"/><Relationship Id="rId24" Type="http://schemas.microsoft.com/office/2011/relationships/commentsExtended" Target="commentsExtended.xml"/><Relationship Id="rId45" Type="http://schemas.openxmlformats.org/officeDocument/2006/relationships/image" Target="media/image23.png"/><Relationship Id="rId66" Type="http://schemas.openxmlformats.org/officeDocument/2006/relationships/image" Target="media/image31.png"/><Relationship Id="rId87" Type="http://schemas.openxmlformats.org/officeDocument/2006/relationships/image" Target="media/image40.png"/><Relationship Id="rId110" Type="http://schemas.openxmlformats.org/officeDocument/2006/relationships/image" Target="media/image61.png"/><Relationship Id="rId131" Type="http://schemas.openxmlformats.org/officeDocument/2006/relationships/image" Target="media/image81.png"/><Relationship Id="rId152" Type="http://schemas.openxmlformats.org/officeDocument/2006/relationships/image" Target="media/image102.pn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footer" Target="footer22.xml"/><Relationship Id="rId229" Type="http://schemas.openxmlformats.org/officeDocument/2006/relationships/image" Target="media/image174.png"/><Relationship Id="rId240" Type="http://schemas.openxmlformats.org/officeDocument/2006/relationships/image" Target="media/image185.png"/><Relationship Id="rId261" Type="http://schemas.openxmlformats.org/officeDocument/2006/relationships/image" Target="media/image206.png"/><Relationship Id="rId14" Type="http://schemas.openxmlformats.org/officeDocument/2006/relationships/image" Target="media/image5.png"/><Relationship Id="rId35" Type="http://schemas.openxmlformats.org/officeDocument/2006/relationships/footer" Target="footer6.xml"/><Relationship Id="rId56" Type="http://schemas.openxmlformats.org/officeDocument/2006/relationships/image" Target="media/image27.png"/><Relationship Id="rId77" Type="http://schemas.openxmlformats.org/officeDocument/2006/relationships/header" Target="header16.xml"/><Relationship Id="rId100" Type="http://schemas.openxmlformats.org/officeDocument/2006/relationships/image" Target="media/image53.png"/><Relationship Id="rId282" Type="http://schemas.openxmlformats.org/officeDocument/2006/relationships/image" Target="media/image222.png"/><Relationship Id="rId317"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13.png"/><Relationship Id="rId184" Type="http://schemas.openxmlformats.org/officeDocument/2006/relationships/image" Target="media/image134.png"/><Relationship Id="rId219" Type="http://schemas.openxmlformats.org/officeDocument/2006/relationships/image" Target="media/image164.png"/><Relationship Id="rId230" Type="http://schemas.openxmlformats.org/officeDocument/2006/relationships/image" Target="media/image175.png"/><Relationship Id="rId251" Type="http://schemas.openxmlformats.org/officeDocument/2006/relationships/image" Target="media/image196.png"/><Relationship Id="rId25" Type="http://schemas.openxmlformats.org/officeDocument/2006/relationships/header" Target="header1.xml"/><Relationship Id="rId46" Type="http://schemas.openxmlformats.org/officeDocument/2006/relationships/header" Target="header6.xml"/><Relationship Id="rId67" Type="http://schemas.openxmlformats.org/officeDocument/2006/relationships/image" Target="media/image32.png"/><Relationship Id="rId272" Type="http://schemas.openxmlformats.org/officeDocument/2006/relationships/footer" Target="footer24.xml"/><Relationship Id="rId293" Type="http://schemas.openxmlformats.org/officeDocument/2006/relationships/image" Target="media/image233.png"/><Relationship Id="rId307" Type="http://schemas.openxmlformats.org/officeDocument/2006/relationships/image" Target="media/image236.png"/><Relationship Id="rId88" Type="http://schemas.openxmlformats.org/officeDocument/2006/relationships/image" Target="media/image41.png"/><Relationship Id="rId111" Type="http://schemas.openxmlformats.org/officeDocument/2006/relationships/image" Target="media/image62.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image" Target="media/image124.png"/><Relationship Id="rId195" Type="http://schemas.openxmlformats.org/officeDocument/2006/relationships/image" Target="media/image145.png"/><Relationship Id="rId209" Type="http://schemas.openxmlformats.org/officeDocument/2006/relationships/header" Target="header19.xml"/><Relationship Id="rId220" Type="http://schemas.openxmlformats.org/officeDocument/2006/relationships/image" Target="media/image165.png"/><Relationship Id="rId241" Type="http://schemas.openxmlformats.org/officeDocument/2006/relationships/image" Target="media/image186.png"/><Relationship Id="rId15" Type="http://schemas.openxmlformats.org/officeDocument/2006/relationships/image" Target="media/image6.png"/><Relationship Id="rId36" Type="http://schemas.openxmlformats.org/officeDocument/2006/relationships/footer" Target="footer7.xml"/><Relationship Id="rId57" Type="http://schemas.openxmlformats.org/officeDocument/2006/relationships/image" Target="media/image28.png"/><Relationship Id="rId262" Type="http://schemas.openxmlformats.org/officeDocument/2006/relationships/image" Target="media/image207.png"/><Relationship Id="rId283" Type="http://schemas.openxmlformats.org/officeDocument/2006/relationships/image" Target="media/image223.png"/><Relationship Id="rId318" Type="http://schemas.microsoft.com/office/2011/relationships/people" Target="people.xml"/><Relationship Id="rId78" Type="http://schemas.openxmlformats.org/officeDocument/2006/relationships/footer" Target="footer18.xm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2.png"/><Relationship Id="rId143" Type="http://schemas.openxmlformats.org/officeDocument/2006/relationships/image" Target="media/image93.png"/><Relationship Id="rId164" Type="http://schemas.openxmlformats.org/officeDocument/2006/relationships/image" Target="media/image114.png"/><Relationship Id="rId185" Type="http://schemas.openxmlformats.org/officeDocument/2006/relationships/image" Target="media/image135.png"/><Relationship Id="rId9" Type="http://schemas.openxmlformats.org/officeDocument/2006/relationships/footer" Target="footer1.xml"/><Relationship Id="rId210" Type="http://schemas.openxmlformats.org/officeDocument/2006/relationships/footer" Target="footer23.xml"/><Relationship Id="rId26" Type="http://schemas.openxmlformats.org/officeDocument/2006/relationships/footer" Target="footer3.xml"/><Relationship Id="rId231" Type="http://schemas.openxmlformats.org/officeDocument/2006/relationships/image" Target="media/image176.png"/><Relationship Id="rId252" Type="http://schemas.openxmlformats.org/officeDocument/2006/relationships/image" Target="media/image197.png"/><Relationship Id="rId273" Type="http://schemas.openxmlformats.org/officeDocument/2006/relationships/footer" Target="footer25.xml"/><Relationship Id="rId294" Type="http://schemas.openxmlformats.org/officeDocument/2006/relationships/header" Target="header22.xml"/><Relationship Id="rId308" Type="http://schemas.openxmlformats.org/officeDocument/2006/relationships/image" Target="media/image237.png"/><Relationship Id="rId47" Type="http://schemas.openxmlformats.org/officeDocument/2006/relationships/header" Target="header7.xml"/><Relationship Id="rId68" Type="http://schemas.openxmlformats.org/officeDocument/2006/relationships/header" Target="header12.xml"/><Relationship Id="rId89" Type="http://schemas.openxmlformats.org/officeDocument/2006/relationships/image" Target="media/image42.png"/><Relationship Id="rId112" Type="http://schemas.openxmlformats.org/officeDocument/2006/relationships/image" Target="media/image63.png"/><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7.png"/><Relationship Id="rId221" Type="http://schemas.openxmlformats.org/officeDocument/2006/relationships/image" Target="media/image166.png"/><Relationship Id="rId242" Type="http://schemas.openxmlformats.org/officeDocument/2006/relationships/image" Target="media/image187.png"/><Relationship Id="rId263" Type="http://schemas.openxmlformats.org/officeDocument/2006/relationships/image" Target="media/image208.png"/><Relationship Id="rId284" Type="http://schemas.openxmlformats.org/officeDocument/2006/relationships/image" Target="media/image224.png"/><Relationship Id="rId319" Type="http://schemas.openxmlformats.org/officeDocument/2006/relationships/theme" Target="theme/theme1.xml"/><Relationship Id="rId37" Type="http://schemas.openxmlformats.org/officeDocument/2006/relationships/header" Target="header5.xml"/><Relationship Id="rId58" Type="http://schemas.openxmlformats.org/officeDocument/2006/relationships/image" Target="media/image29.png"/><Relationship Id="rId79" Type="http://schemas.openxmlformats.org/officeDocument/2006/relationships/footer" Target="footer19.xml"/><Relationship Id="rId102" Type="http://schemas.openxmlformats.org/officeDocument/2006/relationships/image" Target="media/image55.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3.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56.png"/><Relationship Id="rId232" Type="http://schemas.openxmlformats.org/officeDocument/2006/relationships/image" Target="media/image177.png"/><Relationship Id="rId253" Type="http://schemas.openxmlformats.org/officeDocument/2006/relationships/image" Target="media/image198.png"/><Relationship Id="rId274" Type="http://schemas.openxmlformats.org/officeDocument/2006/relationships/header" Target="header21.xml"/><Relationship Id="rId295" Type="http://schemas.openxmlformats.org/officeDocument/2006/relationships/footer" Target="footer27.xml"/><Relationship Id="rId309" Type="http://schemas.openxmlformats.org/officeDocument/2006/relationships/image" Target="media/image238.png"/><Relationship Id="rId27" Type="http://schemas.openxmlformats.org/officeDocument/2006/relationships/footer" Target="footer4.xml"/><Relationship Id="rId48" Type="http://schemas.openxmlformats.org/officeDocument/2006/relationships/footer" Target="footer9.xml"/><Relationship Id="rId69" Type="http://schemas.openxmlformats.org/officeDocument/2006/relationships/header" Target="header13.xml"/><Relationship Id="rId113" Type="http://schemas.openxmlformats.org/officeDocument/2006/relationships/image" Target="media/image64.png"/><Relationship Id="rId134" Type="http://schemas.openxmlformats.org/officeDocument/2006/relationships/image" Target="media/image84.png"/><Relationship Id="rId80" Type="http://schemas.openxmlformats.org/officeDocument/2006/relationships/header" Target="header17.xml"/><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67.png"/><Relationship Id="rId243" Type="http://schemas.openxmlformats.org/officeDocument/2006/relationships/image" Target="media/image188.png"/><Relationship Id="rId264" Type="http://schemas.openxmlformats.org/officeDocument/2006/relationships/image" Target="media/image209.png"/><Relationship Id="rId285" Type="http://schemas.openxmlformats.org/officeDocument/2006/relationships/image" Target="media/image225.png"/><Relationship Id="rId17" Type="http://schemas.openxmlformats.org/officeDocument/2006/relationships/image" Target="media/image8.png"/><Relationship Id="rId38" Type="http://schemas.openxmlformats.org/officeDocument/2006/relationships/footer" Target="footer8.xml"/><Relationship Id="rId59" Type="http://schemas.openxmlformats.org/officeDocument/2006/relationships/image" Target="media/image30.png"/><Relationship Id="rId103" Type="http://schemas.openxmlformats.org/officeDocument/2006/relationships/image" Target="media/image56.png"/><Relationship Id="rId124" Type="http://schemas.openxmlformats.org/officeDocument/2006/relationships/image" Target="media/image74.png"/><Relationship Id="rId310" Type="http://schemas.openxmlformats.org/officeDocument/2006/relationships/image" Target="media/image239.png"/><Relationship Id="rId70" Type="http://schemas.openxmlformats.org/officeDocument/2006/relationships/footer" Target="footer15.xml"/><Relationship Id="rId91" Type="http://schemas.openxmlformats.org/officeDocument/2006/relationships/image" Target="media/image44.jpeg"/><Relationship Id="rId145" Type="http://schemas.openxmlformats.org/officeDocument/2006/relationships/image" Target="media/image95.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8.png"/><Relationship Id="rId254" Type="http://schemas.openxmlformats.org/officeDocument/2006/relationships/image" Target="media/image199.png"/><Relationship Id="rId28" Type="http://schemas.openxmlformats.org/officeDocument/2006/relationships/header" Target="header2.xml"/><Relationship Id="rId49" Type="http://schemas.openxmlformats.org/officeDocument/2006/relationships/footer" Target="footer10.xml"/><Relationship Id="rId114" Type="http://schemas.openxmlformats.org/officeDocument/2006/relationships/image" Target="media/image65.png"/><Relationship Id="rId275" Type="http://schemas.openxmlformats.org/officeDocument/2006/relationships/footer" Target="footer26.xml"/><Relationship Id="rId296" Type="http://schemas.openxmlformats.org/officeDocument/2006/relationships/footer" Target="footer28.xml"/><Relationship Id="rId300" Type="http://schemas.openxmlformats.org/officeDocument/2006/relationships/header" Target="header25.xml"/><Relationship Id="rId60" Type="http://schemas.openxmlformats.org/officeDocument/2006/relationships/header" Target="header9.xml"/><Relationship Id="rId81" Type="http://schemas.openxmlformats.org/officeDocument/2006/relationships/footer" Target="footer20.xml"/><Relationship Id="rId135" Type="http://schemas.openxmlformats.org/officeDocument/2006/relationships/image" Target="media/image85.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68.png"/><Relationship Id="rId244" Type="http://schemas.openxmlformats.org/officeDocument/2006/relationships/image" Target="media/image189.png"/><Relationship Id="rId18" Type="http://schemas.openxmlformats.org/officeDocument/2006/relationships/image" Target="media/image9.png"/><Relationship Id="rId39" Type="http://schemas.openxmlformats.org/officeDocument/2006/relationships/image" Target="media/image17.png"/><Relationship Id="rId265" Type="http://schemas.openxmlformats.org/officeDocument/2006/relationships/image" Target="media/image210.png"/><Relationship Id="rId286" Type="http://schemas.openxmlformats.org/officeDocument/2006/relationships/image" Target="media/image226.png"/><Relationship Id="rId50" Type="http://schemas.openxmlformats.org/officeDocument/2006/relationships/header" Target="header8.xml"/><Relationship Id="rId104" Type="http://schemas.openxmlformats.org/officeDocument/2006/relationships/image" Target="media/image57.png"/><Relationship Id="rId125" Type="http://schemas.openxmlformats.org/officeDocument/2006/relationships/image" Target="media/image75.png"/><Relationship Id="rId146" Type="http://schemas.openxmlformats.org/officeDocument/2006/relationships/image" Target="media/image96.png"/><Relationship Id="rId167" Type="http://schemas.openxmlformats.org/officeDocument/2006/relationships/image" Target="media/image117.png"/><Relationship Id="rId188" Type="http://schemas.openxmlformats.org/officeDocument/2006/relationships/image" Target="media/image138.png"/><Relationship Id="rId311" Type="http://schemas.openxmlformats.org/officeDocument/2006/relationships/image" Target="media/image240.png"/><Relationship Id="rId71" Type="http://schemas.openxmlformats.org/officeDocument/2006/relationships/footer" Target="footer16.xml"/><Relationship Id="rId92" Type="http://schemas.openxmlformats.org/officeDocument/2006/relationships/image" Target="media/image45.png"/><Relationship Id="rId213" Type="http://schemas.openxmlformats.org/officeDocument/2006/relationships/image" Target="media/image158.png"/><Relationship Id="rId234"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footer" Target="footer5.xml"/><Relationship Id="rId255" Type="http://schemas.openxmlformats.org/officeDocument/2006/relationships/image" Target="media/image200.png"/><Relationship Id="rId276" Type="http://schemas.openxmlformats.org/officeDocument/2006/relationships/image" Target="media/image216.png"/><Relationship Id="rId297" Type="http://schemas.openxmlformats.org/officeDocument/2006/relationships/header" Target="header23.xml"/><Relationship Id="rId40" Type="http://schemas.openxmlformats.org/officeDocument/2006/relationships/image" Target="media/image18.png"/><Relationship Id="rId115" Type="http://schemas.openxmlformats.org/officeDocument/2006/relationships/image" Target="media/image66.png"/><Relationship Id="rId136" Type="http://schemas.openxmlformats.org/officeDocument/2006/relationships/image" Target="media/image86.png"/><Relationship Id="rId157" Type="http://schemas.openxmlformats.org/officeDocument/2006/relationships/image" Target="media/image107.png"/><Relationship Id="rId178" Type="http://schemas.openxmlformats.org/officeDocument/2006/relationships/image" Target="media/image128.png"/><Relationship Id="rId301" Type="http://schemas.openxmlformats.org/officeDocument/2006/relationships/footer" Target="footer30.xml"/><Relationship Id="rId61" Type="http://schemas.openxmlformats.org/officeDocument/2006/relationships/header" Target="header10.xml"/><Relationship Id="rId82" Type="http://schemas.openxmlformats.org/officeDocument/2006/relationships/image" Target="media/image35.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10.png"/><Relationship Id="rId224" Type="http://schemas.openxmlformats.org/officeDocument/2006/relationships/image" Target="media/image169.png"/><Relationship Id="rId245" Type="http://schemas.openxmlformats.org/officeDocument/2006/relationships/image" Target="media/image190.png"/><Relationship Id="rId266" Type="http://schemas.openxmlformats.org/officeDocument/2006/relationships/image" Target="media/image211.png"/><Relationship Id="rId287" Type="http://schemas.openxmlformats.org/officeDocument/2006/relationships/image" Target="media/image227.png"/><Relationship Id="rId30" Type="http://schemas.openxmlformats.org/officeDocument/2006/relationships/image" Target="media/image14.png"/><Relationship Id="rId105" Type="http://schemas.openxmlformats.org/officeDocument/2006/relationships/image" Target="media/image58.png"/><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image" Target="media/image118.png"/><Relationship Id="rId312" Type="http://schemas.openxmlformats.org/officeDocument/2006/relationships/image" Target="media/image241.png"/><Relationship Id="rId51" Type="http://schemas.openxmlformats.org/officeDocument/2006/relationships/footer" Target="footer11.xml"/><Relationship Id="rId72" Type="http://schemas.openxmlformats.org/officeDocument/2006/relationships/header" Target="header14.xml"/><Relationship Id="rId93" Type="http://schemas.openxmlformats.org/officeDocument/2006/relationships/image" Target="media/image46.png"/><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80.png"/><Relationship Id="rId256" Type="http://schemas.openxmlformats.org/officeDocument/2006/relationships/image" Target="media/image201.png"/><Relationship Id="rId277" Type="http://schemas.openxmlformats.org/officeDocument/2006/relationships/image" Target="media/image217.png"/><Relationship Id="rId298" Type="http://schemas.openxmlformats.org/officeDocument/2006/relationships/footer" Target="footer29.xml"/><Relationship Id="rId116" Type="http://schemas.openxmlformats.org/officeDocument/2006/relationships/hyperlink" Target="http://www.ims.uni-stuttgart.de/projekte/corplex/TreeTagger/" TargetMode="External"/><Relationship Id="rId137" Type="http://schemas.openxmlformats.org/officeDocument/2006/relationships/image" Target="media/image87.png"/><Relationship Id="rId158" Type="http://schemas.openxmlformats.org/officeDocument/2006/relationships/image" Target="media/image108.png"/><Relationship Id="rId302" Type="http://schemas.openxmlformats.org/officeDocument/2006/relationships/footer" Target="footer31.xml"/><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footer" Target="footer12.xml"/><Relationship Id="rId83" Type="http://schemas.openxmlformats.org/officeDocument/2006/relationships/image" Target="media/image36.png"/><Relationship Id="rId179" Type="http://schemas.openxmlformats.org/officeDocument/2006/relationships/image" Target="media/image129.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0.png"/><Relationship Id="rId246" Type="http://schemas.openxmlformats.org/officeDocument/2006/relationships/image" Target="media/image191.png"/><Relationship Id="rId267" Type="http://schemas.openxmlformats.org/officeDocument/2006/relationships/image" Target="media/image212.png"/><Relationship Id="rId288" Type="http://schemas.openxmlformats.org/officeDocument/2006/relationships/image" Target="media/image228.png"/><Relationship Id="rId106" Type="http://schemas.openxmlformats.org/officeDocument/2006/relationships/image" Target="media/image59.png"/><Relationship Id="rId127" Type="http://schemas.openxmlformats.org/officeDocument/2006/relationships/image" Target="media/image77.png"/><Relationship Id="rId313" Type="http://schemas.openxmlformats.org/officeDocument/2006/relationships/image" Target="media/image242.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24.png"/><Relationship Id="rId73" Type="http://schemas.openxmlformats.org/officeDocument/2006/relationships/footer" Target="footer17.xml"/><Relationship Id="rId94" Type="http://schemas.openxmlformats.org/officeDocument/2006/relationships/image" Target="media/image47.png"/><Relationship Id="rId148" Type="http://schemas.openxmlformats.org/officeDocument/2006/relationships/image" Target="media/image98.png"/><Relationship Id="rId169" Type="http://schemas.openxmlformats.org/officeDocument/2006/relationships/image" Target="media/image119.png"/><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0.png"/><Relationship Id="rId236" Type="http://schemas.openxmlformats.org/officeDocument/2006/relationships/image" Target="media/image181.png"/><Relationship Id="rId257" Type="http://schemas.openxmlformats.org/officeDocument/2006/relationships/image" Target="media/image202.png"/><Relationship Id="rId278" Type="http://schemas.openxmlformats.org/officeDocument/2006/relationships/image" Target="media/image218.png"/><Relationship Id="rId303" Type="http://schemas.openxmlformats.org/officeDocument/2006/relationships/header" Target="header26.xml"/><Relationship Id="rId42" Type="http://schemas.openxmlformats.org/officeDocument/2006/relationships/image" Target="media/image20.png"/><Relationship Id="rId84" Type="http://schemas.openxmlformats.org/officeDocument/2006/relationships/image" Target="media/image37.png"/><Relationship Id="rId138" Type="http://schemas.openxmlformats.org/officeDocument/2006/relationships/image" Target="media/image88.png"/><Relationship Id="rId191" Type="http://schemas.openxmlformats.org/officeDocument/2006/relationships/image" Target="media/image141.png"/><Relationship Id="rId205" Type="http://schemas.openxmlformats.org/officeDocument/2006/relationships/image" Target="media/image155.png"/><Relationship Id="rId247" Type="http://schemas.openxmlformats.org/officeDocument/2006/relationships/image" Target="media/image192.png"/><Relationship Id="rId107" Type="http://schemas.openxmlformats.org/officeDocument/2006/relationships/hyperlink" Target="http://www.winpitch.com/" TargetMode="External"/><Relationship Id="rId289" Type="http://schemas.openxmlformats.org/officeDocument/2006/relationships/image" Target="media/image229.png"/><Relationship Id="rId11" Type="http://schemas.openxmlformats.org/officeDocument/2006/relationships/image" Target="media/image2.png"/><Relationship Id="rId53" Type="http://schemas.openxmlformats.org/officeDocument/2006/relationships/hyperlink" Target="http://www.fon.hum.uva.nl/praat/sendpraat.html" TargetMode="External"/><Relationship Id="rId149" Type="http://schemas.openxmlformats.org/officeDocument/2006/relationships/image" Target="media/image99.png"/><Relationship Id="rId314" Type="http://schemas.openxmlformats.org/officeDocument/2006/relationships/image" Target="media/image243.png"/><Relationship Id="rId95" Type="http://schemas.openxmlformats.org/officeDocument/2006/relationships/image" Target="media/image48.png"/><Relationship Id="rId160" Type="http://schemas.openxmlformats.org/officeDocument/2006/relationships/image" Target="media/image110.png"/><Relationship Id="rId216" Type="http://schemas.openxmlformats.org/officeDocument/2006/relationships/image" Target="media/image161.png"/><Relationship Id="rId258" Type="http://schemas.openxmlformats.org/officeDocument/2006/relationships/image" Target="media/image203.png"/><Relationship Id="rId22" Type="http://schemas.openxmlformats.org/officeDocument/2006/relationships/image" Target="media/image13.png"/><Relationship Id="rId64" Type="http://schemas.openxmlformats.org/officeDocument/2006/relationships/header" Target="header11.xml"/><Relationship Id="rId118" Type="http://schemas.openxmlformats.org/officeDocument/2006/relationships/image" Target="media/image68.png"/><Relationship Id="rId171" Type="http://schemas.openxmlformats.org/officeDocument/2006/relationships/image" Target="media/image121.png"/><Relationship Id="rId227" Type="http://schemas.openxmlformats.org/officeDocument/2006/relationships/image" Target="media/image172.png"/><Relationship Id="rId269" Type="http://schemas.openxmlformats.org/officeDocument/2006/relationships/image" Target="media/image214.png"/><Relationship Id="rId33" Type="http://schemas.openxmlformats.org/officeDocument/2006/relationships/header" Target="header3.xml"/><Relationship Id="rId129" Type="http://schemas.openxmlformats.org/officeDocument/2006/relationships/image" Target="media/image79.png"/><Relationship Id="rId280" Type="http://schemas.openxmlformats.org/officeDocument/2006/relationships/image" Target="media/image220.png"/><Relationship Id="rId75" Type="http://schemas.openxmlformats.org/officeDocument/2006/relationships/image" Target="media/image34.png"/><Relationship Id="rId140" Type="http://schemas.openxmlformats.org/officeDocument/2006/relationships/image" Target="media/image90.png"/><Relationship Id="rId182"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83.png"/><Relationship Id="rId291" Type="http://schemas.openxmlformats.org/officeDocument/2006/relationships/image" Target="media/image231.png"/><Relationship Id="rId305" Type="http://schemas.openxmlformats.org/officeDocument/2006/relationships/image" Target="media/image234.png"/><Relationship Id="rId44" Type="http://schemas.openxmlformats.org/officeDocument/2006/relationships/image" Target="media/image22.png"/><Relationship Id="rId86" Type="http://schemas.openxmlformats.org/officeDocument/2006/relationships/image" Target="media/image39.png"/><Relationship Id="rId151" Type="http://schemas.openxmlformats.org/officeDocument/2006/relationships/image" Target="media/image101.png"/><Relationship Id="rId193" Type="http://schemas.openxmlformats.org/officeDocument/2006/relationships/image" Target="media/image143.png"/><Relationship Id="rId207" Type="http://schemas.openxmlformats.org/officeDocument/2006/relationships/footer" Target="footer21.xml"/><Relationship Id="rId249"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E36676-3FB3-4345-B089-3F8115E28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22999</Words>
  <Characters>144897</Characters>
  <Application>Microsoft Office Word</Application>
  <DocSecurity>0</DocSecurity>
  <Lines>1207</Lines>
  <Paragraphs>335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167561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Kaminska</dc:creator>
  <cp:keywords/>
  <dc:description/>
  <cp:lastModifiedBy>Karolina Kaminska</cp:lastModifiedBy>
  <cp:revision>18</cp:revision>
  <dcterms:created xsi:type="dcterms:W3CDTF">2014-09-25T09:26:00Z</dcterms:created>
  <dcterms:modified xsi:type="dcterms:W3CDTF">2014-11-04T14:08:00Z</dcterms:modified>
</cp:coreProperties>
</file>