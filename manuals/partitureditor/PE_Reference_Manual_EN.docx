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5.xml" ContentType="application/vnd.openxmlformats-officedocument.wordprocessingml.header+xml"/>
  <Override PartName="/word/footer20.xml" ContentType="application/vnd.openxmlformats-officedocument.wordprocessingml.footer+xml"/>
  <Override PartName="/word/header16.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0.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7D50F" w14:textId="77777777" w:rsidR="00B50583" w:rsidRPr="00522DCA" w:rsidRDefault="00B50583" w:rsidP="00E17DA5">
      <w:pPr>
        <w:rPr>
          <w:rFonts w:cs="Times New Roman"/>
          <w:lang w:val="en-GB"/>
        </w:rPr>
      </w:pPr>
    </w:p>
    <w:p w14:paraId="0E655FFE" w14:textId="77777777" w:rsidR="00B50583" w:rsidRPr="00522DCA" w:rsidRDefault="00B50583" w:rsidP="00E17DA5">
      <w:pPr>
        <w:rPr>
          <w:rFonts w:cs="Times New Roman"/>
          <w:lang w:val="en-GB"/>
        </w:rPr>
      </w:pPr>
    </w:p>
    <w:p w14:paraId="622047F2" w14:textId="77777777" w:rsidR="00B50583" w:rsidRPr="00522DCA" w:rsidRDefault="00B50583" w:rsidP="00E17DA5">
      <w:pPr>
        <w:rPr>
          <w:rFonts w:cs="Times New Roman"/>
          <w:lang w:val="en-GB"/>
        </w:rPr>
      </w:pPr>
    </w:p>
    <w:p w14:paraId="0B75035B" w14:textId="77777777" w:rsidR="00B50583" w:rsidRPr="00522DCA" w:rsidRDefault="00B50583" w:rsidP="00E17DA5">
      <w:pPr>
        <w:rPr>
          <w:rFonts w:cs="Times New Roman"/>
          <w:lang w:val="en-GB"/>
        </w:rPr>
      </w:pPr>
    </w:p>
    <w:p w14:paraId="230E77E0" w14:textId="77777777" w:rsidR="00B50583" w:rsidRPr="00522DCA" w:rsidRDefault="00B50583" w:rsidP="00E17DA5">
      <w:pPr>
        <w:rPr>
          <w:rFonts w:cs="Times New Roman"/>
          <w:lang w:val="en-GB"/>
        </w:rPr>
      </w:pPr>
    </w:p>
    <w:p w14:paraId="7D19A097" w14:textId="77777777" w:rsidR="00B50583" w:rsidRPr="00522DCA" w:rsidRDefault="00B50583" w:rsidP="00E17DA5">
      <w:pPr>
        <w:rPr>
          <w:rFonts w:cs="Times New Roman"/>
          <w:lang w:val="en-GB"/>
        </w:rPr>
      </w:pPr>
    </w:p>
    <w:p w14:paraId="5B32C75A" w14:textId="77777777" w:rsidR="00B50583" w:rsidRPr="00522DCA" w:rsidRDefault="00B50583" w:rsidP="00E17DA5">
      <w:pPr>
        <w:rPr>
          <w:rFonts w:cs="Times New Roman"/>
          <w:lang w:val="en-GB"/>
        </w:rPr>
      </w:pPr>
    </w:p>
    <w:p w14:paraId="4616A355" w14:textId="77777777" w:rsidR="00B50583" w:rsidRPr="00522DCA" w:rsidRDefault="00B50583" w:rsidP="00E17DA5">
      <w:pPr>
        <w:rPr>
          <w:rFonts w:cs="Times New Roman"/>
          <w:lang w:val="en-GB"/>
        </w:rPr>
      </w:pPr>
      <w:r w:rsidRPr="00522DCA">
        <w:rPr>
          <w:rFonts w:cs="Times New Roman"/>
          <w:noProof/>
          <w:lang w:eastAsia="de-DE"/>
        </w:rPr>
        <w:drawing>
          <wp:inline distT="0" distB="0" distL="0" distR="0" wp14:anchorId="14FB3C59" wp14:editId="0546EF96">
            <wp:extent cx="5236845" cy="2860675"/>
            <wp:effectExtent l="0" t="0" r="1905" b="0"/>
            <wp:docPr id="1" name="Grafik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845" cy="2860675"/>
                    </a:xfrm>
                    <a:prstGeom prst="rect">
                      <a:avLst/>
                    </a:prstGeom>
                    <a:noFill/>
                    <a:ln>
                      <a:noFill/>
                    </a:ln>
                  </pic:spPr>
                </pic:pic>
              </a:graphicData>
            </a:graphic>
          </wp:inline>
        </w:drawing>
      </w:r>
    </w:p>
    <w:p w14:paraId="6D84D356" w14:textId="1B94EDE5" w:rsidR="00B50583" w:rsidRPr="00522DCA" w:rsidRDefault="00B50583" w:rsidP="0049368D">
      <w:pPr>
        <w:pStyle w:val="Titelblatt1"/>
        <w:spacing w:before="0"/>
        <w:rPr>
          <w:rFonts w:ascii="Times New Roman" w:hAnsi="Times New Roman"/>
          <w:sz w:val="56"/>
          <w:szCs w:val="56"/>
          <w:lang w:val="en-GB"/>
        </w:rPr>
      </w:pPr>
      <w:r w:rsidRPr="0049368D">
        <w:rPr>
          <w:rFonts w:ascii="Times New Roman" w:hAnsi="Times New Roman"/>
          <w:sz w:val="56"/>
          <w:szCs w:val="56"/>
          <w:lang w:val="en-US"/>
        </w:rPr>
        <w:t>EXMARaLDA Partitur-</w:t>
      </w:r>
      <w:r w:rsidR="00C11634" w:rsidRPr="0049368D">
        <w:rPr>
          <w:rFonts w:ascii="Times New Roman" w:hAnsi="Times New Roman"/>
          <w:sz w:val="56"/>
          <w:szCs w:val="56"/>
          <w:lang w:val="en-US"/>
        </w:rPr>
        <w:t>Editor</w:t>
      </w:r>
    </w:p>
    <w:p w14:paraId="1BAC73D2" w14:textId="66B1A708" w:rsidR="00B50583" w:rsidRPr="0049368D" w:rsidRDefault="00E6350C" w:rsidP="0049368D">
      <w:pPr>
        <w:pStyle w:val="Titelblatt2"/>
        <w:spacing w:before="0"/>
        <w:rPr>
          <w:rFonts w:ascii="Times New Roman" w:hAnsi="Times New Roman"/>
          <w:sz w:val="56"/>
          <w:szCs w:val="56"/>
          <w:lang w:val="en-US"/>
        </w:rPr>
      </w:pPr>
      <w:r w:rsidRPr="0049368D">
        <w:rPr>
          <w:rFonts w:ascii="Times New Roman" w:hAnsi="Times New Roman"/>
          <w:sz w:val="56"/>
          <w:szCs w:val="56"/>
          <w:lang w:val="en-US"/>
        </w:rPr>
        <w:t>Manual</w:t>
      </w:r>
    </w:p>
    <w:p w14:paraId="41E3F038" w14:textId="77777777" w:rsidR="00B50583" w:rsidRPr="00522DCA" w:rsidRDefault="00B50583" w:rsidP="0049368D">
      <w:pPr>
        <w:pStyle w:val="Titelblatt3"/>
        <w:spacing w:before="0"/>
        <w:rPr>
          <w:rFonts w:ascii="Times New Roman" w:hAnsi="Times New Roman"/>
          <w:lang w:val="en-GB"/>
        </w:rPr>
      </w:pPr>
      <w:r w:rsidRPr="0049368D">
        <w:rPr>
          <w:rFonts w:ascii="Times New Roman" w:hAnsi="Times New Roman"/>
          <w:lang w:val="en-US"/>
        </w:rPr>
        <w:t>Version 1.5.1</w:t>
      </w:r>
    </w:p>
    <w:p w14:paraId="60835F45" w14:textId="77777777" w:rsidR="00B50583" w:rsidRPr="00522DCA" w:rsidRDefault="00B50583" w:rsidP="00E17DA5">
      <w:pPr>
        <w:rPr>
          <w:rFonts w:cs="Times New Roman"/>
          <w:b/>
          <w:lang w:val="en-GB"/>
        </w:rPr>
      </w:pPr>
    </w:p>
    <w:p w14:paraId="2AEACC7C" w14:textId="0AD8CA2D" w:rsidR="00B50583" w:rsidRPr="0049368D" w:rsidRDefault="00E6350C" w:rsidP="0049368D">
      <w:pPr>
        <w:widowControl w:val="0"/>
        <w:tabs>
          <w:tab w:val="left" w:pos="482"/>
        </w:tabs>
        <w:spacing w:before="0" w:after="0"/>
        <w:rPr>
          <w:rFonts w:eastAsia="Times New Roman" w:cs="Times New Roman"/>
          <w:b/>
          <w:sz w:val="20"/>
          <w:szCs w:val="20"/>
          <w:lang w:val="en-US" w:eastAsia="de-DE"/>
        </w:rPr>
      </w:pPr>
      <w:r w:rsidRPr="0049368D">
        <w:rPr>
          <w:rFonts w:eastAsia="Times New Roman" w:cs="Times New Roman"/>
          <w:b/>
          <w:sz w:val="20"/>
          <w:szCs w:val="20"/>
          <w:lang w:val="en-US" w:eastAsia="de-DE"/>
        </w:rPr>
        <w:t xml:space="preserve">Last update: 20th </w:t>
      </w:r>
      <w:r w:rsidR="00B50583" w:rsidRPr="0049368D">
        <w:rPr>
          <w:rFonts w:eastAsia="Times New Roman" w:cs="Times New Roman"/>
          <w:b/>
          <w:sz w:val="20"/>
          <w:szCs w:val="20"/>
          <w:lang w:val="en-US" w:eastAsia="de-DE"/>
        </w:rPr>
        <w:t>O</w:t>
      </w:r>
      <w:r w:rsidRPr="0049368D">
        <w:rPr>
          <w:rFonts w:eastAsia="Times New Roman" w:cs="Times New Roman"/>
          <w:b/>
          <w:sz w:val="20"/>
          <w:szCs w:val="20"/>
          <w:lang w:val="en-US" w:eastAsia="de-DE"/>
        </w:rPr>
        <w:t>c</w:t>
      </w:r>
      <w:r w:rsidR="00B50583" w:rsidRPr="0049368D">
        <w:rPr>
          <w:rFonts w:eastAsia="Times New Roman" w:cs="Times New Roman"/>
          <w:b/>
          <w:sz w:val="20"/>
          <w:szCs w:val="20"/>
          <w:lang w:val="en-US" w:eastAsia="de-DE"/>
        </w:rPr>
        <w:t>tober</w:t>
      </w:r>
      <w:r w:rsidRPr="0049368D">
        <w:rPr>
          <w:rFonts w:eastAsia="Times New Roman" w:cs="Times New Roman"/>
          <w:b/>
          <w:sz w:val="20"/>
          <w:szCs w:val="20"/>
          <w:lang w:val="en-US" w:eastAsia="de-DE"/>
        </w:rPr>
        <w:t>,</w:t>
      </w:r>
      <w:r w:rsidR="00B50583" w:rsidRPr="0049368D">
        <w:rPr>
          <w:rFonts w:eastAsia="Times New Roman" w:cs="Times New Roman"/>
          <w:b/>
          <w:sz w:val="20"/>
          <w:szCs w:val="20"/>
          <w:lang w:val="en-US" w:eastAsia="de-DE"/>
        </w:rPr>
        <w:t xml:space="preserve"> 2011</w:t>
      </w:r>
    </w:p>
    <w:p w14:paraId="0CB3728A" w14:textId="11AECE3A" w:rsidR="00B50583" w:rsidRPr="0049368D" w:rsidRDefault="00E6350C" w:rsidP="0049368D">
      <w:pPr>
        <w:widowControl w:val="0"/>
        <w:tabs>
          <w:tab w:val="left" w:pos="482"/>
        </w:tabs>
        <w:spacing w:before="0" w:after="0"/>
        <w:rPr>
          <w:rFonts w:eastAsia="Times New Roman" w:cs="Times New Roman"/>
          <w:b/>
          <w:sz w:val="20"/>
          <w:szCs w:val="20"/>
          <w:lang w:val="en-US" w:eastAsia="de-DE"/>
        </w:rPr>
      </w:pPr>
      <w:r w:rsidRPr="0049368D">
        <w:rPr>
          <w:rFonts w:eastAsia="Times New Roman" w:cs="Times New Roman"/>
          <w:b/>
          <w:sz w:val="20"/>
          <w:szCs w:val="20"/>
          <w:lang w:val="en-US" w:eastAsia="de-DE"/>
        </w:rPr>
        <w:t xml:space="preserve">By: </w:t>
      </w:r>
      <w:r w:rsidR="00B50583" w:rsidRPr="0049368D">
        <w:rPr>
          <w:rFonts w:eastAsia="Times New Roman" w:cs="Times New Roman"/>
          <w:b/>
          <w:sz w:val="20"/>
          <w:szCs w:val="20"/>
          <w:lang w:val="en-US" w:eastAsia="de-DE"/>
        </w:rPr>
        <w:t>Thomas Schmidt</w:t>
      </w:r>
    </w:p>
    <w:p w14:paraId="5B3DC22B" w14:textId="77777777" w:rsidR="00B50583" w:rsidRPr="00522DCA" w:rsidRDefault="00B50583" w:rsidP="00E17DA5">
      <w:pPr>
        <w:pStyle w:val="Titelblatt3"/>
        <w:jc w:val="both"/>
        <w:rPr>
          <w:rFonts w:ascii="Times New Roman" w:hAnsi="Times New Roman"/>
          <w:color w:val="FFFFFF"/>
          <w:lang w:val="en-GB"/>
        </w:rPr>
      </w:pPr>
    </w:p>
    <w:p w14:paraId="3F4F1F9F" w14:textId="77777777" w:rsidR="005C4CD0" w:rsidRDefault="005C4CD0" w:rsidP="00E17DA5">
      <w:pPr>
        <w:pStyle w:val="Titelblatt3"/>
        <w:rPr>
          <w:rFonts w:ascii="Times New Roman" w:hAnsi="Times New Roman"/>
          <w:lang w:val="en-GB"/>
        </w:rPr>
        <w:sectPr w:rsidR="005C4CD0" w:rsidSect="00E17DA5">
          <w:footerReference w:type="even" r:id="rId9"/>
          <w:footerReference w:type="default" r:id="rId10"/>
          <w:pgSz w:w="11906" w:h="16838"/>
          <w:pgMar w:top="1417" w:right="1417" w:bottom="1134" w:left="1417" w:header="708" w:footer="708" w:gutter="0"/>
          <w:cols w:space="708"/>
          <w:docGrid w:linePitch="360"/>
        </w:sectPr>
      </w:pPr>
    </w:p>
    <w:sdt>
      <w:sdtPr>
        <w:rPr>
          <w:rFonts w:ascii="Times New Roman" w:eastAsiaTheme="minorHAnsi" w:hAnsi="Times New Roman" w:cstheme="minorBidi"/>
          <w:color w:val="auto"/>
          <w:sz w:val="24"/>
          <w:szCs w:val="22"/>
          <w:lang w:eastAsia="en-US"/>
        </w:rPr>
        <w:id w:val="-243113042"/>
        <w:docPartObj>
          <w:docPartGallery w:val="Table of Contents"/>
          <w:docPartUnique/>
        </w:docPartObj>
      </w:sdtPr>
      <w:sdtEndPr>
        <w:rPr>
          <w:b/>
          <w:bCs/>
        </w:rPr>
      </w:sdtEndPr>
      <w:sdtContent>
        <w:p w14:paraId="5CF83D17" w14:textId="67D32A60" w:rsidR="009F7B97" w:rsidRDefault="009F7B97" w:rsidP="009F7B97">
          <w:pPr>
            <w:pStyle w:val="Inhaltsverzeichnisberschrift"/>
          </w:pPr>
          <w:r>
            <w:t>Inhalt</w:t>
          </w:r>
        </w:p>
        <w:p w14:paraId="23CEF241" w14:textId="77777777" w:rsidR="009F7B97" w:rsidRDefault="009F7B97">
          <w:pPr>
            <w:pStyle w:val="Verzeichnis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415132530" w:history="1">
            <w:r w:rsidRPr="0063382F">
              <w:rPr>
                <w:rStyle w:val="Hyperlink"/>
                <w:noProof/>
              </w:rPr>
              <w:t>I.</w:t>
            </w:r>
            <w:r>
              <w:rPr>
                <w:rFonts w:asciiTheme="minorHAnsi" w:eastAsiaTheme="minorEastAsia" w:hAnsiTheme="minorHAnsi" w:cstheme="minorBidi"/>
                <w:b w:val="0"/>
                <w:bCs w:val="0"/>
                <w:caps w:val="0"/>
                <w:noProof/>
                <w:sz w:val="22"/>
                <w:szCs w:val="22"/>
              </w:rPr>
              <w:tab/>
            </w:r>
            <w:r w:rsidRPr="0063382F">
              <w:rPr>
                <w:rStyle w:val="Hyperlink"/>
                <w:noProof/>
              </w:rPr>
              <w:t>PRELIMINARY REMARKS</w:t>
            </w:r>
            <w:r>
              <w:rPr>
                <w:noProof/>
                <w:webHidden/>
              </w:rPr>
              <w:tab/>
            </w:r>
            <w:r>
              <w:rPr>
                <w:noProof/>
                <w:webHidden/>
              </w:rPr>
              <w:fldChar w:fldCharType="begin"/>
            </w:r>
            <w:r>
              <w:rPr>
                <w:noProof/>
                <w:webHidden/>
              </w:rPr>
              <w:instrText xml:space="preserve"> PAGEREF _Toc415132530 \h </w:instrText>
            </w:r>
            <w:r>
              <w:rPr>
                <w:noProof/>
                <w:webHidden/>
              </w:rPr>
            </w:r>
            <w:r>
              <w:rPr>
                <w:noProof/>
                <w:webHidden/>
              </w:rPr>
              <w:fldChar w:fldCharType="separate"/>
            </w:r>
            <w:r>
              <w:rPr>
                <w:noProof/>
                <w:webHidden/>
              </w:rPr>
              <w:t>4</w:t>
            </w:r>
            <w:r>
              <w:rPr>
                <w:noProof/>
                <w:webHidden/>
              </w:rPr>
              <w:fldChar w:fldCharType="end"/>
            </w:r>
          </w:hyperlink>
        </w:p>
        <w:p w14:paraId="55305E4F" w14:textId="77777777" w:rsidR="009F7B97" w:rsidRDefault="0005350C">
          <w:pPr>
            <w:pStyle w:val="Verzeichnis2"/>
            <w:rPr>
              <w:rFonts w:asciiTheme="minorHAnsi" w:eastAsiaTheme="minorEastAsia" w:hAnsiTheme="minorHAnsi" w:cstheme="minorBidi"/>
              <w:noProof/>
              <w:sz w:val="22"/>
              <w:szCs w:val="22"/>
            </w:rPr>
          </w:pPr>
          <w:hyperlink w:anchor="_Toc415132531" w:history="1">
            <w:r w:rsidR="009F7B97" w:rsidRPr="0063382F">
              <w:rPr>
                <w:rStyle w:val="Hyperlink"/>
                <w:noProof/>
                <w:lang w:val="en-GB" w:bidi="hi-IN"/>
              </w:rPr>
              <w:t>XML, EXMARaLDA and the Partitur-Editor</w:t>
            </w:r>
            <w:r w:rsidR="009F7B97">
              <w:rPr>
                <w:noProof/>
                <w:webHidden/>
              </w:rPr>
              <w:tab/>
            </w:r>
            <w:r w:rsidR="009F7B97">
              <w:rPr>
                <w:noProof/>
                <w:webHidden/>
              </w:rPr>
              <w:fldChar w:fldCharType="begin"/>
            </w:r>
            <w:r w:rsidR="009F7B97">
              <w:rPr>
                <w:noProof/>
                <w:webHidden/>
              </w:rPr>
              <w:instrText xml:space="preserve"> PAGEREF _Toc415132531 \h </w:instrText>
            </w:r>
            <w:r w:rsidR="009F7B97">
              <w:rPr>
                <w:noProof/>
                <w:webHidden/>
              </w:rPr>
            </w:r>
            <w:r w:rsidR="009F7B97">
              <w:rPr>
                <w:noProof/>
                <w:webHidden/>
              </w:rPr>
              <w:fldChar w:fldCharType="separate"/>
            </w:r>
            <w:r w:rsidR="009F7B97">
              <w:rPr>
                <w:noProof/>
                <w:webHidden/>
              </w:rPr>
              <w:t>4</w:t>
            </w:r>
            <w:r w:rsidR="009F7B97">
              <w:rPr>
                <w:noProof/>
                <w:webHidden/>
              </w:rPr>
              <w:fldChar w:fldCharType="end"/>
            </w:r>
          </w:hyperlink>
        </w:p>
        <w:p w14:paraId="3B9EED78" w14:textId="77777777" w:rsidR="009F7B97" w:rsidRDefault="0005350C">
          <w:pPr>
            <w:pStyle w:val="Verzeichnis2"/>
            <w:rPr>
              <w:rFonts w:asciiTheme="minorHAnsi" w:eastAsiaTheme="minorEastAsia" w:hAnsiTheme="minorHAnsi" w:cstheme="minorBidi"/>
              <w:noProof/>
              <w:sz w:val="22"/>
              <w:szCs w:val="22"/>
            </w:rPr>
          </w:pPr>
          <w:hyperlink w:anchor="_Toc415132532" w:history="1">
            <w:r w:rsidR="009F7B97" w:rsidRPr="0063382F">
              <w:rPr>
                <w:rStyle w:val="Hyperlink"/>
                <w:noProof/>
                <w:lang w:val="en-GB"/>
              </w:rPr>
              <w:t>“Words of Caution”</w:t>
            </w:r>
            <w:r w:rsidR="009F7B97">
              <w:rPr>
                <w:noProof/>
                <w:webHidden/>
              </w:rPr>
              <w:tab/>
            </w:r>
            <w:r w:rsidR="009F7B97">
              <w:rPr>
                <w:noProof/>
                <w:webHidden/>
              </w:rPr>
              <w:fldChar w:fldCharType="begin"/>
            </w:r>
            <w:r w:rsidR="009F7B97">
              <w:rPr>
                <w:noProof/>
                <w:webHidden/>
              </w:rPr>
              <w:instrText xml:space="preserve"> PAGEREF _Toc415132532 \h </w:instrText>
            </w:r>
            <w:r w:rsidR="009F7B97">
              <w:rPr>
                <w:noProof/>
                <w:webHidden/>
              </w:rPr>
            </w:r>
            <w:r w:rsidR="009F7B97">
              <w:rPr>
                <w:noProof/>
                <w:webHidden/>
              </w:rPr>
              <w:fldChar w:fldCharType="separate"/>
            </w:r>
            <w:r w:rsidR="009F7B97">
              <w:rPr>
                <w:noProof/>
                <w:webHidden/>
              </w:rPr>
              <w:t>5</w:t>
            </w:r>
            <w:r w:rsidR="009F7B97">
              <w:rPr>
                <w:noProof/>
                <w:webHidden/>
              </w:rPr>
              <w:fldChar w:fldCharType="end"/>
            </w:r>
          </w:hyperlink>
        </w:p>
        <w:p w14:paraId="5B08D63B"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533" w:history="1">
            <w:r w:rsidR="009F7B97" w:rsidRPr="0063382F">
              <w:rPr>
                <w:rStyle w:val="Hyperlink"/>
                <w:noProof/>
              </w:rPr>
              <w:t>II.</w:t>
            </w:r>
            <w:r w:rsidR="009F7B97">
              <w:rPr>
                <w:rFonts w:asciiTheme="minorHAnsi" w:eastAsiaTheme="minorEastAsia" w:hAnsiTheme="minorHAnsi" w:cstheme="minorBidi"/>
                <w:b w:val="0"/>
                <w:bCs w:val="0"/>
                <w:caps w:val="0"/>
                <w:noProof/>
                <w:sz w:val="22"/>
                <w:szCs w:val="22"/>
              </w:rPr>
              <w:tab/>
            </w:r>
            <w:r w:rsidR="009F7B97" w:rsidRPr="0063382F">
              <w:rPr>
                <w:rStyle w:val="Hyperlink"/>
                <w:noProof/>
              </w:rPr>
              <w:t>USER INTERFACE</w:t>
            </w:r>
            <w:r w:rsidR="009F7B97">
              <w:rPr>
                <w:noProof/>
                <w:webHidden/>
              </w:rPr>
              <w:tab/>
            </w:r>
            <w:r w:rsidR="009F7B97">
              <w:rPr>
                <w:noProof/>
                <w:webHidden/>
              </w:rPr>
              <w:fldChar w:fldCharType="begin"/>
            </w:r>
            <w:r w:rsidR="009F7B97">
              <w:rPr>
                <w:noProof/>
                <w:webHidden/>
              </w:rPr>
              <w:instrText xml:space="preserve"> PAGEREF _Toc415132533 \h </w:instrText>
            </w:r>
            <w:r w:rsidR="009F7B97">
              <w:rPr>
                <w:noProof/>
                <w:webHidden/>
              </w:rPr>
            </w:r>
            <w:r w:rsidR="009F7B97">
              <w:rPr>
                <w:noProof/>
                <w:webHidden/>
              </w:rPr>
              <w:fldChar w:fldCharType="separate"/>
            </w:r>
            <w:r w:rsidR="009F7B97">
              <w:rPr>
                <w:noProof/>
                <w:webHidden/>
              </w:rPr>
              <w:t>7</w:t>
            </w:r>
            <w:r w:rsidR="009F7B97">
              <w:rPr>
                <w:noProof/>
                <w:webHidden/>
              </w:rPr>
              <w:fldChar w:fldCharType="end"/>
            </w:r>
          </w:hyperlink>
        </w:p>
        <w:p w14:paraId="7D0F73C4"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534" w:history="1">
            <w:r w:rsidR="009F7B97" w:rsidRPr="0063382F">
              <w:rPr>
                <w:rStyle w:val="Hyperlink"/>
                <w:noProof/>
              </w:rPr>
              <w:t>III.</w:t>
            </w:r>
            <w:r w:rsidR="009F7B97">
              <w:rPr>
                <w:rFonts w:asciiTheme="minorHAnsi" w:eastAsiaTheme="minorEastAsia" w:hAnsiTheme="minorHAnsi" w:cstheme="minorBidi"/>
                <w:b w:val="0"/>
                <w:bCs w:val="0"/>
                <w:caps w:val="0"/>
                <w:noProof/>
                <w:sz w:val="22"/>
                <w:szCs w:val="22"/>
              </w:rPr>
              <w:tab/>
            </w:r>
            <w:r w:rsidR="009F7B97" w:rsidRPr="0063382F">
              <w:rPr>
                <w:rStyle w:val="Hyperlink"/>
                <w:noProof/>
              </w:rPr>
              <w:t>PANELS</w:t>
            </w:r>
            <w:r w:rsidR="009F7B97">
              <w:rPr>
                <w:noProof/>
                <w:webHidden/>
              </w:rPr>
              <w:tab/>
            </w:r>
            <w:r w:rsidR="009F7B97">
              <w:rPr>
                <w:noProof/>
                <w:webHidden/>
              </w:rPr>
              <w:fldChar w:fldCharType="begin"/>
            </w:r>
            <w:r w:rsidR="009F7B97">
              <w:rPr>
                <w:noProof/>
                <w:webHidden/>
              </w:rPr>
              <w:instrText xml:space="preserve"> PAGEREF _Toc415132534 \h </w:instrText>
            </w:r>
            <w:r w:rsidR="009F7B97">
              <w:rPr>
                <w:noProof/>
                <w:webHidden/>
              </w:rPr>
            </w:r>
            <w:r w:rsidR="009F7B97">
              <w:rPr>
                <w:noProof/>
                <w:webHidden/>
              </w:rPr>
              <w:fldChar w:fldCharType="separate"/>
            </w:r>
            <w:r w:rsidR="009F7B97">
              <w:rPr>
                <w:noProof/>
                <w:webHidden/>
              </w:rPr>
              <w:t>11</w:t>
            </w:r>
            <w:r w:rsidR="009F7B97">
              <w:rPr>
                <w:noProof/>
                <w:webHidden/>
              </w:rPr>
              <w:fldChar w:fldCharType="end"/>
            </w:r>
          </w:hyperlink>
        </w:p>
        <w:p w14:paraId="54D91A57" w14:textId="77777777" w:rsidR="009F7B97" w:rsidRDefault="0005350C">
          <w:pPr>
            <w:pStyle w:val="Verzeichnis2"/>
            <w:rPr>
              <w:rFonts w:asciiTheme="minorHAnsi" w:eastAsiaTheme="minorEastAsia" w:hAnsiTheme="minorHAnsi" w:cstheme="minorBidi"/>
              <w:noProof/>
              <w:sz w:val="22"/>
              <w:szCs w:val="22"/>
            </w:rPr>
          </w:pPr>
          <w:hyperlink w:anchor="_Toc415132535" w:history="1">
            <w:r w:rsidR="009F7B97" w:rsidRPr="0063382F">
              <w:rPr>
                <w:rStyle w:val="Hyperlink"/>
                <w:noProof/>
                <w:lang w:val="en-GB" w:bidi="hi-IN"/>
              </w:rPr>
              <w:t>A.</w:t>
            </w:r>
            <w:r w:rsidR="009F7B97">
              <w:rPr>
                <w:rFonts w:asciiTheme="minorHAnsi" w:eastAsiaTheme="minorEastAsia" w:hAnsiTheme="minorHAnsi" w:cstheme="minorBidi"/>
                <w:noProof/>
                <w:sz w:val="22"/>
                <w:szCs w:val="22"/>
              </w:rPr>
              <w:tab/>
            </w:r>
            <w:r w:rsidR="009F7B97" w:rsidRPr="0063382F">
              <w:rPr>
                <w:rStyle w:val="Hyperlink"/>
                <w:noProof/>
                <w:lang w:val="en-GB" w:bidi="hi-IN"/>
              </w:rPr>
              <w:t>Keyboard</w:t>
            </w:r>
            <w:r w:rsidR="009F7B97">
              <w:rPr>
                <w:noProof/>
                <w:webHidden/>
              </w:rPr>
              <w:tab/>
            </w:r>
            <w:r w:rsidR="009F7B97">
              <w:rPr>
                <w:noProof/>
                <w:webHidden/>
              </w:rPr>
              <w:fldChar w:fldCharType="begin"/>
            </w:r>
            <w:r w:rsidR="009F7B97">
              <w:rPr>
                <w:noProof/>
                <w:webHidden/>
              </w:rPr>
              <w:instrText xml:space="preserve"> PAGEREF _Toc415132535 \h </w:instrText>
            </w:r>
            <w:r w:rsidR="009F7B97">
              <w:rPr>
                <w:noProof/>
                <w:webHidden/>
              </w:rPr>
            </w:r>
            <w:r w:rsidR="009F7B97">
              <w:rPr>
                <w:noProof/>
                <w:webHidden/>
              </w:rPr>
              <w:fldChar w:fldCharType="separate"/>
            </w:r>
            <w:r w:rsidR="009F7B97">
              <w:rPr>
                <w:noProof/>
                <w:webHidden/>
              </w:rPr>
              <w:t>11</w:t>
            </w:r>
            <w:r w:rsidR="009F7B97">
              <w:rPr>
                <w:noProof/>
                <w:webHidden/>
              </w:rPr>
              <w:fldChar w:fldCharType="end"/>
            </w:r>
          </w:hyperlink>
        </w:p>
        <w:p w14:paraId="27D46A6D" w14:textId="77777777" w:rsidR="009F7B97" w:rsidRDefault="0005350C">
          <w:pPr>
            <w:pStyle w:val="Verzeichnis2"/>
            <w:rPr>
              <w:rFonts w:asciiTheme="minorHAnsi" w:eastAsiaTheme="minorEastAsia" w:hAnsiTheme="minorHAnsi" w:cstheme="minorBidi"/>
              <w:noProof/>
              <w:sz w:val="22"/>
              <w:szCs w:val="22"/>
            </w:rPr>
          </w:pPr>
          <w:hyperlink w:anchor="_Toc415132536" w:history="1">
            <w:r w:rsidR="009F7B97" w:rsidRPr="0063382F">
              <w:rPr>
                <w:rStyle w:val="Hyperlink"/>
                <w:noProof/>
                <w:lang w:val="en-GB" w:bidi="hi-IN"/>
              </w:rPr>
              <w:t>B.</w:t>
            </w:r>
            <w:r w:rsidR="009F7B97">
              <w:rPr>
                <w:rFonts w:asciiTheme="minorHAnsi" w:eastAsiaTheme="minorEastAsia" w:hAnsiTheme="minorHAnsi" w:cstheme="minorBidi"/>
                <w:noProof/>
                <w:sz w:val="22"/>
                <w:szCs w:val="22"/>
              </w:rPr>
              <w:tab/>
            </w:r>
            <w:r w:rsidR="009F7B97" w:rsidRPr="0063382F">
              <w:rPr>
                <w:rStyle w:val="Hyperlink"/>
                <w:noProof/>
                <w:lang w:val="en-GB" w:bidi="hi-IN"/>
              </w:rPr>
              <w:t>Link panel</w:t>
            </w:r>
            <w:r w:rsidR="009F7B97">
              <w:rPr>
                <w:noProof/>
                <w:webHidden/>
              </w:rPr>
              <w:tab/>
            </w:r>
            <w:r w:rsidR="009F7B97">
              <w:rPr>
                <w:noProof/>
                <w:webHidden/>
              </w:rPr>
              <w:fldChar w:fldCharType="begin"/>
            </w:r>
            <w:r w:rsidR="009F7B97">
              <w:rPr>
                <w:noProof/>
                <w:webHidden/>
              </w:rPr>
              <w:instrText xml:space="preserve"> PAGEREF _Toc415132536 \h </w:instrText>
            </w:r>
            <w:r w:rsidR="009F7B97">
              <w:rPr>
                <w:noProof/>
                <w:webHidden/>
              </w:rPr>
            </w:r>
            <w:r w:rsidR="009F7B97">
              <w:rPr>
                <w:noProof/>
                <w:webHidden/>
              </w:rPr>
              <w:fldChar w:fldCharType="separate"/>
            </w:r>
            <w:r w:rsidR="009F7B97">
              <w:rPr>
                <w:noProof/>
                <w:webHidden/>
              </w:rPr>
              <w:t>12</w:t>
            </w:r>
            <w:r w:rsidR="009F7B97">
              <w:rPr>
                <w:noProof/>
                <w:webHidden/>
              </w:rPr>
              <w:fldChar w:fldCharType="end"/>
            </w:r>
          </w:hyperlink>
        </w:p>
        <w:p w14:paraId="1B03A3E1" w14:textId="77777777" w:rsidR="009F7B97" w:rsidRDefault="0005350C">
          <w:pPr>
            <w:pStyle w:val="Verzeichnis2"/>
            <w:rPr>
              <w:rFonts w:asciiTheme="minorHAnsi" w:eastAsiaTheme="minorEastAsia" w:hAnsiTheme="minorHAnsi" w:cstheme="minorBidi"/>
              <w:noProof/>
              <w:sz w:val="22"/>
              <w:szCs w:val="22"/>
            </w:rPr>
          </w:pPr>
          <w:hyperlink w:anchor="_Toc415132537" w:history="1">
            <w:r w:rsidR="009F7B97" w:rsidRPr="0063382F">
              <w:rPr>
                <w:rStyle w:val="Hyperlink"/>
                <w:noProof/>
                <w:lang w:val="en-GB" w:bidi="hi-IN"/>
              </w:rPr>
              <w:t>C.</w:t>
            </w:r>
            <w:r w:rsidR="009F7B97">
              <w:rPr>
                <w:rFonts w:asciiTheme="minorHAnsi" w:eastAsiaTheme="minorEastAsia" w:hAnsiTheme="minorHAnsi" w:cstheme="minorBidi"/>
                <w:noProof/>
                <w:sz w:val="22"/>
                <w:szCs w:val="22"/>
              </w:rPr>
              <w:tab/>
            </w:r>
            <w:r w:rsidR="009F7B97" w:rsidRPr="0063382F">
              <w:rPr>
                <w:rStyle w:val="Hyperlink"/>
                <w:noProof/>
                <w:lang w:val="en-GB" w:bidi="hi-IN"/>
              </w:rPr>
              <w:t>Audio/Video panel</w:t>
            </w:r>
            <w:r w:rsidR="009F7B97">
              <w:rPr>
                <w:noProof/>
                <w:webHidden/>
              </w:rPr>
              <w:tab/>
            </w:r>
            <w:r w:rsidR="009F7B97">
              <w:rPr>
                <w:noProof/>
                <w:webHidden/>
              </w:rPr>
              <w:fldChar w:fldCharType="begin"/>
            </w:r>
            <w:r w:rsidR="009F7B97">
              <w:rPr>
                <w:noProof/>
                <w:webHidden/>
              </w:rPr>
              <w:instrText xml:space="preserve"> PAGEREF _Toc415132537 \h </w:instrText>
            </w:r>
            <w:r w:rsidR="009F7B97">
              <w:rPr>
                <w:noProof/>
                <w:webHidden/>
              </w:rPr>
            </w:r>
            <w:r w:rsidR="009F7B97">
              <w:rPr>
                <w:noProof/>
                <w:webHidden/>
              </w:rPr>
              <w:fldChar w:fldCharType="separate"/>
            </w:r>
            <w:r w:rsidR="009F7B97">
              <w:rPr>
                <w:noProof/>
                <w:webHidden/>
              </w:rPr>
              <w:t>14</w:t>
            </w:r>
            <w:r w:rsidR="009F7B97">
              <w:rPr>
                <w:noProof/>
                <w:webHidden/>
              </w:rPr>
              <w:fldChar w:fldCharType="end"/>
            </w:r>
          </w:hyperlink>
        </w:p>
        <w:p w14:paraId="75B29EC4" w14:textId="77777777" w:rsidR="009F7B97" w:rsidRDefault="0005350C">
          <w:pPr>
            <w:pStyle w:val="Verzeichnis2"/>
            <w:rPr>
              <w:rFonts w:asciiTheme="minorHAnsi" w:eastAsiaTheme="minorEastAsia" w:hAnsiTheme="minorHAnsi" w:cstheme="minorBidi"/>
              <w:noProof/>
              <w:sz w:val="22"/>
              <w:szCs w:val="22"/>
            </w:rPr>
          </w:pPr>
          <w:hyperlink w:anchor="_Toc415132538" w:history="1">
            <w:r w:rsidR="009F7B97" w:rsidRPr="0063382F">
              <w:rPr>
                <w:rStyle w:val="Hyperlink"/>
                <w:noProof/>
                <w:lang w:val="en-GB" w:bidi="hi-IN"/>
              </w:rPr>
              <w:t>D.</w:t>
            </w:r>
            <w:r w:rsidR="009F7B97">
              <w:rPr>
                <w:rFonts w:asciiTheme="minorHAnsi" w:eastAsiaTheme="minorEastAsia" w:hAnsiTheme="minorHAnsi" w:cstheme="minorBidi"/>
                <w:noProof/>
                <w:sz w:val="22"/>
                <w:szCs w:val="22"/>
              </w:rPr>
              <w:tab/>
            </w:r>
            <w:r w:rsidR="009F7B97" w:rsidRPr="0063382F">
              <w:rPr>
                <w:rStyle w:val="Hyperlink"/>
                <w:noProof/>
                <w:lang w:val="en-GB" w:bidi="hi-IN"/>
              </w:rPr>
              <w:t>Praat panel</w:t>
            </w:r>
            <w:r w:rsidR="009F7B97">
              <w:rPr>
                <w:noProof/>
                <w:webHidden/>
              </w:rPr>
              <w:tab/>
            </w:r>
            <w:r w:rsidR="009F7B97">
              <w:rPr>
                <w:noProof/>
                <w:webHidden/>
              </w:rPr>
              <w:fldChar w:fldCharType="begin"/>
            </w:r>
            <w:r w:rsidR="009F7B97">
              <w:rPr>
                <w:noProof/>
                <w:webHidden/>
              </w:rPr>
              <w:instrText xml:space="preserve"> PAGEREF _Toc415132538 \h </w:instrText>
            </w:r>
            <w:r w:rsidR="009F7B97">
              <w:rPr>
                <w:noProof/>
                <w:webHidden/>
              </w:rPr>
            </w:r>
            <w:r w:rsidR="009F7B97">
              <w:rPr>
                <w:noProof/>
                <w:webHidden/>
              </w:rPr>
              <w:fldChar w:fldCharType="separate"/>
            </w:r>
            <w:r w:rsidR="009F7B97">
              <w:rPr>
                <w:noProof/>
                <w:webHidden/>
              </w:rPr>
              <w:t>20</w:t>
            </w:r>
            <w:r w:rsidR="009F7B97">
              <w:rPr>
                <w:noProof/>
                <w:webHidden/>
              </w:rPr>
              <w:fldChar w:fldCharType="end"/>
            </w:r>
          </w:hyperlink>
        </w:p>
        <w:p w14:paraId="6081AF9A" w14:textId="77777777" w:rsidR="009F7B97" w:rsidRDefault="0005350C">
          <w:pPr>
            <w:pStyle w:val="Verzeichnis2"/>
            <w:rPr>
              <w:rFonts w:asciiTheme="minorHAnsi" w:eastAsiaTheme="minorEastAsia" w:hAnsiTheme="minorHAnsi" w:cstheme="minorBidi"/>
              <w:noProof/>
              <w:sz w:val="22"/>
              <w:szCs w:val="22"/>
            </w:rPr>
          </w:pPr>
          <w:hyperlink w:anchor="_Toc415132539" w:history="1">
            <w:r w:rsidR="009F7B97" w:rsidRPr="0063382F">
              <w:rPr>
                <w:rStyle w:val="Hyperlink"/>
                <w:noProof/>
                <w:lang w:val="en-GB" w:bidi="hi-IN"/>
              </w:rPr>
              <w:t>E.</w:t>
            </w:r>
            <w:r w:rsidR="009F7B97">
              <w:rPr>
                <w:rFonts w:asciiTheme="minorHAnsi" w:eastAsiaTheme="minorEastAsia" w:hAnsiTheme="minorHAnsi" w:cstheme="minorBidi"/>
                <w:noProof/>
                <w:sz w:val="22"/>
                <w:szCs w:val="22"/>
              </w:rPr>
              <w:tab/>
            </w:r>
            <w:r w:rsidR="009F7B97" w:rsidRPr="0063382F">
              <w:rPr>
                <w:rStyle w:val="Hyperlink"/>
                <w:noProof/>
                <w:lang w:val="en-GB" w:bidi="hi-IN"/>
              </w:rPr>
              <w:t>Annotation Panel</w:t>
            </w:r>
            <w:r w:rsidR="009F7B97">
              <w:rPr>
                <w:noProof/>
                <w:webHidden/>
              </w:rPr>
              <w:tab/>
            </w:r>
            <w:r w:rsidR="009F7B97">
              <w:rPr>
                <w:noProof/>
                <w:webHidden/>
              </w:rPr>
              <w:fldChar w:fldCharType="begin"/>
            </w:r>
            <w:r w:rsidR="009F7B97">
              <w:rPr>
                <w:noProof/>
                <w:webHidden/>
              </w:rPr>
              <w:instrText xml:space="preserve"> PAGEREF _Toc415132539 \h </w:instrText>
            </w:r>
            <w:r w:rsidR="009F7B97">
              <w:rPr>
                <w:noProof/>
                <w:webHidden/>
              </w:rPr>
            </w:r>
            <w:r w:rsidR="009F7B97">
              <w:rPr>
                <w:noProof/>
                <w:webHidden/>
              </w:rPr>
              <w:fldChar w:fldCharType="separate"/>
            </w:r>
            <w:r w:rsidR="009F7B97">
              <w:rPr>
                <w:noProof/>
                <w:webHidden/>
              </w:rPr>
              <w:t>23</w:t>
            </w:r>
            <w:r w:rsidR="009F7B97">
              <w:rPr>
                <w:noProof/>
                <w:webHidden/>
              </w:rPr>
              <w:fldChar w:fldCharType="end"/>
            </w:r>
          </w:hyperlink>
        </w:p>
        <w:p w14:paraId="6A3A7E16" w14:textId="77777777" w:rsidR="009F7B97" w:rsidRDefault="0005350C">
          <w:pPr>
            <w:pStyle w:val="Verzeichnis2"/>
            <w:rPr>
              <w:rFonts w:asciiTheme="minorHAnsi" w:eastAsiaTheme="minorEastAsia" w:hAnsiTheme="minorHAnsi" w:cstheme="minorBidi"/>
              <w:noProof/>
              <w:sz w:val="22"/>
              <w:szCs w:val="22"/>
            </w:rPr>
          </w:pPr>
          <w:hyperlink w:anchor="_Toc415132540" w:history="1">
            <w:r w:rsidR="009F7B97" w:rsidRPr="0063382F">
              <w:rPr>
                <w:rStyle w:val="Hyperlink"/>
                <w:noProof/>
                <w:lang w:val="en-GB" w:bidi="hi-IN"/>
                <w14:scene3d>
                  <w14:camera w14:prst="orthographicFront"/>
                  <w14:lightRig w14:rig="threePt" w14:dir="t">
                    <w14:rot w14:lat="0" w14:lon="0" w14:rev="0"/>
                  </w14:lightRig>
                </w14:scene3d>
              </w:rPr>
              <w:t>F.</w:t>
            </w:r>
            <w:r w:rsidR="009F7B97">
              <w:rPr>
                <w:rFonts w:asciiTheme="minorHAnsi" w:eastAsiaTheme="minorEastAsia" w:hAnsiTheme="minorHAnsi" w:cstheme="minorBidi"/>
                <w:noProof/>
                <w:sz w:val="22"/>
                <w:szCs w:val="22"/>
              </w:rPr>
              <w:tab/>
            </w:r>
            <w:r w:rsidR="009F7B97" w:rsidRPr="0063382F">
              <w:rPr>
                <w:rStyle w:val="Hyperlink"/>
                <w:noProof/>
                <w:lang w:val="en-GB" w:bidi="hi-IN"/>
              </w:rPr>
              <w:t>IPA Panel</w:t>
            </w:r>
            <w:r w:rsidR="009F7B97">
              <w:rPr>
                <w:noProof/>
                <w:webHidden/>
              </w:rPr>
              <w:tab/>
            </w:r>
            <w:r w:rsidR="009F7B97">
              <w:rPr>
                <w:noProof/>
                <w:webHidden/>
              </w:rPr>
              <w:fldChar w:fldCharType="begin"/>
            </w:r>
            <w:r w:rsidR="009F7B97">
              <w:rPr>
                <w:noProof/>
                <w:webHidden/>
              </w:rPr>
              <w:instrText xml:space="preserve"> PAGEREF _Toc415132540 \h </w:instrText>
            </w:r>
            <w:r w:rsidR="009F7B97">
              <w:rPr>
                <w:noProof/>
                <w:webHidden/>
              </w:rPr>
            </w:r>
            <w:r w:rsidR="009F7B97">
              <w:rPr>
                <w:noProof/>
                <w:webHidden/>
              </w:rPr>
              <w:fldChar w:fldCharType="separate"/>
            </w:r>
            <w:r w:rsidR="009F7B97">
              <w:rPr>
                <w:noProof/>
                <w:webHidden/>
              </w:rPr>
              <w:t>24</w:t>
            </w:r>
            <w:r w:rsidR="009F7B97">
              <w:rPr>
                <w:noProof/>
                <w:webHidden/>
              </w:rPr>
              <w:fldChar w:fldCharType="end"/>
            </w:r>
          </w:hyperlink>
        </w:p>
        <w:p w14:paraId="6103F558"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541" w:history="1">
            <w:r w:rsidR="009F7B97" w:rsidRPr="0063382F">
              <w:rPr>
                <w:rStyle w:val="Hyperlink"/>
                <w:noProof/>
              </w:rPr>
              <w:t>IV.</w:t>
            </w:r>
            <w:r w:rsidR="009F7B97">
              <w:rPr>
                <w:rFonts w:asciiTheme="minorHAnsi" w:eastAsiaTheme="minorEastAsia" w:hAnsiTheme="minorHAnsi" w:cstheme="minorBidi"/>
                <w:b w:val="0"/>
                <w:bCs w:val="0"/>
                <w:caps w:val="0"/>
                <w:noProof/>
                <w:sz w:val="22"/>
                <w:szCs w:val="22"/>
              </w:rPr>
              <w:tab/>
            </w:r>
            <w:r w:rsidR="009F7B97" w:rsidRPr="0063382F">
              <w:rPr>
                <w:rStyle w:val="Hyperlink"/>
                <w:noProof/>
              </w:rPr>
              <w:t>Function Reference</w:t>
            </w:r>
            <w:r w:rsidR="009F7B97">
              <w:rPr>
                <w:noProof/>
                <w:webHidden/>
              </w:rPr>
              <w:tab/>
            </w:r>
            <w:r w:rsidR="009F7B97">
              <w:rPr>
                <w:noProof/>
                <w:webHidden/>
              </w:rPr>
              <w:fldChar w:fldCharType="begin"/>
            </w:r>
            <w:r w:rsidR="009F7B97">
              <w:rPr>
                <w:noProof/>
                <w:webHidden/>
              </w:rPr>
              <w:instrText xml:space="preserve"> PAGEREF _Toc415132541 \h </w:instrText>
            </w:r>
            <w:r w:rsidR="009F7B97">
              <w:rPr>
                <w:noProof/>
                <w:webHidden/>
              </w:rPr>
            </w:r>
            <w:r w:rsidR="009F7B97">
              <w:rPr>
                <w:noProof/>
                <w:webHidden/>
              </w:rPr>
              <w:fldChar w:fldCharType="separate"/>
            </w:r>
            <w:r w:rsidR="009F7B97">
              <w:rPr>
                <w:noProof/>
                <w:webHidden/>
              </w:rPr>
              <w:t>27</w:t>
            </w:r>
            <w:r w:rsidR="009F7B97">
              <w:rPr>
                <w:noProof/>
                <w:webHidden/>
              </w:rPr>
              <w:fldChar w:fldCharType="end"/>
            </w:r>
          </w:hyperlink>
        </w:p>
        <w:p w14:paraId="6FE82BA0" w14:textId="77777777" w:rsidR="009F7B97" w:rsidRDefault="0005350C">
          <w:pPr>
            <w:pStyle w:val="Verzeichnis2"/>
            <w:rPr>
              <w:rFonts w:asciiTheme="minorHAnsi" w:eastAsiaTheme="minorEastAsia" w:hAnsiTheme="minorHAnsi" w:cstheme="minorBidi"/>
              <w:noProof/>
              <w:sz w:val="22"/>
              <w:szCs w:val="22"/>
            </w:rPr>
          </w:pPr>
          <w:hyperlink w:anchor="_Toc415132542" w:history="1">
            <w:r w:rsidR="009F7B97" w:rsidRPr="0063382F">
              <w:rPr>
                <w:rStyle w:val="Hyperlink"/>
                <w:noProof/>
                <w:lang w:val="en-GB" w:bidi="hi-IN"/>
              </w:rPr>
              <w:t>A.</w:t>
            </w:r>
            <w:r w:rsidR="009F7B97">
              <w:rPr>
                <w:rFonts w:asciiTheme="minorHAnsi" w:eastAsiaTheme="minorEastAsia" w:hAnsiTheme="minorHAnsi" w:cstheme="minorBidi"/>
                <w:noProof/>
                <w:sz w:val="22"/>
                <w:szCs w:val="22"/>
              </w:rPr>
              <w:tab/>
            </w:r>
            <w:r w:rsidR="009F7B97" w:rsidRPr="0063382F">
              <w:rPr>
                <w:rStyle w:val="Hyperlink"/>
                <w:noProof/>
                <w:lang w:val="en-GB" w:bidi="hi-IN"/>
              </w:rPr>
              <w:t>File Menu</w:t>
            </w:r>
            <w:r w:rsidR="009F7B97">
              <w:rPr>
                <w:noProof/>
                <w:webHidden/>
              </w:rPr>
              <w:tab/>
            </w:r>
            <w:r w:rsidR="009F7B97">
              <w:rPr>
                <w:noProof/>
                <w:webHidden/>
              </w:rPr>
              <w:fldChar w:fldCharType="begin"/>
            </w:r>
            <w:r w:rsidR="009F7B97">
              <w:rPr>
                <w:noProof/>
                <w:webHidden/>
              </w:rPr>
              <w:instrText xml:space="preserve"> PAGEREF _Toc415132542 \h </w:instrText>
            </w:r>
            <w:r w:rsidR="009F7B97">
              <w:rPr>
                <w:noProof/>
                <w:webHidden/>
              </w:rPr>
            </w:r>
            <w:r w:rsidR="009F7B97">
              <w:rPr>
                <w:noProof/>
                <w:webHidden/>
              </w:rPr>
              <w:fldChar w:fldCharType="separate"/>
            </w:r>
            <w:r w:rsidR="009F7B97">
              <w:rPr>
                <w:noProof/>
                <w:webHidden/>
              </w:rPr>
              <w:t>27</w:t>
            </w:r>
            <w:r w:rsidR="009F7B97">
              <w:rPr>
                <w:noProof/>
                <w:webHidden/>
              </w:rPr>
              <w:fldChar w:fldCharType="end"/>
            </w:r>
          </w:hyperlink>
        </w:p>
        <w:p w14:paraId="38DE803A" w14:textId="77777777" w:rsidR="009F7B97" w:rsidRDefault="0005350C">
          <w:pPr>
            <w:pStyle w:val="Verzeichnis3"/>
            <w:rPr>
              <w:rFonts w:asciiTheme="minorHAnsi" w:eastAsiaTheme="minorEastAsia" w:hAnsiTheme="minorHAnsi" w:cstheme="minorBidi"/>
              <w:noProof/>
              <w:sz w:val="22"/>
              <w:szCs w:val="22"/>
            </w:rPr>
          </w:pPr>
          <w:hyperlink w:anchor="_Toc415132543" w:history="1">
            <w:r w:rsidR="009F7B97" w:rsidRPr="0063382F">
              <w:rPr>
                <w:rStyle w:val="Hyperlink"/>
                <w:noProof/>
                <w:lang w:bidi="hi-IN"/>
              </w:rPr>
              <w:t>File &gt; New...</w:t>
            </w:r>
            <w:r w:rsidR="009F7B97">
              <w:rPr>
                <w:noProof/>
                <w:webHidden/>
              </w:rPr>
              <w:tab/>
            </w:r>
            <w:r w:rsidR="009F7B97">
              <w:rPr>
                <w:noProof/>
                <w:webHidden/>
              </w:rPr>
              <w:fldChar w:fldCharType="begin"/>
            </w:r>
            <w:r w:rsidR="009F7B97">
              <w:rPr>
                <w:noProof/>
                <w:webHidden/>
              </w:rPr>
              <w:instrText xml:space="preserve"> PAGEREF _Toc415132543 \h </w:instrText>
            </w:r>
            <w:r w:rsidR="009F7B97">
              <w:rPr>
                <w:noProof/>
                <w:webHidden/>
              </w:rPr>
            </w:r>
            <w:r w:rsidR="009F7B97">
              <w:rPr>
                <w:noProof/>
                <w:webHidden/>
              </w:rPr>
              <w:fldChar w:fldCharType="separate"/>
            </w:r>
            <w:r w:rsidR="009F7B97">
              <w:rPr>
                <w:noProof/>
                <w:webHidden/>
              </w:rPr>
              <w:t>27</w:t>
            </w:r>
            <w:r w:rsidR="009F7B97">
              <w:rPr>
                <w:noProof/>
                <w:webHidden/>
              </w:rPr>
              <w:fldChar w:fldCharType="end"/>
            </w:r>
          </w:hyperlink>
        </w:p>
        <w:p w14:paraId="4AEA0883" w14:textId="77777777" w:rsidR="009F7B97" w:rsidRDefault="0005350C">
          <w:pPr>
            <w:pStyle w:val="Verzeichnis3"/>
            <w:rPr>
              <w:rFonts w:asciiTheme="minorHAnsi" w:eastAsiaTheme="minorEastAsia" w:hAnsiTheme="minorHAnsi" w:cstheme="minorBidi"/>
              <w:noProof/>
              <w:sz w:val="22"/>
              <w:szCs w:val="22"/>
            </w:rPr>
          </w:pPr>
          <w:hyperlink w:anchor="_Toc415132544" w:history="1">
            <w:r w:rsidR="009F7B97" w:rsidRPr="0063382F">
              <w:rPr>
                <w:rStyle w:val="Hyperlink"/>
                <w:noProof/>
                <w:lang w:bidi="hi-IN"/>
              </w:rPr>
              <w:t>File &gt; New from wizard...</w:t>
            </w:r>
            <w:r w:rsidR="009F7B97">
              <w:rPr>
                <w:noProof/>
                <w:webHidden/>
              </w:rPr>
              <w:tab/>
            </w:r>
            <w:r w:rsidR="009F7B97">
              <w:rPr>
                <w:noProof/>
                <w:webHidden/>
              </w:rPr>
              <w:fldChar w:fldCharType="begin"/>
            </w:r>
            <w:r w:rsidR="009F7B97">
              <w:rPr>
                <w:noProof/>
                <w:webHidden/>
              </w:rPr>
              <w:instrText xml:space="preserve"> PAGEREF _Toc415132544 \h </w:instrText>
            </w:r>
            <w:r w:rsidR="009F7B97">
              <w:rPr>
                <w:noProof/>
                <w:webHidden/>
              </w:rPr>
            </w:r>
            <w:r w:rsidR="009F7B97">
              <w:rPr>
                <w:noProof/>
                <w:webHidden/>
              </w:rPr>
              <w:fldChar w:fldCharType="separate"/>
            </w:r>
            <w:r w:rsidR="009F7B97">
              <w:rPr>
                <w:noProof/>
                <w:webHidden/>
              </w:rPr>
              <w:t>27</w:t>
            </w:r>
            <w:r w:rsidR="009F7B97">
              <w:rPr>
                <w:noProof/>
                <w:webHidden/>
              </w:rPr>
              <w:fldChar w:fldCharType="end"/>
            </w:r>
          </w:hyperlink>
        </w:p>
        <w:p w14:paraId="0F556275" w14:textId="77777777" w:rsidR="009F7B97" w:rsidRDefault="0005350C">
          <w:pPr>
            <w:pStyle w:val="Verzeichnis3"/>
            <w:rPr>
              <w:rFonts w:asciiTheme="minorHAnsi" w:eastAsiaTheme="minorEastAsia" w:hAnsiTheme="minorHAnsi" w:cstheme="minorBidi"/>
              <w:noProof/>
              <w:sz w:val="22"/>
              <w:szCs w:val="22"/>
            </w:rPr>
          </w:pPr>
          <w:hyperlink w:anchor="_Toc415132545" w:history="1">
            <w:r w:rsidR="009F7B97" w:rsidRPr="0063382F">
              <w:rPr>
                <w:rStyle w:val="Hyperlink"/>
                <w:noProof/>
                <w:lang w:bidi="hi-IN"/>
              </w:rPr>
              <w:t>File &gt; New from speakertable...</w:t>
            </w:r>
            <w:r w:rsidR="009F7B97">
              <w:rPr>
                <w:noProof/>
                <w:webHidden/>
              </w:rPr>
              <w:tab/>
            </w:r>
            <w:r w:rsidR="009F7B97">
              <w:rPr>
                <w:noProof/>
                <w:webHidden/>
              </w:rPr>
              <w:fldChar w:fldCharType="begin"/>
            </w:r>
            <w:r w:rsidR="009F7B97">
              <w:rPr>
                <w:noProof/>
                <w:webHidden/>
              </w:rPr>
              <w:instrText xml:space="preserve"> PAGEREF _Toc415132545 \h </w:instrText>
            </w:r>
            <w:r w:rsidR="009F7B97">
              <w:rPr>
                <w:noProof/>
                <w:webHidden/>
              </w:rPr>
            </w:r>
            <w:r w:rsidR="009F7B97">
              <w:rPr>
                <w:noProof/>
                <w:webHidden/>
              </w:rPr>
              <w:fldChar w:fldCharType="separate"/>
            </w:r>
            <w:r w:rsidR="009F7B97">
              <w:rPr>
                <w:noProof/>
                <w:webHidden/>
              </w:rPr>
              <w:t>28</w:t>
            </w:r>
            <w:r w:rsidR="009F7B97">
              <w:rPr>
                <w:noProof/>
                <w:webHidden/>
              </w:rPr>
              <w:fldChar w:fldCharType="end"/>
            </w:r>
          </w:hyperlink>
        </w:p>
        <w:p w14:paraId="59AEE650" w14:textId="77777777" w:rsidR="009F7B97" w:rsidRDefault="0005350C">
          <w:pPr>
            <w:pStyle w:val="Verzeichnis3"/>
            <w:rPr>
              <w:rFonts w:asciiTheme="minorHAnsi" w:eastAsiaTheme="minorEastAsia" w:hAnsiTheme="minorHAnsi" w:cstheme="minorBidi"/>
              <w:noProof/>
              <w:sz w:val="22"/>
              <w:szCs w:val="22"/>
            </w:rPr>
          </w:pPr>
          <w:hyperlink w:anchor="_Toc415132546" w:history="1">
            <w:r w:rsidR="009F7B97" w:rsidRPr="0063382F">
              <w:rPr>
                <w:rStyle w:val="Hyperlink"/>
                <w:noProof/>
                <w:lang w:bidi="hi-IN"/>
              </w:rPr>
              <w:t>File &gt; New from timeline...</w:t>
            </w:r>
            <w:r w:rsidR="009F7B97">
              <w:rPr>
                <w:noProof/>
                <w:webHidden/>
              </w:rPr>
              <w:tab/>
            </w:r>
            <w:r w:rsidR="009F7B97">
              <w:rPr>
                <w:noProof/>
                <w:webHidden/>
              </w:rPr>
              <w:fldChar w:fldCharType="begin"/>
            </w:r>
            <w:r w:rsidR="009F7B97">
              <w:rPr>
                <w:noProof/>
                <w:webHidden/>
              </w:rPr>
              <w:instrText xml:space="preserve"> PAGEREF _Toc415132546 \h </w:instrText>
            </w:r>
            <w:r w:rsidR="009F7B97">
              <w:rPr>
                <w:noProof/>
                <w:webHidden/>
              </w:rPr>
            </w:r>
            <w:r w:rsidR="009F7B97">
              <w:rPr>
                <w:noProof/>
                <w:webHidden/>
              </w:rPr>
              <w:fldChar w:fldCharType="separate"/>
            </w:r>
            <w:r w:rsidR="009F7B97">
              <w:rPr>
                <w:noProof/>
                <w:webHidden/>
              </w:rPr>
              <w:t>28</w:t>
            </w:r>
            <w:r w:rsidR="009F7B97">
              <w:rPr>
                <w:noProof/>
                <w:webHidden/>
              </w:rPr>
              <w:fldChar w:fldCharType="end"/>
            </w:r>
          </w:hyperlink>
        </w:p>
        <w:p w14:paraId="25C673AA" w14:textId="77777777" w:rsidR="009F7B97" w:rsidRDefault="0005350C">
          <w:pPr>
            <w:pStyle w:val="Verzeichnis3"/>
            <w:rPr>
              <w:rFonts w:asciiTheme="minorHAnsi" w:eastAsiaTheme="minorEastAsia" w:hAnsiTheme="minorHAnsi" w:cstheme="minorBidi"/>
              <w:noProof/>
              <w:sz w:val="22"/>
              <w:szCs w:val="22"/>
            </w:rPr>
          </w:pPr>
          <w:hyperlink w:anchor="_Toc415132547" w:history="1">
            <w:r w:rsidR="009F7B97" w:rsidRPr="0063382F">
              <w:rPr>
                <w:rStyle w:val="Hyperlink"/>
                <w:noProof/>
                <w:lang w:val="en-US" w:bidi="hi-IN"/>
              </w:rPr>
              <w:t>File</w:t>
            </w:r>
            <w:r w:rsidR="009F7B97" w:rsidRPr="0063382F">
              <w:rPr>
                <w:rStyle w:val="Hyperlink"/>
                <w:noProof/>
                <w:lang w:bidi="hi-IN"/>
              </w:rPr>
              <w:t> &gt; Open...</w:t>
            </w:r>
            <w:r w:rsidR="009F7B97">
              <w:rPr>
                <w:noProof/>
                <w:webHidden/>
              </w:rPr>
              <w:tab/>
            </w:r>
            <w:r w:rsidR="009F7B97">
              <w:rPr>
                <w:noProof/>
                <w:webHidden/>
              </w:rPr>
              <w:fldChar w:fldCharType="begin"/>
            </w:r>
            <w:r w:rsidR="009F7B97">
              <w:rPr>
                <w:noProof/>
                <w:webHidden/>
              </w:rPr>
              <w:instrText xml:space="preserve"> PAGEREF _Toc415132547 \h </w:instrText>
            </w:r>
            <w:r w:rsidR="009F7B97">
              <w:rPr>
                <w:noProof/>
                <w:webHidden/>
              </w:rPr>
            </w:r>
            <w:r w:rsidR="009F7B97">
              <w:rPr>
                <w:noProof/>
                <w:webHidden/>
              </w:rPr>
              <w:fldChar w:fldCharType="separate"/>
            </w:r>
            <w:r w:rsidR="009F7B97">
              <w:rPr>
                <w:noProof/>
                <w:webHidden/>
              </w:rPr>
              <w:t>29</w:t>
            </w:r>
            <w:r w:rsidR="009F7B97">
              <w:rPr>
                <w:noProof/>
                <w:webHidden/>
              </w:rPr>
              <w:fldChar w:fldCharType="end"/>
            </w:r>
          </w:hyperlink>
        </w:p>
        <w:p w14:paraId="49500A1D" w14:textId="77777777" w:rsidR="009F7B97" w:rsidRDefault="0005350C">
          <w:pPr>
            <w:pStyle w:val="Verzeichnis3"/>
            <w:rPr>
              <w:rFonts w:asciiTheme="minorHAnsi" w:eastAsiaTheme="minorEastAsia" w:hAnsiTheme="minorHAnsi" w:cstheme="minorBidi"/>
              <w:noProof/>
              <w:sz w:val="22"/>
              <w:szCs w:val="22"/>
            </w:rPr>
          </w:pPr>
          <w:hyperlink w:anchor="_Toc415132548" w:history="1">
            <w:r w:rsidR="009F7B97" w:rsidRPr="0063382F">
              <w:rPr>
                <w:rStyle w:val="Hyperlink"/>
                <w:noProof/>
                <w:lang w:bidi="hi-IN"/>
              </w:rPr>
              <w:t>File &gt; Restore</w:t>
            </w:r>
            <w:r w:rsidR="009F7B97">
              <w:rPr>
                <w:noProof/>
                <w:webHidden/>
              </w:rPr>
              <w:tab/>
            </w:r>
            <w:r w:rsidR="009F7B97">
              <w:rPr>
                <w:noProof/>
                <w:webHidden/>
              </w:rPr>
              <w:fldChar w:fldCharType="begin"/>
            </w:r>
            <w:r w:rsidR="009F7B97">
              <w:rPr>
                <w:noProof/>
                <w:webHidden/>
              </w:rPr>
              <w:instrText xml:space="preserve"> PAGEREF _Toc415132548 \h </w:instrText>
            </w:r>
            <w:r w:rsidR="009F7B97">
              <w:rPr>
                <w:noProof/>
                <w:webHidden/>
              </w:rPr>
            </w:r>
            <w:r w:rsidR="009F7B97">
              <w:rPr>
                <w:noProof/>
                <w:webHidden/>
              </w:rPr>
              <w:fldChar w:fldCharType="separate"/>
            </w:r>
            <w:r w:rsidR="009F7B97">
              <w:rPr>
                <w:noProof/>
                <w:webHidden/>
              </w:rPr>
              <w:t>30</w:t>
            </w:r>
            <w:r w:rsidR="009F7B97">
              <w:rPr>
                <w:noProof/>
                <w:webHidden/>
              </w:rPr>
              <w:fldChar w:fldCharType="end"/>
            </w:r>
          </w:hyperlink>
        </w:p>
        <w:p w14:paraId="1EA0CDB5" w14:textId="77777777" w:rsidR="009F7B97" w:rsidRDefault="0005350C">
          <w:pPr>
            <w:pStyle w:val="Verzeichnis3"/>
            <w:rPr>
              <w:rFonts w:asciiTheme="minorHAnsi" w:eastAsiaTheme="minorEastAsia" w:hAnsiTheme="minorHAnsi" w:cstheme="minorBidi"/>
              <w:noProof/>
              <w:sz w:val="22"/>
              <w:szCs w:val="22"/>
            </w:rPr>
          </w:pPr>
          <w:hyperlink w:anchor="_Toc415132549" w:history="1">
            <w:r w:rsidR="009F7B97" w:rsidRPr="0063382F">
              <w:rPr>
                <w:rStyle w:val="Hyperlink"/>
                <w:noProof/>
                <w:lang w:val="en-US" w:bidi="hi-IN"/>
              </w:rPr>
              <w:t>File</w:t>
            </w:r>
            <w:r w:rsidR="009F7B97" w:rsidRPr="0063382F">
              <w:rPr>
                <w:rStyle w:val="Hyperlink"/>
                <w:noProof/>
                <w:lang w:bidi="hi-IN"/>
              </w:rPr>
              <w:t> &gt; Save</w:t>
            </w:r>
            <w:r w:rsidR="009F7B97">
              <w:rPr>
                <w:noProof/>
                <w:webHidden/>
              </w:rPr>
              <w:tab/>
            </w:r>
            <w:r w:rsidR="009F7B97">
              <w:rPr>
                <w:noProof/>
                <w:webHidden/>
              </w:rPr>
              <w:fldChar w:fldCharType="begin"/>
            </w:r>
            <w:r w:rsidR="009F7B97">
              <w:rPr>
                <w:noProof/>
                <w:webHidden/>
              </w:rPr>
              <w:instrText xml:space="preserve"> PAGEREF _Toc415132549 \h </w:instrText>
            </w:r>
            <w:r w:rsidR="009F7B97">
              <w:rPr>
                <w:noProof/>
                <w:webHidden/>
              </w:rPr>
            </w:r>
            <w:r w:rsidR="009F7B97">
              <w:rPr>
                <w:noProof/>
                <w:webHidden/>
              </w:rPr>
              <w:fldChar w:fldCharType="separate"/>
            </w:r>
            <w:r w:rsidR="009F7B97">
              <w:rPr>
                <w:noProof/>
                <w:webHidden/>
              </w:rPr>
              <w:t>30</w:t>
            </w:r>
            <w:r w:rsidR="009F7B97">
              <w:rPr>
                <w:noProof/>
                <w:webHidden/>
              </w:rPr>
              <w:fldChar w:fldCharType="end"/>
            </w:r>
          </w:hyperlink>
        </w:p>
        <w:p w14:paraId="1A00640F" w14:textId="77777777" w:rsidR="009F7B97" w:rsidRDefault="0005350C">
          <w:pPr>
            <w:pStyle w:val="Verzeichnis3"/>
            <w:rPr>
              <w:rFonts w:asciiTheme="minorHAnsi" w:eastAsiaTheme="minorEastAsia" w:hAnsiTheme="minorHAnsi" w:cstheme="minorBidi"/>
              <w:noProof/>
              <w:sz w:val="22"/>
              <w:szCs w:val="22"/>
            </w:rPr>
          </w:pPr>
          <w:hyperlink w:anchor="_Toc415132550" w:history="1">
            <w:r w:rsidR="009F7B97" w:rsidRPr="0063382F">
              <w:rPr>
                <w:rStyle w:val="Hyperlink"/>
                <w:noProof/>
                <w:lang w:bidi="hi-IN"/>
              </w:rPr>
              <w:t>File &gt; Save as...</w:t>
            </w:r>
            <w:r w:rsidR="009F7B97">
              <w:rPr>
                <w:noProof/>
                <w:webHidden/>
              </w:rPr>
              <w:tab/>
            </w:r>
            <w:r w:rsidR="009F7B97">
              <w:rPr>
                <w:noProof/>
                <w:webHidden/>
              </w:rPr>
              <w:fldChar w:fldCharType="begin"/>
            </w:r>
            <w:r w:rsidR="009F7B97">
              <w:rPr>
                <w:noProof/>
                <w:webHidden/>
              </w:rPr>
              <w:instrText xml:space="preserve"> PAGEREF _Toc415132550 \h </w:instrText>
            </w:r>
            <w:r w:rsidR="009F7B97">
              <w:rPr>
                <w:noProof/>
                <w:webHidden/>
              </w:rPr>
            </w:r>
            <w:r w:rsidR="009F7B97">
              <w:rPr>
                <w:noProof/>
                <w:webHidden/>
              </w:rPr>
              <w:fldChar w:fldCharType="separate"/>
            </w:r>
            <w:r w:rsidR="009F7B97">
              <w:rPr>
                <w:noProof/>
                <w:webHidden/>
              </w:rPr>
              <w:t>31</w:t>
            </w:r>
            <w:r w:rsidR="009F7B97">
              <w:rPr>
                <w:noProof/>
                <w:webHidden/>
              </w:rPr>
              <w:fldChar w:fldCharType="end"/>
            </w:r>
          </w:hyperlink>
        </w:p>
        <w:p w14:paraId="1C0B5BFB" w14:textId="77777777" w:rsidR="009F7B97" w:rsidRDefault="0005350C">
          <w:pPr>
            <w:pStyle w:val="Verzeichnis3"/>
            <w:rPr>
              <w:rFonts w:asciiTheme="minorHAnsi" w:eastAsiaTheme="minorEastAsia" w:hAnsiTheme="minorHAnsi" w:cstheme="minorBidi"/>
              <w:noProof/>
              <w:sz w:val="22"/>
              <w:szCs w:val="22"/>
            </w:rPr>
          </w:pPr>
          <w:hyperlink w:anchor="_Toc415132551" w:history="1">
            <w:r w:rsidR="009F7B97" w:rsidRPr="0063382F">
              <w:rPr>
                <w:rStyle w:val="Hyperlink"/>
                <w:noProof/>
                <w:lang w:bidi="hi-IN"/>
              </w:rPr>
              <w:t>File &gt; Error list...</w:t>
            </w:r>
            <w:r w:rsidR="009F7B97">
              <w:rPr>
                <w:noProof/>
                <w:webHidden/>
              </w:rPr>
              <w:tab/>
            </w:r>
            <w:r w:rsidR="009F7B97">
              <w:rPr>
                <w:noProof/>
                <w:webHidden/>
              </w:rPr>
              <w:fldChar w:fldCharType="begin"/>
            </w:r>
            <w:r w:rsidR="009F7B97">
              <w:rPr>
                <w:noProof/>
                <w:webHidden/>
              </w:rPr>
              <w:instrText xml:space="preserve"> PAGEREF _Toc415132551 \h </w:instrText>
            </w:r>
            <w:r w:rsidR="009F7B97">
              <w:rPr>
                <w:noProof/>
                <w:webHidden/>
              </w:rPr>
            </w:r>
            <w:r w:rsidR="009F7B97">
              <w:rPr>
                <w:noProof/>
                <w:webHidden/>
              </w:rPr>
              <w:fldChar w:fldCharType="separate"/>
            </w:r>
            <w:r w:rsidR="009F7B97">
              <w:rPr>
                <w:noProof/>
                <w:webHidden/>
              </w:rPr>
              <w:t>31</w:t>
            </w:r>
            <w:r w:rsidR="009F7B97">
              <w:rPr>
                <w:noProof/>
                <w:webHidden/>
              </w:rPr>
              <w:fldChar w:fldCharType="end"/>
            </w:r>
          </w:hyperlink>
        </w:p>
        <w:p w14:paraId="7AD47F6D" w14:textId="77777777" w:rsidR="009F7B97" w:rsidRDefault="0005350C">
          <w:pPr>
            <w:pStyle w:val="Verzeichnis3"/>
            <w:rPr>
              <w:rFonts w:asciiTheme="minorHAnsi" w:eastAsiaTheme="minorEastAsia" w:hAnsiTheme="minorHAnsi" w:cstheme="minorBidi"/>
              <w:noProof/>
              <w:sz w:val="22"/>
              <w:szCs w:val="22"/>
            </w:rPr>
          </w:pPr>
          <w:hyperlink w:anchor="_Toc415132552" w:history="1">
            <w:r w:rsidR="009F7B97" w:rsidRPr="0063382F">
              <w:rPr>
                <w:rStyle w:val="Hyperlink"/>
                <w:noProof/>
                <w:lang w:bidi="hi-IN"/>
              </w:rPr>
              <w:t>File &gt; Page setup…</w:t>
            </w:r>
            <w:r w:rsidR="009F7B97">
              <w:rPr>
                <w:noProof/>
                <w:webHidden/>
              </w:rPr>
              <w:tab/>
            </w:r>
            <w:r w:rsidR="009F7B97">
              <w:rPr>
                <w:noProof/>
                <w:webHidden/>
              </w:rPr>
              <w:fldChar w:fldCharType="begin"/>
            </w:r>
            <w:r w:rsidR="009F7B97">
              <w:rPr>
                <w:noProof/>
                <w:webHidden/>
              </w:rPr>
              <w:instrText xml:space="preserve"> PAGEREF _Toc415132552 \h </w:instrText>
            </w:r>
            <w:r w:rsidR="009F7B97">
              <w:rPr>
                <w:noProof/>
                <w:webHidden/>
              </w:rPr>
            </w:r>
            <w:r w:rsidR="009F7B97">
              <w:rPr>
                <w:noProof/>
                <w:webHidden/>
              </w:rPr>
              <w:fldChar w:fldCharType="separate"/>
            </w:r>
            <w:r w:rsidR="009F7B97">
              <w:rPr>
                <w:noProof/>
                <w:webHidden/>
              </w:rPr>
              <w:t>32</w:t>
            </w:r>
            <w:r w:rsidR="009F7B97">
              <w:rPr>
                <w:noProof/>
                <w:webHidden/>
              </w:rPr>
              <w:fldChar w:fldCharType="end"/>
            </w:r>
          </w:hyperlink>
        </w:p>
        <w:p w14:paraId="4529713B" w14:textId="77777777" w:rsidR="009F7B97" w:rsidRDefault="0005350C">
          <w:pPr>
            <w:pStyle w:val="Verzeichnis3"/>
            <w:rPr>
              <w:rFonts w:asciiTheme="minorHAnsi" w:eastAsiaTheme="minorEastAsia" w:hAnsiTheme="minorHAnsi" w:cstheme="minorBidi"/>
              <w:noProof/>
              <w:sz w:val="22"/>
              <w:szCs w:val="22"/>
            </w:rPr>
          </w:pPr>
          <w:hyperlink w:anchor="_Toc415132553" w:history="1">
            <w:r w:rsidR="009F7B97" w:rsidRPr="0063382F">
              <w:rPr>
                <w:rStyle w:val="Hyperlink"/>
                <w:noProof/>
                <w:lang w:bidi="hi-IN"/>
              </w:rPr>
              <w:t>File &gt; </w:t>
            </w:r>
            <w:r w:rsidR="009F7B97" w:rsidRPr="0063382F">
              <w:rPr>
                <w:rStyle w:val="Hyperlink"/>
                <w:noProof/>
                <w:lang w:val="en-US" w:bidi="hi-IN"/>
              </w:rPr>
              <w:t>Print</w:t>
            </w:r>
            <w:r w:rsidR="009F7B97" w:rsidRPr="0063382F">
              <w:rPr>
                <w:rStyle w:val="Hyperlink"/>
                <w:noProof/>
                <w:lang w:bidi="hi-IN"/>
              </w:rPr>
              <w:t>…</w:t>
            </w:r>
            <w:r w:rsidR="009F7B97">
              <w:rPr>
                <w:noProof/>
                <w:webHidden/>
              </w:rPr>
              <w:tab/>
            </w:r>
            <w:r w:rsidR="009F7B97">
              <w:rPr>
                <w:noProof/>
                <w:webHidden/>
              </w:rPr>
              <w:fldChar w:fldCharType="begin"/>
            </w:r>
            <w:r w:rsidR="009F7B97">
              <w:rPr>
                <w:noProof/>
                <w:webHidden/>
              </w:rPr>
              <w:instrText xml:space="preserve"> PAGEREF _Toc415132553 \h </w:instrText>
            </w:r>
            <w:r w:rsidR="009F7B97">
              <w:rPr>
                <w:noProof/>
                <w:webHidden/>
              </w:rPr>
            </w:r>
            <w:r w:rsidR="009F7B97">
              <w:rPr>
                <w:noProof/>
                <w:webHidden/>
              </w:rPr>
              <w:fldChar w:fldCharType="separate"/>
            </w:r>
            <w:r w:rsidR="009F7B97">
              <w:rPr>
                <w:noProof/>
                <w:webHidden/>
              </w:rPr>
              <w:t>33</w:t>
            </w:r>
            <w:r w:rsidR="009F7B97">
              <w:rPr>
                <w:noProof/>
                <w:webHidden/>
              </w:rPr>
              <w:fldChar w:fldCharType="end"/>
            </w:r>
          </w:hyperlink>
        </w:p>
        <w:p w14:paraId="61E9CF5B" w14:textId="77777777" w:rsidR="009F7B97" w:rsidRDefault="0005350C">
          <w:pPr>
            <w:pStyle w:val="Verzeichnis3"/>
            <w:rPr>
              <w:rFonts w:asciiTheme="minorHAnsi" w:eastAsiaTheme="minorEastAsia" w:hAnsiTheme="minorHAnsi" w:cstheme="minorBidi"/>
              <w:noProof/>
              <w:sz w:val="22"/>
              <w:szCs w:val="22"/>
            </w:rPr>
          </w:pPr>
          <w:hyperlink w:anchor="_Toc415132554" w:history="1">
            <w:r w:rsidR="009F7B97" w:rsidRPr="0063382F">
              <w:rPr>
                <w:rStyle w:val="Hyperlink"/>
                <w:noProof/>
                <w:lang w:bidi="hi-IN"/>
              </w:rPr>
              <w:t>File &gt; Output...</w:t>
            </w:r>
            <w:r w:rsidR="009F7B97">
              <w:rPr>
                <w:noProof/>
                <w:webHidden/>
              </w:rPr>
              <w:tab/>
            </w:r>
            <w:r w:rsidR="009F7B97">
              <w:rPr>
                <w:noProof/>
                <w:webHidden/>
              </w:rPr>
              <w:fldChar w:fldCharType="begin"/>
            </w:r>
            <w:r w:rsidR="009F7B97">
              <w:rPr>
                <w:noProof/>
                <w:webHidden/>
              </w:rPr>
              <w:instrText xml:space="preserve"> PAGEREF _Toc415132554 \h </w:instrText>
            </w:r>
            <w:r w:rsidR="009F7B97">
              <w:rPr>
                <w:noProof/>
                <w:webHidden/>
              </w:rPr>
            </w:r>
            <w:r w:rsidR="009F7B97">
              <w:rPr>
                <w:noProof/>
                <w:webHidden/>
              </w:rPr>
              <w:fldChar w:fldCharType="separate"/>
            </w:r>
            <w:r w:rsidR="009F7B97">
              <w:rPr>
                <w:noProof/>
                <w:webHidden/>
              </w:rPr>
              <w:t>33</w:t>
            </w:r>
            <w:r w:rsidR="009F7B97">
              <w:rPr>
                <w:noProof/>
                <w:webHidden/>
              </w:rPr>
              <w:fldChar w:fldCharType="end"/>
            </w:r>
          </w:hyperlink>
        </w:p>
        <w:p w14:paraId="61C4B79D" w14:textId="77777777" w:rsidR="009F7B97" w:rsidRDefault="0005350C">
          <w:pPr>
            <w:pStyle w:val="Verzeichnis3"/>
            <w:rPr>
              <w:rFonts w:asciiTheme="minorHAnsi" w:eastAsiaTheme="minorEastAsia" w:hAnsiTheme="minorHAnsi" w:cstheme="minorBidi"/>
              <w:noProof/>
              <w:sz w:val="22"/>
              <w:szCs w:val="22"/>
            </w:rPr>
          </w:pPr>
          <w:hyperlink w:anchor="_Toc415132555" w:history="1">
            <w:r w:rsidR="009F7B97" w:rsidRPr="0063382F">
              <w:rPr>
                <w:rStyle w:val="Hyperlink"/>
                <w:noProof/>
                <w:lang w:bidi="hi-IN"/>
              </w:rPr>
              <w:t>File &gt; Import</w:t>
            </w:r>
            <w:r w:rsidR="009F7B97">
              <w:rPr>
                <w:noProof/>
                <w:webHidden/>
              </w:rPr>
              <w:tab/>
            </w:r>
            <w:r w:rsidR="009F7B97">
              <w:rPr>
                <w:noProof/>
                <w:webHidden/>
              </w:rPr>
              <w:fldChar w:fldCharType="begin"/>
            </w:r>
            <w:r w:rsidR="009F7B97">
              <w:rPr>
                <w:noProof/>
                <w:webHidden/>
              </w:rPr>
              <w:instrText xml:space="preserve"> PAGEREF _Toc415132555 \h </w:instrText>
            </w:r>
            <w:r w:rsidR="009F7B97">
              <w:rPr>
                <w:noProof/>
                <w:webHidden/>
              </w:rPr>
            </w:r>
            <w:r w:rsidR="009F7B97">
              <w:rPr>
                <w:noProof/>
                <w:webHidden/>
              </w:rPr>
              <w:fldChar w:fldCharType="separate"/>
            </w:r>
            <w:r w:rsidR="009F7B97">
              <w:rPr>
                <w:noProof/>
                <w:webHidden/>
              </w:rPr>
              <w:t>39</w:t>
            </w:r>
            <w:r w:rsidR="009F7B97">
              <w:rPr>
                <w:noProof/>
                <w:webHidden/>
              </w:rPr>
              <w:fldChar w:fldCharType="end"/>
            </w:r>
          </w:hyperlink>
        </w:p>
        <w:p w14:paraId="52C4EEE8" w14:textId="77777777" w:rsidR="009F7B97" w:rsidRDefault="0005350C">
          <w:pPr>
            <w:pStyle w:val="Verzeichnis3"/>
            <w:rPr>
              <w:rFonts w:asciiTheme="minorHAnsi" w:eastAsiaTheme="minorEastAsia" w:hAnsiTheme="minorHAnsi" w:cstheme="minorBidi"/>
              <w:noProof/>
              <w:sz w:val="22"/>
              <w:szCs w:val="22"/>
            </w:rPr>
          </w:pPr>
          <w:hyperlink w:anchor="_Toc415132556" w:history="1">
            <w:r w:rsidR="009F7B97" w:rsidRPr="0063382F">
              <w:rPr>
                <w:rStyle w:val="Hyperlink"/>
                <w:noProof/>
                <w:lang w:bidi="hi-IN"/>
              </w:rPr>
              <w:t>File &gt; Export</w:t>
            </w:r>
            <w:r w:rsidR="009F7B97">
              <w:rPr>
                <w:noProof/>
                <w:webHidden/>
              </w:rPr>
              <w:tab/>
            </w:r>
            <w:r w:rsidR="009F7B97">
              <w:rPr>
                <w:noProof/>
                <w:webHidden/>
              </w:rPr>
              <w:fldChar w:fldCharType="begin"/>
            </w:r>
            <w:r w:rsidR="009F7B97">
              <w:rPr>
                <w:noProof/>
                <w:webHidden/>
              </w:rPr>
              <w:instrText xml:space="preserve"> PAGEREF _Toc415132556 \h </w:instrText>
            </w:r>
            <w:r w:rsidR="009F7B97">
              <w:rPr>
                <w:noProof/>
                <w:webHidden/>
              </w:rPr>
            </w:r>
            <w:r w:rsidR="009F7B97">
              <w:rPr>
                <w:noProof/>
                <w:webHidden/>
              </w:rPr>
              <w:fldChar w:fldCharType="separate"/>
            </w:r>
            <w:r w:rsidR="009F7B97">
              <w:rPr>
                <w:noProof/>
                <w:webHidden/>
              </w:rPr>
              <w:t>45</w:t>
            </w:r>
            <w:r w:rsidR="009F7B97">
              <w:rPr>
                <w:noProof/>
                <w:webHidden/>
              </w:rPr>
              <w:fldChar w:fldCharType="end"/>
            </w:r>
          </w:hyperlink>
        </w:p>
        <w:p w14:paraId="680E1132" w14:textId="77777777" w:rsidR="009F7B97" w:rsidRDefault="0005350C">
          <w:pPr>
            <w:pStyle w:val="Verzeichnis3"/>
            <w:rPr>
              <w:rFonts w:asciiTheme="minorHAnsi" w:eastAsiaTheme="minorEastAsia" w:hAnsiTheme="minorHAnsi" w:cstheme="minorBidi"/>
              <w:noProof/>
              <w:sz w:val="22"/>
              <w:szCs w:val="22"/>
            </w:rPr>
          </w:pPr>
          <w:hyperlink w:anchor="_Toc415132557" w:history="1">
            <w:r w:rsidR="009F7B97" w:rsidRPr="0063382F">
              <w:rPr>
                <w:rStyle w:val="Hyperlink"/>
                <w:noProof/>
                <w:lang w:bidi="hi-IN"/>
              </w:rPr>
              <w:t>File &gt; </w:t>
            </w:r>
            <w:r w:rsidR="009F7B97" w:rsidRPr="009F7B97">
              <w:t>Exit</w:t>
            </w:r>
            <w:r w:rsidR="009F7B97">
              <w:rPr>
                <w:noProof/>
                <w:webHidden/>
              </w:rPr>
              <w:tab/>
            </w:r>
            <w:r w:rsidR="009F7B97">
              <w:rPr>
                <w:noProof/>
                <w:webHidden/>
              </w:rPr>
              <w:fldChar w:fldCharType="begin"/>
            </w:r>
            <w:r w:rsidR="009F7B97">
              <w:rPr>
                <w:noProof/>
                <w:webHidden/>
              </w:rPr>
              <w:instrText xml:space="preserve"> PAGEREF _Toc415132557 \h </w:instrText>
            </w:r>
            <w:r w:rsidR="009F7B97">
              <w:rPr>
                <w:noProof/>
                <w:webHidden/>
              </w:rPr>
            </w:r>
            <w:r w:rsidR="009F7B97">
              <w:rPr>
                <w:noProof/>
                <w:webHidden/>
              </w:rPr>
              <w:fldChar w:fldCharType="separate"/>
            </w:r>
            <w:r w:rsidR="009F7B97">
              <w:rPr>
                <w:noProof/>
                <w:webHidden/>
              </w:rPr>
              <w:t>48</w:t>
            </w:r>
            <w:r w:rsidR="009F7B97">
              <w:rPr>
                <w:noProof/>
                <w:webHidden/>
              </w:rPr>
              <w:fldChar w:fldCharType="end"/>
            </w:r>
          </w:hyperlink>
        </w:p>
        <w:p w14:paraId="7EB69FF9" w14:textId="77777777" w:rsidR="009F7B97" w:rsidRDefault="0005350C">
          <w:pPr>
            <w:pStyle w:val="Verzeichnis2"/>
            <w:rPr>
              <w:rFonts w:asciiTheme="minorHAnsi" w:eastAsiaTheme="minorEastAsia" w:hAnsiTheme="minorHAnsi" w:cstheme="minorBidi"/>
              <w:noProof/>
              <w:sz w:val="22"/>
              <w:szCs w:val="22"/>
            </w:rPr>
          </w:pPr>
          <w:hyperlink w:anchor="_Toc415132558" w:history="1">
            <w:r w:rsidR="009F7B97" w:rsidRPr="0063382F">
              <w:rPr>
                <w:rStyle w:val="Hyperlink"/>
                <w:noProof/>
                <w:lang w:val="en-GB" w:bidi="hi-IN"/>
              </w:rPr>
              <w:t>B.</w:t>
            </w:r>
            <w:r w:rsidR="009F7B97">
              <w:rPr>
                <w:rFonts w:asciiTheme="minorHAnsi" w:eastAsiaTheme="minorEastAsia" w:hAnsiTheme="minorHAnsi" w:cstheme="minorBidi"/>
                <w:noProof/>
                <w:sz w:val="22"/>
                <w:szCs w:val="22"/>
              </w:rPr>
              <w:tab/>
            </w:r>
            <w:r w:rsidR="009F7B97" w:rsidRPr="0063382F">
              <w:rPr>
                <w:rStyle w:val="Hyperlink"/>
                <w:noProof/>
                <w:lang w:val="en-GB" w:bidi="hi-IN"/>
              </w:rPr>
              <w:t>Edit Menu</w:t>
            </w:r>
            <w:r w:rsidR="009F7B97">
              <w:rPr>
                <w:noProof/>
                <w:webHidden/>
              </w:rPr>
              <w:tab/>
            </w:r>
            <w:r w:rsidR="009F7B97">
              <w:rPr>
                <w:noProof/>
                <w:webHidden/>
              </w:rPr>
              <w:fldChar w:fldCharType="begin"/>
            </w:r>
            <w:r w:rsidR="009F7B97">
              <w:rPr>
                <w:noProof/>
                <w:webHidden/>
              </w:rPr>
              <w:instrText xml:space="preserve"> PAGEREF _Toc415132558 \h </w:instrText>
            </w:r>
            <w:r w:rsidR="009F7B97">
              <w:rPr>
                <w:noProof/>
                <w:webHidden/>
              </w:rPr>
            </w:r>
            <w:r w:rsidR="009F7B97">
              <w:rPr>
                <w:noProof/>
                <w:webHidden/>
              </w:rPr>
              <w:fldChar w:fldCharType="separate"/>
            </w:r>
            <w:r w:rsidR="009F7B97">
              <w:rPr>
                <w:noProof/>
                <w:webHidden/>
              </w:rPr>
              <w:t>48</w:t>
            </w:r>
            <w:r w:rsidR="009F7B97">
              <w:rPr>
                <w:noProof/>
                <w:webHidden/>
              </w:rPr>
              <w:fldChar w:fldCharType="end"/>
            </w:r>
          </w:hyperlink>
        </w:p>
        <w:p w14:paraId="3F241A7A" w14:textId="77777777" w:rsidR="009F7B97" w:rsidRDefault="0005350C">
          <w:pPr>
            <w:pStyle w:val="Verzeichnis3"/>
            <w:rPr>
              <w:rFonts w:asciiTheme="minorHAnsi" w:eastAsiaTheme="minorEastAsia" w:hAnsiTheme="minorHAnsi" w:cstheme="minorBidi"/>
              <w:noProof/>
              <w:sz w:val="22"/>
              <w:szCs w:val="22"/>
            </w:rPr>
          </w:pPr>
          <w:hyperlink w:anchor="_Toc415132559" w:history="1">
            <w:r w:rsidR="009F7B97" w:rsidRPr="0063382F">
              <w:rPr>
                <w:rStyle w:val="Hyperlink"/>
                <w:noProof/>
                <w:lang w:bidi="hi-IN"/>
              </w:rPr>
              <w:t>Edit &gt; Undo</w:t>
            </w:r>
            <w:r w:rsidR="009F7B97">
              <w:rPr>
                <w:noProof/>
                <w:webHidden/>
              </w:rPr>
              <w:tab/>
            </w:r>
            <w:r w:rsidR="009F7B97">
              <w:rPr>
                <w:noProof/>
                <w:webHidden/>
              </w:rPr>
              <w:fldChar w:fldCharType="begin"/>
            </w:r>
            <w:r w:rsidR="009F7B97">
              <w:rPr>
                <w:noProof/>
                <w:webHidden/>
              </w:rPr>
              <w:instrText xml:space="preserve"> PAGEREF _Toc415132559 \h </w:instrText>
            </w:r>
            <w:r w:rsidR="009F7B97">
              <w:rPr>
                <w:noProof/>
                <w:webHidden/>
              </w:rPr>
            </w:r>
            <w:r w:rsidR="009F7B97">
              <w:rPr>
                <w:noProof/>
                <w:webHidden/>
              </w:rPr>
              <w:fldChar w:fldCharType="separate"/>
            </w:r>
            <w:r w:rsidR="009F7B97">
              <w:rPr>
                <w:noProof/>
                <w:webHidden/>
              </w:rPr>
              <w:t>48</w:t>
            </w:r>
            <w:r w:rsidR="009F7B97">
              <w:rPr>
                <w:noProof/>
                <w:webHidden/>
              </w:rPr>
              <w:fldChar w:fldCharType="end"/>
            </w:r>
          </w:hyperlink>
        </w:p>
        <w:p w14:paraId="6718A072" w14:textId="77777777" w:rsidR="009F7B97" w:rsidRDefault="0005350C">
          <w:pPr>
            <w:pStyle w:val="Verzeichnis3"/>
            <w:rPr>
              <w:rFonts w:asciiTheme="minorHAnsi" w:eastAsiaTheme="minorEastAsia" w:hAnsiTheme="minorHAnsi" w:cstheme="minorBidi"/>
              <w:noProof/>
              <w:sz w:val="22"/>
              <w:szCs w:val="22"/>
            </w:rPr>
          </w:pPr>
          <w:hyperlink w:anchor="_Toc415132560" w:history="1">
            <w:r w:rsidR="009F7B97" w:rsidRPr="0063382F">
              <w:rPr>
                <w:rStyle w:val="Hyperlink"/>
                <w:noProof/>
                <w:lang w:bidi="hi-IN"/>
              </w:rPr>
              <w:t>Edit &gt; Copy</w:t>
            </w:r>
            <w:r w:rsidR="009F7B97">
              <w:rPr>
                <w:noProof/>
                <w:webHidden/>
              </w:rPr>
              <w:tab/>
            </w:r>
            <w:r w:rsidR="009F7B97">
              <w:rPr>
                <w:noProof/>
                <w:webHidden/>
              </w:rPr>
              <w:fldChar w:fldCharType="begin"/>
            </w:r>
            <w:r w:rsidR="009F7B97">
              <w:rPr>
                <w:noProof/>
                <w:webHidden/>
              </w:rPr>
              <w:instrText xml:space="preserve"> PAGEREF _Toc415132560 \h </w:instrText>
            </w:r>
            <w:r w:rsidR="009F7B97">
              <w:rPr>
                <w:noProof/>
                <w:webHidden/>
              </w:rPr>
            </w:r>
            <w:r w:rsidR="009F7B97">
              <w:rPr>
                <w:noProof/>
                <w:webHidden/>
              </w:rPr>
              <w:fldChar w:fldCharType="separate"/>
            </w:r>
            <w:r w:rsidR="009F7B97">
              <w:rPr>
                <w:noProof/>
                <w:webHidden/>
              </w:rPr>
              <w:t>48</w:t>
            </w:r>
            <w:r w:rsidR="009F7B97">
              <w:rPr>
                <w:noProof/>
                <w:webHidden/>
              </w:rPr>
              <w:fldChar w:fldCharType="end"/>
            </w:r>
          </w:hyperlink>
        </w:p>
        <w:p w14:paraId="36D0255C" w14:textId="77777777" w:rsidR="009F7B97" w:rsidRDefault="0005350C">
          <w:pPr>
            <w:pStyle w:val="Verzeichnis3"/>
            <w:rPr>
              <w:rFonts w:asciiTheme="minorHAnsi" w:eastAsiaTheme="minorEastAsia" w:hAnsiTheme="minorHAnsi" w:cstheme="minorBidi"/>
              <w:noProof/>
              <w:sz w:val="22"/>
              <w:szCs w:val="22"/>
            </w:rPr>
          </w:pPr>
          <w:hyperlink w:anchor="_Toc415132561" w:history="1">
            <w:r w:rsidR="009F7B97" w:rsidRPr="0063382F">
              <w:rPr>
                <w:rStyle w:val="Hyperlink"/>
                <w:noProof/>
                <w:lang w:bidi="hi-IN"/>
              </w:rPr>
              <w:t>Edit &gt; Paste</w:t>
            </w:r>
            <w:r w:rsidR="009F7B97">
              <w:rPr>
                <w:noProof/>
                <w:webHidden/>
              </w:rPr>
              <w:tab/>
            </w:r>
            <w:r w:rsidR="009F7B97">
              <w:rPr>
                <w:noProof/>
                <w:webHidden/>
              </w:rPr>
              <w:fldChar w:fldCharType="begin"/>
            </w:r>
            <w:r w:rsidR="009F7B97">
              <w:rPr>
                <w:noProof/>
                <w:webHidden/>
              </w:rPr>
              <w:instrText xml:space="preserve"> PAGEREF _Toc415132561 \h </w:instrText>
            </w:r>
            <w:r w:rsidR="009F7B97">
              <w:rPr>
                <w:noProof/>
                <w:webHidden/>
              </w:rPr>
            </w:r>
            <w:r w:rsidR="009F7B97">
              <w:rPr>
                <w:noProof/>
                <w:webHidden/>
              </w:rPr>
              <w:fldChar w:fldCharType="separate"/>
            </w:r>
            <w:r w:rsidR="009F7B97">
              <w:rPr>
                <w:noProof/>
                <w:webHidden/>
              </w:rPr>
              <w:t>49</w:t>
            </w:r>
            <w:r w:rsidR="009F7B97">
              <w:rPr>
                <w:noProof/>
                <w:webHidden/>
              </w:rPr>
              <w:fldChar w:fldCharType="end"/>
            </w:r>
          </w:hyperlink>
        </w:p>
        <w:p w14:paraId="6A35FC22" w14:textId="77777777" w:rsidR="009F7B97" w:rsidRDefault="0005350C">
          <w:pPr>
            <w:pStyle w:val="Verzeichnis3"/>
            <w:rPr>
              <w:rFonts w:asciiTheme="minorHAnsi" w:eastAsiaTheme="minorEastAsia" w:hAnsiTheme="minorHAnsi" w:cstheme="minorBidi"/>
              <w:noProof/>
              <w:sz w:val="22"/>
              <w:szCs w:val="22"/>
            </w:rPr>
          </w:pPr>
          <w:hyperlink w:anchor="_Toc415132562" w:history="1">
            <w:r w:rsidR="009F7B97" w:rsidRPr="0063382F">
              <w:rPr>
                <w:rStyle w:val="Hyperlink"/>
                <w:noProof/>
                <w:lang w:bidi="hi-IN"/>
              </w:rPr>
              <w:t>Edit &gt; Cut</w:t>
            </w:r>
            <w:r w:rsidR="009F7B97">
              <w:rPr>
                <w:noProof/>
                <w:webHidden/>
              </w:rPr>
              <w:tab/>
            </w:r>
            <w:r w:rsidR="009F7B97">
              <w:rPr>
                <w:noProof/>
                <w:webHidden/>
              </w:rPr>
              <w:fldChar w:fldCharType="begin"/>
            </w:r>
            <w:r w:rsidR="009F7B97">
              <w:rPr>
                <w:noProof/>
                <w:webHidden/>
              </w:rPr>
              <w:instrText xml:space="preserve"> PAGEREF _Toc415132562 \h </w:instrText>
            </w:r>
            <w:r w:rsidR="009F7B97">
              <w:rPr>
                <w:noProof/>
                <w:webHidden/>
              </w:rPr>
            </w:r>
            <w:r w:rsidR="009F7B97">
              <w:rPr>
                <w:noProof/>
                <w:webHidden/>
              </w:rPr>
              <w:fldChar w:fldCharType="separate"/>
            </w:r>
            <w:r w:rsidR="009F7B97">
              <w:rPr>
                <w:noProof/>
                <w:webHidden/>
              </w:rPr>
              <w:t>49</w:t>
            </w:r>
            <w:r w:rsidR="009F7B97">
              <w:rPr>
                <w:noProof/>
                <w:webHidden/>
              </w:rPr>
              <w:fldChar w:fldCharType="end"/>
            </w:r>
          </w:hyperlink>
        </w:p>
        <w:p w14:paraId="341689A8" w14:textId="77777777" w:rsidR="009F7B97" w:rsidRDefault="0005350C">
          <w:pPr>
            <w:pStyle w:val="Verzeichnis3"/>
            <w:rPr>
              <w:rFonts w:asciiTheme="minorHAnsi" w:eastAsiaTheme="minorEastAsia" w:hAnsiTheme="minorHAnsi" w:cstheme="minorBidi"/>
              <w:noProof/>
              <w:sz w:val="22"/>
              <w:szCs w:val="22"/>
            </w:rPr>
          </w:pPr>
          <w:hyperlink w:anchor="_Toc415132563" w:history="1">
            <w:r w:rsidR="009F7B97" w:rsidRPr="0063382F">
              <w:rPr>
                <w:rStyle w:val="Hyperlink"/>
                <w:noProof/>
                <w:lang w:bidi="hi-IN"/>
              </w:rPr>
              <w:t>Edit &gt; Search in events...</w:t>
            </w:r>
            <w:r w:rsidR="009F7B97">
              <w:rPr>
                <w:noProof/>
                <w:webHidden/>
              </w:rPr>
              <w:tab/>
            </w:r>
            <w:r w:rsidR="009F7B97">
              <w:rPr>
                <w:noProof/>
                <w:webHidden/>
              </w:rPr>
              <w:fldChar w:fldCharType="begin"/>
            </w:r>
            <w:r w:rsidR="009F7B97">
              <w:rPr>
                <w:noProof/>
                <w:webHidden/>
              </w:rPr>
              <w:instrText xml:space="preserve"> PAGEREF _Toc415132563 \h </w:instrText>
            </w:r>
            <w:r w:rsidR="009F7B97">
              <w:rPr>
                <w:noProof/>
                <w:webHidden/>
              </w:rPr>
            </w:r>
            <w:r w:rsidR="009F7B97">
              <w:rPr>
                <w:noProof/>
                <w:webHidden/>
              </w:rPr>
              <w:fldChar w:fldCharType="separate"/>
            </w:r>
            <w:r w:rsidR="009F7B97">
              <w:rPr>
                <w:noProof/>
                <w:webHidden/>
              </w:rPr>
              <w:t>49</w:t>
            </w:r>
            <w:r w:rsidR="009F7B97">
              <w:rPr>
                <w:noProof/>
                <w:webHidden/>
              </w:rPr>
              <w:fldChar w:fldCharType="end"/>
            </w:r>
          </w:hyperlink>
        </w:p>
        <w:p w14:paraId="5FABBBAF" w14:textId="77777777" w:rsidR="009F7B97" w:rsidRDefault="0005350C">
          <w:pPr>
            <w:pStyle w:val="Verzeichnis3"/>
            <w:rPr>
              <w:rFonts w:asciiTheme="minorHAnsi" w:eastAsiaTheme="minorEastAsia" w:hAnsiTheme="minorHAnsi" w:cstheme="minorBidi"/>
              <w:noProof/>
              <w:sz w:val="22"/>
              <w:szCs w:val="22"/>
            </w:rPr>
          </w:pPr>
          <w:hyperlink w:anchor="_Toc415132564" w:history="1">
            <w:r w:rsidR="009F7B97" w:rsidRPr="0063382F">
              <w:rPr>
                <w:rStyle w:val="Hyperlink"/>
                <w:noProof/>
                <w:lang w:bidi="hi-IN"/>
              </w:rPr>
              <w:t>Edit &gt; Find next...</w:t>
            </w:r>
            <w:r w:rsidR="009F7B97">
              <w:rPr>
                <w:noProof/>
                <w:webHidden/>
              </w:rPr>
              <w:tab/>
            </w:r>
            <w:r w:rsidR="009F7B97">
              <w:rPr>
                <w:noProof/>
                <w:webHidden/>
              </w:rPr>
              <w:fldChar w:fldCharType="begin"/>
            </w:r>
            <w:r w:rsidR="009F7B97">
              <w:rPr>
                <w:noProof/>
                <w:webHidden/>
              </w:rPr>
              <w:instrText xml:space="preserve"> PAGEREF _Toc415132564 \h </w:instrText>
            </w:r>
            <w:r w:rsidR="009F7B97">
              <w:rPr>
                <w:noProof/>
                <w:webHidden/>
              </w:rPr>
            </w:r>
            <w:r w:rsidR="009F7B97">
              <w:rPr>
                <w:noProof/>
                <w:webHidden/>
              </w:rPr>
              <w:fldChar w:fldCharType="separate"/>
            </w:r>
            <w:r w:rsidR="009F7B97">
              <w:rPr>
                <w:noProof/>
                <w:webHidden/>
              </w:rPr>
              <w:t>51</w:t>
            </w:r>
            <w:r w:rsidR="009F7B97">
              <w:rPr>
                <w:noProof/>
                <w:webHidden/>
              </w:rPr>
              <w:fldChar w:fldCharType="end"/>
            </w:r>
          </w:hyperlink>
        </w:p>
        <w:p w14:paraId="5A4C179E" w14:textId="77777777" w:rsidR="009F7B97" w:rsidRDefault="0005350C">
          <w:pPr>
            <w:pStyle w:val="Verzeichnis3"/>
            <w:rPr>
              <w:rFonts w:asciiTheme="minorHAnsi" w:eastAsiaTheme="minorEastAsia" w:hAnsiTheme="minorHAnsi" w:cstheme="minorBidi"/>
              <w:noProof/>
              <w:sz w:val="22"/>
              <w:szCs w:val="22"/>
            </w:rPr>
          </w:pPr>
          <w:hyperlink w:anchor="_Toc415132565" w:history="1">
            <w:r w:rsidR="009F7B97" w:rsidRPr="0063382F">
              <w:rPr>
                <w:rStyle w:val="Hyperlink"/>
                <w:noProof/>
                <w:lang w:bidi="hi-IN"/>
              </w:rPr>
              <w:t>Edit &gt; Replace in events...</w:t>
            </w:r>
            <w:r w:rsidR="009F7B97">
              <w:rPr>
                <w:noProof/>
                <w:webHidden/>
              </w:rPr>
              <w:tab/>
            </w:r>
            <w:r w:rsidR="009F7B97">
              <w:rPr>
                <w:noProof/>
                <w:webHidden/>
              </w:rPr>
              <w:fldChar w:fldCharType="begin"/>
            </w:r>
            <w:r w:rsidR="009F7B97">
              <w:rPr>
                <w:noProof/>
                <w:webHidden/>
              </w:rPr>
              <w:instrText xml:space="preserve"> PAGEREF _Toc415132565 \h </w:instrText>
            </w:r>
            <w:r w:rsidR="009F7B97">
              <w:rPr>
                <w:noProof/>
                <w:webHidden/>
              </w:rPr>
            </w:r>
            <w:r w:rsidR="009F7B97">
              <w:rPr>
                <w:noProof/>
                <w:webHidden/>
              </w:rPr>
              <w:fldChar w:fldCharType="separate"/>
            </w:r>
            <w:r w:rsidR="009F7B97">
              <w:rPr>
                <w:noProof/>
                <w:webHidden/>
              </w:rPr>
              <w:t>51</w:t>
            </w:r>
            <w:r w:rsidR="009F7B97">
              <w:rPr>
                <w:noProof/>
                <w:webHidden/>
              </w:rPr>
              <w:fldChar w:fldCharType="end"/>
            </w:r>
          </w:hyperlink>
        </w:p>
        <w:p w14:paraId="3432E995" w14:textId="77777777" w:rsidR="009F7B97" w:rsidRDefault="0005350C">
          <w:pPr>
            <w:pStyle w:val="Verzeichnis3"/>
            <w:rPr>
              <w:rFonts w:asciiTheme="minorHAnsi" w:eastAsiaTheme="minorEastAsia" w:hAnsiTheme="minorHAnsi" w:cstheme="minorBidi"/>
              <w:noProof/>
              <w:sz w:val="22"/>
              <w:szCs w:val="22"/>
            </w:rPr>
          </w:pPr>
          <w:hyperlink w:anchor="_Toc415132566" w:history="1">
            <w:r w:rsidR="009F7B97" w:rsidRPr="0063382F">
              <w:rPr>
                <w:rStyle w:val="Hyperlink"/>
                <w:noProof/>
                <w:lang w:bidi="hi-IN"/>
              </w:rPr>
              <w:t>Edit &gt; Go to...</w:t>
            </w:r>
            <w:r w:rsidR="009F7B97">
              <w:rPr>
                <w:noProof/>
                <w:webHidden/>
              </w:rPr>
              <w:tab/>
            </w:r>
            <w:r w:rsidR="009F7B97">
              <w:rPr>
                <w:noProof/>
                <w:webHidden/>
              </w:rPr>
              <w:fldChar w:fldCharType="begin"/>
            </w:r>
            <w:r w:rsidR="009F7B97">
              <w:rPr>
                <w:noProof/>
                <w:webHidden/>
              </w:rPr>
              <w:instrText xml:space="preserve"> PAGEREF _Toc415132566 \h </w:instrText>
            </w:r>
            <w:r w:rsidR="009F7B97">
              <w:rPr>
                <w:noProof/>
                <w:webHidden/>
              </w:rPr>
            </w:r>
            <w:r w:rsidR="009F7B97">
              <w:rPr>
                <w:noProof/>
                <w:webHidden/>
              </w:rPr>
              <w:fldChar w:fldCharType="separate"/>
            </w:r>
            <w:r w:rsidR="009F7B97">
              <w:rPr>
                <w:noProof/>
                <w:webHidden/>
              </w:rPr>
              <w:t>52</w:t>
            </w:r>
            <w:r w:rsidR="009F7B97">
              <w:rPr>
                <w:noProof/>
                <w:webHidden/>
              </w:rPr>
              <w:fldChar w:fldCharType="end"/>
            </w:r>
          </w:hyperlink>
        </w:p>
        <w:p w14:paraId="2037C329" w14:textId="77777777" w:rsidR="009F7B97" w:rsidRDefault="0005350C">
          <w:pPr>
            <w:pStyle w:val="Verzeichnis3"/>
            <w:rPr>
              <w:rFonts w:asciiTheme="minorHAnsi" w:eastAsiaTheme="minorEastAsia" w:hAnsiTheme="minorHAnsi" w:cstheme="minorBidi"/>
              <w:noProof/>
              <w:sz w:val="22"/>
              <w:szCs w:val="22"/>
            </w:rPr>
          </w:pPr>
          <w:hyperlink w:anchor="_Toc415132567" w:history="1">
            <w:r w:rsidR="009F7B97" w:rsidRPr="0063382F">
              <w:rPr>
                <w:rStyle w:val="Hyperlink"/>
                <w:noProof/>
                <w:lang w:bidi="hi-IN"/>
              </w:rPr>
              <w:t>Edit &gt; EXAKT search...</w:t>
            </w:r>
            <w:r w:rsidR="009F7B97">
              <w:rPr>
                <w:noProof/>
                <w:webHidden/>
              </w:rPr>
              <w:tab/>
            </w:r>
            <w:r w:rsidR="009F7B97">
              <w:rPr>
                <w:noProof/>
                <w:webHidden/>
              </w:rPr>
              <w:fldChar w:fldCharType="begin"/>
            </w:r>
            <w:r w:rsidR="009F7B97">
              <w:rPr>
                <w:noProof/>
                <w:webHidden/>
              </w:rPr>
              <w:instrText xml:space="preserve"> PAGEREF _Toc415132567 \h </w:instrText>
            </w:r>
            <w:r w:rsidR="009F7B97">
              <w:rPr>
                <w:noProof/>
                <w:webHidden/>
              </w:rPr>
            </w:r>
            <w:r w:rsidR="009F7B97">
              <w:rPr>
                <w:noProof/>
                <w:webHidden/>
              </w:rPr>
              <w:fldChar w:fldCharType="separate"/>
            </w:r>
            <w:r w:rsidR="009F7B97">
              <w:rPr>
                <w:noProof/>
                <w:webHidden/>
              </w:rPr>
              <w:t>52</w:t>
            </w:r>
            <w:r w:rsidR="009F7B97">
              <w:rPr>
                <w:noProof/>
                <w:webHidden/>
              </w:rPr>
              <w:fldChar w:fldCharType="end"/>
            </w:r>
          </w:hyperlink>
        </w:p>
        <w:p w14:paraId="1646C10E" w14:textId="77777777" w:rsidR="009F7B97" w:rsidRDefault="0005350C">
          <w:pPr>
            <w:pStyle w:val="Verzeichnis3"/>
            <w:rPr>
              <w:rFonts w:asciiTheme="minorHAnsi" w:eastAsiaTheme="minorEastAsia" w:hAnsiTheme="minorHAnsi" w:cstheme="minorBidi"/>
              <w:noProof/>
              <w:sz w:val="22"/>
              <w:szCs w:val="22"/>
            </w:rPr>
          </w:pPr>
          <w:hyperlink w:anchor="_Toc415132568" w:history="1">
            <w:r w:rsidR="009F7B97" w:rsidRPr="0063382F">
              <w:rPr>
                <w:rStyle w:val="Hyperlink"/>
                <w:noProof/>
                <w:lang w:bidi="hi-IN"/>
              </w:rPr>
              <w:t>Edit &gt; Selection</w:t>
            </w:r>
            <w:r w:rsidR="009F7B97">
              <w:rPr>
                <w:noProof/>
                <w:webHidden/>
              </w:rPr>
              <w:tab/>
            </w:r>
            <w:r w:rsidR="009F7B97">
              <w:rPr>
                <w:noProof/>
                <w:webHidden/>
              </w:rPr>
              <w:fldChar w:fldCharType="begin"/>
            </w:r>
            <w:r w:rsidR="009F7B97">
              <w:rPr>
                <w:noProof/>
                <w:webHidden/>
              </w:rPr>
              <w:instrText xml:space="preserve"> PAGEREF _Toc415132568 \h </w:instrText>
            </w:r>
            <w:r w:rsidR="009F7B97">
              <w:rPr>
                <w:noProof/>
                <w:webHidden/>
              </w:rPr>
            </w:r>
            <w:r w:rsidR="009F7B97">
              <w:rPr>
                <w:noProof/>
                <w:webHidden/>
              </w:rPr>
              <w:fldChar w:fldCharType="separate"/>
            </w:r>
            <w:r w:rsidR="009F7B97">
              <w:rPr>
                <w:noProof/>
                <w:webHidden/>
              </w:rPr>
              <w:t>52</w:t>
            </w:r>
            <w:r w:rsidR="009F7B97">
              <w:rPr>
                <w:noProof/>
                <w:webHidden/>
              </w:rPr>
              <w:fldChar w:fldCharType="end"/>
            </w:r>
          </w:hyperlink>
        </w:p>
        <w:p w14:paraId="336902AA" w14:textId="77777777" w:rsidR="009F7B97" w:rsidRDefault="0005350C">
          <w:pPr>
            <w:pStyle w:val="Verzeichnis3"/>
            <w:rPr>
              <w:rFonts w:asciiTheme="minorHAnsi" w:eastAsiaTheme="minorEastAsia" w:hAnsiTheme="minorHAnsi" w:cstheme="minorBidi"/>
              <w:noProof/>
              <w:sz w:val="22"/>
              <w:szCs w:val="22"/>
            </w:rPr>
          </w:pPr>
          <w:hyperlink w:anchor="_Toc415132569" w:history="1">
            <w:r w:rsidR="009F7B97" w:rsidRPr="0063382F">
              <w:rPr>
                <w:rStyle w:val="Hyperlink"/>
                <w:noProof/>
                <w:lang w:bidi="hi-IN"/>
              </w:rPr>
              <w:t>Edit &gt; Selection &gt; Selection to new</w:t>
            </w:r>
            <w:r w:rsidR="009F7B97">
              <w:rPr>
                <w:noProof/>
                <w:webHidden/>
              </w:rPr>
              <w:tab/>
            </w:r>
            <w:r w:rsidR="009F7B97">
              <w:rPr>
                <w:noProof/>
                <w:webHidden/>
              </w:rPr>
              <w:fldChar w:fldCharType="begin"/>
            </w:r>
            <w:r w:rsidR="009F7B97">
              <w:rPr>
                <w:noProof/>
                <w:webHidden/>
              </w:rPr>
              <w:instrText xml:space="preserve"> PAGEREF _Toc415132569 \h </w:instrText>
            </w:r>
            <w:r w:rsidR="009F7B97">
              <w:rPr>
                <w:noProof/>
                <w:webHidden/>
              </w:rPr>
            </w:r>
            <w:r w:rsidR="009F7B97">
              <w:rPr>
                <w:noProof/>
                <w:webHidden/>
              </w:rPr>
              <w:fldChar w:fldCharType="separate"/>
            </w:r>
            <w:r w:rsidR="009F7B97">
              <w:rPr>
                <w:noProof/>
                <w:webHidden/>
              </w:rPr>
              <w:t>53</w:t>
            </w:r>
            <w:r w:rsidR="009F7B97">
              <w:rPr>
                <w:noProof/>
                <w:webHidden/>
              </w:rPr>
              <w:fldChar w:fldCharType="end"/>
            </w:r>
          </w:hyperlink>
        </w:p>
        <w:p w14:paraId="5E97FFA9" w14:textId="77777777" w:rsidR="009F7B97" w:rsidRDefault="0005350C">
          <w:pPr>
            <w:pStyle w:val="Verzeichnis3"/>
            <w:rPr>
              <w:rFonts w:asciiTheme="minorHAnsi" w:eastAsiaTheme="minorEastAsia" w:hAnsiTheme="minorHAnsi" w:cstheme="minorBidi"/>
              <w:noProof/>
              <w:sz w:val="22"/>
              <w:szCs w:val="22"/>
            </w:rPr>
          </w:pPr>
          <w:hyperlink w:anchor="_Toc415132570" w:history="1">
            <w:r w:rsidR="009F7B97" w:rsidRPr="0063382F">
              <w:rPr>
                <w:rStyle w:val="Hyperlink"/>
                <w:noProof/>
                <w:lang w:bidi="hi-IN"/>
              </w:rPr>
              <w:t>Edit &gt; Selection &gt; Left part to new</w:t>
            </w:r>
            <w:r w:rsidR="009F7B97">
              <w:rPr>
                <w:noProof/>
                <w:webHidden/>
              </w:rPr>
              <w:tab/>
            </w:r>
            <w:r w:rsidR="009F7B97">
              <w:rPr>
                <w:noProof/>
                <w:webHidden/>
              </w:rPr>
              <w:fldChar w:fldCharType="begin"/>
            </w:r>
            <w:r w:rsidR="009F7B97">
              <w:rPr>
                <w:noProof/>
                <w:webHidden/>
              </w:rPr>
              <w:instrText xml:space="preserve"> PAGEREF _Toc415132570 \h </w:instrText>
            </w:r>
            <w:r w:rsidR="009F7B97">
              <w:rPr>
                <w:noProof/>
                <w:webHidden/>
              </w:rPr>
            </w:r>
            <w:r w:rsidR="009F7B97">
              <w:rPr>
                <w:noProof/>
                <w:webHidden/>
              </w:rPr>
              <w:fldChar w:fldCharType="separate"/>
            </w:r>
            <w:r w:rsidR="009F7B97">
              <w:rPr>
                <w:noProof/>
                <w:webHidden/>
              </w:rPr>
              <w:t>53</w:t>
            </w:r>
            <w:r w:rsidR="009F7B97">
              <w:rPr>
                <w:noProof/>
                <w:webHidden/>
              </w:rPr>
              <w:fldChar w:fldCharType="end"/>
            </w:r>
          </w:hyperlink>
        </w:p>
        <w:p w14:paraId="0837D050" w14:textId="77777777" w:rsidR="009F7B97" w:rsidRDefault="0005350C">
          <w:pPr>
            <w:pStyle w:val="Verzeichnis3"/>
            <w:rPr>
              <w:rFonts w:asciiTheme="minorHAnsi" w:eastAsiaTheme="minorEastAsia" w:hAnsiTheme="minorHAnsi" w:cstheme="minorBidi"/>
              <w:noProof/>
              <w:sz w:val="22"/>
              <w:szCs w:val="22"/>
            </w:rPr>
          </w:pPr>
          <w:hyperlink w:anchor="_Toc415132571" w:history="1">
            <w:r w:rsidR="009F7B97" w:rsidRPr="0063382F">
              <w:rPr>
                <w:rStyle w:val="Hyperlink"/>
                <w:noProof/>
                <w:lang w:bidi="hi-IN"/>
              </w:rPr>
              <w:t>Edit &gt; Selection &gt; Right part to new</w:t>
            </w:r>
            <w:r w:rsidR="009F7B97">
              <w:rPr>
                <w:noProof/>
                <w:webHidden/>
              </w:rPr>
              <w:tab/>
            </w:r>
            <w:r w:rsidR="009F7B97">
              <w:rPr>
                <w:noProof/>
                <w:webHidden/>
              </w:rPr>
              <w:fldChar w:fldCharType="begin"/>
            </w:r>
            <w:r w:rsidR="009F7B97">
              <w:rPr>
                <w:noProof/>
                <w:webHidden/>
              </w:rPr>
              <w:instrText xml:space="preserve"> PAGEREF _Toc415132571 \h </w:instrText>
            </w:r>
            <w:r w:rsidR="009F7B97">
              <w:rPr>
                <w:noProof/>
                <w:webHidden/>
              </w:rPr>
            </w:r>
            <w:r w:rsidR="009F7B97">
              <w:rPr>
                <w:noProof/>
                <w:webHidden/>
              </w:rPr>
              <w:fldChar w:fldCharType="separate"/>
            </w:r>
            <w:r w:rsidR="009F7B97">
              <w:rPr>
                <w:noProof/>
                <w:webHidden/>
              </w:rPr>
              <w:t>53</w:t>
            </w:r>
            <w:r w:rsidR="009F7B97">
              <w:rPr>
                <w:noProof/>
                <w:webHidden/>
              </w:rPr>
              <w:fldChar w:fldCharType="end"/>
            </w:r>
          </w:hyperlink>
        </w:p>
        <w:p w14:paraId="603F3F56" w14:textId="77777777" w:rsidR="009F7B97" w:rsidRDefault="0005350C">
          <w:pPr>
            <w:pStyle w:val="Verzeichnis3"/>
            <w:rPr>
              <w:rFonts w:asciiTheme="minorHAnsi" w:eastAsiaTheme="minorEastAsia" w:hAnsiTheme="minorHAnsi" w:cstheme="minorBidi"/>
              <w:noProof/>
              <w:sz w:val="22"/>
              <w:szCs w:val="22"/>
            </w:rPr>
          </w:pPr>
          <w:hyperlink w:anchor="_Toc415132572" w:history="1">
            <w:r w:rsidR="009F7B97" w:rsidRPr="0063382F">
              <w:rPr>
                <w:rStyle w:val="Hyperlink"/>
                <w:noProof/>
                <w:lang w:bidi="hi-IN"/>
              </w:rPr>
              <w:t>Edit &gt; Selection &gt; Selection to RTF</w:t>
            </w:r>
            <w:r w:rsidR="009F7B97">
              <w:rPr>
                <w:noProof/>
                <w:webHidden/>
              </w:rPr>
              <w:tab/>
            </w:r>
            <w:r w:rsidR="009F7B97">
              <w:rPr>
                <w:noProof/>
                <w:webHidden/>
              </w:rPr>
              <w:fldChar w:fldCharType="begin"/>
            </w:r>
            <w:r w:rsidR="009F7B97">
              <w:rPr>
                <w:noProof/>
                <w:webHidden/>
              </w:rPr>
              <w:instrText xml:space="preserve"> PAGEREF _Toc415132572 \h </w:instrText>
            </w:r>
            <w:r w:rsidR="009F7B97">
              <w:rPr>
                <w:noProof/>
                <w:webHidden/>
              </w:rPr>
            </w:r>
            <w:r w:rsidR="009F7B97">
              <w:rPr>
                <w:noProof/>
                <w:webHidden/>
              </w:rPr>
              <w:fldChar w:fldCharType="separate"/>
            </w:r>
            <w:r w:rsidR="009F7B97">
              <w:rPr>
                <w:noProof/>
                <w:webHidden/>
              </w:rPr>
              <w:t>53</w:t>
            </w:r>
            <w:r w:rsidR="009F7B97">
              <w:rPr>
                <w:noProof/>
                <w:webHidden/>
              </w:rPr>
              <w:fldChar w:fldCharType="end"/>
            </w:r>
          </w:hyperlink>
        </w:p>
        <w:p w14:paraId="756DC1DF" w14:textId="77777777" w:rsidR="009F7B97" w:rsidRDefault="0005350C">
          <w:pPr>
            <w:pStyle w:val="Verzeichnis3"/>
            <w:rPr>
              <w:rFonts w:asciiTheme="minorHAnsi" w:eastAsiaTheme="minorEastAsia" w:hAnsiTheme="minorHAnsi" w:cstheme="minorBidi"/>
              <w:noProof/>
              <w:sz w:val="22"/>
              <w:szCs w:val="22"/>
            </w:rPr>
          </w:pPr>
          <w:hyperlink w:anchor="_Toc415132573" w:history="1">
            <w:r w:rsidR="009F7B97" w:rsidRPr="0063382F">
              <w:rPr>
                <w:rStyle w:val="Hyperlink"/>
                <w:noProof/>
                <w:lang w:bidi="hi-IN"/>
              </w:rPr>
              <w:t>Edit &gt; Selection &gt; Selection to HTML</w:t>
            </w:r>
            <w:r w:rsidR="009F7B97">
              <w:rPr>
                <w:noProof/>
                <w:webHidden/>
              </w:rPr>
              <w:tab/>
            </w:r>
            <w:r w:rsidR="009F7B97">
              <w:rPr>
                <w:noProof/>
                <w:webHidden/>
              </w:rPr>
              <w:fldChar w:fldCharType="begin"/>
            </w:r>
            <w:r w:rsidR="009F7B97">
              <w:rPr>
                <w:noProof/>
                <w:webHidden/>
              </w:rPr>
              <w:instrText xml:space="preserve"> PAGEREF _Toc415132573 \h </w:instrText>
            </w:r>
            <w:r w:rsidR="009F7B97">
              <w:rPr>
                <w:noProof/>
                <w:webHidden/>
              </w:rPr>
            </w:r>
            <w:r w:rsidR="009F7B97">
              <w:rPr>
                <w:noProof/>
                <w:webHidden/>
              </w:rPr>
              <w:fldChar w:fldCharType="separate"/>
            </w:r>
            <w:r w:rsidR="009F7B97">
              <w:rPr>
                <w:noProof/>
                <w:webHidden/>
              </w:rPr>
              <w:t>54</w:t>
            </w:r>
            <w:r w:rsidR="009F7B97">
              <w:rPr>
                <w:noProof/>
                <w:webHidden/>
              </w:rPr>
              <w:fldChar w:fldCharType="end"/>
            </w:r>
          </w:hyperlink>
        </w:p>
        <w:p w14:paraId="0EB37CFA" w14:textId="77777777" w:rsidR="009F7B97" w:rsidRDefault="0005350C">
          <w:pPr>
            <w:pStyle w:val="Verzeichnis3"/>
            <w:rPr>
              <w:rFonts w:asciiTheme="minorHAnsi" w:eastAsiaTheme="minorEastAsia" w:hAnsiTheme="minorHAnsi" w:cstheme="minorBidi"/>
              <w:noProof/>
              <w:sz w:val="22"/>
              <w:szCs w:val="22"/>
            </w:rPr>
          </w:pPr>
          <w:hyperlink w:anchor="_Toc415132574" w:history="1">
            <w:r w:rsidR="009F7B97" w:rsidRPr="0063382F">
              <w:rPr>
                <w:rStyle w:val="Hyperlink"/>
                <w:noProof/>
                <w:lang w:bidi="hi-IN"/>
              </w:rPr>
              <w:t>Edit &gt; Selection &gt; Print selection…</w:t>
            </w:r>
            <w:r w:rsidR="009F7B97">
              <w:rPr>
                <w:noProof/>
                <w:webHidden/>
              </w:rPr>
              <w:tab/>
            </w:r>
            <w:r w:rsidR="009F7B97">
              <w:rPr>
                <w:noProof/>
                <w:webHidden/>
              </w:rPr>
              <w:fldChar w:fldCharType="begin"/>
            </w:r>
            <w:r w:rsidR="009F7B97">
              <w:rPr>
                <w:noProof/>
                <w:webHidden/>
              </w:rPr>
              <w:instrText xml:space="preserve"> PAGEREF _Toc415132574 \h </w:instrText>
            </w:r>
            <w:r w:rsidR="009F7B97">
              <w:rPr>
                <w:noProof/>
                <w:webHidden/>
              </w:rPr>
            </w:r>
            <w:r w:rsidR="009F7B97">
              <w:rPr>
                <w:noProof/>
                <w:webHidden/>
              </w:rPr>
              <w:fldChar w:fldCharType="separate"/>
            </w:r>
            <w:r w:rsidR="009F7B97">
              <w:rPr>
                <w:noProof/>
                <w:webHidden/>
              </w:rPr>
              <w:t>54</w:t>
            </w:r>
            <w:r w:rsidR="009F7B97">
              <w:rPr>
                <w:noProof/>
                <w:webHidden/>
              </w:rPr>
              <w:fldChar w:fldCharType="end"/>
            </w:r>
          </w:hyperlink>
        </w:p>
        <w:p w14:paraId="16CE4B21" w14:textId="77777777" w:rsidR="009F7B97" w:rsidRDefault="0005350C">
          <w:pPr>
            <w:pStyle w:val="Verzeichnis3"/>
            <w:rPr>
              <w:rFonts w:asciiTheme="minorHAnsi" w:eastAsiaTheme="minorEastAsia" w:hAnsiTheme="minorHAnsi" w:cstheme="minorBidi"/>
              <w:noProof/>
              <w:sz w:val="22"/>
              <w:szCs w:val="22"/>
            </w:rPr>
          </w:pPr>
          <w:hyperlink w:anchor="_Toc415132575" w:history="1">
            <w:r w:rsidR="009F7B97" w:rsidRPr="0063382F">
              <w:rPr>
                <w:rStyle w:val="Hyperlink"/>
                <w:noProof/>
                <w:lang w:bidi="hi-IN"/>
              </w:rPr>
              <w:t>Edit &gt; Preferences…</w:t>
            </w:r>
            <w:r w:rsidR="009F7B97">
              <w:rPr>
                <w:noProof/>
                <w:webHidden/>
              </w:rPr>
              <w:tab/>
            </w:r>
            <w:r w:rsidR="009F7B97">
              <w:rPr>
                <w:noProof/>
                <w:webHidden/>
              </w:rPr>
              <w:fldChar w:fldCharType="begin"/>
            </w:r>
            <w:r w:rsidR="009F7B97">
              <w:rPr>
                <w:noProof/>
                <w:webHidden/>
              </w:rPr>
              <w:instrText xml:space="preserve"> PAGEREF _Toc415132575 \h </w:instrText>
            </w:r>
            <w:r w:rsidR="009F7B97">
              <w:rPr>
                <w:noProof/>
                <w:webHidden/>
              </w:rPr>
            </w:r>
            <w:r w:rsidR="009F7B97">
              <w:rPr>
                <w:noProof/>
                <w:webHidden/>
              </w:rPr>
              <w:fldChar w:fldCharType="separate"/>
            </w:r>
            <w:r w:rsidR="009F7B97">
              <w:rPr>
                <w:noProof/>
                <w:webHidden/>
              </w:rPr>
              <w:t>54</w:t>
            </w:r>
            <w:r w:rsidR="009F7B97">
              <w:rPr>
                <w:noProof/>
                <w:webHidden/>
              </w:rPr>
              <w:fldChar w:fldCharType="end"/>
            </w:r>
          </w:hyperlink>
        </w:p>
        <w:p w14:paraId="0324EF55" w14:textId="77777777" w:rsidR="009F7B97" w:rsidRDefault="0005350C">
          <w:pPr>
            <w:pStyle w:val="Verzeichnis3"/>
            <w:rPr>
              <w:rFonts w:asciiTheme="minorHAnsi" w:eastAsiaTheme="minorEastAsia" w:hAnsiTheme="minorHAnsi" w:cstheme="minorBidi"/>
              <w:noProof/>
              <w:sz w:val="22"/>
              <w:szCs w:val="22"/>
            </w:rPr>
          </w:pPr>
          <w:hyperlink w:anchor="_Toc415132576" w:history="1">
            <w:r w:rsidR="009F7B97" w:rsidRPr="0063382F">
              <w:rPr>
                <w:rStyle w:val="Hyperlink"/>
                <w:noProof/>
                <w:lang w:bidi="hi-IN"/>
              </w:rPr>
              <w:t>Edit &gt; Partitur preferences…</w:t>
            </w:r>
            <w:r w:rsidR="009F7B97">
              <w:rPr>
                <w:noProof/>
                <w:webHidden/>
              </w:rPr>
              <w:tab/>
            </w:r>
            <w:r w:rsidR="009F7B97">
              <w:rPr>
                <w:noProof/>
                <w:webHidden/>
              </w:rPr>
              <w:fldChar w:fldCharType="begin"/>
            </w:r>
            <w:r w:rsidR="009F7B97">
              <w:rPr>
                <w:noProof/>
                <w:webHidden/>
              </w:rPr>
              <w:instrText xml:space="preserve"> PAGEREF _Toc415132576 \h </w:instrText>
            </w:r>
            <w:r w:rsidR="009F7B97">
              <w:rPr>
                <w:noProof/>
                <w:webHidden/>
              </w:rPr>
            </w:r>
            <w:r w:rsidR="009F7B97">
              <w:rPr>
                <w:noProof/>
                <w:webHidden/>
              </w:rPr>
              <w:fldChar w:fldCharType="separate"/>
            </w:r>
            <w:r w:rsidR="009F7B97">
              <w:rPr>
                <w:noProof/>
                <w:webHidden/>
              </w:rPr>
              <w:t>59</w:t>
            </w:r>
            <w:r w:rsidR="009F7B97">
              <w:rPr>
                <w:noProof/>
                <w:webHidden/>
              </w:rPr>
              <w:fldChar w:fldCharType="end"/>
            </w:r>
          </w:hyperlink>
        </w:p>
        <w:p w14:paraId="3AFE4827" w14:textId="77777777" w:rsidR="009F7B97" w:rsidRDefault="0005350C">
          <w:pPr>
            <w:pStyle w:val="Verzeichnis2"/>
            <w:rPr>
              <w:rFonts w:asciiTheme="minorHAnsi" w:eastAsiaTheme="minorEastAsia" w:hAnsiTheme="minorHAnsi" w:cstheme="minorBidi"/>
              <w:noProof/>
              <w:sz w:val="22"/>
              <w:szCs w:val="22"/>
            </w:rPr>
          </w:pPr>
          <w:hyperlink w:anchor="_Toc415132577" w:history="1">
            <w:r w:rsidR="009F7B97" w:rsidRPr="0063382F">
              <w:rPr>
                <w:rStyle w:val="Hyperlink"/>
                <w:noProof/>
                <w:lang w:val="en-GB" w:bidi="hi-IN"/>
              </w:rPr>
              <w:t>C.</w:t>
            </w:r>
            <w:r w:rsidR="009F7B97">
              <w:rPr>
                <w:rFonts w:asciiTheme="minorHAnsi" w:eastAsiaTheme="minorEastAsia" w:hAnsiTheme="minorHAnsi" w:cstheme="minorBidi"/>
                <w:noProof/>
                <w:sz w:val="22"/>
                <w:szCs w:val="22"/>
              </w:rPr>
              <w:tab/>
            </w:r>
            <w:r w:rsidR="009F7B97" w:rsidRPr="0063382F">
              <w:rPr>
                <w:rStyle w:val="Hyperlink"/>
                <w:noProof/>
                <w:lang w:val="en-GB" w:bidi="hi-IN"/>
              </w:rPr>
              <w:t>View Menu</w:t>
            </w:r>
            <w:r w:rsidR="009F7B97">
              <w:rPr>
                <w:noProof/>
                <w:webHidden/>
              </w:rPr>
              <w:tab/>
            </w:r>
            <w:r w:rsidR="009F7B97">
              <w:rPr>
                <w:noProof/>
                <w:webHidden/>
              </w:rPr>
              <w:fldChar w:fldCharType="begin"/>
            </w:r>
            <w:r w:rsidR="009F7B97">
              <w:rPr>
                <w:noProof/>
                <w:webHidden/>
              </w:rPr>
              <w:instrText xml:space="preserve"> PAGEREF _Toc415132577 \h </w:instrText>
            </w:r>
            <w:r w:rsidR="009F7B97">
              <w:rPr>
                <w:noProof/>
                <w:webHidden/>
              </w:rPr>
            </w:r>
            <w:r w:rsidR="009F7B97">
              <w:rPr>
                <w:noProof/>
                <w:webHidden/>
              </w:rPr>
              <w:fldChar w:fldCharType="separate"/>
            </w:r>
            <w:r w:rsidR="009F7B97">
              <w:rPr>
                <w:noProof/>
                <w:webHidden/>
              </w:rPr>
              <w:t>66</w:t>
            </w:r>
            <w:r w:rsidR="009F7B97">
              <w:rPr>
                <w:noProof/>
                <w:webHidden/>
              </w:rPr>
              <w:fldChar w:fldCharType="end"/>
            </w:r>
          </w:hyperlink>
        </w:p>
        <w:p w14:paraId="4822C375" w14:textId="77777777" w:rsidR="009F7B97" w:rsidRDefault="0005350C">
          <w:pPr>
            <w:pStyle w:val="Verzeichnis3"/>
            <w:rPr>
              <w:rFonts w:asciiTheme="minorHAnsi" w:eastAsiaTheme="minorEastAsia" w:hAnsiTheme="minorHAnsi" w:cstheme="minorBidi"/>
              <w:noProof/>
              <w:sz w:val="22"/>
              <w:szCs w:val="22"/>
            </w:rPr>
          </w:pPr>
          <w:hyperlink w:anchor="_Toc415132578" w:history="1">
            <w:r w:rsidR="009F7B97" w:rsidRPr="0063382F">
              <w:rPr>
                <w:rStyle w:val="Hyperlink"/>
                <w:noProof/>
                <w:lang w:bidi="hi-IN"/>
              </w:rPr>
              <w:t>View &gt; Keyboard</w:t>
            </w:r>
            <w:r w:rsidR="009F7B97">
              <w:rPr>
                <w:noProof/>
                <w:webHidden/>
              </w:rPr>
              <w:tab/>
            </w:r>
            <w:r w:rsidR="009F7B97">
              <w:rPr>
                <w:noProof/>
                <w:webHidden/>
              </w:rPr>
              <w:fldChar w:fldCharType="begin"/>
            </w:r>
            <w:r w:rsidR="009F7B97">
              <w:rPr>
                <w:noProof/>
                <w:webHidden/>
              </w:rPr>
              <w:instrText xml:space="preserve"> PAGEREF _Toc415132578 \h </w:instrText>
            </w:r>
            <w:r w:rsidR="009F7B97">
              <w:rPr>
                <w:noProof/>
                <w:webHidden/>
              </w:rPr>
            </w:r>
            <w:r w:rsidR="009F7B97">
              <w:rPr>
                <w:noProof/>
                <w:webHidden/>
              </w:rPr>
              <w:fldChar w:fldCharType="separate"/>
            </w:r>
            <w:r w:rsidR="009F7B97">
              <w:rPr>
                <w:noProof/>
                <w:webHidden/>
              </w:rPr>
              <w:t>66</w:t>
            </w:r>
            <w:r w:rsidR="009F7B97">
              <w:rPr>
                <w:noProof/>
                <w:webHidden/>
              </w:rPr>
              <w:fldChar w:fldCharType="end"/>
            </w:r>
          </w:hyperlink>
        </w:p>
        <w:p w14:paraId="78B12E53" w14:textId="77777777" w:rsidR="009F7B97" w:rsidRDefault="0005350C">
          <w:pPr>
            <w:pStyle w:val="Verzeichnis3"/>
            <w:rPr>
              <w:rFonts w:asciiTheme="minorHAnsi" w:eastAsiaTheme="minorEastAsia" w:hAnsiTheme="minorHAnsi" w:cstheme="minorBidi"/>
              <w:noProof/>
              <w:sz w:val="22"/>
              <w:szCs w:val="22"/>
            </w:rPr>
          </w:pPr>
          <w:hyperlink w:anchor="_Toc415132579" w:history="1">
            <w:r w:rsidR="009F7B97" w:rsidRPr="0063382F">
              <w:rPr>
                <w:rStyle w:val="Hyperlink"/>
                <w:noProof/>
                <w:lang w:bidi="hi-IN"/>
              </w:rPr>
              <w:t>View &gt; Link panel</w:t>
            </w:r>
            <w:r w:rsidR="009F7B97">
              <w:rPr>
                <w:noProof/>
                <w:webHidden/>
              </w:rPr>
              <w:tab/>
            </w:r>
            <w:r w:rsidR="009F7B97">
              <w:rPr>
                <w:noProof/>
                <w:webHidden/>
              </w:rPr>
              <w:fldChar w:fldCharType="begin"/>
            </w:r>
            <w:r w:rsidR="009F7B97">
              <w:rPr>
                <w:noProof/>
                <w:webHidden/>
              </w:rPr>
              <w:instrText xml:space="preserve"> PAGEREF _Toc415132579 \h </w:instrText>
            </w:r>
            <w:r w:rsidR="009F7B97">
              <w:rPr>
                <w:noProof/>
                <w:webHidden/>
              </w:rPr>
            </w:r>
            <w:r w:rsidR="009F7B97">
              <w:rPr>
                <w:noProof/>
                <w:webHidden/>
              </w:rPr>
              <w:fldChar w:fldCharType="separate"/>
            </w:r>
            <w:r w:rsidR="009F7B97">
              <w:rPr>
                <w:noProof/>
                <w:webHidden/>
              </w:rPr>
              <w:t>66</w:t>
            </w:r>
            <w:r w:rsidR="009F7B97">
              <w:rPr>
                <w:noProof/>
                <w:webHidden/>
              </w:rPr>
              <w:fldChar w:fldCharType="end"/>
            </w:r>
          </w:hyperlink>
        </w:p>
        <w:p w14:paraId="404B29A7" w14:textId="77777777" w:rsidR="009F7B97" w:rsidRDefault="0005350C">
          <w:pPr>
            <w:pStyle w:val="Verzeichnis3"/>
            <w:rPr>
              <w:rFonts w:asciiTheme="minorHAnsi" w:eastAsiaTheme="minorEastAsia" w:hAnsiTheme="minorHAnsi" w:cstheme="minorBidi"/>
              <w:noProof/>
              <w:sz w:val="22"/>
              <w:szCs w:val="22"/>
            </w:rPr>
          </w:pPr>
          <w:hyperlink w:anchor="_Toc415132580" w:history="1">
            <w:r w:rsidR="009F7B97" w:rsidRPr="0063382F">
              <w:rPr>
                <w:rStyle w:val="Hyperlink"/>
                <w:noProof/>
                <w:lang w:bidi="hi-IN"/>
              </w:rPr>
              <w:t>View &gt; Audio/Video panel</w:t>
            </w:r>
            <w:r w:rsidR="009F7B97">
              <w:rPr>
                <w:noProof/>
                <w:webHidden/>
              </w:rPr>
              <w:tab/>
            </w:r>
            <w:r w:rsidR="009F7B97">
              <w:rPr>
                <w:noProof/>
                <w:webHidden/>
              </w:rPr>
              <w:fldChar w:fldCharType="begin"/>
            </w:r>
            <w:r w:rsidR="009F7B97">
              <w:rPr>
                <w:noProof/>
                <w:webHidden/>
              </w:rPr>
              <w:instrText xml:space="preserve"> PAGEREF _Toc415132580 \h </w:instrText>
            </w:r>
            <w:r w:rsidR="009F7B97">
              <w:rPr>
                <w:noProof/>
                <w:webHidden/>
              </w:rPr>
            </w:r>
            <w:r w:rsidR="009F7B97">
              <w:rPr>
                <w:noProof/>
                <w:webHidden/>
              </w:rPr>
              <w:fldChar w:fldCharType="separate"/>
            </w:r>
            <w:r w:rsidR="009F7B97">
              <w:rPr>
                <w:noProof/>
                <w:webHidden/>
              </w:rPr>
              <w:t>66</w:t>
            </w:r>
            <w:r w:rsidR="009F7B97">
              <w:rPr>
                <w:noProof/>
                <w:webHidden/>
              </w:rPr>
              <w:fldChar w:fldCharType="end"/>
            </w:r>
          </w:hyperlink>
        </w:p>
        <w:p w14:paraId="1E89BD1E" w14:textId="77777777" w:rsidR="009F7B97" w:rsidRDefault="0005350C">
          <w:pPr>
            <w:pStyle w:val="Verzeichnis3"/>
            <w:rPr>
              <w:rFonts w:asciiTheme="minorHAnsi" w:eastAsiaTheme="minorEastAsia" w:hAnsiTheme="minorHAnsi" w:cstheme="minorBidi"/>
              <w:noProof/>
              <w:sz w:val="22"/>
              <w:szCs w:val="22"/>
            </w:rPr>
          </w:pPr>
          <w:hyperlink w:anchor="_Toc415132581" w:history="1">
            <w:r w:rsidR="009F7B97" w:rsidRPr="0063382F">
              <w:rPr>
                <w:rStyle w:val="Hyperlink"/>
                <w:noProof/>
                <w:lang w:bidi="hi-IN"/>
              </w:rPr>
              <w:t>View &gt; Praat panel</w:t>
            </w:r>
            <w:r w:rsidR="009F7B97">
              <w:rPr>
                <w:noProof/>
                <w:webHidden/>
              </w:rPr>
              <w:tab/>
            </w:r>
            <w:r w:rsidR="009F7B97">
              <w:rPr>
                <w:noProof/>
                <w:webHidden/>
              </w:rPr>
              <w:fldChar w:fldCharType="begin"/>
            </w:r>
            <w:r w:rsidR="009F7B97">
              <w:rPr>
                <w:noProof/>
                <w:webHidden/>
              </w:rPr>
              <w:instrText xml:space="preserve"> PAGEREF _Toc415132581 \h </w:instrText>
            </w:r>
            <w:r w:rsidR="009F7B97">
              <w:rPr>
                <w:noProof/>
                <w:webHidden/>
              </w:rPr>
            </w:r>
            <w:r w:rsidR="009F7B97">
              <w:rPr>
                <w:noProof/>
                <w:webHidden/>
              </w:rPr>
              <w:fldChar w:fldCharType="separate"/>
            </w:r>
            <w:r w:rsidR="009F7B97">
              <w:rPr>
                <w:noProof/>
                <w:webHidden/>
              </w:rPr>
              <w:t>66</w:t>
            </w:r>
            <w:r w:rsidR="009F7B97">
              <w:rPr>
                <w:noProof/>
                <w:webHidden/>
              </w:rPr>
              <w:fldChar w:fldCharType="end"/>
            </w:r>
          </w:hyperlink>
        </w:p>
        <w:p w14:paraId="2528EC63" w14:textId="77777777" w:rsidR="009F7B97" w:rsidRDefault="0005350C">
          <w:pPr>
            <w:pStyle w:val="Verzeichnis3"/>
            <w:rPr>
              <w:rFonts w:asciiTheme="minorHAnsi" w:eastAsiaTheme="minorEastAsia" w:hAnsiTheme="minorHAnsi" w:cstheme="minorBidi"/>
              <w:noProof/>
              <w:sz w:val="22"/>
              <w:szCs w:val="22"/>
            </w:rPr>
          </w:pPr>
          <w:hyperlink w:anchor="_Toc415132582" w:history="1">
            <w:r w:rsidR="009F7B97" w:rsidRPr="0063382F">
              <w:rPr>
                <w:rStyle w:val="Hyperlink"/>
                <w:noProof/>
                <w:lang w:bidi="hi-IN"/>
              </w:rPr>
              <w:t>View &gt; Annotation panel</w:t>
            </w:r>
            <w:r w:rsidR="009F7B97">
              <w:rPr>
                <w:noProof/>
                <w:webHidden/>
              </w:rPr>
              <w:tab/>
            </w:r>
            <w:r w:rsidR="009F7B97">
              <w:rPr>
                <w:noProof/>
                <w:webHidden/>
              </w:rPr>
              <w:fldChar w:fldCharType="begin"/>
            </w:r>
            <w:r w:rsidR="009F7B97">
              <w:rPr>
                <w:noProof/>
                <w:webHidden/>
              </w:rPr>
              <w:instrText xml:space="preserve"> PAGEREF _Toc415132582 \h </w:instrText>
            </w:r>
            <w:r w:rsidR="009F7B97">
              <w:rPr>
                <w:noProof/>
                <w:webHidden/>
              </w:rPr>
            </w:r>
            <w:r w:rsidR="009F7B97">
              <w:rPr>
                <w:noProof/>
                <w:webHidden/>
              </w:rPr>
              <w:fldChar w:fldCharType="separate"/>
            </w:r>
            <w:r w:rsidR="009F7B97">
              <w:rPr>
                <w:noProof/>
                <w:webHidden/>
              </w:rPr>
              <w:t>66</w:t>
            </w:r>
            <w:r w:rsidR="009F7B97">
              <w:rPr>
                <w:noProof/>
                <w:webHidden/>
              </w:rPr>
              <w:fldChar w:fldCharType="end"/>
            </w:r>
          </w:hyperlink>
        </w:p>
        <w:p w14:paraId="2E014631" w14:textId="77777777" w:rsidR="009F7B97" w:rsidRDefault="0005350C">
          <w:pPr>
            <w:pStyle w:val="Verzeichnis3"/>
            <w:rPr>
              <w:rFonts w:asciiTheme="minorHAnsi" w:eastAsiaTheme="minorEastAsia" w:hAnsiTheme="minorHAnsi" w:cstheme="minorBidi"/>
              <w:noProof/>
              <w:sz w:val="22"/>
              <w:szCs w:val="22"/>
            </w:rPr>
          </w:pPr>
          <w:hyperlink w:anchor="_Toc415132583" w:history="1">
            <w:r w:rsidR="009F7B97" w:rsidRPr="0063382F">
              <w:rPr>
                <w:rStyle w:val="Hyperlink"/>
                <w:noProof/>
                <w:lang w:bidi="hi-IN"/>
              </w:rPr>
              <w:t>View &gt; IPA panel</w:t>
            </w:r>
            <w:r w:rsidR="009F7B97">
              <w:rPr>
                <w:noProof/>
                <w:webHidden/>
              </w:rPr>
              <w:tab/>
            </w:r>
            <w:r w:rsidR="009F7B97">
              <w:rPr>
                <w:noProof/>
                <w:webHidden/>
              </w:rPr>
              <w:fldChar w:fldCharType="begin"/>
            </w:r>
            <w:r w:rsidR="009F7B97">
              <w:rPr>
                <w:noProof/>
                <w:webHidden/>
              </w:rPr>
              <w:instrText xml:space="preserve"> PAGEREF _Toc415132583 \h </w:instrText>
            </w:r>
            <w:r w:rsidR="009F7B97">
              <w:rPr>
                <w:noProof/>
                <w:webHidden/>
              </w:rPr>
            </w:r>
            <w:r w:rsidR="009F7B97">
              <w:rPr>
                <w:noProof/>
                <w:webHidden/>
              </w:rPr>
              <w:fldChar w:fldCharType="separate"/>
            </w:r>
            <w:r w:rsidR="009F7B97">
              <w:rPr>
                <w:noProof/>
                <w:webHidden/>
              </w:rPr>
              <w:t>67</w:t>
            </w:r>
            <w:r w:rsidR="009F7B97">
              <w:rPr>
                <w:noProof/>
                <w:webHidden/>
              </w:rPr>
              <w:fldChar w:fldCharType="end"/>
            </w:r>
          </w:hyperlink>
        </w:p>
        <w:p w14:paraId="01EE906F" w14:textId="77777777" w:rsidR="009F7B97" w:rsidRDefault="0005350C">
          <w:pPr>
            <w:pStyle w:val="Verzeichnis3"/>
            <w:rPr>
              <w:rFonts w:asciiTheme="minorHAnsi" w:eastAsiaTheme="minorEastAsia" w:hAnsiTheme="minorHAnsi" w:cstheme="minorBidi"/>
              <w:noProof/>
              <w:sz w:val="22"/>
              <w:szCs w:val="22"/>
            </w:rPr>
          </w:pPr>
          <w:hyperlink w:anchor="_Toc415132584" w:history="1">
            <w:r w:rsidR="009F7B97" w:rsidRPr="0063382F">
              <w:rPr>
                <w:rStyle w:val="Hyperlink"/>
                <w:noProof/>
                <w:lang w:bidi="hi-IN"/>
              </w:rPr>
              <w:t>View &gt; Show toolbar</w:t>
            </w:r>
            <w:r w:rsidR="009F7B97">
              <w:rPr>
                <w:noProof/>
                <w:webHidden/>
              </w:rPr>
              <w:tab/>
            </w:r>
            <w:r w:rsidR="009F7B97">
              <w:rPr>
                <w:noProof/>
                <w:webHidden/>
              </w:rPr>
              <w:fldChar w:fldCharType="begin"/>
            </w:r>
            <w:r w:rsidR="009F7B97">
              <w:rPr>
                <w:noProof/>
                <w:webHidden/>
              </w:rPr>
              <w:instrText xml:space="preserve"> PAGEREF _Toc415132584 \h </w:instrText>
            </w:r>
            <w:r w:rsidR="009F7B97">
              <w:rPr>
                <w:noProof/>
                <w:webHidden/>
              </w:rPr>
            </w:r>
            <w:r w:rsidR="009F7B97">
              <w:rPr>
                <w:noProof/>
                <w:webHidden/>
              </w:rPr>
              <w:fldChar w:fldCharType="separate"/>
            </w:r>
            <w:r w:rsidR="009F7B97">
              <w:rPr>
                <w:noProof/>
                <w:webHidden/>
              </w:rPr>
              <w:t>67</w:t>
            </w:r>
            <w:r w:rsidR="009F7B97">
              <w:rPr>
                <w:noProof/>
                <w:webHidden/>
              </w:rPr>
              <w:fldChar w:fldCharType="end"/>
            </w:r>
          </w:hyperlink>
        </w:p>
        <w:p w14:paraId="3827A281" w14:textId="77777777" w:rsidR="009F7B97" w:rsidRDefault="0005350C">
          <w:pPr>
            <w:pStyle w:val="Verzeichnis3"/>
            <w:rPr>
              <w:rFonts w:asciiTheme="minorHAnsi" w:eastAsiaTheme="minorEastAsia" w:hAnsiTheme="minorHAnsi" w:cstheme="minorBidi"/>
              <w:noProof/>
              <w:sz w:val="22"/>
              <w:szCs w:val="22"/>
            </w:rPr>
          </w:pPr>
          <w:hyperlink w:anchor="_Toc415132585" w:history="1">
            <w:r w:rsidR="009F7B97" w:rsidRPr="0063382F">
              <w:rPr>
                <w:rStyle w:val="Hyperlink"/>
                <w:noProof/>
                <w:lang w:bidi="hi-IN"/>
              </w:rPr>
              <w:t>View &gt; Show large text field</w:t>
            </w:r>
            <w:r w:rsidR="009F7B97">
              <w:rPr>
                <w:noProof/>
                <w:webHidden/>
              </w:rPr>
              <w:tab/>
            </w:r>
            <w:r w:rsidR="009F7B97">
              <w:rPr>
                <w:noProof/>
                <w:webHidden/>
              </w:rPr>
              <w:fldChar w:fldCharType="begin"/>
            </w:r>
            <w:r w:rsidR="009F7B97">
              <w:rPr>
                <w:noProof/>
                <w:webHidden/>
              </w:rPr>
              <w:instrText xml:space="preserve"> PAGEREF _Toc415132585 \h </w:instrText>
            </w:r>
            <w:r w:rsidR="009F7B97">
              <w:rPr>
                <w:noProof/>
                <w:webHidden/>
              </w:rPr>
            </w:r>
            <w:r w:rsidR="009F7B97">
              <w:rPr>
                <w:noProof/>
                <w:webHidden/>
              </w:rPr>
              <w:fldChar w:fldCharType="separate"/>
            </w:r>
            <w:r w:rsidR="009F7B97">
              <w:rPr>
                <w:noProof/>
                <w:webHidden/>
              </w:rPr>
              <w:t>67</w:t>
            </w:r>
            <w:r w:rsidR="009F7B97">
              <w:rPr>
                <w:noProof/>
                <w:webHidden/>
              </w:rPr>
              <w:fldChar w:fldCharType="end"/>
            </w:r>
          </w:hyperlink>
        </w:p>
        <w:p w14:paraId="639200D6" w14:textId="77777777" w:rsidR="009F7B97" w:rsidRDefault="0005350C">
          <w:pPr>
            <w:pStyle w:val="Verzeichnis3"/>
            <w:rPr>
              <w:rFonts w:asciiTheme="minorHAnsi" w:eastAsiaTheme="minorEastAsia" w:hAnsiTheme="minorHAnsi" w:cstheme="minorBidi"/>
              <w:noProof/>
              <w:sz w:val="22"/>
              <w:szCs w:val="22"/>
            </w:rPr>
          </w:pPr>
          <w:hyperlink w:anchor="_Toc415132586" w:history="1">
            <w:r w:rsidR="009F7B97" w:rsidRPr="0063382F">
              <w:rPr>
                <w:rStyle w:val="Hyperlink"/>
                <w:noProof/>
                <w:lang w:bidi="hi-IN"/>
              </w:rPr>
              <w:t>View &gt; Show grid</w:t>
            </w:r>
            <w:r w:rsidR="009F7B97">
              <w:rPr>
                <w:noProof/>
                <w:webHidden/>
              </w:rPr>
              <w:tab/>
            </w:r>
            <w:r w:rsidR="009F7B97">
              <w:rPr>
                <w:noProof/>
                <w:webHidden/>
              </w:rPr>
              <w:fldChar w:fldCharType="begin"/>
            </w:r>
            <w:r w:rsidR="009F7B97">
              <w:rPr>
                <w:noProof/>
                <w:webHidden/>
              </w:rPr>
              <w:instrText xml:space="preserve"> PAGEREF _Toc415132586 \h </w:instrText>
            </w:r>
            <w:r w:rsidR="009F7B97">
              <w:rPr>
                <w:noProof/>
                <w:webHidden/>
              </w:rPr>
            </w:r>
            <w:r w:rsidR="009F7B97">
              <w:rPr>
                <w:noProof/>
                <w:webHidden/>
              </w:rPr>
              <w:fldChar w:fldCharType="separate"/>
            </w:r>
            <w:r w:rsidR="009F7B97">
              <w:rPr>
                <w:noProof/>
                <w:webHidden/>
              </w:rPr>
              <w:t>67</w:t>
            </w:r>
            <w:r w:rsidR="009F7B97">
              <w:rPr>
                <w:noProof/>
                <w:webHidden/>
              </w:rPr>
              <w:fldChar w:fldCharType="end"/>
            </w:r>
          </w:hyperlink>
        </w:p>
        <w:p w14:paraId="7336F7A4" w14:textId="77777777" w:rsidR="009F7B97" w:rsidRDefault="0005350C">
          <w:pPr>
            <w:pStyle w:val="Verzeichnis3"/>
            <w:rPr>
              <w:rFonts w:asciiTheme="minorHAnsi" w:eastAsiaTheme="minorEastAsia" w:hAnsiTheme="minorHAnsi" w:cstheme="minorBidi"/>
              <w:noProof/>
              <w:sz w:val="22"/>
              <w:szCs w:val="22"/>
            </w:rPr>
          </w:pPr>
          <w:hyperlink w:anchor="_Toc415132587" w:history="1">
            <w:r w:rsidR="009F7B97" w:rsidRPr="0063382F">
              <w:rPr>
                <w:rStyle w:val="Hyperlink"/>
                <w:noProof/>
                <w:lang w:bidi="hi-IN"/>
              </w:rPr>
              <w:t>View &gt; Show special characters</w:t>
            </w:r>
            <w:r w:rsidR="009F7B97">
              <w:rPr>
                <w:noProof/>
                <w:webHidden/>
              </w:rPr>
              <w:tab/>
            </w:r>
            <w:r w:rsidR="009F7B97">
              <w:rPr>
                <w:noProof/>
                <w:webHidden/>
              </w:rPr>
              <w:fldChar w:fldCharType="begin"/>
            </w:r>
            <w:r w:rsidR="009F7B97">
              <w:rPr>
                <w:noProof/>
                <w:webHidden/>
              </w:rPr>
              <w:instrText xml:space="preserve"> PAGEREF _Toc415132587 \h </w:instrText>
            </w:r>
            <w:r w:rsidR="009F7B97">
              <w:rPr>
                <w:noProof/>
                <w:webHidden/>
              </w:rPr>
            </w:r>
            <w:r w:rsidR="009F7B97">
              <w:rPr>
                <w:noProof/>
                <w:webHidden/>
              </w:rPr>
              <w:fldChar w:fldCharType="separate"/>
            </w:r>
            <w:r w:rsidR="009F7B97">
              <w:rPr>
                <w:noProof/>
                <w:webHidden/>
              </w:rPr>
              <w:t>67</w:t>
            </w:r>
            <w:r w:rsidR="009F7B97">
              <w:rPr>
                <w:noProof/>
                <w:webHidden/>
              </w:rPr>
              <w:fldChar w:fldCharType="end"/>
            </w:r>
          </w:hyperlink>
        </w:p>
        <w:p w14:paraId="1EC74FFB" w14:textId="77777777" w:rsidR="009F7B97" w:rsidRDefault="0005350C">
          <w:pPr>
            <w:pStyle w:val="Verzeichnis3"/>
            <w:rPr>
              <w:rFonts w:asciiTheme="minorHAnsi" w:eastAsiaTheme="minorEastAsia" w:hAnsiTheme="minorHAnsi" w:cstheme="minorBidi"/>
              <w:noProof/>
              <w:sz w:val="22"/>
              <w:szCs w:val="22"/>
            </w:rPr>
          </w:pPr>
          <w:hyperlink w:anchor="_Toc415132588" w:history="1">
            <w:r w:rsidR="009F7B97" w:rsidRPr="0063382F">
              <w:rPr>
                <w:rStyle w:val="Hyperlink"/>
                <w:noProof/>
                <w:lang w:bidi="hi-IN"/>
              </w:rPr>
              <w:t>View &gt; Color empty events</w:t>
            </w:r>
            <w:r w:rsidR="009F7B97">
              <w:rPr>
                <w:noProof/>
                <w:webHidden/>
              </w:rPr>
              <w:tab/>
            </w:r>
            <w:r w:rsidR="009F7B97">
              <w:rPr>
                <w:noProof/>
                <w:webHidden/>
              </w:rPr>
              <w:fldChar w:fldCharType="begin"/>
            </w:r>
            <w:r w:rsidR="009F7B97">
              <w:rPr>
                <w:noProof/>
                <w:webHidden/>
              </w:rPr>
              <w:instrText xml:space="preserve"> PAGEREF _Toc415132588 \h </w:instrText>
            </w:r>
            <w:r w:rsidR="009F7B97">
              <w:rPr>
                <w:noProof/>
                <w:webHidden/>
              </w:rPr>
            </w:r>
            <w:r w:rsidR="009F7B97">
              <w:rPr>
                <w:noProof/>
                <w:webHidden/>
              </w:rPr>
              <w:fldChar w:fldCharType="separate"/>
            </w:r>
            <w:r w:rsidR="009F7B97">
              <w:rPr>
                <w:noProof/>
                <w:webHidden/>
              </w:rPr>
              <w:t>68</w:t>
            </w:r>
            <w:r w:rsidR="009F7B97">
              <w:rPr>
                <w:noProof/>
                <w:webHidden/>
              </w:rPr>
              <w:fldChar w:fldCharType="end"/>
            </w:r>
          </w:hyperlink>
        </w:p>
        <w:p w14:paraId="5F541E55" w14:textId="77777777" w:rsidR="009F7B97" w:rsidRDefault="0005350C">
          <w:pPr>
            <w:pStyle w:val="Verzeichnis3"/>
            <w:rPr>
              <w:rFonts w:asciiTheme="minorHAnsi" w:eastAsiaTheme="minorEastAsia" w:hAnsiTheme="minorHAnsi" w:cstheme="minorBidi"/>
              <w:noProof/>
              <w:sz w:val="22"/>
              <w:szCs w:val="22"/>
            </w:rPr>
          </w:pPr>
          <w:hyperlink w:anchor="_Toc415132589" w:history="1">
            <w:r w:rsidR="009F7B97" w:rsidRPr="0063382F">
              <w:rPr>
                <w:rStyle w:val="Hyperlink"/>
                <w:noProof/>
                <w:lang w:bidi="hi-IN"/>
              </w:rPr>
              <w:t>View &gt; Change scale constant…</w:t>
            </w:r>
            <w:r w:rsidR="009F7B97">
              <w:rPr>
                <w:noProof/>
                <w:webHidden/>
              </w:rPr>
              <w:tab/>
            </w:r>
            <w:r w:rsidR="009F7B97">
              <w:rPr>
                <w:noProof/>
                <w:webHidden/>
              </w:rPr>
              <w:fldChar w:fldCharType="begin"/>
            </w:r>
            <w:r w:rsidR="009F7B97">
              <w:rPr>
                <w:noProof/>
                <w:webHidden/>
              </w:rPr>
              <w:instrText xml:space="preserve"> PAGEREF _Toc415132589 \h </w:instrText>
            </w:r>
            <w:r w:rsidR="009F7B97">
              <w:rPr>
                <w:noProof/>
                <w:webHidden/>
              </w:rPr>
            </w:r>
            <w:r w:rsidR="009F7B97">
              <w:rPr>
                <w:noProof/>
                <w:webHidden/>
              </w:rPr>
              <w:fldChar w:fldCharType="separate"/>
            </w:r>
            <w:r w:rsidR="009F7B97">
              <w:rPr>
                <w:noProof/>
                <w:webHidden/>
              </w:rPr>
              <w:t>68</w:t>
            </w:r>
            <w:r w:rsidR="009F7B97">
              <w:rPr>
                <w:noProof/>
                <w:webHidden/>
              </w:rPr>
              <w:fldChar w:fldCharType="end"/>
            </w:r>
          </w:hyperlink>
        </w:p>
        <w:p w14:paraId="391C8E07" w14:textId="77777777" w:rsidR="009F7B97" w:rsidRDefault="0005350C">
          <w:pPr>
            <w:pStyle w:val="Verzeichnis3"/>
            <w:rPr>
              <w:rFonts w:asciiTheme="minorHAnsi" w:eastAsiaTheme="minorEastAsia" w:hAnsiTheme="minorHAnsi" w:cstheme="minorBidi"/>
              <w:noProof/>
              <w:sz w:val="22"/>
              <w:szCs w:val="22"/>
            </w:rPr>
          </w:pPr>
          <w:hyperlink w:anchor="_Toc415132590" w:history="1">
            <w:r w:rsidR="009F7B97" w:rsidRPr="0063382F">
              <w:rPr>
                <w:rStyle w:val="Hyperlink"/>
                <w:noProof/>
                <w:lang w:bidi="hi-IN"/>
              </w:rPr>
              <w:t>View &gt; Text proportional / Time proportional</w:t>
            </w:r>
            <w:r w:rsidR="009F7B97">
              <w:rPr>
                <w:noProof/>
                <w:webHidden/>
              </w:rPr>
              <w:tab/>
            </w:r>
            <w:r w:rsidR="009F7B97">
              <w:rPr>
                <w:noProof/>
                <w:webHidden/>
              </w:rPr>
              <w:fldChar w:fldCharType="begin"/>
            </w:r>
            <w:r w:rsidR="009F7B97">
              <w:rPr>
                <w:noProof/>
                <w:webHidden/>
              </w:rPr>
              <w:instrText xml:space="preserve"> PAGEREF _Toc415132590 \h </w:instrText>
            </w:r>
            <w:r w:rsidR="009F7B97">
              <w:rPr>
                <w:noProof/>
                <w:webHidden/>
              </w:rPr>
            </w:r>
            <w:r w:rsidR="009F7B97">
              <w:rPr>
                <w:noProof/>
                <w:webHidden/>
              </w:rPr>
              <w:fldChar w:fldCharType="separate"/>
            </w:r>
            <w:r w:rsidR="009F7B97">
              <w:rPr>
                <w:noProof/>
                <w:webHidden/>
              </w:rPr>
              <w:t>69</w:t>
            </w:r>
            <w:r w:rsidR="009F7B97">
              <w:rPr>
                <w:noProof/>
                <w:webHidden/>
              </w:rPr>
              <w:fldChar w:fldCharType="end"/>
            </w:r>
          </w:hyperlink>
        </w:p>
        <w:p w14:paraId="178172A5" w14:textId="77777777" w:rsidR="009F7B97" w:rsidRDefault="0005350C">
          <w:pPr>
            <w:pStyle w:val="Verzeichnis2"/>
            <w:rPr>
              <w:rFonts w:asciiTheme="minorHAnsi" w:eastAsiaTheme="minorEastAsia" w:hAnsiTheme="minorHAnsi" w:cstheme="minorBidi"/>
              <w:noProof/>
              <w:sz w:val="22"/>
              <w:szCs w:val="22"/>
            </w:rPr>
          </w:pPr>
          <w:hyperlink w:anchor="_Toc415132591" w:history="1">
            <w:r w:rsidR="009F7B97" w:rsidRPr="0063382F">
              <w:rPr>
                <w:rStyle w:val="Hyperlink"/>
                <w:noProof/>
                <w:lang w:val="en-GB" w:bidi="hi-IN"/>
              </w:rPr>
              <w:t>D.</w:t>
            </w:r>
            <w:r w:rsidR="009F7B97">
              <w:rPr>
                <w:rFonts w:asciiTheme="minorHAnsi" w:eastAsiaTheme="minorEastAsia" w:hAnsiTheme="minorHAnsi" w:cstheme="minorBidi"/>
                <w:noProof/>
                <w:sz w:val="22"/>
                <w:szCs w:val="22"/>
              </w:rPr>
              <w:tab/>
            </w:r>
            <w:r w:rsidR="009F7B97" w:rsidRPr="0063382F">
              <w:rPr>
                <w:rStyle w:val="Hyperlink"/>
                <w:noProof/>
                <w:lang w:val="en-GB" w:bidi="hi-IN"/>
              </w:rPr>
              <w:t>Transcription Menu</w:t>
            </w:r>
            <w:r w:rsidR="009F7B97">
              <w:rPr>
                <w:noProof/>
                <w:webHidden/>
              </w:rPr>
              <w:tab/>
            </w:r>
            <w:r w:rsidR="009F7B97">
              <w:rPr>
                <w:noProof/>
                <w:webHidden/>
              </w:rPr>
              <w:fldChar w:fldCharType="begin"/>
            </w:r>
            <w:r w:rsidR="009F7B97">
              <w:rPr>
                <w:noProof/>
                <w:webHidden/>
              </w:rPr>
              <w:instrText xml:space="preserve"> PAGEREF _Toc415132591 \h </w:instrText>
            </w:r>
            <w:r w:rsidR="009F7B97">
              <w:rPr>
                <w:noProof/>
                <w:webHidden/>
              </w:rPr>
            </w:r>
            <w:r w:rsidR="009F7B97">
              <w:rPr>
                <w:noProof/>
                <w:webHidden/>
              </w:rPr>
              <w:fldChar w:fldCharType="separate"/>
            </w:r>
            <w:r w:rsidR="009F7B97">
              <w:rPr>
                <w:noProof/>
                <w:webHidden/>
              </w:rPr>
              <w:t>71</w:t>
            </w:r>
            <w:r w:rsidR="009F7B97">
              <w:rPr>
                <w:noProof/>
                <w:webHidden/>
              </w:rPr>
              <w:fldChar w:fldCharType="end"/>
            </w:r>
          </w:hyperlink>
        </w:p>
        <w:p w14:paraId="5C17DE16" w14:textId="77777777" w:rsidR="009F7B97" w:rsidRDefault="0005350C">
          <w:pPr>
            <w:pStyle w:val="Verzeichnis3"/>
            <w:rPr>
              <w:rFonts w:asciiTheme="minorHAnsi" w:eastAsiaTheme="minorEastAsia" w:hAnsiTheme="minorHAnsi" w:cstheme="minorBidi"/>
              <w:noProof/>
              <w:sz w:val="22"/>
              <w:szCs w:val="22"/>
            </w:rPr>
          </w:pPr>
          <w:hyperlink w:anchor="_Toc415132592" w:history="1">
            <w:r w:rsidR="009F7B97" w:rsidRPr="0063382F">
              <w:rPr>
                <w:rStyle w:val="Hyperlink"/>
                <w:noProof/>
                <w:lang w:bidi="hi-IN"/>
              </w:rPr>
              <w:t>Transcription &gt; Meta information…</w:t>
            </w:r>
            <w:r w:rsidR="009F7B97">
              <w:rPr>
                <w:noProof/>
                <w:webHidden/>
              </w:rPr>
              <w:tab/>
            </w:r>
            <w:r w:rsidR="009F7B97">
              <w:rPr>
                <w:noProof/>
                <w:webHidden/>
              </w:rPr>
              <w:fldChar w:fldCharType="begin"/>
            </w:r>
            <w:r w:rsidR="009F7B97">
              <w:rPr>
                <w:noProof/>
                <w:webHidden/>
              </w:rPr>
              <w:instrText xml:space="preserve"> PAGEREF _Toc415132592 \h </w:instrText>
            </w:r>
            <w:r w:rsidR="009F7B97">
              <w:rPr>
                <w:noProof/>
                <w:webHidden/>
              </w:rPr>
            </w:r>
            <w:r w:rsidR="009F7B97">
              <w:rPr>
                <w:noProof/>
                <w:webHidden/>
              </w:rPr>
              <w:fldChar w:fldCharType="separate"/>
            </w:r>
            <w:r w:rsidR="009F7B97">
              <w:rPr>
                <w:noProof/>
                <w:webHidden/>
              </w:rPr>
              <w:t>71</w:t>
            </w:r>
            <w:r w:rsidR="009F7B97">
              <w:rPr>
                <w:noProof/>
                <w:webHidden/>
              </w:rPr>
              <w:fldChar w:fldCharType="end"/>
            </w:r>
          </w:hyperlink>
        </w:p>
        <w:p w14:paraId="1AAFCA09" w14:textId="77777777" w:rsidR="009F7B97" w:rsidRDefault="0005350C">
          <w:pPr>
            <w:pStyle w:val="Verzeichnis3"/>
            <w:rPr>
              <w:rFonts w:asciiTheme="minorHAnsi" w:eastAsiaTheme="minorEastAsia" w:hAnsiTheme="minorHAnsi" w:cstheme="minorBidi"/>
              <w:noProof/>
              <w:sz w:val="22"/>
              <w:szCs w:val="22"/>
            </w:rPr>
          </w:pPr>
          <w:hyperlink w:anchor="_Toc415132593" w:history="1">
            <w:r w:rsidR="009F7B97" w:rsidRPr="0063382F">
              <w:rPr>
                <w:rStyle w:val="Hyperlink"/>
                <w:noProof/>
                <w:lang w:bidi="hi-IN"/>
              </w:rPr>
              <w:t>Transcription &gt; Speakertable…</w:t>
            </w:r>
            <w:r w:rsidR="009F7B97">
              <w:rPr>
                <w:noProof/>
                <w:webHidden/>
              </w:rPr>
              <w:tab/>
            </w:r>
            <w:r w:rsidR="009F7B97">
              <w:rPr>
                <w:noProof/>
                <w:webHidden/>
              </w:rPr>
              <w:fldChar w:fldCharType="begin"/>
            </w:r>
            <w:r w:rsidR="009F7B97">
              <w:rPr>
                <w:noProof/>
                <w:webHidden/>
              </w:rPr>
              <w:instrText xml:space="preserve"> PAGEREF _Toc415132593 \h </w:instrText>
            </w:r>
            <w:r w:rsidR="009F7B97">
              <w:rPr>
                <w:noProof/>
                <w:webHidden/>
              </w:rPr>
            </w:r>
            <w:r w:rsidR="009F7B97">
              <w:rPr>
                <w:noProof/>
                <w:webHidden/>
              </w:rPr>
              <w:fldChar w:fldCharType="separate"/>
            </w:r>
            <w:r w:rsidR="009F7B97">
              <w:rPr>
                <w:noProof/>
                <w:webHidden/>
              </w:rPr>
              <w:t>73</w:t>
            </w:r>
            <w:r w:rsidR="009F7B97">
              <w:rPr>
                <w:noProof/>
                <w:webHidden/>
              </w:rPr>
              <w:fldChar w:fldCharType="end"/>
            </w:r>
          </w:hyperlink>
        </w:p>
        <w:p w14:paraId="64E67F27" w14:textId="77777777" w:rsidR="009F7B97" w:rsidRDefault="0005350C">
          <w:pPr>
            <w:pStyle w:val="Verzeichnis3"/>
            <w:rPr>
              <w:rFonts w:asciiTheme="minorHAnsi" w:eastAsiaTheme="minorEastAsia" w:hAnsiTheme="minorHAnsi" w:cstheme="minorBidi"/>
              <w:noProof/>
              <w:sz w:val="22"/>
              <w:szCs w:val="22"/>
            </w:rPr>
          </w:pPr>
          <w:hyperlink w:anchor="_Toc415132594" w:history="1">
            <w:r w:rsidR="009F7B97" w:rsidRPr="0063382F">
              <w:rPr>
                <w:rStyle w:val="Hyperlink"/>
                <w:noProof/>
                <w:lang w:bidi="hi-IN"/>
              </w:rPr>
              <w:t>Transcription &gt; Recordings…</w:t>
            </w:r>
            <w:r w:rsidR="009F7B97">
              <w:rPr>
                <w:noProof/>
                <w:webHidden/>
              </w:rPr>
              <w:tab/>
            </w:r>
            <w:r w:rsidR="009F7B97">
              <w:rPr>
                <w:noProof/>
                <w:webHidden/>
              </w:rPr>
              <w:fldChar w:fldCharType="begin"/>
            </w:r>
            <w:r w:rsidR="009F7B97">
              <w:rPr>
                <w:noProof/>
                <w:webHidden/>
              </w:rPr>
              <w:instrText xml:space="preserve"> PAGEREF _Toc415132594 \h </w:instrText>
            </w:r>
            <w:r w:rsidR="009F7B97">
              <w:rPr>
                <w:noProof/>
                <w:webHidden/>
              </w:rPr>
            </w:r>
            <w:r w:rsidR="009F7B97">
              <w:rPr>
                <w:noProof/>
                <w:webHidden/>
              </w:rPr>
              <w:fldChar w:fldCharType="separate"/>
            </w:r>
            <w:r w:rsidR="009F7B97">
              <w:rPr>
                <w:noProof/>
                <w:webHidden/>
              </w:rPr>
              <w:t>74</w:t>
            </w:r>
            <w:r w:rsidR="009F7B97">
              <w:rPr>
                <w:noProof/>
                <w:webHidden/>
              </w:rPr>
              <w:fldChar w:fldCharType="end"/>
            </w:r>
          </w:hyperlink>
        </w:p>
        <w:p w14:paraId="79A8EABC" w14:textId="77777777" w:rsidR="009F7B97" w:rsidRDefault="0005350C">
          <w:pPr>
            <w:pStyle w:val="Verzeichnis3"/>
            <w:rPr>
              <w:rFonts w:asciiTheme="minorHAnsi" w:eastAsiaTheme="minorEastAsia" w:hAnsiTheme="minorHAnsi" w:cstheme="minorBidi"/>
              <w:noProof/>
              <w:sz w:val="22"/>
              <w:szCs w:val="22"/>
            </w:rPr>
          </w:pPr>
          <w:hyperlink w:anchor="_Toc415132595" w:history="1">
            <w:r w:rsidR="009F7B97" w:rsidRPr="0063382F">
              <w:rPr>
                <w:rStyle w:val="Hyperlink"/>
                <w:noProof/>
                <w:lang w:bidi="hi-IN"/>
              </w:rPr>
              <w:t>Transcription &gt; Structure errors…</w:t>
            </w:r>
            <w:r w:rsidR="009F7B97">
              <w:rPr>
                <w:noProof/>
                <w:webHidden/>
              </w:rPr>
              <w:tab/>
            </w:r>
            <w:r w:rsidR="009F7B97">
              <w:rPr>
                <w:noProof/>
                <w:webHidden/>
              </w:rPr>
              <w:fldChar w:fldCharType="begin"/>
            </w:r>
            <w:r w:rsidR="009F7B97">
              <w:rPr>
                <w:noProof/>
                <w:webHidden/>
              </w:rPr>
              <w:instrText xml:space="preserve"> PAGEREF _Toc415132595 \h </w:instrText>
            </w:r>
            <w:r w:rsidR="009F7B97">
              <w:rPr>
                <w:noProof/>
                <w:webHidden/>
              </w:rPr>
            </w:r>
            <w:r w:rsidR="009F7B97">
              <w:rPr>
                <w:noProof/>
                <w:webHidden/>
              </w:rPr>
              <w:fldChar w:fldCharType="separate"/>
            </w:r>
            <w:r w:rsidR="009F7B97">
              <w:rPr>
                <w:noProof/>
                <w:webHidden/>
              </w:rPr>
              <w:t>75</w:t>
            </w:r>
            <w:r w:rsidR="009F7B97">
              <w:rPr>
                <w:noProof/>
                <w:webHidden/>
              </w:rPr>
              <w:fldChar w:fldCharType="end"/>
            </w:r>
          </w:hyperlink>
        </w:p>
        <w:p w14:paraId="604219E4" w14:textId="77777777" w:rsidR="009F7B97" w:rsidRDefault="0005350C">
          <w:pPr>
            <w:pStyle w:val="Verzeichnis3"/>
            <w:rPr>
              <w:rFonts w:asciiTheme="minorHAnsi" w:eastAsiaTheme="minorEastAsia" w:hAnsiTheme="minorHAnsi" w:cstheme="minorBidi"/>
              <w:noProof/>
              <w:sz w:val="22"/>
              <w:szCs w:val="22"/>
            </w:rPr>
          </w:pPr>
          <w:hyperlink w:anchor="_Toc415132596" w:history="1">
            <w:r w:rsidR="009F7B97" w:rsidRPr="0063382F">
              <w:rPr>
                <w:rStyle w:val="Hyperlink"/>
                <w:noProof/>
                <w:lang w:bidi="hi-IN"/>
              </w:rPr>
              <w:t>Transcription &gt; Calculate annotated time…</w:t>
            </w:r>
            <w:r w:rsidR="009F7B97">
              <w:rPr>
                <w:noProof/>
                <w:webHidden/>
              </w:rPr>
              <w:tab/>
            </w:r>
            <w:r w:rsidR="009F7B97">
              <w:rPr>
                <w:noProof/>
                <w:webHidden/>
              </w:rPr>
              <w:fldChar w:fldCharType="begin"/>
            </w:r>
            <w:r w:rsidR="009F7B97">
              <w:rPr>
                <w:noProof/>
                <w:webHidden/>
              </w:rPr>
              <w:instrText xml:space="preserve"> PAGEREF _Toc415132596 \h </w:instrText>
            </w:r>
            <w:r w:rsidR="009F7B97">
              <w:rPr>
                <w:noProof/>
                <w:webHidden/>
              </w:rPr>
            </w:r>
            <w:r w:rsidR="009F7B97">
              <w:rPr>
                <w:noProof/>
                <w:webHidden/>
              </w:rPr>
              <w:fldChar w:fldCharType="separate"/>
            </w:r>
            <w:r w:rsidR="009F7B97">
              <w:rPr>
                <w:noProof/>
                <w:webHidden/>
              </w:rPr>
              <w:t>76</w:t>
            </w:r>
            <w:r w:rsidR="009F7B97">
              <w:rPr>
                <w:noProof/>
                <w:webHidden/>
              </w:rPr>
              <w:fldChar w:fldCharType="end"/>
            </w:r>
          </w:hyperlink>
        </w:p>
        <w:p w14:paraId="62E839BC" w14:textId="77777777" w:rsidR="009F7B97" w:rsidRDefault="0005350C">
          <w:pPr>
            <w:pStyle w:val="Verzeichnis3"/>
            <w:rPr>
              <w:rFonts w:asciiTheme="minorHAnsi" w:eastAsiaTheme="minorEastAsia" w:hAnsiTheme="minorHAnsi" w:cstheme="minorBidi"/>
              <w:noProof/>
              <w:sz w:val="22"/>
              <w:szCs w:val="22"/>
            </w:rPr>
          </w:pPr>
          <w:hyperlink w:anchor="_Toc415132597" w:history="1">
            <w:r w:rsidR="009F7B97" w:rsidRPr="0063382F">
              <w:rPr>
                <w:rStyle w:val="Hyperlink"/>
                <w:noProof/>
                <w:lang w:bidi="hi-IN"/>
              </w:rPr>
              <w:t>Transcription &gt; Segmentation errors…</w:t>
            </w:r>
            <w:r w:rsidR="009F7B97">
              <w:rPr>
                <w:noProof/>
                <w:webHidden/>
              </w:rPr>
              <w:tab/>
            </w:r>
            <w:r w:rsidR="009F7B97">
              <w:rPr>
                <w:noProof/>
                <w:webHidden/>
              </w:rPr>
              <w:fldChar w:fldCharType="begin"/>
            </w:r>
            <w:r w:rsidR="009F7B97">
              <w:rPr>
                <w:noProof/>
                <w:webHidden/>
              </w:rPr>
              <w:instrText xml:space="preserve"> PAGEREF _Toc415132597 \h </w:instrText>
            </w:r>
            <w:r w:rsidR="009F7B97">
              <w:rPr>
                <w:noProof/>
                <w:webHidden/>
              </w:rPr>
            </w:r>
            <w:r w:rsidR="009F7B97">
              <w:rPr>
                <w:noProof/>
                <w:webHidden/>
              </w:rPr>
              <w:fldChar w:fldCharType="separate"/>
            </w:r>
            <w:r w:rsidR="009F7B97">
              <w:rPr>
                <w:noProof/>
                <w:webHidden/>
              </w:rPr>
              <w:t>76</w:t>
            </w:r>
            <w:r w:rsidR="009F7B97">
              <w:rPr>
                <w:noProof/>
                <w:webHidden/>
              </w:rPr>
              <w:fldChar w:fldCharType="end"/>
            </w:r>
          </w:hyperlink>
        </w:p>
        <w:p w14:paraId="01FBCF72" w14:textId="77777777" w:rsidR="009F7B97" w:rsidRDefault="0005350C">
          <w:pPr>
            <w:pStyle w:val="Verzeichnis3"/>
            <w:rPr>
              <w:rFonts w:asciiTheme="minorHAnsi" w:eastAsiaTheme="minorEastAsia" w:hAnsiTheme="minorHAnsi" w:cstheme="minorBidi"/>
              <w:noProof/>
              <w:sz w:val="22"/>
              <w:szCs w:val="22"/>
            </w:rPr>
          </w:pPr>
          <w:hyperlink w:anchor="_Toc415132598" w:history="1">
            <w:r w:rsidR="009F7B97" w:rsidRPr="0063382F">
              <w:rPr>
                <w:rStyle w:val="Hyperlink"/>
                <w:noProof/>
                <w:lang w:bidi="hi-IN"/>
              </w:rPr>
              <w:t>Transcription &gt; Export Segmented Transcription…</w:t>
            </w:r>
            <w:r w:rsidR="009F7B97">
              <w:rPr>
                <w:noProof/>
                <w:webHidden/>
              </w:rPr>
              <w:tab/>
            </w:r>
            <w:r w:rsidR="009F7B97">
              <w:rPr>
                <w:noProof/>
                <w:webHidden/>
              </w:rPr>
              <w:fldChar w:fldCharType="begin"/>
            </w:r>
            <w:r w:rsidR="009F7B97">
              <w:rPr>
                <w:noProof/>
                <w:webHidden/>
              </w:rPr>
              <w:instrText xml:space="preserve"> PAGEREF _Toc415132598 \h </w:instrText>
            </w:r>
            <w:r w:rsidR="009F7B97">
              <w:rPr>
                <w:noProof/>
                <w:webHidden/>
              </w:rPr>
            </w:r>
            <w:r w:rsidR="009F7B97">
              <w:rPr>
                <w:noProof/>
                <w:webHidden/>
              </w:rPr>
              <w:fldChar w:fldCharType="separate"/>
            </w:r>
            <w:r w:rsidR="009F7B97">
              <w:rPr>
                <w:noProof/>
                <w:webHidden/>
              </w:rPr>
              <w:t>77</w:t>
            </w:r>
            <w:r w:rsidR="009F7B97">
              <w:rPr>
                <w:noProof/>
                <w:webHidden/>
              </w:rPr>
              <w:fldChar w:fldCharType="end"/>
            </w:r>
          </w:hyperlink>
        </w:p>
        <w:p w14:paraId="3451FC57" w14:textId="77777777" w:rsidR="009F7B97" w:rsidRDefault="0005350C">
          <w:pPr>
            <w:pStyle w:val="Verzeichnis3"/>
            <w:rPr>
              <w:rFonts w:asciiTheme="minorHAnsi" w:eastAsiaTheme="minorEastAsia" w:hAnsiTheme="minorHAnsi" w:cstheme="minorBidi"/>
              <w:noProof/>
              <w:sz w:val="22"/>
              <w:szCs w:val="22"/>
            </w:rPr>
          </w:pPr>
          <w:hyperlink w:anchor="_Toc415132599" w:history="1">
            <w:r w:rsidR="009F7B97" w:rsidRPr="0063382F">
              <w:rPr>
                <w:rStyle w:val="Hyperlink"/>
                <w:noProof/>
                <w:lang w:bidi="hi-IN"/>
              </w:rPr>
              <w:t>Transcription &gt; Count Segments…</w:t>
            </w:r>
            <w:r w:rsidR="009F7B97">
              <w:rPr>
                <w:noProof/>
                <w:webHidden/>
              </w:rPr>
              <w:tab/>
            </w:r>
            <w:r w:rsidR="009F7B97">
              <w:rPr>
                <w:noProof/>
                <w:webHidden/>
              </w:rPr>
              <w:fldChar w:fldCharType="begin"/>
            </w:r>
            <w:r w:rsidR="009F7B97">
              <w:rPr>
                <w:noProof/>
                <w:webHidden/>
              </w:rPr>
              <w:instrText xml:space="preserve"> PAGEREF _Toc415132599 \h </w:instrText>
            </w:r>
            <w:r w:rsidR="009F7B97">
              <w:rPr>
                <w:noProof/>
                <w:webHidden/>
              </w:rPr>
            </w:r>
            <w:r w:rsidR="009F7B97">
              <w:rPr>
                <w:noProof/>
                <w:webHidden/>
              </w:rPr>
              <w:fldChar w:fldCharType="separate"/>
            </w:r>
            <w:r w:rsidR="009F7B97">
              <w:rPr>
                <w:noProof/>
                <w:webHidden/>
              </w:rPr>
              <w:t>78</w:t>
            </w:r>
            <w:r w:rsidR="009F7B97">
              <w:rPr>
                <w:noProof/>
                <w:webHidden/>
              </w:rPr>
              <w:fldChar w:fldCharType="end"/>
            </w:r>
          </w:hyperlink>
        </w:p>
        <w:p w14:paraId="484A6ABA" w14:textId="77777777" w:rsidR="009F7B97" w:rsidRDefault="0005350C">
          <w:pPr>
            <w:pStyle w:val="Verzeichnis3"/>
            <w:rPr>
              <w:rFonts w:asciiTheme="minorHAnsi" w:eastAsiaTheme="minorEastAsia" w:hAnsiTheme="minorHAnsi" w:cstheme="minorBidi"/>
              <w:noProof/>
              <w:sz w:val="22"/>
              <w:szCs w:val="22"/>
            </w:rPr>
          </w:pPr>
          <w:hyperlink w:anchor="_Toc415132600" w:history="1">
            <w:r w:rsidR="009F7B97" w:rsidRPr="0063382F">
              <w:rPr>
                <w:rStyle w:val="Hyperlink"/>
                <w:noProof/>
                <w:lang w:bidi="hi-IN"/>
              </w:rPr>
              <w:t>Transcription &gt; Word list…</w:t>
            </w:r>
            <w:r w:rsidR="009F7B97">
              <w:rPr>
                <w:noProof/>
                <w:webHidden/>
              </w:rPr>
              <w:tab/>
            </w:r>
            <w:r w:rsidR="009F7B97">
              <w:rPr>
                <w:noProof/>
                <w:webHidden/>
              </w:rPr>
              <w:fldChar w:fldCharType="begin"/>
            </w:r>
            <w:r w:rsidR="009F7B97">
              <w:rPr>
                <w:noProof/>
                <w:webHidden/>
              </w:rPr>
              <w:instrText xml:space="preserve"> PAGEREF _Toc415132600 \h </w:instrText>
            </w:r>
            <w:r w:rsidR="009F7B97">
              <w:rPr>
                <w:noProof/>
                <w:webHidden/>
              </w:rPr>
            </w:r>
            <w:r w:rsidR="009F7B97">
              <w:rPr>
                <w:noProof/>
                <w:webHidden/>
              </w:rPr>
              <w:fldChar w:fldCharType="separate"/>
            </w:r>
            <w:r w:rsidR="009F7B97">
              <w:rPr>
                <w:noProof/>
                <w:webHidden/>
              </w:rPr>
              <w:t>79</w:t>
            </w:r>
            <w:r w:rsidR="009F7B97">
              <w:rPr>
                <w:noProof/>
                <w:webHidden/>
              </w:rPr>
              <w:fldChar w:fldCharType="end"/>
            </w:r>
          </w:hyperlink>
        </w:p>
        <w:p w14:paraId="69ED393C" w14:textId="77777777" w:rsidR="009F7B97" w:rsidRDefault="0005350C">
          <w:pPr>
            <w:pStyle w:val="Verzeichnis3"/>
            <w:rPr>
              <w:rFonts w:asciiTheme="minorHAnsi" w:eastAsiaTheme="minorEastAsia" w:hAnsiTheme="minorHAnsi" w:cstheme="minorBidi"/>
              <w:noProof/>
              <w:sz w:val="22"/>
              <w:szCs w:val="22"/>
            </w:rPr>
          </w:pPr>
          <w:hyperlink w:anchor="_Toc415132601" w:history="1">
            <w:r w:rsidR="009F7B97" w:rsidRPr="0063382F">
              <w:rPr>
                <w:rStyle w:val="Hyperlink"/>
                <w:noProof/>
                <w:lang w:bidi="hi-IN"/>
              </w:rPr>
              <w:t>Transcription &gt; Insert Utterance Numbers</w:t>
            </w:r>
            <w:r w:rsidR="009F7B97">
              <w:rPr>
                <w:noProof/>
                <w:webHidden/>
              </w:rPr>
              <w:tab/>
            </w:r>
            <w:r w:rsidR="009F7B97">
              <w:rPr>
                <w:noProof/>
                <w:webHidden/>
              </w:rPr>
              <w:fldChar w:fldCharType="begin"/>
            </w:r>
            <w:r w:rsidR="009F7B97">
              <w:rPr>
                <w:noProof/>
                <w:webHidden/>
              </w:rPr>
              <w:instrText xml:space="preserve"> PAGEREF _Toc415132601 \h </w:instrText>
            </w:r>
            <w:r w:rsidR="009F7B97">
              <w:rPr>
                <w:noProof/>
                <w:webHidden/>
              </w:rPr>
            </w:r>
            <w:r w:rsidR="009F7B97">
              <w:rPr>
                <w:noProof/>
                <w:webHidden/>
              </w:rPr>
              <w:fldChar w:fldCharType="separate"/>
            </w:r>
            <w:r w:rsidR="009F7B97">
              <w:rPr>
                <w:noProof/>
                <w:webHidden/>
              </w:rPr>
              <w:t>80</w:t>
            </w:r>
            <w:r w:rsidR="009F7B97">
              <w:rPr>
                <w:noProof/>
                <w:webHidden/>
              </w:rPr>
              <w:fldChar w:fldCharType="end"/>
            </w:r>
          </w:hyperlink>
        </w:p>
        <w:p w14:paraId="4CB9A091" w14:textId="77777777" w:rsidR="009F7B97" w:rsidRDefault="0005350C">
          <w:pPr>
            <w:pStyle w:val="Verzeichnis3"/>
            <w:rPr>
              <w:rFonts w:asciiTheme="minorHAnsi" w:eastAsiaTheme="minorEastAsia" w:hAnsiTheme="minorHAnsi" w:cstheme="minorBidi"/>
              <w:noProof/>
              <w:sz w:val="22"/>
              <w:szCs w:val="22"/>
            </w:rPr>
          </w:pPr>
          <w:hyperlink w:anchor="_Toc415132602" w:history="1">
            <w:r w:rsidR="009F7B97" w:rsidRPr="0063382F">
              <w:rPr>
                <w:rStyle w:val="Hyperlink"/>
                <w:noProof/>
                <w:lang w:bidi="hi-IN"/>
              </w:rPr>
              <w:t>Transcription &gt; Transformation…</w:t>
            </w:r>
            <w:r w:rsidR="009F7B97">
              <w:rPr>
                <w:noProof/>
                <w:webHidden/>
              </w:rPr>
              <w:tab/>
            </w:r>
            <w:r w:rsidR="009F7B97">
              <w:rPr>
                <w:noProof/>
                <w:webHidden/>
              </w:rPr>
              <w:fldChar w:fldCharType="begin"/>
            </w:r>
            <w:r w:rsidR="009F7B97">
              <w:rPr>
                <w:noProof/>
                <w:webHidden/>
              </w:rPr>
              <w:instrText xml:space="preserve"> PAGEREF _Toc415132602 \h </w:instrText>
            </w:r>
            <w:r w:rsidR="009F7B97">
              <w:rPr>
                <w:noProof/>
                <w:webHidden/>
              </w:rPr>
            </w:r>
            <w:r w:rsidR="009F7B97">
              <w:rPr>
                <w:noProof/>
                <w:webHidden/>
              </w:rPr>
              <w:fldChar w:fldCharType="separate"/>
            </w:r>
            <w:r w:rsidR="009F7B97">
              <w:rPr>
                <w:noProof/>
                <w:webHidden/>
              </w:rPr>
              <w:t>81</w:t>
            </w:r>
            <w:r w:rsidR="009F7B97">
              <w:rPr>
                <w:noProof/>
                <w:webHidden/>
              </w:rPr>
              <w:fldChar w:fldCharType="end"/>
            </w:r>
          </w:hyperlink>
        </w:p>
        <w:p w14:paraId="0851B87D" w14:textId="77777777" w:rsidR="009F7B97" w:rsidRDefault="0005350C">
          <w:pPr>
            <w:pStyle w:val="Verzeichnis3"/>
            <w:rPr>
              <w:rFonts w:asciiTheme="minorHAnsi" w:eastAsiaTheme="minorEastAsia" w:hAnsiTheme="minorHAnsi" w:cstheme="minorBidi"/>
              <w:noProof/>
              <w:sz w:val="22"/>
              <w:szCs w:val="22"/>
            </w:rPr>
          </w:pPr>
          <w:hyperlink w:anchor="_Toc415132603" w:history="1">
            <w:r w:rsidR="009F7B97" w:rsidRPr="0063382F">
              <w:rPr>
                <w:rStyle w:val="Hyperlink"/>
                <w:noProof/>
                <w:lang w:bidi="hi-IN"/>
              </w:rPr>
              <w:t>Transcription &gt; Clean up...</w:t>
            </w:r>
            <w:r w:rsidR="009F7B97">
              <w:rPr>
                <w:noProof/>
                <w:webHidden/>
              </w:rPr>
              <w:tab/>
            </w:r>
            <w:r w:rsidR="009F7B97">
              <w:rPr>
                <w:noProof/>
                <w:webHidden/>
              </w:rPr>
              <w:fldChar w:fldCharType="begin"/>
            </w:r>
            <w:r w:rsidR="009F7B97">
              <w:rPr>
                <w:noProof/>
                <w:webHidden/>
              </w:rPr>
              <w:instrText xml:space="preserve"> PAGEREF _Toc415132603 \h </w:instrText>
            </w:r>
            <w:r w:rsidR="009F7B97">
              <w:rPr>
                <w:noProof/>
                <w:webHidden/>
              </w:rPr>
            </w:r>
            <w:r w:rsidR="009F7B97">
              <w:rPr>
                <w:noProof/>
                <w:webHidden/>
              </w:rPr>
              <w:fldChar w:fldCharType="separate"/>
            </w:r>
            <w:r w:rsidR="009F7B97">
              <w:rPr>
                <w:noProof/>
                <w:webHidden/>
              </w:rPr>
              <w:t>82</w:t>
            </w:r>
            <w:r w:rsidR="009F7B97">
              <w:rPr>
                <w:noProof/>
                <w:webHidden/>
              </w:rPr>
              <w:fldChar w:fldCharType="end"/>
            </w:r>
          </w:hyperlink>
        </w:p>
        <w:p w14:paraId="421F56C5" w14:textId="77777777" w:rsidR="009F7B97" w:rsidRDefault="0005350C">
          <w:pPr>
            <w:pStyle w:val="Verzeichnis3"/>
            <w:rPr>
              <w:rFonts w:asciiTheme="minorHAnsi" w:eastAsiaTheme="minorEastAsia" w:hAnsiTheme="minorHAnsi" w:cstheme="minorBidi"/>
              <w:noProof/>
              <w:sz w:val="22"/>
              <w:szCs w:val="22"/>
            </w:rPr>
          </w:pPr>
          <w:hyperlink w:anchor="_Toc415132604" w:history="1">
            <w:r w:rsidR="009F7B97" w:rsidRPr="0063382F">
              <w:rPr>
                <w:rStyle w:val="Hyperlink"/>
                <w:noProof/>
                <w:lang w:bidi="hi-IN"/>
              </w:rPr>
              <w:t>Transcription &gt; Glue transcriptions...</w:t>
            </w:r>
            <w:r w:rsidR="009F7B97">
              <w:rPr>
                <w:noProof/>
                <w:webHidden/>
              </w:rPr>
              <w:tab/>
            </w:r>
            <w:r w:rsidR="009F7B97">
              <w:rPr>
                <w:noProof/>
                <w:webHidden/>
              </w:rPr>
              <w:fldChar w:fldCharType="begin"/>
            </w:r>
            <w:r w:rsidR="009F7B97">
              <w:rPr>
                <w:noProof/>
                <w:webHidden/>
              </w:rPr>
              <w:instrText xml:space="preserve"> PAGEREF _Toc415132604 \h </w:instrText>
            </w:r>
            <w:r w:rsidR="009F7B97">
              <w:rPr>
                <w:noProof/>
                <w:webHidden/>
              </w:rPr>
            </w:r>
            <w:r w:rsidR="009F7B97">
              <w:rPr>
                <w:noProof/>
                <w:webHidden/>
              </w:rPr>
              <w:fldChar w:fldCharType="separate"/>
            </w:r>
            <w:r w:rsidR="009F7B97">
              <w:rPr>
                <w:noProof/>
                <w:webHidden/>
              </w:rPr>
              <w:t>83</w:t>
            </w:r>
            <w:r w:rsidR="009F7B97">
              <w:rPr>
                <w:noProof/>
                <w:webHidden/>
              </w:rPr>
              <w:fldChar w:fldCharType="end"/>
            </w:r>
          </w:hyperlink>
        </w:p>
        <w:p w14:paraId="4750A8B8" w14:textId="77777777" w:rsidR="009F7B97" w:rsidRDefault="0005350C">
          <w:pPr>
            <w:pStyle w:val="Verzeichnis3"/>
            <w:rPr>
              <w:rFonts w:asciiTheme="minorHAnsi" w:eastAsiaTheme="minorEastAsia" w:hAnsiTheme="minorHAnsi" w:cstheme="minorBidi"/>
              <w:noProof/>
              <w:sz w:val="22"/>
              <w:szCs w:val="22"/>
            </w:rPr>
          </w:pPr>
          <w:hyperlink w:anchor="_Toc415132605" w:history="1">
            <w:r w:rsidR="009F7B97" w:rsidRPr="0063382F">
              <w:rPr>
                <w:rStyle w:val="Hyperlink"/>
                <w:noProof/>
                <w:lang w:bidi="hi-IN"/>
              </w:rPr>
              <w:t>Transcription &gt; Chop transcription…</w:t>
            </w:r>
            <w:r w:rsidR="009F7B97">
              <w:rPr>
                <w:noProof/>
                <w:webHidden/>
              </w:rPr>
              <w:tab/>
            </w:r>
            <w:r w:rsidR="009F7B97">
              <w:rPr>
                <w:noProof/>
                <w:webHidden/>
              </w:rPr>
              <w:fldChar w:fldCharType="begin"/>
            </w:r>
            <w:r w:rsidR="009F7B97">
              <w:rPr>
                <w:noProof/>
                <w:webHidden/>
              </w:rPr>
              <w:instrText xml:space="preserve"> PAGEREF _Toc415132605 \h </w:instrText>
            </w:r>
            <w:r w:rsidR="009F7B97">
              <w:rPr>
                <w:noProof/>
                <w:webHidden/>
              </w:rPr>
            </w:r>
            <w:r w:rsidR="009F7B97">
              <w:rPr>
                <w:noProof/>
                <w:webHidden/>
              </w:rPr>
              <w:fldChar w:fldCharType="separate"/>
            </w:r>
            <w:r w:rsidR="009F7B97">
              <w:rPr>
                <w:noProof/>
                <w:webHidden/>
              </w:rPr>
              <w:t>84</w:t>
            </w:r>
            <w:r w:rsidR="009F7B97">
              <w:rPr>
                <w:noProof/>
                <w:webHidden/>
              </w:rPr>
              <w:fldChar w:fldCharType="end"/>
            </w:r>
          </w:hyperlink>
        </w:p>
        <w:p w14:paraId="7C657CEC" w14:textId="77777777" w:rsidR="009F7B97" w:rsidRDefault="0005350C">
          <w:pPr>
            <w:pStyle w:val="Verzeichnis3"/>
            <w:rPr>
              <w:rFonts w:asciiTheme="minorHAnsi" w:eastAsiaTheme="minorEastAsia" w:hAnsiTheme="minorHAnsi" w:cstheme="minorBidi"/>
              <w:noProof/>
              <w:sz w:val="22"/>
              <w:szCs w:val="22"/>
            </w:rPr>
          </w:pPr>
          <w:hyperlink w:anchor="_Toc415132606" w:history="1">
            <w:r w:rsidR="009F7B97" w:rsidRPr="0063382F">
              <w:rPr>
                <w:rStyle w:val="Hyperlink"/>
                <w:noProof/>
                <w:lang w:bidi="hi-IN"/>
              </w:rPr>
              <w:t>Transcription &gt; Chop audio…</w:t>
            </w:r>
            <w:r w:rsidR="009F7B97">
              <w:rPr>
                <w:noProof/>
                <w:webHidden/>
              </w:rPr>
              <w:tab/>
            </w:r>
            <w:r w:rsidR="009F7B97">
              <w:rPr>
                <w:noProof/>
                <w:webHidden/>
              </w:rPr>
              <w:fldChar w:fldCharType="begin"/>
            </w:r>
            <w:r w:rsidR="009F7B97">
              <w:rPr>
                <w:noProof/>
                <w:webHidden/>
              </w:rPr>
              <w:instrText xml:space="preserve"> PAGEREF _Toc415132606 \h </w:instrText>
            </w:r>
            <w:r w:rsidR="009F7B97">
              <w:rPr>
                <w:noProof/>
                <w:webHidden/>
              </w:rPr>
            </w:r>
            <w:r w:rsidR="009F7B97">
              <w:rPr>
                <w:noProof/>
                <w:webHidden/>
              </w:rPr>
              <w:fldChar w:fldCharType="separate"/>
            </w:r>
            <w:r w:rsidR="009F7B97">
              <w:rPr>
                <w:noProof/>
                <w:webHidden/>
              </w:rPr>
              <w:t>85</w:t>
            </w:r>
            <w:r w:rsidR="009F7B97">
              <w:rPr>
                <w:noProof/>
                <w:webHidden/>
              </w:rPr>
              <w:fldChar w:fldCharType="end"/>
            </w:r>
          </w:hyperlink>
        </w:p>
        <w:p w14:paraId="5C766105" w14:textId="77777777" w:rsidR="009F7B97" w:rsidRDefault="0005350C">
          <w:pPr>
            <w:pStyle w:val="Verzeichnis3"/>
            <w:rPr>
              <w:rFonts w:asciiTheme="minorHAnsi" w:eastAsiaTheme="minorEastAsia" w:hAnsiTheme="minorHAnsi" w:cstheme="minorBidi"/>
              <w:noProof/>
              <w:sz w:val="22"/>
              <w:szCs w:val="22"/>
            </w:rPr>
          </w:pPr>
          <w:hyperlink w:anchor="_Toc415132607" w:history="1">
            <w:r w:rsidR="009F7B97" w:rsidRPr="0063382F">
              <w:rPr>
                <w:rStyle w:val="Hyperlink"/>
                <w:noProof/>
                <w:lang w:bidi="hi-IN"/>
              </w:rPr>
              <w:t>Transcription &gt; ExSync Event Shrinker</w:t>
            </w:r>
            <w:r w:rsidR="009F7B97">
              <w:rPr>
                <w:noProof/>
                <w:webHidden/>
              </w:rPr>
              <w:tab/>
            </w:r>
            <w:r w:rsidR="009F7B97">
              <w:rPr>
                <w:noProof/>
                <w:webHidden/>
              </w:rPr>
              <w:fldChar w:fldCharType="begin"/>
            </w:r>
            <w:r w:rsidR="009F7B97">
              <w:rPr>
                <w:noProof/>
                <w:webHidden/>
              </w:rPr>
              <w:instrText xml:space="preserve"> PAGEREF _Toc415132607 \h </w:instrText>
            </w:r>
            <w:r w:rsidR="009F7B97">
              <w:rPr>
                <w:noProof/>
                <w:webHidden/>
              </w:rPr>
            </w:r>
            <w:r w:rsidR="009F7B97">
              <w:rPr>
                <w:noProof/>
                <w:webHidden/>
              </w:rPr>
              <w:fldChar w:fldCharType="separate"/>
            </w:r>
            <w:r w:rsidR="009F7B97">
              <w:rPr>
                <w:noProof/>
                <w:webHidden/>
              </w:rPr>
              <w:t>87</w:t>
            </w:r>
            <w:r w:rsidR="009F7B97">
              <w:rPr>
                <w:noProof/>
                <w:webHidden/>
              </w:rPr>
              <w:fldChar w:fldCharType="end"/>
            </w:r>
          </w:hyperlink>
        </w:p>
        <w:p w14:paraId="4474DD40" w14:textId="77777777" w:rsidR="009F7B97" w:rsidRDefault="0005350C">
          <w:pPr>
            <w:pStyle w:val="Verzeichnis2"/>
            <w:rPr>
              <w:rFonts w:asciiTheme="minorHAnsi" w:eastAsiaTheme="minorEastAsia" w:hAnsiTheme="minorHAnsi" w:cstheme="minorBidi"/>
              <w:noProof/>
              <w:sz w:val="22"/>
              <w:szCs w:val="22"/>
            </w:rPr>
          </w:pPr>
          <w:hyperlink w:anchor="_Toc415132608" w:history="1">
            <w:r w:rsidR="009F7B97" w:rsidRPr="0063382F">
              <w:rPr>
                <w:rStyle w:val="Hyperlink"/>
                <w:noProof/>
                <w:lang w:val="en-GB" w:bidi="hi-IN"/>
              </w:rPr>
              <w:t>E.</w:t>
            </w:r>
            <w:r w:rsidR="009F7B97">
              <w:rPr>
                <w:rFonts w:asciiTheme="minorHAnsi" w:eastAsiaTheme="minorEastAsia" w:hAnsiTheme="minorHAnsi" w:cstheme="minorBidi"/>
                <w:noProof/>
                <w:sz w:val="22"/>
                <w:szCs w:val="22"/>
              </w:rPr>
              <w:tab/>
            </w:r>
            <w:r w:rsidR="009F7B97" w:rsidRPr="0063382F">
              <w:rPr>
                <w:rStyle w:val="Hyperlink"/>
                <w:noProof/>
                <w:lang w:val="en-GB" w:bidi="hi-IN"/>
              </w:rPr>
              <w:t>Tier Menu</w:t>
            </w:r>
            <w:r w:rsidR="009F7B97">
              <w:rPr>
                <w:noProof/>
                <w:webHidden/>
              </w:rPr>
              <w:tab/>
            </w:r>
            <w:r w:rsidR="009F7B97">
              <w:rPr>
                <w:noProof/>
                <w:webHidden/>
              </w:rPr>
              <w:fldChar w:fldCharType="begin"/>
            </w:r>
            <w:r w:rsidR="009F7B97">
              <w:rPr>
                <w:noProof/>
                <w:webHidden/>
              </w:rPr>
              <w:instrText xml:space="preserve"> PAGEREF _Toc415132608 \h </w:instrText>
            </w:r>
            <w:r w:rsidR="009F7B97">
              <w:rPr>
                <w:noProof/>
                <w:webHidden/>
              </w:rPr>
            </w:r>
            <w:r w:rsidR="009F7B97">
              <w:rPr>
                <w:noProof/>
                <w:webHidden/>
              </w:rPr>
              <w:fldChar w:fldCharType="separate"/>
            </w:r>
            <w:r w:rsidR="009F7B97">
              <w:rPr>
                <w:noProof/>
                <w:webHidden/>
              </w:rPr>
              <w:t>88</w:t>
            </w:r>
            <w:r w:rsidR="009F7B97">
              <w:rPr>
                <w:noProof/>
                <w:webHidden/>
              </w:rPr>
              <w:fldChar w:fldCharType="end"/>
            </w:r>
          </w:hyperlink>
        </w:p>
        <w:p w14:paraId="5258B152" w14:textId="77777777" w:rsidR="009F7B97" w:rsidRDefault="0005350C">
          <w:pPr>
            <w:pStyle w:val="Verzeichnis3"/>
            <w:rPr>
              <w:rFonts w:asciiTheme="minorHAnsi" w:eastAsiaTheme="minorEastAsia" w:hAnsiTheme="minorHAnsi" w:cstheme="minorBidi"/>
              <w:noProof/>
              <w:sz w:val="22"/>
              <w:szCs w:val="22"/>
            </w:rPr>
          </w:pPr>
          <w:hyperlink w:anchor="_Toc415132609" w:history="1">
            <w:r w:rsidR="009F7B97" w:rsidRPr="0063382F">
              <w:rPr>
                <w:rStyle w:val="Hyperlink"/>
                <w:noProof/>
                <w:lang w:bidi="hi-IN"/>
              </w:rPr>
              <w:t>Tier &gt; Tier properties…</w:t>
            </w:r>
            <w:r w:rsidR="009F7B97">
              <w:rPr>
                <w:noProof/>
                <w:webHidden/>
              </w:rPr>
              <w:tab/>
            </w:r>
            <w:r w:rsidR="009F7B97">
              <w:rPr>
                <w:noProof/>
                <w:webHidden/>
              </w:rPr>
              <w:fldChar w:fldCharType="begin"/>
            </w:r>
            <w:r w:rsidR="009F7B97">
              <w:rPr>
                <w:noProof/>
                <w:webHidden/>
              </w:rPr>
              <w:instrText xml:space="preserve"> PAGEREF _Toc415132609 \h </w:instrText>
            </w:r>
            <w:r w:rsidR="009F7B97">
              <w:rPr>
                <w:noProof/>
                <w:webHidden/>
              </w:rPr>
            </w:r>
            <w:r w:rsidR="009F7B97">
              <w:rPr>
                <w:noProof/>
                <w:webHidden/>
              </w:rPr>
              <w:fldChar w:fldCharType="separate"/>
            </w:r>
            <w:r w:rsidR="009F7B97">
              <w:rPr>
                <w:noProof/>
                <w:webHidden/>
              </w:rPr>
              <w:t>88</w:t>
            </w:r>
            <w:r w:rsidR="009F7B97">
              <w:rPr>
                <w:noProof/>
                <w:webHidden/>
              </w:rPr>
              <w:fldChar w:fldCharType="end"/>
            </w:r>
          </w:hyperlink>
        </w:p>
        <w:p w14:paraId="2F978529" w14:textId="77777777" w:rsidR="009F7B97" w:rsidRDefault="0005350C">
          <w:pPr>
            <w:pStyle w:val="Verzeichnis3"/>
            <w:rPr>
              <w:rFonts w:asciiTheme="minorHAnsi" w:eastAsiaTheme="minorEastAsia" w:hAnsiTheme="minorHAnsi" w:cstheme="minorBidi"/>
              <w:noProof/>
              <w:sz w:val="22"/>
              <w:szCs w:val="22"/>
            </w:rPr>
          </w:pPr>
          <w:hyperlink w:anchor="_Toc415132610" w:history="1">
            <w:r w:rsidR="009F7B97" w:rsidRPr="0063382F">
              <w:rPr>
                <w:rStyle w:val="Hyperlink"/>
                <w:noProof/>
                <w:lang w:bidi="hi-IN"/>
              </w:rPr>
              <w:t>Tier &gt; Add tier…</w:t>
            </w:r>
            <w:r w:rsidR="009F7B97">
              <w:rPr>
                <w:noProof/>
                <w:webHidden/>
              </w:rPr>
              <w:tab/>
            </w:r>
            <w:r w:rsidR="009F7B97">
              <w:rPr>
                <w:noProof/>
                <w:webHidden/>
              </w:rPr>
              <w:fldChar w:fldCharType="begin"/>
            </w:r>
            <w:r w:rsidR="009F7B97">
              <w:rPr>
                <w:noProof/>
                <w:webHidden/>
              </w:rPr>
              <w:instrText xml:space="preserve"> PAGEREF _Toc415132610 \h </w:instrText>
            </w:r>
            <w:r w:rsidR="009F7B97">
              <w:rPr>
                <w:noProof/>
                <w:webHidden/>
              </w:rPr>
            </w:r>
            <w:r w:rsidR="009F7B97">
              <w:rPr>
                <w:noProof/>
                <w:webHidden/>
              </w:rPr>
              <w:fldChar w:fldCharType="separate"/>
            </w:r>
            <w:r w:rsidR="009F7B97">
              <w:rPr>
                <w:noProof/>
                <w:webHidden/>
              </w:rPr>
              <w:t>90</w:t>
            </w:r>
            <w:r w:rsidR="009F7B97">
              <w:rPr>
                <w:noProof/>
                <w:webHidden/>
              </w:rPr>
              <w:fldChar w:fldCharType="end"/>
            </w:r>
          </w:hyperlink>
        </w:p>
        <w:p w14:paraId="62DC3EB9" w14:textId="77777777" w:rsidR="009F7B97" w:rsidRDefault="0005350C">
          <w:pPr>
            <w:pStyle w:val="Verzeichnis3"/>
            <w:rPr>
              <w:rFonts w:asciiTheme="minorHAnsi" w:eastAsiaTheme="minorEastAsia" w:hAnsiTheme="minorHAnsi" w:cstheme="minorBidi"/>
              <w:noProof/>
              <w:sz w:val="22"/>
              <w:szCs w:val="22"/>
            </w:rPr>
          </w:pPr>
          <w:hyperlink w:anchor="_Toc415132611" w:history="1">
            <w:r w:rsidR="009F7B97" w:rsidRPr="0063382F">
              <w:rPr>
                <w:rStyle w:val="Hyperlink"/>
                <w:noProof/>
                <w:lang w:bidi="hi-IN"/>
              </w:rPr>
              <w:t>Tier &gt; Insert tier…</w:t>
            </w:r>
            <w:r w:rsidR="009F7B97">
              <w:rPr>
                <w:noProof/>
                <w:webHidden/>
              </w:rPr>
              <w:tab/>
            </w:r>
            <w:r w:rsidR="009F7B97">
              <w:rPr>
                <w:noProof/>
                <w:webHidden/>
              </w:rPr>
              <w:fldChar w:fldCharType="begin"/>
            </w:r>
            <w:r w:rsidR="009F7B97">
              <w:rPr>
                <w:noProof/>
                <w:webHidden/>
              </w:rPr>
              <w:instrText xml:space="preserve"> PAGEREF _Toc415132611 \h </w:instrText>
            </w:r>
            <w:r w:rsidR="009F7B97">
              <w:rPr>
                <w:noProof/>
                <w:webHidden/>
              </w:rPr>
            </w:r>
            <w:r w:rsidR="009F7B97">
              <w:rPr>
                <w:noProof/>
                <w:webHidden/>
              </w:rPr>
              <w:fldChar w:fldCharType="separate"/>
            </w:r>
            <w:r w:rsidR="009F7B97">
              <w:rPr>
                <w:noProof/>
                <w:webHidden/>
              </w:rPr>
              <w:t>90</w:t>
            </w:r>
            <w:r w:rsidR="009F7B97">
              <w:rPr>
                <w:noProof/>
                <w:webHidden/>
              </w:rPr>
              <w:fldChar w:fldCharType="end"/>
            </w:r>
          </w:hyperlink>
        </w:p>
        <w:p w14:paraId="365F2E54" w14:textId="77777777" w:rsidR="009F7B97" w:rsidRDefault="0005350C">
          <w:pPr>
            <w:pStyle w:val="Verzeichnis3"/>
            <w:rPr>
              <w:rFonts w:asciiTheme="minorHAnsi" w:eastAsiaTheme="minorEastAsia" w:hAnsiTheme="minorHAnsi" w:cstheme="minorBidi"/>
              <w:noProof/>
              <w:sz w:val="22"/>
              <w:szCs w:val="22"/>
            </w:rPr>
          </w:pPr>
          <w:hyperlink w:anchor="_Toc415132612" w:history="1">
            <w:r w:rsidR="009F7B97" w:rsidRPr="0063382F">
              <w:rPr>
                <w:rStyle w:val="Hyperlink"/>
                <w:noProof/>
                <w:lang w:bidi="hi-IN"/>
              </w:rPr>
              <w:t>Tier &gt; Remove tier…</w:t>
            </w:r>
            <w:r w:rsidR="009F7B97">
              <w:rPr>
                <w:noProof/>
                <w:webHidden/>
              </w:rPr>
              <w:tab/>
            </w:r>
            <w:r w:rsidR="009F7B97">
              <w:rPr>
                <w:noProof/>
                <w:webHidden/>
              </w:rPr>
              <w:fldChar w:fldCharType="begin"/>
            </w:r>
            <w:r w:rsidR="009F7B97">
              <w:rPr>
                <w:noProof/>
                <w:webHidden/>
              </w:rPr>
              <w:instrText xml:space="preserve"> PAGEREF _Toc415132612 \h </w:instrText>
            </w:r>
            <w:r w:rsidR="009F7B97">
              <w:rPr>
                <w:noProof/>
                <w:webHidden/>
              </w:rPr>
            </w:r>
            <w:r w:rsidR="009F7B97">
              <w:rPr>
                <w:noProof/>
                <w:webHidden/>
              </w:rPr>
              <w:fldChar w:fldCharType="separate"/>
            </w:r>
            <w:r w:rsidR="009F7B97">
              <w:rPr>
                <w:noProof/>
                <w:webHidden/>
              </w:rPr>
              <w:t>91</w:t>
            </w:r>
            <w:r w:rsidR="009F7B97">
              <w:rPr>
                <w:noProof/>
                <w:webHidden/>
              </w:rPr>
              <w:fldChar w:fldCharType="end"/>
            </w:r>
          </w:hyperlink>
        </w:p>
        <w:p w14:paraId="7C810E4D" w14:textId="77777777" w:rsidR="009F7B97" w:rsidRDefault="0005350C">
          <w:pPr>
            <w:pStyle w:val="Verzeichnis3"/>
            <w:rPr>
              <w:rFonts w:asciiTheme="minorHAnsi" w:eastAsiaTheme="minorEastAsia" w:hAnsiTheme="minorHAnsi" w:cstheme="minorBidi"/>
              <w:noProof/>
              <w:sz w:val="22"/>
              <w:szCs w:val="22"/>
            </w:rPr>
          </w:pPr>
          <w:hyperlink w:anchor="_Toc415132613" w:history="1">
            <w:r w:rsidR="009F7B97" w:rsidRPr="0063382F">
              <w:rPr>
                <w:rStyle w:val="Hyperlink"/>
                <w:noProof/>
                <w:lang w:bidi="hi-IN"/>
              </w:rPr>
              <w:t>Tier &gt; Move tier upwards…</w:t>
            </w:r>
            <w:r w:rsidR="009F7B97">
              <w:rPr>
                <w:noProof/>
                <w:webHidden/>
              </w:rPr>
              <w:tab/>
            </w:r>
            <w:r w:rsidR="009F7B97">
              <w:rPr>
                <w:noProof/>
                <w:webHidden/>
              </w:rPr>
              <w:fldChar w:fldCharType="begin"/>
            </w:r>
            <w:r w:rsidR="009F7B97">
              <w:rPr>
                <w:noProof/>
                <w:webHidden/>
              </w:rPr>
              <w:instrText xml:space="preserve"> PAGEREF _Toc415132613 \h </w:instrText>
            </w:r>
            <w:r w:rsidR="009F7B97">
              <w:rPr>
                <w:noProof/>
                <w:webHidden/>
              </w:rPr>
            </w:r>
            <w:r w:rsidR="009F7B97">
              <w:rPr>
                <w:noProof/>
                <w:webHidden/>
              </w:rPr>
              <w:fldChar w:fldCharType="separate"/>
            </w:r>
            <w:r w:rsidR="009F7B97">
              <w:rPr>
                <w:noProof/>
                <w:webHidden/>
              </w:rPr>
              <w:t>91</w:t>
            </w:r>
            <w:r w:rsidR="009F7B97">
              <w:rPr>
                <w:noProof/>
                <w:webHidden/>
              </w:rPr>
              <w:fldChar w:fldCharType="end"/>
            </w:r>
          </w:hyperlink>
        </w:p>
        <w:p w14:paraId="7E0E8C3E" w14:textId="77777777" w:rsidR="009F7B97" w:rsidRDefault="0005350C">
          <w:pPr>
            <w:pStyle w:val="Verzeichnis3"/>
            <w:rPr>
              <w:rFonts w:asciiTheme="minorHAnsi" w:eastAsiaTheme="minorEastAsia" w:hAnsiTheme="minorHAnsi" w:cstheme="minorBidi"/>
              <w:noProof/>
              <w:sz w:val="22"/>
              <w:szCs w:val="22"/>
            </w:rPr>
          </w:pPr>
          <w:hyperlink w:anchor="_Toc415132614" w:history="1">
            <w:r w:rsidR="009F7B97" w:rsidRPr="0063382F">
              <w:rPr>
                <w:rStyle w:val="Hyperlink"/>
                <w:noProof/>
                <w:lang w:bidi="hi-IN"/>
              </w:rPr>
              <w:t>Tier &gt; Change tier order…</w:t>
            </w:r>
            <w:r w:rsidR="009F7B97">
              <w:rPr>
                <w:noProof/>
                <w:webHidden/>
              </w:rPr>
              <w:tab/>
            </w:r>
            <w:r w:rsidR="009F7B97">
              <w:rPr>
                <w:noProof/>
                <w:webHidden/>
              </w:rPr>
              <w:fldChar w:fldCharType="begin"/>
            </w:r>
            <w:r w:rsidR="009F7B97">
              <w:rPr>
                <w:noProof/>
                <w:webHidden/>
              </w:rPr>
              <w:instrText xml:space="preserve"> PAGEREF _Toc415132614 \h </w:instrText>
            </w:r>
            <w:r w:rsidR="009F7B97">
              <w:rPr>
                <w:noProof/>
                <w:webHidden/>
              </w:rPr>
            </w:r>
            <w:r w:rsidR="009F7B97">
              <w:rPr>
                <w:noProof/>
                <w:webHidden/>
              </w:rPr>
              <w:fldChar w:fldCharType="separate"/>
            </w:r>
            <w:r w:rsidR="009F7B97">
              <w:rPr>
                <w:noProof/>
                <w:webHidden/>
              </w:rPr>
              <w:t>91</w:t>
            </w:r>
            <w:r w:rsidR="009F7B97">
              <w:rPr>
                <w:noProof/>
                <w:webHidden/>
              </w:rPr>
              <w:fldChar w:fldCharType="end"/>
            </w:r>
          </w:hyperlink>
        </w:p>
        <w:p w14:paraId="0F271280" w14:textId="77777777" w:rsidR="009F7B97" w:rsidRDefault="0005350C">
          <w:pPr>
            <w:pStyle w:val="Verzeichnis3"/>
            <w:rPr>
              <w:rFonts w:asciiTheme="minorHAnsi" w:eastAsiaTheme="minorEastAsia" w:hAnsiTheme="minorHAnsi" w:cstheme="minorBidi"/>
              <w:noProof/>
              <w:sz w:val="22"/>
              <w:szCs w:val="22"/>
            </w:rPr>
          </w:pPr>
          <w:hyperlink w:anchor="_Toc415132615" w:history="1">
            <w:r w:rsidR="009F7B97" w:rsidRPr="0063382F">
              <w:rPr>
                <w:rStyle w:val="Hyperlink"/>
                <w:noProof/>
                <w:lang w:bidi="hi-IN"/>
              </w:rPr>
              <w:t>Tier &gt; Hide tier</w:t>
            </w:r>
            <w:r w:rsidR="009F7B97">
              <w:rPr>
                <w:noProof/>
                <w:webHidden/>
              </w:rPr>
              <w:tab/>
            </w:r>
            <w:r w:rsidR="009F7B97">
              <w:rPr>
                <w:noProof/>
                <w:webHidden/>
              </w:rPr>
              <w:fldChar w:fldCharType="begin"/>
            </w:r>
            <w:r w:rsidR="009F7B97">
              <w:rPr>
                <w:noProof/>
                <w:webHidden/>
              </w:rPr>
              <w:instrText xml:space="preserve"> PAGEREF _Toc415132615 \h </w:instrText>
            </w:r>
            <w:r w:rsidR="009F7B97">
              <w:rPr>
                <w:noProof/>
                <w:webHidden/>
              </w:rPr>
            </w:r>
            <w:r w:rsidR="009F7B97">
              <w:rPr>
                <w:noProof/>
                <w:webHidden/>
              </w:rPr>
              <w:fldChar w:fldCharType="separate"/>
            </w:r>
            <w:r w:rsidR="009F7B97">
              <w:rPr>
                <w:noProof/>
                <w:webHidden/>
              </w:rPr>
              <w:t>91</w:t>
            </w:r>
            <w:r w:rsidR="009F7B97">
              <w:rPr>
                <w:noProof/>
                <w:webHidden/>
              </w:rPr>
              <w:fldChar w:fldCharType="end"/>
            </w:r>
          </w:hyperlink>
        </w:p>
        <w:p w14:paraId="68FD623C" w14:textId="77777777" w:rsidR="009F7B97" w:rsidRDefault="0005350C">
          <w:pPr>
            <w:pStyle w:val="Verzeichnis3"/>
            <w:rPr>
              <w:rFonts w:asciiTheme="minorHAnsi" w:eastAsiaTheme="minorEastAsia" w:hAnsiTheme="minorHAnsi" w:cstheme="minorBidi"/>
              <w:noProof/>
              <w:sz w:val="22"/>
              <w:szCs w:val="22"/>
            </w:rPr>
          </w:pPr>
          <w:hyperlink w:anchor="_Toc415132616" w:history="1">
            <w:r w:rsidR="009F7B97" w:rsidRPr="0063382F">
              <w:rPr>
                <w:rStyle w:val="Hyperlink"/>
                <w:noProof/>
                <w:lang w:bidi="hi-IN"/>
              </w:rPr>
              <w:t>Tier &gt; Show all tiers</w:t>
            </w:r>
            <w:r w:rsidR="009F7B97">
              <w:rPr>
                <w:noProof/>
                <w:webHidden/>
              </w:rPr>
              <w:tab/>
            </w:r>
            <w:r w:rsidR="009F7B97">
              <w:rPr>
                <w:noProof/>
                <w:webHidden/>
              </w:rPr>
              <w:fldChar w:fldCharType="begin"/>
            </w:r>
            <w:r w:rsidR="009F7B97">
              <w:rPr>
                <w:noProof/>
                <w:webHidden/>
              </w:rPr>
              <w:instrText xml:space="preserve"> PAGEREF _Toc415132616 \h </w:instrText>
            </w:r>
            <w:r w:rsidR="009F7B97">
              <w:rPr>
                <w:noProof/>
                <w:webHidden/>
              </w:rPr>
            </w:r>
            <w:r w:rsidR="009F7B97">
              <w:rPr>
                <w:noProof/>
                <w:webHidden/>
              </w:rPr>
              <w:fldChar w:fldCharType="separate"/>
            </w:r>
            <w:r w:rsidR="009F7B97">
              <w:rPr>
                <w:noProof/>
                <w:webHidden/>
              </w:rPr>
              <w:t>91</w:t>
            </w:r>
            <w:r w:rsidR="009F7B97">
              <w:rPr>
                <w:noProof/>
                <w:webHidden/>
              </w:rPr>
              <w:fldChar w:fldCharType="end"/>
            </w:r>
          </w:hyperlink>
        </w:p>
        <w:p w14:paraId="5BAE784E" w14:textId="77777777" w:rsidR="009F7B97" w:rsidRDefault="0005350C">
          <w:pPr>
            <w:pStyle w:val="Verzeichnis3"/>
            <w:rPr>
              <w:rFonts w:asciiTheme="minorHAnsi" w:eastAsiaTheme="minorEastAsia" w:hAnsiTheme="minorHAnsi" w:cstheme="minorBidi"/>
              <w:noProof/>
              <w:sz w:val="22"/>
              <w:szCs w:val="22"/>
            </w:rPr>
          </w:pPr>
          <w:hyperlink w:anchor="_Toc415132617" w:history="1">
            <w:r w:rsidR="009F7B97" w:rsidRPr="0063382F">
              <w:rPr>
                <w:rStyle w:val="Hyperlink"/>
                <w:noProof/>
                <w:lang w:bidi="hi-IN"/>
              </w:rPr>
              <w:t>Tier &gt; Remove empty events</w:t>
            </w:r>
            <w:r w:rsidR="009F7B97">
              <w:rPr>
                <w:noProof/>
                <w:webHidden/>
              </w:rPr>
              <w:tab/>
            </w:r>
            <w:r w:rsidR="009F7B97">
              <w:rPr>
                <w:noProof/>
                <w:webHidden/>
              </w:rPr>
              <w:fldChar w:fldCharType="begin"/>
            </w:r>
            <w:r w:rsidR="009F7B97">
              <w:rPr>
                <w:noProof/>
                <w:webHidden/>
              </w:rPr>
              <w:instrText xml:space="preserve"> PAGEREF _Toc415132617 \h </w:instrText>
            </w:r>
            <w:r w:rsidR="009F7B97">
              <w:rPr>
                <w:noProof/>
                <w:webHidden/>
              </w:rPr>
            </w:r>
            <w:r w:rsidR="009F7B97">
              <w:rPr>
                <w:noProof/>
                <w:webHidden/>
              </w:rPr>
              <w:fldChar w:fldCharType="separate"/>
            </w:r>
            <w:r w:rsidR="009F7B97">
              <w:rPr>
                <w:noProof/>
                <w:webHidden/>
              </w:rPr>
              <w:t>91</w:t>
            </w:r>
            <w:r w:rsidR="009F7B97">
              <w:rPr>
                <w:noProof/>
                <w:webHidden/>
              </w:rPr>
              <w:fldChar w:fldCharType="end"/>
            </w:r>
          </w:hyperlink>
        </w:p>
        <w:p w14:paraId="4F4A2060" w14:textId="77777777" w:rsidR="009F7B97" w:rsidRDefault="0005350C">
          <w:pPr>
            <w:pStyle w:val="Verzeichnis3"/>
            <w:rPr>
              <w:rFonts w:asciiTheme="minorHAnsi" w:eastAsiaTheme="minorEastAsia" w:hAnsiTheme="minorHAnsi" w:cstheme="minorBidi"/>
              <w:noProof/>
              <w:sz w:val="22"/>
              <w:szCs w:val="22"/>
            </w:rPr>
          </w:pPr>
          <w:hyperlink w:anchor="_Toc415132618" w:history="1">
            <w:r w:rsidR="009F7B97" w:rsidRPr="0063382F">
              <w:rPr>
                <w:rStyle w:val="Hyperlink"/>
                <w:noProof/>
                <w:lang w:bidi="hi-IN"/>
              </w:rPr>
              <w:t>Tier &gt; Edit tiers…</w:t>
            </w:r>
            <w:r w:rsidR="009F7B97">
              <w:rPr>
                <w:noProof/>
                <w:webHidden/>
              </w:rPr>
              <w:tab/>
            </w:r>
            <w:r w:rsidR="009F7B97">
              <w:rPr>
                <w:noProof/>
                <w:webHidden/>
              </w:rPr>
              <w:fldChar w:fldCharType="begin"/>
            </w:r>
            <w:r w:rsidR="009F7B97">
              <w:rPr>
                <w:noProof/>
                <w:webHidden/>
              </w:rPr>
              <w:instrText xml:space="preserve"> PAGEREF _Toc415132618 \h </w:instrText>
            </w:r>
            <w:r w:rsidR="009F7B97">
              <w:rPr>
                <w:noProof/>
                <w:webHidden/>
              </w:rPr>
            </w:r>
            <w:r w:rsidR="009F7B97">
              <w:rPr>
                <w:noProof/>
                <w:webHidden/>
              </w:rPr>
              <w:fldChar w:fldCharType="separate"/>
            </w:r>
            <w:r w:rsidR="009F7B97">
              <w:rPr>
                <w:noProof/>
                <w:webHidden/>
              </w:rPr>
              <w:t>91</w:t>
            </w:r>
            <w:r w:rsidR="009F7B97">
              <w:rPr>
                <w:noProof/>
                <w:webHidden/>
              </w:rPr>
              <w:fldChar w:fldCharType="end"/>
            </w:r>
          </w:hyperlink>
        </w:p>
        <w:p w14:paraId="69C8ED1F" w14:textId="77777777" w:rsidR="009F7B97" w:rsidRDefault="0005350C">
          <w:pPr>
            <w:pStyle w:val="Verzeichnis2"/>
            <w:rPr>
              <w:rFonts w:asciiTheme="minorHAnsi" w:eastAsiaTheme="minorEastAsia" w:hAnsiTheme="minorHAnsi" w:cstheme="minorBidi"/>
              <w:noProof/>
              <w:sz w:val="22"/>
              <w:szCs w:val="22"/>
            </w:rPr>
          </w:pPr>
          <w:hyperlink w:anchor="_Toc415132619" w:history="1">
            <w:r w:rsidR="009F7B97" w:rsidRPr="0063382F">
              <w:rPr>
                <w:rStyle w:val="Hyperlink"/>
                <w:noProof/>
                <w:lang w:val="en-GB" w:bidi="hi-IN"/>
              </w:rPr>
              <w:t>F.</w:t>
            </w:r>
            <w:r w:rsidR="009F7B97">
              <w:rPr>
                <w:rFonts w:asciiTheme="minorHAnsi" w:eastAsiaTheme="minorEastAsia" w:hAnsiTheme="minorHAnsi" w:cstheme="minorBidi"/>
                <w:noProof/>
                <w:sz w:val="22"/>
                <w:szCs w:val="22"/>
              </w:rPr>
              <w:tab/>
            </w:r>
            <w:r w:rsidR="009F7B97" w:rsidRPr="0063382F">
              <w:rPr>
                <w:rStyle w:val="Hyperlink"/>
                <w:noProof/>
                <w:lang w:val="en-GB" w:bidi="hi-IN"/>
              </w:rPr>
              <w:t>Event Menu</w:t>
            </w:r>
            <w:r w:rsidR="009F7B97">
              <w:rPr>
                <w:noProof/>
                <w:webHidden/>
              </w:rPr>
              <w:tab/>
            </w:r>
            <w:r w:rsidR="009F7B97">
              <w:rPr>
                <w:noProof/>
                <w:webHidden/>
              </w:rPr>
              <w:fldChar w:fldCharType="begin"/>
            </w:r>
            <w:r w:rsidR="009F7B97">
              <w:rPr>
                <w:noProof/>
                <w:webHidden/>
              </w:rPr>
              <w:instrText xml:space="preserve"> PAGEREF _Toc415132619 \h </w:instrText>
            </w:r>
            <w:r w:rsidR="009F7B97">
              <w:rPr>
                <w:noProof/>
                <w:webHidden/>
              </w:rPr>
            </w:r>
            <w:r w:rsidR="009F7B97">
              <w:rPr>
                <w:noProof/>
                <w:webHidden/>
              </w:rPr>
              <w:fldChar w:fldCharType="separate"/>
            </w:r>
            <w:r w:rsidR="009F7B97">
              <w:rPr>
                <w:noProof/>
                <w:webHidden/>
              </w:rPr>
              <w:t>93</w:t>
            </w:r>
            <w:r w:rsidR="009F7B97">
              <w:rPr>
                <w:noProof/>
                <w:webHidden/>
              </w:rPr>
              <w:fldChar w:fldCharType="end"/>
            </w:r>
          </w:hyperlink>
        </w:p>
        <w:p w14:paraId="5C3DADD4" w14:textId="77777777" w:rsidR="009F7B97" w:rsidRDefault="0005350C">
          <w:pPr>
            <w:pStyle w:val="Verzeichnis3"/>
            <w:rPr>
              <w:rFonts w:asciiTheme="minorHAnsi" w:eastAsiaTheme="minorEastAsia" w:hAnsiTheme="minorHAnsi" w:cstheme="minorBidi"/>
              <w:noProof/>
              <w:sz w:val="22"/>
              <w:szCs w:val="22"/>
            </w:rPr>
          </w:pPr>
          <w:hyperlink w:anchor="_Toc415132620" w:history="1">
            <w:r w:rsidR="009F7B97" w:rsidRPr="0063382F">
              <w:rPr>
                <w:rStyle w:val="Hyperlink"/>
                <w:noProof/>
                <w:lang w:bidi="hi-IN"/>
              </w:rPr>
              <w:t>Event &gt; Event properties…</w:t>
            </w:r>
            <w:r w:rsidR="009F7B97">
              <w:rPr>
                <w:noProof/>
                <w:webHidden/>
              </w:rPr>
              <w:tab/>
            </w:r>
            <w:r w:rsidR="009F7B97">
              <w:rPr>
                <w:noProof/>
                <w:webHidden/>
              </w:rPr>
              <w:fldChar w:fldCharType="begin"/>
            </w:r>
            <w:r w:rsidR="009F7B97">
              <w:rPr>
                <w:noProof/>
                <w:webHidden/>
              </w:rPr>
              <w:instrText xml:space="preserve"> PAGEREF _Toc415132620 \h </w:instrText>
            </w:r>
            <w:r w:rsidR="009F7B97">
              <w:rPr>
                <w:noProof/>
                <w:webHidden/>
              </w:rPr>
            </w:r>
            <w:r w:rsidR="009F7B97">
              <w:rPr>
                <w:noProof/>
                <w:webHidden/>
              </w:rPr>
              <w:fldChar w:fldCharType="separate"/>
            </w:r>
            <w:r w:rsidR="009F7B97">
              <w:rPr>
                <w:noProof/>
                <w:webHidden/>
              </w:rPr>
              <w:t>93</w:t>
            </w:r>
            <w:r w:rsidR="009F7B97">
              <w:rPr>
                <w:noProof/>
                <w:webHidden/>
              </w:rPr>
              <w:fldChar w:fldCharType="end"/>
            </w:r>
          </w:hyperlink>
        </w:p>
        <w:p w14:paraId="4542899D" w14:textId="77777777" w:rsidR="009F7B97" w:rsidRDefault="0005350C">
          <w:pPr>
            <w:pStyle w:val="Verzeichnis3"/>
            <w:rPr>
              <w:rFonts w:asciiTheme="minorHAnsi" w:eastAsiaTheme="minorEastAsia" w:hAnsiTheme="minorHAnsi" w:cstheme="minorBidi"/>
              <w:noProof/>
              <w:sz w:val="22"/>
              <w:szCs w:val="22"/>
            </w:rPr>
          </w:pPr>
          <w:hyperlink w:anchor="_Toc415132621" w:history="1">
            <w:r w:rsidR="009F7B97" w:rsidRPr="0063382F">
              <w:rPr>
                <w:rStyle w:val="Hyperlink"/>
                <w:noProof/>
                <w:lang w:bidi="hi-IN"/>
              </w:rPr>
              <w:t>Event &gt; Remove</w:t>
            </w:r>
            <w:r w:rsidR="009F7B97">
              <w:rPr>
                <w:noProof/>
                <w:webHidden/>
              </w:rPr>
              <w:tab/>
            </w:r>
            <w:r w:rsidR="009F7B97">
              <w:rPr>
                <w:noProof/>
                <w:webHidden/>
              </w:rPr>
              <w:fldChar w:fldCharType="begin"/>
            </w:r>
            <w:r w:rsidR="009F7B97">
              <w:rPr>
                <w:noProof/>
                <w:webHidden/>
              </w:rPr>
              <w:instrText xml:space="preserve"> PAGEREF _Toc415132621 \h </w:instrText>
            </w:r>
            <w:r w:rsidR="009F7B97">
              <w:rPr>
                <w:noProof/>
                <w:webHidden/>
              </w:rPr>
            </w:r>
            <w:r w:rsidR="009F7B97">
              <w:rPr>
                <w:noProof/>
                <w:webHidden/>
              </w:rPr>
              <w:fldChar w:fldCharType="separate"/>
            </w:r>
            <w:r w:rsidR="009F7B97">
              <w:rPr>
                <w:noProof/>
                <w:webHidden/>
              </w:rPr>
              <w:t>94</w:t>
            </w:r>
            <w:r w:rsidR="009F7B97">
              <w:rPr>
                <w:noProof/>
                <w:webHidden/>
              </w:rPr>
              <w:fldChar w:fldCharType="end"/>
            </w:r>
          </w:hyperlink>
        </w:p>
        <w:p w14:paraId="24A61F95" w14:textId="77777777" w:rsidR="009F7B97" w:rsidRDefault="0005350C">
          <w:pPr>
            <w:pStyle w:val="Verzeichnis3"/>
            <w:rPr>
              <w:rFonts w:asciiTheme="minorHAnsi" w:eastAsiaTheme="minorEastAsia" w:hAnsiTheme="minorHAnsi" w:cstheme="minorBidi"/>
              <w:noProof/>
              <w:sz w:val="22"/>
              <w:szCs w:val="22"/>
            </w:rPr>
          </w:pPr>
          <w:hyperlink w:anchor="_Toc415132622" w:history="1">
            <w:r w:rsidR="009F7B97" w:rsidRPr="0063382F">
              <w:rPr>
                <w:rStyle w:val="Hyperlink"/>
                <w:noProof/>
                <w:lang w:bidi="hi-IN"/>
              </w:rPr>
              <w:t>Event &gt; Shift characters to the right</w:t>
            </w:r>
            <w:r w:rsidR="009F7B97">
              <w:rPr>
                <w:noProof/>
                <w:webHidden/>
              </w:rPr>
              <w:tab/>
            </w:r>
            <w:r w:rsidR="009F7B97">
              <w:rPr>
                <w:noProof/>
                <w:webHidden/>
              </w:rPr>
              <w:fldChar w:fldCharType="begin"/>
            </w:r>
            <w:r w:rsidR="009F7B97">
              <w:rPr>
                <w:noProof/>
                <w:webHidden/>
              </w:rPr>
              <w:instrText xml:space="preserve"> PAGEREF _Toc415132622 \h </w:instrText>
            </w:r>
            <w:r w:rsidR="009F7B97">
              <w:rPr>
                <w:noProof/>
                <w:webHidden/>
              </w:rPr>
            </w:r>
            <w:r w:rsidR="009F7B97">
              <w:rPr>
                <w:noProof/>
                <w:webHidden/>
              </w:rPr>
              <w:fldChar w:fldCharType="separate"/>
            </w:r>
            <w:r w:rsidR="009F7B97">
              <w:rPr>
                <w:noProof/>
                <w:webHidden/>
              </w:rPr>
              <w:t>94</w:t>
            </w:r>
            <w:r w:rsidR="009F7B97">
              <w:rPr>
                <w:noProof/>
                <w:webHidden/>
              </w:rPr>
              <w:fldChar w:fldCharType="end"/>
            </w:r>
          </w:hyperlink>
        </w:p>
        <w:p w14:paraId="14165EEA" w14:textId="77777777" w:rsidR="009F7B97" w:rsidRDefault="0005350C">
          <w:pPr>
            <w:pStyle w:val="Verzeichnis3"/>
            <w:rPr>
              <w:rFonts w:asciiTheme="minorHAnsi" w:eastAsiaTheme="minorEastAsia" w:hAnsiTheme="minorHAnsi" w:cstheme="minorBidi"/>
              <w:noProof/>
              <w:sz w:val="22"/>
              <w:szCs w:val="22"/>
            </w:rPr>
          </w:pPr>
          <w:hyperlink w:anchor="_Toc415132623" w:history="1">
            <w:r w:rsidR="009F7B97" w:rsidRPr="0063382F">
              <w:rPr>
                <w:rStyle w:val="Hyperlink"/>
                <w:noProof/>
                <w:lang w:bidi="hi-IN"/>
              </w:rPr>
              <w:t>Event &gt; Shift characters to the left</w:t>
            </w:r>
            <w:r w:rsidR="009F7B97">
              <w:rPr>
                <w:noProof/>
                <w:webHidden/>
              </w:rPr>
              <w:tab/>
            </w:r>
            <w:r w:rsidR="009F7B97">
              <w:rPr>
                <w:noProof/>
                <w:webHidden/>
              </w:rPr>
              <w:fldChar w:fldCharType="begin"/>
            </w:r>
            <w:r w:rsidR="009F7B97">
              <w:rPr>
                <w:noProof/>
                <w:webHidden/>
              </w:rPr>
              <w:instrText xml:space="preserve"> PAGEREF _Toc415132623 \h </w:instrText>
            </w:r>
            <w:r w:rsidR="009F7B97">
              <w:rPr>
                <w:noProof/>
                <w:webHidden/>
              </w:rPr>
            </w:r>
            <w:r w:rsidR="009F7B97">
              <w:rPr>
                <w:noProof/>
                <w:webHidden/>
              </w:rPr>
              <w:fldChar w:fldCharType="separate"/>
            </w:r>
            <w:r w:rsidR="009F7B97">
              <w:rPr>
                <w:noProof/>
                <w:webHidden/>
              </w:rPr>
              <w:t>95</w:t>
            </w:r>
            <w:r w:rsidR="009F7B97">
              <w:rPr>
                <w:noProof/>
                <w:webHidden/>
              </w:rPr>
              <w:fldChar w:fldCharType="end"/>
            </w:r>
          </w:hyperlink>
        </w:p>
        <w:p w14:paraId="3943EAEF" w14:textId="77777777" w:rsidR="009F7B97" w:rsidRDefault="0005350C">
          <w:pPr>
            <w:pStyle w:val="Verzeichnis3"/>
            <w:rPr>
              <w:rFonts w:asciiTheme="minorHAnsi" w:eastAsiaTheme="minorEastAsia" w:hAnsiTheme="minorHAnsi" w:cstheme="minorBidi"/>
              <w:noProof/>
              <w:sz w:val="22"/>
              <w:szCs w:val="22"/>
            </w:rPr>
          </w:pPr>
          <w:hyperlink w:anchor="_Toc415132624" w:history="1">
            <w:r w:rsidR="009F7B97" w:rsidRPr="0063382F">
              <w:rPr>
                <w:rStyle w:val="Hyperlink"/>
                <w:noProof/>
                <w:lang w:bidi="hi-IN"/>
              </w:rPr>
              <w:t>Event &gt; Merge</w:t>
            </w:r>
            <w:r w:rsidR="009F7B97">
              <w:rPr>
                <w:noProof/>
                <w:webHidden/>
              </w:rPr>
              <w:tab/>
            </w:r>
            <w:r w:rsidR="009F7B97">
              <w:rPr>
                <w:noProof/>
                <w:webHidden/>
              </w:rPr>
              <w:fldChar w:fldCharType="begin"/>
            </w:r>
            <w:r w:rsidR="009F7B97">
              <w:rPr>
                <w:noProof/>
                <w:webHidden/>
              </w:rPr>
              <w:instrText xml:space="preserve"> PAGEREF _Toc415132624 \h </w:instrText>
            </w:r>
            <w:r w:rsidR="009F7B97">
              <w:rPr>
                <w:noProof/>
                <w:webHidden/>
              </w:rPr>
            </w:r>
            <w:r w:rsidR="009F7B97">
              <w:rPr>
                <w:noProof/>
                <w:webHidden/>
              </w:rPr>
              <w:fldChar w:fldCharType="separate"/>
            </w:r>
            <w:r w:rsidR="009F7B97">
              <w:rPr>
                <w:noProof/>
                <w:webHidden/>
              </w:rPr>
              <w:t>95</w:t>
            </w:r>
            <w:r w:rsidR="009F7B97">
              <w:rPr>
                <w:noProof/>
                <w:webHidden/>
              </w:rPr>
              <w:fldChar w:fldCharType="end"/>
            </w:r>
          </w:hyperlink>
        </w:p>
        <w:p w14:paraId="7D98A7F0" w14:textId="77777777" w:rsidR="009F7B97" w:rsidRDefault="0005350C">
          <w:pPr>
            <w:pStyle w:val="Verzeichnis3"/>
            <w:rPr>
              <w:rFonts w:asciiTheme="minorHAnsi" w:eastAsiaTheme="minorEastAsia" w:hAnsiTheme="minorHAnsi" w:cstheme="minorBidi"/>
              <w:noProof/>
              <w:sz w:val="22"/>
              <w:szCs w:val="22"/>
            </w:rPr>
          </w:pPr>
          <w:hyperlink w:anchor="_Toc415132625" w:history="1">
            <w:r w:rsidR="009F7B97" w:rsidRPr="0063382F">
              <w:rPr>
                <w:rStyle w:val="Hyperlink"/>
                <w:noProof/>
                <w:lang w:bidi="hi-IN"/>
              </w:rPr>
              <w:t>Event &gt; Split</w:t>
            </w:r>
            <w:r w:rsidR="009F7B97">
              <w:rPr>
                <w:noProof/>
                <w:webHidden/>
              </w:rPr>
              <w:tab/>
            </w:r>
            <w:r w:rsidR="009F7B97">
              <w:rPr>
                <w:noProof/>
                <w:webHidden/>
              </w:rPr>
              <w:fldChar w:fldCharType="begin"/>
            </w:r>
            <w:r w:rsidR="009F7B97">
              <w:rPr>
                <w:noProof/>
                <w:webHidden/>
              </w:rPr>
              <w:instrText xml:space="preserve"> PAGEREF _Toc415132625 \h </w:instrText>
            </w:r>
            <w:r w:rsidR="009F7B97">
              <w:rPr>
                <w:noProof/>
                <w:webHidden/>
              </w:rPr>
            </w:r>
            <w:r w:rsidR="009F7B97">
              <w:rPr>
                <w:noProof/>
                <w:webHidden/>
              </w:rPr>
              <w:fldChar w:fldCharType="separate"/>
            </w:r>
            <w:r w:rsidR="009F7B97">
              <w:rPr>
                <w:noProof/>
                <w:webHidden/>
              </w:rPr>
              <w:t>96</w:t>
            </w:r>
            <w:r w:rsidR="009F7B97">
              <w:rPr>
                <w:noProof/>
                <w:webHidden/>
              </w:rPr>
              <w:fldChar w:fldCharType="end"/>
            </w:r>
          </w:hyperlink>
        </w:p>
        <w:p w14:paraId="646FAF93" w14:textId="77777777" w:rsidR="009F7B97" w:rsidRDefault="0005350C">
          <w:pPr>
            <w:pStyle w:val="Verzeichnis3"/>
            <w:rPr>
              <w:rFonts w:asciiTheme="minorHAnsi" w:eastAsiaTheme="minorEastAsia" w:hAnsiTheme="minorHAnsi" w:cstheme="minorBidi"/>
              <w:noProof/>
              <w:sz w:val="22"/>
              <w:szCs w:val="22"/>
            </w:rPr>
          </w:pPr>
          <w:hyperlink w:anchor="_Toc415132626" w:history="1">
            <w:r w:rsidR="009F7B97" w:rsidRPr="0063382F">
              <w:rPr>
                <w:rStyle w:val="Hyperlink"/>
                <w:noProof/>
                <w:lang w:bidi="hi-IN"/>
              </w:rPr>
              <w:t>Event &gt; Double split</w:t>
            </w:r>
            <w:r w:rsidR="009F7B97">
              <w:rPr>
                <w:noProof/>
                <w:webHidden/>
              </w:rPr>
              <w:tab/>
            </w:r>
            <w:r w:rsidR="009F7B97">
              <w:rPr>
                <w:noProof/>
                <w:webHidden/>
              </w:rPr>
              <w:fldChar w:fldCharType="begin"/>
            </w:r>
            <w:r w:rsidR="009F7B97">
              <w:rPr>
                <w:noProof/>
                <w:webHidden/>
              </w:rPr>
              <w:instrText xml:space="preserve"> PAGEREF _Toc415132626 \h </w:instrText>
            </w:r>
            <w:r w:rsidR="009F7B97">
              <w:rPr>
                <w:noProof/>
                <w:webHidden/>
              </w:rPr>
            </w:r>
            <w:r w:rsidR="009F7B97">
              <w:rPr>
                <w:noProof/>
                <w:webHidden/>
              </w:rPr>
              <w:fldChar w:fldCharType="separate"/>
            </w:r>
            <w:r w:rsidR="009F7B97">
              <w:rPr>
                <w:noProof/>
                <w:webHidden/>
              </w:rPr>
              <w:t>97</w:t>
            </w:r>
            <w:r w:rsidR="009F7B97">
              <w:rPr>
                <w:noProof/>
                <w:webHidden/>
              </w:rPr>
              <w:fldChar w:fldCharType="end"/>
            </w:r>
          </w:hyperlink>
        </w:p>
        <w:p w14:paraId="2BAF9151" w14:textId="77777777" w:rsidR="009F7B97" w:rsidRDefault="0005350C">
          <w:pPr>
            <w:pStyle w:val="Verzeichnis3"/>
            <w:rPr>
              <w:rFonts w:asciiTheme="minorHAnsi" w:eastAsiaTheme="minorEastAsia" w:hAnsiTheme="minorHAnsi" w:cstheme="minorBidi"/>
              <w:noProof/>
              <w:sz w:val="22"/>
              <w:szCs w:val="22"/>
            </w:rPr>
          </w:pPr>
          <w:hyperlink w:anchor="_Toc415132627" w:history="1">
            <w:r w:rsidR="009F7B97" w:rsidRPr="0063382F">
              <w:rPr>
                <w:rStyle w:val="Hyperlink"/>
                <w:noProof/>
                <w:lang w:bidi="hi-IN"/>
              </w:rPr>
              <w:t>Event &gt; Extend to the right</w:t>
            </w:r>
            <w:r w:rsidR="009F7B97">
              <w:rPr>
                <w:noProof/>
                <w:webHidden/>
              </w:rPr>
              <w:tab/>
            </w:r>
            <w:r w:rsidR="009F7B97">
              <w:rPr>
                <w:noProof/>
                <w:webHidden/>
              </w:rPr>
              <w:fldChar w:fldCharType="begin"/>
            </w:r>
            <w:r w:rsidR="009F7B97">
              <w:rPr>
                <w:noProof/>
                <w:webHidden/>
              </w:rPr>
              <w:instrText xml:space="preserve"> PAGEREF _Toc415132627 \h </w:instrText>
            </w:r>
            <w:r w:rsidR="009F7B97">
              <w:rPr>
                <w:noProof/>
                <w:webHidden/>
              </w:rPr>
            </w:r>
            <w:r w:rsidR="009F7B97">
              <w:rPr>
                <w:noProof/>
                <w:webHidden/>
              </w:rPr>
              <w:fldChar w:fldCharType="separate"/>
            </w:r>
            <w:r w:rsidR="009F7B97">
              <w:rPr>
                <w:noProof/>
                <w:webHidden/>
              </w:rPr>
              <w:t>97</w:t>
            </w:r>
            <w:r w:rsidR="009F7B97">
              <w:rPr>
                <w:noProof/>
                <w:webHidden/>
              </w:rPr>
              <w:fldChar w:fldCharType="end"/>
            </w:r>
          </w:hyperlink>
        </w:p>
        <w:p w14:paraId="09668E05" w14:textId="77777777" w:rsidR="009F7B97" w:rsidRDefault="0005350C">
          <w:pPr>
            <w:pStyle w:val="Verzeichnis3"/>
            <w:rPr>
              <w:rFonts w:asciiTheme="minorHAnsi" w:eastAsiaTheme="minorEastAsia" w:hAnsiTheme="minorHAnsi" w:cstheme="minorBidi"/>
              <w:noProof/>
              <w:sz w:val="22"/>
              <w:szCs w:val="22"/>
            </w:rPr>
          </w:pPr>
          <w:hyperlink w:anchor="_Toc415132628" w:history="1">
            <w:r w:rsidR="009F7B97" w:rsidRPr="0063382F">
              <w:rPr>
                <w:rStyle w:val="Hyperlink"/>
                <w:noProof/>
                <w:lang w:bidi="hi-IN"/>
              </w:rPr>
              <w:t>Event &gt; Extend to the left</w:t>
            </w:r>
            <w:r w:rsidR="009F7B97">
              <w:rPr>
                <w:noProof/>
                <w:webHidden/>
              </w:rPr>
              <w:tab/>
            </w:r>
            <w:r w:rsidR="009F7B97">
              <w:rPr>
                <w:noProof/>
                <w:webHidden/>
              </w:rPr>
              <w:fldChar w:fldCharType="begin"/>
            </w:r>
            <w:r w:rsidR="009F7B97">
              <w:rPr>
                <w:noProof/>
                <w:webHidden/>
              </w:rPr>
              <w:instrText xml:space="preserve"> PAGEREF _Toc415132628 \h </w:instrText>
            </w:r>
            <w:r w:rsidR="009F7B97">
              <w:rPr>
                <w:noProof/>
                <w:webHidden/>
              </w:rPr>
            </w:r>
            <w:r w:rsidR="009F7B97">
              <w:rPr>
                <w:noProof/>
                <w:webHidden/>
              </w:rPr>
              <w:fldChar w:fldCharType="separate"/>
            </w:r>
            <w:r w:rsidR="009F7B97">
              <w:rPr>
                <w:noProof/>
                <w:webHidden/>
              </w:rPr>
              <w:t>98</w:t>
            </w:r>
            <w:r w:rsidR="009F7B97">
              <w:rPr>
                <w:noProof/>
                <w:webHidden/>
              </w:rPr>
              <w:fldChar w:fldCharType="end"/>
            </w:r>
          </w:hyperlink>
        </w:p>
        <w:p w14:paraId="3E631522" w14:textId="77777777" w:rsidR="009F7B97" w:rsidRDefault="0005350C">
          <w:pPr>
            <w:pStyle w:val="Verzeichnis3"/>
            <w:rPr>
              <w:rFonts w:asciiTheme="minorHAnsi" w:eastAsiaTheme="minorEastAsia" w:hAnsiTheme="minorHAnsi" w:cstheme="minorBidi"/>
              <w:noProof/>
              <w:sz w:val="22"/>
              <w:szCs w:val="22"/>
            </w:rPr>
          </w:pPr>
          <w:hyperlink w:anchor="_Toc415132629" w:history="1">
            <w:r w:rsidR="009F7B97" w:rsidRPr="0063382F">
              <w:rPr>
                <w:rStyle w:val="Hyperlink"/>
                <w:noProof/>
                <w:lang w:bidi="hi-IN"/>
              </w:rPr>
              <w:t>Event &gt; Shrink on the right</w:t>
            </w:r>
            <w:r w:rsidR="009F7B97">
              <w:rPr>
                <w:noProof/>
                <w:webHidden/>
              </w:rPr>
              <w:tab/>
            </w:r>
            <w:r w:rsidR="009F7B97">
              <w:rPr>
                <w:noProof/>
                <w:webHidden/>
              </w:rPr>
              <w:fldChar w:fldCharType="begin"/>
            </w:r>
            <w:r w:rsidR="009F7B97">
              <w:rPr>
                <w:noProof/>
                <w:webHidden/>
              </w:rPr>
              <w:instrText xml:space="preserve"> PAGEREF _Toc415132629 \h </w:instrText>
            </w:r>
            <w:r w:rsidR="009F7B97">
              <w:rPr>
                <w:noProof/>
                <w:webHidden/>
              </w:rPr>
            </w:r>
            <w:r w:rsidR="009F7B97">
              <w:rPr>
                <w:noProof/>
                <w:webHidden/>
              </w:rPr>
              <w:fldChar w:fldCharType="separate"/>
            </w:r>
            <w:r w:rsidR="009F7B97">
              <w:rPr>
                <w:noProof/>
                <w:webHidden/>
              </w:rPr>
              <w:t>98</w:t>
            </w:r>
            <w:r w:rsidR="009F7B97">
              <w:rPr>
                <w:noProof/>
                <w:webHidden/>
              </w:rPr>
              <w:fldChar w:fldCharType="end"/>
            </w:r>
          </w:hyperlink>
        </w:p>
        <w:p w14:paraId="7A2E7F7B" w14:textId="77777777" w:rsidR="009F7B97" w:rsidRDefault="0005350C">
          <w:pPr>
            <w:pStyle w:val="Verzeichnis3"/>
            <w:rPr>
              <w:rFonts w:asciiTheme="minorHAnsi" w:eastAsiaTheme="minorEastAsia" w:hAnsiTheme="minorHAnsi" w:cstheme="minorBidi"/>
              <w:noProof/>
              <w:sz w:val="22"/>
              <w:szCs w:val="22"/>
            </w:rPr>
          </w:pPr>
          <w:hyperlink w:anchor="_Toc415132630" w:history="1">
            <w:r w:rsidR="009F7B97" w:rsidRPr="0063382F">
              <w:rPr>
                <w:rStyle w:val="Hyperlink"/>
                <w:noProof/>
                <w:lang w:bidi="hi-IN"/>
              </w:rPr>
              <w:t>Event &gt; Shrink on the left</w:t>
            </w:r>
            <w:r w:rsidR="009F7B97">
              <w:rPr>
                <w:noProof/>
                <w:webHidden/>
              </w:rPr>
              <w:tab/>
            </w:r>
            <w:r w:rsidR="009F7B97">
              <w:rPr>
                <w:noProof/>
                <w:webHidden/>
              </w:rPr>
              <w:fldChar w:fldCharType="begin"/>
            </w:r>
            <w:r w:rsidR="009F7B97">
              <w:rPr>
                <w:noProof/>
                <w:webHidden/>
              </w:rPr>
              <w:instrText xml:space="preserve"> PAGEREF _Toc415132630 \h </w:instrText>
            </w:r>
            <w:r w:rsidR="009F7B97">
              <w:rPr>
                <w:noProof/>
                <w:webHidden/>
              </w:rPr>
            </w:r>
            <w:r w:rsidR="009F7B97">
              <w:rPr>
                <w:noProof/>
                <w:webHidden/>
              </w:rPr>
              <w:fldChar w:fldCharType="separate"/>
            </w:r>
            <w:r w:rsidR="009F7B97">
              <w:rPr>
                <w:noProof/>
                <w:webHidden/>
              </w:rPr>
              <w:t>98</w:t>
            </w:r>
            <w:r w:rsidR="009F7B97">
              <w:rPr>
                <w:noProof/>
                <w:webHidden/>
              </w:rPr>
              <w:fldChar w:fldCharType="end"/>
            </w:r>
          </w:hyperlink>
        </w:p>
        <w:p w14:paraId="64DD927C" w14:textId="77777777" w:rsidR="009F7B97" w:rsidRDefault="0005350C">
          <w:pPr>
            <w:pStyle w:val="Verzeichnis3"/>
            <w:rPr>
              <w:rFonts w:asciiTheme="minorHAnsi" w:eastAsiaTheme="minorEastAsia" w:hAnsiTheme="minorHAnsi" w:cstheme="minorBidi"/>
              <w:noProof/>
              <w:sz w:val="22"/>
              <w:szCs w:val="22"/>
            </w:rPr>
          </w:pPr>
          <w:hyperlink w:anchor="_Toc415132631" w:history="1">
            <w:r w:rsidR="009F7B97" w:rsidRPr="0063382F">
              <w:rPr>
                <w:rStyle w:val="Hyperlink"/>
                <w:noProof/>
                <w:lang w:bidi="hi-IN"/>
              </w:rPr>
              <w:t>Event &gt; Move to the right</w:t>
            </w:r>
            <w:r w:rsidR="009F7B97">
              <w:rPr>
                <w:noProof/>
                <w:webHidden/>
              </w:rPr>
              <w:tab/>
            </w:r>
            <w:r w:rsidR="009F7B97">
              <w:rPr>
                <w:noProof/>
                <w:webHidden/>
              </w:rPr>
              <w:fldChar w:fldCharType="begin"/>
            </w:r>
            <w:r w:rsidR="009F7B97">
              <w:rPr>
                <w:noProof/>
                <w:webHidden/>
              </w:rPr>
              <w:instrText xml:space="preserve"> PAGEREF _Toc415132631 \h </w:instrText>
            </w:r>
            <w:r w:rsidR="009F7B97">
              <w:rPr>
                <w:noProof/>
                <w:webHidden/>
              </w:rPr>
            </w:r>
            <w:r w:rsidR="009F7B97">
              <w:rPr>
                <w:noProof/>
                <w:webHidden/>
              </w:rPr>
              <w:fldChar w:fldCharType="separate"/>
            </w:r>
            <w:r w:rsidR="009F7B97">
              <w:rPr>
                <w:noProof/>
                <w:webHidden/>
              </w:rPr>
              <w:t>98</w:t>
            </w:r>
            <w:r w:rsidR="009F7B97">
              <w:rPr>
                <w:noProof/>
                <w:webHidden/>
              </w:rPr>
              <w:fldChar w:fldCharType="end"/>
            </w:r>
          </w:hyperlink>
        </w:p>
        <w:p w14:paraId="2349822E" w14:textId="77777777" w:rsidR="009F7B97" w:rsidRDefault="0005350C">
          <w:pPr>
            <w:pStyle w:val="Verzeichnis3"/>
            <w:rPr>
              <w:rFonts w:asciiTheme="minorHAnsi" w:eastAsiaTheme="minorEastAsia" w:hAnsiTheme="minorHAnsi" w:cstheme="minorBidi"/>
              <w:noProof/>
              <w:sz w:val="22"/>
              <w:szCs w:val="22"/>
            </w:rPr>
          </w:pPr>
          <w:hyperlink w:anchor="_Toc415132632" w:history="1">
            <w:r w:rsidR="009F7B97" w:rsidRPr="0063382F">
              <w:rPr>
                <w:rStyle w:val="Hyperlink"/>
                <w:noProof/>
                <w:lang w:bidi="hi-IN"/>
              </w:rPr>
              <w:t>Event &gt; Move to the left</w:t>
            </w:r>
            <w:r w:rsidR="009F7B97">
              <w:rPr>
                <w:noProof/>
                <w:webHidden/>
              </w:rPr>
              <w:tab/>
            </w:r>
            <w:r w:rsidR="009F7B97">
              <w:rPr>
                <w:noProof/>
                <w:webHidden/>
              </w:rPr>
              <w:fldChar w:fldCharType="begin"/>
            </w:r>
            <w:r w:rsidR="009F7B97">
              <w:rPr>
                <w:noProof/>
                <w:webHidden/>
              </w:rPr>
              <w:instrText xml:space="preserve"> PAGEREF _Toc415132632 \h </w:instrText>
            </w:r>
            <w:r w:rsidR="009F7B97">
              <w:rPr>
                <w:noProof/>
                <w:webHidden/>
              </w:rPr>
            </w:r>
            <w:r w:rsidR="009F7B97">
              <w:rPr>
                <w:noProof/>
                <w:webHidden/>
              </w:rPr>
              <w:fldChar w:fldCharType="separate"/>
            </w:r>
            <w:r w:rsidR="009F7B97">
              <w:rPr>
                <w:noProof/>
                <w:webHidden/>
              </w:rPr>
              <w:t>99</w:t>
            </w:r>
            <w:r w:rsidR="009F7B97">
              <w:rPr>
                <w:noProof/>
                <w:webHidden/>
              </w:rPr>
              <w:fldChar w:fldCharType="end"/>
            </w:r>
          </w:hyperlink>
        </w:p>
        <w:p w14:paraId="5613DE19" w14:textId="77777777" w:rsidR="009F7B97" w:rsidRDefault="0005350C">
          <w:pPr>
            <w:pStyle w:val="Verzeichnis3"/>
            <w:rPr>
              <w:rFonts w:asciiTheme="minorHAnsi" w:eastAsiaTheme="minorEastAsia" w:hAnsiTheme="minorHAnsi" w:cstheme="minorBidi"/>
              <w:noProof/>
              <w:sz w:val="22"/>
              <w:szCs w:val="22"/>
            </w:rPr>
          </w:pPr>
          <w:hyperlink w:anchor="_Toc415132633" w:history="1">
            <w:r w:rsidR="009F7B97" w:rsidRPr="0063382F">
              <w:rPr>
                <w:rStyle w:val="Hyperlink"/>
                <w:noProof/>
                <w:lang w:bidi="hi-IN"/>
              </w:rPr>
              <w:t>Event &gt; Find next event</w:t>
            </w:r>
            <w:r w:rsidR="009F7B97">
              <w:rPr>
                <w:noProof/>
                <w:webHidden/>
              </w:rPr>
              <w:tab/>
            </w:r>
            <w:r w:rsidR="009F7B97">
              <w:rPr>
                <w:noProof/>
                <w:webHidden/>
              </w:rPr>
              <w:fldChar w:fldCharType="begin"/>
            </w:r>
            <w:r w:rsidR="009F7B97">
              <w:rPr>
                <w:noProof/>
                <w:webHidden/>
              </w:rPr>
              <w:instrText xml:space="preserve"> PAGEREF _Toc415132633 \h </w:instrText>
            </w:r>
            <w:r w:rsidR="009F7B97">
              <w:rPr>
                <w:noProof/>
                <w:webHidden/>
              </w:rPr>
            </w:r>
            <w:r w:rsidR="009F7B97">
              <w:rPr>
                <w:noProof/>
                <w:webHidden/>
              </w:rPr>
              <w:fldChar w:fldCharType="separate"/>
            </w:r>
            <w:r w:rsidR="009F7B97">
              <w:rPr>
                <w:noProof/>
                <w:webHidden/>
              </w:rPr>
              <w:t>99</w:t>
            </w:r>
            <w:r w:rsidR="009F7B97">
              <w:rPr>
                <w:noProof/>
                <w:webHidden/>
              </w:rPr>
              <w:fldChar w:fldCharType="end"/>
            </w:r>
          </w:hyperlink>
        </w:p>
        <w:p w14:paraId="533C588C" w14:textId="77777777" w:rsidR="009F7B97" w:rsidRDefault="0005350C">
          <w:pPr>
            <w:pStyle w:val="Verzeichnis3"/>
            <w:rPr>
              <w:rFonts w:asciiTheme="minorHAnsi" w:eastAsiaTheme="minorEastAsia" w:hAnsiTheme="minorHAnsi" w:cstheme="minorBidi"/>
              <w:noProof/>
              <w:sz w:val="22"/>
              <w:szCs w:val="22"/>
            </w:rPr>
          </w:pPr>
          <w:hyperlink w:anchor="_Toc415132634" w:history="1">
            <w:r w:rsidR="009F7B97" w:rsidRPr="0063382F">
              <w:rPr>
                <w:rStyle w:val="Hyperlink"/>
                <w:noProof/>
                <w:lang w:bidi="hi-IN"/>
              </w:rPr>
              <w:t xml:space="preserve">Event &gt; Insert Pause </w:t>
            </w:r>
            <w:r w:rsidR="009F7B97" w:rsidRPr="0063382F">
              <w:rPr>
                <w:rStyle w:val="Hyperlink"/>
                <w:noProof/>
              </w:rPr>
              <w:drawing>
                <wp:inline distT="0" distB="0" distL="0" distR="0" wp14:anchorId="45F76FC4" wp14:editId="40879170">
                  <wp:extent cx="171450" cy="28575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285750"/>
                          </a:xfrm>
                          <a:prstGeom prst="rect">
                            <a:avLst/>
                          </a:prstGeom>
                        </pic:spPr>
                      </pic:pic>
                    </a:graphicData>
                  </a:graphic>
                </wp:inline>
              </w:drawing>
            </w:r>
            <w:r w:rsidR="009F7B97">
              <w:rPr>
                <w:noProof/>
                <w:webHidden/>
              </w:rPr>
              <w:tab/>
            </w:r>
            <w:r w:rsidR="009F7B97">
              <w:rPr>
                <w:noProof/>
                <w:webHidden/>
              </w:rPr>
              <w:fldChar w:fldCharType="begin"/>
            </w:r>
            <w:r w:rsidR="009F7B97">
              <w:rPr>
                <w:noProof/>
                <w:webHidden/>
              </w:rPr>
              <w:instrText xml:space="preserve"> PAGEREF _Toc415132634 \h </w:instrText>
            </w:r>
            <w:r w:rsidR="009F7B97">
              <w:rPr>
                <w:noProof/>
                <w:webHidden/>
              </w:rPr>
            </w:r>
            <w:r w:rsidR="009F7B97">
              <w:rPr>
                <w:noProof/>
                <w:webHidden/>
              </w:rPr>
              <w:fldChar w:fldCharType="separate"/>
            </w:r>
            <w:r w:rsidR="009F7B97">
              <w:rPr>
                <w:noProof/>
                <w:webHidden/>
              </w:rPr>
              <w:t>99</w:t>
            </w:r>
            <w:r w:rsidR="009F7B97">
              <w:rPr>
                <w:noProof/>
                <w:webHidden/>
              </w:rPr>
              <w:fldChar w:fldCharType="end"/>
            </w:r>
          </w:hyperlink>
        </w:p>
        <w:p w14:paraId="4D1DC92D" w14:textId="77777777" w:rsidR="009F7B97" w:rsidRDefault="0005350C">
          <w:pPr>
            <w:pStyle w:val="Verzeichnis2"/>
            <w:rPr>
              <w:rFonts w:asciiTheme="minorHAnsi" w:eastAsiaTheme="minorEastAsia" w:hAnsiTheme="minorHAnsi" w:cstheme="minorBidi"/>
              <w:noProof/>
              <w:sz w:val="22"/>
              <w:szCs w:val="22"/>
            </w:rPr>
          </w:pPr>
          <w:hyperlink w:anchor="_Toc415132635" w:history="1">
            <w:r w:rsidR="009F7B97" w:rsidRPr="0063382F">
              <w:rPr>
                <w:rStyle w:val="Hyperlink"/>
                <w:noProof/>
                <w:lang w:val="en-GB" w:bidi="hi-IN"/>
              </w:rPr>
              <w:t>G.</w:t>
            </w:r>
            <w:r w:rsidR="009F7B97">
              <w:rPr>
                <w:rFonts w:asciiTheme="minorHAnsi" w:eastAsiaTheme="minorEastAsia" w:hAnsiTheme="minorHAnsi" w:cstheme="minorBidi"/>
                <w:noProof/>
                <w:sz w:val="22"/>
                <w:szCs w:val="22"/>
              </w:rPr>
              <w:tab/>
            </w:r>
            <w:r w:rsidR="009F7B97" w:rsidRPr="0063382F">
              <w:rPr>
                <w:rStyle w:val="Hyperlink"/>
                <w:noProof/>
                <w:lang w:val="en-GB" w:bidi="hi-IN"/>
              </w:rPr>
              <w:t>Timeline Menu</w:t>
            </w:r>
            <w:r w:rsidR="009F7B97">
              <w:rPr>
                <w:noProof/>
                <w:webHidden/>
              </w:rPr>
              <w:tab/>
            </w:r>
            <w:r w:rsidR="009F7B97">
              <w:rPr>
                <w:noProof/>
                <w:webHidden/>
              </w:rPr>
              <w:fldChar w:fldCharType="begin"/>
            </w:r>
            <w:r w:rsidR="009F7B97">
              <w:rPr>
                <w:noProof/>
                <w:webHidden/>
              </w:rPr>
              <w:instrText xml:space="preserve"> PAGEREF _Toc415132635 \h </w:instrText>
            </w:r>
            <w:r w:rsidR="009F7B97">
              <w:rPr>
                <w:noProof/>
                <w:webHidden/>
              </w:rPr>
            </w:r>
            <w:r w:rsidR="009F7B97">
              <w:rPr>
                <w:noProof/>
                <w:webHidden/>
              </w:rPr>
              <w:fldChar w:fldCharType="separate"/>
            </w:r>
            <w:r w:rsidR="009F7B97">
              <w:rPr>
                <w:noProof/>
                <w:webHidden/>
              </w:rPr>
              <w:t>100</w:t>
            </w:r>
            <w:r w:rsidR="009F7B97">
              <w:rPr>
                <w:noProof/>
                <w:webHidden/>
              </w:rPr>
              <w:fldChar w:fldCharType="end"/>
            </w:r>
          </w:hyperlink>
        </w:p>
        <w:p w14:paraId="0ABBA6C8" w14:textId="77777777" w:rsidR="009F7B97" w:rsidRDefault="0005350C">
          <w:pPr>
            <w:pStyle w:val="Verzeichnis3"/>
            <w:rPr>
              <w:rFonts w:asciiTheme="minorHAnsi" w:eastAsiaTheme="minorEastAsia" w:hAnsiTheme="minorHAnsi" w:cstheme="minorBidi"/>
              <w:noProof/>
              <w:sz w:val="22"/>
              <w:szCs w:val="22"/>
            </w:rPr>
          </w:pPr>
          <w:hyperlink w:anchor="_Toc415132636" w:history="1">
            <w:r w:rsidR="009F7B97" w:rsidRPr="0063382F">
              <w:rPr>
                <w:rStyle w:val="Hyperlink"/>
                <w:noProof/>
                <w:lang w:bidi="hi-IN"/>
              </w:rPr>
              <w:t>Timeline &gt; Edit timeline item...</w:t>
            </w:r>
            <w:r w:rsidR="009F7B97">
              <w:rPr>
                <w:noProof/>
                <w:webHidden/>
              </w:rPr>
              <w:tab/>
            </w:r>
            <w:r w:rsidR="009F7B97">
              <w:rPr>
                <w:noProof/>
                <w:webHidden/>
              </w:rPr>
              <w:fldChar w:fldCharType="begin"/>
            </w:r>
            <w:r w:rsidR="009F7B97">
              <w:rPr>
                <w:noProof/>
                <w:webHidden/>
              </w:rPr>
              <w:instrText xml:space="preserve"> PAGEREF _Toc415132636 \h </w:instrText>
            </w:r>
            <w:r w:rsidR="009F7B97">
              <w:rPr>
                <w:noProof/>
                <w:webHidden/>
              </w:rPr>
            </w:r>
            <w:r w:rsidR="009F7B97">
              <w:rPr>
                <w:noProof/>
                <w:webHidden/>
              </w:rPr>
              <w:fldChar w:fldCharType="separate"/>
            </w:r>
            <w:r w:rsidR="009F7B97">
              <w:rPr>
                <w:noProof/>
                <w:webHidden/>
              </w:rPr>
              <w:t>100</w:t>
            </w:r>
            <w:r w:rsidR="009F7B97">
              <w:rPr>
                <w:noProof/>
                <w:webHidden/>
              </w:rPr>
              <w:fldChar w:fldCharType="end"/>
            </w:r>
          </w:hyperlink>
        </w:p>
        <w:p w14:paraId="5BF9FB8E" w14:textId="77777777" w:rsidR="009F7B97" w:rsidRDefault="0005350C">
          <w:pPr>
            <w:pStyle w:val="Verzeichnis3"/>
            <w:rPr>
              <w:rFonts w:asciiTheme="minorHAnsi" w:eastAsiaTheme="minorEastAsia" w:hAnsiTheme="minorHAnsi" w:cstheme="minorBidi"/>
              <w:noProof/>
              <w:sz w:val="22"/>
              <w:szCs w:val="22"/>
            </w:rPr>
          </w:pPr>
          <w:hyperlink w:anchor="_Toc415132637" w:history="1">
            <w:r w:rsidR="009F7B97" w:rsidRPr="0063382F">
              <w:rPr>
                <w:rStyle w:val="Hyperlink"/>
                <w:noProof/>
                <w:lang w:bidi="hi-IN"/>
              </w:rPr>
              <w:t>Timeline &gt; Insert timeline item</w:t>
            </w:r>
            <w:r w:rsidR="009F7B97">
              <w:rPr>
                <w:noProof/>
                <w:webHidden/>
              </w:rPr>
              <w:tab/>
            </w:r>
            <w:r w:rsidR="009F7B97">
              <w:rPr>
                <w:noProof/>
                <w:webHidden/>
              </w:rPr>
              <w:fldChar w:fldCharType="begin"/>
            </w:r>
            <w:r w:rsidR="009F7B97">
              <w:rPr>
                <w:noProof/>
                <w:webHidden/>
              </w:rPr>
              <w:instrText xml:space="preserve"> PAGEREF _Toc415132637 \h </w:instrText>
            </w:r>
            <w:r w:rsidR="009F7B97">
              <w:rPr>
                <w:noProof/>
                <w:webHidden/>
              </w:rPr>
            </w:r>
            <w:r w:rsidR="009F7B97">
              <w:rPr>
                <w:noProof/>
                <w:webHidden/>
              </w:rPr>
              <w:fldChar w:fldCharType="separate"/>
            </w:r>
            <w:r w:rsidR="009F7B97">
              <w:rPr>
                <w:noProof/>
                <w:webHidden/>
              </w:rPr>
              <w:t>101</w:t>
            </w:r>
            <w:r w:rsidR="009F7B97">
              <w:rPr>
                <w:noProof/>
                <w:webHidden/>
              </w:rPr>
              <w:fldChar w:fldCharType="end"/>
            </w:r>
          </w:hyperlink>
        </w:p>
        <w:p w14:paraId="20345992" w14:textId="77777777" w:rsidR="009F7B97" w:rsidRDefault="0005350C">
          <w:pPr>
            <w:pStyle w:val="Verzeichnis3"/>
            <w:rPr>
              <w:rFonts w:asciiTheme="minorHAnsi" w:eastAsiaTheme="minorEastAsia" w:hAnsiTheme="minorHAnsi" w:cstheme="minorBidi"/>
              <w:noProof/>
              <w:sz w:val="22"/>
              <w:szCs w:val="22"/>
            </w:rPr>
          </w:pPr>
          <w:hyperlink w:anchor="_Toc415132638" w:history="1">
            <w:r w:rsidR="009F7B97" w:rsidRPr="0063382F">
              <w:rPr>
                <w:rStyle w:val="Hyperlink"/>
                <w:noProof/>
                <w:lang w:bidi="hi-IN"/>
              </w:rPr>
              <w:t>Timeline &gt; Remove gap</w:t>
            </w:r>
            <w:r w:rsidR="009F7B97">
              <w:rPr>
                <w:noProof/>
                <w:webHidden/>
              </w:rPr>
              <w:tab/>
            </w:r>
            <w:r w:rsidR="009F7B97">
              <w:rPr>
                <w:noProof/>
                <w:webHidden/>
              </w:rPr>
              <w:fldChar w:fldCharType="begin"/>
            </w:r>
            <w:r w:rsidR="009F7B97">
              <w:rPr>
                <w:noProof/>
                <w:webHidden/>
              </w:rPr>
              <w:instrText xml:space="preserve"> PAGEREF _Toc415132638 \h </w:instrText>
            </w:r>
            <w:r w:rsidR="009F7B97">
              <w:rPr>
                <w:noProof/>
                <w:webHidden/>
              </w:rPr>
            </w:r>
            <w:r w:rsidR="009F7B97">
              <w:rPr>
                <w:noProof/>
                <w:webHidden/>
              </w:rPr>
              <w:fldChar w:fldCharType="separate"/>
            </w:r>
            <w:r w:rsidR="009F7B97">
              <w:rPr>
                <w:noProof/>
                <w:webHidden/>
              </w:rPr>
              <w:t>101</w:t>
            </w:r>
            <w:r w:rsidR="009F7B97">
              <w:rPr>
                <w:noProof/>
                <w:webHidden/>
              </w:rPr>
              <w:fldChar w:fldCharType="end"/>
            </w:r>
          </w:hyperlink>
        </w:p>
        <w:p w14:paraId="135CE77F" w14:textId="77777777" w:rsidR="009F7B97" w:rsidRDefault="0005350C">
          <w:pPr>
            <w:pStyle w:val="Verzeichnis3"/>
            <w:rPr>
              <w:rFonts w:asciiTheme="minorHAnsi" w:eastAsiaTheme="minorEastAsia" w:hAnsiTheme="minorHAnsi" w:cstheme="minorBidi"/>
              <w:noProof/>
              <w:sz w:val="22"/>
              <w:szCs w:val="22"/>
            </w:rPr>
          </w:pPr>
          <w:hyperlink w:anchor="_Toc415132639" w:history="1">
            <w:r w:rsidR="009F7B97" w:rsidRPr="0063382F">
              <w:rPr>
                <w:rStyle w:val="Hyperlink"/>
                <w:noProof/>
                <w:lang w:bidi="hi-IN"/>
              </w:rPr>
              <w:t>Timeline &gt; Remove all gaps</w:t>
            </w:r>
            <w:r w:rsidR="009F7B97">
              <w:rPr>
                <w:noProof/>
                <w:webHidden/>
              </w:rPr>
              <w:tab/>
            </w:r>
            <w:r w:rsidR="009F7B97">
              <w:rPr>
                <w:noProof/>
                <w:webHidden/>
              </w:rPr>
              <w:fldChar w:fldCharType="begin"/>
            </w:r>
            <w:r w:rsidR="009F7B97">
              <w:rPr>
                <w:noProof/>
                <w:webHidden/>
              </w:rPr>
              <w:instrText xml:space="preserve"> PAGEREF _Toc415132639 \h </w:instrText>
            </w:r>
            <w:r w:rsidR="009F7B97">
              <w:rPr>
                <w:noProof/>
                <w:webHidden/>
              </w:rPr>
            </w:r>
            <w:r w:rsidR="009F7B97">
              <w:rPr>
                <w:noProof/>
                <w:webHidden/>
              </w:rPr>
              <w:fldChar w:fldCharType="separate"/>
            </w:r>
            <w:r w:rsidR="009F7B97">
              <w:rPr>
                <w:noProof/>
                <w:webHidden/>
              </w:rPr>
              <w:t>101</w:t>
            </w:r>
            <w:r w:rsidR="009F7B97">
              <w:rPr>
                <w:noProof/>
                <w:webHidden/>
              </w:rPr>
              <w:fldChar w:fldCharType="end"/>
            </w:r>
          </w:hyperlink>
        </w:p>
        <w:p w14:paraId="6E29A21D" w14:textId="77777777" w:rsidR="009F7B97" w:rsidRDefault="0005350C">
          <w:pPr>
            <w:pStyle w:val="Verzeichnis3"/>
            <w:rPr>
              <w:rFonts w:asciiTheme="minorHAnsi" w:eastAsiaTheme="minorEastAsia" w:hAnsiTheme="minorHAnsi" w:cstheme="minorBidi"/>
              <w:noProof/>
              <w:sz w:val="22"/>
              <w:szCs w:val="22"/>
            </w:rPr>
          </w:pPr>
          <w:hyperlink w:anchor="_Toc415132640" w:history="1">
            <w:r w:rsidR="009F7B97" w:rsidRPr="0063382F">
              <w:rPr>
                <w:rStyle w:val="Hyperlink"/>
                <w:noProof/>
                <w:lang w:bidi="hi-IN"/>
              </w:rPr>
              <w:t>Timeline &gt; Remove unused timeline items</w:t>
            </w:r>
            <w:r w:rsidR="009F7B97">
              <w:rPr>
                <w:noProof/>
                <w:webHidden/>
              </w:rPr>
              <w:tab/>
            </w:r>
            <w:r w:rsidR="009F7B97">
              <w:rPr>
                <w:noProof/>
                <w:webHidden/>
              </w:rPr>
              <w:fldChar w:fldCharType="begin"/>
            </w:r>
            <w:r w:rsidR="009F7B97">
              <w:rPr>
                <w:noProof/>
                <w:webHidden/>
              </w:rPr>
              <w:instrText xml:space="preserve"> PAGEREF _Toc415132640 \h </w:instrText>
            </w:r>
            <w:r w:rsidR="009F7B97">
              <w:rPr>
                <w:noProof/>
                <w:webHidden/>
              </w:rPr>
            </w:r>
            <w:r w:rsidR="009F7B97">
              <w:rPr>
                <w:noProof/>
                <w:webHidden/>
              </w:rPr>
              <w:fldChar w:fldCharType="separate"/>
            </w:r>
            <w:r w:rsidR="009F7B97">
              <w:rPr>
                <w:noProof/>
                <w:webHidden/>
              </w:rPr>
              <w:t>102</w:t>
            </w:r>
            <w:r w:rsidR="009F7B97">
              <w:rPr>
                <w:noProof/>
                <w:webHidden/>
              </w:rPr>
              <w:fldChar w:fldCharType="end"/>
            </w:r>
          </w:hyperlink>
        </w:p>
        <w:p w14:paraId="4E3D2E77" w14:textId="77777777" w:rsidR="009F7B97" w:rsidRDefault="0005350C">
          <w:pPr>
            <w:pStyle w:val="Verzeichnis3"/>
            <w:rPr>
              <w:rFonts w:asciiTheme="minorHAnsi" w:eastAsiaTheme="minorEastAsia" w:hAnsiTheme="minorHAnsi" w:cstheme="minorBidi"/>
              <w:noProof/>
              <w:sz w:val="22"/>
              <w:szCs w:val="22"/>
            </w:rPr>
          </w:pPr>
          <w:hyperlink w:anchor="_Toc415132641" w:history="1">
            <w:r w:rsidR="009F7B97" w:rsidRPr="0063382F">
              <w:rPr>
                <w:rStyle w:val="Hyperlink"/>
                <w:noProof/>
                <w:lang w:bidi="hi-IN"/>
              </w:rPr>
              <w:t>Timeline &gt; Make timeline consistent</w:t>
            </w:r>
            <w:r w:rsidR="009F7B97">
              <w:rPr>
                <w:noProof/>
                <w:webHidden/>
              </w:rPr>
              <w:tab/>
            </w:r>
            <w:r w:rsidR="009F7B97">
              <w:rPr>
                <w:noProof/>
                <w:webHidden/>
              </w:rPr>
              <w:fldChar w:fldCharType="begin"/>
            </w:r>
            <w:r w:rsidR="009F7B97">
              <w:rPr>
                <w:noProof/>
                <w:webHidden/>
              </w:rPr>
              <w:instrText xml:space="preserve"> PAGEREF _Toc415132641 \h </w:instrText>
            </w:r>
            <w:r w:rsidR="009F7B97">
              <w:rPr>
                <w:noProof/>
                <w:webHidden/>
              </w:rPr>
            </w:r>
            <w:r w:rsidR="009F7B97">
              <w:rPr>
                <w:noProof/>
                <w:webHidden/>
              </w:rPr>
              <w:fldChar w:fldCharType="separate"/>
            </w:r>
            <w:r w:rsidR="009F7B97">
              <w:rPr>
                <w:noProof/>
                <w:webHidden/>
              </w:rPr>
              <w:t>102</w:t>
            </w:r>
            <w:r w:rsidR="009F7B97">
              <w:rPr>
                <w:noProof/>
                <w:webHidden/>
              </w:rPr>
              <w:fldChar w:fldCharType="end"/>
            </w:r>
          </w:hyperlink>
        </w:p>
        <w:p w14:paraId="1C2C75DB" w14:textId="77777777" w:rsidR="009F7B97" w:rsidRDefault="0005350C">
          <w:pPr>
            <w:pStyle w:val="Verzeichnis3"/>
            <w:rPr>
              <w:rFonts w:asciiTheme="minorHAnsi" w:eastAsiaTheme="minorEastAsia" w:hAnsiTheme="minorHAnsi" w:cstheme="minorBidi"/>
              <w:noProof/>
              <w:sz w:val="22"/>
              <w:szCs w:val="22"/>
            </w:rPr>
          </w:pPr>
          <w:hyperlink w:anchor="_Toc415132642" w:history="1">
            <w:r w:rsidR="009F7B97" w:rsidRPr="0063382F">
              <w:rPr>
                <w:rStyle w:val="Hyperlink"/>
                <w:noProof/>
                <w:lang w:bidi="hi-IN"/>
              </w:rPr>
              <w:t>Timeline &gt; Smooth timeline...</w:t>
            </w:r>
            <w:r w:rsidR="009F7B97">
              <w:rPr>
                <w:noProof/>
                <w:webHidden/>
              </w:rPr>
              <w:tab/>
            </w:r>
            <w:r w:rsidR="009F7B97">
              <w:rPr>
                <w:noProof/>
                <w:webHidden/>
              </w:rPr>
              <w:fldChar w:fldCharType="begin"/>
            </w:r>
            <w:r w:rsidR="009F7B97">
              <w:rPr>
                <w:noProof/>
                <w:webHidden/>
              </w:rPr>
              <w:instrText xml:space="preserve"> PAGEREF _Toc415132642 \h </w:instrText>
            </w:r>
            <w:r w:rsidR="009F7B97">
              <w:rPr>
                <w:noProof/>
                <w:webHidden/>
              </w:rPr>
            </w:r>
            <w:r w:rsidR="009F7B97">
              <w:rPr>
                <w:noProof/>
                <w:webHidden/>
              </w:rPr>
              <w:fldChar w:fldCharType="separate"/>
            </w:r>
            <w:r w:rsidR="009F7B97">
              <w:rPr>
                <w:noProof/>
                <w:webHidden/>
              </w:rPr>
              <w:t>102</w:t>
            </w:r>
            <w:r w:rsidR="009F7B97">
              <w:rPr>
                <w:noProof/>
                <w:webHidden/>
              </w:rPr>
              <w:fldChar w:fldCharType="end"/>
            </w:r>
          </w:hyperlink>
        </w:p>
        <w:p w14:paraId="70B2183D" w14:textId="77777777" w:rsidR="009F7B97" w:rsidRDefault="0005350C">
          <w:pPr>
            <w:pStyle w:val="Verzeichnis3"/>
            <w:rPr>
              <w:rFonts w:asciiTheme="minorHAnsi" w:eastAsiaTheme="minorEastAsia" w:hAnsiTheme="minorHAnsi" w:cstheme="minorBidi"/>
              <w:noProof/>
              <w:sz w:val="22"/>
              <w:szCs w:val="22"/>
            </w:rPr>
          </w:pPr>
          <w:hyperlink w:anchor="_Toc415132643" w:history="1">
            <w:r w:rsidR="009F7B97" w:rsidRPr="0063382F">
              <w:rPr>
                <w:rStyle w:val="Hyperlink"/>
                <w:noProof/>
                <w:lang w:bidi="hi-IN"/>
              </w:rPr>
              <w:t>Timeline &gt; Interpolate timeline...</w:t>
            </w:r>
            <w:r w:rsidR="009F7B97">
              <w:rPr>
                <w:noProof/>
                <w:webHidden/>
              </w:rPr>
              <w:tab/>
            </w:r>
            <w:r w:rsidR="009F7B97">
              <w:rPr>
                <w:noProof/>
                <w:webHidden/>
              </w:rPr>
              <w:fldChar w:fldCharType="begin"/>
            </w:r>
            <w:r w:rsidR="009F7B97">
              <w:rPr>
                <w:noProof/>
                <w:webHidden/>
              </w:rPr>
              <w:instrText xml:space="preserve"> PAGEREF _Toc415132643 \h </w:instrText>
            </w:r>
            <w:r w:rsidR="009F7B97">
              <w:rPr>
                <w:noProof/>
                <w:webHidden/>
              </w:rPr>
            </w:r>
            <w:r w:rsidR="009F7B97">
              <w:rPr>
                <w:noProof/>
                <w:webHidden/>
              </w:rPr>
              <w:fldChar w:fldCharType="separate"/>
            </w:r>
            <w:r w:rsidR="009F7B97">
              <w:rPr>
                <w:noProof/>
                <w:webHidden/>
              </w:rPr>
              <w:t>102</w:t>
            </w:r>
            <w:r w:rsidR="009F7B97">
              <w:rPr>
                <w:noProof/>
                <w:webHidden/>
              </w:rPr>
              <w:fldChar w:fldCharType="end"/>
            </w:r>
          </w:hyperlink>
        </w:p>
        <w:p w14:paraId="7B58D983" w14:textId="77777777" w:rsidR="009F7B97" w:rsidRDefault="0005350C">
          <w:pPr>
            <w:pStyle w:val="Verzeichnis3"/>
            <w:rPr>
              <w:rFonts w:asciiTheme="minorHAnsi" w:eastAsiaTheme="minorEastAsia" w:hAnsiTheme="minorHAnsi" w:cstheme="minorBidi"/>
              <w:noProof/>
              <w:sz w:val="22"/>
              <w:szCs w:val="22"/>
            </w:rPr>
          </w:pPr>
          <w:hyperlink w:anchor="_Toc415132644" w:history="1">
            <w:r w:rsidR="009F7B97" w:rsidRPr="0063382F">
              <w:rPr>
                <w:rStyle w:val="Hyperlink"/>
                <w:noProof/>
                <w:lang w:bidi="hi-IN"/>
              </w:rPr>
              <w:t>Timeline &gt; Remove interpolated times</w:t>
            </w:r>
            <w:r w:rsidR="009F7B97">
              <w:rPr>
                <w:noProof/>
                <w:webHidden/>
              </w:rPr>
              <w:tab/>
            </w:r>
            <w:r w:rsidR="009F7B97">
              <w:rPr>
                <w:noProof/>
                <w:webHidden/>
              </w:rPr>
              <w:fldChar w:fldCharType="begin"/>
            </w:r>
            <w:r w:rsidR="009F7B97">
              <w:rPr>
                <w:noProof/>
                <w:webHidden/>
              </w:rPr>
              <w:instrText xml:space="preserve"> PAGEREF _Toc415132644 \h </w:instrText>
            </w:r>
            <w:r w:rsidR="009F7B97">
              <w:rPr>
                <w:noProof/>
                <w:webHidden/>
              </w:rPr>
            </w:r>
            <w:r w:rsidR="009F7B97">
              <w:rPr>
                <w:noProof/>
                <w:webHidden/>
              </w:rPr>
              <w:fldChar w:fldCharType="separate"/>
            </w:r>
            <w:r w:rsidR="009F7B97">
              <w:rPr>
                <w:noProof/>
                <w:webHidden/>
              </w:rPr>
              <w:t>103</w:t>
            </w:r>
            <w:r w:rsidR="009F7B97">
              <w:rPr>
                <w:noProof/>
                <w:webHidden/>
              </w:rPr>
              <w:fldChar w:fldCharType="end"/>
            </w:r>
          </w:hyperlink>
        </w:p>
        <w:p w14:paraId="1A9D7273" w14:textId="77777777" w:rsidR="009F7B97" w:rsidRDefault="0005350C">
          <w:pPr>
            <w:pStyle w:val="Verzeichnis3"/>
            <w:rPr>
              <w:rFonts w:asciiTheme="minorHAnsi" w:eastAsiaTheme="minorEastAsia" w:hAnsiTheme="minorHAnsi" w:cstheme="minorBidi"/>
              <w:noProof/>
              <w:sz w:val="22"/>
              <w:szCs w:val="22"/>
            </w:rPr>
          </w:pPr>
          <w:hyperlink w:anchor="_Toc415132645" w:history="1">
            <w:r w:rsidR="009F7B97" w:rsidRPr="0063382F">
              <w:rPr>
                <w:rStyle w:val="Hyperlink"/>
                <w:noProof/>
                <w:lang w:bidi="hi-IN"/>
              </w:rPr>
              <w:t>Timeline &gt; Confirm timeline item(s)</w:t>
            </w:r>
            <w:r w:rsidR="009F7B97">
              <w:rPr>
                <w:noProof/>
                <w:webHidden/>
              </w:rPr>
              <w:tab/>
            </w:r>
            <w:r w:rsidR="009F7B97">
              <w:rPr>
                <w:noProof/>
                <w:webHidden/>
              </w:rPr>
              <w:fldChar w:fldCharType="begin"/>
            </w:r>
            <w:r w:rsidR="009F7B97">
              <w:rPr>
                <w:noProof/>
                <w:webHidden/>
              </w:rPr>
              <w:instrText xml:space="preserve"> PAGEREF _Toc415132645 \h </w:instrText>
            </w:r>
            <w:r w:rsidR="009F7B97">
              <w:rPr>
                <w:noProof/>
                <w:webHidden/>
              </w:rPr>
            </w:r>
            <w:r w:rsidR="009F7B97">
              <w:rPr>
                <w:noProof/>
                <w:webHidden/>
              </w:rPr>
              <w:fldChar w:fldCharType="separate"/>
            </w:r>
            <w:r w:rsidR="009F7B97">
              <w:rPr>
                <w:noProof/>
                <w:webHidden/>
              </w:rPr>
              <w:t>103</w:t>
            </w:r>
            <w:r w:rsidR="009F7B97">
              <w:rPr>
                <w:noProof/>
                <w:webHidden/>
              </w:rPr>
              <w:fldChar w:fldCharType="end"/>
            </w:r>
          </w:hyperlink>
        </w:p>
        <w:p w14:paraId="253C62FF" w14:textId="77777777" w:rsidR="009F7B97" w:rsidRDefault="0005350C">
          <w:pPr>
            <w:pStyle w:val="Verzeichnis3"/>
            <w:rPr>
              <w:rFonts w:asciiTheme="minorHAnsi" w:eastAsiaTheme="minorEastAsia" w:hAnsiTheme="minorHAnsi" w:cstheme="minorBidi"/>
              <w:noProof/>
              <w:sz w:val="22"/>
              <w:szCs w:val="22"/>
            </w:rPr>
          </w:pPr>
          <w:hyperlink w:anchor="_Toc415132646" w:history="1">
            <w:r w:rsidR="009F7B97" w:rsidRPr="0063382F">
              <w:rPr>
                <w:rStyle w:val="Hyperlink"/>
                <w:noProof/>
                <w:lang w:bidi="hi-IN"/>
              </w:rPr>
              <w:t>Timeline &gt; Shift absolute times...</w:t>
            </w:r>
            <w:r w:rsidR="009F7B97">
              <w:rPr>
                <w:noProof/>
                <w:webHidden/>
              </w:rPr>
              <w:tab/>
            </w:r>
            <w:r w:rsidR="009F7B97">
              <w:rPr>
                <w:noProof/>
                <w:webHidden/>
              </w:rPr>
              <w:fldChar w:fldCharType="begin"/>
            </w:r>
            <w:r w:rsidR="009F7B97">
              <w:rPr>
                <w:noProof/>
                <w:webHidden/>
              </w:rPr>
              <w:instrText xml:space="preserve"> PAGEREF _Toc415132646 \h </w:instrText>
            </w:r>
            <w:r w:rsidR="009F7B97">
              <w:rPr>
                <w:noProof/>
                <w:webHidden/>
              </w:rPr>
            </w:r>
            <w:r w:rsidR="009F7B97">
              <w:rPr>
                <w:noProof/>
                <w:webHidden/>
              </w:rPr>
              <w:fldChar w:fldCharType="separate"/>
            </w:r>
            <w:r w:rsidR="009F7B97">
              <w:rPr>
                <w:noProof/>
                <w:webHidden/>
              </w:rPr>
              <w:t>104</w:t>
            </w:r>
            <w:r w:rsidR="009F7B97">
              <w:rPr>
                <w:noProof/>
                <w:webHidden/>
              </w:rPr>
              <w:fldChar w:fldCharType="end"/>
            </w:r>
          </w:hyperlink>
        </w:p>
        <w:p w14:paraId="18AE937A" w14:textId="77777777" w:rsidR="009F7B97" w:rsidRDefault="0005350C">
          <w:pPr>
            <w:pStyle w:val="Verzeichnis3"/>
            <w:rPr>
              <w:rFonts w:asciiTheme="minorHAnsi" w:eastAsiaTheme="minorEastAsia" w:hAnsiTheme="minorHAnsi" w:cstheme="minorBidi"/>
              <w:noProof/>
              <w:sz w:val="22"/>
              <w:szCs w:val="22"/>
            </w:rPr>
          </w:pPr>
          <w:hyperlink w:anchor="_Toc415132647" w:history="1">
            <w:r w:rsidR="009F7B97" w:rsidRPr="0063382F">
              <w:rPr>
                <w:rStyle w:val="Hyperlink"/>
                <w:noProof/>
                <w:lang w:bidi="hi-IN"/>
              </w:rPr>
              <w:t>Timeline &gt; Add bookmark…</w:t>
            </w:r>
            <w:r w:rsidR="009F7B97">
              <w:rPr>
                <w:noProof/>
                <w:webHidden/>
              </w:rPr>
              <w:tab/>
            </w:r>
            <w:r w:rsidR="009F7B97">
              <w:rPr>
                <w:noProof/>
                <w:webHidden/>
              </w:rPr>
              <w:fldChar w:fldCharType="begin"/>
            </w:r>
            <w:r w:rsidR="009F7B97">
              <w:rPr>
                <w:noProof/>
                <w:webHidden/>
              </w:rPr>
              <w:instrText xml:space="preserve"> PAGEREF _Toc415132647 \h </w:instrText>
            </w:r>
            <w:r w:rsidR="009F7B97">
              <w:rPr>
                <w:noProof/>
                <w:webHidden/>
              </w:rPr>
            </w:r>
            <w:r w:rsidR="009F7B97">
              <w:rPr>
                <w:noProof/>
                <w:webHidden/>
              </w:rPr>
              <w:fldChar w:fldCharType="separate"/>
            </w:r>
            <w:r w:rsidR="009F7B97">
              <w:rPr>
                <w:noProof/>
                <w:webHidden/>
              </w:rPr>
              <w:t>104</w:t>
            </w:r>
            <w:r w:rsidR="009F7B97">
              <w:rPr>
                <w:noProof/>
                <w:webHidden/>
              </w:rPr>
              <w:fldChar w:fldCharType="end"/>
            </w:r>
          </w:hyperlink>
        </w:p>
        <w:p w14:paraId="7C5C63B1" w14:textId="77777777" w:rsidR="009F7B97" w:rsidRDefault="0005350C">
          <w:pPr>
            <w:pStyle w:val="Verzeichnis3"/>
            <w:rPr>
              <w:rFonts w:asciiTheme="minorHAnsi" w:eastAsiaTheme="minorEastAsia" w:hAnsiTheme="minorHAnsi" w:cstheme="minorBidi"/>
              <w:noProof/>
              <w:sz w:val="22"/>
              <w:szCs w:val="22"/>
            </w:rPr>
          </w:pPr>
          <w:hyperlink w:anchor="_Toc415132648" w:history="1">
            <w:r w:rsidR="009F7B97" w:rsidRPr="0063382F">
              <w:rPr>
                <w:rStyle w:val="Hyperlink"/>
                <w:noProof/>
                <w:lang w:bidi="hi-IN"/>
              </w:rPr>
              <w:t>Timeline &gt; Fine tuning mode</w:t>
            </w:r>
            <w:r w:rsidR="009F7B97">
              <w:rPr>
                <w:noProof/>
                <w:webHidden/>
              </w:rPr>
              <w:tab/>
            </w:r>
            <w:r w:rsidR="009F7B97">
              <w:rPr>
                <w:noProof/>
                <w:webHidden/>
              </w:rPr>
              <w:fldChar w:fldCharType="begin"/>
            </w:r>
            <w:r w:rsidR="009F7B97">
              <w:rPr>
                <w:noProof/>
                <w:webHidden/>
              </w:rPr>
              <w:instrText xml:space="preserve"> PAGEREF _Toc415132648 \h </w:instrText>
            </w:r>
            <w:r w:rsidR="009F7B97">
              <w:rPr>
                <w:noProof/>
                <w:webHidden/>
              </w:rPr>
            </w:r>
            <w:r w:rsidR="009F7B97">
              <w:rPr>
                <w:noProof/>
                <w:webHidden/>
              </w:rPr>
              <w:fldChar w:fldCharType="separate"/>
            </w:r>
            <w:r w:rsidR="009F7B97">
              <w:rPr>
                <w:noProof/>
                <w:webHidden/>
              </w:rPr>
              <w:t>104</w:t>
            </w:r>
            <w:r w:rsidR="009F7B97">
              <w:rPr>
                <w:noProof/>
                <w:webHidden/>
              </w:rPr>
              <w:fldChar w:fldCharType="end"/>
            </w:r>
          </w:hyperlink>
        </w:p>
        <w:p w14:paraId="7F697C3A" w14:textId="77777777" w:rsidR="009F7B97" w:rsidRDefault="0005350C">
          <w:pPr>
            <w:pStyle w:val="Verzeichnis3"/>
            <w:rPr>
              <w:rFonts w:asciiTheme="minorHAnsi" w:eastAsiaTheme="minorEastAsia" w:hAnsiTheme="minorHAnsi" w:cstheme="minorBidi"/>
              <w:noProof/>
              <w:sz w:val="22"/>
              <w:szCs w:val="22"/>
            </w:rPr>
          </w:pPr>
          <w:hyperlink w:anchor="_Toc415132649" w:history="1">
            <w:r w:rsidR="009F7B97" w:rsidRPr="0063382F">
              <w:rPr>
                <w:rStyle w:val="Hyperlink"/>
                <w:noProof/>
                <w:lang w:bidi="hi-IN"/>
              </w:rPr>
              <w:t>Timeline &gt; Bookmarks…</w:t>
            </w:r>
            <w:r w:rsidR="009F7B97">
              <w:rPr>
                <w:noProof/>
                <w:webHidden/>
              </w:rPr>
              <w:tab/>
            </w:r>
            <w:r w:rsidR="009F7B97">
              <w:rPr>
                <w:noProof/>
                <w:webHidden/>
              </w:rPr>
              <w:fldChar w:fldCharType="begin"/>
            </w:r>
            <w:r w:rsidR="009F7B97">
              <w:rPr>
                <w:noProof/>
                <w:webHidden/>
              </w:rPr>
              <w:instrText xml:space="preserve"> PAGEREF _Toc415132649 \h </w:instrText>
            </w:r>
            <w:r w:rsidR="009F7B97">
              <w:rPr>
                <w:noProof/>
                <w:webHidden/>
              </w:rPr>
            </w:r>
            <w:r w:rsidR="009F7B97">
              <w:rPr>
                <w:noProof/>
                <w:webHidden/>
              </w:rPr>
              <w:fldChar w:fldCharType="separate"/>
            </w:r>
            <w:r w:rsidR="009F7B97">
              <w:rPr>
                <w:noProof/>
                <w:webHidden/>
              </w:rPr>
              <w:t>105</w:t>
            </w:r>
            <w:r w:rsidR="009F7B97">
              <w:rPr>
                <w:noProof/>
                <w:webHidden/>
              </w:rPr>
              <w:fldChar w:fldCharType="end"/>
            </w:r>
          </w:hyperlink>
        </w:p>
        <w:p w14:paraId="0CCFB1E3" w14:textId="77777777" w:rsidR="009F7B97" w:rsidRDefault="0005350C">
          <w:pPr>
            <w:pStyle w:val="Verzeichnis2"/>
            <w:rPr>
              <w:rFonts w:asciiTheme="minorHAnsi" w:eastAsiaTheme="minorEastAsia" w:hAnsiTheme="minorHAnsi" w:cstheme="minorBidi"/>
              <w:noProof/>
              <w:sz w:val="22"/>
              <w:szCs w:val="22"/>
            </w:rPr>
          </w:pPr>
          <w:hyperlink w:anchor="_Toc415132650" w:history="1">
            <w:r w:rsidR="009F7B97" w:rsidRPr="0063382F">
              <w:rPr>
                <w:rStyle w:val="Hyperlink"/>
                <w:noProof/>
                <w:lang w:val="en-GB" w:eastAsia="ar-SA"/>
              </w:rPr>
              <w:t>H.</w:t>
            </w:r>
            <w:r w:rsidR="009F7B97">
              <w:rPr>
                <w:rFonts w:asciiTheme="minorHAnsi" w:eastAsiaTheme="minorEastAsia" w:hAnsiTheme="minorHAnsi" w:cstheme="minorBidi"/>
                <w:noProof/>
                <w:sz w:val="22"/>
                <w:szCs w:val="22"/>
              </w:rPr>
              <w:tab/>
            </w:r>
            <w:r w:rsidR="009F7B97" w:rsidRPr="0063382F">
              <w:rPr>
                <w:rStyle w:val="Hyperlink"/>
                <w:noProof/>
                <w:lang w:val="en-GB" w:bidi="hi-IN"/>
              </w:rPr>
              <w:t>Fo</w:t>
            </w:r>
            <w:r w:rsidR="009F7B97" w:rsidRPr="0063382F">
              <w:rPr>
                <w:rStyle w:val="Hyperlink"/>
                <w:noProof/>
                <w:lang w:val="en-GB" w:eastAsia="ar-SA"/>
              </w:rPr>
              <w:t>rmat-Menu</w:t>
            </w:r>
            <w:r w:rsidR="009F7B97">
              <w:rPr>
                <w:noProof/>
                <w:webHidden/>
              </w:rPr>
              <w:tab/>
            </w:r>
            <w:r w:rsidR="009F7B97">
              <w:rPr>
                <w:noProof/>
                <w:webHidden/>
              </w:rPr>
              <w:fldChar w:fldCharType="begin"/>
            </w:r>
            <w:r w:rsidR="009F7B97">
              <w:rPr>
                <w:noProof/>
                <w:webHidden/>
              </w:rPr>
              <w:instrText xml:space="preserve"> PAGEREF _Toc415132650 \h </w:instrText>
            </w:r>
            <w:r w:rsidR="009F7B97">
              <w:rPr>
                <w:noProof/>
                <w:webHidden/>
              </w:rPr>
            </w:r>
            <w:r w:rsidR="009F7B97">
              <w:rPr>
                <w:noProof/>
                <w:webHidden/>
              </w:rPr>
              <w:fldChar w:fldCharType="separate"/>
            </w:r>
            <w:r w:rsidR="009F7B97">
              <w:rPr>
                <w:noProof/>
                <w:webHidden/>
              </w:rPr>
              <w:t>106</w:t>
            </w:r>
            <w:r w:rsidR="009F7B97">
              <w:rPr>
                <w:noProof/>
                <w:webHidden/>
              </w:rPr>
              <w:fldChar w:fldCharType="end"/>
            </w:r>
          </w:hyperlink>
        </w:p>
        <w:p w14:paraId="16E80BD6" w14:textId="77777777" w:rsidR="009F7B97" w:rsidRDefault="0005350C">
          <w:pPr>
            <w:pStyle w:val="Verzeichnis3"/>
            <w:rPr>
              <w:rFonts w:asciiTheme="minorHAnsi" w:eastAsiaTheme="minorEastAsia" w:hAnsiTheme="minorHAnsi" w:cstheme="minorBidi"/>
              <w:noProof/>
              <w:sz w:val="22"/>
              <w:szCs w:val="22"/>
            </w:rPr>
          </w:pPr>
          <w:hyperlink w:anchor="_Toc415132651" w:history="1">
            <w:r w:rsidR="009F7B97" w:rsidRPr="0063382F">
              <w:rPr>
                <w:rStyle w:val="Hyperlink"/>
                <w:noProof/>
                <w:lang w:bidi="hi-IN"/>
              </w:rPr>
              <w:t>Format &gt; Apply stylesheet</w:t>
            </w:r>
            <w:r w:rsidR="009F7B97">
              <w:rPr>
                <w:noProof/>
                <w:webHidden/>
              </w:rPr>
              <w:tab/>
            </w:r>
            <w:r w:rsidR="009F7B97">
              <w:rPr>
                <w:noProof/>
                <w:webHidden/>
              </w:rPr>
              <w:fldChar w:fldCharType="begin"/>
            </w:r>
            <w:r w:rsidR="009F7B97">
              <w:rPr>
                <w:noProof/>
                <w:webHidden/>
              </w:rPr>
              <w:instrText xml:space="preserve"> PAGEREF _Toc415132651 \h </w:instrText>
            </w:r>
            <w:r w:rsidR="009F7B97">
              <w:rPr>
                <w:noProof/>
                <w:webHidden/>
              </w:rPr>
            </w:r>
            <w:r w:rsidR="009F7B97">
              <w:rPr>
                <w:noProof/>
                <w:webHidden/>
              </w:rPr>
              <w:fldChar w:fldCharType="separate"/>
            </w:r>
            <w:r w:rsidR="009F7B97">
              <w:rPr>
                <w:noProof/>
                <w:webHidden/>
              </w:rPr>
              <w:t>109</w:t>
            </w:r>
            <w:r w:rsidR="009F7B97">
              <w:rPr>
                <w:noProof/>
                <w:webHidden/>
              </w:rPr>
              <w:fldChar w:fldCharType="end"/>
            </w:r>
          </w:hyperlink>
        </w:p>
        <w:p w14:paraId="5F1AD753" w14:textId="77777777" w:rsidR="009F7B97" w:rsidRDefault="0005350C">
          <w:pPr>
            <w:pStyle w:val="Verzeichnis1"/>
            <w:tabs>
              <w:tab w:val="left" w:pos="1446"/>
            </w:tabs>
            <w:rPr>
              <w:rFonts w:asciiTheme="minorHAnsi" w:eastAsiaTheme="minorEastAsia" w:hAnsiTheme="minorHAnsi" w:cstheme="minorBidi"/>
              <w:b w:val="0"/>
              <w:bCs w:val="0"/>
              <w:caps w:val="0"/>
              <w:noProof/>
              <w:sz w:val="22"/>
              <w:szCs w:val="22"/>
            </w:rPr>
          </w:pPr>
          <w:hyperlink w:anchor="_Toc415132652" w:history="1">
            <w:r w:rsidR="009F7B97" w:rsidRPr="0063382F">
              <w:rPr>
                <w:rStyle w:val="Hyperlink"/>
                <w:rFonts w:ascii="Wingdings" w:hAnsi="Wingdings"/>
                <w:noProof/>
                <w:lang w:val="en-GB" w:bidi="hi-IN"/>
              </w:rPr>
              <w:t></w:t>
            </w:r>
            <w:r w:rsidR="009F7B97">
              <w:rPr>
                <w:rFonts w:asciiTheme="minorHAnsi" w:eastAsiaTheme="minorEastAsia" w:hAnsiTheme="minorHAnsi" w:cstheme="minorBidi"/>
                <w:b w:val="0"/>
                <w:bCs w:val="0"/>
                <w:caps w:val="0"/>
                <w:noProof/>
                <w:sz w:val="22"/>
                <w:szCs w:val="22"/>
              </w:rPr>
              <w:tab/>
            </w:r>
            <w:r w:rsidR="009F7B97" w:rsidRPr="0063382F">
              <w:rPr>
                <w:rStyle w:val="Hyperlink"/>
                <w:noProof/>
                <w:lang w:val="en-GB" w:bidi="hi-IN"/>
              </w:rPr>
              <w:t xml:space="preserve">Generates a new formatting for the current transcription from a stylesheet (see also </w:t>
            </w:r>
            <w:r w:rsidR="009F7B97" w:rsidRPr="0063382F">
              <w:rPr>
                <w:rStyle w:val="Hyperlink"/>
                <w:noProof/>
                <w:highlight w:val="yellow"/>
                <w:lang w:val="en-GB" w:bidi="hi-IN"/>
              </w:rPr>
              <w:t>Appendix D</w:t>
            </w:r>
            <w:r w:rsidR="009F7B97" w:rsidRPr="0063382F">
              <w:rPr>
                <w:rStyle w:val="Hyperlink"/>
                <w:noProof/>
                <w:lang w:val="en-GB" w:bidi="hi-IN"/>
              </w:rPr>
              <w:t xml:space="preserve">). The stylesheet that is specified in the user settings (see </w:t>
            </w:r>
            <w:r w:rsidR="009F7B97" w:rsidRPr="0063382F">
              <w:rPr>
                <w:rStyle w:val="Hyperlink"/>
                <w:rFonts w:ascii="Arial Black" w:hAnsi="Arial Black"/>
                <w:noProof/>
                <w:lang w:val="en-US" w:bidi="hi-IN"/>
              </w:rPr>
              <w:t>Edit &gt; Preferences...</w:t>
            </w:r>
            <w:r w:rsidR="009F7B97" w:rsidRPr="0063382F">
              <w:rPr>
                <w:rStyle w:val="Hyperlink"/>
                <w:noProof/>
                <w:lang w:val="en-GB" w:bidi="hi-IN"/>
              </w:rPr>
              <w:t>) in “Transcription to format table” will be used. If there is no entry, a local stylesheet will be used.</w:t>
            </w:r>
            <w:r w:rsidR="009F7B97">
              <w:rPr>
                <w:noProof/>
                <w:webHidden/>
              </w:rPr>
              <w:tab/>
            </w:r>
            <w:r w:rsidR="009F7B97">
              <w:rPr>
                <w:noProof/>
                <w:webHidden/>
              </w:rPr>
              <w:fldChar w:fldCharType="begin"/>
            </w:r>
            <w:r w:rsidR="009F7B97">
              <w:rPr>
                <w:noProof/>
                <w:webHidden/>
              </w:rPr>
              <w:instrText xml:space="preserve"> PAGEREF _Toc415132652 \h </w:instrText>
            </w:r>
            <w:r w:rsidR="009F7B97">
              <w:rPr>
                <w:noProof/>
                <w:webHidden/>
              </w:rPr>
            </w:r>
            <w:r w:rsidR="009F7B97">
              <w:rPr>
                <w:noProof/>
                <w:webHidden/>
              </w:rPr>
              <w:fldChar w:fldCharType="separate"/>
            </w:r>
            <w:r w:rsidR="009F7B97">
              <w:rPr>
                <w:noProof/>
                <w:webHidden/>
              </w:rPr>
              <w:t>109</w:t>
            </w:r>
            <w:r w:rsidR="009F7B97">
              <w:rPr>
                <w:noProof/>
                <w:webHidden/>
              </w:rPr>
              <w:fldChar w:fldCharType="end"/>
            </w:r>
          </w:hyperlink>
        </w:p>
        <w:p w14:paraId="23C3690A" w14:textId="77777777" w:rsidR="009F7B97" w:rsidRDefault="0005350C">
          <w:pPr>
            <w:pStyle w:val="Verzeichnis3"/>
            <w:rPr>
              <w:rFonts w:asciiTheme="minorHAnsi" w:eastAsiaTheme="minorEastAsia" w:hAnsiTheme="minorHAnsi" w:cstheme="minorBidi"/>
              <w:noProof/>
              <w:sz w:val="22"/>
              <w:szCs w:val="22"/>
            </w:rPr>
          </w:pPr>
          <w:hyperlink w:anchor="_Toc415132653" w:history="1">
            <w:r w:rsidR="009F7B97" w:rsidRPr="0063382F">
              <w:rPr>
                <w:rStyle w:val="Hyperlink"/>
                <w:noProof/>
                <w:lang w:bidi="hi-IN"/>
              </w:rPr>
              <w:t>Format &gt; Open format table...</w:t>
            </w:r>
            <w:r w:rsidR="009F7B97">
              <w:rPr>
                <w:noProof/>
                <w:webHidden/>
              </w:rPr>
              <w:tab/>
            </w:r>
            <w:r w:rsidR="009F7B97">
              <w:rPr>
                <w:noProof/>
                <w:webHidden/>
              </w:rPr>
              <w:fldChar w:fldCharType="begin"/>
            </w:r>
            <w:r w:rsidR="009F7B97">
              <w:rPr>
                <w:noProof/>
                <w:webHidden/>
              </w:rPr>
              <w:instrText xml:space="preserve"> PAGEREF _Toc415132653 \h </w:instrText>
            </w:r>
            <w:r w:rsidR="009F7B97">
              <w:rPr>
                <w:noProof/>
                <w:webHidden/>
              </w:rPr>
            </w:r>
            <w:r w:rsidR="009F7B97">
              <w:rPr>
                <w:noProof/>
                <w:webHidden/>
              </w:rPr>
              <w:fldChar w:fldCharType="separate"/>
            </w:r>
            <w:r w:rsidR="009F7B97">
              <w:rPr>
                <w:noProof/>
                <w:webHidden/>
              </w:rPr>
              <w:t>109</w:t>
            </w:r>
            <w:r w:rsidR="009F7B97">
              <w:rPr>
                <w:noProof/>
                <w:webHidden/>
              </w:rPr>
              <w:fldChar w:fldCharType="end"/>
            </w:r>
          </w:hyperlink>
        </w:p>
        <w:p w14:paraId="1AA16EF7" w14:textId="77777777" w:rsidR="009F7B97" w:rsidRDefault="0005350C">
          <w:pPr>
            <w:pStyle w:val="Verzeichnis3"/>
            <w:rPr>
              <w:rFonts w:asciiTheme="minorHAnsi" w:eastAsiaTheme="minorEastAsia" w:hAnsiTheme="minorHAnsi" w:cstheme="minorBidi"/>
              <w:noProof/>
              <w:sz w:val="22"/>
              <w:szCs w:val="22"/>
            </w:rPr>
          </w:pPr>
          <w:hyperlink w:anchor="_Toc415132654" w:history="1">
            <w:r w:rsidR="009F7B97" w:rsidRPr="0063382F">
              <w:rPr>
                <w:rStyle w:val="Hyperlink"/>
                <w:noProof/>
                <w:lang w:bidi="hi-IN"/>
              </w:rPr>
              <w:t>Format &gt; Save format table as...</w:t>
            </w:r>
            <w:r w:rsidR="009F7B97">
              <w:rPr>
                <w:noProof/>
                <w:webHidden/>
              </w:rPr>
              <w:tab/>
            </w:r>
            <w:r w:rsidR="009F7B97">
              <w:rPr>
                <w:noProof/>
                <w:webHidden/>
              </w:rPr>
              <w:fldChar w:fldCharType="begin"/>
            </w:r>
            <w:r w:rsidR="009F7B97">
              <w:rPr>
                <w:noProof/>
                <w:webHidden/>
              </w:rPr>
              <w:instrText xml:space="preserve"> PAGEREF _Toc415132654 \h </w:instrText>
            </w:r>
            <w:r w:rsidR="009F7B97">
              <w:rPr>
                <w:noProof/>
                <w:webHidden/>
              </w:rPr>
            </w:r>
            <w:r w:rsidR="009F7B97">
              <w:rPr>
                <w:noProof/>
                <w:webHidden/>
              </w:rPr>
              <w:fldChar w:fldCharType="separate"/>
            </w:r>
            <w:r w:rsidR="009F7B97">
              <w:rPr>
                <w:noProof/>
                <w:webHidden/>
              </w:rPr>
              <w:t>109</w:t>
            </w:r>
            <w:r w:rsidR="009F7B97">
              <w:rPr>
                <w:noProof/>
                <w:webHidden/>
              </w:rPr>
              <w:fldChar w:fldCharType="end"/>
            </w:r>
          </w:hyperlink>
        </w:p>
        <w:p w14:paraId="3E2AB466" w14:textId="77777777" w:rsidR="009F7B97" w:rsidRDefault="0005350C">
          <w:pPr>
            <w:pStyle w:val="Verzeichnis3"/>
            <w:rPr>
              <w:rFonts w:asciiTheme="minorHAnsi" w:eastAsiaTheme="minorEastAsia" w:hAnsiTheme="minorHAnsi" w:cstheme="minorBidi"/>
              <w:noProof/>
              <w:sz w:val="22"/>
              <w:szCs w:val="22"/>
            </w:rPr>
          </w:pPr>
          <w:hyperlink w:anchor="_Toc415132655" w:history="1">
            <w:r w:rsidR="009F7B97" w:rsidRPr="0063382F">
              <w:rPr>
                <w:rStyle w:val="Hyperlink"/>
                <w:noProof/>
                <w:lang w:bidi="hi-IN"/>
              </w:rPr>
              <w:t>Format &gt; Edit format table...</w:t>
            </w:r>
            <w:r w:rsidR="009F7B97">
              <w:rPr>
                <w:noProof/>
                <w:webHidden/>
              </w:rPr>
              <w:tab/>
            </w:r>
            <w:r w:rsidR="009F7B97">
              <w:rPr>
                <w:noProof/>
                <w:webHidden/>
              </w:rPr>
              <w:fldChar w:fldCharType="begin"/>
            </w:r>
            <w:r w:rsidR="009F7B97">
              <w:rPr>
                <w:noProof/>
                <w:webHidden/>
              </w:rPr>
              <w:instrText xml:space="preserve"> PAGEREF _Toc415132655 \h </w:instrText>
            </w:r>
            <w:r w:rsidR="009F7B97">
              <w:rPr>
                <w:noProof/>
                <w:webHidden/>
              </w:rPr>
            </w:r>
            <w:r w:rsidR="009F7B97">
              <w:rPr>
                <w:noProof/>
                <w:webHidden/>
              </w:rPr>
              <w:fldChar w:fldCharType="separate"/>
            </w:r>
            <w:r w:rsidR="009F7B97">
              <w:rPr>
                <w:noProof/>
                <w:webHidden/>
              </w:rPr>
              <w:t>110</w:t>
            </w:r>
            <w:r w:rsidR="009F7B97">
              <w:rPr>
                <w:noProof/>
                <w:webHidden/>
              </w:rPr>
              <w:fldChar w:fldCharType="end"/>
            </w:r>
          </w:hyperlink>
        </w:p>
        <w:p w14:paraId="07578F84" w14:textId="77777777" w:rsidR="009F7B97" w:rsidRDefault="0005350C">
          <w:pPr>
            <w:pStyle w:val="Verzeichnis3"/>
            <w:rPr>
              <w:rFonts w:asciiTheme="minorHAnsi" w:eastAsiaTheme="minorEastAsia" w:hAnsiTheme="minorHAnsi" w:cstheme="minorBidi"/>
              <w:noProof/>
              <w:sz w:val="22"/>
              <w:szCs w:val="22"/>
            </w:rPr>
          </w:pPr>
          <w:hyperlink w:anchor="_Toc415132656" w:history="1">
            <w:r w:rsidR="009F7B97" w:rsidRPr="0063382F">
              <w:rPr>
                <w:rStyle w:val="Hyperlink"/>
                <w:noProof/>
                <w:lang w:bidi="hi-IN"/>
              </w:rPr>
              <w:t>Format &gt; Format tier...</w:t>
            </w:r>
            <w:r w:rsidR="009F7B97">
              <w:rPr>
                <w:noProof/>
                <w:webHidden/>
              </w:rPr>
              <w:tab/>
            </w:r>
            <w:r w:rsidR="009F7B97">
              <w:rPr>
                <w:noProof/>
                <w:webHidden/>
              </w:rPr>
              <w:fldChar w:fldCharType="begin"/>
            </w:r>
            <w:r w:rsidR="009F7B97">
              <w:rPr>
                <w:noProof/>
                <w:webHidden/>
              </w:rPr>
              <w:instrText xml:space="preserve"> PAGEREF _Toc415132656 \h </w:instrText>
            </w:r>
            <w:r w:rsidR="009F7B97">
              <w:rPr>
                <w:noProof/>
                <w:webHidden/>
              </w:rPr>
            </w:r>
            <w:r w:rsidR="009F7B97">
              <w:rPr>
                <w:noProof/>
                <w:webHidden/>
              </w:rPr>
              <w:fldChar w:fldCharType="separate"/>
            </w:r>
            <w:r w:rsidR="009F7B97">
              <w:rPr>
                <w:noProof/>
                <w:webHidden/>
              </w:rPr>
              <w:t>110</w:t>
            </w:r>
            <w:r w:rsidR="009F7B97">
              <w:rPr>
                <w:noProof/>
                <w:webHidden/>
              </w:rPr>
              <w:fldChar w:fldCharType="end"/>
            </w:r>
          </w:hyperlink>
        </w:p>
        <w:p w14:paraId="452961FE" w14:textId="77777777" w:rsidR="009F7B97" w:rsidRDefault="0005350C">
          <w:pPr>
            <w:pStyle w:val="Verzeichnis3"/>
            <w:rPr>
              <w:rFonts w:asciiTheme="minorHAnsi" w:eastAsiaTheme="minorEastAsia" w:hAnsiTheme="minorHAnsi" w:cstheme="minorBidi"/>
              <w:noProof/>
              <w:sz w:val="22"/>
              <w:szCs w:val="22"/>
            </w:rPr>
          </w:pPr>
          <w:hyperlink w:anchor="_Toc415132657" w:history="1">
            <w:r w:rsidR="009F7B97" w:rsidRPr="0063382F">
              <w:rPr>
                <w:rStyle w:val="Hyperlink"/>
                <w:noProof/>
                <w:lang w:bidi="hi-IN"/>
              </w:rPr>
              <w:t>Format &gt; Format tier labels...</w:t>
            </w:r>
            <w:r w:rsidR="009F7B97">
              <w:rPr>
                <w:noProof/>
                <w:webHidden/>
              </w:rPr>
              <w:tab/>
            </w:r>
            <w:r w:rsidR="009F7B97">
              <w:rPr>
                <w:noProof/>
                <w:webHidden/>
              </w:rPr>
              <w:fldChar w:fldCharType="begin"/>
            </w:r>
            <w:r w:rsidR="009F7B97">
              <w:rPr>
                <w:noProof/>
                <w:webHidden/>
              </w:rPr>
              <w:instrText xml:space="preserve"> PAGEREF _Toc415132657 \h </w:instrText>
            </w:r>
            <w:r w:rsidR="009F7B97">
              <w:rPr>
                <w:noProof/>
                <w:webHidden/>
              </w:rPr>
            </w:r>
            <w:r w:rsidR="009F7B97">
              <w:rPr>
                <w:noProof/>
                <w:webHidden/>
              </w:rPr>
              <w:fldChar w:fldCharType="separate"/>
            </w:r>
            <w:r w:rsidR="009F7B97">
              <w:rPr>
                <w:noProof/>
                <w:webHidden/>
              </w:rPr>
              <w:t>110</w:t>
            </w:r>
            <w:r w:rsidR="009F7B97">
              <w:rPr>
                <w:noProof/>
                <w:webHidden/>
              </w:rPr>
              <w:fldChar w:fldCharType="end"/>
            </w:r>
          </w:hyperlink>
        </w:p>
        <w:p w14:paraId="5FA11919" w14:textId="77777777" w:rsidR="009F7B97" w:rsidRDefault="0005350C">
          <w:pPr>
            <w:pStyle w:val="Verzeichnis3"/>
            <w:rPr>
              <w:rFonts w:asciiTheme="minorHAnsi" w:eastAsiaTheme="minorEastAsia" w:hAnsiTheme="minorHAnsi" w:cstheme="minorBidi"/>
              <w:noProof/>
              <w:sz w:val="22"/>
              <w:szCs w:val="22"/>
            </w:rPr>
          </w:pPr>
          <w:hyperlink w:anchor="_Toc415132658" w:history="1">
            <w:r w:rsidR="009F7B97" w:rsidRPr="0063382F">
              <w:rPr>
                <w:rStyle w:val="Hyperlink"/>
                <w:noProof/>
                <w:lang w:bidi="hi-IN"/>
              </w:rPr>
              <w:t>Format &gt; Format timeline...</w:t>
            </w:r>
            <w:r w:rsidR="009F7B97">
              <w:rPr>
                <w:noProof/>
                <w:webHidden/>
              </w:rPr>
              <w:tab/>
            </w:r>
            <w:r w:rsidR="009F7B97">
              <w:rPr>
                <w:noProof/>
                <w:webHidden/>
              </w:rPr>
              <w:fldChar w:fldCharType="begin"/>
            </w:r>
            <w:r w:rsidR="009F7B97">
              <w:rPr>
                <w:noProof/>
                <w:webHidden/>
              </w:rPr>
              <w:instrText xml:space="preserve"> PAGEREF _Toc415132658 \h </w:instrText>
            </w:r>
            <w:r w:rsidR="009F7B97">
              <w:rPr>
                <w:noProof/>
                <w:webHidden/>
              </w:rPr>
            </w:r>
            <w:r w:rsidR="009F7B97">
              <w:rPr>
                <w:noProof/>
                <w:webHidden/>
              </w:rPr>
              <w:fldChar w:fldCharType="separate"/>
            </w:r>
            <w:r w:rsidR="009F7B97">
              <w:rPr>
                <w:noProof/>
                <w:webHidden/>
              </w:rPr>
              <w:t>110</w:t>
            </w:r>
            <w:r w:rsidR="009F7B97">
              <w:rPr>
                <w:noProof/>
                <w:webHidden/>
              </w:rPr>
              <w:fldChar w:fldCharType="end"/>
            </w:r>
          </w:hyperlink>
        </w:p>
        <w:p w14:paraId="424CCD64" w14:textId="77777777" w:rsidR="009F7B97" w:rsidRDefault="0005350C">
          <w:pPr>
            <w:pStyle w:val="Verzeichnis3"/>
            <w:rPr>
              <w:rFonts w:asciiTheme="minorHAnsi" w:eastAsiaTheme="minorEastAsia" w:hAnsiTheme="minorHAnsi" w:cstheme="minorBidi"/>
              <w:noProof/>
              <w:sz w:val="22"/>
              <w:szCs w:val="22"/>
            </w:rPr>
          </w:pPr>
          <w:hyperlink w:anchor="_Toc415132659" w:history="1">
            <w:r w:rsidR="009F7B97" w:rsidRPr="0063382F">
              <w:rPr>
                <w:rStyle w:val="Hyperlink"/>
                <w:noProof/>
                <w:lang w:bidi="hi-IN"/>
              </w:rPr>
              <w:t>Format &gt; Format timeline items...</w:t>
            </w:r>
            <w:r w:rsidR="009F7B97">
              <w:rPr>
                <w:noProof/>
                <w:webHidden/>
              </w:rPr>
              <w:tab/>
            </w:r>
            <w:r w:rsidR="009F7B97">
              <w:rPr>
                <w:noProof/>
                <w:webHidden/>
              </w:rPr>
              <w:fldChar w:fldCharType="begin"/>
            </w:r>
            <w:r w:rsidR="009F7B97">
              <w:rPr>
                <w:noProof/>
                <w:webHidden/>
              </w:rPr>
              <w:instrText xml:space="preserve"> PAGEREF _Toc415132659 \h </w:instrText>
            </w:r>
            <w:r w:rsidR="009F7B97">
              <w:rPr>
                <w:noProof/>
                <w:webHidden/>
              </w:rPr>
            </w:r>
            <w:r w:rsidR="009F7B97">
              <w:rPr>
                <w:noProof/>
                <w:webHidden/>
              </w:rPr>
              <w:fldChar w:fldCharType="separate"/>
            </w:r>
            <w:r w:rsidR="009F7B97">
              <w:rPr>
                <w:noProof/>
                <w:webHidden/>
              </w:rPr>
              <w:t>111</w:t>
            </w:r>
            <w:r w:rsidR="009F7B97">
              <w:rPr>
                <w:noProof/>
                <w:webHidden/>
              </w:rPr>
              <w:fldChar w:fldCharType="end"/>
            </w:r>
          </w:hyperlink>
        </w:p>
        <w:p w14:paraId="17705218" w14:textId="77777777" w:rsidR="009F7B97" w:rsidRDefault="0005350C">
          <w:pPr>
            <w:pStyle w:val="Verzeichnis3"/>
            <w:rPr>
              <w:rFonts w:asciiTheme="minorHAnsi" w:eastAsiaTheme="minorEastAsia" w:hAnsiTheme="minorHAnsi" w:cstheme="minorBidi"/>
              <w:noProof/>
              <w:sz w:val="22"/>
              <w:szCs w:val="22"/>
            </w:rPr>
          </w:pPr>
          <w:hyperlink w:anchor="_Toc415132660" w:history="1">
            <w:r w:rsidR="009F7B97" w:rsidRPr="0063382F">
              <w:rPr>
                <w:rStyle w:val="Hyperlink"/>
                <w:noProof/>
                <w:lang w:bidi="hi-IN"/>
              </w:rPr>
              <w:t>Format &gt; Set frame end</w:t>
            </w:r>
            <w:r w:rsidR="009F7B97">
              <w:rPr>
                <w:noProof/>
                <w:webHidden/>
              </w:rPr>
              <w:tab/>
            </w:r>
            <w:r w:rsidR="009F7B97">
              <w:rPr>
                <w:noProof/>
                <w:webHidden/>
              </w:rPr>
              <w:fldChar w:fldCharType="begin"/>
            </w:r>
            <w:r w:rsidR="009F7B97">
              <w:rPr>
                <w:noProof/>
                <w:webHidden/>
              </w:rPr>
              <w:instrText xml:space="preserve"> PAGEREF _Toc415132660 \h </w:instrText>
            </w:r>
            <w:r w:rsidR="009F7B97">
              <w:rPr>
                <w:noProof/>
                <w:webHidden/>
              </w:rPr>
            </w:r>
            <w:r w:rsidR="009F7B97">
              <w:rPr>
                <w:noProof/>
                <w:webHidden/>
              </w:rPr>
              <w:fldChar w:fldCharType="separate"/>
            </w:r>
            <w:r w:rsidR="009F7B97">
              <w:rPr>
                <w:noProof/>
                <w:webHidden/>
              </w:rPr>
              <w:t>112</w:t>
            </w:r>
            <w:r w:rsidR="009F7B97">
              <w:rPr>
                <w:noProof/>
                <w:webHidden/>
              </w:rPr>
              <w:fldChar w:fldCharType="end"/>
            </w:r>
          </w:hyperlink>
        </w:p>
        <w:p w14:paraId="4B0A1140" w14:textId="77777777" w:rsidR="009F7B97" w:rsidRDefault="0005350C">
          <w:pPr>
            <w:pStyle w:val="Verzeichnis3"/>
            <w:rPr>
              <w:rFonts w:asciiTheme="minorHAnsi" w:eastAsiaTheme="minorEastAsia" w:hAnsiTheme="minorHAnsi" w:cstheme="minorBidi"/>
              <w:noProof/>
              <w:sz w:val="22"/>
              <w:szCs w:val="22"/>
            </w:rPr>
          </w:pPr>
          <w:hyperlink w:anchor="_Toc415132661" w:history="1">
            <w:r w:rsidR="009F7B97" w:rsidRPr="0063382F">
              <w:rPr>
                <w:rStyle w:val="Hyperlink"/>
                <w:noProof/>
                <w:lang w:bidi="hi-IN"/>
              </w:rPr>
              <w:t>Format &gt; Reformat</w:t>
            </w:r>
            <w:r w:rsidR="009F7B97">
              <w:rPr>
                <w:noProof/>
                <w:webHidden/>
              </w:rPr>
              <w:tab/>
            </w:r>
            <w:r w:rsidR="009F7B97">
              <w:rPr>
                <w:noProof/>
                <w:webHidden/>
              </w:rPr>
              <w:fldChar w:fldCharType="begin"/>
            </w:r>
            <w:r w:rsidR="009F7B97">
              <w:rPr>
                <w:noProof/>
                <w:webHidden/>
              </w:rPr>
              <w:instrText xml:space="preserve"> PAGEREF _Toc415132661 \h </w:instrText>
            </w:r>
            <w:r w:rsidR="009F7B97">
              <w:rPr>
                <w:noProof/>
                <w:webHidden/>
              </w:rPr>
            </w:r>
            <w:r w:rsidR="009F7B97">
              <w:rPr>
                <w:noProof/>
                <w:webHidden/>
              </w:rPr>
              <w:fldChar w:fldCharType="separate"/>
            </w:r>
            <w:r w:rsidR="009F7B97">
              <w:rPr>
                <w:noProof/>
                <w:webHidden/>
              </w:rPr>
              <w:t>112</w:t>
            </w:r>
            <w:r w:rsidR="009F7B97">
              <w:rPr>
                <w:noProof/>
                <w:webHidden/>
              </w:rPr>
              <w:fldChar w:fldCharType="end"/>
            </w:r>
          </w:hyperlink>
        </w:p>
        <w:p w14:paraId="5C44965F" w14:textId="77777777" w:rsidR="009F7B97" w:rsidRDefault="0005350C">
          <w:pPr>
            <w:pStyle w:val="Verzeichnis3"/>
            <w:rPr>
              <w:rFonts w:asciiTheme="minorHAnsi" w:eastAsiaTheme="minorEastAsia" w:hAnsiTheme="minorHAnsi" w:cstheme="minorBidi"/>
              <w:noProof/>
              <w:sz w:val="22"/>
              <w:szCs w:val="22"/>
            </w:rPr>
          </w:pPr>
          <w:hyperlink w:anchor="_Toc415132662" w:history="1">
            <w:r w:rsidR="009F7B97" w:rsidRPr="0063382F">
              <w:rPr>
                <w:rStyle w:val="Hyperlink"/>
                <w:noProof/>
                <w:lang w:bidi="hi-IN"/>
              </w:rPr>
              <w:t>Format &gt; Underline</w:t>
            </w:r>
            <w:r w:rsidR="009F7B97">
              <w:rPr>
                <w:noProof/>
                <w:webHidden/>
              </w:rPr>
              <w:tab/>
            </w:r>
            <w:r w:rsidR="009F7B97">
              <w:rPr>
                <w:noProof/>
                <w:webHidden/>
              </w:rPr>
              <w:fldChar w:fldCharType="begin"/>
            </w:r>
            <w:r w:rsidR="009F7B97">
              <w:rPr>
                <w:noProof/>
                <w:webHidden/>
              </w:rPr>
              <w:instrText xml:space="preserve"> PAGEREF _Toc415132662 \h </w:instrText>
            </w:r>
            <w:r w:rsidR="009F7B97">
              <w:rPr>
                <w:noProof/>
                <w:webHidden/>
              </w:rPr>
            </w:r>
            <w:r w:rsidR="009F7B97">
              <w:rPr>
                <w:noProof/>
                <w:webHidden/>
              </w:rPr>
              <w:fldChar w:fldCharType="separate"/>
            </w:r>
            <w:r w:rsidR="009F7B97">
              <w:rPr>
                <w:noProof/>
                <w:webHidden/>
              </w:rPr>
              <w:t>112</w:t>
            </w:r>
            <w:r w:rsidR="009F7B97">
              <w:rPr>
                <w:noProof/>
                <w:webHidden/>
              </w:rPr>
              <w:fldChar w:fldCharType="end"/>
            </w:r>
          </w:hyperlink>
        </w:p>
        <w:p w14:paraId="4E499759" w14:textId="77777777" w:rsidR="009F7B97" w:rsidRDefault="0005350C">
          <w:pPr>
            <w:pStyle w:val="Verzeichnis2"/>
            <w:rPr>
              <w:rFonts w:asciiTheme="minorHAnsi" w:eastAsiaTheme="minorEastAsia" w:hAnsiTheme="minorHAnsi" w:cstheme="minorBidi"/>
              <w:noProof/>
              <w:sz w:val="22"/>
              <w:szCs w:val="22"/>
            </w:rPr>
          </w:pPr>
          <w:hyperlink w:anchor="_Toc415132663" w:history="1">
            <w:r w:rsidR="009F7B97" w:rsidRPr="0063382F">
              <w:rPr>
                <w:rStyle w:val="Hyperlink"/>
                <w:noProof/>
                <w:lang w:val="en-GB" w:bidi="hi-IN"/>
              </w:rPr>
              <w:t>I.</w:t>
            </w:r>
            <w:r w:rsidR="009F7B97">
              <w:rPr>
                <w:rFonts w:asciiTheme="minorHAnsi" w:eastAsiaTheme="minorEastAsia" w:hAnsiTheme="minorHAnsi" w:cstheme="minorBidi"/>
                <w:noProof/>
                <w:sz w:val="22"/>
                <w:szCs w:val="22"/>
              </w:rPr>
              <w:tab/>
            </w:r>
            <w:r w:rsidR="009F7B97" w:rsidRPr="0063382F">
              <w:rPr>
                <w:rStyle w:val="Hyperlink"/>
                <w:noProof/>
                <w:lang w:val="en-GB" w:bidi="hi-IN"/>
              </w:rPr>
              <w:t>Help-Menu</w:t>
            </w:r>
            <w:r w:rsidR="009F7B97">
              <w:rPr>
                <w:noProof/>
                <w:webHidden/>
              </w:rPr>
              <w:tab/>
            </w:r>
            <w:r w:rsidR="009F7B97">
              <w:rPr>
                <w:noProof/>
                <w:webHidden/>
              </w:rPr>
              <w:fldChar w:fldCharType="begin"/>
            </w:r>
            <w:r w:rsidR="009F7B97">
              <w:rPr>
                <w:noProof/>
                <w:webHidden/>
              </w:rPr>
              <w:instrText xml:space="preserve"> PAGEREF _Toc415132663 \h </w:instrText>
            </w:r>
            <w:r w:rsidR="009F7B97">
              <w:rPr>
                <w:noProof/>
                <w:webHidden/>
              </w:rPr>
            </w:r>
            <w:r w:rsidR="009F7B97">
              <w:rPr>
                <w:noProof/>
                <w:webHidden/>
              </w:rPr>
              <w:fldChar w:fldCharType="separate"/>
            </w:r>
            <w:r w:rsidR="009F7B97">
              <w:rPr>
                <w:noProof/>
                <w:webHidden/>
              </w:rPr>
              <w:t>114</w:t>
            </w:r>
            <w:r w:rsidR="009F7B97">
              <w:rPr>
                <w:noProof/>
                <w:webHidden/>
              </w:rPr>
              <w:fldChar w:fldCharType="end"/>
            </w:r>
          </w:hyperlink>
        </w:p>
        <w:p w14:paraId="78400D31" w14:textId="77777777" w:rsidR="009F7B97" w:rsidRDefault="0005350C">
          <w:pPr>
            <w:pStyle w:val="Verzeichnis3"/>
            <w:rPr>
              <w:rFonts w:asciiTheme="minorHAnsi" w:eastAsiaTheme="minorEastAsia" w:hAnsiTheme="minorHAnsi" w:cstheme="minorBidi"/>
              <w:noProof/>
              <w:sz w:val="22"/>
              <w:szCs w:val="22"/>
            </w:rPr>
          </w:pPr>
          <w:hyperlink w:anchor="_Toc415132664" w:history="1">
            <w:r w:rsidR="009F7B97" w:rsidRPr="0063382F">
              <w:rPr>
                <w:rStyle w:val="Hyperlink"/>
                <w:noProof/>
                <w:lang w:bidi="hi-IN"/>
              </w:rPr>
              <w:t>Help &gt; EXMARaLDA on the web</w:t>
            </w:r>
            <w:r w:rsidR="009F7B97">
              <w:rPr>
                <w:noProof/>
                <w:webHidden/>
              </w:rPr>
              <w:tab/>
            </w:r>
            <w:r w:rsidR="009F7B97">
              <w:rPr>
                <w:noProof/>
                <w:webHidden/>
              </w:rPr>
              <w:fldChar w:fldCharType="begin"/>
            </w:r>
            <w:r w:rsidR="009F7B97">
              <w:rPr>
                <w:noProof/>
                <w:webHidden/>
              </w:rPr>
              <w:instrText xml:space="preserve"> PAGEREF _Toc415132664 \h </w:instrText>
            </w:r>
            <w:r w:rsidR="009F7B97">
              <w:rPr>
                <w:noProof/>
                <w:webHidden/>
              </w:rPr>
            </w:r>
            <w:r w:rsidR="009F7B97">
              <w:rPr>
                <w:noProof/>
                <w:webHidden/>
              </w:rPr>
              <w:fldChar w:fldCharType="separate"/>
            </w:r>
            <w:r w:rsidR="009F7B97">
              <w:rPr>
                <w:noProof/>
                <w:webHidden/>
              </w:rPr>
              <w:t>114</w:t>
            </w:r>
            <w:r w:rsidR="009F7B97">
              <w:rPr>
                <w:noProof/>
                <w:webHidden/>
              </w:rPr>
              <w:fldChar w:fldCharType="end"/>
            </w:r>
          </w:hyperlink>
        </w:p>
        <w:p w14:paraId="4C47052A" w14:textId="77777777" w:rsidR="009F7B97" w:rsidRDefault="0005350C">
          <w:pPr>
            <w:pStyle w:val="Verzeichnis3"/>
            <w:rPr>
              <w:rFonts w:asciiTheme="minorHAnsi" w:eastAsiaTheme="minorEastAsia" w:hAnsiTheme="minorHAnsi" w:cstheme="minorBidi"/>
              <w:noProof/>
              <w:sz w:val="22"/>
              <w:szCs w:val="22"/>
            </w:rPr>
          </w:pPr>
          <w:hyperlink w:anchor="_Toc415132665" w:history="1">
            <w:r w:rsidR="009F7B97" w:rsidRPr="0063382F">
              <w:rPr>
                <w:rStyle w:val="Hyperlink"/>
                <w:noProof/>
                <w:lang w:bidi="hi-IN"/>
              </w:rPr>
              <w:t>Help &gt; About…</w:t>
            </w:r>
            <w:r w:rsidR="009F7B97">
              <w:rPr>
                <w:noProof/>
                <w:webHidden/>
              </w:rPr>
              <w:tab/>
            </w:r>
            <w:r w:rsidR="009F7B97">
              <w:rPr>
                <w:noProof/>
                <w:webHidden/>
              </w:rPr>
              <w:fldChar w:fldCharType="begin"/>
            </w:r>
            <w:r w:rsidR="009F7B97">
              <w:rPr>
                <w:noProof/>
                <w:webHidden/>
              </w:rPr>
              <w:instrText xml:space="preserve"> PAGEREF _Toc415132665 \h </w:instrText>
            </w:r>
            <w:r w:rsidR="009F7B97">
              <w:rPr>
                <w:noProof/>
                <w:webHidden/>
              </w:rPr>
            </w:r>
            <w:r w:rsidR="009F7B97">
              <w:rPr>
                <w:noProof/>
                <w:webHidden/>
              </w:rPr>
              <w:fldChar w:fldCharType="separate"/>
            </w:r>
            <w:r w:rsidR="009F7B97">
              <w:rPr>
                <w:noProof/>
                <w:webHidden/>
              </w:rPr>
              <w:t>114</w:t>
            </w:r>
            <w:r w:rsidR="009F7B97">
              <w:rPr>
                <w:noProof/>
                <w:webHidden/>
              </w:rPr>
              <w:fldChar w:fldCharType="end"/>
            </w:r>
          </w:hyperlink>
        </w:p>
        <w:p w14:paraId="5B9DF98B" w14:textId="77777777" w:rsidR="009F7B97" w:rsidRDefault="0005350C">
          <w:pPr>
            <w:pStyle w:val="Verzeichnis3"/>
            <w:rPr>
              <w:rFonts w:asciiTheme="minorHAnsi" w:eastAsiaTheme="minorEastAsia" w:hAnsiTheme="minorHAnsi" w:cstheme="minorBidi"/>
              <w:noProof/>
              <w:sz w:val="22"/>
              <w:szCs w:val="22"/>
            </w:rPr>
          </w:pPr>
          <w:hyperlink w:anchor="_Toc415132666" w:history="1">
            <w:r w:rsidR="009F7B97" w:rsidRPr="0063382F">
              <w:rPr>
                <w:rStyle w:val="Hyperlink"/>
                <w:noProof/>
                <w:lang w:bidi="hi-IN"/>
              </w:rPr>
              <w:t>Help &gt; Check for update…</w:t>
            </w:r>
            <w:r w:rsidR="009F7B97">
              <w:rPr>
                <w:noProof/>
                <w:webHidden/>
              </w:rPr>
              <w:tab/>
            </w:r>
            <w:r w:rsidR="009F7B97">
              <w:rPr>
                <w:noProof/>
                <w:webHidden/>
              </w:rPr>
              <w:fldChar w:fldCharType="begin"/>
            </w:r>
            <w:r w:rsidR="009F7B97">
              <w:rPr>
                <w:noProof/>
                <w:webHidden/>
              </w:rPr>
              <w:instrText xml:space="preserve"> PAGEREF _Toc415132666 \h </w:instrText>
            </w:r>
            <w:r w:rsidR="009F7B97">
              <w:rPr>
                <w:noProof/>
                <w:webHidden/>
              </w:rPr>
            </w:r>
            <w:r w:rsidR="009F7B97">
              <w:rPr>
                <w:noProof/>
                <w:webHidden/>
              </w:rPr>
              <w:fldChar w:fldCharType="separate"/>
            </w:r>
            <w:r w:rsidR="009F7B97">
              <w:rPr>
                <w:noProof/>
                <w:webHidden/>
              </w:rPr>
              <w:t>115</w:t>
            </w:r>
            <w:r w:rsidR="009F7B97">
              <w:rPr>
                <w:noProof/>
                <w:webHidden/>
              </w:rPr>
              <w:fldChar w:fldCharType="end"/>
            </w:r>
          </w:hyperlink>
        </w:p>
        <w:p w14:paraId="567B28CE"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67" w:history="1">
            <w:r w:rsidR="009F7B97" w:rsidRPr="0063382F">
              <w:rPr>
                <w:rStyle w:val="Hyperlink"/>
                <w:noProof/>
              </w:rPr>
              <w:t>V.</w:t>
            </w:r>
            <w:r w:rsidR="009F7B97">
              <w:rPr>
                <w:rFonts w:asciiTheme="minorHAnsi" w:eastAsiaTheme="minorEastAsia" w:hAnsiTheme="minorHAnsi" w:cstheme="minorBidi"/>
                <w:b w:val="0"/>
                <w:bCs w:val="0"/>
                <w:caps w:val="0"/>
                <w:noProof/>
                <w:sz w:val="22"/>
                <w:szCs w:val="22"/>
              </w:rPr>
              <w:tab/>
            </w:r>
            <w:r w:rsidR="009F7B97" w:rsidRPr="0063382F">
              <w:rPr>
                <w:rStyle w:val="Hyperlink"/>
                <w:noProof/>
              </w:rPr>
              <w:t>Appendix A: SIMPLE EXMARaLDA Conventions</w:t>
            </w:r>
            <w:r w:rsidR="009F7B97">
              <w:rPr>
                <w:noProof/>
                <w:webHidden/>
              </w:rPr>
              <w:tab/>
            </w:r>
            <w:r w:rsidR="009F7B97">
              <w:rPr>
                <w:noProof/>
                <w:webHidden/>
              </w:rPr>
              <w:fldChar w:fldCharType="begin"/>
            </w:r>
            <w:r w:rsidR="009F7B97">
              <w:rPr>
                <w:noProof/>
                <w:webHidden/>
              </w:rPr>
              <w:instrText xml:space="preserve"> PAGEREF _Toc415132667 \h </w:instrText>
            </w:r>
            <w:r w:rsidR="009F7B97">
              <w:rPr>
                <w:noProof/>
                <w:webHidden/>
              </w:rPr>
            </w:r>
            <w:r w:rsidR="009F7B97">
              <w:rPr>
                <w:noProof/>
                <w:webHidden/>
              </w:rPr>
              <w:fldChar w:fldCharType="separate"/>
            </w:r>
            <w:r w:rsidR="009F7B97">
              <w:rPr>
                <w:noProof/>
                <w:webHidden/>
              </w:rPr>
              <w:t>116</w:t>
            </w:r>
            <w:r w:rsidR="009F7B97">
              <w:rPr>
                <w:noProof/>
                <w:webHidden/>
              </w:rPr>
              <w:fldChar w:fldCharType="end"/>
            </w:r>
          </w:hyperlink>
        </w:p>
        <w:p w14:paraId="4DD94279"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68" w:history="1">
            <w:r w:rsidR="009F7B97" w:rsidRPr="0063382F">
              <w:rPr>
                <w:rStyle w:val="Hyperlink"/>
                <w:noProof/>
              </w:rPr>
              <w:t>VI.</w:t>
            </w:r>
            <w:r w:rsidR="009F7B97">
              <w:rPr>
                <w:rFonts w:asciiTheme="minorHAnsi" w:eastAsiaTheme="minorEastAsia" w:hAnsiTheme="minorHAnsi" w:cstheme="minorBidi"/>
                <w:b w:val="0"/>
                <w:bCs w:val="0"/>
                <w:caps w:val="0"/>
                <w:noProof/>
                <w:sz w:val="22"/>
                <w:szCs w:val="22"/>
              </w:rPr>
              <w:tab/>
            </w:r>
            <w:r w:rsidR="009F7B97" w:rsidRPr="0063382F">
              <w:rPr>
                <w:rStyle w:val="Hyperlink"/>
                <w:noProof/>
              </w:rPr>
              <w:t>Appendix B: Segmentation Algorithms</w:t>
            </w:r>
            <w:r w:rsidR="009F7B97">
              <w:rPr>
                <w:noProof/>
                <w:webHidden/>
              </w:rPr>
              <w:tab/>
            </w:r>
            <w:r w:rsidR="009F7B97">
              <w:rPr>
                <w:noProof/>
                <w:webHidden/>
              </w:rPr>
              <w:fldChar w:fldCharType="begin"/>
            </w:r>
            <w:r w:rsidR="009F7B97">
              <w:rPr>
                <w:noProof/>
                <w:webHidden/>
              </w:rPr>
              <w:instrText xml:space="preserve"> PAGEREF _Toc415132668 \h </w:instrText>
            </w:r>
            <w:r w:rsidR="009F7B97">
              <w:rPr>
                <w:noProof/>
                <w:webHidden/>
              </w:rPr>
            </w:r>
            <w:r w:rsidR="009F7B97">
              <w:rPr>
                <w:noProof/>
                <w:webHidden/>
              </w:rPr>
              <w:fldChar w:fldCharType="separate"/>
            </w:r>
            <w:r w:rsidR="009F7B97">
              <w:rPr>
                <w:noProof/>
                <w:webHidden/>
              </w:rPr>
              <w:t>117</w:t>
            </w:r>
            <w:r w:rsidR="009F7B97">
              <w:rPr>
                <w:noProof/>
                <w:webHidden/>
              </w:rPr>
              <w:fldChar w:fldCharType="end"/>
            </w:r>
          </w:hyperlink>
        </w:p>
        <w:p w14:paraId="22D7FB6B" w14:textId="77777777" w:rsidR="009F7B97" w:rsidRDefault="0005350C">
          <w:pPr>
            <w:pStyle w:val="Verzeichnis2"/>
            <w:rPr>
              <w:rFonts w:asciiTheme="minorHAnsi" w:eastAsiaTheme="minorEastAsia" w:hAnsiTheme="minorHAnsi" w:cstheme="minorBidi"/>
              <w:noProof/>
              <w:sz w:val="22"/>
              <w:szCs w:val="22"/>
            </w:rPr>
          </w:pPr>
          <w:hyperlink w:anchor="_Toc415132669" w:history="1">
            <w:r w:rsidR="009F7B97" w:rsidRPr="0063382F">
              <w:rPr>
                <w:rStyle w:val="Hyperlink"/>
                <w:noProof/>
                <w:lang w:val="en-GB" w:bidi="hi-IN"/>
              </w:rPr>
              <w:t>General Information on Segmentation</w:t>
            </w:r>
            <w:r w:rsidR="009F7B97">
              <w:rPr>
                <w:noProof/>
                <w:webHidden/>
              </w:rPr>
              <w:tab/>
            </w:r>
            <w:r w:rsidR="009F7B97">
              <w:rPr>
                <w:noProof/>
                <w:webHidden/>
              </w:rPr>
              <w:fldChar w:fldCharType="begin"/>
            </w:r>
            <w:r w:rsidR="009F7B97">
              <w:rPr>
                <w:noProof/>
                <w:webHidden/>
              </w:rPr>
              <w:instrText xml:space="preserve"> PAGEREF _Toc415132669 \h </w:instrText>
            </w:r>
            <w:r w:rsidR="009F7B97">
              <w:rPr>
                <w:noProof/>
                <w:webHidden/>
              </w:rPr>
            </w:r>
            <w:r w:rsidR="009F7B97">
              <w:rPr>
                <w:noProof/>
                <w:webHidden/>
              </w:rPr>
              <w:fldChar w:fldCharType="separate"/>
            </w:r>
            <w:r w:rsidR="009F7B97">
              <w:rPr>
                <w:noProof/>
                <w:webHidden/>
              </w:rPr>
              <w:t>117</w:t>
            </w:r>
            <w:r w:rsidR="009F7B97">
              <w:rPr>
                <w:noProof/>
                <w:webHidden/>
              </w:rPr>
              <w:fldChar w:fldCharType="end"/>
            </w:r>
          </w:hyperlink>
        </w:p>
        <w:p w14:paraId="52D4FB15" w14:textId="77777777" w:rsidR="009F7B97" w:rsidRDefault="0005350C">
          <w:pPr>
            <w:pStyle w:val="Verzeichnis2"/>
            <w:rPr>
              <w:rFonts w:asciiTheme="minorHAnsi" w:eastAsiaTheme="minorEastAsia" w:hAnsiTheme="minorHAnsi" w:cstheme="minorBidi"/>
              <w:noProof/>
              <w:sz w:val="22"/>
              <w:szCs w:val="22"/>
            </w:rPr>
          </w:pPr>
          <w:hyperlink w:anchor="_Toc415132670" w:history="1">
            <w:r w:rsidR="009F7B97" w:rsidRPr="0063382F">
              <w:rPr>
                <w:rStyle w:val="Hyperlink"/>
                <w:noProof/>
                <w:lang w:val="en-GB" w:bidi="hi-IN"/>
              </w:rPr>
              <w:t>What to segment</w:t>
            </w:r>
            <w:r w:rsidR="009F7B97">
              <w:rPr>
                <w:noProof/>
                <w:webHidden/>
              </w:rPr>
              <w:tab/>
            </w:r>
            <w:r w:rsidR="009F7B97">
              <w:rPr>
                <w:noProof/>
                <w:webHidden/>
              </w:rPr>
              <w:fldChar w:fldCharType="begin"/>
            </w:r>
            <w:r w:rsidR="009F7B97">
              <w:rPr>
                <w:noProof/>
                <w:webHidden/>
              </w:rPr>
              <w:instrText xml:space="preserve"> PAGEREF _Toc415132670 \h </w:instrText>
            </w:r>
            <w:r w:rsidR="009F7B97">
              <w:rPr>
                <w:noProof/>
                <w:webHidden/>
              </w:rPr>
            </w:r>
            <w:r w:rsidR="009F7B97">
              <w:rPr>
                <w:noProof/>
                <w:webHidden/>
              </w:rPr>
              <w:fldChar w:fldCharType="separate"/>
            </w:r>
            <w:r w:rsidR="009F7B97">
              <w:rPr>
                <w:noProof/>
                <w:webHidden/>
              </w:rPr>
              <w:t>117</w:t>
            </w:r>
            <w:r w:rsidR="009F7B97">
              <w:rPr>
                <w:noProof/>
                <w:webHidden/>
              </w:rPr>
              <w:fldChar w:fldCharType="end"/>
            </w:r>
          </w:hyperlink>
        </w:p>
        <w:p w14:paraId="4FB12BD8" w14:textId="77777777" w:rsidR="009F7B97" w:rsidRDefault="0005350C">
          <w:pPr>
            <w:pStyle w:val="Verzeichnis2"/>
            <w:rPr>
              <w:rFonts w:asciiTheme="minorHAnsi" w:eastAsiaTheme="minorEastAsia" w:hAnsiTheme="minorHAnsi" w:cstheme="minorBidi"/>
              <w:noProof/>
              <w:sz w:val="22"/>
              <w:szCs w:val="22"/>
            </w:rPr>
          </w:pPr>
          <w:hyperlink w:anchor="_Toc415132671" w:history="1">
            <w:r w:rsidR="009F7B97" w:rsidRPr="0063382F">
              <w:rPr>
                <w:rStyle w:val="Hyperlink"/>
                <w:noProof/>
                <w:lang w:val="en-GB" w:bidi="hi-IN"/>
              </w:rPr>
              <w:t>How to segment</w:t>
            </w:r>
            <w:r w:rsidR="009F7B97">
              <w:rPr>
                <w:noProof/>
                <w:webHidden/>
              </w:rPr>
              <w:tab/>
            </w:r>
            <w:r w:rsidR="009F7B97">
              <w:rPr>
                <w:noProof/>
                <w:webHidden/>
              </w:rPr>
              <w:fldChar w:fldCharType="begin"/>
            </w:r>
            <w:r w:rsidR="009F7B97">
              <w:rPr>
                <w:noProof/>
                <w:webHidden/>
              </w:rPr>
              <w:instrText xml:space="preserve"> PAGEREF _Toc415132671 \h </w:instrText>
            </w:r>
            <w:r w:rsidR="009F7B97">
              <w:rPr>
                <w:noProof/>
                <w:webHidden/>
              </w:rPr>
            </w:r>
            <w:r w:rsidR="009F7B97">
              <w:rPr>
                <w:noProof/>
                <w:webHidden/>
              </w:rPr>
              <w:fldChar w:fldCharType="separate"/>
            </w:r>
            <w:r w:rsidR="009F7B97">
              <w:rPr>
                <w:noProof/>
                <w:webHidden/>
              </w:rPr>
              <w:t>117</w:t>
            </w:r>
            <w:r w:rsidR="009F7B97">
              <w:rPr>
                <w:noProof/>
                <w:webHidden/>
              </w:rPr>
              <w:fldChar w:fldCharType="end"/>
            </w:r>
          </w:hyperlink>
        </w:p>
        <w:p w14:paraId="5AEBE7CA" w14:textId="77777777" w:rsidR="009F7B97" w:rsidRDefault="0005350C">
          <w:pPr>
            <w:pStyle w:val="Verzeichnis2"/>
            <w:rPr>
              <w:rFonts w:asciiTheme="minorHAnsi" w:eastAsiaTheme="minorEastAsia" w:hAnsiTheme="minorHAnsi" w:cstheme="minorBidi"/>
              <w:noProof/>
              <w:sz w:val="22"/>
              <w:szCs w:val="22"/>
            </w:rPr>
          </w:pPr>
          <w:hyperlink w:anchor="_Toc415132672" w:history="1">
            <w:r w:rsidR="009F7B97" w:rsidRPr="0063382F">
              <w:rPr>
                <w:rStyle w:val="Hyperlink"/>
                <w:noProof/>
                <w:lang w:val="en-GB" w:bidi="hi-IN"/>
              </w:rPr>
              <w:t>Troubleshooting and Segmentation</w:t>
            </w:r>
            <w:r w:rsidR="009F7B97">
              <w:rPr>
                <w:noProof/>
                <w:webHidden/>
              </w:rPr>
              <w:tab/>
            </w:r>
            <w:r w:rsidR="009F7B97">
              <w:rPr>
                <w:noProof/>
                <w:webHidden/>
              </w:rPr>
              <w:fldChar w:fldCharType="begin"/>
            </w:r>
            <w:r w:rsidR="009F7B97">
              <w:rPr>
                <w:noProof/>
                <w:webHidden/>
              </w:rPr>
              <w:instrText xml:space="preserve"> PAGEREF _Toc415132672 \h </w:instrText>
            </w:r>
            <w:r w:rsidR="009F7B97">
              <w:rPr>
                <w:noProof/>
                <w:webHidden/>
              </w:rPr>
            </w:r>
            <w:r w:rsidR="009F7B97">
              <w:rPr>
                <w:noProof/>
                <w:webHidden/>
              </w:rPr>
              <w:fldChar w:fldCharType="separate"/>
            </w:r>
            <w:r w:rsidR="009F7B97">
              <w:rPr>
                <w:noProof/>
                <w:webHidden/>
              </w:rPr>
              <w:t>118</w:t>
            </w:r>
            <w:r w:rsidR="009F7B97">
              <w:rPr>
                <w:noProof/>
                <w:webHidden/>
              </w:rPr>
              <w:fldChar w:fldCharType="end"/>
            </w:r>
          </w:hyperlink>
        </w:p>
        <w:p w14:paraId="272826EC" w14:textId="77777777" w:rsidR="009F7B97" w:rsidRDefault="0005350C">
          <w:pPr>
            <w:pStyle w:val="Verzeichnis2"/>
            <w:rPr>
              <w:rFonts w:asciiTheme="minorHAnsi" w:eastAsiaTheme="minorEastAsia" w:hAnsiTheme="minorHAnsi" w:cstheme="minorBidi"/>
              <w:noProof/>
              <w:sz w:val="22"/>
              <w:szCs w:val="22"/>
            </w:rPr>
          </w:pPr>
          <w:hyperlink w:anchor="_Toc415132673" w:history="1">
            <w:r w:rsidR="009F7B97" w:rsidRPr="0063382F">
              <w:rPr>
                <w:rStyle w:val="Hyperlink"/>
                <w:noProof/>
                <w:lang w:val="en-GB" w:bidi="hi-IN"/>
              </w:rPr>
              <w:t>Segmentation: “HIAT: Utterance and Words”</w:t>
            </w:r>
            <w:r w:rsidR="009F7B97">
              <w:rPr>
                <w:noProof/>
                <w:webHidden/>
              </w:rPr>
              <w:tab/>
            </w:r>
            <w:r w:rsidR="009F7B97">
              <w:rPr>
                <w:noProof/>
                <w:webHidden/>
              </w:rPr>
              <w:fldChar w:fldCharType="begin"/>
            </w:r>
            <w:r w:rsidR="009F7B97">
              <w:rPr>
                <w:noProof/>
                <w:webHidden/>
              </w:rPr>
              <w:instrText xml:space="preserve"> PAGEREF _Toc415132673 \h </w:instrText>
            </w:r>
            <w:r w:rsidR="009F7B97">
              <w:rPr>
                <w:noProof/>
                <w:webHidden/>
              </w:rPr>
            </w:r>
            <w:r w:rsidR="009F7B97">
              <w:rPr>
                <w:noProof/>
                <w:webHidden/>
              </w:rPr>
              <w:fldChar w:fldCharType="separate"/>
            </w:r>
            <w:r w:rsidR="009F7B97">
              <w:rPr>
                <w:noProof/>
                <w:webHidden/>
              </w:rPr>
              <w:t>119</w:t>
            </w:r>
            <w:r w:rsidR="009F7B97">
              <w:rPr>
                <w:noProof/>
                <w:webHidden/>
              </w:rPr>
              <w:fldChar w:fldCharType="end"/>
            </w:r>
          </w:hyperlink>
        </w:p>
        <w:p w14:paraId="4A69ECD9" w14:textId="77777777" w:rsidR="009F7B97" w:rsidRDefault="0005350C">
          <w:pPr>
            <w:pStyle w:val="Verzeichnis2"/>
            <w:rPr>
              <w:rFonts w:asciiTheme="minorHAnsi" w:eastAsiaTheme="minorEastAsia" w:hAnsiTheme="minorHAnsi" w:cstheme="minorBidi"/>
              <w:noProof/>
              <w:sz w:val="22"/>
              <w:szCs w:val="22"/>
            </w:rPr>
          </w:pPr>
          <w:hyperlink w:anchor="_Toc415132674" w:history="1">
            <w:r w:rsidR="009F7B97" w:rsidRPr="0063382F">
              <w:rPr>
                <w:rStyle w:val="Hyperlink"/>
                <w:noProof/>
                <w:lang w:val="en-GB" w:bidi="hi-IN"/>
              </w:rPr>
              <w:t>Segmentation: “DIDA: Words”</w:t>
            </w:r>
            <w:r w:rsidR="009F7B97">
              <w:rPr>
                <w:noProof/>
                <w:webHidden/>
              </w:rPr>
              <w:tab/>
            </w:r>
            <w:r w:rsidR="009F7B97">
              <w:rPr>
                <w:noProof/>
                <w:webHidden/>
              </w:rPr>
              <w:fldChar w:fldCharType="begin"/>
            </w:r>
            <w:r w:rsidR="009F7B97">
              <w:rPr>
                <w:noProof/>
                <w:webHidden/>
              </w:rPr>
              <w:instrText xml:space="preserve"> PAGEREF _Toc415132674 \h </w:instrText>
            </w:r>
            <w:r w:rsidR="009F7B97">
              <w:rPr>
                <w:noProof/>
                <w:webHidden/>
              </w:rPr>
            </w:r>
            <w:r w:rsidR="009F7B97">
              <w:rPr>
                <w:noProof/>
                <w:webHidden/>
              </w:rPr>
              <w:fldChar w:fldCharType="separate"/>
            </w:r>
            <w:r w:rsidR="009F7B97">
              <w:rPr>
                <w:noProof/>
                <w:webHidden/>
              </w:rPr>
              <w:t>122</w:t>
            </w:r>
            <w:r w:rsidR="009F7B97">
              <w:rPr>
                <w:noProof/>
                <w:webHidden/>
              </w:rPr>
              <w:fldChar w:fldCharType="end"/>
            </w:r>
          </w:hyperlink>
        </w:p>
        <w:p w14:paraId="5CB014C0" w14:textId="77777777" w:rsidR="009F7B97" w:rsidRDefault="0005350C">
          <w:pPr>
            <w:pStyle w:val="Verzeichnis2"/>
            <w:rPr>
              <w:rFonts w:asciiTheme="minorHAnsi" w:eastAsiaTheme="minorEastAsia" w:hAnsiTheme="minorHAnsi" w:cstheme="minorBidi"/>
              <w:noProof/>
              <w:sz w:val="22"/>
              <w:szCs w:val="22"/>
            </w:rPr>
          </w:pPr>
          <w:hyperlink w:anchor="_Toc415132675" w:history="1">
            <w:r w:rsidR="009F7B97" w:rsidRPr="0063382F">
              <w:rPr>
                <w:rStyle w:val="Hyperlink"/>
                <w:noProof/>
                <w:lang w:val="en-GB" w:bidi="hi-IN"/>
              </w:rPr>
              <w:t>Segmentation: “GAT: Intonation Units”</w:t>
            </w:r>
            <w:r w:rsidR="009F7B97">
              <w:rPr>
                <w:noProof/>
                <w:webHidden/>
              </w:rPr>
              <w:tab/>
            </w:r>
            <w:r w:rsidR="009F7B97">
              <w:rPr>
                <w:noProof/>
                <w:webHidden/>
              </w:rPr>
              <w:fldChar w:fldCharType="begin"/>
            </w:r>
            <w:r w:rsidR="009F7B97">
              <w:rPr>
                <w:noProof/>
                <w:webHidden/>
              </w:rPr>
              <w:instrText xml:space="preserve"> PAGEREF _Toc415132675 \h </w:instrText>
            </w:r>
            <w:r w:rsidR="009F7B97">
              <w:rPr>
                <w:noProof/>
                <w:webHidden/>
              </w:rPr>
            </w:r>
            <w:r w:rsidR="009F7B97">
              <w:rPr>
                <w:noProof/>
                <w:webHidden/>
              </w:rPr>
              <w:fldChar w:fldCharType="separate"/>
            </w:r>
            <w:r w:rsidR="009F7B97">
              <w:rPr>
                <w:noProof/>
                <w:webHidden/>
              </w:rPr>
              <w:t>125</w:t>
            </w:r>
            <w:r w:rsidR="009F7B97">
              <w:rPr>
                <w:noProof/>
                <w:webHidden/>
              </w:rPr>
              <w:fldChar w:fldCharType="end"/>
            </w:r>
          </w:hyperlink>
        </w:p>
        <w:p w14:paraId="6A18F45F" w14:textId="77777777" w:rsidR="009F7B97" w:rsidRDefault="0005350C">
          <w:pPr>
            <w:pStyle w:val="Verzeichnis2"/>
            <w:rPr>
              <w:rFonts w:asciiTheme="minorHAnsi" w:eastAsiaTheme="minorEastAsia" w:hAnsiTheme="minorHAnsi" w:cstheme="minorBidi"/>
              <w:noProof/>
              <w:sz w:val="22"/>
              <w:szCs w:val="22"/>
            </w:rPr>
          </w:pPr>
          <w:hyperlink w:anchor="_Toc415132676" w:history="1">
            <w:r w:rsidR="009F7B97" w:rsidRPr="0063382F">
              <w:rPr>
                <w:rStyle w:val="Hyperlink"/>
                <w:noProof/>
                <w:lang w:val="en-GB" w:bidi="hi-IN"/>
                <w14:scene3d>
                  <w14:camera w14:prst="orthographicFront"/>
                  <w14:lightRig w14:rig="threePt" w14:dir="t">
                    <w14:rot w14:lat="0" w14:lon="0" w14:rev="0"/>
                  </w14:lightRig>
                </w14:scene3d>
              </w:rPr>
              <w:t>G.</w:t>
            </w:r>
            <w:r w:rsidR="009F7B97">
              <w:rPr>
                <w:rFonts w:asciiTheme="minorHAnsi" w:eastAsiaTheme="minorEastAsia" w:hAnsiTheme="minorHAnsi" w:cstheme="minorBidi"/>
                <w:noProof/>
                <w:sz w:val="22"/>
                <w:szCs w:val="22"/>
              </w:rPr>
              <w:tab/>
            </w:r>
            <w:r w:rsidR="009F7B97" w:rsidRPr="0063382F">
              <w:rPr>
                <w:rStyle w:val="Hyperlink"/>
                <w:noProof/>
                <w:lang w:val="en-GB" w:bidi="hi-IN"/>
              </w:rPr>
              <w:t>Segmentation: “CHAT: Utterance”</w:t>
            </w:r>
            <w:r w:rsidR="009F7B97">
              <w:rPr>
                <w:noProof/>
                <w:webHidden/>
              </w:rPr>
              <w:tab/>
            </w:r>
            <w:r w:rsidR="009F7B97">
              <w:rPr>
                <w:noProof/>
                <w:webHidden/>
              </w:rPr>
              <w:fldChar w:fldCharType="begin"/>
            </w:r>
            <w:r w:rsidR="009F7B97">
              <w:rPr>
                <w:noProof/>
                <w:webHidden/>
              </w:rPr>
              <w:instrText xml:space="preserve"> PAGEREF _Toc415132676 \h </w:instrText>
            </w:r>
            <w:r w:rsidR="009F7B97">
              <w:rPr>
                <w:noProof/>
                <w:webHidden/>
              </w:rPr>
            </w:r>
            <w:r w:rsidR="009F7B97">
              <w:rPr>
                <w:noProof/>
                <w:webHidden/>
              </w:rPr>
              <w:fldChar w:fldCharType="separate"/>
            </w:r>
            <w:r w:rsidR="009F7B97">
              <w:rPr>
                <w:noProof/>
                <w:webHidden/>
              </w:rPr>
              <w:t>127</w:t>
            </w:r>
            <w:r w:rsidR="009F7B97">
              <w:rPr>
                <w:noProof/>
                <w:webHidden/>
              </w:rPr>
              <w:fldChar w:fldCharType="end"/>
            </w:r>
          </w:hyperlink>
        </w:p>
        <w:p w14:paraId="5A63CC8F" w14:textId="77777777" w:rsidR="009F7B97" w:rsidRDefault="0005350C">
          <w:pPr>
            <w:pStyle w:val="Verzeichnis2"/>
            <w:rPr>
              <w:rFonts w:asciiTheme="minorHAnsi" w:eastAsiaTheme="minorEastAsia" w:hAnsiTheme="minorHAnsi" w:cstheme="minorBidi"/>
              <w:noProof/>
              <w:sz w:val="22"/>
              <w:szCs w:val="22"/>
            </w:rPr>
          </w:pPr>
          <w:hyperlink w:anchor="_Toc415132677" w:history="1">
            <w:r w:rsidR="009F7B97" w:rsidRPr="0063382F">
              <w:rPr>
                <w:rStyle w:val="Hyperlink"/>
                <w:noProof/>
                <w:lang w:val="en-GB" w:bidi="hi-IN"/>
              </w:rPr>
              <w:t>Segmentation: “IPA: Words and Syllables”</w:t>
            </w:r>
            <w:r w:rsidR="009F7B97">
              <w:rPr>
                <w:noProof/>
                <w:webHidden/>
              </w:rPr>
              <w:tab/>
            </w:r>
            <w:r w:rsidR="009F7B97">
              <w:rPr>
                <w:noProof/>
                <w:webHidden/>
              </w:rPr>
              <w:fldChar w:fldCharType="begin"/>
            </w:r>
            <w:r w:rsidR="009F7B97">
              <w:rPr>
                <w:noProof/>
                <w:webHidden/>
              </w:rPr>
              <w:instrText xml:space="preserve"> PAGEREF _Toc415132677 \h </w:instrText>
            </w:r>
            <w:r w:rsidR="009F7B97">
              <w:rPr>
                <w:noProof/>
                <w:webHidden/>
              </w:rPr>
            </w:r>
            <w:r w:rsidR="009F7B97">
              <w:rPr>
                <w:noProof/>
                <w:webHidden/>
              </w:rPr>
              <w:fldChar w:fldCharType="separate"/>
            </w:r>
            <w:r w:rsidR="009F7B97">
              <w:rPr>
                <w:noProof/>
                <w:webHidden/>
              </w:rPr>
              <w:t>127</w:t>
            </w:r>
            <w:r w:rsidR="009F7B97">
              <w:rPr>
                <w:noProof/>
                <w:webHidden/>
              </w:rPr>
              <w:fldChar w:fldCharType="end"/>
            </w:r>
          </w:hyperlink>
        </w:p>
        <w:p w14:paraId="41AB60F1"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78" w:history="1">
            <w:r w:rsidR="009F7B97" w:rsidRPr="0063382F">
              <w:rPr>
                <w:rStyle w:val="Hyperlink"/>
                <w:noProof/>
              </w:rPr>
              <w:t>VII.</w:t>
            </w:r>
            <w:r w:rsidR="009F7B97">
              <w:rPr>
                <w:rFonts w:asciiTheme="minorHAnsi" w:eastAsiaTheme="minorEastAsia" w:hAnsiTheme="minorHAnsi" w:cstheme="minorBidi"/>
                <w:b w:val="0"/>
                <w:bCs w:val="0"/>
                <w:caps w:val="0"/>
                <w:noProof/>
                <w:sz w:val="22"/>
                <w:szCs w:val="22"/>
              </w:rPr>
              <w:tab/>
            </w:r>
            <w:r w:rsidR="009F7B97" w:rsidRPr="0063382F">
              <w:rPr>
                <w:rStyle w:val="Hyperlink"/>
                <w:noProof/>
              </w:rPr>
              <w:t>Appendix C: EXMARALDA and stylesheets</w:t>
            </w:r>
            <w:r w:rsidR="009F7B97">
              <w:rPr>
                <w:noProof/>
                <w:webHidden/>
              </w:rPr>
              <w:tab/>
            </w:r>
            <w:r w:rsidR="009F7B97">
              <w:rPr>
                <w:noProof/>
                <w:webHidden/>
              </w:rPr>
              <w:fldChar w:fldCharType="begin"/>
            </w:r>
            <w:r w:rsidR="009F7B97">
              <w:rPr>
                <w:noProof/>
                <w:webHidden/>
              </w:rPr>
              <w:instrText xml:space="preserve"> PAGEREF _Toc415132678 \h </w:instrText>
            </w:r>
            <w:r w:rsidR="009F7B97">
              <w:rPr>
                <w:noProof/>
                <w:webHidden/>
              </w:rPr>
            </w:r>
            <w:r w:rsidR="009F7B97">
              <w:rPr>
                <w:noProof/>
                <w:webHidden/>
              </w:rPr>
              <w:fldChar w:fldCharType="separate"/>
            </w:r>
            <w:r w:rsidR="009F7B97">
              <w:rPr>
                <w:noProof/>
                <w:webHidden/>
              </w:rPr>
              <w:t>129</w:t>
            </w:r>
            <w:r w:rsidR="009F7B97">
              <w:rPr>
                <w:noProof/>
                <w:webHidden/>
              </w:rPr>
              <w:fldChar w:fldCharType="end"/>
            </w:r>
          </w:hyperlink>
        </w:p>
        <w:p w14:paraId="66B2D2F8" w14:textId="77777777" w:rsidR="009F7B97" w:rsidRDefault="0005350C">
          <w:pPr>
            <w:pStyle w:val="Verzeichnis3"/>
            <w:rPr>
              <w:rFonts w:asciiTheme="minorHAnsi" w:eastAsiaTheme="minorEastAsia" w:hAnsiTheme="minorHAnsi" w:cstheme="minorBidi"/>
              <w:noProof/>
              <w:sz w:val="22"/>
              <w:szCs w:val="22"/>
            </w:rPr>
          </w:pPr>
          <w:hyperlink w:anchor="_Toc415132679" w:history="1">
            <w:r w:rsidR="009F7B97" w:rsidRPr="0063382F">
              <w:rPr>
                <w:rStyle w:val="Hyperlink"/>
                <w:noProof/>
                <w:lang w:bidi="hi-IN"/>
              </w:rPr>
              <w:t>What is a Stylesheet?</w:t>
            </w:r>
            <w:r w:rsidR="009F7B97">
              <w:rPr>
                <w:noProof/>
                <w:webHidden/>
              </w:rPr>
              <w:tab/>
            </w:r>
            <w:r w:rsidR="009F7B97">
              <w:rPr>
                <w:noProof/>
                <w:webHidden/>
              </w:rPr>
              <w:fldChar w:fldCharType="begin"/>
            </w:r>
            <w:r w:rsidR="009F7B97">
              <w:rPr>
                <w:noProof/>
                <w:webHidden/>
              </w:rPr>
              <w:instrText xml:space="preserve"> PAGEREF _Toc415132679 \h </w:instrText>
            </w:r>
            <w:r w:rsidR="009F7B97">
              <w:rPr>
                <w:noProof/>
                <w:webHidden/>
              </w:rPr>
            </w:r>
            <w:r w:rsidR="009F7B97">
              <w:rPr>
                <w:noProof/>
                <w:webHidden/>
              </w:rPr>
              <w:fldChar w:fldCharType="separate"/>
            </w:r>
            <w:r w:rsidR="009F7B97">
              <w:rPr>
                <w:noProof/>
                <w:webHidden/>
              </w:rPr>
              <w:t>129</w:t>
            </w:r>
            <w:r w:rsidR="009F7B97">
              <w:rPr>
                <w:noProof/>
                <w:webHidden/>
              </w:rPr>
              <w:fldChar w:fldCharType="end"/>
            </w:r>
          </w:hyperlink>
        </w:p>
        <w:p w14:paraId="755450A1" w14:textId="77777777" w:rsidR="009F7B97" w:rsidRDefault="0005350C">
          <w:pPr>
            <w:pStyle w:val="Verzeichnis3"/>
            <w:rPr>
              <w:rFonts w:asciiTheme="minorHAnsi" w:eastAsiaTheme="minorEastAsia" w:hAnsiTheme="minorHAnsi" w:cstheme="minorBidi"/>
              <w:noProof/>
              <w:sz w:val="22"/>
              <w:szCs w:val="22"/>
            </w:rPr>
          </w:pPr>
          <w:hyperlink w:anchor="_Toc415132680" w:history="1">
            <w:r w:rsidR="009F7B97" w:rsidRPr="0063382F">
              <w:rPr>
                <w:rStyle w:val="Hyperlink"/>
                <w:noProof/>
                <w:lang w:bidi="hi-IN"/>
              </w:rPr>
              <w:t>The use of Stylesheets</w:t>
            </w:r>
            <w:r w:rsidR="009F7B97">
              <w:rPr>
                <w:noProof/>
                <w:webHidden/>
              </w:rPr>
              <w:tab/>
            </w:r>
            <w:r w:rsidR="009F7B97">
              <w:rPr>
                <w:noProof/>
                <w:webHidden/>
              </w:rPr>
              <w:fldChar w:fldCharType="begin"/>
            </w:r>
            <w:r w:rsidR="009F7B97">
              <w:rPr>
                <w:noProof/>
                <w:webHidden/>
              </w:rPr>
              <w:instrText xml:space="preserve"> PAGEREF _Toc415132680 \h </w:instrText>
            </w:r>
            <w:r w:rsidR="009F7B97">
              <w:rPr>
                <w:noProof/>
                <w:webHidden/>
              </w:rPr>
            </w:r>
            <w:r w:rsidR="009F7B97">
              <w:rPr>
                <w:noProof/>
                <w:webHidden/>
              </w:rPr>
              <w:fldChar w:fldCharType="separate"/>
            </w:r>
            <w:r w:rsidR="009F7B97">
              <w:rPr>
                <w:noProof/>
                <w:webHidden/>
              </w:rPr>
              <w:t>129</w:t>
            </w:r>
            <w:r w:rsidR="009F7B97">
              <w:rPr>
                <w:noProof/>
                <w:webHidden/>
              </w:rPr>
              <w:fldChar w:fldCharType="end"/>
            </w:r>
          </w:hyperlink>
        </w:p>
        <w:p w14:paraId="3EA616D7"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81" w:history="1">
            <w:r w:rsidR="009F7B97" w:rsidRPr="0063382F">
              <w:rPr>
                <w:rStyle w:val="Hyperlink"/>
                <w:noProof/>
                <w:lang w:val="en-GB" w:bidi="hi-IN"/>
              </w:rPr>
              <w:t>1.</w:t>
            </w:r>
            <w:r w:rsidR="009F7B97">
              <w:rPr>
                <w:rFonts w:asciiTheme="minorHAnsi" w:eastAsiaTheme="minorEastAsia" w:hAnsiTheme="minorHAnsi" w:cstheme="minorBidi"/>
                <w:b w:val="0"/>
                <w:bCs w:val="0"/>
                <w:caps w:val="0"/>
                <w:noProof/>
                <w:sz w:val="22"/>
                <w:szCs w:val="22"/>
              </w:rPr>
              <w:tab/>
            </w:r>
            <w:r w:rsidR="009F7B97" w:rsidRPr="0063382F">
              <w:rPr>
                <w:rStyle w:val="Hyperlink"/>
                <w:noProof/>
                <w:lang w:val="en-GB" w:bidi="hi-IN"/>
              </w:rPr>
              <w:t>When creating a tier, a specific number of tiers should be added for every speaker automatically. The parameters for this task can depend on the transcription conventions used, for example. E.g., if a transcription is made according to the HIAT-conventions, every speaker needs a verbal tier, a tier for special pronunciation and a tier for comments. For a DIDA-transcription, only a verbal tier and a comment tier are required per speaker, as well as a golbal comment tier. By using a suitable stylesheet in combination with the function “File &gt; New from speakertable”, this task can be automated:</w:t>
            </w:r>
            <w:r w:rsidR="009F7B97">
              <w:rPr>
                <w:noProof/>
                <w:webHidden/>
              </w:rPr>
              <w:tab/>
            </w:r>
            <w:r w:rsidR="009F7B97">
              <w:rPr>
                <w:noProof/>
                <w:webHidden/>
              </w:rPr>
              <w:fldChar w:fldCharType="begin"/>
            </w:r>
            <w:r w:rsidR="009F7B97">
              <w:rPr>
                <w:noProof/>
                <w:webHidden/>
              </w:rPr>
              <w:instrText xml:space="preserve"> PAGEREF _Toc415132681 \h </w:instrText>
            </w:r>
            <w:r w:rsidR="009F7B97">
              <w:rPr>
                <w:noProof/>
                <w:webHidden/>
              </w:rPr>
            </w:r>
            <w:r w:rsidR="009F7B97">
              <w:rPr>
                <w:noProof/>
                <w:webHidden/>
              </w:rPr>
              <w:fldChar w:fldCharType="separate"/>
            </w:r>
            <w:r w:rsidR="009F7B97">
              <w:rPr>
                <w:noProof/>
                <w:webHidden/>
              </w:rPr>
              <w:t>129</w:t>
            </w:r>
            <w:r w:rsidR="009F7B97">
              <w:rPr>
                <w:noProof/>
                <w:webHidden/>
              </w:rPr>
              <w:fldChar w:fldCharType="end"/>
            </w:r>
          </w:hyperlink>
        </w:p>
        <w:p w14:paraId="04C714BE"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82" w:history="1">
            <w:r w:rsidR="009F7B97" w:rsidRPr="0063382F">
              <w:rPr>
                <w:rStyle w:val="Hyperlink"/>
                <w:noProof/>
                <w:lang w:val="en-GB" w:bidi="hi-IN"/>
              </w:rPr>
              <w:t xml:space="preserve">2. An existing transcription is to be formatted automatically subject to the tier types e.g. all tiers of category “v” should be formatted in “Arial, </w:t>
            </w:r>
            <w:r w:rsidR="009F7B97" w:rsidRPr="0063382F">
              <w:rPr>
                <w:rStyle w:val="Hyperlink"/>
                <w:noProof/>
                <w:lang w:val="en-GB" w:bidi="hi-IN"/>
              </w:rPr>
              <w:lastRenderedPageBreak/>
              <w:t>12pt, bold” and all tiers of category “nv” should be formatted in “Times, 10pt, italic”.</w:t>
            </w:r>
            <w:r w:rsidR="009F7B97">
              <w:rPr>
                <w:noProof/>
                <w:webHidden/>
              </w:rPr>
              <w:tab/>
            </w:r>
            <w:r w:rsidR="009F7B97">
              <w:rPr>
                <w:noProof/>
                <w:webHidden/>
              </w:rPr>
              <w:fldChar w:fldCharType="begin"/>
            </w:r>
            <w:r w:rsidR="009F7B97">
              <w:rPr>
                <w:noProof/>
                <w:webHidden/>
              </w:rPr>
              <w:instrText xml:space="preserve"> PAGEREF _Toc415132682 \h </w:instrText>
            </w:r>
            <w:r w:rsidR="009F7B97">
              <w:rPr>
                <w:noProof/>
                <w:webHidden/>
              </w:rPr>
            </w:r>
            <w:r w:rsidR="009F7B97">
              <w:rPr>
                <w:noProof/>
                <w:webHidden/>
              </w:rPr>
              <w:fldChar w:fldCharType="separate"/>
            </w:r>
            <w:r w:rsidR="009F7B97">
              <w:rPr>
                <w:noProof/>
                <w:webHidden/>
              </w:rPr>
              <w:t>130</w:t>
            </w:r>
            <w:r w:rsidR="009F7B97">
              <w:rPr>
                <w:noProof/>
                <w:webHidden/>
              </w:rPr>
              <w:fldChar w:fldCharType="end"/>
            </w:r>
          </w:hyperlink>
        </w:p>
        <w:p w14:paraId="6473804F"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83" w:history="1">
            <w:r w:rsidR="009F7B97" w:rsidRPr="0063382F">
              <w:rPr>
                <w:rStyle w:val="Hyperlink"/>
                <w:noProof/>
                <w:lang w:val="en-GB" w:bidi="hi-IN"/>
              </w:rPr>
              <w:t>3. A HIAT-utterance list should be issued as an HTML-file, the individual utterances should be numbered and all annotation and description should be hidden.</w:t>
            </w:r>
            <w:r w:rsidR="009F7B97">
              <w:rPr>
                <w:noProof/>
                <w:webHidden/>
              </w:rPr>
              <w:tab/>
            </w:r>
            <w:r w:rsidR="009F7B97">
              <w:rPr>
                <w:noProof/>
                <w:webHidden/>
              </w:rPr>
              <w:fldChar w:fldCharType="begin"/>
            </w:r>
            <w:r w:rsidR="009F7B97">
              <w:rPr>
                <w:noProof/>
                <w:webHidden/>
              </w:rPr>
              <w:instrText xml:space="preserve"> PAGEREF _Toc415132683 \h </w:instrText>
            </w:r>
            <w:r w:rsidR="009F7B97">
              <w:rPr>
                <w:noProof/>
                <w:webHidden/>
              </w:rPr>
            </w:r>
            <w:r w:rsidR="009F7B97">
              <w:rPr>
                <w:noProof/>
                <w:webHidden/>
              </w:rPr>
              <w:fldChar w:fldCharType="separate"/>
            </w:r>
            <w:r w:rsidR="009F7B97">
              <w:rPr>
                <w:noProof/>
                <w:webHidden/>
              </w:rPr>
              <w:t>130</w:t>
            </w:r>
            <w:r w:rsidR="009F7B97">
              <w:rPr>
                <w:noProof/>
                <w:webHidden/>
              </w:rPr>
              <w:fldChar w:fldCharType="end"/>
            </w:r>
          </w:hyperlink>
        </w:p>
        <w:p w14:paraId="3E0E34E2" w14:textId="77777777" w:rsidR="009F7B97" w:rsidRDefault="0005350C">
          <w:pPr>
            <w:pStyle w:val="Verzeichnis3"/>
            <w:rPr>
              <w:rFonts w:asciiTheme="minorHAnsi" w:eastAsiaTheme="minorEastAsia" w:hAnsiTheme="minorHAnsi" w:cstheme="minorBidi"/>
              <w:noProof/>
              <w:sz w:val="22"/>
              <w:szCs w:val="22"/>
            </w:rPr>
          </w:pPr>
          <w:hyperlink w:anchor="_Toc415132684" w:history="1">
            <w:r w:rsidR="009F7B97" w:rsidRPr="0063382F">
              <w:rPr>
                <w:rStyle w:val="Hyperlink"/>
                <w:noProof/>
                <w:lang w:bidi="hi-IN"/>
              </w:rPr>
              <w:t>i.</w:t>
            </w:r>
            <w:r w:rsidR="009F7B97">
              <w:rPr>
                <w:rFonts w:asciiTheme="minorHAnsi" w:eastAsiaTheme="minorEastAsia" w:hAnsiTheme="minorHAnsi" w:cstheme="minorBidi"/>
                <w:noProof/>
                <w:sz w:val="22"/>
                <w:szCs w:val="22"/>
              </w:rPr>
              <w:tab/>
            </w:r>
            <w:r w:rsidR="009F7B97" w:rsidRPr="0063382F">
              <w:rPr>
                <w:rStyle w:val="Hyperlink"/>
                <w:noProof/>
                <w:lang w:bidi="hi-IN"/>
              </w:rPr>
              <w:t>Where to get Stylesheets?</w:t>
            </w:r>
            <w:r w:rsidR="009F7B97">
              <w:rPr>
                <w:noProof/>
                <w:webHidden/>
              </w:rPr>
              <w:tab/>
            </w:r>
            <w:r w:rsidR="009F7B97">
              <w:rPr>
                <w:noProof/>
                <w:webHidden/>
              </w:rPr>
              <w:fldChar w:fldCharType="begin"/>
            </w:r>
            <w:r w:rsidR="009F7B97">
              <w:rPr>
                <w:noProof/>
                <w:webHidden/>
              </w:rPr>
              <w:instrText xml:space="preserve"> PAGEREF _Toc415132684 \h </w:instrText>
            </w:r>
            <w:r w:rsidR="009F7B97">
              <w:rPr>
                <w:noProof/>
                <w:webHidden/>
              </w:rPr>
            </w:r>
            <w:r w:rsidR="009F7B97">
              <w:rPr>
                <w:noProof/>
                <w:webHidden/>
              </w:rPr>
              <w:fldChar w:fldCharType="separate"/>
            </w:r>
            <w:r w:rsidR="009F7B97">
              <w:rPr>
                <w:noProof/>
                <w:webHidden/>
              </w:rPr>
              <w:t>130</w:t>
            </w:r>
            <w:r w:rsidR="009F7B97">
              <w:rPr>
                <w:noProof/>
                <w:webHidden/>
              </w:rPr>
              <w:fldChar w:fldCharType="end"/>
            </w:r>
          </w:hyperlink>
        </w:p>
        <w:p w14:paraId="420FA84E"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85" w:history="1">
            <w:r w:rsidR="009F7B97" w:rsidRPr="0063382F">
              <w:rPr>
                <w:rStyle w:val="Hyperlink"/>
                <w:noProof/>
                <w:lang w:val="en-GB" w:bidi="hi-IN"/>
              </w:rPr>
              <w:t>3.</w:t>
            </w:r>
            <w:r w:rsidR="009F7B97">
              <w:rPr>
                <w:rFonts w:asciiTheme="minorHAnsi" w:eastAsiaTheme="minorEastAsia" w:hAnsiTheme="minorHAnsi" w:cstheme="minorBidi"/>
                <w:b w:val="0"/>
                <w:bCs w:val="0"/>
                <w:caps w:val="0"/>
                <w:noProof/>
                <w:sz w:val="22"/>
                <w:szCs w:val="22"/>
              </w:rPr>
              <w:tab/>
            </w:r>
            <w:r w:rsidR="009F7B97" w:rsidRPr="0063382F">
              <w:rPr>
                <w:rStyle w:val="Hyperlink"/>
                <w:noProof/>
                <w:lang w:val="en-GB" w:bidi="hi-IN"/>
              </w:rPr>
              <w:t>Download of a ready to use stylesheet from the EXMARaLDA website:</w:t>
            </w:r>
            <w:r w:rsidR="009F7B97">
              <w:rPr>
                <w:noProof/>
                <w:webHidden/>
              </w:rPr>
              <w:tab/>
            </w:r>
            <w:r w:rsidR="009F7B97">
              <w:rPr>
                <w:noProof/>
                <w:webHidden/>
              </w:rPr>
              <w:fldChar w:fldCharType="begin"/>
            </w:r>
            <w:r w:rsidR="009F7B97">
              <w:rPr>
                <w:noProof/>
                <w:webHidden/>
              </w:rPr>
              <w:instrText xml:space="preserve"> PAGEREF _Toc415132685 \h </w:instrText>
            </w:r>
            <w:r w:rsidR="009F7B97">
              <w:rPr>
                <w:noProof/>
                <w:webHidden/>
              </w:rPr>
            </w:r>
            <w:r w:rsidR="009F7B97">
              <w:rPr>
                <w:noProof/>
                <w:webHidden/>
              </w:rPr>
              <w:fldChar w:fldCharType="separate"/>
            </w:r>
            <w:r w:rsidR="009F7B97">
              <w:rPr>
                <w:noProof/>
                <w:webHidden/>
              </w:rPr>
              <w:t>130</w:t>
            </w:r>
            <w:r w:rsidR="009F7B97">
              <w:rPr>
                <w:noProof/>
                <w:webHidden/>
              </w:rPr>
              <w:fldChar w:fldCharType="end"/>
            </w:r>
          </w:hyperlink>
        </w:p>
        <w:p w14:paraId="6DB888E2"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86" w:history="1">
            <w:r w:rsidR="009F7B97" w:rsidRPr="0063382F">
              <w:rPr>
                <w:rStyle w:val="Hyperlink"/>
                <w:noProof/>
                <w:lang w:val="en-GB" w:bidi="hi-IN"/>
              </w:rPr>
              <w:t>3. Creating own stylesheets:</w:t>
            </w:r>
            <w:r w:rsidR="009F7B97">
              <w:rPr>
                <w:noProof/>
                <w:webHidden/>
              </w:rPr>
              <w:tab/>
            </w:r>
            <w:r w:rsidR="009F7B97">
              <w:rPr>
                <w:noProof/>
                <w:webHidden/>
              </w:rPr>
              <w:fldChar w:fldCharType="begin"/>
            </w:r>
            <w:r w:rsidR="009F7B97">
              <w:rPr>
                <w:noProof/>
                <w:webHidden/>
              </w:rPr>
              <w:instrText xml:space="preserve"> PAGEREF _Toc415132686 \h </w:instrText>
            </w:r>
            <w:r w:rsidR="009F7B97">
              <w:rPr>
                <w:noProof/>
                <w:webHidden/>
              </w:rPr>
            </w:r>
            <w:r w:rsidR="009F7B97">
              <w:rPr>
                <w:noProof/>
                <w:webHidden/>
              </w:rPr>
              <w:fldChar w:fldCharType="separate"/>
            </w:r>
            <w:r w:rsidR="009F7B97">
              <w:rPr>
                <w:noProof/>
                <w:webHidden/>
              </w:rPr>
              <w:t>131</w:t>
            </w:r>
            <w:r w:rsidR="009F7B97">
              <w:rPr>
                <w:noProof/>
                <w:webHidden/>
              </w:rPr>
              <w:fldChar w:fldCharType="end"/>
            </w:r>
          </w:hyperlink>
        </w:p>
        <w:p w14:paraId="5B682A0E" w14:textId="77777777" w:rsidR="009F7B97" w:rsidRDefault="0005350C">
          <w:pPr>
            <w:pStyle w:val="Verzeichnis3"/>
            <w:rPr>
              <w:rFonts w:asciiTheme="minorHAnsi" w:eastAsiaTheme="minorEastAsia" w:hAnsiTheme="minorHAnsi" w:cstheme="minorBidi"/>
              <w:noProof/>
              <w:sz w:val="22"/>
              <w:szCs w:val="22"/>
            </w:rPr>
          </w:pPr>
          <w:hyperlink w:anchor="_Toc415132687" w:history="1">
            <w:r w:rsidR="009F7B97" w:rsidRPr="0063382F">
              <w:rPr>
                <w:rStyle w:val="Hyperlink"/>
                <w:noProof/>
                <w:lang w:bidi="hi-IN"/>
              </w:rPr>
              <w:t>Using Stylesheets in the Partitur-Editor</w:t>
            </w:r>
            <w:r w:rsidR="009F7B97">
              <w:rPr>
                <w:noProof/>
                <w:webHidden/>
              </w:rPr>
              <w:tab/>
            </w:r>
            <w:r w:rsidR="009F7B97">
              <w:rPr>
                <w:noProof/>
                <w:webHidden/>
              </w:rPr>
              <w:fldChar w:fldCharType="begin"/>
            </w:r>
            <w:r w:rsidR="009F7B97">
              <w:rPr>
                <w:noProof/>
                <w:webHidden/>
              </w:rPr>
              <w:instrText xml:space="preserve"> PAGEREF _Toc415132687 \h </w:instrText>
            </w:r>
            <w:r w:rsidR="009F7B97">
              <w:rPr>
                <w:noProof/>
                <w:webHidden/>
              </w:rPr>
            </w:r>
            <w:r w:rsidR="009F7B97">
              <w:rPr>
                <w:noProof/>
                <w:webHidden/>
              </w:rPr>
              <w:fldChar w:fldCharType="separate"/>
            </w:r>
            <w:r w:rsidR="009F7B97">
              <w:rPr>
                <w:noProof/>
                <w:webHidden/>
              </w:rPr>
              <w:t>131</w:t>
            </w:r>
            <w:r w:rsidR="009F7B97">
              <w:rPr>
                <w:noProof/>
                <w:webHidden/>
              </w:rPr>
              <w:fldChar w:fldCharType="end"/>
            </w:r>
          </w:hyperlink>
        </w:p>
        <w:p w14:paraId="462240EA"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88" w:history="1">
            <w:r w:rsidR="009F7B97" w:rsidRPr="0063382F">
              <w:rPr>
                <w:rStyle w:val="Hyperlink"/>
                <w:noProof/>
                <w:lang w:val="en-GB" w:bidi="hi-IN"/>
              </w:rPr>
              <w:t>1.</w:t>
            </w:r>
            <w:r w:rsidR="009F7B97">
              <w:rPr>
                <w:rFonts w:asciiTheme="minorHAnsi" w:eastAsiaTheme="minorEastAsia" w:hAnsiTheme="minorHAnsi" w:cstheme="minorBidi"/>
                <w:b w:val="0"/>
                <w:bCs w:val="0"/>
                <w:caps w:val="0"/>
                <w:noProof/>
                <w:sz w:val="22"/>
                <w:szCs w:val="22"/>
              </w:rPr>
              <w:tab/>
            </w:r>
            <w:r w:rsidR="009F7B97" w:rsidRPr="0063382F">
              <w:rPr>
                <w:rStyle w:val="Hyperlink"/>
                <w:i/>
                <w:noProof/>
                <w:lang w:val="en-GB" w:bidi="hi-IN"/>
              </w:rPr>
              <w:t>File &gt; New from speakertable</w:t>
            </w:r>
            <w:r w:rsidR="009F7B97">
              <w:rPr>
                <w:noProof/>
                <w:webHidden/>
              </w:rPr>
              <w:tab/>
            </w:r>
            <w:r w:rsidR="009F7B97">
              <w:rPr>
                <w:noProof/>
                <w:webHidden/>
              </w:rPr>
              <w:fldChar w:fldCharType="begin"/>
            </w:r>
            <w:r w:rsidR="009F7B97">
              <w:rPr>
                <w:noProof/>
                <w:webHidden/>
              </w:rPr>
              <w:instrText xml:space="preserve"> PAGEREF _Toc415132688 \h </w:instrText>
            </w:r>
            <w:r w:rsidR="009F7B97">
              <w:rPr>
                <w:noProof/>
                <w:webHidden/>
              </w:rPr>
            </w:r>
            <w:r w:rsidR="009F7B97">
              <w:rPr>
                <w:noProof/>
                <w:webHidden/>
              </w:rPr>
              <w:fldChar w:fldCharType="separate"/>
            </w:r>
            <w:r w:rsidR="009F7B97">
              <w:rPr>
                <w:noProof/>
                <w:webHidden/>
              </w:rPr>
              <w:t>131</w:t>
            </w:r>
            <w:r w:rsidR="009F7B97">
              <w:rPr>
                <w:noProof/>
                <w:webHidden/>
              </w:rPr>
              <w:fldChar w:fldCharType="end"/>
            </w:r>
          </w:hyperlink>
        </w:p>
        <w:p w14:paraId="2B212514"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89" w:history="1">
            <w:r w:rsidR="009F7B97" w:rsidRPr="0063382F">
              <w:rPr>
                <w:rStyle w:val="Hyperlink"/>
                <w:noProof/>
                <w:lang w:val="en-GB" w:bidi="hi-IN"/>
              </w:rPr>
              <w:t>2.</w:t>
            </w:r>
            <w:r w:rsidR="009F7B97">
              <w:rPr>
                <w:rFonts w:asciiTheme="minorHAnsi" w:eastAsiaTheme="minorEastAsia" w:hAnsiTheme="minorHAnsi" w:cstheme="minorBidi"/>
                <w:b w:val="0"/>
                <w:bCs w:val="0"/>
                <w:caps w:val="0"/>
                <w:noProof/>
                <w:sz w:val="22"/>
                <w:szCs w:val="22"/>
              </w:rPr>
              <w:tab/>
            </w:r>
            <w:r w:rsidR="009F7B97" w:rsidRPr="0063382F">
              <w:rPr>
                <w:rStyle w:val="Hyperlink"/>
                <w:i/>
                <w:noProof/>
                <w:lang w:val="en-GB" w:bidi="hi-IN"/>
              </w:rPr>
              <w:t>File &gt; Visualize &gt; HTML partitur</w:t>
            </w:r>
            <w:r w:rsidR="009F7B97">
              <w:rPr>
                <w:noProof/>
                <w:webHidden/>
              </w:rPr>
              <w:tab/>
            </w:r>
            <w:r w:rsidR="009F7B97">
              <w:rPr>
                <w:noProof/>
                <w:webHidden/>
              </w:rPr>
              <w:fldChar w:fldCharType="begin"/>
            </w:r>
            <w:r w:rsidR="009F7B97">
              <w:rPr>
                <w:noProof/>
                <w:webHidden/>
              </w:rPr>
              <w:instrText xml:space="preserve"> PAGEREF _Toc415132689 \h </w:instrText>
            </w:r>
            <w:r w:rsidR="009F7B97">
              <w:rPr>
                <w:noProof/>
                <w:webHidden/>
              </w:rPr>
            </w:r>
            <w:r w:rsidR="009F7B97">
              <w:rPr>
                <w:noProof/>
                <w:webHidden/>
              </w:rPr>
              <w:fldChar w:fldCharType="separate"/>
            </w:r>
            <w:r w:rsidR="009F7B97">
              <w:rPr>
                <w:noProof/>
                <w:webHidden/>
              </w:rPr>
              <w:t>132</w:t>
            </w:r>
            <w:r w:rsidR="009F7B97">
              <w:rPr>
                <w:noProof/>
                <w:webHidden/>
              </w:rPr>
              <w:fldChar w:fldCharType="end"/>
            </w:r>
          </w:hyperlink>
        </w:p>
        <w:p w14:paraId="31984277"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90" w:history="1">
            <w:r w:rsidR="009F7B97" w:rsidRPr="0063382F">
              <w:rPr>
                <w:rStyle w:val="Hyperlink"/>
                <w:noProof/>
                <w:lang w:val="en-GB" w:bidi="hi-IN"/>
              </w:rPr>
              <w:t>3.</w:t>
            </w:r>
            <w:r w:rsidR="009F7B97">
              <w:rPr>
                <w:rFonts w:asciiTheme="minorHAnsi" w:eastAsiaTheme="minorEastAsia" w:hAnsiTheme="minorHAnsi" w:cstheme="minorBidi"/>
                <w:b w:val="0"/>
                <w:bCs w:val="0"/>
                <w:caps w:val="0"/>
                <w:noProof/>
                <w:sz w:val="22"/>
                <w:szCs w:val="22"/>
              </w:rPr>
              <w:tab/>
            </w:r>
            <w:r w:rsidR="009F7B97" w:rsidRPr="0063382F">
              <w:rPr>
                <w:rStyle w:val="Hyperlink"/>
                <w:i/>
                <w:noProof/>
                <w:lang w:val="en-GB" w:bidi="hi-IN"/>
              </w:rPr>
              <w:t>File &gt; Visualize &gt; Free stylesheet visualization</w:t>
            </w:r>
            <w:r w:rsidR="009F7B97">
              <w:rPr>
                <w:noProof/>
                <w:webHidden/>
              </w:rPr>
              <w:tab/>
            </w:r>
            <w:r w:rsidR="009F7B97">
              <w:rPr>
                <w:noProof/>
                <w:webHidden/>
              </w:rPr>
              <w:fldChar w:fldCharType="begin"/>
            </w:r>
            <w:r w:rsidR="009F7B97">
              <w:rPr>
                <w:noProof/>
                <w:webHidden/>
              </w:rPr>
              <w:instrText xml:space="preserve"> PAGEREF _Toc415132690 \h </w:instrText>
            </w:r>
            <w:r w:rsidR="009F7B97">
              <w:rPr>
                <w:noProof/>
                <w:webHidden/>
              </w:rPr>
            </w:r>
            <w:r w:rsidR="009F7B97">
              <w:rPr>
                <w:noProof/>
                <w:webHidden/>
              </w:rPr>
              <w:fldChar w:fldCharType="separate"/>
            </w:r>
            <w:r w:rsidR="009F7B97">
              <w:rPr>
                <w:noProof/>
                <w:webHidden/>
              </w:rPr>
              <w:t>133</w:t>
            </w:r>
            <w:r w:rsidR="009F7B97">
              <w:rPr>
                <w:noProof/>
                <w:webHidden/>
              </w:rPr>
              <w:fldChar w:fldCharType="end"/>
            </w:r>
          </w:hyperlink>
        </w:p>
        <w:p w14:paraId="393A8CAC"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91" w:history="1">
            <w:r w:rsidR="009F7B97" w:rsidRPr="0063382F">
              <w:rPr>
                <w:rStyle w:val="Hyperlink"/>
                <w:noProof/>
                <w:lang w:val="en-GB" w:bidi="hi-IN"/>
              </w:rPr>
              <w:t>4.</w:t>
            </w:r>
            <w:r w:rsidR="009F7B97">
              <w:rPr>
                <w:rFonts w:asciiTheme="minorHAnsi" w:eastAsiaTheme="minorEastAsia" w:hAnsiTheme="minorHAnsi" w:cstheme="minorBidi"/>
                <w:b w:val="0"/>
                <w:bCs w:val="0"/>
                <w:caps w:val="0"/>
                <w:noProof/>
                <w:sz w:val="22"/>
                <w:szCs w:val="22"/>
              </w:rPr>
              <w:tab/>
            </w:r>
            <w:r w:rsidR="009F7B97" w:rsidRPr="0063382F">
              <w:rPr>
                <w:rStyle w:val="Hyperlink"/>
                <w:i/>
                <w:noProof/>
                <w:lang w:val="en-GB" w:bidi="hi-IN"/>
              </w:rPr>
              <w:t>Format &gt; Apply Stylesheet</w:t>
            </w:r>
            <w:r w:rsidR="009F7B97">
              <w:rPr>
                <w:noProof/>
                <w:webHidden/>
              </w:rPr>
              <w:tab/>
            </w:r>
            <w:r w:rsidR="009F7B97">
              <w:rPr>
                <w:noProof/>
                <w:webHidden/>
              </w:rPr>
              <w:fldChar w:fldCharType="begin"/>
            </w:r>
            <w:r w:rsidR="009F7B97">
              <w:rPr>
                <w:noProof/>
                <w:webHidden/>
              </w:rPr>
              <w:instrText xml:space="preserve"> PAGEREF _Toc415132691 \h </w:instrText>
            </w:r>
            <w:r w:rsidR="009F7B97">
              <w:rPr>
                <w:noProof/>
                <w:webHidden/>
              </w:rPr>
            </w:r>
            <w:r w:rsidR="009F7B97">
              <w:rPr>
                <w:noProof/>
                <w:webHidden/>
              </w:rPr>
              <w:fldChar w:fldCharType="separate"/>
            </w:r>
            <w:r w:rsidR="009F7B97">
              <w:rPr>
                <w:noProof/>
                <w:webHidden/>
              </w:rPr>
              <w:t>135</w:t>
            </w:r>
            <w:r w:rsidR="009F7B97">
              <w:rPr>
                <w:noProof/>
                <w:webHidden/>
              </w:rPr>
              <w:fldChar w:fldCharType="end"/>
            </w:r>
          </w:hyperlink>
        </w:p>
        <w:p w14:paraId="16337A3A"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92" w:history="1">
            <w:r w:rsidR="009F7B97" w:rsidRPr="0063382F">
              <w:rPr>
                <w:rStyle w:val="Hyperlink"/>
                <w:noProof/>
                <w:lang w:val="en-GB" w:bidi="hi-IN"/>
              </w:rPr>
              <w:t>5.</w:t>
            </w:r>
            <w:r w:rsidR="009F7B97">
              <w:rPr>
                <w:rFonts w:asciiTheme="minorHAnsi" w:eastAsiaTheme="minorEastAsia" w:hAnsiTheme="minorHAnsi" w:cstheme="minorBidi"/>
                <w:b w:val="0"/>
                <w:bCs w:val="0"/>
                <w:caps w:val="0"/>
                <w:noProof/>
                <w:sz w:val="22"/>
                <w:szCs w:val="22"/>
              </w:rPr>
              <w:tab/>
            </w:r>
            <w:r w:rsidR="009F7B97" w:rsidRPr="0063382F">
              <w:rPr>
                <w:rStyle w:val="Hyperlink"/>
                <w:i/>
                <w:noProof/>
                <w:lang w:val="en-GB" w:bidi="hi-IN"/>
              </w:rPr>
              <w:t>Segmentation &gt; HIAT segmentation &gt; Utterance list (HTML)</w:t>
            </w:r>
            <w:r w:rsidR="009F7B97">
              <w:rPr>
                <w:noProof/>
                <w:webHidden/>
              </w:rPr>
              <w:tab/>
            </w:r>
            <w:r w:rsidR="009F7B97">
              <w:rPr>
                <w:noProof/>
                <w:webHidden/>
              </w:rPr>
              <w:fldChar w:fldCharType="begin"/>
            </w:r>
            <w:r w:rsidR="009F7B97">
              <w:rPr>
                <w:noProof/>
                <w:webHidden/>
              </w:rPr>
              <w:instrText xml:space="preserve"> PAGEREF _Toc415132692 \h </w:instrText>
            </w:r>
            <w:r w:rsidR="009F7B97">
              <w:rPr>
                <w:noProof/>
                <w:webHidden/>
              </w:rPr>
            </w:r>
            <w:r w:rsidR="009F7B97">
              <w:rPr>
                <w:noProof/>
                <w:webHidden/>
              </w:rPr>
              <w:fldChar w:fldCharType="separate"/>
            </w:r>
            <w:r w:rsidR="009F7B97">
              <w:rPr>
                <w:noProof/>
                <w:webHidden/>
              </w:rPr>
              <w:t>136</w:t>
            </w:r>
            <w:r w:rsidR="009F7B97">
              <w:rPr>
                <w:noProof/>
                <w:webHidden/>
              </w:rPr>
              <w:fldChar w:fldCharType="end"/>
            </w:r>
          </w:hyperlink>
        </w:p>
        <w:p w14:paraId="4FE4D172"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93" w:history="1">
            <w:r w:rsidR="009F7B97" w:rsidRPr="0063382F">
              <w:rPr>
                <w:rStyle w:val="Hyperlink"/>
                <w:noProof/>
              </w:rPr>
              <w:t>VIII.</w:t>
            </w:r>
            <w:r w:rsidR="009F7B97">
              <w:rPr>
                <w:rFonts w:asciiTheme="minorHAnsi" w:eastAsiaTheme="minorEastAsia" w:hAnsiTheme="minorHAnsi" w:cstheme="minorBidi"/>
                <w:b w:val="0"/>
                <w:bCs w:val="0"/>
                <w:caps w:val="0"/>
                <w:noProof/>
                <w:sz w:val="22"/>
                <w:szCs w:val="22"/>
              </w:rPr>
              <w:tab/>
            </w:r>
            <w:r w:rsidR="009F7B97" w:rsidRPr="0063382F">
              <w:rPr>
                <w:rStyle w:val="Hyperlink"/>
                <w:noProof/>
              </w:rPr>
              <w:t>Appendix D: Shortcut Overview</w:t>
            </w:r>
            <w:r w:rsidR="009F7B97">
              <w:rPr>
                <w:noProof/>
                <w:webHidden/>
              </w:rPr>
              <w:tab/>
            </w:r>
            <w:r w:rsidR="009F7B97">
              <w:rPr>
                <w:noProof/>
                <w:webHidden/>
              </w:rPr>
              <w:fldChar w:fldCharType="begin"/>
            </w:r>
            <w:r w:rsidR="009F7B97">
              <w:rPr>
                <w:noProof/>
                <w:webHidden/>
              </w:rPr>
              <w:instrText xml:space="preserve"> PAGEREF _Toc415132693 \h </w:instrText>
            </w:r>
            <w:r w:rsidR="009F7B97">
              <w:rPr>
                <w:noProof/>
                <w:webHidden/>
              </w:rPr>
            </w:r>
            <w:r w:rsidR="009F7B97">
              <w:rPr>
                <w:noProof/>
                <w:webHidden/>
              </w:rPr>
              <w:fldChar w:fldCharType="separate"/>
            </w:r>
            <w:r w:rsidR="009F7B97">
              <w:rPr>
                <w:noProof/>
                <w:webHidden/>
              </w:rPr>
              <w:t>138</w:t>
            </w:r>
            <w:r w:rsidR="009F7B97">
              <w:rPr>
                <w:noProof/>
                <w:webHidden/>
              </w:rPr>
              <w:fldChar w:fldCharType="end"/>
            </w:r>
          </w:hyperlink>
        </w:p>
        <w:p w14:paraId="1843DC1B"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94" w:history="1">
            <w:r w:rsidR="009F7B97" w:rsidRPr="0063382F">
              <w:rPr>
                <w:rStyle w:val="Hyperlink"/>
                <w:noProof/>
                <w:spacing w:val="-10"/>
              </w:rPr>
              <w:t>IX.</w:t>
            </w:r>
            <w:r w:rsidR="009F7B97">
              <w:rPr>
                <w:rFonts w:asciiTheme="minorHAnsi" w:eastAsiaTheme="minorEastAsia" w:hAnsiTheme="minorHAnsi" w:cstheme="minorBidi"/>
                <w:b w:val="0"/>
                <w:bCs w:val="0"/>
                <w:caps w:val="0"/>
                <w:noProof/>
                <w:sz w:val="22"/>
                <w:szCs w:val="22"/>
              </w:rPr>
              <w:tab/>
            </w:r>
            <w:r w:rsidR="009F7B97" w:rsidRPr="0063382F">
              <w:rPr>
                <w:rStyle w:val="Hyperlink"/>
                <w:noProof/>
              </w:rPr>
              <w:t>Appendix E: </w:t>
            </w:r>
            <w:r w:rsidR="009F7B97" w:rsidRPr="0063382F">
              <w:rPr>
                <w:rStyle w:val="Hyperlink"/>
                <w:noProof/>
                <w:spacing w:val="-10"/>
              </w:rPr>
              <w:t>SYNCHRONISATION OF AN EXMARALDA TRANSCRIPTION WITH A DIGITALISED AUDIO RECORDING IN PRAAT</w:t>
            </w:r>
            <w:r w:rsidR="009F7B97">
              <w:rPr>
                <w:noProof/>
                <w:webHidden/>
              </w:rPr>
              <w:tab/>
            </w:r>
            <w:r w:rsidR="009F7B97">
              <w:rPr>
                <w:noProof/>
                <w:webHidden/>
              </w:rPr>
              <w:fldChar w:fldCharType="begin"/>
            </w:r>
            <w:r w:rsidR="009F7B97">
              <w:rPr>
                <w:noProof/>
                <w:webHidden/>
              </w:rPr>
              <w:instrText xml:space="preserve"> PAGEREF _Toc415132694 \h </w:instrText>
            </w:r>
            <w:r w:rsidR="009F7B97">
              <w:rPr>
                <w:noProof/>
                <w:webHidden/>
              </w:rPr>
            </w:r>
            <w:r w:rsidR="009F7B97">
              <w:rPr>
                <w:noProof/>
                <w:webHidden/>
              </w:rPr>
              <w:fldChar w:fldCharType="separate"/>
            </w:r>
            <w:r w:rsidR="009F7B97">
              <w:rPr>
                <w:noProof/>
                <w:webHidden/>
              </w:rPr>
              <w:t>142</w:t>
            </w:r>
            <w:r w:rsidR="009F7B97">
              <w:rPr>
                <w:noProof/>
                <w:webHidden/>
              </w:rPr>
              <w:fldChar w:fldCharType="end"/>
            </w:r>
          </w:hyperlink>
        </w:p>
        <w:p w14:paraId="7E5FBB8A" w14:textId="77777777" w:rsidR="009F7B97" w:rsidRDefault="0005350C">
          <w:pPr>
            <w:pStyle w:val="Verzeichnis2"/>
            <w:rPr>
              <w:rFonts w:asciiTheme="minorHAnsi" w:eastAsiaTheme="minorEastAsia" w:hAnsiTheme="minorHAnsi" w:cstheme="minorBidi"/>
              <w:noProof/>
              <w:sz w:val="22"/>
              <w:szCs w:val="22"/>
            </w:rPr>
          </w:pPr>
          <w:hyperlink w:anchor="_Toc415132695" w:history="1">
            <w:r w:rsidR="009F7B97" w:rsidRPr="0063382F">
              <w:rPr>
                <w:rStyle w:val="Hyperlink"/>
                <w:noProof/>
                <w:lang w:val="en-GB" w:bidi="hi-IN"/>
                <w14:scene3d>
                  <w14:camera w14:prst="orthographicFront"/>
                  <w14:lightRig w14:rig="threePt" w14:dir="t">
                    <w14:rot w14:lat="0" w14:lon="0" w14:rev="0"/>
                  </w14:lightRig>
                </w14:scene3d>
              </w:rPr>
              <w:t>H.</w:t>
            </w:r>
            <w:r w:rsidR="009F7B97">
              <w:rPr>
                <w:rFonts w:asciiTheme="minorHAnsi" w:eastAsiaTheme="minorEastAsia" w:hAnsiTheme="minorHAnsi" w:cstheme="minorBidi"/>
                <w:noProof/>
                <w:sz w:val="22"/>
                <w:szCs w:val="22"/>
              </w:rPr>
              <w:tab/>
            </w:r>
            <w:r w:rsidR="009F7B97" w:rsidRPr="0063382F">
              <w:rPr>
                <w:rStyle w:val="Hyperlink"/>
                <w:noProof/>
                <w:lang w:val="en-GB" w:bidi="hi-IN"/>
              </w:rPr>
              <w:t>Preparation</w:t>
            </w:r>
            <w:r w:rsidR="009F7B97">
              <w:rPr>
                <w:noProof/>
                <w:webHidden/>
              </w:rPr>
              <w:tab/>
            </w:r>
            <w:r w:rsidR="009F7B97">
              <w:rPr>
                <w:noProof/>
                <w:webHidden/>
              </w:rPr>
              <w:fldChar w:fldCharType="begin"/>
            </w:r>
            <w:r w:rsidR="009F7B97">
              <w:rPr>
                <w:noProof/>
                <w:webHidden/>
              </w:rPr>
              <w:instrText xml:space="preserve"> PAGEREF _Toc415132695 \h </w:instrText>
            </w:r>
            <w:r w:rsidR="009F7B97">
              <w:rPr>
                <w:noProof/>
                <w:webHidden/>
              </w:rPr>
            </w:r>
            <w:r w:rsidR="009F7B97">
              <w:rPr>
                <w:noProof/>
                <w:webHidden/>
              </w:rPr>
              <w:fldChar w:fldCharType="separate"/>
            </w:r>
            <w:r w:rsidR="009F7B97">
              <w:rPr>
                <w:noProof/>
                <w:webHidden/>
              </w:rPr>
              <w:t>142</w:t>
            </w:r>
            <w:r w:rsidR="009F7B97">
              <w:rPr>
                <w:noProof/>
                <w:webHidden/>
              </w:rPr>
              <w:fldChar w:fldCharType="end"/>
            </w:r>
          </w:hyperlink>
        </w:p>
        <w:p w14:paraId="39AAA521" w14:textId="77777777" w:rsidR="009F7B97" w:rsidRDefault="0005350C">
          <w:pPr>
            <w:pStyle w:val="Verzeichnis1"/>
            <w:tabs>
              <w:tab w:val="left" w:pos="1446"/>
            </w:tabs>
            <w:rPr>
              <w:rFonts w:asciiTheme="minorHAnsi" w:eastAsiaTheme="minorEastAsia" w:hAnsiTheme="minorHAnsi" w:cstheme="minorBidi"/>
              <w:b w:val="0"/>
              <w:bCs w:val="0"/>
              <w:caps w:val="0"/>
              <w:noProof/>
              <w:sz w:val="22"/>
              <w:szCs w:val="22"/>
            </w:rPr>
          </w:pPr>
          <w:hyperlink w:anchor="_Toc415132696" w:history="1">
            <w:r w:rsidR="009F7B97" w:rsidRPr="0063382F">
              <w:rPr>
                <w:rStyle w:val="Hyperlink"/>
                <w:rFonts w:ascii="Wingdings" w:hAnsi="Wingdings"/>
                <w:noProof/>
                <w:lang w:val="en-GB" w:bidi="hi-IN"/>
              </w:rPr>
              <w:t></w:t>
            </w:r>
            <w:r w:rsidR="009F7B97">
              <w:rPr>
                <w:rFonts w:asciiTheme="minorHAnsi" w:eastAsiaTheme="minorEastAsia" w:hAnsiTheme="minorHAnsi" w:cstheme="minorBidi"/>
                <w:b w:val="0"/>
                <w:bCs w:val="0"/>
                <w:caps w:val="0"/>
                <w:noProof/>
                <w:sz w:val="22"/>
                <w:szCs w:val="22"/>
              </w:rPr>
              <w:tab/>
            </w:r>
            <w:r w:rsidR="009F7B97" w:rsidRPr="0063382F">
              <w:rPr>
                <w:rStyle w:val="Hyperlink"/>
                <w:noProof/>
                <w:lang w:val="en-GB" w:bidi="hi-IN"/>
              </w:rPr>
              <w:t>1. Copy the audio file to the hard drive (has to be either .aiff- or .wav-Format).</w:t>
            </w:r>
            <w:r w:rsidR="009F7B97">
              <w:rPr>
                <w:noProof/>
                <w:webHidden/>
              </w:rPr>
              <w:tab/>
            </w:r>
            <w:r w:rsidR="009F7B97">
              <w:rPr>
                <w:noProof/>
                <w:webHidden/>
              </w:rPr>
              <w:fldChar w:fldCharType="begin"/>
            </w:r>
            <w:r w:rsidR="009F7B97">
              <w:rPr>
                <w:noProof/>
                <w:webHidden/>
              </w:rPr>
              <w:instrText xml:space="preserve"> PAGEREF _Toc415132696 \h </w:instrText>
            </w:r>
            <w:r w:rsidR="009F7B97">
              <w:rPr>
                <w:noProof/>
                <w:webHidden/>
              </w:rPr>
            </w:r>
            <w:r w:rsidR="009F7B97">
              <w:rPr>
                <w:noProof/>
                <w:webHidden/>
              </w:rPr>
              <w:fldChar w:fldCharType="separate"/>
            </w:r>
            <w:r w:rsidR="009F7B97">
              <w:rPr>
                <w:noProof/>
                <w:webHidden/>
              </w:rPr>
              <w:t>142</w:t>
            </w:r>
            <w:r w:rsidR="009F7B97">
              <w:rPr>
                <w:noProof/>
                <w:webHidden/>
              </w:rPr>
              <w:fldChar w:fldCharType="end"/>
            </w:r>
          </w:hyperlink>
        </w:p>
        <w:p w14:paraId="628DB08A"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97" w:history="1">
            <w:r w:rsidR="009F7B97" w:rsidRPr="0063382F">
              <w:rPr>
                <w:rStyle w:val="Hyperlink"/>
                <w:rFonts w:ascii="Wingdings" w:hAnsi="Wingdings"/>
                <w:noProof/>
                <w:lang w:val="en-GB" w:bidi="hi-IN"/>
              </w:rPr>
              <w:t></w:t>
            </w:r>
            <w:r w:rsidR="009F7B97">
              <w:rPr>
                <w:rFonts w:asciiTheme="minorHAnsi" w:eastAsiaTheme="minorEastAsia" w:hAnsiTheme="minorHAnsi" w:cstheme="minorBidi"/>
                <w:b w:val="0"/>
                <w:bCs w:val="0"/>
                <w:caps w:val="0"/>
                <w:noProof/>
                <w:sz w:val="22"/>
                <w:szCs w:val="22"/>
              </w:rPr>
              <w:tab/>
            </w:r>
            <w:r w:rsidR="009F7B97" w:rsidRPr="0063382F">
              <w:rPr>
                <w:rStyle w:val="Hyperlink"/>
                <w:noProof/>
                <w:lang w:val="en-GB" w:bidi="hi-IN"/>
              </w:rPr>
              <w:t>2. Start EXMARaLDA Partitur-Editor (Version 1.3 or higher)</w:t>
            </w:r>
            <w:r w:rsidR="009F7B97">
              <w:rPr>
                <w:noProof/>
                <w:webHidden/>
              </w:rPr>
              <w:tab/>
            </w:r>
            <w:r w:rsidR="009F7B97">
              <w:rPr>
                <w:noProof/>
                <w:webHidden/>
              </w:rPr>
              <w:fldChar w:fldCharType="begin"/>
            </w:r>
            <w:r w:rsidR="009F7B97">
              <w:rPr>
                <w:noProof/>
                <w:webHidden/>
              </w:rPr>
              <w:instrText xml:space="preserve"> PAGEREF _Toc415132697 \h </w:instrText>
            </w:r>
            <w:r w:rsidR="009F7B97">
              <w:rPr>
                <w:noProof/>
                <w:webHidden/>
              </w:rPr>
            </w:r>
            <w:r w:rsidR="009F7B97">
              <w:rPr>
                <w:noProof/>
                <w:webHidden/>
              </w:rPr>
              <w:fldChar w:fldCharType="separate"/>
            </w:r>
            <w:r w:rsidR="009F7B97">
              <w:rPr>
                <w:noProof/>
                <w:webHidden/>
              </w:rPr>
              <w:t>142</w:t>
            </w:r>
            <w:r w:rsidR="009F7B97">
              <w:rPr>
                <w:noProof/>
                <w:webHidden/>
              </w:rPr>
              <w:fldChar w:fldCharType="end"/>
            </w:r>
          </w:hyperlink>
        </w:p>
        <w:p w14:paraId="70BA77E5"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98" w:history="1">
            <w:r w:rsidR="009F7B97" w:rsidRPr="0063382F">
              <w:rPr>
                <w:rStyle w:val="Hyperlink"/>
                <w:rFonts w:ascii="Wingdings" w:hAnsi="Wingdings"/>
                <w:noProof/>
                <w:lang w:val="en-GB" w:bidi="hi-IN"/>
              </w:rPr>
              <w:t></w:t>
            </w:r>
            <w:r w:rsidR="009F7B97">
              <w:rPr>
                <w:rFonts w:asciiTheme="minorHAnsi" w:eastAsiaTheme="minorEastAsia" w:hAnsiTheme="minorHAnsi" w:cstheme="minorBidi"/>
                <w:b w:val="0"/>
                <w:bCs w:val="0"/>
                <w:caps w:val="0"/>
                <w:noProof/>
                <w:sz w:val="22"/>
                <w:szCs w:val="22"/>
              </w:rPr>
              <w:tab/>
            </w:r>
            <w:r w:rsidR="009F7B97" w:rsidRPr="0063382F">
              <w:rPr>
                <w:rStyle w:val="Hyperlink"/>
                <w:noProof/>
                <w:lang w:val="en-GB" w:bidi="hi-IN"/>
              </w:rPr>
              <w:t>3. Edit meta information (</w:t>
            </w:r>
            <w:r w:rsidR="009F7B97" w:rsidRPr="0063382F">
              <w:rPr>
                <w:rStyle w:val="Hyperlink"/>
                <w:i/>
                <w:noProof/>
                <w:lang w:val="en-GB" w:bidi="hi-IN"/>
              </w:rPr>
              <w:t>File &gt; Meta-Information…</w:t>
            </w:r>
            <w:r w:rsidR="009F7B97" w:rsidRPr="0063382F">
              <w:rPr>
                <w:rStyle w:val="Hyperlink"/>
                <w:noProof/>
                <w:lang w:val="en-GB" w:bidi="hi-IN"/>
              </w:rPr>
              <w:t>)</w:t>
            </w:r>
            <w:r w:rsidR="009F7B97">
              <w:rPr>
                <w:noProof/>
                <w:webHidden/>
              </w:rPr>
              <w:tab/>
            </w:r>
            <w:r w:rsidR="009F7B97">
              <w:rPr>
                <w:noProof/>
                <w:webHidden/>
              </w:rPr>
              <w:fldChar w:fldCharType="begin"/>
            </w:r>
            <w:r w:rsidR="009F7B97">
              <w:rPr>
                <w:noProof/>
                <w:webHidden/>
              </w:rPr>
              <w:instrText xml:space="preserve"> PAGEREF _Toc415132698 \h </w:instrText>
            </w:r>
            <w:r w:rsidR="009F7B97">
              <w:rPr>
                <w:noProof/>
                <w:webHidden/>
              </w:rPr>
            </w:r>
            <w:r w:rsidR="009F7B97">
              <w:rPr>
                <w:noProof/>
                <w:webHidden/>
              </w:rPr>
              <w:fldChar w:fldCharType="separate"/>
            </w:r>
            <w:r w:rsidR="009F7B97">
              <w:rPr>
                <w:noProof/>
                <w:webHidden/>
              </w:rPr>
              <w:t>142</w:t>
            </w:r>
            <w:r w:rsidR="009F7B97">
              <w:rPr>
                <w:noProof/>
                <w:webHidden/>
              </w:rPr>
              <w:fldChar w:fldCharType="end"/>
            </w:r>
          </w:hyperlink>
        </w:p>
        <w:p w14:paraId="3C967D42"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699" w:history="1">
            <w:r w:rsidR="009F7B97" w:rsidRPr="0063382F">
              <w:rPr>
                <w:rStyle w:val="Hyperlink"/>
                <w:noProof/>
                <w:lang w:val="en-GB" w:bidi="hi-IN"/>
              </w:rPr>
              <w:t>4. Start Praat and set it up</w:t>
            </w:r>
            <w:r w:rsidR="009F7B97">
              <w:rPr>
                <w:noProof/>
                <w:webHidden/>
              </w:rPr>
              <w:tab/>
            </w:r>
            <w:r w:rsidR="009F7B97">
              <w:rPr>
                <w:noProof/>
                <w:webHidden/>
              </w:rPr>
              <w:fldChar w:fldCharType="begin"/>
            </w:r>
            <w:r w:rsidR="009F7B97">
              <w:rPr>
                <w:noProof/>
                <w:webHidden/>
              </w:rPr>
              <w:instrText xml:space="preserve"> PAGEREF _Toc415132699 \h </w:instrText>
            </w:r>
            <w:r w:rsidR="009F7B97">
              <w:rPr>
                <w:noProof/>
                <w:webHidden/>
              </w:rPr>
            </w:r>
            <w:r w:rsidR="009F7B97">
              <w:rPr>
                <w:noProof/>
                <w:webHidden/>
              </w:rPr>
              <w:fldChar w:fldCharType="separate"/>
            </w:r>
            <w:r w:rsidR="009F7B97">
              <w:rPr>
                <w:noProof/>
                <w:webHidden/>
              </w:rPr>
              <w:t>144</w:t>
            </w:r>
            <w:r w:rsidR="009F7B97">
              <w:rPr>
                <w:noProof/>
                <w:webHidden/>
              </w:rPr>
              <w:fldChar w:fldCharType="end"/>
            </w:r>
          </w:hyperlink>
        </w:p>
        <w:p w14:paraId="74502A8F"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700" w:history="1">
            <w:r w:rsidR="009F7B97" w:rsidRPr="0063382F">
              <w:rPr>
                <w:rStyle w:val="Hyperlink"/>
                <w:noProof/>
                <w:lang w:val="en-GB" w:bidi="hi-IN"/>
              </w:rPr>
              <w:t>5. Open the audio file in Praat</w:t>
            </w:r>
            <w:r w:rsidR="009F7B97">
              <w:rPr>
                <w:noProof/>
                <w:webHidden/>
              </w:rPr>
              <w:tab/>
            </w:r>
            <w:r w:rsidR="009F7B97">
              <w:rPr>
                <w:noProof/>
                <w:webHidden/>
              </w:rPr>
              <w:fldChar w:fldCharType="begin"/>
            </w:r>
            <w:r w:rsidR="009F7B97">
              <w:rPr>
                <w:noProof/>
                <w:webHidden/>
              </w:rPr>
              <w:instrText xml:space="preserve"> PAGEREF _Toc415132700 \h </w:instrText>
            </w:r>
            <w:r w:rsidR="009F7B97">
              <w:rPr>
                <w:noProof/>
                <w:webHidden/>
              </w:rPr>
            </w:r>
            <w:r w:rsidR="009F7B97">
              <w:rPr>
                <w:noProof/>
                <w:webHidden/>
              </w:rPr>
              <w:fldChar w:fldCharType="separate"/>
            </w:r>
            <w:r w:rsidR="009F7B97">
              <w:rPr>
                <w:noProof/>
                <w:webHidden/>
              </w:rPr>
              <w:t>146</w:t>
            </w:r>
            <w:r w:rsidR="009F7B97">
              <w:rPr>
                <w:noProof/>
                <w:webHidden/>
              </w:rPr>
              <w:fldChar w:fldCharType="end"/>
            </w:r>
          </w:hyperlink>
        </w:p>
        <w:p w14:paraId="427DAB22" w14:textId="77777777" w:rsidR="009F7B97" w:rsidRDefault="0005350C">
          <w:pPr>
            <w:pStyle w:val="Verzeichnis2"/>
            <w:rPr>
              <w:rFonts w:asciiTheme="minorHAnsi" w:eastAsiaTheme="minorEastAsia" w:hAnsiTheme="minorHAnsi" w:cstheme="minorBidi"/>
              <w:noProof/>
              <w:sz w:val="22"/>
              <w:szCs w:val="22"/>
            </w:rPr>
          </w:pPr>
          <w:hyperlink w:anchor="_Toc415132701" w:history="1">
            <w:r w:rsidR="009F7B97" w:rsidRPr="0063382F">
              <w:rPr>
                <w:rStyle w:val="Hyperlink"/>
                <w:noProof/>
                <w:lang w:val="en-GB" w:bidi="hi-IN"/>
                <w14:scene3d>
                  <w14:camera w14:prst="orthographicFront"/>
                  <w14:lightRig w14:rig="threePt" w14:dir="t">
                    <w14:rot w14:lat="0" w14:lon="0" w14:rev="0"/>
                  </w14:lightRig>
                </w14:scene3d>
              </w:rPr>
              <w:t>I.</w:t>
            </w:r>
            <w:r w:rsidR="009F7B97">
              <w:rPr>
                <w:rFonts w:asciiTheme="minorHAnsi" w:eastAsiaTheme="minorEastAsia" w:hAnsiTheme="minorHAnsi" w:cstheme="minorBidi"/>
                <w:noProof/>
                <w:sz w:val="22"/>
                <w:szCs w:val="22"/>
              </w:rPr>
              <w:tab/>
            </w:r>
            <w:r w:rsidR="009F7B97" w:rsidRPr="0063382F">
              <w:rPr>
                <w:rStyle w:val="Hyperlink"/>
                <w:noProof/>
                <w:lang w:val="en-GB" w:bidi="hi-IN"/>
              </w:rPr>
              <w:t>Synchronization</w:t>
            </w:r>
            <w:r w:rsidR="009F7B97">
              <w:rPr>
                <w:noProof/>
                <w:webHidden/>
              </w:rPr>
              <w:tab/>
            </w:r>
            <w:r w:rsidR="009F7B97">
              <w:rPr>
                <w:noProof/>
                <w:webHidden/>
              </w:rPr>
              <w:fldChar w:fldCharType="begin"/>
            </w:r>
            <w:r w:rsidR="009F7B97">
              <w:rPr>
                <w:noProof/>
                <w:webHidden/>
              </w:rPr>
              <w:instrText xml:space="preserve"> PAGEREF _Toc415132701 \h </w:instrText>
            </w:r>
            <w:r w:rsidR="009F7B97">
              <w:rPr>
                <w:noProof/>
                <w:webHidden/>
              </w:rPr>
            </w:r>
            <w:r w:rsidR="009F7B97">
              <w:rPr>
                <w:noProof/>
                <w:webHidden/>
              </w:rPr>
              <w:fldChar w:fldCharType="separate"/>
            </w:r>
            <w:r w:rsidR="009F7B97">
              <w:rPr>
                <w:noProof/>
                <w:webHidden/>
              </w:rPr>
              <w:t>148</w:t>
            </w:r>
            <w:r w:rsidR="009F7B97">
              <w:rPr>
                <w:noProof/>
                <w:webHidden/>
              </w:rPr>
              <w:fldChar w:fldCharType="end"/>
            </w:r>
          </w:hyperlink>
        </w:p>
        <w:p w14:paraId="6A1B0281" w14:textId="77777777" w:rsidR="009F7B97" w:rsidRDefault="0005350C">
          <w:pPr>
            <w:pStyle w:val="Verzeichnis1"/>
            <w:tabs>
              <w:tab w:val="left" w:pos="1446"/>
            </w:tabs>
            <w:rPr>
              <w:rFonts w:asciiTheme="minorHAnsi" w:eastAsiaTheme="minorEastAsia" w:hAnsiTheme="minorHAnsi" w:cstheme="minorBidi"/>
              <w:b w:val="0"/>
              <w:bCs w:val="0"/>
              <w:caps w:val="0"/>
              <w:noProof/>
              <w:sz w:val="22"/>
              <w:szCs w:val="22"/>
            </w:rPr>
          </w:pPr>
          <w:hyperlink w:anchor="_Toc415132702" w:history="1">
            <w:r w:rsidR="009F7B97" w:rsidRPr="0063382F">
              <w:rPr>
                <w:rStyle w:val="Hyperlink"/>
                <w:rFonts w:ascii="Wingdings" w:hAnsi="Wingdings"/>
                <w:noProof/>
                <w:lang w:val="en-GB" w:bidi="hi-IN"/>
              </w:rPr>
              <w:t></w:t>
            </w:r>
            <w:r w:rsidR="009F7B97">
              <w:rPr>
                <w:rFonts w:asciiTheme="minorHAnsi" w:eastAsiaTheme="minorEastAsia" w:hAnsiTheme="minorHAnsi" w:cstheme="minorBidi"/>
                <w:b w:val="0"/>
                <w:bCs w:val="0"/>
                <w:caps w:val="0"/>
                <w:noProof/>
                <w:sz w:val="22"/>
                <w:szCs w:val="22"/>
              </w:rPr>
              <w:tab/>
            </w:r>
            <w:r w:rsidR="009F7B97" w:rsidRPr="0063382F">
              <w:rPr>
                <w:rStyle w:val="Hyperlink"/>
                <w:noProof/>
                <w:lang w:val="en-GB" w:bidi="hi-IN"/>
              </w:rPr>
              <w:t>Select a time point in the Partitur-Editor (to do this, click onto the corresponding position on the time axis):</w:t>
            </w:r>
            <w:r w:rsidR="009F7B97">
              <w:rPr>
                <w:noProof/>
                <w:webHidden/>
              </w:rPr>
              <w:tab/>
            </w:r>
            <w:r w:rsidR="009F7B97">
              <w:rPr>
                <w:noProof/>
                <w:webHidden/>
              </w:rPr>
              <w:fldChar w:fldCharType="begin"/>
            </w:r>
            <w:r w:rsidR="009F7B97">
              <w:rPr>
                <w:noProof/>
                <w:webHidden/>
              </w:rPr>
              <w:instrText xml:space="preserve"> PAGEREF _Toc415132702 \h </w:instrText>
            </w:r>
            <w:r w:rsidR="009F7B97">
              <w:rPr>
                <w:noProof/>
                <w:webHidden/>
              </w:rPr>
            </w:r>
            <w:r w:rsidR="009F7B97">
              <w:rPr>
                <w:noProof/>
                <w:webHidden/>
              </w:rPr>
              <w:fldChar w:fldCharType="separate"/>
            </w:r>
            <w:r w:rsidR="009F7B97">
              <w:rPr>
                <w:noProof/>
                <w:webHidden/>
              </w:rPr>
              <w:t>148</w:t>
            </w:r>
            <w:r w:rsidR="009F7B97">
              <w:rPr>
                <w:noProof/>
                <w:webHidden/>
              </w:rPr>
              <w:fldChar w:fldCharType="end"/>
            </w:r>
          </w:hyperlink>
        </w:p>
        <w:p w14:paraId="293BEFD2"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703" w:history="1">
            <w:r w:rsidR="009F7B97" w:rsidRPr="0063382F">
              <w:rPr>
                <w:rStyle w:val="Hyperlink"/>
                <w:noProof/>
                <w:lang w:val="en-GB" w:bidi="hi-IN"/>
              </w:rPr>
              <w:t>2. Look for the corresponding position in the recording in the Praat-Editor, i.e. move the recording to where the selected element starts.</w:t>
            </w:r>
            <w:r w:rsidR="009F7B97">
              <w:rPr>
                <w:noProof/>
                <w:webHidden/>
              </w:rPr>
              <w:tab/>
            </w:r>
            <w:r w:rsidR="009F7B97">
              <w:rPr>
                <w:noProof/>
                <w:webHidden/>
              </w:rPr>
              <w:fldChar w:fldCharType="begin"/>
            </w:r>
            <w:r w:rsidR="009F7B97">
              <w:rPr>
                <w:noProof/>
                <w:webHidden/>
              </w:rPr>
              <w:instrText xml:space="preserve"> PAGEREF _Toc415132703 \h </w:instrText>
            </w:r>
            <w:r w:rsidR="009F7B97">
              <w:rPr>
                <w:noProof/>
                <w:webHidden/>
              </w:rPr>
            </w:r>
            <w:r w:rsidR="009F7B97">
              <w:rPr>
                <w:noProof/>
                <w:webHidden/>
              </w:rPr>
              <w:fldChar w:fldCharType="separate"/>
            </w:r>
            <w:r w:rsidR="009F7B97">
              <w:rPr>
                <w:noProof/>
                <w:webHidden/>
              </w:rPr>
              <w:t>149</w:t>
            </w:r>
            <w:r w:rsidR="009F7B97">
              <w:rPr>
                <w:noProof/>
                <w:webHidden/>
              </w:rPr>
              <w:fldChar w:fldCharType="end"/>
            </w:r>
          </w:hyperlink>
        </w:p>
        <w:p w14:paraId="7B6C26C6" w14:textId="77777777" w:rsidR="009F7B97" w:rsidRDefault="0005350C">
          <w:pPr>
            <w:pStyle w:val="Verzeichnis1"/>
            <w:rPr>
              <w:rFonts w:asciiTheme="minorHAnsi" w:eastAsiaTheme="minorEastAsia" w:hAnsiTheme="minorHAnsi" w:cstheme="minorBidi"/>
              <w:b w:val="0"/>
              <w:bCs w:val="0"/>
              <w:caps w:val="0"/>
              <w:noProof/>
              <w:sz w:val="22"/>
              <w:szCs w:val="22"/>
            </w:rPr>
          </w:pPr>
          <w:hyperlink w:anchor="_Toc415132704" w:history="1">
            <w:r w:rsidR="009F7B97" w:rsidRPr="0063382F">
              <w:rPr>
                <w:rStyle w:val="Hyperlink"/>
                <w:noProof/>
                <w:lang w:val="en-GB" w:bidi="hi-IN"/>
              </w:rPr>
              <w:t xml:space="preserve">3. Click </w:t>
            </w:r>
            <w:r w:rsidR="009F7B97" w:rsidRPr="0063382F">
              <w:rPr>
                <w:rStyle w:val="Hyperlink"/>
                <w:i/>
                <w:noProof/>
                <w:lang w:val="en-GB" w:bidi="hi-IN"/>
              </w:rPr>
              <w:t>Get</w:t>
            </w:r>
            <w:r w:rsidR="009F7B97" w:rsidRPr="0063382F">
              <w:rPr>
                <w:rStyle w:val="Hyperlink"/>
                <w:noProof/>
                <w:lang w:val="en-GB" w:bidi="hi-IN"/>
              </w:rPr>
              <w:t xml:space="preserve"> in the Praat panel. The position of the recording in Praat is assigned to the selected time point in EXMARaLDA as an absolute time value. In the Editor this can be seen by an absolute time value appearing on the time axis:</w:t>
            </w:r>
            <w:r w:rsidR="009F7B97">
              <w:rPr>
                <w:noProof/>
                <w:webHidden/>
              </w:rPr>
              <w:tab/>
            </w:r>
            <w:r w:rsidR="009F7B97">
              <w:rPr>
                <w:noProof/>
                <w:webHidden/>
              </w:rPr>
              <w:fldChar w:fldCharType="begin"/>
            </w:r>
            <w:r w:rsidR="009F7B97">
              <w:rPr>
                <w:noProof/>
                <w:webHidden/>
              </w:rPr>
              <w:instrText xml:space="preserve"> PAGEREF _Toc415132704 \h </w:instrText>
            </w:r>
            <w:r w:rsidR="009F7B97">
              <w:rPr>
                <w:noProof/>
                <w:webHidden/>
              </w:rPr>
            </w:r>
            <w:r w:rsidR="009F7B97">
              <w:rPr>
                <w:noProof/>
                <w:webHidden/>
              </w:rPr>
              <w:fldChar w:fldCharType="separate"/>
            </w:r>
            <w:r w:rsidR="009F7B97">
              <w:rPr>
                <w:noProof/>
                <w:webHidden/>
              </w:rPr>
              <w:t>149</w:t>
            </w:r>
            <w:r w:rsidR="009F7B97">
              <w:rPr>
                <w:noProof/>
                <w:webHidden/>
              </w:rPr>
              <w:fldChar w:fldCharType="end"/>
            </w:r>
          </w:hyperlink>
        </w:p>
        <w:p w14:paraId="3A4C732C" w14:textId="7F1871D0" w:rsidR="009F7B97" w:rsidRDefault="009F7B97">
          <w:r>
            <w:rPr>
              <w:b/>
              <w:bCs/>
            </w:rPr>
            <w:fldChar w:fldCharType="end"/>
          </w:r>
        </w:p>
      </w:sdtContent>
    </w:sdt>
    <w:p w14:paraId="58BD91B9" w14:textId="25B8D84F" w:rsidR="005C4CD0" w:rsidRDefault="005C4CD0" w:rsidP="009F7B97">
      <w:pPr>
        <w:pStyle w:val="Titelblatt3"/>
        <w:jc w:val="both"/>
        <w:rPr>
          <w:rFonts w:ascii="Times New Roman" w:hAnsi="Times New Roman"/>
          <w:lang w:val="en-GB"/>
        </w:rPr>
      </w:pPr>
    </w:p>
    <w:p w14:paraId="5B537765" w14:textId="77777777" w:rsidR="009F7B97" w:rsidRDefault="009F7B97" w:rsidP="009F7B97">
      <w:pPr>
        <w:pStyle w:val="Titelblatt3"/>
        <w:jc w:val="both"/>
        <w:rPr>
          <w:rFonts w:ascii="Times New Roman" w:hAnsi="Times New Roman"/>
          <w:lang w:val="en-GB"/>
        </w:rPr>
      </w:pPr>
    </w:p>
    <w:p w14:paraId="2AAE2F0A" w14:textId="77777777" w:rsidR="009F7B97" w:rsidRDefault="009F7B97" w:rsidP="00E17DA5">
      <w:pPr>
        <w:pStyle w:val="Titelblatt3"/>
        <w:rPr>
          <w:rFonts w:ascii="Times New Roman" w:hAnsi="Times New Roman"/>
          <w:lang w:val="en-GB"/>
        </w:rPr>
        <w:sectPr w:rsidR="009F7B97" w:rsidSect="00E17DA5">
          <w:pgSz w:w="11906" w:h="16838"/>
          <w:pgMar w:top="1417" w:right="1417" w:bottom="1134" w:left="1417" w:header="708" w:footer="708" w:gutter="0"/>
          <w:cols w:space="708"/>
          <w:docGrid w:linePitch="360"/>
        </w:sectPr>
      </w:pPr>
    </w:p>
    <w:p w14:paraId="4F349CF4" w14:textId="25D1E476" w:rsidR="000959A2" w:rsidRPr="00522DCA" w:rsidRDefault="00E17DA5" w:rsidP="009F7B97">
      <w:pPr>
        <w:pStyle w:val="berschrift1"/>
      </w:pPr>
      <w:bookmarkStart w:id="0" w:name="_Toc415132349"/>
      <w:bookmarkStart w:id="1" w:name="_Toc415132530"/>
      <w:r w:rsidRPr="00522DCA">
        <w:lastRenderedPageBreak/>
        <w:t>PRELIMINARY REMARKS</w:t>
      </w:r>
      <w:bookmarkEnd w:id="0"/>
      <w:bookmarkEnd w:id="1"/>
    </w:p>
    <w:p w14:paraId="30762012" w14:textId="4A1D7E10" w:rsidR="000959A2" w:rsidRPr="00522DCA" w:rsidRDefault="000959A2" w:rsidP="005D3475">
      <w:pPr>
        <w:pStyle w:val="Standard-BlockCharCharChar"/>
        <w:rPr>
          <w:lang w:val="en-GB"/>
        </w:rPr>
      </w:pPr>
      <w:r w:rsidRPr="00522DCA">
        <w:rPr>
          <w:lang w:val="en-GB"/>
        </w:rPr>
        <w:t>This user manual describes the EXMARaLDA Partitur-</w:t>
      </w:r>
      <w:r w:rsidR="00C11634" w:rsidRPr="00522DCA">
        <w:rPr>
          <w:lang w:val="en-GB"/>
        </w:rPr>
        <w:t>Editor</w:t>
      </w:r>
      <w:r w:rsidRPr="00522DCA">
        <w:rPr>
          <w:lang w:val="en-GB"/>
        </w:rPr>
        <w:t xml:space="preserve"> in its current version (1.5.1 of October 2011). If you’re using the </w:t>
      </w:r>
      <w:r w:rsidR="00C11634" w:rsidRPr="00522DCA">
        <w:rPr>
          <w:lang w:val="en-GB"/>
        </w:rPr>
        <w:t>Editor</w:t>
      </w:r>
      <w:r w:rsidRPr="00522DCA">
        <w:rPr>
          <w:lang w:val="en-GB"/>
        </w:rPr>
        <w:t xml:space="preserve"> for the first time,</w:t>
      </w:r>
      <w:r w:rsidR="0083003E" w:rsidRPr="00522DCA">
        <w:rPr>
          <w:lang w:val="en-GB"/>
        </w:rPr>
        <w:t xml:space="preserve"> please be kindly</w:t>
      </w:r>
      <w:r w:rsidRPr="00522DCA">
        <w:rPr>
          <w:lang w:val="en-GB"/>
        </w:rPr>
        <w:t xml:space="preserve"> advised to read this manual and consult it, while familiarising yourself with the program. Over the years we have learnt the importance of a detailed documentation for the user. However, we also learnt that updating, as well as maintaining such </w:t>
      </w:r>
      <w:r w:rsidR="0083003E" w:rsidRPr="00522DCA">
        <w:rPr>
          <w:lang w:val="en-GB"/>
        </w:rPr>
        <w:t>documentation, may be very time-</w:t>
      </w:r>
      <w:r w:rsidRPr="00522DCA">
        <w:rPr>
          <w:lang w:val="en-GB"/>
        </w:rPr>
        <w:t>consuming, especially considering that the EXMARaLDA user group is a multilingual one. Unlike previous versions, this user manual, thus, no longer includes a</w:t>
      </w:r>
      <w:r w:rsidR="00C11634" w:rsidRPr="00522DCA">
        <w:rPr>
          <w:lang w:val="en-GB"/>
        </w:rPr>
        <w:t xml:space="preserve"> </w:t>
      </w:r>
      <w:r w:rsidR="00335746" w:rsidRPr="00522DCA">
        <w:rPr>
          <w:lang w:val="en-GB"/>
        </w:rPr>
        <w:t>“</w:t>
      </w:r>
      <w:r w:rsidRPr="00522DCA">
        <w:rPr>
          <w:lang w:val="en-GB"/>
        </w:rPr>
        <w:t>tutorial</w:t>
      </w:r>
      <w:r w:rsidR="00C11634" w:rsidRPr="00522DCA">
        <w:rPr>
          <w:lang w:val="en-GB"/>
        </w:rPr>
        <w:t>”</w:t>
      </w:r>
      <w:r w:rsidRPr="00522DCA">
        <w:rPr>
          <w:lang w:val="en-GB"/>
        </w:rPr>
        <w:t xml:space="preserve">. Instead we now offer a few </w:t>
      </w:r>
      <w:r w:rsidR="00C11634" w:rsidRPr="00522DCA">
        <w:rPr>
          <w:lang w:val="en-GB"/>
        </w:rPr>
        <w:t xml:space="preserve">short English documents in the </w:t>
      </w:r>
      <w:r w:rsidR="00B0162A" w:rsidRPr="00522DCA">
        <w:rPr>
          <w:lang w:val="en-GB"/>
        </w:rPr>
        <w:t>“</w:t>
      </w:r>
      <w:r w:rsidRPr="00522DCA">
        <w:rPr>
          <w:lang w:val="en-GB"/>
        </w:rPr>
        <w:t>Help</w:t>
      </w:r>
      <w:r w:rsidR="00D217F8" w:rsidRPr="00522DCA">
        <w:rPr>
          <w:lang w:val="en-GB"/>
        </w:rPr>
        <w:t>”</w:t>
      </w:r>
      <w:r w:rsidRPr="00522DCA">
        <w:rPr>
          <w:lang w:val="en-GB"/>
        </w:rPr>
        <w:t xml:space="preserve"> menu on the EXMARaLDA website (</w:t>
      </w:r>
      <w:r w:rsidR="00EB67E8" w:rsidRPr="00522DCA">
        <w:fldChar w:fldCharType="begin"/>
      </w:r>
      <w:r w:rsidR="00EB67E8" w:rsidRPr="00522DCA">
        <w:rPr>
          <w:lang w:val="en-GB"/>
          <w:rPrChange w:id="2" w:author="Karolina Kaminska" w:date="2014-10-08T10:17:00Z">
            <w:rPr/>
          </w:rPrChange>
        </w:rPr>
        <w:instrText xml:space="preserve"> HYPERLINK "http://www.exmaralda.org/" </w:instrText>
      </w:r>
      <w:r w:rsidR="00EB67E8" w:rsidRPr="00522DCA">
        <w:fldChar w:fldCharType="separate"/>
      </w:r>
      <w:r w:rsidRPr="00522DCA">
        <w:rPr>
          <w:rStyle w:val="Hyperlink"/>
          <w:szCs w:val="24"/>
          <w:lang w:val="en-GB"/>
        </w:rPr>
        <w:t>www.exmaralda.org</w:t>
      </w:r>
      <w:r w:rsidR="00EB67E8" w:rsidRPr="00522DCA">
        <w:rPr>
          <w:rStyle w:val="Hyperlink"/>
          <w:szCs w:val="24"/>
          <w:lang w:val="en-GB"/>
        </w:rPr>
        <w:fldChar w:fldCharType="end"/>
      </w:r>
      <w:r w:rsidRPr="00522DCA">
        <w:rPr>
          <w:lang w:val="en-GB"/>
        </w:rPr>
        <w:t>), which el</w:t>
      </w:r>
      <w:r w:rsidR="0083003E" w:rsidRPr="00522DCA">
        <w:rPr>
          <w:lang w:val="en-GB"/>
        </w:rPr>
        <w:t>aborate on the individual steps</w:t>
      </w:r>
      <w:r w:rsidRPr="00522DCA">
        <w:rPr>
          <w:lang w:val="en-GB"/>
        </w:rPr>
        <w:t xml:space="preserve"> (</w:t>
      </w:r>
      <w:r w:rsidRPr="00522DCA">
        <w:rPr>
          <w:rStyle w:val="Dokumentation"/>
          <w:szCs w:val="24"/>
          <w:lang w:val="en-GB"/>
        </w:rPr>
        <w:t>References</w:t>
      </w:r>
      <w:r w:rsidRPr="00522DCA">
        <w:rPr>
          <w:lang w:val="en-GB"/>
        </w:rPr>
        <w:t xml:space="preserve"> to these documents have been marked in </w:t>
      </w:r>
      <w:r w:rsidRPr="00522DCA">
        <w:rPr>
          <w:rStyle w:val="Dokumentation"/>
          <w:szCs w:val="24"/>
          <w:lang w:val="en-GB"/>
        </w:rPr>
        <w:t>green</w:t>
      </w:r>
      <w:r w:rsidRPr="00522DCA">
        <w:rPr>
          <w:lang w:val="en-GB"/>
        </w:rPr>
        <w:t xml:space="preserve"> in this user guide). In addition, a fifteen minute video tutorial can be found there, explaining the basic steps of transcribing with the </w:t>
      </w:r>
      <w:r w:rsidR="00C11634" w:rsidRPr="00522DCA">
        <w:rPr>
          <w:lang w:val="en-GB"/>
        </w:rPr>
        <w:t>Editor</w:t>
      </w:r>
      <w:r w:rsidRPr="00522DCA">
        <w:rPr>
          <w:lang w:val="en-GB"/>
        </w:rPr>
        <w:t>.</w:t>
      </w:r>
    </w:p>
    <w:p w14:paraId="611EF474" w14:textId="4AA3A4FD" w:rsidR="000959A2" w:rsidRPr="00522DCA" w:rsidRDefault="000959A2" w:rsidP="007F2DFE">
      <w:pPr>
        <w:pStyle w:val="berschrift2"/>
        <w:numPr>
          <w:ilvl w:val="0"/>
          <w:numId w:val="0"/>
        </w:numPr>
        <w:rPr>
          <w:lang w:val="en-GB"/>
        </w:rPr>
      </w:pPr>
      <w:bookmarkStart w:id="3" w:name="_Toc415132350"/>
      <w:bookmarkStart w:id="4" w:name="_Toc415132531"/>
      <w:r w:rsidRPr="00522DCA">
        <w:rPr>
          <w:lang w:val="en-GB"/>
        </w:rPr>
        <w:t>XML, EXMARaLDA and the Partitur-</w:t>
      </w:r>
      <w:r w:rsidR="00C11634" w:rsidRPr="00522DCA">
        <w:rPr>
          <w:lang w:val="en-GB"/>
        </w:rPr>
        <w:t>Editor</w:t>
      </w:r>
      <w:bookmarkEnd w:id="3"/>
      <w:bookmarkEnd w:id="4"/>
    </w:p>
    <w:p w14:paraId="1913D55A" w14:textId="4B98D988" w:rsidR="000959A2" w:rsidRPr="00522DCA" w:rsidRDefault="00C11634" w:rsidP="005D3475">
      <w:pPr>
        <w:pStyle w:val="Standard-BlockCharCharChar"/>
      </w:pPr>
      <w:r w:rsidRPr="00522DCA">
        <w:rPr>
          <w:lang w:val="en-GB"/>
        </w:rPr>
        <w:t>The Partitur-Editor is a tool for the input</w:t>
      </w:r>
      <w:r w:rsidR="000959A2" w:rsidRPr="00522DCA">
        <w:rPr>
          <w:lang w:val="en-GB"/>
        </w:rPr>
        <w:t xml:space="preserve"> and output</w:t>
      </w:r>
      <w:r w:rsidRPr="00522DCA">
        <w:rPr>
          <w:lang w:val="en-GB"/>
        </w:rPr>
        <w:t xml:space="preserve"> of</w:t>
      </w:r>
      <w:r w:rsidR="000959A2" w:rsidRPr="00522DCA">
        <w:rPr>
          <w:lang w:val="en-GB"/>
        </w:rPr>
        <w:t xml:space="preserve"> transcriptions. EXMARaLDA is an XML-based system for </w:t>
      </w:r>
      <w:r w:rsidRPr="00522DCA">
        <w:rPr>
          <w:lang w:val="en-GB"/>
        </w:rPr>
        <w:t xml:space="preserve">computer-assisted </w:t>
      </w:r>
      <w:r w:rsidR="000959A2" w:rsidRPr="00522DCA">
        <w:rPr>
          <w:lang w:val="en-GB"/>
        </w:rPr>
        <w:t>discourse transcription. It represents the foundation of the Special Research Centre on Multilingualism (SFB538) of the University</w:t>
      </w:r>
      <w:r w:rsidRPr="00522DCA">
        <w:rPr>
          <w:lang w:val="en-GB"/>
        </w:rPr>
        <w:t xml:space="preserve"> of Hamburg and their database </w:t>
      </w:r>
      <w:r w:rsidR="002A2455" w:rsidRPr="00522DCA">
        <w:rPr>
          <w:lang w:val="en-GB"/>
        </w:rPr>
        <w:t>“</w:t>
      </w:r>
      <w:r w:rsidR="000959A2" w:rsidRPr="00522DCA">
        <w:rPr>
          <w:lang w:val="en-GB"/>
        </w:rPr>
        <w:t>Multilingualism</w:t>
      </w:r>
      <w:r w:rsidR="00E6350C" w:rsidRPr="00522DCA">
        <w:rPr>
          <w:lang w:val="en-GB"/>
        </w:rPr>
        <w:t>“</w:t>
      </w:r>
      <w:r w:rsidR="000959A2" w:rsidRPr="00522DCA">
        <w:rPr>
          <w:lang w:val="en-GB"/>
        </w:rPr>
        <w:t xml:space="preserve">. It is not </w:t>
      </w:r>
      <w:r w:rsidR="0083003E" w:rsidRPr="00522DCA">
        <w:rPr>
          <w:lang w:val="en-GB"/>
        </w:rPr>
        <w:t>necessary</w:t>
      </w:r>
      <w:r w:rsidR="000959A2" w:rsidRPr="00522DCA">
        <w:rPr>
          <w:lang w:val="en-GB"/>
        </w:rPr>
        <w:t xml:space="preserve"> to continuously remember th</w:t>
      </w:r>
      <w:r w:rsidR="0083003E" w:rsidRPr="00522DCA">
        <w:rPr>
          <w:lang w:val="en-GB"/>
        </w:rPr>
        <w:t xml:space="preserve">ese connections when using the </w:t>
      </w:r>
      <w:r w:rsidRPr="00522DCA">
        <w:rPr>
          <w:lang w:val="en-GB"/>
        </w:rPr>
        <w:t>Editor</w:t>
      </w:r>
      <w:r w:rsidR="000959A2" w:rsidRPr="00522DCA">
        <w:rPr>
          <w:lang w:val="en-GB"/>
        </w:rPr>
        <w:t>, but it is certainly useful to bear them in mind. More specifically this means</w:t>
      </w:r>
      <w:r w:rsidR="000959A2" w:rsidRPr="00522DCA">
        <w:t>:</w:t>
      </w:r>
    </w:p>
    <w:p w14:paraId="15E91DE7" w14:textId="358B57F9" w:rsidR="000959A2" w:rsidRPr="00522DCA" w:rsidRDefault="000959A2" w:rsidP="005D3475">
      <w:pPr>
        <w:pStyle w:val="Aufzhlungszeichen1"/>
        <w:numPr>
          <w:ilvl w:val="0"/>
          <w:numId w:val="93"/>
        </w:numPr>
      </w:pPr>
      <w:r w:rsidRPr="00522DCA">
        <w:t>There are other option</w:t>
      </w:r>
      <w:r w:rsidR="00C11634" w:rsidRPr="00522DCA">
        <w:t>s to create and edit EXMARaLDA-t</w:t>
      </w:r>
      <w:r w:rsidRPr="00522DCA">
        <w:t>ranscriptions besides the Partitur-</w:t>
      </w:r>
      <w:r w:rsidR="00C11634" w:rsidRPr="00522DCA">
        <w:t>Editor</w:t>
      </w:r>
      <w:r w:rsidRPr="00522DCA">
        <w:t xml:space="preserve"> (i.e. with the help of the transcription tool</w:t>
      </w:r>
      <w:r w:rsidR="00C11634" w:rsidRPr="00522DCA">
        <w:t>s</w:t>
      </w:r>
      <w:r w:rsidRPr="00522DCA">
        <w:t xml:space="preserve"> Praat, ELAN or FOLKER, with any XML-</w:t>
      </w:r>
      <w:r w:rsidR="00C11634" w:rsidRPr="00522DCA">
        <w:t xml:space="preserve">Editor </w:t>
      </w:r>
      <w:r w:rsidR="00E6350C" w:rsidRPr="00522DCA">
        <w:t xml:space="preserve">as </w:t>
      </w:r>
      <w:r w:rsidR="00C11634" w:rsidRPr="00522DCA">
        <w:t xml:space="preserve">the </w:t>
      </w:r>
      <w:r w:rsidR="00007CB6" w:rsidRPr="00522DCA">
        <w:t>“</w:t>
      </w:r>
      <w:r w:rsidRPr="00522DCA">
        <w:t>Simple EXMARaLDA</w:t>
      </w:r>
      <w:r w:rsidR="00D217F8" w:rsidRPr="00522DCA">
        <w:t>”</w:t>
      </w:r>
      <w:r w:rsidR="00C11634" w:rsidRPr="00522DCA">
        <w:t xml:space="preserve"> </w:t>
      </w:r>
      <w:r w:rsidR="00E6350C" w:rsidRPr="00522DCA">
        <w:t xml:space="preserve">formatting </w:t>
      </w:r>
      <w:r w:rsidRPr="00522DCA">
        <w:t>method</w:t>
      </w:r>
      <w:r w:rsidR="00537B1E" w:rsidRPr="00522DCA">
        <w:t>,</w:t>
      </w:r>
      <w:r w:rsidRPr="00522DCA">
        <w:t xml:space="preserve"> in a conventional text </w:t>
      </w:r>
      <w:r w:rsidR="00C11634" w:rsidRPr="00522DCA">
        <w:t>editor</w:t>
      </w:r>
      <w:r w:rsidRPr="00522DCA">
        <w:t xml:space="preserve"> or word processing program).</w:t>
      </w:r>
    </w:p>
    <w:p w14:paraId="2B2CDA8C" w14:textId="447DE2D1" w:rsidR="000959A2" w:rsidRPr="00522DCA" w:rsidRDefault="000959A2" w:rsidP="005D3475">
      <w:pPr>
        <w:pStyle w:val="Aufzhlungszeichen1"/>
        <w:numPr>
          <w:ilvl w:val="0"/>
          <w:numId w:val="93"/>
        </w:numPr>
      </w:pPr>
      <w:r w:rsidRPr="00522DCA">
        <w:t xml:space="preserve">The main purpose of the </w:t>
      </w:r>
      <w:r w:rsidR="00C11634" w:rsidRPr="00522DCA">
        <w:t>Editor</w:t>
      </w:r>
      <w:r w:rsidRPr="00522DCA">
        <w:t xml:space="preserve"> is not, to supply a tool that creates </w:t>
      </w:r>
      <w:r w:rsidR="00615CCC" w:rsidRPr="00522DCA">
        <w:t>“</w:t>
      </w:r>
      <w:r w:rsidRPr="00522DCA">
        <w:t xml:space="preserve">pretty” musical scores, but to create transcription data in a form that can further be used in computer-aided processing (especially in computer-aided searching). Nonetheless, musical score input and </w:t>
      </w:r>
      <w:r w:rsidR="00C11634" w:rsidRPr="00522DCA">
        <w:t>output can be created with the Editor</w:t>
      </w:r>
      <w:r w:rsidRPr="00522DCA">
        <w:t>.</w:t>
      </w:r>
    </w:p>
    <w:p w14:paraId="06843E5F" w14:textId="6B696B1B" w:rsidR="009F7B97" w:rsidRDefault="000959A2" w:rsidP="005D3475">
      <w:pPr>
        <w:pStyle w:val="Aufzhlungszeichen1"/>
        <w:numPr>
          <w:ilvl w:val="0"/>
          <w:numId w:val="93"/>
        </w:numPr>
      </w:pPr>
      <w:r w:rsidRPr="00522DCA">
        <w:t xml:space="preserve">As an XML-based system, EXMARaLDA makes use of the concept of separating the logical and graphical structure of a date. EXMARaLDA transcriptions, thus, </w:t>
      </w:r>
      <w:r w:rsidR="00007CB6" w:rsidRPr="00522DCA">
        <w:t>“</w:t>
      </w:r>
      <w:r w:rsidRPr="00522DCA">
        <w:t>are not</w:t>
      </w:r>
      <w:r w:rsidR="00D217F8" w:rsidRPr="00522DCA">
        <w:t>”</w:t>
      </w:r>
      <w:r w:rsidR="00007CB6" w:rsidRPr="00522DCA">
        <w:t xml:space="preserve"> </w:t>
      </w:r>
      <w:r w:rsidRPr="00522DCA">
        <w:t xml:space="preserve">musical scores and do not </w:t>
      </w:r>
      <w:r w:rsidR="00D217F8" w:rsidRPr="00522DCA">
        <w:t>“</w:t>
      </w:r>
      <w:r w:rsidRPr="00522DCA">
        <w:t>consist</w:t>
      </w:r>
      <w:r w:rsidR="00D217F8" w:rsidRPr="00522DCA">
        <w:t>”</w:t>
      </w:r>
      <w:r w:rsidRPr="00522DCA">
        <w:t xml:space="preserve"> of tiers – these are only elements, which have use in reference to the graphical display of EXMARaLDA transcriptions on screen or on paper. EXMARaLDA is only familiar with elements that relate to the logical structures of </w:t>
      </w:r>
      <w:r w:rsidR="00007CB6" w:rsidRPr="00522DCA">
        <w:t xml:space="preserve">the </w:t>
      </w:r>
      <w:r w:rsidRPr="00522DCA">
        <w:t xml:space="preserve">transcriptions, such as </w:t>
      </w:r>
      <w:r w:rsidR="00007CB6" w:rsidRPr="00522DCA">
        <w:t>“</w:t>
      </w:r>
      <w:r w:rsidRPr="00522DCA">
        <w:t>events</w:t>
      </w:r>
      <w:r w:rsidR="00E6350C" w:rsidRPr="00522DCA">
        <w:t>“</w:t>
      </w:r>
      <w:r w:rsidRPr="00522DCA">
        <w:t xml:space="preserve">, </w:t>
      </w:r>
      <w:r w:rsidR="00007CB6" w:rsidRPr="00522DCA">
        <w:t>“</w:t>
      </w:r>
      <w:r w:rsidRPr="00522DCA">
        <w:t>time intervals</w:t>
      </w:r>
      <w:r w:rsidR="00E6350C" w:rsidRPr="00522DCA">
        <w:t>“</w:t>
      </w:r>
      <w:r w:rsidRPr="00522DCA">
        <w:t xml:space="preserve">, </w:t>
      </w:r>
      <w:r w:rsidR="00007CB6" w:rsidRPr="00522DCA">
        <w:t>“</w:t>
      </w:r>
      <w:r w:rsidRPr="00522DCA">
        <w:t>speakers</w:t>
      </w:r>
      <w:r w:rsidR="00E6350C" w:rsidRPr="00522DCA">
        <w:t>“</w:t>
      </w:r>
      <w:r w:rsidRPr="00522DCA">
        <w:t xml:space="preserve"> etc. Thus, you can find all of these elements in the user manual of the Partitur-</w:t>
      </w:r>
      <w:r w:rsidR="00C11634" w:rsidRPr="00522DCA">
        <w:t>Editor</w:t>
      </w:r>
      <w:r w:rsidRPr="00522DCA">
        <w:t>.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w:t>
      </w:r>
      <w:r w:rsidR="00C11634" w:rsidRPr="00522DCA">
        <w:t>Editor</w:t>
      </w:r>
      <w:r w:rsidRPr="00522DCA">
        <w:t xml:space="preserve"> is not really a </w:t>
      </w:r>
      <w:r w:rsidR="00D217F8" w:rsidRPr="00522DCA">
        <w:t>“</w:t>
      </w:r>
      <w:r w:rsidRPr="00522DCA">
        <w:t>What you see is what you get</w:t>
      </w:r>
      <w:r w:rsidR="00D217F8" w:rsidRPr="00522DCA">
        <w:t>”</w:t>
      </w:r>
      <w:r w:rsidR="00007CB6" w:rsidRPr="00522DCA">
        <w:t>-kind-of-</w:t>
      </w:r>
      <w:r w:rsidRPr="00522DCA">
        <w:t>instrument. When using the Partitur-</w:t>
      </w:r>
      <w:r w:rsidR="00C11634" w:rsidRPr="00522DCA">
        <w:t>Editor</w:t>
      </w:r>
      <w:r w:rsidR="00007CB6" w:rsidRPr="00522DCA">
        <w:t xml:space="preserve"> it is therefore </w:t>
      </w:r>
      <w:r w:rsidRPr="00522DCA">
        <w:t>helpful to keep the logical structure behind it in mind, and not only its graphical appearance.</w:t>
      </w:r>
      <w:r w:rsidR="009F7B97">
        <w:br w:type="page"/>
      </w:r>
    </w:p>
    <w:p w14:paraId="7C84080D" w14:textId="7C00FB9D" w:rsidR="000959A2" w:rsidRPr="00522DCA" w:rsidRDefault="000959A2" w:rsidP="005D3475">
      <w:pPr>
        <w:pStyle w:val="Aufzhlungszeichen1"/>
        <w:numPr>
          <w:ilvl w:val="0"/>
          <w:numId w:val="93"/>
        </w:numPr>
      </w:pPr>
      <w:r w:rsidRPr="00522DCA">
        <w:lastRenderedPageBreak/>
        <w:t>In a nutshell: You do not need to be an expert in the field of text technology to create transcriptions in the Partitur-</w:t>
      </w:r>
      <w:r w:rsidR="00C11634" w:rsidRPr="00522DCA">
        <w:t>Editor</w:t>
      </w:r>
      <w:r w:rsidRPr="00522DCA">
        <w:t>, but a general understanding of the EXMARaLDA concept could prove itself as helpful. Due to the fact that this user manual does not focus on the concepts of EXMARaLDA, kindly note the following publications:</w:t>
      </w:r>
    </w:p>
    <w:p w14:paraId="7035CCC3" w14:textId="77777777" w:rsidR="000959A2" w:rsidRPr="00522DCA" w:rsidRDefault="000959A2" w:rsidP="005D3475">
      <w:pPr>
        <w:pStyle w:val="Standard-BlockCharCharChar"/>
        <w:rPr>
          <w:lang w:val="en-GB"/>
        </w:rPr>
      </w:pPr>
    </w:p>
    <w:p w14:paraId="5AFD405C" w14:textId="25665B14" w:rsidR="000959A2" w:rsidRPr="00B16F25" w:rsidRDefault="000959A2" w:rsidP="005D3475">
      <w:pPr>
        <w:pStyle w:val="Literaturliste"/>
      </w:pPr>
      <w:r w:rsidRPr="00522DCA">
        <w:t xml:space="preserve">Schmidt, Thomas (2002a): </w:t>
      </w:r>
      <w:r w:rsidRPr="00522DCA">
        <w:rPr>
          <w:iCs/>
        </w:rPr>
        <w:t>EXMARaLDA – ein System zur Diskurstranskription auf dem Computer.</w:t>
      </w:r>
      <w:r w:rsidRPr="00522DCA">
        <w:t xml:space="preserve"> </w:t>
      </w:r>
      <w:r w:rsidRPr="00B16F25">
        <w:t xml:space="preserve">In: </w:t>
      </w:r>
      <w:r w:rsidRPr="00B16F25">
        <w:rPr>
          <w:i/>
        </w:rPr>
        <w:t>Arbeiten zur Mehrsprachigkeit</w:t>
      </w:r>
      <w:r w:rsidRPr="00B16F25">
        <w:t xml:space="preserve"> (Working Papers in </w:t>
      </w:r>
      <w:proofErr w:type="spellStart"/>
      <w:r w:rsidRPr="00B16F25">
        <w:t>Multilingualism</w:t>
      </w:r>
      <w:proofErr w:type="spellEnd"/>
      <w:r w:rsidRPr="00B16F25">
        <w:t>), Serie</w:t>
      </w:r>
      <w:r w:rsidR="00D67931" w:rsidRPr="00B16F25">
        <w:t>s</w:t>
      </w:r>
      <w:r w:rsidRPr="00B16F25">
        <w:t xml:space="preserve"> B (34). Hamburg.</w:t>
      </w:r>
    </w:p>
    <w:p w14:paraId="409AFC70" w14:textId="13C4E1D5" w:rsidR="000959A2" w:rsidRPr="00B16F25" w:rsidRDefault="000959A2" w:rsidP="005D3475">
      <w:pPr>
        <w:pStyle w:val="Literaturliste"/>
      </w:pPr>
      <w:r w:rsidRPr="00B16F25">
        <w:t xml:space="preserve">Schmidt, Thomas (2002b): </w:t>
      </w:r>
      <w:r w:rsidRPr="00B16F25">
        <w:rPr>
          <w:iCs/>
        </w:rPr>
        <w:t>Gesprächstranskription auf dem Computer – das System EXMARaLDA.</w:t>
      </w:r>
      <w:r w:rsidRPr="00B16F25">
        <w:t xml:space="preserve"> In: </w:t>
      </w:r>
      <w:r w:rsidRPr="00B16F25">
        <w:rPr>
          <w:i/>
        </w:rPr>
        <w:t>Gesprächsforschung</w:t>
      </w:r>
      <w:r w:rsidRPr="00B16F25">
        <w:t xml:space="preserve"> (Online-Zeitschrift zur verbalen Interaktion</w:t>
      </w:r>
      <w:r w:rsidR="00D67931" w:rsidRPr="00B16F25">
        <w:t xml:space="preserve">, [Online </w:t>
      </w:r>
      <w:proofErr w:type="spellStart"/>
      <w:r w:rsidR="00D67931" w:rsidRPr="00B16F25">
        <w:t>journal</w:t>
      </w:r>
      <w:proofErr w:type="spellEnd"/>
      <w:r w:rsidR="00D67931" w:rsidRPr="00B16F25">
        <w:t xml:space="preserve"> </w:t>
      </w:r>
      <w:proofErr w:type="spellStart"/>
      <w:r w:rsidR="00D67931" w:rsidRPr="00B16F25">
        <w:t>about</w:t>
      </w:r>
      <w:proofErr w:type="spellEnd"/>
      <w:r w:rsidR="00D67931" w:rsidRPr="00B16F25">
        <w:t xml:space="preserve"> verbal </w:t>
      </w:r>
      <w:proofErr w:type="spellStart"/>
      <w:r w:rsidR="00D67931" w:rsidRPr="00B16F25">
        <w:t>interaction</w:t>
      </w:r>
      <w:proofErr w:type="spellEnd"/>
      <w:r w:rsidR="00D67931" w:rsidRPr="00B16F25">
        <w:t>]</w:t>
      </w:r>
      <w:r w:rsidRPr="00B16F25">
        <w:t>) 3, 1-23.</w:t>
      </w:r>
    </w:p>
    <w:p w14:paraId="14D32790" w14:textId="198126CC" w:rsidR="000959A2" w:rsidRPr="00B16F25" w:rsidRDefault="000959A2" w:rsidP="005D3475">
      <w:pPr>
        <w:pStyle w:val="Literaturliste"/>
      </w:pPr>
      <w:r w:rsidRPr="00522DCA">
        <w:rPr>
          <w:lang w:val="en-GB"/>
        </w:rPr>
        <w:t xml:space="preserve">Schmidt, Thomas (2003): </w:t>
      </w:r>
      <w:r w:rsidRPr="00522DCA">
        <w:rPr>
          <w:iCs/>
          <w:lang w:val="en-GB"/>
        </w:rPr>
        <w:t>Visualising Linguistic Annotation as Interlinear Text.</w:t>
      </w:r>
      <w:r w:rsidRPr="00522DCA">
        <w:rPr>
          <w:lang w:val="en-GB"/>
        </w:rPr>
        <w:t xml:space="preserve"> </w:t>
      </w:r>
      <w:r w:rsidRPr="00B16F25">
        <w:t xml:space="preserve">In: </w:t>
      </w:r>
      <w:r w:rsidRPr="00B16F25">
        <w:rPr>
          <w:i/>
        </w:rPr>
        <w:t>Arbeiten zur Mehrsprachigkeit</w:t>
      </w:r>
      <w:r w:rsidR="00D67931" w:rsidRPr="00B16F25">
        <w:rPr>
          <w:i/>
        </w:rPr>
        <w:t xml:space="preserve"> </w:t>
      </w:r>
      <w:r w:rsidR="00D67931" w:rsidRPr="00B16F25">
        <w:t xml:space="preserve">(Working Papers in </w:t>
      </w:r>
      <w:proofErr w:type="spellStart"/>
      <w:r w:rsidR="00D67931" w:rsidRPr="00B16F25">
        <w:t>Multilingualism</w:t>
      </w:r>
      <w:proofErr w:type="spellEnd"/>
      <w:r w:rsidR="00D67931" w:rsidRPr="00B16F25">
        <w:t>)</w:t>
      </w:r>
      <w:r w:rsidRPr="00B16F25">
        <w:t>, Serie</w:t>
      </w:r>
      <w:r w:rsidR="00D67931" w:rsidRPr="00B16F25">
        <w:t>s</w:t>
      </w:r>
      <w:r w:rsidRPr="00B16F25">
        <w:t xml:space="preserve"> B (46). Hamburg. </w:t>
      </w:r>
    </w:p>
    <w:p w14:paraId="03A16EBF" w14:textId="26BD4504" w:rsidR="000959A2" w:rsidRPr="00B16F25" w:rsidRDefault="000959A2" w:rsidP="005D3475">
      <w:pPr>
        <w:pStyle w:val="Literaturliste"/>
      </w:pPr>
      <w:r w:rsidRPr="00B16F25">
        <w:t>Schmidt, Thomas (2005): Computergestützte Transkription – Modellierung und Visualisierung gesprochener Sprache mit texttechnologischen Mitteln</w:t>
      </w:r>
      <w:r w:rsidR="00D217F8" w:rsidRPr="00B16F25">
        <w:t xml:space="preserve">. </w:t>
      </w:r>
      <w:r w:rsidR="00D67931" w:rsidRPr="00B16F25">
        <w:t xml:space="preserve">[Series: </w:t>
      </w:r>
      <w:r w:rsidR="00335746" w:rsidRPr="00B16F25">
        <w:t>“</w:t>
      </w:r>
      <w:r w:rsidR="00D67931" w:rsidRPr="00B16F25">
        <w:t>Sprache, Sprechen, Computer</w:t>
      </w:r>
      <w:r w:rsidR="00335746" w:rsidRPr="00B16F25">
        <w:t>“</w:t>
      </w:r>
      <w:r w:rsidR="00D217F8" w:rsidRPr="00B16F25">
        <w:t>; 7</w:t>
      </w:r>
      <w:r w:rsidR="00D67931" w:rsidRPr="00B16F25">
        <w:t>]</w:t>
      </w:r>
      <w:r w:rsidR="00D217F8" w:rsidRPr="00B16F25">
        <w:t>). Frankfurt/</w:t>
      </w:r>
      <w:r w:rsidRPr="00B16F25">
        <w:t>M</w:t>
      </w:r>
      <w:r w:rsidR="00D217F8" w:rsidRPr="00B16F25">
        <w:t>ain</w:t>
      </w:r>
      <w:r w:rsidRPr="00B16F25">
        <w:t>.</w:t>
      </w:r>
    </w:p>
    <w:p w14:paraId="63224809" w14:textId="4E68CCC8" w:rsidR="000959A2" w:rsidRPr="00B16F25" w:rsidRDefault="000959A2" w:rsidP="005D3475">
      <w:pPr>
        <w:pStyle w:val="Literaturliste"/>
      </w:pPr>
      <w:r w:rsidRPr="00B16F25">
        <w:t xml:space="preserve">Schmidt, Thomas / Wörner, Kai (2005): Erstellen und Analysieren von Gesprächskorpora mit EXMARaLDA. In: </w:t>
      </w:r>
      <w:r w:rsidRPr="00B16F25">
        <w:rPr>
          <w:i/>
        </w:rPr>
        <w:t>Gesprächsforschung</w:t>
      </w:r>
      <w:r w:rsidRPr="00B16F25">
        <w:t xml:space="preserve"> </w:t>
      </w:r>
      <w:r w:rsidR="00D67931" w:rsidRPr="00B16F25">
        <w:t xml:space="preserve">(Online-Zeitschrift zur verbalen Interaktion, [Online </w:t>
      </w:r>
      <w:proofErr w:type="spellStart"/>
      <w:r w:rsidR="00D67931" w:rsidRPr="00B16F25">
        <w:t>journal</w:t>
      </w:r>
      <w:proofErr w:type="spellEnd"/>
      <w:r w:rsidR="00D67931" w:rsidRPr="00B16F25">
        <w:t xml:space="preserve"> </w:t>
      </w:r>
      <w:proofErr w:type="spellStart"/>
      <w:r w:rsidR="00D67931" w:rsidRPr="00B16F25">
        <w:t>about</w:t>
      </w:r>
      <w:proofErr w:type="spellEnd"/>
      <w:r w:rsidR="00D67931" w:rsidRPr="00B16F25">
        <w:t xml:space="preserve"> verbal </w:t>
      </w:r>
      <w:proofErr w:type="spellStart"/>
      <w:r w:rsidR="00D67931" w:rsidRPr="00B16F25">
        <w:t>interaction</w:t>
      </w:r>
      <w:proofErr w:type="spellEnd"/>
      <w:r w:rsidR="00D67931" w:rsidRPr="00B16F25">
        <w:t>)</w:t>
      </w:r>
      <w:r w:rsidRPr="00B16F25">
        <w:t xml:space="preserve"> 6, 171-195. </w:t>
      </w:r>
    </w:p>
    <w:p w14:paraId="6C675E98" w14:textId="0318746F" w:rsidR="000959A2" w:rsidRPr="00522DCA" w:rsidRDefault="000959A2" w:rsidP="005D3475">
      <w:pPr>
        <w:pStyle w:val="Literaturliste"/>
        <w:rPr>
          <w:lang w:val="en-GB"/>
        </w:rPr>
      </w:pPr>
      <w:r w:rsidRPr="00522DCA">
        <w:rPr>
          <w:lang w:val="en-GB"/>
        </w:rPr>
        <w:t xml:space="preserve">Schmidt, Thomas (2009): Creating and Working with Spoken Language Corpora in EXMARaLDA. In: </w:t>
      </w:r>
      <w:proofErr w:type="spellStart"/>
      <w:r w:rsidRPr="00522DCA">
        <w:rPr>
          <w:lang w:val="en-GB"/>
        </w:rPr>
        <w:t>Lyding</w:t>
      </w:r>
      <w:proofErr w:type="spellEnd"/>
      <w:r w:rsidRPr="00522DCA">
        <w:rPr>
          <w:lang w:val="en-GB"/>
        </w:rPr>
        <w:t xml:space="preserve">, </w:t>
      </w:r>
      <w:proofErr w:type="spellStart"/>
      <w:r w:rsidRPr="00522DCA">
        <w:rPr>
          <w:lang w:val="en-GB"/>
        </w:rPr>
        <w:t>Verena</w:t>
      </w:r>
      <w:proofErr w:type="spellEnd"/>
      <w:r w:rsidRPr="00522DCA">
        <w:rPr>
          <w:lang w:val="en-GB"/>
        </w:rPr>
        <w:t xml:space="preserve"> (ed.): </w:t>
      </w:r>
      <w:r w:rsidRPr="00522DCA">
        <w:rPr>
          <w:i/>
          <w:lang w:val="en-GB"/>
        </w:rPr>
        <w:t>LULCL II: Lesser Used Languages &amp; Computer Linguistics II</w:t>
      </w:r>
      <w:r w:rsidR="00D67931" w:rsidRPr="00522DCA">
        <w:rPr>
          <w:lang w:val="en-GB"/>
        </w:rPr>
        <w:t>.</w:t>
      </w:r>
    </w:p>
    <w:p w14:paraId="54A4DDAF" w14:textId="4C5C84BC" w:rsidR="000959A2" w:rsidRPr="00522DCA" w:rsidRDefault="00B0162A" w:rsidP="007F2DFE">
      <w:pPr>
        <w:pStyle w:val="berschrift2"/>
        <w:numPr>
          <w:ilvl w:val="0"/>
          <w:numId w:val="0"/>
        </w:numPr>
        <w:suppressAutoHyphens w:val="0"/>
        <w:spacing w:line="240" w:lineRule="auto"/>
        <w:rPr>
          <w:kern w:val="0"/>
          <w:lang w:val="en-GB" w:eastAsia="de-DE" w:bidi="ar-SA"/>
        </w:rPr>
      </w:pPr>
      <w:bookmarkStart w:id="5" w:name="_Toc415132351"/>
      <w:bookmarkStart w:id="6" w:name="_Toc415132532"/>
      <w:r w:rsidRPr="00522DCA">
        <w:rPr>
          <w:kern w:val="0"/>
          <w:lang w:val="en-GB" w:eastAsia="de-DE" w:bidi="ar-SA"/>
        </w:rPr>
        <w:t>“</w:t>
      </w:r>
      <w:r w:rsidR="000959A2" w:rsidRPr="00522DCA">
        <w:rPr>
          <w:kern w:val="0"/>
          <w:lang w:val="en-GB" w:eastAsia="de-DE" w:bidi="ar-SA"/>
        </w:rPr>
        <w:t>Words of Caution</w:t>
      </w:r>
      <w:r w:rsidR="00D217F8" w:rsidRPr="00522DCA">
        <w:rPr>
          <w:kern w:val="0"/>
          <w:lang w:val="en-GB" w:eastAsia="de-DE" w:bidi="ar-SA"/>
        </w:rPr>
        <w:t>”</w:t>
      </w:r>
      <w:bookmarkEnd w:id="5"/>
      <w:bookmarkEnd w:id="6"/>
    </w:p>
    <w:p w14:paraId="53D97524" w14:textId="77777777" w:rsidR="000959A2" w:rsidRPr="00522DCA" w:rsidRDefault="000959A2" w:rsidP="005D3475">
      <w:pPr>
        <w:pStyle w:val="Standard-BlockCharCharChar"/>
        <w:rPr>
          <w:lang w:val="en-GB"/>
        </w:rPr>
      </w:pPr>
      <w:r w:rsidRPr="00522DCA">
        <w:rPr>
          <w:lang w:val="en-GB"/>
        </w:rPr>
        <w:t>As an additional preliminary remark, and in order to avoid misunderstandings, we would like to bring three important circumstances to your attention:</w:t>
      </w:r>
    </w:p>
    <w:p w14:paraId="5092DE05" w14:textId="3F66735A" w:rsidR="000959A2" w:rsidRPr="00522DCA" w:rsidRDefault="000959A2" w:rsidP="005D3475">
      <w:pPr>
        <w:pStyle w:val="ZwischenberschriftManual"/>
      </w:pPr>
      <w:r w:rsidRPr="00522DCA">
        <w:t xml:space="preserve">EXMARaLDA is a </w:t>
      </w:r>
      <w:r w:rsidR="00B0162A" w:rsidRPr="00522DCA">
        <w:t>“</w:t>
      </w:r>
      <w:r w:rsidRPr="00522DCA">
        <w:t>Work in Progress</w:t>
      </w:r>
      <w:r w:rsidR="00E6350C" w:rsidRPr="00522DCA">
        <w:t>“</w:t>
      </w:r>
    </w:p>
    <w:p w14:paraId="2D5C3C96" w14:textId="772F4956" w:rsidR="000959A2" w:rsidRPr="00522DCA" w:rsidRDefault="000959A2" w:rsidP="005D3475">
      <w:pPr>
        <w:pStyle w:val="Standard-BlockCharCharChar"/>
        <w:rPr>
          <w:lang w:val="en-GB"/>
        </w:rPr>
      </w:pPr>
      <w:r w:rsidRPr="00522DCA">
        <w:rPr>
          <w:lang w:val="en-GB"/>
        </w:rPr>
        <w:t>After more than ten years of development of the Partitur-</w:t>
      </w:r>
      <w:r w:rsidR="00C11634" w:rsidRPr="00522DCA">
        <w:rPr>
          <w:lang w:val="en-GB"/>
        </w:rPr>
        <w:t>Editor</w:t>
      </w:r>
      <w:r w:rsidRPr="00522DCA">
        <w:rPr>
          <w:lang w:val="en-GB"/>
        </w:rPr>
        <w:t xml:space="preserve">,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522DCA">
        <w:rPr>
          <w:rStyle w:val="Menufunction"/>
          <w:kern w:val="0"/>
          <w:lang w:val="en-GB" w:eastAsia="de-DE" w:bidi="ar-SA"/>
        </w:rPr>
        <w:t xml:space="preserve">Help &gt; </w:t>
      </w:r>
      <w:proofErr w:type="gramStart"/>
      <w:r w:rsidRPr="00522DCA">
        <w:rPr>
          <w:rStyle w:val="Menufunction"/>
          <w:kern w:val="0"/>
          <w:lang w:val="en-GB" w:eastAsia="de-DE" w:bidi="ar-SA"/>
        </w:rPr>
        <w:t>About</w:t>
      </w:r>
      <w:proofErr w:type="gramEnd"/>
      <w:r w:rsidRPr="00522DCA">
        <w:rPr>
          <w:rStyle w:val="Menufunction"/>
          <w:kern w:val="0"/>
          <w:lang w:val="en-GB" w:eastAsia="de-DE" w:bidi="ar-SA"/>
        </w:rPr>
        <w:t>...</w:t>
      </w:r>
      <w:r w:rsidRPr="00522DCA">
        <w:rPr>
          <w:lang w:val="en-GB"/>
        </w:rPr>
        <w:t>). We will then try our best to remedy the situation.</w:t>
      </w:r>
    </w:p>
    <w:p w14:paraId="2B529A44" w14:textId="673560C4" w:rsidR="00034CD3" w:rsidRDefault="000959A2" w:rsidP="005D3475">
      <w:pPr>
        <w:pStyle w:val="Standard-BlockCharCharChar"/>
        <w:rPr>
          <w:lang w:val="en-GB"/>
        </w:rPr>
      </w:pPr>
      <w:r w:rsidRPr="00522DCA">
        <w:rPr>
          <w:lang w:val="en-GB"/>
        </w:rPr>
        <w:t xml:space="preserve">Software updates are published regularly, in which the errors of previous versions have been resolved and new functions are introduced. It is, thus, advisable to work with the current version of the </w:t>
      </w:r>
      <w:r w:rsidR="00C11634" w:rsidRPr="00522DCA">
        <w:rPr>
          <w:lang w:val="en-GB"/>
        </w:rPr>
        <w:t>Editor</w:t>
      </w:r>
      <w:r w:rsidRPr="00522DCA">
        <w:rPr>
          <w:lang w:val="en-GB"/>
        </w:rPr>
        <w:t xml:space="preserve">, even if this means a regular new installation of the software. This manual is also being updated on a regular basis. If you subscribe to the EXMARaLDA mailing list, you will be informed about the availability of a new version regularly (see this option on our homepage </w:t>
      </w:r>
      <w:hyperlink r:id="rId12" w:history="1">
        <w:r w:rsidRPr="00522DCA">
          <w:rPr>
            <w:rStyle w:val="Hyperlink"/>
            <w:szCs w:val="24"/>
            <w:lang w:val="en-GB"/>
          </w:rPr>
          <w:t>http://www.exmaralda.org</w:t>
        </w:r>
      </w:hyperlink>
      <w:r w:rsidRPr="00522DCA">
        <w:rPr>
          <w:lang w:val="en-GB"/>
        </w:rPr>
        <w:t xml:space="preserve"> in the sub menu </w:t>
      </w:r>
      <w:r w:rsidR="00007CB6" w:rsidRPr="00522DCA">
        <w:rPr>
          <w:lang w:val="en-GB"/>
        </w:rPr>
        <w:t>“</w:t>
      </w:r>
      <w:r w:rsidRPr="00522DCA">
        <w:rPr>
          <w:lang w:val="en-GB"/>
        </w:rPr>
        <w:t>Help</w:t>
      </w:r>
      <w:r w:rsidR="005E7A4C" w:rsidRPr="00522DCA">
        <w:rPr>
          <w:lang w:val="en-GB"/>
        </w:rPr>
        <w:t>”</w:t>
      </w:r>
      <w:r w:rsidRPr="00522DCA">
        <w:rPr>
          <w:lang w:val="en-GB"/>
        </w:rPr>
        <w:t>).</w:t>
      </w:r>
      <w:r w:rsidR="00034CD3">
        <w:rPr>
          <w:lang w:val="en-GB"/>
        </w:rPr>
        <w:br w:type="page"/>
      </w:r>
    </w:p>
    <w:p w14:paraId="3F7E60BA" w14:textId="2DAC08F6" w:rsidR="000959A2" w:rsidRPr="00522DCA" w:rsidRDefault="000959A2" w:rsidP="005D3475">
      <w:pPr>
        <w:pStyle w:val="ZwischenberschriftManual"/>
      </w:pPr>
      <w:r w:rsidRPr="00522DCA">
        <w:lastRenderedPageBreak/>
        <w:t>The EXMARaLDA Partitur-</w:t>
      </w:r>
      <w:r w:rsidR="00C11634" w:rsidRPr="00522DCA">
        <w:t>Editor</w:t>
      </w:r>
      <w:r w:rsidRPr="00522DCA">
        <w:t xml:space="preserve"> is neither the new </w:t>
      </w:r>
      <w:proofErr w:type="spellStart"/>
      <w:r w:rsidRPr="00522DCA">
        <w:t>syncWRITER</w:t>
      </w:r>
      <w:proofErr w:type="spellEnd"/>
      <w:r w:rsidRPr="00522DCA">
        <w:t>, nor the new HIAT-DOS</w:t>
      </w:r>
    </w:p>
    <w:p w14:paraId="6E518C5F" w14:textId="656CE0BE" w:rsidR="000959A2" w:rsidRPr="00522DCA" w:rsidRDefault="000959A2" w:rsidP="005D3475">
      <w:pPr>
        <w:pStyle w:val="Standard-BlockCharCharChar"/>
        <w:rPr>
          <w:lang w:val="en-GB"/>
        </w:rPr>
      </w:pPr>
      <w:r w:rsidRPr="00522DCA">
        <w:rPr>
          <w:lang w:val="en-GB"/>
        </w:rPr>
        <w:t>In some aspects the Partitur-</w:t>
      </w:r>
      <w:r w:rsidR="00C11634" w:rsidRPr="00522DCA">
        <w:rPr>
          <w:lang w:val="en-GB"/>
        </w:rPr>
        <w:t>Editor</w:t>
      </w:r>
      <w:r w:rsidRPr="00522DCA">
        <w:rPr>
          <w:lang w:val="en-GB"/>
        </w:rPr>
        <w:t xml:space="preserve"> does follow the model of these two programs, but essentially it has a different approach: It should not only serve as an in- and output instrument for transcriptions written </w:t>
      </w:r>
      <w:r w:rsidR="00683BAF" w:rsidRPr="00522DCA">
        <w:rPr>
          <w:lang w:val="en-GB"/>
        </w:rPr>
        <w:t>in form of</w:t>
      </w:r>
      <w:r w:rsidRPr="00522DCA">
        <w:rPr>
          <w:lang w:val="en-GB"/>
        </w:rPr>
        <w:t xml:space="preserve"> musical scores, but also produce data beyond that – data that is suitable for further extensive, computer-assisted processing. Thus, many things work differently than the users of </w:t>
      </w:r>
      <w:proofErr w:type="spellStart"/>
      <w:r w:rsidRPr="00522DCA">
        <w:rPr>
          <w:lang w:val="en-GB"/>
        </w:rPr>
        <w:t>syncWRITER</w:t>
      </w:r>
      <w:proofErr w:type="spellEnd"/>
      <w:r w:rsidRPr="00522DCA">
        <w:rPr>
          <w:lang w:val="en-GB"/>
        </w:rPr>
        <w:t xml:space="preserve"> or of HIAT-DOS may be used to.</w:t>
      </w:r>
    </w:p>
    <w:p w14:paraId="40A38C57" w14:textId="549358EC" w:rsidR="000959A2" w:rsidRPr="00522DCA" w:rsidRDefault="000959A2" w:rsidP="005D3475">
      <w:pPr>
        <w:pStyle w:val="ZwischenberschriftManual"/>
      </w:pPr>
      <w:r w:rsidRPr="00522DCA">
        <w:t>This manual is not a guideline for transcribing</w:t>
      </w:r>
    </w:p>
    <w:p w14:paraId="5D4BBF5E" w14:textId="3D336D1F" w:rsidR="000959A2" w:rsidRPr="00522DCA" w:rsidRDefault="000959A2" w:rsidP="005D3475">
      <w:pPr>
        <w:pStyle w:val="Standard-BlockCharCharChar"/>
        <w:rPr>
          <w:lang w:val="en-GB"/>
        </w:rPr>
      </w:pPr>
      <w:r w:rsidRPr="00522DCA">
        <w:rPr>
          <w:lang w:val="en-GB"/>
        </w:rPr>
        <w:t xml:space="preserve">EXMARaLDA is a formal framework that is situated a level of abstraction above the specific transcription systems like HIAT, DIDA, </w:t>
      </w:r>
      <w:proofErr w:type="gramStart"/>
      <w:r w:rsidRPr="00522DCA">
        <w:rPr>
          <w:lang w:val="en-GB"/>
        </w:rPr>
        <w:t>GAT</w:t>
      </w:r>
      <w:proofErr w:type="gramEnd"/>
      <w:r w:rsidRPr="00522DCA">
        <w:rPr>
          <w:lang w:val="en-GB"/>
        </w:rPr>
        <w:t xml:space="preserve"> etc. Therefore, this manual does not provide specific</w:t>
      </w:r>
      <w:r w:rsidR="00683BAF" w:rsidRPr="00522DCA">
        <w:rPr>
          <w:lang w:val="en-GB"/>
        </w:rPr>
        <w:t xml:space="preserve"> instructions on how phenomena</w:t>
      </w:r>
      <w:r w:rsidRPr="00522DCA">
        <w:rPr>
          <w:lang w:val="en-GB"/>
        </w:rPr>
        <w:t xml:space="preserve"> of spoken language should be transcribed. This needs to be defined separately in the transcription convention.</w:t>
      </w:r>
    </w:p>
    <w:p w14:paraId="246C9D7E" w14:textId="77777777" w:rsidR="000959A2" w:rsidRPr="00522DCA" w:rsidRDefault="000959A2" w:rsidP="005D3475">
      <w:pPr>
        <w:pStyle w:val="Standard-BlockCharCharChar"/>
        <w:rPr>
          <w:lang w:val="en-GB"/>
        </w:rPr>
      </w:pPr>
      <w:r w:rsidRPr="00522DCA">
        <w:rPr>
          <w:lang w:val="en-GB"/>
        </w:rPr>
        <w:t>A manual for the transcribing with the EXMARaLDA according to HIAT was published in the summer of 2004:</w:t>
      </w:r>
    </w:p>
    <w:p w14:paraId="15D1A167" w14:textId="4AAAFF11" w:rsidR="000959A2" w:rsidRPr="00B16F25" w:rsidRDefault="000959A2" w:rsidP="005D3475">
      <w:pPr>
        <w:pStyle w:val="Literaturliste"/>
      </w:pPr>
      <w:r w:rsidRPr="00B16F25">
        <w:t>Rehbein, Jochen / Schmidt, Thomas / Meyer, Bernd / </w:t>
      </w:r>
      <w:proofErr w:type="spellStart"/>
      <w:r w:rsidRPr="00B16F25">
        <w:t>Watzke</w:t>
      </w:r>
      <w:proofErr w:type="spellEnd"/>
      <w:r w:rsidRPr="00B16F25">
        <w:t>, Franziska / </w:t>
      </w:r>
      <w:proofErr w:type="spellStart"/>
      <w:r w:rsidRPr="00B16F25">
        <w:t>Herkenrath</w:t>
      </w:r>
      <w:proofErr w:type="spellEnd"/>
      <w:r w:rsidRPr="00B16F25">
        <w:t xml:space="preserve">, Annette (2004): Handbuch für das computergestützte Transkribieren nach HIAT. </w:t>
      </w:r>
      <w:r w:rsidR="00683BAF" w:rsidRPr="00B16F25">
        <w:t xml:space="preserve">In: </w:t>
      </w:r>
      <w:r w:rsidRPr="00B16F25">
        <w:rPr>
          <w:i/>
        </w:rPr>
        <w:t>Arbeiten zur Mehrsprachigkeit</w:t>
      </w:r>
      <w:r w:rsidR="00683BAF" w:rsidRPr="00B16F25">
        <w:t xml:space="preserve"> (Working Papers in </w:t>
      </w:r>
      <w:proofErr w:type="spellStart"/>
      <w:r w:rsidR="00683BAF" w:rsidRPr="00B16F25">
        <w:t>Multilingualism</w:t>
      </w:r>
      <w:proofErr w:type="spellEnd"/>
      <w:r w:rsidR="00683BAF" w:rsidRPr="00B16F25">
        <w:t>),</w:t>
      </w:r>
      <w:r w:rsidRPr="00B16F25">
        <w:t xml:space="preserve"> Serie</w:t>
      </w:r>
      <w:r w:rsidR="00683BAF" w:rsidRPr="00B16F25">
        <w:t>s</w:t>
      </w:r>
      <w:r w:rsidRPr="00B16F25">
        <w:t xml:space="preserve"> B</w:t>
      </w:r>
      <w:r w:rsidR="00683BAF" w:rsidRPr="00B16F25">
        <w:t>,</w:t>
      </w:r>
      <w:r w:rsidRPr="00B16F25">
        <w:t xml:space="preserve"> Hamburg.</w:t>
      </w:r>
    </w:p>
    <w:p w14:paraId="26F059F8" w14:textId="5D1272C4" w:rsidR="000959A2" w:rsidRPr="00522DCA" w:rsidRDefault="000959A2" w:rsidP="005D3475">
      <w:pPr>
        <w:pStyle w:val="Standard-BlockCharCharChar"/>
        <w:rPr>
          <w:lang w:val="en-GB"/>
        </w:rPr>
      </w:pPr>
      <w:r w:rsidRPr="00522DCA">
        <w:rPr>
          <w:lang w:val="en-GB"/>
        </w:rPr>
        <w:t xml:space="preserve">In addition to this HIAT-manual, the sub menu </w:t>
      </w:r>
      <w:r w:rsidR="00683BAF" w:rsidRPr="00522DCA">
        <w:rPr>
          <w:lang w:val="en-GB"/>
        </w:rPr>
        <w:t>“</w:t>
      </w:r>
      <w:r w:rsidRPr="00522DCA">
        <w:rPr>
          <w:lang w:val="en-GB"/>
        </w:rPr>
        <w:t>HIAT</w:t>
      </w:r>
      <w:r w:rsidR="005E7A4C" w:rsidRPr="00522DCA">
        <w:rPr>
          <w:lang w:val="en-GB"/>
        </w:rPr>
        <w:t>”</w:t>
      </w:r>
      <w:r w:rsidR="00615CCC" w:rsidRPr="00522DCA">
        <w:rPr>
          <w:lang w:val="en-GB"/>
        </w:rPr>
        <w:t xml:space="preserve"> </w:t>
      </w:r>
      <w:r w:rsidRPr="00522DCA">
        <w:rPr>
          <w:lang w:val="en-GB"/>
        </w:rPr>
        <w:t xml:space="preserve">on the EXMARaLDA-Homepage </w:t>
      </w:r>
      <w:r w:rsidR="00683BAF" w:rsidRPr="00522DCA">
        <w:rPr>
          <w:lang w:val="en-GB"/>
        </w:rPr>
        <w:t>(</w:t>
      </w:r>
      <w:r w:rsidRPr="00522DCA">
        <w:rPr>
          <w:rStyle w:val="Hyperlink"/>
          <w:color w:val="auto"/>
          <w:u w:val="none"/>
          <w:lang w:val="en-GB"/>
        </w:rPr>
        <w:t>http://www.exmaralda.org</w:t>
      </w:r>
      <w:r w:rsidR="00683BAF" w:rsidRPr="00522DCA">
        <w:rPr>
          <w:lang w:val="en-GB"/>
        </w:rPr>
        <w:t>)</w:t>
      </w:r>
      <w:r w:rsidRPr="00522DCA">
        <w:rPr>
          <w:lang w:val="en-GB"/>
        </w:rPr>
        <w:t xml:space="preserve"> features an extensive collection of samples for transcribing with the EXMARaLDA Partitur-</w:t>
      </w:r>
      <w:r w:rsidR="00C11634" w:rsidRPr="00522DCA">
        <w:rPr>
          <w:lang w:val="en-GB"/>
        </w:rPr>
        <w:t>Editor</w:t>
      </w:r>
      <w:r w:rsidRPr="00522DCA">
        <w:rPr>
          <w:lang w:val="en-GB"/>
        </w:rPr>
        <w:t xml:space="preserve"> according to HIAT. These examples consist of a screen shot in the Partitur-</w:t>
      </w:r>
      <w:r w:rsidR="00C11634" w:rsidRPr="00522DCA">
        <w:rPr>
          <w:lang w:val="en-GB"/>
        </w:rPr>
        <w:t>Editor</w:t>
      </w:r>
      <w:r w:rsidRPr="00522DCA">
        <w:rPr>
          <w:lang w:val="en-GB"/>
        </w:rPr>
        <w:t>, a screen shot of an RTF-output, an XML-file that can be edited in the Partitur-</w:t>
      </w:r>
      <w:r w:rsidR="00C11634" w:rsidRPr="00522DCA">
        <w:rPr>
          <w:lang w:val="en-GB"/>
        </w:rPr>
        <w:t>Editor</w:t>
      </w:r>
      <w:r w:rsidRPr="00522DCA">
        <w:rPr>
          <w:lang w:val="en-GB"/>
        </w:rPr>
        <w:t xml:space="preserve"> and, if available for the chosen example, an audio file. </w:t>
      </w:r>
    </w:p>
    <w:p w14:paraId="4F1415BA" w14:textId="71E615EE" w:rsidR="000959A2" w:rsidRPr="00522DCA" w:rsidRDefault="000959A2" w:rsidP="005D3475">
      <w:pPr>
        <w:pStyle w:val="Standard-BlockCharCharChar"/>
        <w:rPr>
          <w:lang w:val="en-GB"/>
        </w:rPr>
      </w:pPr>
      <w:r w:rsidRPr="00522DCA">
        <w:rPr>
          <w:lang w:val="en-GB"/>
        </w:rPr>
        <w:t>The IDS Mannheim produced a manual for transcribing with the EXMARaLDA Partitur-</w:t>
      </w:r>
      <w:r w:rsidR="00C11634" w:rsidRPr="00522DCA">
        <w:rPr>
          <w:lang w:val="en-GB"/>
        </w:rPr>
        <w:t>Editor</w:t>
      </w:r>
      <w:r w:rsidRPr="00522DCA">
        <w:rPr>
          <w:lang w:val="en-GB"/>
        </w:rPr>
        <w:t xml:space="preserve"> according to DIDA: </w:t>
      </w:r>
    </w:p>
    <w:p w14:paraId="013BC3D3" w14:textId="11157700" w:rsidR="000959A2" w:rsidRPr="00B16F25" w:rsidRDefault="000959A2" w:rsidP="005D3475">
      <w:pPr>
        <w:pStyle w:val="Literaturliste"/>
      </w:pPr>
      <w:r w:rsidRPr="00B16F25">
        <w:t xml:space="preserve">Schütte, Wilfried (2004): </w:t>
      </w:r>
      <w:r w:rsidRPr="00B16F25">
        <w:rPr>
          <w:i/>
        </w:rPr>
        <w:t>Transkriptionsrichtlinien für die Eingabe in EXMARaLDA (ab Version 1.2.7) nach DIDA-Konventionen</w:t>
      </w:r>
      <w:r w:rsidRPr="00B16F25">
        <w:t>. Mannheim: Institut für Deutsche Sprache: http://www.ids-mannheim.de/ksgd/kt/dida-exmaralda-trl.pdf.</w:t>
      </w:r>
    </w:p>
    <w:p w14:paraId="682961C2" w14:textId="77777777" w:rsidR="00034CD3" w:rsidRDefault="000959A2" w:rsidP="005D3475">
      <w:pPr>
        <w:pStyle w:val="Standard-BlockCharCharChar"/>
        <w:rPr>
          <w:lang w:val="en-GB"/>
        </w:rPr>
      </w:pPr>
      <w:r w:rsidRPr="00522DCA">
        <w:rPr>
          <w:lang w:val="en-GB"/>
        </w:rPr>
        <w:t>For further information, please contact the IDS in Mannheim.</w:t>
      </w:r>
    </w:p>
    <w:p w14:paraId="7B8A96D0" w14:textId="77777777" w:rsidR="00C31AD5" w:rsidRDefault="00C31AD5" w:rsidP="005D3475">
      <w:pPr>
        <w:pStyle w:val="Standard-BlockCharCharChar"/>
        <w:rPr>
          <w:lang w:val="en-GB"/>
        </w:rPr>
      </w:pPr>
    </w:p>
    <w:p w14:paraId="3015CF9F" w14:textId="77777777" w:rsidR="00C31AD5" w:rsidRDefault="00C31AD5" w:rsidP="005D3475">
      <w:pPr>
        <w:pStyle w:val="Standard-BlockCharCharChar"/>
        <w:rPr>
          <w:lang w:val="en-GB"/>
        </w:rPr>
        <w:sectPr w:rsidR="00C31AD5" w:rsidSect="004D620B">
          <w:headerReference w:type="default" r:id="rId13"/>
          <w:footerReference w:type="even" r:id="rId14"/>
          <w:footerReference w:type="default" r:id="rId15"/>
          <w:headerReference w:type="first" r:id="rId16"/>
          <w:footerReference w:type="first" r:id="rId17"/>
          <w:pgSz w:w="11906" w:h="16838"/>
          <w:pgMar w:top="1417" w:right="1417" w:bottom="1134" w:left="1417" w:header="708" w:footer="708" w:gutter="0"/>
          <w:cols w:space="708"/>
          <w:docGrid w:linePitch="360"/>
        </w:sectPr>
      </w:pPr>
    </w:p>
    <w:p w14:paraId="41A5C748" w14:textId="20A0E0C9" w:rsidR="000959A2" w:rsidRPr="00522DCA" w:rsidRDefault="000959A2" w:rsidP="009F7B97">
      <w:pPr>
        <w:pStyle w:val="berschrift1"/>
      </w:pPr>
      <w:bookmarkStart w:id="7" w:name="_Toc415132352"/>
      <w:bookmarkStart w:id="8" w:name="_Toc415132533"/>
      <w:r w:rsidRPr="00522DCA">
        <w:lastRenderedPageBreak/>
        <w:t>USER INTERFACE</w:t>
      </w:r>
      <w:bookmarkEnd w:id="7"/>
      <w:bookmarkEnd w:id="8"/>
    </w:p>
    <w:p w14:paraId="5DE9F47A" w14:textId="2A7A1A3F" w:rsidR="000959A2" w:rsidRDefault="0005350C" w:rsidP="005D3475">
      <w:pPr>
        <w:pStyle w:val="Standard-BlockCharCharChar"/>
        <w:rPr>
          <w:lang w:val="en-GB"/>
        </w:rPr>
      </w:pPr>
      <w:r>
        <w:pict w14:anchorId="3ED6EF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749" type="#_x0000_t75" style="position:absolute;left:0;text-align:left;margin-left:-1.65pt;margin-top:68.25pt;width:454.4pt;height:219.2pt;z-index:251723776;mso-position-horizontal-relative:margin;mso-position-vertical-relative:margin" filled="t">
            <v:fill color2="black"/>
            <v:imagedata r:id="rId18" o:title=""/>
            <w10:wrap type="square" anchorx="margin" anchory="margin"/>
          </v:shape>
        </w:pict>
      </w:r>
      <w:r w:rsidR="000959A2" w:rsidRPr="00522DCA">
        <w:rPr>
          <w:lang w:val="en-GB"/>
        </w:rPr>
        <w:t xml:space="preserve">The two main components of the interface are the musical score (1) and the oscillogram (2). If required, the panels discussed in the following chapter can be added. </w:t>
      </w:r>
    </w:p>
    <w:p w14:paraId="17958E9A" w14:textId="77777777" w:rsidR="00544FDB" w:rsidRPr="00522DCA" w:rsidRDefault="00544FDB" w:rsidP="005D3475">
      <w:pPr>
        <w:pStyle w:val="Standard-BlockCharCharChar"/>
        <w:rPr>
          <w:lang w:val="en-GB"/>
        </w:rPr>
      </w:pPr>
    </w:p>
    <w:p w14:paraId="013C57F9" w14:textId="5202DF48" w:rsidR="000959A2" w:rsidRPr="00522DCA" w:rsidRDefault="00C31AD5" w:rsidP="005D3475">
      <w:pPr>
        <w:pStyle w:val="Standard-BlockCharCharChar"/>
        <w:rPr>
          <w:lang w:val="en-GB"/>
        </w:rPr>
      </w:pPr>
      <w:r>
        <w:rPr>
          <w:lang w:val="en-GB"/>
        </w:rPr>
        <w:t>T</w:t>
      </w:r>
      <w:r w:rsidR="000959A2" w:rsidRPr="00522DCA">
        <w:rPr>
          <w:lang w:val="en-GB"/>
        </w:rPr>
        <w:t xml:space="preserve">he oscillogram will only be displayed, if the transcription is linked to an audio or video file (via </w:t>
      </w:r>
      <w:r w:rsidR="000959A2" w:rsidRPr="00522DCA">
        <w:rPr>
          <w:rStyle w:val="Menufunction"/>
          <w:lang w:val="en-GB"/>
        </w:rPr>
        <w:t>Transcription &gt; Recordings...</w:t>
      </w:r>
      <w:r w:rsidR="000959A2" w:rsidRPr="00522DCA">
        <w:rPr>
          <w:lang w:val="en-GB"/>
        </w:rPr>
        <w:t xml:space="preserve">). Should the list of linked recordings not hold a </w:t>
      </w:r>
      <w:r w:rsidR="002A2455" w:rsidRPr="00522DCA">
        <w:rPr>
          <w:lang w:val="en-GB"/>
        </w:rPr>
        <w:t>.</w:t>
      </w:r>
      <w:r w:rsidR="000959A2" w:rsidRPr="00522DCA">
        <w:rPr>
          <w:lang w:val="en-GB"/>
        </w:rPr>
        <w:t>WAV file, only a time line will be displayed instead of the oscillogram:</w:t>
      </w:r>
    </w:p>
    <w:p w14:paraId="55CDCF7B" w14:textId="77777777" w:rsidR="000959A2" w:rsidRPr="00522DCA" w:rsidRDefault="0005350C" w:rsidP="005D3475">
      <w:pPr>
        <w:pStyle w:val="Standard-BlockCharCharChar"/>
        <w:rPr>
          <w:lang w:val="en-GB"/>
        </w:rPr>
      </w:pPr>
      <w:r>
        <w:rPr>
          <w:lang w:val="en-GB"/>
        </w:rPr>
        <w:pict w14:anchorId="055B89CB">
          <v:shape id="_x0000_i1065" type="#_x0000_t75" style="width:284.65pt;height:73.65pt" filled="t">
            <v:fill color2="black"/>
            <v:imagedata r:id="rId19" o:title=""/>
          </v:shape>
        </w:pict>
      </w:r>
    </w:p>
    <w:p w14:paraId="1DB940C0" w14:textId="77777777" w:rsidR="000959A2" w:rsidRPr="00522DCA" w:rsidRDefault="000959A2" w:rsidP="005D3475">
      <w:pPr>
        <w:pStyle w:val="Standard-BlockCharCharChar"/>
        <w:rPr>
          <w:lang w:val="en-GB"/>
        </w:rPr>
      </w:pPr>
      <w:r w:rsidRPr="00522DCA">
        <w:rPr>
          <w:lang w:val="en-GB"/>
        </w:rPr>
        <w:t>The buttons for playing the recording can be found between the oscillogram and the musical score:</w:t>
      </w:r>
    </w:p>
    <w:p w14:paraId="7F11523C" w14:textId="77777777" w:rsidR="000959A2" w:rsidRPr="00522DCA" w:rsidRDefault="0005350C" w:rsidP="005D3475">
      <w:pPr>
        <w:pStyle w:val="Standard-BlockCharCharChar"/>
        <w:rPr>
          <w:lang w:val="en-GB"/>
        </w:rPr>
      </w:pPr>
      <w:r>
        <w:rPr>
          <w:lang w:val="en-GB"/>
        </w:rPr>
        <w:pict w14:anchorId="23C1E666">
          <v:shape id="_x0000_i1066" type="#_x0000_t75" style="width:355.8pt;height:24.3pt" filled="t">
            <v:fill color2="black"/>
            <v:imagedata r:id="rId20" o:title=""/>
          </v:shape>
        </w:pict>
      </w:r>
    </w:p>
    <w:p w14:paraId="70F0049C" w14:textId="77777777" w:rsidR="000959A2" w:rsidRPr="00522DCA" w:rsidRDefault="000959A2" w:rsidP="005D3475">
      <w:pPr>
        <w:pStyle w:val="Standard-BlockCharCharChar"/>
        <w:rPr>
          <w:lang w:val="en-GB"/>
        </w:rPr>
      </w:pPr>
      <w:r w:rsidRPr="00522DCA">
        <w:rPr>
          <w:lang w:val="en-GB"/>
        </w:rPr>
        <w:t>Their functions are (from right to left):</w:t>
      </w:r>
    </w:p>
    <w:p w14:paraId="42EDB5EE" w14:textId="77777777" w:rsidR="000959A2" w:rsidRPr="00522DCA" w:rsidRDefault="000959A2" w:rsidP="005D3475">
      <w:pPr>
        <w:pStyle w:val="Standard-BlockCharCharChar"/>
        <w:rPr>
          <w:lang w:val="en-GB"/>
        </w:rPr>
      </w:pPr>
      <w:r w:rsidRPr="00522DCA">
        <w:rPr>
          <w:lang w:val="en-GB"/>
        </w:rPr>
        <w:t>(1) Play the second before the selection in the oscillogram</w:t>
      </w:r>
    </w:p>
    <w:p w14:paraId="34693C9C" w14:textId="77777777" w:rsidR="000959A2" w:rsidRPr="00522DCA" w:rsidRDefault="000959A2" w:rsidP="005D3475">
      <w:pPr>
        <w:pStyle w:val="Standard-BlockCharCharChar"/>
        <w:rPr>
          <w:lang w:val="en-GB"/>
        </w:rPr>
      </w:pPr>
      <w:r w:rsidRPr="00522DCA">
        <w:rPr>
          <w:lang w:val="en-GB"/>
        </w:rPr>
        <w:t>(2) Play the first second of the selection</w:t>
      </w:r>
    </w:p>
    <w:p w14:paraId="4446FBA5" w14:textId="534E883B" w:rsidR="000959A2" w:rsidRPr="00522DCA" w:rsidRDefault="000959A2" w:rsidP="005D3475">
      <w:pPr>
        <w:pStyle w:val="Standard-BlockCharCharChar"/>
        <w:rPr>
          <w:lang w:val="en-GB"/>
        </w:rPr>
      </w:pPr>
      <w:r w:rsidRPr="00522DCA">
        <w:rPr>
          <w:lang w:val="en-GB"/>
        </w:rPr>
        <w:t xml:space="preserve">(3) Play the current selection (Shortcut: </w:t>
      </w:r>
      <w:r w:rsidRPr="00034CD3">
        <w:rPr>
          <w:b/>
          <w:lang w:val="en-GB"/>
        </w:rPr>
        <w:t>Ctrl</w:t>
      </w:r>
      <w:r w:rsidR="00034CD3" w:rsidRPr="00034CD3">
        <w:rPr>
          <w:lang w:val="en-GB"/>
        </w:rPr>
        <w:t xml:space="preserve"> </w:t>
      </w:r>
      <w:r w:rsidRPr="00522DCA">
        <w:rPr>
          <w:lang w:val="en-GB"/>
        </w:rPr>
        <w:t xml:space="preserve">+ </w:t>
      </w:r>
      <w:r w:rsidRPr="00034CD3">
        <w:rPr>
          <w:b/>
          <w:lang w:val="en-GB"/>
        </w:rPr>
        <w:t>Space</w:t>
      </w:r>
      <w:r w:rsidRPr="00522DCA">
        <w:rPr>
          <w:lang w:val="en-GB"/>
        </w:rPr>
        <w:t>)</w:t>
      </w:r>
    </w:p>
    <w:p w14:paraId="7230D403" w14:textId="3A6BEBDF" w:rsidR="000959A2" w:rsidRPr="00522DCA" w:rsidRDefault="000959A2" w:rsidP="005D3475">
      <w:pPr>
        <w:pStyle w:val="Standard-BlockCharCharChar"/>
        <w:rPr>
          <w:lang w:val="en-GB"/>
        </w:rPr>
      </w:pPr>
      <w:r w:rsidRPr="00522DCA">
        <w:rPr>
          <w:lang w:val="en-GB"/>
        </w:rPr>
        <w:t xml:space="preserve">(4) Play the last second of the selection (Shortcut: </w:t>
      </w:r>
      <w:r w:rsidRPr="00034CD3">
        <w:rPr>
          <w:b/>
          <w:lang w:val="en-GB"/>
        </w:rPr>
        <w:t>Ctrl</w:t>
      </w:r>
      <w:r w:rsidR="00034CD3">
        <w:rPr>
          <w:b/>
          <w:lang w:val="en-GB"/>
        </w:rPr>
        <w:t xml:space="preserve"> </w:t>
      </w:r>
      <w:r w:rsidRPr="00522DCA">
        <w:rPr>
          <w:lang w:val="en-GB"/>
        </w:rPr>
        <w:t xml:space="preserve">+ </w:t>
      </w:r>
      <w:r w:rsidRPr="00034CD3">
        <w:rPr>
          <w:b/>
          <w:lang w:val="en-GB"/>
        </w:rPr>
        <w:t>Shift</w:t>
      </w:r>
      <w:r w:rsidRPr="00522DCA">
        <w:rPr>
          <w:lang w:val="en-GB"/>
        </w:rPr>
        <w:t xml:space="preserve"> + </w:t>
      </w:r>
      <w:r w:rsidRPr="00034CD3">
        <w:rPr>
          <w:b/>
          <w:lang w:val="en-GB"/>
        </w:rPr>
        <w:t>Space</w:t>
      </w:r>
      <w:r w:rsidRPr="00522DCA">
        <w:rPr>
          <w:lang w:val="en-GB"/>
        </w:rPr>
        <w:t>)</w:t>
      </w:r>
    </w:p>
    <w:p w14:paraId="56426695" w14:textId="77777777" w:rsidR="000959A2" w:rsidRPr="00522DCA" w:rsidRDefault="000959A2" w:rsidP="005D3475">
      <w:pPr>
        <w:pStyle w:val="Standard-BlockCharCharChar"/>
        <w:rPr>
          <w:lang w:val="en-GB"/>
        </w:rPr>
      </w:pPr>
      <w:r w:rsidRPr="00522DCA">
        <w:rPr>
          <w:lang w:val="en-GB"/>
        </w:rPr>
        <w:t xml:space="preserve">(5) Play the first second after the selection </w:t>
      </w:r>
    </w:p>
    <w:p w14:paraId="4C6646C2" w14:textId="77777777" w:rsidR="000959A2" w:rsidRPr="00522DCA" w:rsidRDefault="000959A2" w:rsidP="005D3475">
      <w:pPr>
        <w:pStyle w:val="Standard-BlockCharCharChar"/>
        <w:rPr>
          <w:lang w:val="en-GB"/>
        </w:rPr>
      </w:pPr>
      <w:r w:rsidRPr="00522DCA">
        <w:rPr>
          <w:lang w:val="en-GB"/>
        </w:rPr>
        <w:lastRenderedPageBreak/>
        <w:t>(6) Loop the selection</w:t>
      </w:r>
    </w:p>
    <w:p w14:paraId="0AB55825" w14:textId="77777777" w:rsidR="000959A2" w:rsidRPr="00522DCA" w:rsidRDefault="000959A2" w:rsidP="005D3475">
      <w:pPr>
        <w:pStyle w:val="Standard-BlockCharCharChar"/>
        <w:rPr>
          <w:lang w:val="en-GB"/>
        </w:rPr>
      </w:pPr>
      <w:r w:rsidRPr="00522DCA">
        <w:rPr>
          <w:lang w:val="en-GB"/>
        </w:rPr>
        <w:t xml:space="preserve">(7) Play from cursor position (Shortcut: </w:t>
      </w:r>
      <w:r w:rsidRPr="00034CD3">
        <w:rPr>
          <w:b/>
          <w:lang w:val="en-GB"/>
        </w:rPr>
        <w:t>Ctrl</w:t>
      </w:r>
      <w:r w:rsidRPr="00522DCA">
        <w:rPr>
          <w:lang w:val="en-GB"/>
        </w:rPr>
        <w:t xml:space="preserve"> + </w:t>
      </w:r>
      <w:r w:rsidRPr="00034CD3">
        <w:rPr>
          <w:b/>
          <w:lang w:val="en-GB"/>
        </w:rPr>
        <w:t>F4</w:t>
      </w:r>
      <w:r w:rsidRPr="00522DCA">
        <w:rPr>
          <w:lang w:val="en-GB"/>
        </w:rPr>
        <w:t>)</w:t>
      </w:r>
    </w:p>
    <w:p w14:paraId="6A034AD9" w14:textId="77777777" w:rsidR="000959A2" w:rsidRPr="00522DCA" w:rsidRDefault="000959A2" w:rsidP="005D3475">
      <w:pPr>
        <w:pStyle w:val="Standard-BlockCharCharChar"/>
        <w:rPr>
          <w:lang w:val="en-GB"/>
        </w:rPr>
      </w:pPr>
      <w:r w:rsidRPr="00522DCA">
        <w:rPr>
          <w:lang w:val="en-GB"/>
        </w:rPr>
        <w:t xml:space="preserve">(8) Pause (Shortcut: </w:t>
      </w:r>
      <w:r w:rsidRPr="00034CD3">
        <w:rPr>
          <w:b/>
          <w:lang w:val="en-GB"/>
        </w:rPr>
        <w:t>Ctrl</w:t>
      </w:r>
      <w:r w:rsidRPr="00522DCA">
        <w:rPr>
          <w:lang w:val="en-GB"/>
        </w:rPr>
        <w:t xml:space="preserve"> + </w:t>
      </w:r>
      <w:r w:rsidRPr="00034CD3">
        <w:rPr>
          <w:b/>
          <w:lang w:val="en-GB"/>
        </w:rPr>
        <w:t>F5</w:t>
      </w:r>
      <w:r w:rsidRPr="00522DCA">
        <w:rPr>
          <w:lang w:val="en-GB"/>
        </w:rPr>
        <w:t>)</w:t>
      </w:r>
    </w:p>
    <w:p w14:paraId="1B5B44A5" w14:textId="57CDBB33" w:rsidR="00034CD3" w:rsidRDefault="000959A2" w:rsidP="005D3475">
      <w:pPr>
        <w:pStyle w:val="Standard-BlockCharCharChar"/>
        <w:rPr>
          <w:lang w:val="en-GB"/>
        </w:rPr>
      </w:pPr>
      <w:r w:rsidRPr="00522DCA">
        <w:rPr>
          <w:lang w:val="en-GB"/>
        </w:rPr>
        <w:t xml:space="preserve">(9) Stop (Shortcut: </w:t>
      </w:r>
      <w:r w:rsidRPr="00034CD3">
        <w:rPr>
          <w:b/>
          <w:lang w:val="en-GB"/>
        </w:rPr>
        <w:t>Ctrl</w:t>
      </w:r>
      <w:r w:rsidRPr="00522DCA">
        <w:rPr>
          <w:lang w:val="en-GB"/>
        </w:rPr>
        <w:t xml:space="preserve"> + </w:t>
      </w:r>
      <w:r w:rsidRPr="00034CD3">
        <w:rPr>
          <w:b/>
          <w:lang w:val="en-GB"/>
        </w:rPr>
        <w:t>F6</w:t>
      </w:r>
      <w:r w:rsidRPr="00522DCA">
        <w:rPr>
          <w:lang w:val="en-GB"/>
        </w:rPr>
        <w:t>)</w:t>
      </w:r>
    </w:p>
    <w:p w14:paraId="20213C21" w14:textId="4AB2E025" w:rsidR="000959A2" w:rsidRPr="00B16F25" w:rsidRDefault="000959A2" w:rsidP="005D3475">
      <w:pPr>
        <w:pStyle w:val="Standard-BlockCharCharChar"/>
        <w:rPr>
          <w:lang w:val="en-US"/>
        </w:rPr>
      </w:pPr>
      <w:r w:rsidRPr="00522DCA">
        <w:rPr>
          <w:lang w:val="en-GB"/>
        </w:rPr>
        <w:t xml:space="preserve">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 In reverse, the buttons </w:t>
      </w:r>
      <w:r w:rsidR="00537B1E" w:rsidRPr="00522DCA">
        <w:rPr>
          <w:lang w:val="en-GB"/>
        </w:rPr>
        <w:t>“</w:t>
      </w:r>
      <w:r w:rsidRPr="00522DCA">
        <w:rPr>
          <w:lang w:val="en-GB"/>
        </w:rPr>
        <w:t>Add event...</w:t>
      </w:r>
      <w:r w:rsidR="005E7A4C" w:rsidRPr="00522DCA">
        <w:rPr>
          <w:lang w:val="en-GB"/>
        </w:rPr>
        <w:t>”</w:t>
      </w:r>
      <w:r w:rsidRPr="00522DCA">
        <w:rPr>
          <w:lang w:val="en-GB"/>
        </w:rPr>
        <w:t xml:space="preserve"> and </w:t>
      </w:r>
      <w:r w:rsidR="005E7A4C" w:rsidRPr="00522DCA">
        <w:rPr>
          <w:lang w:val="en-GB"/>
        </w:rPr>
        <w:t>“</w:t>
      </w:r>
      <w:r w:rsidRPr="00522DCA">
        <w:rPr>
          <w:lang w:val="en-GB"/>
        </w:rPr>
        <w:t>Append interval</w:t>
      </w:r>
      <w:r w:rsidR="005E7A4C" w:rsidRPr="00522DCA">
        <w:rPr>
          <w:lang w:val="en-GB"/>
        </w:rPr>
        <w:t>”</w:t>
      </w:r>
      <w:r w:rsidRPr="00522DCA">
        <w:rPr>
          <w:lang w:val="en-GB"/>
        </w:rPr>
        <w:t xml:space="preserve"> can be used to insert events or time intervals into the musical score according to the current selection in the oscillogram. </w:t>
      </w:r>
      <w:r w:rsidR="00537B1E" w:rsidRPr="00522DCA">
        <w:rPr>
          <w:lang w:val="en-GB"/>
        </w:rPr>
        <w:t xml:space="preserve">           </w:t>
      </w:r>
      <w:r w:rsidRPr="00522DCA">
        <w:rPr>
          <w:lang w:val="en-GB"/>
        </w:rPr>
        <w:t xml:space="preserve">A detailed description can be found in the document </w:t>
      </w:r>
      <w:r w:rsidRPr="00522DCA">
        <w:rPr>
          <w:rStyle w:val="Dokumentation"/>
          <w:lang w:val="en-GB"/>
        </w:rPr>
        <w:t>How to make a transcription from a digital recording</w:t>
      </w:r>
      <w:r w:rsidRPr="00522DCA">
        <w:rPr>
          <w:lang w:val="en-GB"/>
        </w:rPr>
        <w:t xml:space="preserve">. </w:t>
      </w:r>
    </w:p>
    <w:p w14:paraId="17A5E5AE" w14:textId="77777777" w:rsidR="000959A2" w:rsidRPr="00522DCA" w:rsidRDefault="0005350C" w:rsidP="002A2455">
      <w:pPr>
        <w:spacing w:after="0"/>
        <w:rPr>
          <w:rFonts w:cs="Times New Roman"/>
          <w:lang w:val="en-GB"/>
        </w:rPr>
      </w:pPr>
      <w:r>
        <w:rPr>
          <w:rFonts w:cs="Times New Roman"/>
          <w:lang w:val="en-GB"/>
        </w:rPr>
        <w:pict w14:anchorId="60B08CA0">
          <v:shape id="_x0000_i1067" type="#_x0000_t75" style="width:467.15pt;height:117.2pt" filled="t">
            <v:fill color2="black"/>
            <v:imagedata r:id="rId21" o:title=""/>
          </v:shape>
        </w:pict>
      </w:r>
    </w:p>
    <w:p w14:paraId="2DA05C71" w14:textId="06F32347" w:rsidR="000959A2" w:rsidRPr="00522DCA" w:rsidRDefault="000959A2" w:rsidP="005D3475">
      <w:pPr>
        <w:pStyle w:val="Standard-BlockCharCharChar"/>
        <w:rPr>
          <w:lang w:val="en-GB"/>
        </w:rPr>
      </w:pPr>
      <w:r w:rsidRPr="00522DCA">
        <w:rPr>
          <w:lang w:val="en-GB"/>
        </w:rPr>
        <w:t xml:space="preserve">The musical score is composed of one or more tiers. Every tier contains events that are assigned to one or more intervals on the timeline. A detailed description of the basic units of an EXMARaLDA transcription can be found in the document </w:t>
      </w:r>
      <w:r w:rsidRPr="00522DCA">
        <w:rPr>
          <w:rStyle w:val="Dokumentation"/>
          <w:lang w:val="en-GB"/>
        </w:rPr>
        <w:t>Understanding the basics of EXMARaLDA</w:t>
      </w:r>
      <w:r w:rsidR="002A2455" w:rsidRPr="00522DCA">
        <w:rPr>
          <w:lang w:val="en-GB"/>
        </w:rPr>
        <w:t xml:space="preserve">. </w:t>
      </w:r>
    </w:p>
    <w:p w14:paraId="7C0723E1" w14:textId="2A902E14" w:rsidR="000959A2" w:rsidRPr="00522DCA" w:rsidRDefault="0005350C" w:rsidP="002A2455">
      <w:pPr>
        <w:rPr>
          <w:rFonts w:cs="Times New Roman"/>
          <w:lang w:val="en-GB"/>
        </w:rPr>
      </w:pPr>
      <w:r>
        <w:rPr>
          <w:rFonts w:cs="Times New Roman"/>
          <w:lang w:val="en-GB"/>
        </w:rPr>
        <w:pict w14:anchorId="700FD174">
          <v:shape id="_x0000_i1068" type="#_x0000_t75" style="width:456.3pt;height:103.8pt" filled="t">
            <v:fill color2="black"/>
            <v:imagedata r:id="rId22" o:title=""/>
          </v:shape>
        </w:pict>
      </w:r>
    </w:p>
    <w:p w14:paraId="3EE725E5" w14:textId="77777777" w:rsidR="000959A2" w:rsidRPr="00522DCA" w:rsidRDefault="000959A2" w:rsidP="005D3475">
      <w:pPr>
        <w:pStyle w:val="Standard-BlockCharCharChar"/>
        <w:rPr>
          <w:lang w:val="en-GB"/>
        </w:rPr>
      </w:pPr>
      <w:r w:rsidRPr="00522DCA">
        <w:rPr>
          <w:lang w:val="en-GB"/>
        </w:rPr>
        <w:t>The visual nature of the oscillogram view can be altered by scrolling:</w:t>
      </w:r>
    </w:p>
    <w:p w14:paraId="22765887" w14:textId="227333A7" w:rsidR="000959A2" w:rsidRPr="00B16F25" w:rsidRDefault="000959A2" w:rsidP="005D3475">
      <w:pPr>
        <w:pStyle w:val="Aufzhlungszeichen1"/>
        <w:numPr>
          <w:ilvl w:val="0"/>
          <w:numId w:val="93"/>
        </w:numPr>
      </w:pPr>
      <w:r w:rsidRPr="00B16F25">
        <w:t>Pressing and holding the Control-key</w:t>
      </w:r>
      <w:r w:rsidR="001712E9">
        <w:t xml:space="preserve"> (</w:t>
      </w:r>
      <w:r w:rsidR="001712E9" w:rsidRPr="001712E9">
        <w:rPr>
          <w:b/>
        </w:rPr>
        <w:t>CTRL</w:t>
      </w:r>
      <w:r w:rsidR="001712E9">
        <w:t>)</w:t>
      </w:r>
      <w:r w:rsidRPr="00B16F25">
        <w:t xml:space="preserve"> and </w:t>
      </w:r>
      <w:r w:rsidRPr="001712E9">
        <w:rPr>
          <w:b/>
        </w:rPr>
        <w:t>scrolling up or down</w:t>
      </w:r>
      <w:r w:rsidRPr="00B16F25">
        <w:t xml:space="preserve"> zooms in and out of the display horizontally, hence, a greater or smaller time unit is then shown per pixel.</w:t>
      </w:r>
    </w:p>
    <w:p w14:paraId="795C5A4F" w14:textId="256B0CC3" w:rsidR="00213A2F" w:rsidRPr="00B16F25" w:rsidRDefault="000959A2" w:rsidP="005D3475">
      <w:pPr>
        <w:pStyle w:val="Aufzhlungszeichen1"/>
        <w:numPr>
          <w:ilvl w:val="0"/>
          <w:numId w:val="93"/>
        </w:numPr>
      </w:pPr>
      <w:r w:rsidRPr="00B16F25">
        <w:t xml:space="preserve">Pressing and holding the Control </w:t>
      </w:r>
      <w:r w:rsidR="001712E9">
        <w:t>(</w:t>
      </w:r>
      <w:r w:rsidR="001712E9" w:rsidRPr="001712E9">
        <w:rPr>
          <w:b/>
        </w:rPr>
        <w:t>CTRL</w:t>
      </w:r>
      <w:r w:rsidR="001712E9">
        <w:t xml:space="preserve">) </w:t>
      </w:r>
      <w:r w:rsidRPr="00B16F25">
        <w:t xml:space="preserve">and the </w:t>
      </w:r>
      <w:r w:rsidRPr="001712E9">
        <w:rPr>
          <w:b/>
        </w:rPr>
        <w:t>Shift</w:t>
      </w:r>
      <w:r w:rsidRPr="00B16F25">
        <w:t xml:space="preserve"> key and </w:t>
      </w:r>
      <w:r w:rsidRPr="001712E9">
        <w:rPr>
          <w:b/>
        </w:rPr>
        <w:t>scrolling up or down</w:t>
      </w:r>
      <w:r w:rsidRPr="00B16F25">
        <w:t xml:space="preserve"> zooms in and out of the display vertically, hence, the oscillations are increased and decreased in size. This can be particularly useful, if the overall recording volume is too soft.</w:t>
      </w:r>
    </w:p>
    <w:p w14:paraId="632C63DC" w14:textId="67018168" w:rsidR="000959A2" w:rsidRPr="00522DCA" w:rsidRDefault="000959A2" w:rsidP="005D3475">
      <w:pPr>
        <w:pStyle w:val="Standard-BlockCharCharChar"/>
        <w:rPr>
          <w:lang w:val="en-GB"/>
        </w:rPr>
      </w:pPr>
      <w:r w:rsidRPr="00522DCA">
        <w:rPr>
          <w:lang w:val="en-GB"/>
        </w:rPr>
        <w:t xml:space="preserve">If the current selection in the oscillogram is connected to the musical score, the selection boundaries will be displayed in </w:t>
      </w:r>
      <w:r w:rsidRPr="001712E9">
        <w:rPr>
          <w:b/>
          <w:lang w:val="en-GB"/>
        </w:rPr>
        <w:t>green</w:t>
      </w:r>
      <w:r w:rsidRPr="00522DCA">
        <w:rPr>
          <w:lang w:val="en-GB"/>
        </w:rPr>
        <w:t xml:space="preserve"> (at the beginning) and in </w:t>
      </w:r>
      <w:r w:rsidRPr="001712E9">
        <w:rPr>
          <w:b/>
          <w:lang w:val="en-GB"/>
        </w:rPr>
        <w:t>red</w:t>
      </w:r>
      <w:r w:rsidRPr="00522DCA">
        <w:rPr>
          <w:lang w:val="en-GB"/>
        </w:rPr>
        <w:t xml:space="preserve"> (at the end). If the selection boundaries in the oscillogram are altered in this state, these alterations will also be applied to </w:t>
      </w:r>
      <w:r w:rsidRPr="00522DCA">
        <w:rPr>
          <w:lang w:val="en-GB"/>
        </w:rPr>
        <w:lastRenderedPageBreak/>
        <w:t xml:space="preserve">the connected time values in the musical score. If the oscillogram view and the musical score are not connected, the selection boundaries will be displayed in </w:t>
      </w:r>
      <w:r w:rsidRPr="001712E9">
        <w:rPr>
          <w:b/>
          <w:lang w:val="en-GB"/>
        </w:rPr>
        <w:t>blue</w:t>
      </w:r>
      <w:r w:rsidRPr="00522DCA">
        <w:rPr>
          <w:lang w:val="en-GB"/>
        </w:rPr>
        <w:t xml:space="preserve">. </w:t>
      </w:r>
    </w:p>
    <w:p w14:paraId="4C0441A0" w14:textId="77777777" w:rsidR="000959A2" w:rsidRPr="00522DCA" w:rsidRDefault="0005350C" w:rsidP="005D3475">
      <w:pPr>
        <w:pStyle w:val="Standard-BlockCharCharChar"/>
        <w:rPr>
          <w:lang w:val="en-GB"/>
        </w:rPr>
      </w:pPr>
      <w:r>
        <w:rPr>
          <w:lang w:val="en-GB"/>
        </w:rPr>
        <w:pict w14:anchorId="29E34E98">
          <v:shape id="_x0000_i1069" type="#_x0000_t75" style="width:324pt;height:103.8pt" filled="t">
            <v:fill color2="black"/>
            <v:imagedata r:id="rId23" o:title=""/>
          </v:shape>
        </w:pict>
      </w:r>
    </w:p>
    <w:p w14:paraId="436BEC0E" w14:textId="77777777" w:rsidR="000959A2" w:rsidRPr="00522DCA" w:rsidRDefault="000959A2" w:rsidP="005D3475">
      <w:pPr>
        <w:pStyle w:val="Standard-BlockCharCharChar"/>
        <w:rPr>
          <w:lang w:val="en-GB"/>
        </w:rPr>
      </w:pPr>
      <w:r w:rsidRPr="00522DCA">
        <w:rPr>
          <w:lang w:val="en-GB"/>
        </w:rPr>
        <w:t>The buttons to modify the oscillogram can be found under it on the right hand side:</w:t>
      </w:r>
    </w:p>
    <w:p w14:paraId="5820D02A" w14:textId="77777777" w:rsidR="000959A2" w:rsidRPr="00522DCA" w:rsidRDefault="0005350C" w:rsidP="005D3475">
      <w:pPr>
        <w:pStyle w:val="Standard-BlockCharCharChar"/>
        <w:rPr>
          <w:lang w:val="en-GB"/>
        </w:rPr>
      </w:pPr>
      <w:r>
        <w:rPr>
          <w:lang w:val="en-GB"/>
        </w:rPr>
        <w:pict w14:anchorId="104AF603">
          <v:shape id="_x0000_i1070" type="#_x0000_t75" style="width:124.75pt;height:25.1pt" filled="t">
            <v:fill color2="black"/>
            <v:imagedata r:id="rId24" o:title=""/>
          </v:shape>
        </w:pict>
      </w:r>
    </w:p>
    <w:p w14:paraId="67852755" w14:textId="34AB2F65" w:rsidR="000959A2" w:rsidRPr="00522DCA" w:rsidRDefault="000959A2" w:rsidP="005D3475">
      <w:pPr>
        <w:pStyle w:val="Standard-BlockCharCharChar"/>
        <w:rPr>
          <w:lang w:val="en-GB"/>
        </w:rPr>
      </w:pPr>
      <w:r w:rsidRPr="00522DCA">
        <w:rPr>
          <w:lang w:val="en-GB"/>
        </w:rPr>
        <w:t>The first button</w:t>
      </w:r>
      <w:r w:rsidR="00B0162A" w:rsidRPr="00522DCA">
        <w:rPr>
          <w:lang w:val="en-GB"/>
        </w:rPr>
        <w:t xml:space="preserve"> </w:t>
      </w:r>
      <w:r w:rsidRPr="00522DCA">
        <w:rPr>
          <w:lang w:val="en-GB"/>
        </w:rPr>
        <w:t>(</w:t>
      </w:r>
      <w:r w:rsidR="005E7A4C" w:rsidRPr="00522DCA">
        <w:rPr>
          <w:lang w:val="en-GB"/>
        </w:rPr>
        <w:t>“</w:t>
      </w:r>
      <w:r w:rsidRPr="00522DCA">
        <w:rPr>
          <w:lang w:val="en-GB"/>
        </w:rPr>
        <w:t>Shift selection</w:t>
      </w:r>
      <w:r w:rsidR="005E7A4C" w:rsidRPr="00522DCA">
        <w:rPr>
          <w:lang w:val="en-GB"/>
        </w:rPr>
        <w:t>”</w:t>
      </w:r>
      <w:r w:rsidRPr="00522DCA">
        <w:rPr>
          <w:lang w:val="en-GB"/>
        </w:rPr>
        <w:t>) moves the current selection in such a way that the new starting point is the same as the previous endpoint. The length of the selection is maintained:</w:t>
      </w:r>
    </w:p>
    <w:p w14:paraId="6043FC11" w14:textId="77777777" w:rsidR="000959A2" w:rsidRPr="00522DCA" w:rsidRDefault="0005350C" w:rsidP="005D3475">
      <w:pPr>
        <w:pStyle w:val="Standard-BlockCharCharChar"/>
        <w:rPr>
          <w:lang w:val="en-GB"/>
        </w:rPr>
      </w:pPr>
      <w:r>
        <w:rPr>
          <w:lang w:val="en-GB"/>
        </w:rPr>
        <w:pict w14:anchorId="26CC8DEF">
          <v:shape id="_x0000_i1071" type="#_x0000_t75" style="width:204.3pt;height:68.65pt" filled="t">
            <v:fill color2="black"/>
            <v:imagedata r:id="rId25" o:title=""/>
          </v:shape>
        </w:pict>
      </w:r>
      <w:r w:rsidR="000959A2" w:rsidRPr="00522DCA">
        <w:rPr>
          <w:lang w:val="en-GB"/>
        </w:rPr>
        <w:tab/>
      </w:r>
      <w:r w:rsidR="000959A2" w:rsidRPr="00522DCA">
        <w:rPr>
          <w:lang w:val="en-GB"/>
        </w:rPr>
        <w:tab/>
      </w:r>
      <w:r>
        <w:rPr>
          <w:lang w:val="en-GB"/>
        </w:rPr>
        <w:pict w14:anchorId="106DD02F">
          <v:shape id="_x0000_i1072" type="#_x0000_t75" style="width:183.35pt;height:68.65pt" filled="t">
            <v:fill color2="black"/>
            <v:imagedata r:id="rId26" o:title=""/>
          </v:shape>
        </w:pict>
      </w:r>
    </w:p>
    <w:p w14:paraId="2658DE58" w14:textId="642681E3" w:rsidR="000959A2" w:rsidRPr="00522DCA" w:rsidRDefault="000959A2" w:rsidP="005D3475">
      <w:pPr>
        <w:pStyle w:val="Standard-BlockCharCharChar"/>
        <w:rPr>
          <w:lang w:val="en-GB"/>
        </w:rPr>
      </w:pPr>
      <w:r w:rsidRPr="00522DCA">
        <w:rPr>
          <w:lang w:val="en-GB"/>
        </w:rPr>
        <w:t>The second button (</w:t>
      </w:r>
      <w:r w:rsidR="005E7A4C" w:rsidRPr="00522DCA">
        <w:rPr>
          <w:lang w:val="en-GB"/>
        </w:rPr>
        <w:t>“</w:t>
      </w:r>
      <w:r w:rsidRPr="00522DCA">
        <w:rPr>
          <w:lang w:val="en-GB"/>
        </w:rPr>
        <w:t>Detach selection</w:t>
      </w:r>
      <w:r w:rsidR="005E7A4C" w:rsidRPr="00522DCA">
        <w:rPr>
          <w:lang w:val="en-GB"/>
        </w:rPr>
        <w:t>”</w:t>
      </w:r>
      <w:r w:rsidRPr="00522DCA">
        <w:rPr>
          <w:lang w:val="en-GB"/>
        </w:rPr>
        <w:t>) keeps the current selection, but detaches the musical score from it. The colours of the boundaries then change from green/red to blue. The third button (</w:t>
      </w:r>
      <w:r w:rsidR="005E7A4C" w:rsidRPr="00522DCA">
        <w:rPr>
          <w:lang w:val="en-GB"/>
        </w:rPr>
        <w:t>“</w:t>
      </w:r>
      <w:r w:rsidRPr="00522DCA">
        <w:rPr>
          <w:lang w:val="en-GB"/>
        </w:rPr>
        <w:t>Assign times</w:t>
      </w:r>
      <w:r w:rsidR="005E7A4C" w:rsidRPr="00522DCA">
        <w:rPr>
          <w:lang w:val="en-GB"/>
        </w:rPr>
        <w:t>”</w:t>
      </w:r>
      <w:r w:rsidRPr="00522DCA">
        <w:rPr>
          <w:lang w:val="en-GB"/>
        </w:rPr>
        <w:t>) assigns the start and end time of the current selection in the oscillogram to the currently selected time points in the musical score.</w:t>
      </w:r>
    </w:p>
    <w:p w14:paraId="2A614CD9" w14:textId="77777777" w:rsidR="000959A2" w:rsidRPr="00522DCA" w:rsidRDefault="000959A2" w:rsidP="005D3475">
      <w:pPr>
        <w:pStyle w:val="Standard-BlockCharCharChar"/>
        <w:rPr>
          <w:lang w:val="en-GB"/>
        </w:rPr>
      </w:pPr>
      <w:r w:rsidRPr="00522DCA">
        <w:rPr>
          <w:lang w:val="en-GB"/>
        </w:rPr>
        <w:t>The selection boundaries in the oscillogram can be changed in the following way:</w:t>
      </w:r>
    </w:p>
    <w:p w14:paraId="71CDE5EA" w14:textId="77777777" w:rsidR="000959A2" w:rsidRPr="00522DCA" w:rsidRDefault="000959A2" w:rsidP="005D3475">
      <w:pPr>
        <w:pStyle w:val="Aufzhlungszeichen1"/>
        <w:numPr>
          <w:ilvl w:val="0"/>
          <w:numId w:val="93"/>
        </w:numPr>
      </w:pPr>
      <w:r w:rsidRPr="00522DCA">
        <w:t>Clicking and pulling with the mouse</w:t>
      </w:r>
    </w:p>
    <w:p w14:paraId="02FA2DFC" w14:textId="77777777" w:rsidR="000959A2" w:rsidRPr="00522DCA" w:rsidRDefault="000959A2" w:rsidP="005D3475">
      <w:pPr>
        <w:pStyle w:val="Aufzhlungszeichen1"/>
        <w:numPr>
          <w:ilvl w:val="0"/>
          <w:numId w:val="93"/>
        </w:numPr>
      </w:pPr>
      <w:r w:rsidRPr="00522DCA">
        <w:t>Placing the cursor near one of the boundaries and scrolling thereafter moves the boundary to the right or left.</w:t>
      </w:r>
    </w:p>
    <w:p w14:paraId="46FF36EA" w14:textId="26136EEC" w:rsidR="00E1642E" w:rsidRPr="00522DCA" w:rsidRDefault="000959A2" w:rsidP="005D3475">
      <w:pPr>
        <w:pStyle w:val="Aufzhlungszeichen1"/>
        <w:numPr>
          <w:ilvl w:val="0"/>
          <w:numId w:val="93"/>
        </w:numPr>
      </w:pPr>
      <w:r w:rsidRPr="00544FDB">
        <w:rPr>
          <w:b/>
        </w:rPr>
        <w:t>Alt</w:t>
      </w:r>
      <w:r w:rsidRPr="00522DCA">
        <w:t xml:space="preserve"> + </w:t>
      </w:r>
      <w:r w:rsidRPr="00544FDB">
        <w:rPr>
          <w:b/>
        </w:rPr>
        <w:t>Right Arrow key</w:t>
      </w:r>
      <w:r w:rsidRPr="00522DCA">
        <w:t xml:space="preserve"> moves the right boundary of the selection to the right. </w:t>
      </w:r>
    </w:p>
    <w:p w14:paraId="52C2C648" w14:textId="6F31E125" w:rsidR="000959A2" w:rsidRPr="00522DCA" w:rsidRDefault="000959A2" w:rsidP="005D3475">
      <w:pPr>
        <w:pStyle w:val="Aufzhlungszeichen1"/>
        <w:numPr>
          <w:ilvl w:val="0"/>
          <w:numId w:val="93"/>
        </w:numPr>
      </w:pPr>
      <w:r w:rsidRPr="00544FDB">
        <w:rPr>
          <w:b/>
        </w:rPr>
        <w:t>Alt</w:t>
      </w:r>
      <w:r w:rsidRPr="00522DCA">
        <w:t xml:space="preserve"> +</w:t>
      </w:r>
      <w:r w:rsidR="00D217F8" w:rsidRPr="00522DCA">
        <w:t xml:space="preserve"> </w:t>
      </w:r>
      <w:r w:rsidRPr="00544FDB">
        <w:rPr>
          <w:b/>
        </w:rPr>
        <w:t>Left arrow key</w:t>
      </w:r>
      <w:r w:rsidRPr="00522DCA">
        <w:t xml:space="preserve"> moves the right boundary to the left. Pressing </w:t>
      </w:r>
      <w:r w:rsidRPr="00544FDB">
        <w:rPr>
          <w:b/>
        </w:rPr>
        <w:t>Shift along with Alt</w:t>
      </w:r>
      <w:r w:rsidRPr="00522DCA">
        <w:t xml:space="preserve"> and the arrow keys moves the left boundary of the selection.</w:t>
      </w:r>
    </w:p>
    <w:p w14:paraId="153D98AB" w14:textId="0742721E" w:rsidR="00544FDB" w:rsidRDefault="000959A2" w:rsidP="005D3475">
      <w:pPr>
        <w:pStyle w:val="Aufzhlungszeichen1"/>
        <w:numPr>
          <w:ilvl w:val="0"/>
          <w:numId w:val="93"/>
        </w:numPr>
      </w:pPr>
      <w:r w:rsidRPr="00522DCA">
        <w:t>Placing the cursor in the middle of the selection and scrolling thereafter moves the entire boundary to the right or left.</w:t>
      </w:r>
      <w:r w:rsidR="00544FDB">
        <w:br w:type="page"/>
      </w:r>
    </w:p>
    <w:p w14:paraId="3A23B9A8" w14:textId="77777777" w:rsidR="000959A2" w:rsidRPr="00522DCA" w:rsidRDefault="000959A2" w:rsidP="005D3475">
      <w:pPr>
        <w:pStyle w:val="Standard-BlockCharCharChar"/>
        <w:rPr>
          <w:lang w:val="en-GB"/>
        </w:rPr>
      </w:pPr>
      <w:r w:rsidRPr="00522DCA">
        <w:rPr>
          <w:lang w:val="en-GB"/>
        </w:rPr>
        <w:lastRenderedPageBreak/>
        <w:t>There are two possible ways to choose longer selections:</w:t>
      </w:r>
    </w:p>
    <w:p w14:paraId="272806D8" w14:textId="6314D222" w:rsidR="000959A2" w:rsidRPr="00522DCA" w:rsidRDefault="000959A2" w:rsidP="005D3475">
      <w:pPr>
        <w:pStyle w:val="Aufzhlungszeichen1"/>
        <w:numPr>
          <w:ilvl w:val="0"/>
          <w:numId w:val="93"/>
        </w:numPr>
        <w:rPr>
          <w:rStyle w:val="BildCharChar1"/>
          <w:lang w:val="en-GB"/>
        </w:rPr>
      </w:pPr>
      <w:r w:rsidRPr="00522DCA">
        <w:t xml:space="preserve">Using the button </w:t>
      </w:r>
      <w:r w:rsidR="005E7A4C" w:rsidRPr="00522DCA">
        <w:t>“</w:t>
      </w:r>
      <w:r w:rsidRPr="00522DCA">
        <w:t>Navigate in the recording</w:t>
      </w:r>
      <w:r w:rsidR="005E7A4C" w:rsidRPr="00522DCA">
        <w:t>”</w:t>
      </w:r>
      <w:r w:rsidRPr="00522DCA">
        <w:t xml:space="preserve"> (above the oscillogram view to the left) opens a dialog that allows input of selection boundaries in numbers:</w:t>
      </w:r>
      <w:r w:rsidRPr="00522DCA">
        <w:rPr>
          <w:rStyle w:val="BildCharChar1"/>
          <w:lang w:val="en-GB"/>
        </w:rPr>
        <w:t xml:space="preserve"> </w:t>
      </w:r>
    </w:p>
    <w:p w14:paraId="7315D45F" w14:textId="77777777" w:rsidR="000959A2" w:rsidRDefault="0005350C" w:rsidP="005D3475">
      <w:pPr>
        <w:pStyle w:val="Standard-BlockCharCharChar"/>
        <w:rPr>
          <w:rStyle w:val="BildCharChar1"/>
          <w:lang w:val="en-GB"/>
        </w:rPr>
      </w:pPr>
      <w:r>
        <w:rPr>
          <w:rStyle w:val="BildCharChar1"/>
          <w:lang w:val="en-GB"/>
        </w:rPr>
        <w:pict w14:anchorId="5FD8640E">
          <v:shape id="_x0000_i1073" type="#_x0000_t75" style="width:140.65pt;height:196.75pt" filled="t">
            <v:fill color2="black"/>
            <v:imagedata r:id="rId27" o:title=""/>
          </v:shape>
        </w:pict>
      </w:r>
    </w:p>
    <w:p w14:paraId="2418442E" w14:textId="2A4CBECC" w:rsidR="00155B02" w:rsidRDefault="000959A2" w:rsidP="005D3475">
      <w:pPr>
        <w:pStyle w:val="Aufzhlungszeichen1"/>
        <w:numPr>
          <w:ilvl w:val="0"/>
          <w:numId w:val="93"/>
        </w:numPr>
      </w:pPr>
      <w:r w:rsidRPr="00522DCA">
        <w:t>Double-clicking sets a mark in the oscillogram view. The next double-click then places a selection from the marked position up to the second double-click.</w:t>
      </w:r>
    </w:p>
    <w:p w14:paraId="536310EE" w14:textId="77777777" w:rsidR="009F7B97" w:rsidRDefault="009F7B97" w:rsidP="005D3475">
      <w:pPr>
        <w:pStyle w:val="Aufzhlung"/>
      </w:pPr>
    </w:p>
    <w:p w14:paraId="67823152" w14:textId="77777777" w:rsidR="00544FDB" w:rsidRDefault="00544FDB" w:rsidP="005D3475">
      <w:pPr>
        <w:pStyle w:val="Aufzhlung"/>
        <w:sectPr w:rsidR="00544FDB" w:rsidSect="004D620B">
          <w:pgSz w:w="11906" w:h="16838"/>
          <w:pgMar w:top="1417" w:right="1417" w:bottom="1134" w:left="1417" w:header="708" w:footer="708" w:gutter="0"/>
          <w:cols w:space="708"/>
          <w:docGrid w:linePitch="360"/>
        </w:sectPr>
      </w:pPr>
    </w:p>
    <w:p w14:paraId="57A777BD" w14:textId="3A660106" w:rsidR="000959A2" w:rsidRPr="00522DCA" w:rsidRDefault="000959A2" w:rsidP="009F7B97">
      <w:pPr>
        <w:pStyle w:val="berschrift1"/>
      </w:pPr>
      <w:bookmarkStart w:id="9" w:name="_Toc415132353"/>
      <w:bookmarkStart w:id="10" w:name="_Toc415132534"/>
      <w:r w:rsidRPr="00522DCA">
        <w:lastRenderedPageBreak/>
        <w:t>PANELS</w:t>
      </w:r>
      <w:bookmarkEnd w:id="9"/>
      <w:bookmarkEnd w:id="10"/>
      <w:r w:rsidRPr="00522DCA">
        <w:t xml:space="preserve"> </w:t>
      </w:r>
    </w:p>
    <w:p w14:paraId="532E1418" w14:textId="77777777" w:rsidR="000959A2" w:rsidRPr="00522DCA" w:rsidRDefault="000959A2" w:rsidP="000959A2">
      <w:pPr>
        <w:pStyle w:val="berschrift2"/>
        <w:numPr>
          <w:ilvl w:val="1"/>
          <w:numId w:val="2"/>
        </w:numPr>
        <w:rPr>
          <w:lang w:val="en-GB"/>
        </w:rPr>
      </w:pPr>
      <w:bookmarkStart w:id="11" w:name="_Toc415132354"/>
      <w:bookmarkStart w:id="12" w:name="_Toc415132535"/>
      <w:r w:rsidRPr="00522DCA">
        <w:rPr>
          <w:lang w:val="en-GB"/>
        </w:rPr>
        <w:t>Keyboard</w:t>
      </w:r>
      <w:bookmarkEnd w:id="11"/>
      <w:bookmarkEnd w:id="12"/>
    </w:p>
    <w:p w14:paraId="67EC41BC" w14:textId="574CF501" w:rsidR="000959A2" w:rsidRPr="00522DCA" w:rsidRDefault="000959A2" w:rsidP="005D3475">
      <w:pPr>
        <w:pStyle w:val="Standard-BlockCharCharChar"/>
        <w:rPr>
          <w:lang w:val="en-GB"/>
        </w:rPr>
      </w:pPr>
      <w:r w:rsidRPr="00522DCA">
        <w:rPr>
          <w:lang w:val="en-GB"/>
        </w:rP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sidRPr="00522DCA">
        <w:rPr>
          <w:rStyle w:val="Menufunction"/>
          <w:lang w:val="en-GB"/>
        </w:rPr>
        <w:t>View &gt; Keyboard</w:t>
      </w:r>
      <w:r w:rsidRPr="00522DCA">
        <w:rPr>
          <w:lang w:val="en-GB"/>
        </w:rPr>
        <w:t xml:space="preserve"> to have it displayed. </w:t>
      </w:r>
    </w:p>
    <w:p w14:paraId="6DA2BDF5" w14:textId="77777777" w:rsidR="000959A2" w:rsidRPr="00522DCA" w:rsidRDefault="0005350C" w:rsidP="005D3475">
      <w:pPr>
        <w:pStyle w:val="Standard-BlockCharCharChar"/>
        <w:rPr>
          <w:lang w:val="en-GB"/>
        </w:rPr>
      </w:pPr>
      <w:r>
        <w:rPr>
          <w:lang w:val="en-GB"/>
        </w:rPr>
        <w:pict w14:anchorId="0B8343C8">
          <v:shape id="_x0000_i1074" type="#_x0000_t75" style="width:297.2pt;height:278.8pt" filled="t">
            <v:fill color2="black"/>
            <v:imagedata r:id="rId28" o:title=""/>
          </v:shape>
        </w:pict>
      </w:r>
    </w:p>
    <w:p w14:paraId="405EEBE0" w14:textId="735F93E7" w:rsidR="000959A2" w:rsidRPr="00522DCA" w:rsidRDefault="007551C4" w:rsidP="005D3475">
      <w:pPr>
        <w:pStyle w:val="Standard-BlockCharCharChar"/>
        <w:rPr>
          <w:lang w:val="en-GB"/>
        </w:rPr>
      </w:pPr>
      <w:r>
        <w:rPr>
          <w:lang w:val="en-GB"/>
        </w:rPr>
        <w:t>The scrollbar on the left</w:t>
      </w:r>
      <w:r w:rsidR="000959A2" w:rsidRPr="00522DCA">
        <w:rPr>
          <w:lang w:val="en-GB"/>
        </w:rPr>
        <w:t xml:space="preserve"> hand side allows alterations in size of the keyboard symbols.</w:t>
      </w:r>
      <w:r w:rsidR="00EB67E8" w:rsidRPr="00522DCA">
        <w:rPr>
          <w:lang w:val="en-GB"/>
        </w:rPr>
        <w:t xml:space="preserve"> </w:t>
      </w:r>
      <w:r>
        <w:rPr>
          <w:lang w:val="en-GB"/>
        </w:rPr>
        <w:t>Furthermore, m</w:t>
      </w:r>
      <w:r w:rsidR="000959A2" w:rsidRPr="00522DCA">
        <w:rPr>
          <w:lang w:val="en-GB"/>
        </w:rPr>
        <w:t xml:space="preserve">ost symbols are equipped with a short </w:t>
      </w:r>
      <w:r w:rsidR="005E7A4C" w:rsidRPr="00522DCA">
        <w:rPr>
          <w:lang w:val="en-GB"/>
        </w:rPr>
        <w:t>“</w:t>
      </w:r>
      <w:r w:rsidR="000959A2" w:rsidRPr="00522DCA">
        <w:rPr>
          <w:lang w:val="en-GB"/>
        </w:rPr>
        <w:t>tool tip</w:t>
      </w:r>
      <w:r w:rsidR="005E7A4C" w:rsidRPr="00522DCA">
        <w:rPr>
          <w:lang w:val="en-GB"/>
        </w:rPr>
        <w:t>”</w:t>
      </w:r>
      <w:r w:rsidR="000959A2" w:rsidRPr="00522DCA">
        <w:rPr>
          <w:lang w:val="en-GB"/>
        </w:rPr>
        <w:t xml:space="preserve"> that elaborates on both meaning and function. Hover over the symbol to have the </w:t>
      </w:r>
      <w:r w:rsidR="005E7A4C" w:rsidRPr="00522DCA">
        <w:rPr>
          <w:lang w:val="en-GB"/>
        </w:rPr>
        <w:t>“</w:t>
      </w:r>
      <w:r w:rsidR="000959A2" w:rsidRPr="00522DCA">
        <w:rPr>
          <w:lang w:val="en-GB"/>
        </w:rPr>
        <w:t>tool tip</w:t>
      </w:r>
      <w:r w:rsidR="005E7A4C" w:rsidRPr="00522DCA">
        <w:rPr>
          <w:lang w:val="en-GB"/>
        </w:rPr>
        <w:t>”</w:t>
      </w:r>
      <w:r w:rsidR="000959A2" w:rsidRPr="00522DCA">
        <w:rPr>
          <w:lang w:val="en-GB"/>
        </w:rPr>
        <w:t xml:space="preserve"> displayed:</w:t>
      </w:r>
    </w:p>
    <w:p w14:paraId="508640E9" w14:textId="77777777" w:rsidR="000959A2" w:rsidRPr="00522DCA" w:rsidRDefault="0005350C" w:rsidP="005D3475">
      <w:pPr>
        <w:pStyle w:val="Standard-BlockCharCharChar"/>
        <w:rPr>
          <w:lang w:val="en-GB"/>
        </w:rPr>
      </w:pPr>
      <w:r>
        <w:rPr>
          <w:lang w:val="en-GB"/>
        </w:rPr>
        <w:pict w14:anchorId="45CC0933">
          <v:shape id="_x0000_i1075" type="#_x0000_t75" style="width:142.35pt;height:73.65pt" filled="t">
            <v:fill color2="black"/>
            <v:imagedata r:id="rId29" o:title=""/>
          </v:shape>
        </w:pict>
      </w:r>
    </w:p>
    <w:p w14:paraId="2D0B2EC0" w14:textId="77777777" w:rsidR="000959A2" w:rsidRPr="00522DCA" w:rsidRDefault="000959A2" w:rsidP="005D3475">
      <w:pPr>
        <w:pStyle w:val="Standard-BlockCharCharChar"/>
        <w:rPr>
          <w:lang w:val="en-GB"/>
        </w:rPr>
      </w:pPr>
      <w:r w:rsidRPr="00522DCA">
        <w:rPr>
          <w:lang w:val="en-GB"/>
        </w:rPr>
        <w:t>To insert a symbol into the musical score, move the cursor to that position in the musical score and click on the desired symbol. To choose a different keyboard, click on the arrow and select a different keyboard from the list. Please note:</w:t>
      </w:r>
    </w:p>
    <w:p w14:paraId="68C8E563" w14:textId="5BEE25F2" w:rsidR="000959A2" w:rsidRPr="009F7B97" w:rsidRDefault="000959A2" w:rsidP="005D3475">
      <w:pPr>
        <w:pStyle w:val="Aufzhlungszeichen1"/>
        <w:numPr>
          <w:ilvl w:val="0"/>
          <w:numId w:val="93"/>
        </w:numPr>
      </w:pPr>
      <w:r w:rsidRPr="009F7B97">
        <w:t xml:space="preserve">A number of symbols are only available in a few fonts, namely those that cover a great range of Unicode (e.g. </w:t>
      </w:r>
      <w:r w:rsidR="005E7A4C" w:rsidRPr="009F7B97">
        <w:t>“</w:t>
      </w:r>
      <w:r w:rsidRPr="009F7B97">
        <w:t>Arial Unicode MS</w:t>
      </w:r>
      <w:r w:rsidR="005E7A4C" w:rsidRPr="009F7B97">
        <w:t>”</w:t>
      </w:r>
      <w:r w:rsidRPr="009F7B97">
        <w:t xml:space="preserve">). The font that is used in the keyboard can be selected in </w:t>
      </w:r>
      <w:r w:rsidR="009F7B97" w:rsidRPr="009F7B97">
        <w:rPr>
          <w:rStyle w:val="Menufunction"/>
          <w:lang w:val="en-GB"/>
        </w:rPr>
        <w:t xml:space="preserve">Edit &gt; </w:t>
      </w:r>
      <w:r w:rsidRPr="009F7B97">
        <w:rPr>
          <w:rStyle w:val="Menufunction"/>
          <w:lang w:val="en-GB"/>
        </w:rPr>
        <w:t>Preferences &gt; Fonts</w:t>
      </w:r>
      <w:r w:rsidRPr="009F7B97">
        <w:t xml:space="preserve">. If the desired symbol appears as a square in the musical score, the tier's font needs to be reformatted (see also </w:t>
      </w:r>
      <w:r w:rsidRPr="009F7B97">
        <w:rPr>
          <w:rStyle w:val="Menufunction"/>
          <w:lang w:val="en-GB"/>
        </w:rPr>
        <w:t>Format &gt; Edit format table</w:t>
      </w:r>
      <w:r w:rsidRPr="009F7B97">
        <w:t>).</w:t>
      </w:r>
    </w:p>
    <w:p w14:paraId="7E1507FD" w14:textId="77777777" w:rsidR="000959A2" w:rsidRPr="00522DCA" w:rsidRDefault="000959A2">
      <w:pPr>
        <w:rPr>
          <w:rFonts w:cs="Times New Roman"/>
          <w:lang w:val="en-GB"/>
        </w:rPr>
        <w:sectPr w:rsidR="000959A2" w:rsidRPr="00522DCA" w:rsidSect="004D620B">
          <w:headerReference w:type="default" r:id="rId30"/>
          <w:pgSz w:w="11906" w:h="16838"/>
          <w:pgMar w:top="1417" w:right="1417" w:bottom="1134" w:left="1417" w:header="708" w:footer="708" w:gutter="0"/>
          <w:cols w:space="708"/>
          <w:docGrid w:linePitch="360"/>
        </w:sectPr>
      </w:pPr>
    </w:p>
    <w:p w14:paraId="07E06CE0" w14:textId="77777777" w:rsidR="000959A2" w:rsidRPr="00522DCA" w:rsidRDefault="000959A2" w:rsidP="000959A2">
      <w:pPr>
        <w:pStyle w:val="berschrift2"/>
        <w:numPr>
          <w:ilvl w:val="1"/>
          <w:numId w:val="2"/>
        </w:numPr>
        <w:rPr>
          <w:lang w:val="en-GB"/>
        </w:rPr>
      </w:pPr>
      <w:bookmarkStart w:id="13" w:name="_Toc415132355"/>
      <w:bookmarkStart w:id="14" w:name="_Toc415132536"/>
      <w:r w:rsidRPr="00522DCA">
        <w:rPr>
          <w:lang w:val="en-GB"/>
        </w:rPr>
        <w:lastRenderedPageBreak/>
        <w:t>Link panel</w:t>
      </w:r>
      <w:bookmarkEnd w:id="13"/>
      <w:bookmarkEnd w:id="14"/>
    </w:p>
    <w:p w14:paraId="4AEB498A" w14:textId="77777777" w:rsidR="000959A2" w:rsidRPr="00522DCA" w:rsidRDefault="000959A2" w:rsidP="005D3475">
      <w:pPr>
        <w:pStyle w:val="Standard-BlockCharCharChar"/>
        <w:rPr>
          <w:lang w:val="en-GB"/>
        </w:rPr>
      </w:pPr>
      <w:r w:rsidRPr="00522DCA">
        <w:rPr>
          <w:lang w:val="en-GB"/>
        </w:rPr>
        <w:t xml:space="preserve">The link panel links event descriptions to image, audio, video and text files. Should the link panel not appear on your screen, choose </w:t>
      </w:r>
      <w:r w:rsidRPr="00522DCA">
        <w:rPr>
          <w:rStyle w:val="Menufunction"/>
          <w:lang w:val="en-GB"/>
        </w:rPr>
        <w:t>View &gt; Link panel</w:t>
      </w:r>
      <w:r w:rsidRPr="00522DCA">
        <w:rPr>
          <w:lang w:val="en-GB"/>
        </w:rPr>
        <w:t xml:space="preserve"> to have it displayed. </w:t>
      </w:r>
    </w:p>
    <w:p w14:paraId="72025BFC" w14:textId="7511693D" w:rsidR="000959A2" w:rsidRPr="00522DCA" w:rsidRDefault="000959A2" w:rsidP="005D3475">
      <w:pPr>
        <w:pStyle w:val="Standard-BlockCharCharChar"/>
        <w:rPr>
          <w:lang w:val="en-GB"/>
        </w:rPr>
      </w:pPr>
      <w:r w:rsidRPr="00522DCA">
        <w:rPr>
          <w:lang w:val="en-GB"/>
        </w:rPr>
        <w:t xml:space="preserve">To link an event to an external file, select the event in the musical score and choose whether it's an image, audio, video or text file in the </w:t>
      </w:r>
      <w:r w:rsidR="005E7A4C" w:rsidRPr="00522DCA">
        <w:rPr>
          <w:lang w:val="en-GB"/>
        </w:rPr>
        <w:t>“</w:t>
      </w:r>
      <w:r w:rsidRPr="00522DCA">
        <w:rPr>
          <w:lang w:val="en-GB"/>
        </w:rPr>
        <w:t>Link Medium</w:t>
      </w:r>
      <w:r w:rsidR="005E7A4C" w:rsidRPr="00522DCA">
        <w:rPr>
          <w:lang w:val="en-GB"/>
        </w:rPr>
        <w:t>”</w:t>
      </w:r>
      <w:r w:rsidRPr="00522DCA">
        <w:rPr>
          <w:lang w:val="en-GB"/>
        </w:rPr>
        <w:t xml:space="preserve"> menu. Enter the storage location of the file to be linked in </w:t>
      </w:r>
      <w:r w:rsidR="005E7A4C" w:rsidRPr="00522DCA">
        <w:rPr>
          <w:lang w:val="en-GB"/>
        </w:rPr>
        <w:t>“</w:t>
      </w:r>
      <w:r w:rsidRPr="00522DCA">
        <w:rPr>
          <w:lang w:val="en-GB"/>
        </w:rPr>
        <w:t>Link URL</w:t>
      </w:r>
      <w:r w:rsidR="005E7A4C" w:rsidRPr="00522DCA">
        <w:rPr>
          <w:lang w:val="en-GB"/>
        </w:rPr>
        <w:t>”</w:t>
      </w:r>
      <w:r w:rsidRPr="00522DCA">
        <w:rPr>
          <w:lang w:val="en-GB"/>
        </w:rPr>
        <w:t xml:space="preserve">. Click </w:t>
      </w:r>
      <w:r w:rsidR="005E7A4C" w:rsidRPr="00522DCA">
        <w:rPr>
          <w:lang w:val="en-GB"/>
        </w:rPr>
        <w:t>“</w:t>
      </w:r>
      <w:r w:rsidRPr="00522DCA">
        <w:rPr>
          <w:lang w:val="en-GB"/>
        </w:rPr>
        <w:t>Browse</w:t>
      </w:r>
      <w:proofErr w:type="gramStart"/>
      <w:r w:rsidRPr="00522DCA">
        <w:rPr>
          <w:lang w:val="en-GB"/>
        </w:rPr>
        <w:t>..</w:t>
      </w:r>
      <w:r w:rsidR="005E7A4C" w:rsidRPr="00522DCA">
        <w:rPr>
          <w:lang w:val="en-GB"/>
        </w:rPr>
        <w:t>”</w:t>
      </w:r>
      <w:proofErr w:type="gramEnd"/>
      <w:r w:rsidRPr="00522DCA">
        <w:rPr>
          <w:lang w:val="en-GB"/>
        </w:rPr>
        <w:t xml:space="preserve"> to open a new dialog. Here, you can search for the file on your computer. </w:t>
      </w:r>
    </w:p>
    <w:p w14:paraId="2972BA12" w14:textId="77777777" w:rsidR="000959A2" w:rsidRPr="00522DCA" w:rsidRDefault="000959A2" w:rsidP="005D3475">
      <w:pPr>
        <w:pStyle w:val="Standard-BlockCharCharChar"/>
        <w:rPr>
          <w:lang w:val="en-GB"/>
        </w:rPr>
      </w:pPr>
      <w:r w:rsidRPr="00522DCA">
        <w:rPr>
          <w:lang w:val="en-GB"/>
        </w:rPr>
        <w:t xml:space="preserve">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 </w:t>
      </w:r>
    </w:p>
    <w:p w14:paraId="40853CB7" w14:textId="77777777" w:rsidR="000959A2" w:rsidRPr="00522DCA" w:rsidRDefault="0005350C">
      <w:pPr>
        <w:pStyle w:val="BildChar"/>
        <w:rPr>
          <w:rFonts w:ascii="Times New Roman" w:hAnsi="Times New Roman"/>
          <w:lang w:val="en-GB"/>
        </w:rPr>
      </w:pPr>
      <w:r>
        <w:rPr>
          <w:rFonts w:ascii="Times New Roman" w:hAnsi="Times New Roman"/>
          <w:lang w:val="en-GB"/>
        </w:rPr>
        <w:pict w14:anchorId="3F89D68C">
          <v:shape id="_x0000_i1076" type="#_x0000_t75" style="width:211.8pt;height:247.8pt" filled="t">
            <v:fill color2="black"/>
            <v:imagedata r:id="rId31" o:title=""/>
          </v:shape>
        </w:pict>
      </w:r>
    </w:p>
    <w:p w14:paraId="5277158A" w14:textId="77777777" w:rsidR="000959A2" w:rsidRPr="00522DCA" w:rsidRDefault="000959A2">
      <w:pPr>
        <w:pStyle w:val="BildChar"/>
        <w:rPr>
          <w:rFonts w:ascii="Times New Roman" w:hAnsi="Times New Roman"/>
          <w:lang w:val="en-GB"/>
        </w:rPr>
      </w:pPr>
    </w:p>
    <w:p w14:paraId="3D823FE6" w14:textId="230A1330" w:rsidR="000959A2" w:rsidRPr="00522DCA" w:rsidRDefault="0005350C">
      <w:pPr>
        <w:pStyle w:val="BildChar"/>
        <w:rPr>
          <w:rFonts w:ascii="Times New Roman" w:hAnsi="Times New Roman"/>
          <w:lang w:val="en-GB"/>
        </w:rPr>
      </w:pPr>
      <w:r>
        <w:rPr>
          <w:rFonts w:ascii="Times New Roman" w:hAnsi="Times New Roman"/>
          <w:lang w:val="en-GB"/>
        </w:rPr>
        <w:pict w14:anchorId="25F89DB7">
          <v:shape id="_x0000_i1077" type="#_x0000_t75" style="width:195.05pt;height:174.15pt" filled="t">
            <v:fill color2="black"/>
            <v:imagedata r:id="rId32" o:title=""/>
          </v:shape>
        </w:pict>
      </w:r>
      <w:r w:rsidR="000959A2" w:rsidRPr="00522DCA">
        <w:rPr>
          <w:rFonts w:ascii="Times New Roman" w:hAnsi="Times New Roman"/>
          <w:lang w:val="en-GB"/>
        </w:rPr>
        <w:t xml:space="preserve"> </w:t>
      </w:r>
      <w:r>
        <w:rPr>
          <w:rFonts w:ascii="Times New Roman" w:hAnsi="Times New Roman"/>
          <w:lang w:val="en-GB"/>
        </w:rPr>
        <w:pict w14:anchorId="4DC73BB0">
          <v:shape id="_x0000_i1078" type="#_x0000_t75" style="width:190.9pt;height:174.15pt" filled="t">
            <v:fill color2="black"/>
            <v:imagedata r:id="rId33" o:title=""/>
          </v:shape>
        </w:pict>
      </w:r>
    </w:p>
    <w:p w14:paraId="78381FEB" w14:textId="77777777" w:rsidR="000959A2" w:rsidRPr="00522DCA" w:rsidRDefault="000959A2" w:rsidP="005D3475">
      <w:pPr>
        <w:pStyle w:val="Standard-BlockCharCharChar"/>
        <w:rPr>
          <w:lang w:val="en-GB"/>
        </w:rPr>
      </w:pPr>
    </w:p>
    <w:p w14:paraId="1C2D6E83" w14:textId="77777777" w:rsidR="000959A2" w:rsidRPr="00522DCA" w:rsidRDefault="000959A2">
      <w:pPr>
        <w:rPr>
          <w:rFonts w:cs="Times New Roman"/>
          <w:lang w:val="en-GB"/>
        </w:rPr>
        <w:sectPr w:rsidR="000959A2" w:rsidRPr="00522DCA">
          <w:headerReference w:type="even" r:id="rId34"/>
          <w:headerReference w:type="default" r:id="rId35"/>
          <w:footerReference w:type="even" r:id="rId36"/>
          <w:footerReference w:type="default" r:id="rId37"/>
          <w:headerReference w:type="first" r:id="rId38"/>
          <w:footerReference w:type="first" r:id="rId39"/>
          <w:pgSz w:w="11906" w:h="16838"/>
          <w:pgMar w:top="1361" w:right="1134" w:bottom="907" w:left="1418" w:header="624" w:footer="720" w:gutter="0"/>
          <w:cols w:space="720"/>
          <w:docGrid w:linePitch="240" w:charSpace="32768"/>
        </w:sectPr>
      </w:pPr>
    </w:p>
    <w:p w14:paraId="15F5600C" w14:textId="77777777" w:rsidR="000959A2" w:rsidRPr="00522DCA" w:rsidRDefault="000959A2" w:rsidP="000959A2">
      <w:pPr>
        <w:pStyle w:val="berschrift2"/>
        <w:numPr>
          <w:ilvl w:val="1"/>
          <w:numId w:val="2"/>
        </w:numPr>
        <w:tabs>
          <w:tab w:val="clear" w:pos="502"/>
          <w:tab w:val="left" w:pos="482"/>
        </w:tabs>
        <w:ind w:left="482" w:hanging="482"/>
        <w:rPr>
          <w:lang w:val="en-GB"/>
        </w:rPr>
      </w:pPr>
      <w:bookmarkStart w:id="15" w:name="_Toc415132356"/>
      <w:bookmarkStart w:id="16" w:name="_Toc415132537"/>
      <w:r w:rsidRPr="00522DCA">
        <w:rPr>
          <w:lang w:val="en-GB"/>
        </w:rPr>
        <w:lastRenderedPageBreak/>
        <w:t>Audio/Video panel</w:t>
      </w:r>
      <w:bookmarkEnd w:id="15"/>
      <w:bookmarkEnd w:id="16"/>
    </w:p>
    <w:p w14:paraId="1F8ADB9C" w14:textId="2C7CF537" w:rsidR="000959A2" w:rsidRPr="00522DCA" w:rsidRDefault="000959A2" w:rsidP="005D3475">
      <w:pPr>
        <w:pStyle w:val="Standard-BlockCharCharChar"/>
        <w:rPr>
          <w:lang w:val="en-GB"/>
        </w:rPr>
      </w:pPr>
      <w:r w:rsidRPr="00522DCA">
        <w:rPr>
          <w:lang w:val="en-GB"/>
        </w:rPr>
        <w:t xml:space="preserve">The Audio/Video panel plays digitised recordings and assigns absolute time values of the recording to points on the EXMARaLDA time axis. When working with a single audio recording that does not need to be realigned or the like, it is not required to display the Audio/Video panel. If the Audio/Video panel does not appear on your screen automatically, choose </w:t>
      </w:r>
      <w:r w:rsidRPr="00522DCA">
        <w:rPr>
          <w:rStyle w:val="Menufunction"/>
          <w:lang w:val="en-GB"/>
        </w:rPr>
        <w:t>View &gt; Audio/Video panel</w:t>
      </w:r>
      <w:r w:rsidR="00B1588F">
        <w:rPr>
          <w:lang w:val="en-GB"/>
        </w:rPr>
        <w:t xml:space="preserve"> to have it displayed.</w:t>
      </w:r>
    </w:p>
    <w:p w14:paraId="01560967" w14:textId="77777777" w:rsidR="000959A2" w:rsidRPr="00522DCA" w:rsidRDefault="0005350C" w:rsidP="005D3475">
      <w:pPr>
        <w:pStyle w:val="Standard-BlockCharCharChar"/>
        <w:rPr>
          <w:lang w:val="en-GB"/>
        </w:rPr>
      </w:pPr>
      <w:r>
        <w:rPr>
          <w:lang w:val="en-GB"/>
        </w:rPr>
        <w:pict w14:anchorId="6F49B057">
          <v:shape id="_x0000_i1079" type="#_x0000_t75" style="width:285.5pt;height:319pt" filled="t">
            <v:fill color2="black"/>
            <v:imagedata r:id="rId40" o:title=""/>
          </v:shape>
        </w:pict>
      </w:r>
    </w:p>
    <w:p w14:paraId="6784D65F" w14:textId="3BAA817B" w:rsidR="00CF5238" w:rsidRDefault="000959A2" w:rsidP="005D3475">
      <w:pPr>
        <w:pStyle w:val="Standard-BlockCharCharChar"/>
        <w:rPr>
          <w:lang w:val="en-GB"/>
        </w:rPr>
      </w:pPr>
      <w:r w:rsidRPr="00522DCA">
        <w:rPr>
          <w:lang w:val="en-GB"/>
        </w:rPr>
        <w:t>Depending on whether it is an audio or video file, the panel will be shown with or without a display. The controls are almost identical in both cases.</w:t>
      </w:r>
      <w:r w:rsidR="00CF5238">
        <w:rPr>
          <w:lang w:val="en-GB"/>
        </w:rPr>
        <w:br w:type="page"/>
      </w:r>
    </w:p>
    <w:p w14:paraId="5540F0C8" w14:textId="77777777" w:rsidR="00CF5238" w:rsidRDefault="000959A2" w:rsidP="005D3475">
      <w:pPr>
        <w:pStyle w:val="Zwischenberschrift"/>
        <w:rPr>
          <w:lang w:val="en-GB"/>
        </w:rPr>
      </w:pPr>
      <w:r w:rsidRPr="00522DCA">
        <w:rPr>
          <w:lang w:val="en-GB"/>
        </w:rPr>
        <w:lastRenderedPageBreak/>
        <w:t>Controls:</w:t>
      </w:r>
    </w:p>
    <w:p w14:paraId="78B4654A" w14:textId="37621202" w:rsidR="000959A2" w:rsidRDefault="0005350C" w:rsidP="005D3475">
      <w:pPr>
        <w:pStyle w:val="Standard-BlockCharCharChar"/>
        <w:rPr>
          <w:lang w:val="en-GB"/>
        </w:rPr>
      </w:pPr>
      <w:r>
        <w:rPr>
          <w:lang w:val="en-GB"/>
        </w:rPr>
        <w:pict w14:anchorId="78FEFEE6">
          <v:shape id="_x0000_i1080" type="#_x0000_t75" style="width:449.6pt;height:442.05pt" filled="t">
            <v:fill color2="black"/>
            <v:imagedata r:id="rId41" o:title=""/>
          </v:shape>
        </w:pict>
      </w:r>
    </w:p>
    <w:p w14:paraId="787CEFBD" w14:textId="4488C7F8" w:rsidR="00CF5238" w:rsidRDefault="00CF5238" w:rsidP="005D3475">
      <w:pPr>
        <w:pStyle w:val="Standard-BlockCharCharChar"/>
        <w:rPr>
          <w:lang w:val="en-GB"/>
        </w:rPr>
      </w:pPr>
      <w:r>
        <w:rPr>
          <w:lang w:val="en-GB"/>
        </w:rPr>
        <w:br w:type="page"/>
      </w:r>
    </w:p>
    <w:p w14:paraId="3B9EC0AB" w14:textId="437AECC7" w:rsidR="000959A2" w:rsidRPr="00522DCA" w:rsidRDefault="000959A2" w:rsidP="005D3475">
      <w:pPr>
        <w:pStyle w:val="Standard-BlockCharCharChar"/>
        <w:rPr>
          <w:lang w:val="en-GB"/>
        </w:rPr>
      </w:pPr>
      <w:r w:rsidRPr="00522DCA">
        <w:rPr>
          <w:lang w:val="en-GB"/>
        </w:rPr>
        <w:lastRenderedPageBreak/>
        <w:t>Normally the Partitur-</w:t>
      </w:r>
      <w:r w:rsidR="00C11634" w:rsidRPr="00522DCA">
        <w:rPr>
          <w:lang w:val="en-GB"/>
        </w:rPr>
        <w:t>Editor</w:t>
      </w:r>
      <w:r w:rsidRPr="00522DCA">
        <w:rPr>
          <w:lang w:val="en-GB"/>
        </w:rPr>
        <w:t xml:space="preserve"> will load the first audio/video file into the currently open transcription that has been marked as the </w:t>
      </w:r>
      <w:r w:rsidR="005E7A4C" w:rsidRPr="00522DCA">
        <w:rPr>
          <w:lang w:val="en-GB"/>
        </w:rPr>
        <w:t>“</w:t>
      </w:r>
      <w:r w:rsidRPr="00522DCA">
        <w:rPr>
          <w:lang w:val="en-GB"/>
        </w:rPr>
        <w:t>Referenced media file</w:t>
      </w:r>
      <w:r w:rsidR="005E7A4C" w:rsidRPr="00522DCA">
        <w:rPr>
          <w:lang w:val="en-GB"/>
        </w:rPr>
        <w:t>”</w:t>
      </w:r>
      <w:r w:rsidRPr="00522DCA">
        <w:rPr>
          <w:lang w:val="en-GB"/>
        </w:rPr>
        <w:t xml:space="preserve"> in the </w:t>
      </w:r>
      <w:proofErr w:type="gramStart"/>
      <w:r w:rsidRPr="00522DCA">
        <w:rPr>
          <w:lang w:val="en-GB"/>
        </w:rPr>
        <w:t>meta</w:t>
      </w:r>
      <w:proofErr w:type="gramEnd"/>
      <w:r w:rsidRPr="00522DCA">
        <w:rPr>
          <w:lang w:val="en-GB"/>
        </w:rPr>
        <w:t xml:space="preserve"> information. Should you want to use a different audio/video file that is linked to the transcription, select it on the drop-down </w:t>
      </w:r>
      <w:proofErr w:type="gramStart"/>
      <w:r w:rsidRPr="00522DCA">
        <w:rPr>
          <w:lang w:val="en-GB"/>
        </w:rPr>
        <w:t>list</w:t>
      </w:r>
      <w:r w:rsidR="00010569" w:rsidRPr="00522DCA">
        <w:rPr>
          <w:szCs w:val="24"/>
          <w:lang w:val="en-GB"/>
        </w:rPr>
        <w:t xml:space="preserve"> </w:t>
      </w:r>
      <w:r w:rsidR="00010569" w:rsidRPr="00522DCA">
        <w:rPr>
          <w:szCs w:val="24"/>
          <w:bdr w:val="single" w:sz="4" w:space="0" w:color="auto"/>
          <w:lang w:val="en-GB"/>
        </w:rPr>
        <w:t> </w:t>
      </w:r>
      <w:r w:rsidR="00010569" w:rsidRPr="00522DCA">
        <w:rPr>
          <w:b/>
          <w:szCs w:val="24"/>
          <w:bdr w:val="single" w:sz="4" w:space="0" w:color="auto"/>
          <w:lang w:val="en-GB"/>
        </w:rPr>
        <w:t>1</w:t>
      </w:r>
      <w:proofErr w:type="gramEnd"/>
      <w:r w:rsidR="00010569" w:rsidRPr="00522DCA">
        <w:rPr>
          <w:szCs w:val="24"/>
          <w:bdr w:val="single" w:sz="4" w:space="0" w:color="auto"/>
          <w:lang w:val="en-GB"/>
        </w:rPr>
        <w:t> </w:t>
      </w:r>
      <w:r w:rsidRPr="00522DCA">
        <w:rPr>
          <w:lang w:val="en-GB"/>
        </w:rPr>
        <w:t xml:space="preserve"> . </w:t>
      </w:r>
    </w:p>
    <w:p w14:paraId="7066F0F8" w14:textId="00223303" w:rsidR="000959A2" w:rsidRPr="00522DCA" w:rsidRDefault="000959A2" w:rsidP="005D3475">
      <w:pPr>
        <w:pStyle w:val="Standard-BlockCharCharChar"/>
        <w:rPr>
          <w:lang w:val="en-GB"/>
        </w:rPr>
      </w:pPr>
      <w:r w:rsidRPr="00522DCA">
        <w:rPr>
          <w:lang w:val="en-GB"/>
        </w:rPr>
        <w:t xml:space="preserve">The size of the panel is adjustable. You can minimize the panel by clicking the control </w:t>
      </w:r>
      <w:proofErr w:type="gramStart"/>
      <w:r w:rsidRPr="00522DCA">
        <w:rPr>
          <w:lang w:val="en-GB"/>
        </w:rPr>
        <w:t>element</w:t>
      </w:r>
      <w:r w:rsidR="00010569" w:rsidRPr="00522DCA">
        <w:rPr>
          <w:spacing w:val="-4"/>
          <w:szCs w:val="24"/>
          <w:lang w:val="en-GB"/>
        </w:rPr>
        <w:t xml:space="preserve"> </w:t>
      </w:r>
      <w:r w:rsidR="00010569" w:rsidRPr="00522DCA">
        <w:rPr>
          <w:b/>
          <w:spacing w:val="-4"/>
          <w:szCs w:val="24"/>
          <w:bdr w:val="single" w:sz="4" w:space="0" w:color="auto"/>
          <w:lang w:val="en-GB"/>
        </w:rPr>
        <w:t> 6</w:t>
      </w:r>
      <w:proofErr w:type="gramEnd"/>
      <w:r w:rsidR="00010569" w:rsidRPr="00522DCA">
        <w:rPr>
          <w:spacing w:val="-4"/>
          <w:szCs w:val="24"/>
          <w:bdr w:val="single" w:sz="4" w:space="0" w:color="auto"/>
          <w:lang w:val="en-GB"/>
        </w:rPr>
        <w:t> </w:t>
      </w:r>
      <w:r w:rsidR="00010569" w:rsidRPr="00522DCA">
        <w:rPr>
          <w:spacing w:val="-4"/>
          <w:szCs w:val="24"/>
          <w:lang w:val="en-GB"/>
        </w:rPr>
        <w:t xml:space="preserve"> </w:t>
      </w:r>
      <w:r w:rsidRPr="00522DCA">
        <w:rPr>
          <w:lang w:val="en-GB"/>
        </w:rPr>
        <w:t>by hiding the slide bar (1). Should you open a video file, the panel will automatically be extended by a display. In addition, the button panel (2) can be hidden by</w:t>
      </w:r>
      <w:r w:rsidR="00010569" w:rsidRPr="00522DCA">
        <w:rPr>
          <w:lang w:val="en-GB"/>
        </w:rPr>
        <w:t xml:space="preserve"> clicking on the control </w:t>
      </w:r>
      <w:proofErr w:type="gramStart"/>
      <w:r w:rsidR="00010569" w:rsidRPr="00522DCA">
        <w:rPr>
          <w:lang w:val="en-GB"/>
        </w:rPr>
        <w:t>eleme</w:t>
      </w:r>
      <w:r w:rsidR="007479B0" w:rsidRPr="00522DCA">
        <w:rPr>
          <w:lang w:val="en-GB"/>
        </w:rPr>
        <w:t>nt</w:t>
      </w:r>
      <w:r w:rsidR="00010569" w:rsidRPr="00522DCA">
        <w:rPr>
          <w:szCs w:val="24"/>
          <w:lang w:val="en-GB"/>
        </w:rPr>
        <w:t xml:space="preserve"> </w:t>
      </w:r>
      <w:r w:rsidR="00010569" w:rsidRPr="00522DCA">
        <w:rPr>
          <w:b/>
          <w:spacing w:val="-4"/>
          <w:szCs w:val="24"/>
          <w:bdr w:val="single" w:sz="4" w:space="0" w:color="auto"/>
          <w:lang w:val="en-GB"/>
        </w:rPr>
        <w:t> 5</w:t>
      </w:r>
      <w:proofErr w:type="gramEnd"/>
      <w:r w:rsidR="00010569" w:rsidRPr="00522DCA">
        <w:rPr>
          <w:spacing w:val="-4"/>
          <w:szCs w:val="24"/>
          <w:bdr w:val="single" w:sz="4" w:space="0" w:color="auto"/>
          <w:lang w:val="en-GB"/>
        </w:rPr>
        <w:t> </w:t>
      </w:r>
      <w:r w:rsidRPr="00522DCA">
        <w:rPr>
          <w:lang w:val="en-GB"/>
        </w:rPr>
        <w:t xml:space="preserve">. Under these conditions, the arrow </w:t>
      </w:r>
      <w:proofErr w:type="gramStart"/>
      <w:r w:rsidRPr="00522DCA">
        <w:rPr>
          <w:lang w:val="en-GB"/>
        </w:rPr>
        <w:t>key</w:t>
      </w:r>
      <w:r w:rsidR="009C0490" w:rsidRPr="00522DCA">
        <w:rPr>
          <w:szCs w:val="24"/>
          <w:lang w:val="en-GB"/>
        </w:rPr>
        <w:t xml:space="preserve"> </w:t>
      </w:r>
      <w:r w:rsidR="009C0490" w:rsidRPr="00522DCA">
        <w:rPr>
          <w:szCs w:val="24"/>
          <w:bdr w:val="single" w:sz="4" w:space="0" w:color="auto"/>
          <w:lang w:val="en-GB"/>
        </w:rPr>
        <w:t> </w:t>
      </w:r>
      <w:r w:rsidR="009C0490" w:rsidRPr="00522DCA">
        <w:rPr>
          <w:b/>
          <w:szCs w:val="24"/>
          <w:bdr w:val="single" w:sz="4" w:space="0" w:color="auto"/>
          <w:lang w:val="en-GB"/>
        </w:rPr>
        <w:t>4</w:t>
      </w:r>
      <w:proofErr w:type="gramEnd"/>
      <w:r w:rsidR="009C0490" w:rsidRPr="00522DCA">
        <w:rPr>
          <w:szCs w:val="24"/>
          <w:bdr w:val="single" w:sz="4" w:space="0" w:color="auto"/>
          <w:lang w:val="en-GB"/>
        </w:rPr>
        <w:t> </w:t>
      </w:r>
      <w:r w:rsidRPr="00522DCA">
        <w:rPr>
          <w:lang w:val="en-GB"/>
        </w:rPr>
        <w:t xml:space="preserve"> allows you to choose whether the video should be displayed </w:t>
      </w:r>
      <w:r w:rsidR="00CF5238">
        <w:rPr>
          <w:lang w:val="en-GB"/>
        </w:rPr>
        <w:t>next to the panel, or above it.</w:t>
      </w:r>
    </w:p>
    <w:p w14:paraId="3D033934" w14:textId="77777777" w:rsidR="000959A2" w:rsidRPr="00522DCA" w:rsidRDefault="000959A2" w:rsidP="00CF5238">
      <w:pPr>
        <w:pStyle w:val="BildChar"/>
        <w:spacing w:before="0"/>
        <w:jc w:val="left"/>
        <w:rPr>
          <w:rFonts w:ascii="Times New Roman" w:hAnsi="Times New Roman"/>
          <w:b/>
          <w:lang w:val="en-GB"/>
        </w:rPr>
      </w:pPr>
      <w:r w:rsidRPr="00522DCA">
        <w:rPr>
          <w:rFonts w:ascii="Times New Roman" w:hAnsi="Times New Roman"/>
          <w:b/>
          <w:lang w:val="en-GB"/>
        </w:rPr>
        <w:t>(1)</w:t>
      </w:r>
    </w:p>
    <w:p w14:paraId="3FB65981" w14:textId="61B7FC5C" w:rsidR="000959A2" w:rsidRPr="00522DCA" w:rsidRDefault="00906158" w:rsidP="005D3475">
      <w:pPr>
        <w:pStyle w:val="Standard-BlockCharCharChar"/>
        <w:rPr>
          <w:lang w:val="en-GB"/>
        </w:rPr>
      </w:pPr>
      <w:r>
        <w:rPr>
          <w:noProof/>
        </w:rPr>
        <w:drawing>
          <wp:inline distT="0" distB="0" distL="0" distR="0" wp14:anchorId="6A59515A" wp14:editId="7F92D42A">
            <wp:extent cx="4657725" cy="371475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725" cy="3714750"/>
                    </a:xfrm>
                    <a:prstGeom prst="rect">
                      <a:avLst/>
                    </a:prstGeom>
                  </pic:spPr>
                </pic:pic>
              </a:graphicData>
            </a:graphic>
          </wp:inline>
        </w:drawing>
      </w:r>
    </w:p>
    <w:p w14:paraId="4AF1D207" w14:textId="5F1DDF4A" w:rsidR="000959A2" w:rsidRPr="00522DCA" w:rsidRDefault="0005350C">
      <w:pPr>
        <w:pStyle w:val="BildChar"/>
        <w:jc w:val="left"/>
        <w:rPr>
          <w:rFonts w:ascii="Times New Roman" w:hAnsi="Times New Roman"/>
          <w:b/>
          <w:lang w:val="en-GB"/>
        </w:rPr>
      </w:pPr>
      <w:r>
        <w:rPr>
          <w:noProof/>
          <w:lang w:eastAsia="de-DE" w:bidi="ar-SA"/>
        </w:rPr>
        <w:pict w14:anchorId="038D4F0A">
          <v:group id="_x0000_s3751" style="position:absolute;margin-left:91.05pt;margin-top:3.65pt;width:307.5pt;height:241.5pt;z-index:251727872" coordorigin="3239,10480" coordsize="6150,4830">
            <v:shape id="_x0000_s3750" type="#_x0000_t75" style="position:absolute;left:3239;top:10480;width:6150;height:4830;mso-position-horizontal-relative:text;mso-position-vertical-relative:text;mso-width-relative:page;mso-height-relative:page" wrapcoords="-53 0 -53 21533 21600 21533 21600 0 -53 0" filled="t">
              <v:fill color2="black"/>
              <v:imagedata r:id="rId43" o:title=""/>
            </v:shape>
            <v:shape id="_x0000_s1027" type="#_x0000_t75" style="position:absolute;left:3329;top:11045;width:5970;height:3921" filled="t">
              <v:fill color2="black"/>
              <v:imagedata r:id="rId44" o:title=""/>
            </v:shape>
          </v:group>
        </w:pict>
      </w:r>
      <w:r w:rsidR="000959A2" w:rsidRPr="00522DCA">
        <w:rPr>
          <w:rFonts w:ascii="Times New Roman" w:hAnsi="Times New Roman"/>
          <w:b/>
          <w:lang w:val="en-GB"/>
        </w:rPr>
        <w:t>(2)</w:t>
      </w:r>
      <w:r w:rsidR="00CF5238">
        <w:rPr>
          <w:rFonts w:ascii="Times New Roman" w:hAnsi="Times New Roman"/>
          <w:b/>
          <w:lang w:val="en-GB"/>
        </w:rPr>
        <w:t xml:space="preserve"> </w:t>
      </w:r>
    </w:p>
    <w:p w14:paraId="348EB5A6" w14:textId="180BFD9D" w:rsidR="00CF5238" w:rsidRDefault="00CF5238">
      <w:pPr>
        <w:pStyle w:val="BildChar"/>
        <w:rPr>
          <w:rFonts w:ascii="Times New Roman" w:hAnsi="Times New Roman"/>
          <w:lang w:val="en-GB"/>
        </w:rPr>
      </w:pPr>
    </w:p>
    <w:p w14:paraId="3C92DABE" w14:textId="77777777" w:rsidR="00CF5238" w:rsidRDefault="00CF5238">
      <w:pPr>
        <w:pStyle w:val="BildChar"/>
        <w:rPr>
          <w:rFonts w:ascii="Times New Roman" w:hAnsi="Times New Roman"/>
          <w:lang w:val="en-GB"/>
        </w:rPr>
      </w:pPr>
    </w:p>
    <w:p w14:paraId="02EDF42C" w14:textId="77777777" w:rsidR="00CF5238" w:rsidRDefault="00CF5238">
      <w:pPr>
        <w:pStyle w:val="BildChar"/>
        <w:rPr>
          <w:rFonts w:ascii="Times New Roman" w:hAnsi="Times New Roman"/>
          <w:lang w:val="en-GB"/>
        </w:rPr>
      </w:pPr>
    </w:p>
    <w:p w14:paraId="36909C85" w14:textId="77777777" w:rsidR="00CF5238" w:rsidRDefault="00CF5238">
      <w:pPr>
        <w:pStyle w:val="BildChar"/>
        <w:rPr>
          <w:rFonts w:ascii="Times New Roman" w:hAnsi="Times New Roman"/>
          <w:lang w:val="en-GB"/>
        </w:rPr>
      </w:pPr>
    </w:p>
    <w:p w14:paraId="174221EC" w14:textId="1AF3436E" w:rsidR="00CF5238" w:rsidRDefault="00CF5238">
      <w:pPr>
        <w:pStyle w:val="BildChar"/>
        <w:rPr>
          <w:rFonts w:ascii="Times New Roman" w:hAnsi="Times New Roman"/>
          <w:lang w:val="en-GB"/>
        </w:rPr>
      </w:pPr>
    </w:p>
    <w:p w14:paraId="3854F245" w14:textId="77777777" w:rsidR="00CF5238" w:rsidRDefault="00CF5238">
      <w:pPr>
        <w:pStyle w:val="BildChar"/>
        <w:rPr>
          <w:rFonts w:ascii="Times New Roman" w:hAnsi="Times New Roman"/>
          <w:lang w:val="en-GB"/>
        </w:rPr>
      </w:pPr>
    </w:p>
    <w:p w14:paraId="5D3FA2C5" w14:textId="77777777" w:rsidR="00CF5238" w:rsidRDefault="00CF5238">
      <w:pPr>
        <w:pStyle w:val="BildChar"/>
        <w:rPr>
          <w:rFonts w:ascii="Times New Roman" w:hAnsi="Times New Roman"/>
          <w:lang w:val="en-GB"/>
        </w:rPr>
      </w:pPr>
    </w:p>
    <w:p w14:paraId="103E59F0" w14:textId="430CF64C" w:rsidR="00906158" w:rsidRDefault="00906158">
      <w:pPr>
        <w:pStyle w:val="BildChar"/>
        <w:rPr>
          <w:rFonts w:ascii="Times New Roman" w:hAnsi="Times New Roman"/>
          <w:lang w:val="en-GB"/>
        </w:rPr>
      </w:pPr>
    </w:p>
    <w:p w14:paraId="511DCC4A" w14:textId="0E6D4009" w:rsidR="00C62A6D" w:rsidRDefault="00C62A6D">
      <w:pPr>
        <w:pStyle w:val="BildChar"/>
        <w:rPr>
          <w:rFonts w:ascii="Times New Roman" w:hAnsi="Times New Roman"/>
          <w:lang w:val="en-GB"/>
        </w:rPr>
      </w:pPr>
      <w:r>
        <w:rPr>
          <w:rFonts w:ascii="Times New Roman" w:hAnsi="Times New Roman"/>
          <w:lang w:val="en-GB"/>
        </w:rPr>
        <w:br w:type="page"/>
      </w:r>
    </w:p>
    <w:p w14:paraId="61F99268" w14:textId="77777777" w:rsidR="000959A2" w:rsidRPr="00522DCA" w:rsidRDefault="000959A2" w:rsidP="005D3475">
      <w:pPr>
        <w:pStyle w:val="Standard-BlockCharCharChar"/>
        <w:rPr>
          <w:lang w:val="en-GB"/>
        </w:rPr>
      </w:pPr>
      <w:r w:rsidRPr="00522DCA">
        <w:rPr>
          <w:lang w:val="en-GB"/>
        </w:rPr>
        <w:lastRenderedPageBreak/>
        <w:t>The three slide controls show the start and end position, as well as the current position in the audio/video file:</w:t>
      </w:r>
    </w:p>
    <w:p w14:paraId="3E727B0B" w14:textId="153E6EDC" w:rsidR="000959A2" w:rsidRPr="00522DCA" w:rsidRDefault="000959A2" w:rsidP="005D3475">
      <w:pPr>
        <w:pStyle w:val="Aufzhlungszeichen1"/>
        <w:numPr>
          <w:ilvl w:val="0"/>
          <w:numId w:val="93"/>
        </w:numPr>
      </w:pPr>
      <w:r w:rsidRPr="00522DCA">
        <w:t xml:space="preserve">The </w:t>
      </w:r>
      <w:r w:rsidR="005E7A4C" w:rsidRPr="00522DCA">
        <w:t>“</w:t>
      </w:r>
      <w:r w:rsidRPr="00522DCA">
        <w:t>Start</w:t>
      </w:r>
      <w:r w:rsidR="005E7A4C" w:rsidRPr="00522DCA">
        <w:t>”</w:t>
      </w:r>
      <w:r w:rsidR="00342200" w:rsidRPr="00522DCA">
        <w:t xml:space="preserve"> </w:t>
      </w:r>
      <w:r w:rsidRPr="00522DCA">
        <w:t xml:space="preserve">slide </w:t>
      </w:r>
      <w:proofErr w:type="gramStart"/>
      <w:r w:rsidRPr="00522DCA">
        <w:t>control</w:t>
      </w:r>
      <w:r w:rsidR="009C0490" w:rsidRPr="00522DCA">
        <w:t xml:space="preserve"> </w:t>
      </w:r>
      <w:r w:rsidR="009C0490" w:rsidRPr="00522DCA">
        <w:rPr>
          <w:b/>
          <w:bdr w:val="single" w:sz="4" w:space="0" w:color="auto"/>
        </w:rPr>
        <w:t> 2</w:t>
      </w:r>
      <w:proofErr w:type="gramEnd"/>
      <w:r w:rsidR="009C0490" w:rsidRPr="00522DCA">
        <w:rPr>
          <w:bdr w:val="single" w:sz="4" w:space="0" w:color="auto"/>
        </w:rPr>
        <w:t> </w:t>
      </w:r>
      <w:r w:rsidR="009C0490" w:rsidRPr="00522DCA">
        <w:t xml:space="preserve"> </w:t>
      </w:r>
      <w:r w:rsidRPr="00522DCA">
        <w:t>defines at which position in the file playback should begin. The corresponding numerical value (seconds from beginning of file) is displayed in green below the slide controls. For fine tuning of the value, use the mouse. Left clicking on the green digits reduces the value by 0</w:t>
      </w:r>
      <w:proofErr w:type="gramStart"/>
      <w:r w:rsidRPr="00522DCA">
        <w:t>,1</w:t>
      </w:r>
      <w:proofErr w:type="gramEnd"/>
      <w:r w:rsidRPr="00522DCA">
        <w:t xml:space="preserve"> seconds, right clicking increases it by 0,1 seconds.</w:t>
      </w:r>
    </w:p>
    <w:p w14:paraId="48E737FA" w14:textId="39824078" w:rsidR="000959A2" w:rsidRPr="00522DCA" w:rsidRDefault="000959A2" w:rsidP="005D3475">
      <w:pPr>
        <w:pStyle w:val="Aufzhlungszeichen1"/>
        <w:numPr>
          <w:ilvl w:val="0"/>
          <w:numId w:val="93"/>
        </w:numPr>
      </w:pPr>
      <w:r w:rsidRPr="00522DCA">
        <w:t xml:space="preserve">The </w:t>
      </w:r>
      <w:r w:rsidR="005E7A4C" w:rsidRPr="00522DCA">
        <w:t>“</w:t>
      </w:r>
      <w:r w:rsidRPr="00522DCA">
        <w:t>Stop</w:t>
      </w:r>
      <w:r w:rsidR="005E7A4C" w:rsidRPr="00522DCA">
        <w:t>”</w:t>
      </w:r>
      <w:r w:rsidRPr="00522DCA">
        <w:t xml:space="preserve"> slide control defines at which position in the file playback should end. The corresponding numerical value (seconds from beginning of file) is displayed in red below the slide controls. For fine tuning of the value, use the mouse key. Left clicking on the red digits reduces the value by 0</w:t>
      </w:r>
      <w:proofErr w:type="gramStart"/>
      <w:r w:rsidRPr="00522DCA">
        <w:t>,1</w:t>
      </w:r>
      <w:proofErr w:type="gramEnd"/>
      <w:r w:rsidRPr="00522DCA">
        <w:t xml:space="preserve"> seconds, right clicking increases it by 0,1 seconds.</w:t>
      </w:r>
    </w:p>
    <w:p w14:paraId="695B49A2" w14:textId="7E94DCCF" w:rsidR="000959A2" w:rsidRPr="00522DCA" w:rsidRDefault="000959A2" w:rsidP="005D3475">
      <w:pPr>
        <w:pStyle w:val="Aufzhlungszeichen1"/>
        <w:numPr>
          <w:ilvl w:val="0"/>
          <w:numId w:val="93"/>
        </w:numPr>
      </w:pPr>
      <w:r w:rsidRPr="00522DCA">
        <w:t xml:space="preserve">During playback the </w:t>
      </w:r>
      <w:r w:rsidR="005E7A4C" w:rsidRPr="00522DCA">
        <w:t>“</w:t>
      </w:r>
      <w:r w:rsidRPr="00522DCA">
        <w:t>Position</w:t>
      </w:r>
      <w:r w:rsidR="005E7A4C" w:rsidRPr="00522DCA">
        <w:t>”</w:t>
      </w:r>
      <w:r w:rsidRPr="00522DCA">
        <w:t xml:space="preserve"> slide control displays the current position in the file. The corresponding numerical value (seconds from beginning of file) is displayed in black in the number sequence below the slide controls.</w:t>
      </w:r>
    </w:p>
    <w:p w14:paraId="14088E85" w14:textId="78A2E7C0" w:rsidR="000959A2" w:rsidRPr="00522DCA" w:rsidRDefault="000959A2" w:rsidP="005D3475">
      <w:pPr>
        <w:pStyle w:val="Standard-BlockCharCharChar"/>
        <w:rPr>
          <w:lang w:val="en-GB"/>
        </w:rPr>
      </w:pPr>
      <w:r w:rsidRPr="00522DCA">
        <w:rPr>
          <w:lang w:val="en-GB"/>
        </w:rPr>
        <w:t xml:space="preserve">For playback of a file, click the </w:t>
      </w:r>
      <w:r w:rsidR="005E7A4C" w:rsidRPr="00522DCA">
        <w:rPr>
          <w:lang w:val="en-GB"/>
        </w:rPr>
        <w:t>“</w:t>
      </w:r>
      <w:r w:rsidRPr="00522DCA">
        <w:rPr>
          <w:lang w:val="en-GB"/>
        </w:rPr>
        <w:t>Start</w:t>
      </w:r>
      <w:r w:rsidR="005E7A4C" w:rsidRPr="00522DCA">
        <w:rPr>
          <w:lang w:val="en-GB"/>
        </w:rPr>
        <w:t>”</w:t>
      </w:r>
      <w:r w:rsidRPr="00522DCA">
        <w:rPr>
          <w:lang w:val="en-GB"/>
        </w:rPr>
        <w:t xml:space="preserve"> </w:t>
      </w:r>
      <w:proofErr w:type="gramStart"/>
      <w:r w:rsidRPr="00522DCA">
        <w:rPr>
          <w:lang w:val="en-GB"/>
        </w:rPr>
        <w:t>button</w:t>
      </w:r>
      <w:r w:rsidR="000C2BFD" w:rsidRPr="00522DCA">
        <w:rPr>
          <w:szCs w:val="24"/>
          <w:lang w:val="en-GB"/>
        </w:rPr>
        <w:t xml:space="preserve"> </w:t>
      </w:r>
      <w:r w:rsidR="000C2BFD" w:rsidRPr="00522DCA">
        <w:rPr>
          <w:b/>
          <w:szCs w:val="24"/>
          <w:bdr w:val="single" w:sz="4" w:space="0" w:color="auto"/>
          <w:lang w:val="en-GB"/>
        </w:rPr>
        <w:t> 10</w:t>
      </w:r>
      <w:proofErr w:type="gramEnd"/>
      <w:r w:rsidR="000C2BFD" w:rsidRPr="00522DCA">
        <w:rPr>
          <w:szCs w:val="24"/>
          <w:bdr w:val="single" w:sz="4" w:space="0" w:color="auto"/>
          <w:lang w:val="en-GB"/>
        </w:rPr>
        <w:t> </w:t>
      </w:r>
      <w:r w:rsidRPr="00522DCA">
        <w:rPr>
          <w:lang w:val="en-GB"/>
        </w:rPr>
        <w:t xml:space="preserve"> </w:t>
      </w:r>
      <w:r w:rsidR="000C2BFD" w:rsidRPr="00522DCA">
        <w:rPr>
          <w:lang w:val="en-GB"/>
        </w:rPr>
        <w:t>=</w:t>
      </w:r>
      <w:r w:rsidRPr="00522DCA">
        <w:rPr>
          <w:lang w:val="en-GB"/>
        </w:rPr>
        <w:t xml:space="preserve"> </w:t>
      </w:r>
      <w:r w:rsidR="000C2BFD" w:rsidRPr="00522DCA">
        <w:rPr>
          <w:szCs w:val="24"/>
          <w:bdr w:val="single" w:sz="4" w:space="0" w:color="auto"/>
          <w:lang w:val="en-GB"/>
        </w:rPr>
        <w:t>F1</w:t>
      </w:r>
      <w:r w:rsidR="000C2BFD" w:rsidRPr="00522DCA">
        <w:rPr>
          <w:lang w:val="en-GB"/>
        </w:rPr>
        <w:t xml:space="preserve"> </w:t>
      </w:r>
      <w:r w:rsidRPr="00522DCA">
        <w:rPr>
          <w:lang w:val="en-GB"/>
        </w:rPr>
        <w:t xml:space="preserve">button. If desired, it can be paused and continued with the </w:t>
      </w:r>
      <w:r w:rsidR="005E7A4C" w:rsidRPr="00522DCA">
        <w:rPr>
          <w:lang w:val="en-GB"/>
        </w:rPr>
        <w:t>“</w:t>
      </w:r>
      <w:r w:rsidRPr="00522DCA">
        <w:rPr>
          <w:lang w:val="en-GB"/>
        </w:rPr>
        <w:t>Pause</w:t>
      </w:r>
      <w:r w:rsidR="005E7A4C" w:rsidRPr="00522DCA">
        <w:rPr>
          <w:lang w:val="en-GB"/>
        </w:rPr>
        <w:t>”</w:t>
      </w:r>
      <w:r w:rsidRPr="00522DCA">
        <w:rPr>
          <w:lang w:val="en-GB"/>
        </w:rPr>
        <w:t xml:space="preserve"> </w:t>
      </w:r>
      <w:proofErr w:type="gramStart"/>
      <w:r w:rsidRPr="00522DCA">
        <w:rPr>
          <w:lang w:val="en-GB"/>
        </w:rPr>
        <w:t>button</w:t>
      </w:r>
      <w:r w:rsidR="000C2BFD" w:rsidRPr="00522DCA">
        <w:rPr>
          <w:szCs w:val="24"/>
          <w:lang w:val="en-GB"/>
        </w:rPr>
        <w:t xml:space="preserve"> </w:t>
      </w:r>
      <w:r w:rsidR="000C2BFD" w:rsidRPr="00522DCA">
        <w:rPr>
          <w:b/>
          <w:szCs w:val="24"/>
          <w:bdr w:val="single" w:sz="4" w:space="0" w:color="auto"/>
          <w:lang w:val="en-GB"/>
        </w:rPr>
        <w:t> 11</w:t>
      </w:r>
      <w:proofErr w:type="gramEnd"/>
      <w:r w:rsidR="000C2BFD" w:rsidRPr="00522DCA">
        <w:rPr>
          <w:szCs w:val="24"/>
          <w:bdr w:val="single" w:sz="4" w:space="0" w:color="auto"/>
          <w:lang w:val="en-GB"/>
        </w:rPr>
        <w:t> </w:t>
      </w:r>
      <w:r w:rsidRPr="00522DCA">
        <w:rPr>
          <w:lang w:val="en-GB"/>
        </w:rPr>
        <w:t xml:space="preserve"> </w:t>
      </w:r>
      <w:r w:rsidR="000C2BFD" w:rsidRPr="00522DCA">
        <w:rPr>
          <w:lang w:val="en-GB"/>
        </w:rPr>
        <w:t>=</w:t>
      </w:r>
      <w:r w:rsidRPr="00522DCA">
        <w:rPr>
          <w:lang w:val="en-GB"/>
        </w:rPr>
        <w:t xml:space="preserve"> </w:t>
      </w:r>
      <w:r w:rsidR="000C2BFD" w:rsidRPr="00522DCA">
        <w:rPr>
          <w:szCs w:val="24"/>
          <w:bdr w:val="single" w:sz="4" w:space="0" w:color="auto"/>
          <w:lang w:val="en-GB"/>
        </w:rPr>
        <w:t>F2</w:t>
      </w:r>
      <w:r w:rsidR="000C2BFD" w:rsidRPr="00522DCA">
        <w:rPr>
          <w:lang w:val="en-GB"/>
        </w:rPr>
        <w:t xml:space="preserve"> </w:t>
      </w:r>
      <w:r w:rsidRPr="00522DCA">
        <w:rPr>
          <w:lang w:val="en-GB"/>
        </w:rPr>
        <w:t xml:space="preserve">or stopped with the </w:t>
      </w:r>
      <w:r w:rsidR="005E7A4C" w:rsidRPr="00522DCA">
        <w:rPr>
          <w:lang w:val="en-GB"/>
        </w:rPr>
        <w:t>“</w:t>
      </w:r>
      <w:r w:rsidRPr="00522DCA">
        <w:rPr>
          <w:lang w:val="en-GB"/>
        </w:rPr>
        <w:t>Stop</w:t>
      </w:r>
      <w:r w:rsidR="005E7A4C" w:rsidRPr="00522DCA">
        <w:rPr>
          <w:lang w:val="en-GB"/>
        </w:rPr>
        <w:t>”</w:t>
      </w:r>
      <w:r w:rsidRPr="00522DCA">
        <w:rPr>
          <w:lang w:val="en-GB"/>
        </w:rPr>
        <w:t xml:space="preserve"> button</w:t>
      </w:r>
      <w:r w:rsidR="000C2BFD" w:rsidRPr="00522DCA">
        <w:rPr>
          <w:szCs w:val="24"/>
          <w:lang w:val="en-GB"/>
        </w:rPr>
        <w:t xml:space="preserve"> </w:t>
      </w:r>
      <w:r w:rsidR="000C2BFD" w:rsidRPr="00522DCA">
        <w:rPr>
          <w:b/>
          <w:szCs w:val="24"/>
          <w:bdr w:val="single" w:sz="4" w:space="0" w:color="auto"/>
          <w:lang w:val="en-GB"/>
        </w:rPr>
        <w:t> 12</w:t>
      </w:r>
      <w:r w:rsidR="000C2BFD" w:rsidRPr="00522DCA">
        <w:rPr>
          <w:szCs w:val="24"/>
          <w:bdr w:val="single" w:sz="4" w:space="0" w:color="auto"/>
          <w:lang w:val="en-GB"/>
        </w:rPr>
        <w:t> </w:t>
      </w:r>
      <w:r w:rsidR="000C2BFD" w:rsidRPr="00522DCA">
        <w:rPr>
          <w:szCs w:val="24"/>
          <w:lang w:val="en-GB"/>
        </w:rPr>
        <w:t xml:space="preserve"> </w:t>
      </w:r>
      <w:r w:rsidR="000C2BFD" w:rsidRPr="00522DCA">
        <w:rPr>
          <w:lang w:val="en-GB"/>
        </w:rPr>
        <w:t xml:space="preserve"> = </w:t>
      </w:r>
      <w:r w:rsidR="000C2BFD" w:rsidRPr="00522DCA">
        <w:rPr>
          <w:szCs w:val="24"/>
          <w:bdr w:val="single" w:sz="4" w:space="0" w:color="auto"/>
          <w:lang w:val="en-GB"/>
        </w:rPr>
        <w:t>F3</w:t>
      </w:r>
      <w:r w:rsidR="00342200" w:rsidRPr="00522DCA">
        <w:rPr>
          <w:lang w:val="en-GB"/>
        </w:rPr>
        <w:t xml:space="preserve">. </w:t>
      </w:r>
      <w:r w:rsidRPr="00522DCA">
        <w:rPr>
          <w:lang w:val="en-GB"/>
        </w:rPr>
        <w:t xml:space="preserve">If the </w:t>
      </w:r>
      <w:r w:rsidR="005E7A4C" w:rsidRPr="00522DCA">
        <w:rPr>
          <w:lang w:val="en-GB"/>
        </w:rPr>
        <w:t>“</w:t>
      </w:r>
      <w:r w:rsidR="00342200" w:rsidRPr="00522DCA">
        <w:rPr>
          <w:lang w:val="en-GB"/>
        </w:rPr>
        <w:t>Stop</w:t>
      </w:r>
      <w:proofErr w:type="gramStart"/>
      <w:r w:rsidR="005E7A4C" w:rsidRPr="00522DCA">
        <w:rPr>
          <w:lang w:val="en-GB"/>
        </w:rPr>
        <w:t>”</w:t>
      </w:r>
      <w:r w:rsidR="00342200" w:rsidRPr="00522DCA">
        <w:rPr>
          <w:lang w:val="en-GB"/>
        </w:rPr>
        <w:t xml:space="preserve">  </w:t>
      </w:r>
      <w:r w:rsidRPr="00522DCA">
        <w:rPr>
          <w:lang w:val="en-GB"/>
        </w:rPr>
        <w:t>position</w:t>
      </w:r>
      <w:proofErr w:type="gramEnd"/>
      <w:r w:rsidRPr="00522DCA">
        <w:rPr>
          <w:lang w:val="en-GB"/>
        </w:rPr>
        <w:t xml:space="preserve"> or the end of the file is reached, playback will terminate automatically. If the </w:t>
      </w:r>
      <w:r w:rsidR="005E7A4C" w:rsidRPr="00522DCA">
        <w:rPr>
          <w:lang w:val="en-GB"/>
        </w:rPr>
        <w:t>“</w:t>
      </w:r>
      <w:r w:rsidRPr="00522DCA">
        <w:rPr>
          <w:lang w:val="en-GB"/>
        </w:rPr>
        <w:t>Loop</w:t>
      </w:r>
      <w:r w:rsidR="005E7A4C" w:rsidRPr="00522DCA">
        <w:rPr>
          <w:lang w:val="en-GB"/>
        </w:rPr>
        <w:t>”</w:t>
      </w:r>
      <w:r w:rsidRPr="00522DCA">
        <w:rPr>
          <w:lang w:val="en-GB"/>
        </w:rPr>
        <w:t xml:space="preserve"> option </w:t>
      </w:r>
      <w:r w:rsidR="000C2BFD" w:rsidRPr="00522DCA">
        <w:rPr>
          <w:szCs w:val="24"/>
          <w:lang w:val="en-GB"/>
        </w:rPr>
        <w:t xml:space="preserve"> </w:t>
      </w:r>
      <w:r w:rsidR="000C2BFD" w:rsidRPr="00522DCA">
        <w:rPr>
          <w:b/>
          <w:szCs w:val="24"/>
          <w:bdr w:val="single" w:sz="4" w:space="0" w:color="auto"/>
          <w:lang w:val="en-GB"/>
        </w:rPr>
        <w:t> 18</w:t>
      </w:r>
      <w:proofErr w:type="gramStart"/>
      <w:r w:rsidR="000C2BFD" w:rsidRPr="00522DCA">
        <w:rPr>
          <w:szCs w:val="24"/>
          <w:bdr w:val="single" w:sz="4" w:space="0" w:color="auto"/>
          <w:lang w:val="en-GB"/>
        </w:rPr>
        <w:t> </w:t>
      </w:r>
      <w:r w:rsidRPr="00522DCA">
        <w:rPr>
          <w:b/>
          <w:lang w:val="en-GB"/>
        </w:rPr>
        <w:t> </w:t>
      </w:r>
      <w:r w:rsidRPr="00522DCA">
        <w:rPr>
          <w:lang w:val="en-GB"/>
        </w:rPr>
        <w:t>is</w:t>
      </w:r>
      <w:proofErr w:type="gramEnd"/>
      <w:r w:rsidRPr="00522DCA">
        <w:rPr>
          <w:lang w:val="en-GB"/>
        </w:rPr>
        <w:t xml:space="preserve"> activated, the current selection will be played in a loop. </w:t>
      </w:r>
    </w:p>
    <w:p w14:paraId="4DFD1B73" w14:textId="77777777" w:rsidR="000959A2" w:rsidRPr="00522DCA" w:rsidRDefault="000959A2" w:rsidP="005D3475">
      <w:pPr>
        <w:pStyle w:val="Standard-BlockCharCharChar"/>
        <w:rPr>
          <w:lang w:val="en-GB"/>
        </w:rPr>
      </w:pPr>
      <w:r w:rsidRPr="00522DCA">
        <w:rPr>
          <w:lang w:val="en-GB"/>
        </w:rPr>
        <w:t>There are multiple options to change the start and stop times of playback:</w:t>
      </w:r>
    </w:p>
    <w:p w14:paraId="0212E1C6" w14:textId="2761D89C" w:rsidR="000959A2" w:rsidRPr="00522DCA" w:rsidRDefault="005E7A4C" w:rsidP="005D3475">
      <w:pPr>
        <w:pStyle w:val="Aufzhlungszeichen1"/>
        <w:numPr>
          <w:ilvl w:val="0"/>
          <w:numId w:val="93"/>
        </w:numPr>
      </w:pPr>
      <w:r w:rsidRPr="00522DCA">
        <w:t>Using the “S</w:t>
      </w:r>
      <w:r w:rsidR="000959A2" w:rsidRPr="00522DCA">
        <w:t>tart</w:t>
      </w:r>
      <w:r w:rsidRPr="00522DCA">
        <w:t>”</w:t>
      </w:r>
      <w:r w:rsidR="000959A2" w:rsidRPr="00522DCA">
        <w:t xml:space="preserve"> and </w:t>
      </w:r>
      <w:r w:rsidRPr="00522DCA">
        <w:t>“</w:t>
      </w:r>
      <w:r w:rsidR="000959A2" w:rsidRPr="00522DCA">
        <w:t>Stop</w:t>
      </w:r>
      <w:r w:rsidRPr="00522DCA">
        <w:t>”</w:t>
      </w:r>
      <w:r w:rsidR="000959A2" w:rsidRPr="00522DCA">
        <w:t xml:space="preserve"> slide </w:t>
      </w:r>
      <w:proofErr w:type="gramStart"/>
      <w:r w:rsidR="000959A2" w:rsidRPr="00522DCA">
        <w:t>control</w:t>
      </w:r>
      <w:r w:rsidR="000C2BFD" w:rsidRPr="00522DCA">
        <w:t xml:space="preserve"> </w:t>
      </w:r>
      <w:r w:rsidR="000C2BFD" w:rsidRPr="00522DCA">
        <w:rPr>
          <w:b/>
          <w:bdr w:val="single" w:sz="4" w:space="0" w:color="auto"/>
        </w:rPr>
        <w:t> 2</w:t>
      </w:r>
      <w:proofErr w:type="gramEnd"/>
      <w:r w:rsidR="000C2BFD" w:rsidRPr="00522DCA">
        <w:rPr>
          <w:bdr w:val="single" w:sz="4" w:space="0" w:color="auto"/>
        </w:rPr>
        <w:t> </w:t>
      </w:r>
      <w:r w:rsidR="000C2BFD" w:rsidRPr="00522DCA">
        <w:t xml:space="preserve"> and </w:t>
      </w:r>
      <w:r w:rsidR="000C2BFD" w:rsidRPr="00522DCA">
        <w:rPr>
          <w:b/>
          <w:bdr w:val="single" w:sz="4" w:space="0" w:color="auto"/>
        </w:rPr>
        <w:t> 3</w:t>
      </w:r>
      <w:r w:rsidR="000C2BFD" w:rsidRPr="00522DCA">
        <w:rPr>
          <w:bdr w:val="single" w:sz="4" w:space="0" w:color="auto"/>
        </w:rPr>
        <w:t> </w:t>
      </w:r>
      <w:r w:rsidR="000C2BFD" w:rsidRPr="00522DCA">
        <w:t xml:space="preserve"> </w:t>
      </w:r>
      <w:r w:rsidR="000959A2" w:rsidRPr="00522DCA">
        <w:t>or clicking on the coloured values.</w:t>
      </w:r>
    </w:p>
    <w:p w14:paraId="296C17FD" w14:textId="6DAF4FDA" w:rsidR="000959A2" w:rsidRPr="00522DCA" w:rsidRDefault="000959A2" w:rsidP="005D3475">
      <w:pPr>
        <w:pStyle w:val="Aufzhlungszeichen1"/>
        <w:numPr>
          <w:ilvl w:val="0"/>
          <w:numId w:val="93"/>
        </w:numPr>
      </w:pPr>
      <w:r w:rsidRPr="00522DCA">
        <w:t xml:space="preserve">Transferring the currently selected time values from the transcription: When clicking on </w:t>
      </w:r>
      <w:proofErr w:type="gramStart"/>
      <w:r w:rsidRPr="00522DCA">
        <w:t>button</w:t>
      </w:r>
      <w:r w:rsidR="000C2BFD" w:rsidRPr="00522DCA">
        <w:t xml:space="preserve"> </w:t>
      </w:r>
      <w:r w:rsidR="000C2BFD" w:rsidRPr="00522DCA">
        <w:rPr>
          <w:b/>
          <w:bdr w:val="single" w:sz="4" w:space="0" w:color="auto"/>
        </w:rPr>
        <w:t> 8</w:t>
      </w:r>
      <w:proofErr w:type="gramEnd"/>
      <w:r w:rsidR="000C2BFD" w:rsidRPr="00522DCA">
        <w:rPr>
          <w:bdr w:val="single" w:sz="4" w:space="0" w:color="auto"/>
        </w:rPr>
        <w:t> </w:t>
      </w:r>
      <w:r w:rsidRPr="00522DCA">
        <w:rPr>
          <w:b/>
        </w:rPr>
        <w:t> </w:t>
      </w:r>
      <w:r w:rsidRPr="00522DCA">
        <w:t xml:space="preserve">the absolute time value of the current selection in the transcription in the </w:t>
      </w:r>
      <w:r w:rsidR="00C11634" w:rsidRPr="00522DCA">
        <w:t>Editor</w:t>
      </w:r>
      <w:r w:rsidRPr="00522DCA">
        <w:t xml:space="preserve"> will be determined and transferred to the </w:t>
      </w:r>
      <w:r w:rsidR="005E7A4C" w:rsidRPr="00522DCA">
        <w:t>“</w:t>
      </w:r>
      <w:r w:rsidRPr="00522DCA">
        <w:t>Start</w:t>
      </w:r>
      <w:r w:rsidR="005E7A4C" w:rsidRPr="00522DCA">
        <w:t>”</w:t>
      </w:r>
      <w:r w:rsidRPr="00522DCA">
        <w:t xml:space="preserve"> slide control. There is an equivalent button for the </w:t>
      </w:r>
      <w:r w:rsidR="005E7A4C" w:rsidRPr="00522DCA">
        <w:t>“</w:t>
      </w:r>
      <w:r w:rsidRPr="00522DCA">
        <w:t>Stop</w:t>
      </w:r>
      <w:r w:rsidR="005E7A4C" w:rsidRPr="00522DCA">
        <w:t>”</w:t>
      </w:r>
      <w:r w:rsidRPr="00522DCA">
        <w:t xml:space="preserve"> slide control.</w:t>
      </w:r>
    </w:p>
    <w:p w14:paraId="32E0FB16" w14:textId="50805F0A" w:rsidR="000959A2" w:rsidRPr="00522DCA" w:rsidRDefault="000959A2" w:rsidP="005D3475">
      <w:pPr>
        <w:pStyle w:val="Aufzhlungszeichen1"/>
        <w:numPr>
          <w:ilvl w:val="0"/>
          <w:numId w:val="93"/>
        </w:numPr>
      </w:pPr>
      <w:r w:rsidRPr="00522DCA">
        <w:t xml:space="preserve">Synchronising the start and stop times with the transcription selection. If the sync options of the start or stop slide </w:t>
      </w:r>
      <w:proofErr w:type="gramStart"/>
      <w:r w:rsidRPr="00522DCA">
        <w:t>controls</w:t>
      </w:r>
      <w:r w:rsidR="000C2BFD" w:rsidRPr="00522DCA">
        <w:t xml:space="preserve"> </w:t>
      </w:r>
      <w:r w:rsidR="000C2BFD" w:rsidRPr="00522DCA">
        <w:rPr>
          <w:b/>
          <w:bdr w:val="single" w:sz="4" w:space="0" w:color="auto"/>
        </w:rPr>
        <w:t> 7</w:t>
      </w:r>
      <w:proofErr w:type="gramEnd"/>
      <w:r w:rsidR="000C2BFD" w:rsidRPr="00522DCA">
        <w:rPr>
          <w:bdr w:val="single" w:sz="4" w:space="0" w:color="auto"/>
        </w:rPr>
        <w:t> </w:t>
      </w:r>
      <w:r w:rsidR="000C2BFD" w:rsidRPr="00522DCA">
        <w:t xml:space="preserve"> </w:t>
      </w:r>
      <w:r w:rsidRPr="00522DCA">
        <w:t xml:space="preserve">are selected, the transfer of the currently selected time values in the transcription will automatically be used. Thus, the start and stop times will continuously be adjusted according to the transcription selection in the </w:t>
      </w:r>
      <w:r w:rsidR="00C11634" w:rsidRPr="00522DCA">
        <w:t>Editor</w:t>
      </w:r>
      <w:r w:rsidRPr="00522DCA">
        <w:t>.</w:t>
      </w:r>
    </w:p>
    <w:p w14:paraId="7C0D51FB" w14:textId="7239C9AC" w:rsidR="000959A2" w:rsidRPr="00522DCA" w:rsidRDefault="000959A2" w:rsidP="005D3475">
      <w:pPr>
        <w:pStyle w:val="Aufzhlungszeichen1"/>
        <w:numPr>
          <w:ilvl w:val="0"/>
          <w:numId w:val="93"/>
        </w:numPr>
      </w:pPr>
      <w:r w:rsidRPr="00522DCA">
        <w:t xml:space="preserve">Transfer of a break duration: If the recording has been stopped with the </w:t>
      </w:r>
      <w:r w:rsidR="005E7A4C" w:rsidRPr="00522DCA">
        <w:t>“</w:t>
      </w:r>
      <w:r w:rsidRPr="00522DCA">
        <w:t>Pause</w:t>
      </w:r>
      <w:r w:rsidR="005E7A4C" w:rsidRPr="00522DCA">
        <w:t>”</w:t>
      </w:r>
      <w:r w:rsidRPr="00522DCA">
        <w:t xml:space="preserve"> button, the current position can be transferred to the</w:t>
      </w:r>
      <w:r w:rsidR="000C2BFD" w:rsidRPr="00522DCA">
        <w:t xml:space="preserve"> </w:t>
      </w:r>
      <w:r w:rsidR="005E7A4C" w:rsidRPr="00522DCA">
        <w:t>“</w:t>
      </w:r>
      <w:r w:rsidRPr="00522DCA">
        <w:t>Start</w:t>
      </w:r>
      <w:r w:rsidR="005E7A4C" w:rsidRPr="00522DCA">
        <w:t>”</w:t>
      </w:r>
      <w:r w:rsidRPr="00522DCA">
        <w:t xml:space="preserve"> or </w:t>
      </w:r>
      <w:r w:rsidR="005E7A4C" w:rsidRPr="00522DCA">
        <w:t>“</w:t>
      </w:r>
      <w:r w:rsidRPr="00522DCA">
        <w:t>Stop</w:t>
      </w:r>
      <w:r w:rsidR="005E7A4C" w:rsidRPr="00522DCA">
        <w:t>”</w:t>
      </w:r>
      <w:r w:rsidRPr="00522DCA">
        <w:t xml:space="preserve"> slide control with button</w:t>
      </w:r>
      <w:proofErr w:type="gramStart"/>
      <w:r w:rsidR="00D47FA2" w:rsidRPr="00522DCA">
        <w:rPr>
          <w:b/>
        </w:rPr>
        <w:t> </w:t>
      </w:r>
      <w:r w:rsidR="00D47FA2" w:rsidRPr="00522DCA">
        <w:rPr>
          <w:b/>
          <w:bdr w:val="single" w:sz="4" w:space="0" w:color="auto"/>
        </w:rPr>
        <w:t> 9</w:t>
      </w:r>
      <w:proofErr w:type="gramEnd"/>
      <w:r w:rsidR="00D47FA2" w:rsidRPr="00522DCA">
        <w:rPr>
          <w:bdr w:val="single" w:sz="4" w:space="0" w:color="auto"/>
        </w:rPr>
        <w:t> </w:t>
      </w:r>
      <w:r w:rsidR="00C62A6D">
        <w:t>.</w:t>
      </w:r>
    </w:p>
    <w:p w14:paraId="2964B145" w14:textId="1A06723D" w:rsidR="000959A2" w:rsidRPr="00522DCA" w:rsidRDefault="000959A2" w:rsidP="005D3475">
      <w:pPr>
        <w:pStyle w:val="Standard-BlockCharCharChar"/>
        <w:rPr>
          <w:lang w:val="en-GB"/>
        </w:rPr>
      </w:pPr>
      <w:r w:rsidRPr="00522DCA">
        <w:rPr>
          <w:lang w:val="en-GB"/>
        </w:rPr>
        <w:t xml:space="preserve">The current values of the </w:t>
      </w:r>
      <w:r w:rsidR="005E7A4C" w:rsidRPr="00522DCA">
        <w:rPr>
          <w:lang w:val="en-GB"/>
        </w:rPr>
        <w:t>“</w:t>
      </w:r>
      <w:r w:rsidRPr="00522DCA">
        <w:rPr>
          <w:lang w:val="en-GB"/>
        </w:rPr>
        <w:t>Start</w:t>
      </w:r>
      <w:r w:rsidR="005E7A4C" w:rsidRPr="00522DCA">
        <w:rPr>
          <w:lang w:val="en-GB"/>
        </w:rPr>
        <w:t>”</w:t>
      </w:r>
      <w:r w:rsidRPr="00522DCA">
        <w:rPr>
          <w:lang w:val="en-GB"/>
        </w:rPr>
        <w:t xml:space="preserve">, </w:t>
      </w:r>
      <w:r w:rsidR="005E7A4C" w:rsidRPr="00522DCA">
        <w:rPr>
          <w:lang w:val="en-GB"/>
        </w:rPr>
        <w:t>“S</w:t>
      </w:r>
      <w:r w:rsidRPr="00522DCA">
        <w:rPr>
          <w:lang w:val="en-GB"/>
        </w:rPr>
        <w:t>top</w:t>
      </w:r>
      <w:r w:rsidR="005E7A4C" w:rsidRPr="00522DCA">
        <w:rPr>
          <w:lang w:val="en-GB"/>
        </w:rPr>
        <w:t>”</w:t>
      </w:r>
      <w:r w:rsidRPr="00522DCA">
        <w:rPr>
          <w:lang w:val="en-GB"/>
        </w:rPr>
        <w:t xml:space="preserve"> and </w:t>
      </w:r>
      <w:r w:rsidR="005E7A4C" w:rsidRPr="00522DCA">
        <w:rPr>
          <w:lang w:val="en-GB"/>
        </w:rPr>
        <w:t>“</w:t>
      </w:r>
      <w:r w:rsidRPr="00522DCA">
        <w:rPr>
          <w:lang w:val="en-GB"/>
        </w:rPr>
        <w:t>Pause</w:t>
      </w:r>
      <w:r w:rsidR="005E7A4C" w:rsidRPr="00522DCA">
        <w:rPr>
          <w:lang w:val="en-GB"/>
        </w:rPr>
        <w:t>”</w:t>
      </w:r>
      <w:r w:rsidRPr="00522DCA">
        <w:rPr>
          <w:lang w:val="en-GB"/>
        </w:rPr>
        <w:t xml:space="preserve"> slide controls can be transferred to a marked time point (i.e. from the recording into the transcription) with button</w:t>
      </w:r>
      <w:r w:rsidR="00BC63E6" w:rsidRPr="00522DCA">
        <w:rPr>
          <w:szCs w:val="24"/>
          <w:lang w:val="en-GB"/>
        </w:rPr>
        <w:t xml:space="preserve"> </w:t>
      </w:r>
      <w:r w:rsidR="00BC63E6" w:rsidRPr="00522DCA">
        <w:rPr>
          <w:b/>
          <w:szCs w:val="24"/>
          <w:bdr w:val="single" w:sz="4" w:space="0" w:color="auto"/>
          <w:lang w:val="en-GB"/>
        </w:rPr>
        <w:t> 3</w:t>
      </w:r>
      <w:r w:rsidR="00BC63E6" w:rsidRPr="00522DCA">
        <w:rPr>
          <w:szCs w:val="24"/>
          <w:bdr w:val="single" w:sz="4" w:space="0" w:color="auto"/>
          <w:lang w:val="en-GB"/>
        </w:rPr>
        <w:t> </w:t>
      </w:r>
      <w:r w:rsidRPr="00522DCA">
        <w:rPr>
          <w:lang w:val="en-GB"/>
        </w:rPr>
        <w:t>. If no time point is marked on the time axis of the transcriptions, these buttons will be deactivated.</w:t>
      </w:r>
    </w:p>
    <w:p w14:paraId="27A1DB2E" w14:textId="0AC751B1" w:rsidR="00C62A6D" w:rsidRDefault="000959A2" w:rsidP="005D3475">
      <w:pPr>
        <w:pStyle w:val="Standard-BlockCharCharChar"/>
        <w:rPr>
          <w:lang w:val="en-GB"/>
        </w:rPr>
      </w:pPr>
      <w:r w:rsidRPr="00522DCA">
        <w:rPr>
          <w:lang w:val="en-GB"/>
        </w:rPr>
        <w:t xml:space="preserve">The two arrow </w:t>
      </w:r>
      <w:proofErr w:type="gramStart"/>
      <w:r w:rsidRPr="00522DCA">
        <w:rPr>
          <w:lang w:val="en-GB"/>
        </w:rPr>
        <w:t>keys</w:t>
      </w:r>
      <w:r w:rsidR="005539C8" w:rsidRPr="00522DCA">
        <w:rPr>
          <w:szCs w:val="24"/>
          <w:lang w:val="en-GB"/>
        </w:rPr>
        <w:t xml:space="preserve"> </w:t>
      </w:r>
      <w:r w:rsidR="005539C8" w:rsidRPr="00522DCA">
        <w:rPr>
          <w:b/>
          <w:szCs w:val="24"/>
          <w:bdr w:val="single" w:sz="4" w:space="0" w:color="auto"/>
          <w:lang w:val="en-GB"/>
        </w:rPr>
        <w:t> 14</w:t>
      </w:r>
      <w:proofErr w:type="gramEnd"/>
      <w:r w:rsidR="005539C8" w:rsidRPr="00522DCA">
        <w:rPr>
          <w:szCs w:val="24"/>
          <w:bdr w:val="single" w:sz="4" w:space="0" w:color="auto"/>
          <w:lang w:val="en-GB"/>
        </w:rPr>
        <w:t> </w:t>
      </w:r>
      <w:r w:rsidRPr="00522DCA">
        <w:rPr>
          <w:lang w:val="en-GB"/>
        </w:rPr>
        <w:t xml:space="preserve"> allow a direct access from the Audio/Video panel to the cursor position in the musical score. By clicking, the cursor can be moved to an event further to the right or to the left.</w:t>
      </w:r>
      <w:r w:rsidR="00C62A6D">
        <w:rPr>
          <w:lang w:val="en-GB"/>
        </w:rPr>
        <w:t xml:space="preserve"> </w:t>
      </w:r>
      <w:r w:rsidRPr="00522DCA">
        <w:rPr>
          <w:lang w:val="en-GB"/>
        </w:rPr>
        <w:t xml:space="preserve">Depending on whether an audio or video file has been opened, the control </w:t>
      </w:r>
      <w:proofErr w:type="gramStart"/>
      <w:r w:rsidRPr="00522DCA">
        <w:rPr>
          <w:lang w:val="en-GB"/>
        </w:rPr>
        <w:t>element</w:t>
      </w:r>
      <w:r w:rsidR="005539C8" w:rsidRPr="00522DCA">
        <w:rPr>
          <w:szCs w:val="24"/>
          <w:lang w:val="en-GB"/>
        </w:rPr>
        <w:t xml:space="preserve"> </w:t>
      </w:r>
      <w:r w:rsidR="005539C8" w:rsidRPr="00522DCA">
        <w:rPr>
          <w:b/>
          <w:szCs w:val="24"/>
          <w:bdr w:val="single" w:sz="4" w:space="0" w:color="auto"/>
          <w:lang w:val="en-GB"/>
        </w:rPr>
        <w:t> 15</w:t>
      </w:r>
      <w:proofErr w:type="gramEnd"/>
      <w:r w:rsidR="005539C8" w:rsidRPr="00522DCA">
        <w:rPr>
          <w:szCs w:val="24"/>
          <w:bdr w:val="single" w:sz="4" w:space="0" w:color="auto"/>
          <w:lang w:val="en-GB"/>
        </w:rPr>
        <w:t> </w:t>
      </w:r>
      <w:r w:rsidRPr="00522DCA">
        <w:rPr>
          <w:lang w:val="en-GB"/>
        </w:rPr>
        <w:t xml:space="preserve"> or the control element</w:t>
      </w:r>
      <w:r w:rsidRPr="00522DCA">
        <w:rPr>
          <w:b/>
          <w:lang w:val="en-GB"/>
        </w:rPr>
        <w:t> </w:t>
      </w:r>
      <w:r w:rsidR="005539C8" w:rsidRPr="00522DCA">
        <w:rPr>
          <w:b/>
          <w:szCs w:val="24"/>
          <w:bdr w:val="single" w:sz="4" w:space="0" w:color="auto"/>
          <w:lang w:val="en-GB"/>
        </w:rPr>
        <w:t> 16</w:t>
      </w:r>
      <w:r w:rsidR="005539C8" w:rsidRPr="00522DCA">
        <w:rPr>
          <w:szCs w:val="24"/>
          <w:bdr w:val="single" w:sz="4" w:space="0" w:color="auto"/>
          <w:lang w:val="en-GB"/>
        </w:rPr>
        <w:t> </w:t>
      </w:r>
      <w:r w:rsidR="005539C8" w:rsidRPr="00522DCA">
        <w:rPr>
          <w:szCs w:val="24"/>
          <w:lang w:val="en-GB"/>
        </w:rPr>
        <w:t xml:space="preserve"> </w:t>
      </w:r>
      <w:del w:id="17" w:author="Moritz Lautenbach" w:date="2014-04-14T15:13:00Z">
        <w:r w:rsidRPr="00522DCA" w:rsidDel="00F6095F">
          <w:rPr>
            <w:lang w:val="en-GB"/>
          </w:rPr>
          <w:delText xml:space="preserve"> </w:delText>
        </w:r>
      </w:del>
      <w:r w:rsidR="00C62A6D">
        <w:rPr>
          <w:lang w:val="en-GB"/>
        </w:rPr>
        <w:t>will be activated.</w:t>
      </w:r>
      <w:r w:rsidR="00C62A6D">
        <w:rPr>
          <w:lang w:val="en-GB"/>
        </w:rPr>
        <w:br w:type="page"/>
      </w:r>
    </w:p>
    <w:p w14:paraId="5D4699EF" w14:textId="47AD65B1" w:rsidR="000959A2" w:rsidRPr="00522DCA" w:rsidRDefault="000959A2" w:rsidP="005D3475">
      <w:pPr>
        <w:pStyle w:val="Standard-BlockCharCharChar"/>
        <w:rPr>
          <w:lang w:val="en-GB"/>
        </w:rPr>
      </w:pPr>
      <w:r w:rsidRPr="00522DCA">
        <w:rPr>
          <w:lang w:val="en-GB"/>
        </w:rPr>
        <w:lastRenderedPageBreak/>
        <w:t xml:space="preserve">The </w:t>
      </w:r>
      <w:r w:rsidR="00D47FA2" w:rsidRPr="00522DCA">
        <w:rPr>
          <w:lang w:val="en-GB"/>
        </w:rPr>
        <w:t>“</w:t>
      </w:r>
      <w:r w:rsidRPr="00522DCA">
        <w:rPr>
          <w:lang w:val="en-GB"/>
        </w:rPr>
        <w:t>camera</w:t>
      </w:r>
      <w:proofErr w:type="gramStart"/>
      <w:r w:rsidR="00E6350C" w:rsidRPr="00522DCA">
        <w:rPr>
          <w:lang w:val="en-GB"/>
        </w:rPr>
        <w:t>“</w:t>
      </w:r>
      <w:r w:rsidR="005539C8" w:rsidRPr="00522DCA">
        <w:rPr>
          <w:szCs w:val="24"/>
          <w:lang w:val="en-GB"/>
        </w:rPr>
        <w:t xml:space="preserve"> </w:t>
      </w:r>
      <w:r w:rsidR="005539C8" w:rsidRPr="00522DCA">
        <w:rPr>
          <w:b/>
          <w:szCs w:val="24"/>
          <w:bdr w:val="single" w:sz="4" w:space="0" w:color="auto"/>
          <w:lang w:val="en-GB"/>
        </w:rPr>
        <w:t> 15</w:t>
      </w:r>
      <w:proofErr w:type="gramEnd"/>
      <w:r w:rsidR="005539C8" w:rsidRPr="00522DCA">
        <w:rPr>
          <w:szCs w:val="24"/>
          <w:bdr w:val="single" w:sz="4" w:space="0" w:color="auto"/>
          <w:lang w:val="en-GB"/>
        </w:rPr>
        <w:t> </w:t>
      </w:r>
      <w:r w:rsidR="005539C8" w:rsidRPr="00522DCA">
        <w:rPr>
          <w:szCs w:val="24"/>
          <w:lang w:val="en-GB"/>
        </w:rPr>
        <w:t xml:space="preserve"> </w:t>
      </w:r>
      <w:del w:id="18" w:author="Moritz Lautenbach" w:date="2014-04-14T15:13:00Z">
        <w:r w:rsidRPr="00522DCA" w:rsidDel="00F6095F">
          <w:rPr>
            <w:lang w:val="en-GB"/>
          </w:rPr>
          <w:delText xml:space="preserve"> </w:delText>
        </w:r>
      </w:del>
      <w:r w:rsidR="00C62A6D">
        <w:rPr>
          <w:lang w:val="en-GB"/>
        </w:rPr>
        <w:t xml:space="preserve"> </w:t>
      </w:r>
      <w:r w:rsidRPr="00522DCA">
        <w:rPr>
          <w:lang w:val="en-GB"/>
        </w:rPr>
        <w:t xml:space="preserve">allows you to generate single frames from the imported video file in the transcription in a </w:t>
      </w:r>
      <w:r w:rsidR="005E7A4C" w:rsidRPr="00522DCA">
        <w:rPr>
          <w:lang w:val="en-GB"/>
        </w:rPr>
        <w:t>.</w:t>
      </w:r>
      <w:proofErr w:type="spellStart"/>
      <w:r w:rsidRPr="00522DCA">
        <w:rPr>
          <w:lang w:val="en-GB"/>
        </w:rPr>
        <w:t>png</w:t>
      </w:r>
      <w:proofErr w:type="spellEnd"/>
      <w:r w:rsidRPr="00522DCA">
        <w:rPr>
          <w:lang w:val="en-GB"/>
        </w:rPr>
        <w:t xml:space="preserve"> format. In order to do this, move the</w:t>
      </w:r>
      <w:r w:rsidR="005E7A4C" w:rsidRPr="00522DCA">
        <w:rPr>
          <w:lang w:val="en-GB"/>
        </w:rPr>
        <w:t xml:space="preserve"> “</w:t>
      </w:r>
      <w:r w:rsidRPr="00522DCA">
        <w:rPr>
          <w:lang w:val="en-GB"/>
        </w:rPr>
        <w:t>Start</w:t>
      </w:r>
      <w:r w:rsidR="005E7A4C" w:rsidRPr="00522DCA">
        <w:rPr>
          <w:lang w:val="en-GB"/>
        </w:rPr>
        <w:t>”</w:t>
      </w:r>
      <w:r w:rsidRPr="00522DCA">
        <w:rPr>
          <w:lang w:val="en-GB"/>
        </w:rPr>
        <w:t xml:space="preserve"> slide control</w:t>
      </w:r>
      <w:del w:id="19" w:author="Moritz Lautenbach" w:date="2014-04-14T15:13:00Z">
        <w:r w:rsidRPr="00522DCA" w:rsidDel="00F6095F">
          <w:rPr>
            <w:lang w:val="en-GB"/>
          </w:rPr>
          <w:delText xml:space="preserve"> </w:delText>
        </w:r>
        <w:r w:rsidRPr="00522DCA" w:rsidDel="00F6095F">
          <w:rPr>
            <w:b/>
            <w:lang w:val="en-GB"/>
          </w:rPr>
          <w:delText> </w:delText>
        </w:r>
      </w:del>
      <w:ins w:id="20" w:author="Moritz Lautenbach" w:date="2014-04-14T15:13:00Z">
        <w:r w:rsidRPr="00522DCA">
          <w:rPr>
            <w:lang w:val="en-GB"/>
          </w:rPr>
          <w:t xml:space="preserve"> </w:t>
        </w:r>
      </w:ins>
      <w:r w:rsidR="005539C8" w:rsidRPr="00522DCA">
        <w:rPr>
          <w:b/>
          <w:szCs w:val="24"/>
          <w:bdr w:val="single" w:sz="4" w:space="0" w:color="auto"/>
          <w:lang w:val="en-GB"/>
        </w:rPr>
        <w:t> 2</w:t>
      </w:r>
      <w:r w:rsidR="005539C8" w:rsidRPr="00522DCA">
        <w:rPr>
          <w:szCs w:val="24"/>
          <w:bdr w:val="single" w:sz="4" w:space="0" w:color="auto"/>
          <w:lang w:val="en-GB"/>
        </w:rPr>
        <w:t> </w:t>
      </w:r>
      <w:r w:rsidR="005539C8" w:rsidRPr="00522DCA">
        <w:rPr>
          <w:szCs w:val="24"/>
          <w:lang w:val="en-GB"/>
        </w:rPr>
        <w:t xml:space="preserve"> </w:t>
      </w:r>
      <w:del w:id="21" w:author="Moritz Lautenbach" w:date="2014-04-14T15:13:00Z">
        <w:r w:rsidRPr="00522DCA" w:rsidDel="00F6095F">
          <w:rPr>
            <w:lang w:val="en-GB"/>
          </w:rPr>
          <w:delText xml:space="preserve">  </w:delText>
        </w:r>
      </w:del>
      <w:ins w:id="22" w:author="Moritz Lautenbach" w:date="2014-04-14T15:13:00Z">
        <w:r w:rsidRPr="00522DCA">
          <w:rPr>
            <w:lang w:val="en-GB"/>
          </w:rPr>
          <w:t xml:space="preserve"> </w:t>
        </w:r>
      </w:ins>
      <w:r w:rsidRPr="00522DCA">
        <w:rPr>
          <w:lang w:val="en-GB"/>
        </w:rPr>
        <w:t xml:space="preserve">to the desired position of the video and click on the </w:t>
      </w:r>
      <w:r w:rsidR="005E7A4C" w:rsidRPr="00522DCA">
        <w:rPr>
          <w:lang w:val="en-GB"/>
        </w:rPr>
        <w:t>“</w:t>
      </w:r>
      <w:r w:rsidR="00D47FA2" w:rsidRPr="00522DCA">
        <w:rPr>
          <w:lang w:val="en-GB"/>
        </w:rPr>
        <w:t>C</w:t>
      </w:r>
      <w:r w:rsidRPr="00522DCA">
        <w:rPr>
          <w:lang w:val="en-GB"/>
        </w:rPr>
        <w:t>amera</w:t>
      </w:r>
      <w:r w:rsidR="005E7A4C" w:rsidRPr="00522DCA">
        <w:rPr>
          <w:lang w:val="en-GB"/>
        </w:rPr>
        <w:t>”</w:t>
      </w:r>
      <w:r w:rsidRPr="00522DCA">
        <w:rPr>
          <w:lang w:val="en-GB"/>
        </w:rPr>
        <w:t xml:space="preserve">. A pop-up window will then ask you to choose a storage location for the image file. </w:t>
      </w:r>
    </w:p>
    <w:p w14:paraId="38C65F2C" w14:textId="2F28F42F" w:rsidR="000959A2" w:rsidRPr="00522DCA" w:rsidRDefault="0005350C">
      <w:pPr>
        <w:pStyle w:val="BildChar"/>
        <w:rPr>
          <w:rFonts w:ascii="Times New Roman" w:hAnsi="Times New Roman"/>
          <w:spacing w:val="-4"/>
          <w:shd w:val="clear" w:color="auto" w:fill="FFFF00"/>
          <w:lang w:val="en-GB"/>
        </w:rPr>
      </w:pPr>
      <w:r>
        <w:rPr>
          <w:rFonts w:ascii="Times New Roman" w:hAnsi="Times New Roman"/>
          <w:lang w:val="en-GB"/>
        </w:rPr>
        <w:pict w14:anchorId="3FA62ADA">
          <v:shape id="_x0000_i1081" type="#_x0000_t75" style="width:314.8pt;height:81.2pt" filled="t">
            <v:fill color2="black"/>
            <v:imagedata r:id="rId45" o:title=""/>
          </v:shape>
        </w:pict>
      </w:r>
    </w:p>
    <w:p w14:paraId="38F241D9" w14:textId="6BB10F08" w:rsidR="000959A2" w:rsidRPr="00522DCA" w:rsidRDefault="000959A2" w:rsidP="005D3475">
      <w:pPr>
        <w:pStyle w:val="Standard-BlockCharCharChar"/>
        <w:rPr>
          <w:lang w:val="en-GB"/>
        </w:rPr>
      </w:pPr>
      <w:r w:rsidRPr="00522DCA">
        <w:rPr>
          <w:lang w:val="en-GB"/>
        </w:rPr>
        <w:t xml:space="preserve">Should you want to select a different storage location than the one that the program automatically generated, click </w:t>
      </w:r>
      <w:r w:rsidR="005E7A4C" w:rsidRPr="00522DCA">
        <w:rPr>
          <w:lang w:val="en-GB"/>
        </w:rPr>
        <w:t>“</w:t>
      </w:r>
      <w:r w:rsidRPr="00522DCA">
        <w:rPr>
          <w:lang w:val="en-GB"/>
        </w:rPr>
        <w:t>Browse…</w:t>
      </w:r>
      <w:proofErr w:type="gramStart"/>
      <w:r w:rsidR="005E7A4C" w:rsidRPr="00522DCA">
        <w:rPr>
          <w:lang w:val="en-GB"/>
        </w:rPr>
        <w:t>”</w:t>
      </w:r>
      <w:r w:rsidRPr="00522DCA">
        <w:rPr>
          <w:lang w:val="en-GB"/>
        </w:rPr>
        <w:t>.</w:t>
      </w:r>
      <w:proofErr w:type="gramEnd"/>
      <w:r w:rsidRPr="00522DCA">
        <w:rPr>
          <w:lang w:val="en-GB"/>
        </w:rPr>
        <w:t xml:space="preserve"> Please note that the file ending </w:t>
      </w:r>
      <w:r w:rsidR="005E7A4C" w:rsidRPr="00522DCA">
        <w:rPr>
          <w:lang w:val="en-GB"/>
        </w:rPr>
        <w:t>“</w:t>
      </w:r>
      <w:r w:rsidRPr="00522DCA">
        <w:rPr>
          <w:lang w:val="en-GB"/>
        </w:rPr>
        <w:t>.</w:t>
      </w:r>
      <w:proofErr w:type="spellStart"/>
      <w:r w:rsidRPr="00522DCA">
        <w:rPr>
          <w:lang w:val="en-GB"/>
        </w:rPr>
        <w:t>png</w:t>
      </w:r>
      <w:proofErr w:type="spellEnd"/>
      <w:r w:rsidR="005E7A4C" w:rsidRPr="00522DCA">
        <w:rPr>
          <w:lang w:val="en-GB"/>
        </w:rPr>
        <w:t>”</w:t>
      </w:r>
      <w:r w:rsidRPr="00522DCA">
        <w:rPr>
          <w:lang w:val="en-GB"/>
        </w:rPr>
        <w:t xml:space="preserve"> may not be changed.</w:t>
      </w:r>
    </w:p>
    <w:p w14:paraId="44A29459" w14:textId="7378CA06" w:rsidR="000959A2" w:rsidRPr="00522DCA" w:rsidRDefault="000959A2" w:rsidP="005D3475">
      <w:pPr>
        <w:pStyle w:val="Standard-BlockCharCharChar"/>
        <w:rPr>
          <w:lang w:val="en-GB"/>
        </w:rPr>
      </w:pPr>
      <w:r w:rsidRPr="00522DCA">
        <w:rPr>
          <w:lang w:val="en-GB"/>
        </w:rPr>
        <w:t xml:space="preserve">If you have added a tier for links in your transcription and placed the cursor into the tier of this event, the panel will offer the option to link the event to the newly generated </w:t>
      </w:r>
      <w:r w:rsidR="005E7A4C" w:rsidRPr="00522DCA">
        <w:rPr>
          <w:lang w:val="en-GB"/>
        </w:rPr>
        <w:t>“</w:t>
      </w:r>
      <w:r w:rsidRPr="00522DCA">
        <w:rPr>
          <w:lang w:val="en-GB"/>
        </w:rPr>
        <w:t>Snapshot</w:t>
      </w:r>
      <w:r w:rsidR="005E7A4C" w:rsidRPr="00522DCA">
        <w:rPr>
          <w:lang w:val="en-GB"/>
        </w:rPr>
        <w:t>”</w:t>
      </w:r>
      <w:r w:rsidRPr="00522DCA">
        <w:rPr>
          <w:lang w:val="en-GB"/>
        </w:rPr>
        <w:t xml:space="preserve">. Click on </w:t>
      </w:r>
      <w:r w:rsidR="005E7A4C" w:rsidRPr="00522DCA">
        <w:rPr>
          <w:lang w:val="en-GB"/>
        </w:rPr>
        <w:t>“</w:t>
      </w:r>
      <w:r w:rsidRPr="00522DCA">
        <w:rPr>
          <w:lang w:val="en-GB"/>
        </w:rPr>
        <w:t>Link to transcription</w:t>
      </w:r>
      <w:r w:rsidR="005E7A4C" w:rsidRPr="00522DCA">
        <w:rPr>
          <w:lang w:val="en-GB"/>
        </w:rPr>
        <w:t>”</w:t>
      </w:r>
      <w:r w:rsidRPr="00522DCA">
        <w:rPr>
          <w:lang w:val="en-GB"/>
        </w:rPr>
        <w:t xml:space="preserve">. A detailed description on linking files can be found in the functional reference under </w:t>
      </w:r>
      <w:r w:rsidR="005539C8" w:rsidRPr="00955960">
        <w:rPr>
          <w:lang w:val="en-GB"/>
        </w:rPr>
        <w:t>II</w:t>
      </w:r>
      <w:r w:rsidRPr="00955960">
        <w:rPr>
          <w:lang w:val="en-GB"/>
        </w:rPr>
        <w:t>I. Panels &gt; B. Link panel</w:t>
      </w:r>
      <w:r w:rsidRPr="00522DCA">
        <w:rPr>
          <w:lang w:val="en-GB"/>
        </w:rPr>
        <w:t>.</w:t>
      </w:r>
    </w:p>
    <w:p w14:paraId="2D509147" w14:textId="37C7A6D0" w:rsidR="000959A2" w:rsidRPr="00522DCA" w:rsidRDefault="000959A2" w:rsidP="005D3475">
      <w:pPr>
        <w:pStyle w:val="Standard-BlockCharCharChar"/>
        <w:rPr>
          <w:lang w:val="en-GB"/>
        </w:rPr>
      </w:pPr>
      <w:r w:rsidRPr="00522DCA">
        <w:rPr>
          <w:lang w:val="en-GB"/>
        </w:rPr>
        <w:t xml:space="preserve">The </w:t>
      </w:r>
      <w:r w:rsidR="005E7A4C" w:rsidRPr="00522DCA">
        <w:rPr>
          <w:lang w:val="en-GB"/>
        </w:rPr>
        <w:t>“</w:t>
      </w:r>
      <w:r w:rsidRPr="00522DCA">
        <w:rPr>
          <w:lang w:val="en-GB"/>
        </w:rPr>
        <w:t>scissors</w:t>
      </w:r>
      <w:r w:rsidR="005E7A4C" w:rsidRPr="00522DCA">
        <w:rPr>
          <w:lang w:val="en-GB"/>
        </w:rPr>
        <w:t>”</w:t>
      </w:r>
      <w:del w:id="23" w:author="Moritz Lautenbach" w:date="2014-04-14T15:13:00Z">
        <w:r w:rsidRPr="00522DCA" w:rsidDel="00F6095F">
          <w:rPr>
            <w:lang w:val="en-GB"/>
          </w:rPr>
          <w:delText xml:space="preserve"> </w:delText>
        </w:r>
        <w:r w:rsidRPr="00522DCA" w:rsidDel="00F6095F">
          <w:rPr>
            <w:b/>
            <w:lang w:val="en-GB"/>
          </w:rPr>
          <w:delText> </w:delText>
        </w:r>
      </w:del>
      <w:r w:rsidR="005539C8" w:rsidRPr="00522DCA">
        <w:rPr>
          <w:szCs w:val="24"/>
          <w:lang w:val="en-GB"/>
        </w:rPr>
        <w:t xml:space="preserve"> </w:t>
      </w:r>
      <w:r w:rsidR="005539C8" w:rsidRPr="00522DCA">
        <w:rPr>
          <w:b/>
          <w:szCs w:val="24"/>
          <w:bdr w:val="single" w:sz="4" w:space="0" w:color="auto"/>
          <w:lang w:val="en-GB"/>
        </w:rPr>
        <w:t> 16</w:t>
      </w:r>
      <w:r w:rsidR="005539C8" w:rsidRPr="00522DCA">
        <w:rPr>
          <w:szCs w:val="24"/>
          <w:bdr w:val="single" w:sz="4" w:space="0" w:color="auto"/>
          <w:lang w:val="en-GB"/>
        </w:rPr>
        <w:t> </w:t>
      </w:r>
      <w:r w:rsidR="005539C8" w:rsidRPr="00522DCA">
        <w:rPr>
          <w:szCs w:val="24"/>
          <w:lang w:val="en-GB"/>
        </w:rPr>
        <w:t xml:space="preserve"> </w:t>
      </w:r>
      <w:del w:id="24" w:author="Moritz Lautenbach" w:date="2014-04-14T15:13:00Z">
        <w:r w:rsidRPr="00522DCA" w:rsidDel="00F6095F">
          <w:rPr>
            <w:lang w:val="en-GB"/>
          </w:rPr>
          <w:delText xml:space="preserve"> </w:delText>
        </w:r>
      </w:del>
      <w:ins w:id="25" w:author="Moritz Lautenbach" w:date="2014-04-14T15:13:00Z">
        <w:r w:rsidRPr="00522DCA">
          <w:rPr>
            <w:lang w:val="en-GB"/>
          </w:rPr>
          <w:t xml:space="preserve"> </w:t>
        </w:r>
      </w:ins>
      <w:r w:rsidRPr="00522DCA">
        <w:rPr>
          <w:lang w:val="en-GB"/>
        </w:rPr>
        <w:t xml:space="preserve">allow you to create </w:t>
      </w:r>
      <w:r w:rsidR="005E7A4C" w:rsidRPr="00522DCA">
        <w:rPr>
          <w:lang w:val="en-GB"/>
        </w:rPr>
        <w:t>“</w:t>
      </w:r>
      <w:r w:rsidRPr="00522DCA">
        <w:rPr>
          <w:lang w:val="en-GB"/>
        </w:rPr>
        <w:t>audio snippets</w:t>
      </w:r>
      <w:r w:rsidR="005E7A4C" w:rsidRPr="00522DCA">
        <w:rPr>
          <w:lang w:val="en-GB"/>
        </w:rPr>
        <w:t>”</w:t>
      </w:r>
      <w:r w:rsidRPr="00522DCA">
        <w:rPr>
          <w:lang w:val="en-GB"/>
        </w:rPr>
        <w:t xml:space="preserve"> in the </w:t>
      </w:r>
      <w:r w:rsidR="0023019D" w:rsidRPr="00522DCA">
        <w:rPr>
          <w:lang w:val="en-GB"/>
        </w:rPr>
        <w:t>.</w:t>
      </w:r>
      <w:r w:rsidRPr="00522DCA">
        <w:rPr>
          <w:lang w:val="en-GB"/>
        </w:rPr>
        <w:t>wav</w:t>
      </w:r>
      <w:ins w:id="26" w:author="Moritz Lautenbach" w:date="2014-04-14T15:56:00Z">
        <w:r w:rsidRPr="00522DCA">
          <w:rPr>
            <w:lang w:val="en-GB"/>
          </w:rPr>
          <w:t>-</w:t>
        </w:r>
      </w:ins>
      <w:del w:id="27" w:author="Moritz Lautenbach" w:date="2014-04-14T15:56:00Z">
        <w:r w:rsidRPr="00522DCA" w:rsidDel="00B3065A">
          <w:rPr>
            <w:lang w:val="en-GB"/>
          </w:rPr>
          <w:delText xml:space="preserve"> </w:delText>
        </w:r>
      </w:del>
      <w:r w:rsidRPr="00522DCA">
        <w:rPr>
          <w:lang w:val="en-GB"/>
        </w:rPr>
        <w:t xml:space="preserve">format in a synchronised transcription linked to an audio file. Position the cursor into the transcription in the event for which you would like to create an audio snippet and click on the </w:t>
      </w:r>
      <w:r w:rsidR="005E7A4C" w:rsidRPr="00522DCA">
        <w:rPr>
          <w:lang w:val="en-GB"/>
        </w:rPr>
        <w:t>“</w:t>
      </w:r>
      <w:r w:rsidRPr="00522DCA">
        <w:rPr>
          <w:lang w:val="en-GB"/>
        </w:rPr>
        <w:t>scissors</w:t>
      </w:r>
      <w:r w:rsidR="005E7A4C" w:rsidRPr="00522DCA">
        <w:rPr>
          <w:lang w:val="en-GB"/>
        </w:rPr>
        <w:t>”</w:t>
      </w:r>
      <w:r w:rsidRPr="00522DCA">
        <w:rPr>
          <w:lang w:val="en-GB"/>
        </w:rPr>
        <w:t xml:space="preserve">. A pop-up window will then ask you to choose a name and a storage location for the audio file. </w:t>
      </w:r>
    </w:p>
    <w:p w14:paraId="2D849AC9" w14:textId="3079D9A0" w:rsidR="000959A2" w:rsidRPr="00522DCA" w:rsidRDefault="0005350C" w:rsidP="005D3475">
      <w:pPr>
        <w:pStyle w:val="Standard-BlockCharCharChar"/>
        <w:rPr>
          <w:spacing w:val="-4"/>
          <w:shd w:val="clear" w:color="auto" w:fill="FFFF00"/>
          <w:lang w:val="en-GB"/>
        </w:rPr>
      </w:pPr>
      <w:r>
        <w:rPr>
          <w:lang w:val="en-GB"/>
        </w:rPr>
        <w:pict w14:anchorId="64C6C23D">
          <v:shape id="_x0000_i1082" type="#_x0000_t75" style="width:355.8pt;height:97.1pt" filled="t">
            <v:fill color2="black"/>
            <v:imagedata r:id="rId46" o:title=""/>
          </v:shape>
        </w:pict>
      </w:r>
    </w:p>
    <w:p w14:paraId="5ED4005B" w14:textId="716C915D" w:rsidR="000959A2" w:rsidRPr="00522DCA" w:rsidRDefault="000959A2" w:rsidP="005D3475">
      <w:pPr>
        <w:pStyle w:val="Standard-BlockCharCharChar"/>
        <w:rPr>
          <w:lang w:val="en-GB"/>
        </w:rPr>
      </w:pPr>
      <w:r w:rsidRPr="00522DCA">
        <w:rPr>
          <w:lang w:val="en-GB"/>
        </w:rPr>
        <w:t xml:space="preserve">Should you want to select a different storage location than the one that the program automatically generated, click </w:t>
      </w:r>
      <w:r w:rsidR="005E7A4C" w:rsidRPr="00522DCA">
        <w:rPr>
          <w:lang w:val="en-GB"/>
        </w:rPr>
        <w:t>“</w:t>
      </w:r>
      <w:r w:rsidRPr="00522DCA">
        <w:rPr>
          <w:lang w:val="en-GB"/>
        </w:rPr>
        <w:t>Browse…</w:t>
      </w:r>
      <w:proofErr w:type="gramStart"/>
      <w:r w:rsidR="005E7A4C" w:rsidRPr="00522DCA">
        <w:rPr>
          <w:lang w:val="en-GB"/>
        </w:rPr>
        <w:t>”</w:t>
      </w:r>
      <w:r w:rsidRPr="00522DCA">
        <w:rPr>
          <w:lang w:val="en-GB"/>
        </w:rPr>
        <w:t>.</w:t>
      </w:r>
      <w:proofErr w:type="gramEnd"/>
      <w:r w:rsidRPr="00522DCA">
        <w:rPr>
          <w:lang w:val="en-GB"/>
        </w:rPr>
        <w:t xml:space="preserve"> Please not</w:t>
      </w:r>
      <w:ins w:id="28" w:author="Moritz Lautenbach" w:date="2014-04-14T15:59:00Z">
        <w:r w:rsidRPr="00522DCA">
          <w:rPr>
            <w:lang w:val="en-GB"/>
          </w:rPr>
          <w:t>e</w:t>
        </w:r>
      </w:ins>
      <w:r w:rsidRPr="00522DCA">
        <w:rPr>
          <w:lang w:val="en-GB"/>
        </w:rPr>
        <w:t xml:space="preserve"> that the file ending </w:t>
      </w:r>
      <w:r w:rsidR="005E7A4C" w:rsidRPr="00522DCA">
        <w:rPr>
          <w:lang w:val="en-GB"/>
        </w:rPr>
        <w:t>“</w:t>
      </w:r>
      <w:r w:rsidRPr="00522DCA">
        <w:rPr>
          <w:lang w:val="en-GB"/>
        </w:rPr>
        <w:t>.</w:t>
      </w:r>
      <w:proofErr w:type="spellStart"/>
      <w:r w:rsidRPr="00522DCA">
        <w:rPr>
          <w:lang w:val="en-GB"/>
        </w:rPr>
        <w:t>mov</w:t>
      </w:r>
      <w:proofErr w:type="spellEnd"/>
      <w:r w:rsidR="005E7A4C" w:rsidRPr="00522DCA">
        <w:rPr>
          <w:lang w:val="en-GB"/>
        </w:rPr>
        <w:t>”</w:t>
      </w:r>
      <w:r w:rsidRPr="00522DCA">
        <w:rPr>
          <w:lang w:val="en-GB"/>
        </w:rPr>
        <w:t xml:space="preserve"> may not be changed.</w:t>
      </w:r>
    </w:p>
    <w:p w14:paraId="5F5BDF2B" w14:textId="1F45D307" w:rsidR="000959A2" w:rsidRPr="00522DCA" w:rsidRDefault="000959A2" w:rsidP="005D3475">
      <w:pPr>
        <w:pStyle w:val="Standard-BlockCharCharChar"/>
        <w:rPr>
          <w:lang w:val="en-GB"/>
        </w:rPr>
      </w:pPr>
      <w:r w:rsidRPr="00522DCA">
        <w:rPr>
          <w:lang w:val="en-GB"/>
        </w:rPr>
        <w:t xml:space="preserve">If you've added a tier for links in your transcription and placed the cursor into the tier of this event, the panel will offer the option to link the event to the newly generated </w:t>
      </w:r>
      <w:r w:rsidR="005E7A4C" w:rsidRPr="00522DCA">
        <w:rPr>
          <w:lang w:val="en-GB"/>
        </w:rPr>
        <w:t>“</w:t>
      </w:r>
      <w:r w:rsidRPr="00522DCA">
        <w:rPr>
          <w:lang w:val="en-GB"/>
        </w:rPr>
        <w:t>Audio snippet</w:t>
      </w:r>
      <w:r w:rsidR="005E7A4C" w:rsidRPr="00522DCA">
        <w:rPr>
          <w:lang w:val="en-GB"/>
        </w:rPr>
        <w:t>”</w:t>
      </w:r>
      <w:r w:rsidRPr="00522DCA">
        <w:rPr>
          <w:lang w:val="en-GB"/>
        </w:rPr>
        <w:t xml:space="preserve">. Click on </w:t>
      </w:r>
      <w:r w:rsidR="005E7A4C" w:rsidRPr="00522DCA">
        <w:rPr>
          <w:lang w:val="en-GB"/>
        </w:rPr>
        <w:t>“</w:t>
      </w:r>
      <w:r w:rsidRPr="00522DCA">
        <w:rPr>
          <w:lang w:val="en-GB"/>
        </w:rPr>
        <w:t>Link to transcription</w:t>
      </w:r>
      <w:r w:rsidR="005E7A4C" w:rsidRPr="00522DCA">
        <w:rPr>
          <w:lang w:val="en-GB"/>
        </w:rPr>
        <w:t>”</w:t>
      </w:r>
      <w:r w:rsidRPr="00522DCA">
        <w:rPr>
          <w:lang w:val="en-GB"/>
        </w:rPr>
        <w:t xml:space="preserve">. A detailed description into linking files can be found </w:t>
      </w:r>
      <w:del w:id="29" w:author="Moritz Lautenbach" w:date="2014-04-14T15:13:00Z">
        <w:r w:rsidRPr="00522DCA" w:rsidDel="00F6095F">
          <w:rPr>
            <w:lang w:val="en-GB"/>
          </w:rPr>
          <w:delText xml:space="preserve">  </w:delText>
        </w:r>
      </w:del>
      <w:r w:rsidR="0023019D" w:rsidRPr="00955960">
        <w:rPr>
          <w:lang w:val="en-GB"/>
        </w:rPr>
        <w:t>III. Panels &gt; B. Link panel</w:t>
      </w:r>
      <w:r w:rsidR="0023019D" w:rsidRPr="00522DCA">
        <w:rPr>
          <w:lang w:val="en-GB"/>
        </w:rPr>
        <w:t>.</w:t>
      </w:r>
    </w:p>
    <w:p w14:paraId="0C7B6067" w14:textId="77777777" w:rsidR="00870FF7" w:rsidRPr="00522DCA" w:rsidRDefault="000959A2" w:rsidP="005D3475">
      <w:pPr>
        <w:pStyle w:val="Standard-BlockCharCharChar"/>
        <w:rPr>
          <w:lang w:val="en-GB"/>
        </w:rPr>
      </w:pPr>
      <w:r w:rsidRPr="00522DCA">
        <w:rPr>
          <w:lang w:val="en-GB"/>
        </w:rPr>
        <w:t>Please note that the embedding of media files will not always run smoothly. A</w:t>
      </w:r>
      <w:r w:rsidR="007479B0" w:rsidRPr="00522DCA">
        <w:rPr>
          <w:lang w:val="en-GB"/>
        </w:rPr>
        <w:t xml:space="preserve"> successful linking depends on:</w:t>
      </w:r>
    </w:p>
    <w:p w14:paraId="27766F66" w14:textId="77777777" w:rsidR="00870FF7" w:rsidRPr="00522DCA" w:rsidRDefault="000959A2" w:rsidP="005D3475">
      <w:pPr>
        <w:pStyle w:val="Aufzhlung"/>
      </w:pPr>
      <w:r w:rsidRPr="00522DCA">
        <w:t>the file format of the video (we recommend .</w:t>
      </w:r>
      <w:proofErr w:type="spellStart"/>
      <w:r w:rsidRPr="00522DCA">
        <w:t>avi</w:t>
      </w:r>
      <w:proofErr w:type="spellEnd"/>
      <w:r w:rsidRPr="00522DCA">
        <w:t xml:space="preserve"> or .</w:t>
      </w:r>
      <w:proofErr w:type="spellStart"/>
      <w:r w:rsidRPr="00522DCA">
        <w:t>mov</w:t>
      </w:r>
      <w:proofErr w:type="spellEnd"/>
      <w:r w:rsidRPr="00522DCA">
        <w:t xml:space="preserve">), </w:t>
      </w:r>
    </w:p>
    <w:p w14:paraId="612F6316" w14:textId="77777777" w:rsidR="00870FF7" w:rsidRPr="00522DCA" w:rsidRDefault="000959A2" w:rsidP="005D3475">
      <w:pPr>
        <w:pStyle w:val="Aufzhlung"/>
      </w:pPr>
      <w:r w:rsidRPr="00522DCA">
        <w:t xml:space="preserve">the performance features of the video card of your computer, and </w:t>
      </w:r>
    </w:p>
    <w:p w14:paraId="2DA7DB45" w14:textId="71F93781" w:rsidR="000959A2" w:rsidRPr="00522DCA" w:rsidRDefault="000959A2" w:rsidP="005D3475">
      <w:pPr>
        <w:pStyle w:val="Aufzhlung"/>
        <w:rPr>
          <w:spacing w:val="2"/>
        </w:rPr>
      </w:pPr>
      <w:proofErr w:type="gramStart"/>
      <w:r w:rsidRPr="00522DCA">
        <w:t>the</w:t>
      </w:r>
      <w:proofErr w:type="gramEnd"/>
      <w:r w:rsidRPr="00522DCA">
        <w:t xml:space="preserve"> Codec settings. </w:t>
      </w:r>
    </w:p>
    <w:p w14:paraId="0E417870" w14:textId="3E95D3C2" w:rsidR="000959A2" w:rsidRPr="00522DCA" w:rsidRDefault="000959A2" w:rsidP="005D3475">
      <w:pPr>
        <w:pStyle w:val="Standard-BlockCharCharChar"/>
        <w:rPr>
          <w:lang w:val="en-GB"/>
        </w:rPr>
        <w:sectPr w:rsidR="000959A2" w:rsidRPr="00522DCA">
          <w:headerReference w:type="even" r:id="rId47"/>
          <w:headerReference w:type="default" r:id="rId48"/>
          <w:footerReference w:type="even" r:id="rId49"/>
          <w:footerReference w:type="default" r:id="rId50"/>
          <w:headerReference w:type="first" r:id="rId51"/>
          <w:footerReference w:type="first" r:id="rId52"/>
          <w:pgSz w:w="11906" w:h="16838"/>
          <w:pgMar w:top="1361" w:right="1134" w:bottom="907" w:left="1418" w:header="624" w:footer="720" w:gutter="0"/>
          <w:cols w:space="720"/>
          <w:docGrid w:linePitch="240" w:charSpace="32768"/>
        </w:sectPr>
      </w:pPr>
      <w:r w:rsidRPr="00522DCA">
        <w:rPr>
          <w:lang w:val="en-GB"/>
        </w:rPr>
        <w:t xml:space="preserve">Should you encounter problems, please consult the document </w:t>
      </w:r>
      <w:r w:rsidRPr="00522DCA">
        <w:rPr>
          <w:rStyle w:val="Dokumentation"/>
          <w:lang w:val="en-GB"/>
        </w:rPr>
        <w:t>Audio and Video Support in</w:t>
      </w:r>
      <w:r w:rsidR="001E69D5">
        <w:rPr>
          <w:rStyle w:val="Dokumentation"/>
          <w:lang w:val="en-GB"/>
        </w:rPr>
        <w:t xml:space="preserve"> </w:t>
      </w:r>
      <w:r w:rsidRPr="00522DCA">
        <w:rPr>
          <w:rStyle w:val="Dokumentation"/>
          <w:lang w:val="en-GB"/>
        </w:rPr>
        <w:t>EXMARaLDA</w:t>
      </w:r>
      <w:r w:rsidRPr="00522DCA">
        <w:rPr>
          <w:lang w:val="en-GB"/>
        </w:rPr>
        <w:t xml:space="preserve"> </w:t>
      </w:r>
    </w:p>
    <w:p w14:paraId="00B62999" w14:textId="0CCFDA56" w:rsidR="000959A2" w:rsidRPr="00522DCA" w:rsidRDefault="000959A2" w:rsidP="000959A2">
      <w:pPr>
        <w:pStyle w:val="berschrift2"/>
        <w:numPr>
          <w:ilvl w:val="1"/>
          <w:numId w:val="2"/>
        </w:numPr>
        <w:tabs>
          <w:tab w:val="clear" w:pos="502"/>
          <w:tab w:val="left" w:pos="482"/>
        </w:tabs>
        <w:ind w:left="482" w:hanging="482"/>
        <w:rPr>
          <w:lang w:val="en-GB"/>
        </w:rPr>
      </w:pPr>
      <w:bookmarkStart w:id="30" w:name="_Toc415132357"/>
      <w:bookmarkStart w:id="31" w:name="_Toc415132538"/>
      <w:r w:rsidRPr="00522DCA">
        <w:rPr>
          <w:lang w:val="en-GB"/>
        </w:rPr>
        <w:lastRenderedPageBreak/>
        <w:t>Praat panel</w:t>
      </w:r>
      <w:bookmarkEnd w:id="30"/>
      <w:bookmarkEnd w:id="31"/>
    </w:p>
    <w:p w14:paraId="61ADB094" w14:textId="722ED163" w:rsidR="000959A2" w:rsidRPr="00522DCA" w:rsidRDefault="000959A2" w:rsidP="005D3475">
      <w:pPr>
        <w:pStyle w:val="Standard-BlockCharCharChar"/>
        <w:rPr>
          <w:lang w:val="en-GB"/>
        </w:rPr>
      </w:pPr>
      <w:r w:rsidRPr="00522DCA">
        <w:rPr>
          <w:lang w:val="en-GB"/>
        </w:rPr>
        <w:t xml:space="preserve">The Praat panel plays digitised recordings and assigns absolute time values of the recording to points on the EXMARaLDA time axis. Should the Praat panel not appear on your screen, select </w:t>
      </w:r>
      <w:r w:rsidRPr="00522DCA">
        <w:rPr>
          <w:rStyle w:val="Menufunction"/>
          <w:lang w:val="en-GB"/>
        </w:rPr>
        <w:t>View &gt; Praat panel</w:t>
      </w:r>
      <w:r w:rsidRPr="00522DCA">
        <w:rPr>
          <w:lang w:val="en-GB"/>
        </w:rPr>
        <w:t xml:space="preserve"> to have it displayed. </w:t>
      </w:r>
    </w:p>
    <w:p w14:paraId="6AC012BB" w14:textId="77777777" w:rsidR="000959A2" w:rsidRPr="00522DCA" w:rsidRDefault="0005350C" w:rsidP="005D3475">
      <w:pPr>
        <w:pStyle w:val="Standard-BlockCharCharChar"/>
        <w:rPr>
          <w:lang w:val="en-GB"/>
        </w:rPr>
      </w:pPr>
      <w:r>
        <w:rPr>
          <w:lang w:val="en-GB"/>
        </w:rPr>
        <w:pict w14:anchorId="38167E38">
          <v:shape id="_x0000_i1083" type="#_x0000_t75" style="width:153.2pt;height:164.1pt" filled="t">
            <v:fill color2="black"/>
            <v:imagedata r:id="rId53" o:title=""/>
          </v:shape>
        </w:pict>
      </w:r>
    </w:p>
    <w:p w14:paraId="517FA4AC" w14:textId="77777777" w:rsidR="0023019D" w:rsidRPr="00522DCA" w:rsidRDefault="000959A2" w:rsidP="005D3475">
      <w:pPr>
        <w:pStyle w:val="Standard-BlockCharCharChar"/>
        <w:rPr>
          <w:lang w:val="en-GB"/>
        </w:rPr>
      </w:pPr>
      <w:r w:rsidRPr="00522DCA">
        <w:rPr>
          <w:lang w:val="en-GB"/>
        </w:rPr>
        <w:t>Configuration of Windows and Praat for working with EXMARaLDA</w:t>
      </w:r>
    </w:p>
    <w:p w14:paraId="194264C9" w14:textId="28DD2869" w:rsidR="000959A2" w:rsidRPr="00522DCA" w:rsidRDefault="000959A2" w:rsidP="005D3475">
      <w:pPr>
        <w:pStyle w:val="Standard-BlockCharCharChar"/>
        <w:rPr>
          <w:lang w:val="en-GB"/>
        </w:rPr>
      </w:pPr>
      <w:r w:rsidRPr="00522DCA">
        <w:rPr>
          <w:lang w:val="en-GB"/>
        </w:rPr>
        <w:t xml:space="preserve">The current version of Praat can be found on </w:t>
      </w:r>
      <w:hyperlink r:id="rId54" w:history="1">
        <w:r w:rsidRPr="00522DCA">
          <w:rPr>
            <w:rStyle w:val="Hyperlink"/>
            <w:lang w:val="en-GB"/>
          </w:rPr>
          <w:t>http://www.praat.org</w:t>
        </w:r>
      </w:hyperlink>
      <w:r w:rsidRPr="00522DCA">
        <w:rPr>
          <w:lang w:val="en-GB"/>
        </w:rPr>
        <w:t xml:space="preserve">.There, the current version of </w:t>
      </w:r>
      <w:proofErr w:type="spellStart"/>
      <w:r w:rsidRPr="00522DCA">
        <w:rPr>
          <w:lang w:val="en-GB"/>
        </w:rPr>
        <w:t>Sendpraat</w:t>
      </w:r>
      <w:proofErr w:type="spellEnd"/>
      <w:r w:rsidRPr="00522DCA">
        <w:rPr>
          <w:lang w:val="en-GB"/>
        </w:rPr>
        <w:t xml:space="preserve"> is available as well, on </w:t>
      </w:r>
      <w:hyperlink r:id="rId55" w:history="1">
        <w:r w:rsidRPr="00522DCA">
          <w:rPr>
            <w:rStyle w:val="Hyperlink"/>
            <w:lang w:val="en-GB"/>
          </w:rPr>
          <w:t>http://www.fon.hum.uva.nl/praat/sendpraat.html</w:t>
        </w:r>
      </w:hyperlink>
      <w:r w:rsidRPr="00522DCA">
        <w:rPr>
          <w:lang w:val="en-GB"/>
        </w:rPr>
        <w:t>.</w:t>
      </w:r>
    </w:p>
    <w:p w14:paraId="2321370E" w14:textId="2107704B" w:rsidR="000959A2" w:rsidRPr="00522DCA" w:rsidRDefault="000959A2" w:rsidP="005D3475">
      <w:pPr>
        <w:pStyle w:val="Standard-BlockCharCharChar"/>
        <w:rPr>
          <w:lang w:val="en-GB"/>
        </w:rPr>
      </w:pPr>
      <w:r w:rsidRPr="00522DCA">
        <w:rPr>
          <w:lang w:val="en-GB"/>
        </w:rPr>
        <w:t>Download both programs and save them in the same directory (e.g. c:\Programs\Praat). Then create the path</w:t>
      </w:r>
      <w:r w:rsidR="00261979">
        <w:rPr>
          <w:lang w:val="en-GB"/>
        </w:rPr>
        <w:t>:</w:t>
      </w:r>
    </w:p>
    <w:p w14:paraId="4AD1F36D" w14:textId="5A77CCC2" w:rsidR="000959A2" w:rsidRPr="00522DCA" w:rsidRDefault="000959A2" w:rsidP="005D3475">
      <w:pPr>
        <w:pStyle w:val="Standard-BlockCharCharChar"/>
        <w:numPr>
          <w:ilvl w:val="0"/>
          <w:numId w:val="7"/>
        </w:numPr>
        <w:rPr>
          <w:lang w:val="en-GB"/>
        </w:rPr>
      </w:pPr>
      <w:proofErr w:type="gramStart"/>
      <w:r w:rsidRPr="00522DCA">
        <w:rPr>
          <w:lang w:val="en-GB"/>
        </w:rPr>
        <w:t>by</w:t>
      </w:r>
      <w:proofErr w:type="gramEnd"/>
      <w:r w:rsidRPr="00522DCA">
        <w:rPr>
          <w:lang w:val="en-GB"/>
        </w:rPr>
        <w:t xml:space="preserve"> either selecting </w:t>
      </w:r>
      <w:r w:rsidRPr="00522DCA">
        <w:rPr>
          <w:rStyle w:val="Menufunction"/>
          <w:lang w:val="en-GB"/>
        </w:rPr>
        <w:t>Edit &gt; Preferences</w:t>
      </w:r>
      <w:r w:rsidRPr="00522DCA">
        <w:rPr>
          <w:lang w:val="en-GB"/>
        </w:rPr>
        <w:t xml:space="preserve"> in the tab </w:t>
      </w:r>
      <w:r w:rsidR="005E7A4C" w:rsidRPr="00522DCA">
        <w:rPr>
          <w:lang w:val="en-GB"/>
        </w:rPr>
        <w:t>“</w:t>
      </w:r>
      <w:r w:rsidRPr="00522DCA">
        <w:rPr>
          <w:lang w:val="en-GB"/>
        </w:rPr>
        <w:t>Paths</w:t>
      </w:r>
      <w:r w:rsidR="005E7A4C" w:rsidRPr="00522DCA">
        <w:rPr>
          <w:lang w:val="en-GB"/>
        </w:rPr>
        <w:t>”</w:t>
      </w:r>
      <w:r w:rsidRPr="00522DCA">
        <w:rPr>
          <w:lang w:val="en-GB"/>
        </w:rPr>
        <w:t xml:space="preserve"> under </w:t>
      </w:r>
      <w:r w:rsidR="005E7A4C" w:rsidRPr="00522DCA">
        <w:rPr>
          <w:lang w:val="en-GB"/>
        </w:rPr>
        <w:t>“</w:t>
      </w:r>
      <w:r w:rsidRPr="00522DCA">
        <w:rPr>
          <w:lang w:val="en-GB"/>
        </w:rPr>
        <w:t>Praat Directory</w:t>
      </w:r>
      <w:r w:rsidR="005E7A4C" w:rsidRPr="00522DCA">
        <w:rPr>
          <w:lang w:val="en-GB"/>
        </w:rPr>
        <w:t>”</w:t>
      </w:r>
      <w:r w:rsidR="00641360">
        <w:rPr>
          <w:lang w:val="en-GB"/>
        </w:rPr>
        <w:t xml:space="preserve"> and entering </w:t>
      </w:r>
      <w:r w:rsidRPr="00522DCA">
        <w:rPr>
          <w:lang w:val="en-GB"/>
        </w:rPr>
        <w:t xml:space="preserve">the directory </w:t>
      </w:r>
      <w:r w:rsidR="00641360">
        <w:rPr>
          <w:lang w:val="en-GB"/>
        </w:rPr>
        <w:t>of praat.exe and sendpraat.exe.</w:t>
      </w:r>
    </w:p>
    <w:p w14:paraId="551BC1EE" w14:textId="6E404A41" w:rsidR="00641360" w:rsidRDefault="0005350C" w:rsidP="005D3475">
      <w:pPr>
        <w:pStyle w:val="Standard-BlockCharCharChar"/>
        <w:rPr>
          <w:lang w:val="en-GB"/>
        </w:rPr>
      </w:pPr>
      <w:r>
        <w:rPr>
          <w:lang w:val="en-GB"/>
        </w:rPr>
        <w:pict w14:anchorId="51F4FEF0">
          <v:shape id="_x0000_i1084" type="#_x0000_t75" style="width:457.1pt;height:277.1pt" filled="t">
            <v:fill color2="black"/>
            <v:imagedata r:id="rId56" o:title=""/>
          </v:shape>
        </w:pict>
      </w:r>
      <w:r w:rsidR="00641360">
        <w:rPr>
          <w:lang w:val="en-GB"/>
        </w:rPr>
        <w:br w:type="page"/>
      </w:r>
    </w:p>
    <w:p w14:paraId="5991CED4" w14:textId="356BAD29" w:rsidR="000959A2" w:rsidRPr="00522DCA" w:rsidRDefault="000959A2" w:rsidP="005D3475">
      <w:pPr>
        <w:pStyle w:val="Standard-BlockCharCharChar"/>
        <w:numPr>
          <w:ilvl w:val="0"/>
          <w:numId w:val="7"/>
        </w:numPr>
        <w:rPr>
          <w:lang w:val="en-GB"/>
        </w:rPr>
      </w:pPr>
      <w:proofErr w:type="gramStart"/>
      <w:r w:rsidRPr="00522DCA">
        <w:rPr>
          <w:lang w:val="en-GB"/>
        </w:rPr>
        <w:lastRenderedPageBreak/>
        <w:t>or</w:t>
      </w:r>
      <w:proofErr w:type="gramEnd"/>
      <w:r w:rsidRPr="00522DCA">
        <w:rPr>
          <w:lang w:val="en-GB"/>
        </w:rPr>
        <w:t xml:space="preserve"> by setting up the system path so that it contains the directory: Go to the Control Panel (e.g. in MS Windows XP </w:t>
      </w:r>
      <w:r w:rsidRPr="00522DCA">
        <w:rPr>
          <w:rStyle w:val="Menufunction"/>
          <w:lang w:val="en-GB"/>
        </w:rPr>
        <w:t>Start &gt; Control Panel &gt; System &gt; Advanced &gt; Environment Variable</w:t>
      </w:r>
      <w:r w:rsidRPr="00522DCA">
        <w:rPr>
          <w:lang w:val="en-GB"/>
        </w:rPr>
        <w:t>)</w:t>
      </w:r>
      <w:r w:rsidR="00AD171C" w:rsidRPr="00522DCA">
        <w:rPr>
          <w:lang w:val="en-GB"/>
        </w:rPr>
        <w:t>.</w:t>
      </w:r>
    </w:p>
    <w:p w14:paraId="46A0EDA0" w14:textId="77777777" w:rsidR="000959A2" w:rsidRPr="00522DCA" w:rsidRDefault="0005350C" w:rsidP="005D3475">
      <w:pPr>
        <w:pStyle w:val="Standard-BlockCharCharChar"/>
        <w:rPr>
          <w:lang w:val="en-GB"/>
        </w:rPr>
      </w:pPr>
      <w:r>
        <w:rPr>
          <w:lang w:val="en-GB"/>
        </w:rPr>
        <w:pict w14:anchorId="3EE519CD">
          <v:shape id="_x0000_i1085" type="#_x0000_t75" style="width:170.8pt;height:217.65pt" filled="t">
            <v:fill color2="black"/>
            <v:imagedata r:id="rId57" o:title=""/>
          </v:shape>
        </w:pict>
      </w:r>
      <w:r w:rsidR="000959A2" w:rsidRPr="00522DCA">
        <w:rPr>
          <w:lang w:val="en-GB"/>
        </w:rPr>
        <w:t xml:space="preserve"> </w:t>
      </w:r>
      <w:r>
        <w:rPr>
          <w:lang w:val="en-GB"/>
        </w:rPr>
        <w:pict w14:anchorId="761B946D">
          <v:shape id="_x0000_i1086" type="#_x0000_t75" style="width:196.75pt;height:220.2pt" filled="t">
            <v:fill color2="black"/>
            <v:imagedata r:id="rId58" o:title=""/>
          </v:shape>
        </w:pict>
      </w:r>
      <w:r w:rsidR="000959A2" w:rsidRPr="00522DCA">
        <w:rPr>
          <w:lang w:val="en-GB"/>
        </w:rPr>
        <w:t xml:space="preserve"> </w:t>
      </w:r>
      <w:r>
        <w:rPr>
          <w:lang w:val="en-GB"/>
        </w:rPr>
        <w:pict w14:anchorId="1B1A1A54">
          <v:shape id="_x0000_i1087" type="#_x0000_t75" style="width:231.05pt;height:97.1pt" filled="t">
            <v:fill color2="black"/>
            <v:imagedata r:id="rId59" o:title=""/>
          </v:shape>
        </w:pict>
      </w:r>
    </w:p>
    <w:p w14:paraId="0399A407" w14:textId="64C7976B" w:rsidR="000959A2" w:rsidRPr="00522DCA" w:rsidRDefault="000959A2" w:rsidP="005D3475">
      <w:pPr>
        <w:pStyle w:val="Standard-BlockCharCharChar"/>
        <w:rPr>
          <w:lang w:val="en-GB"/>
        </w:rPr>
      </w:pPr>
      <w:r w:rsidRPr="00522DCA">
        <w:rPr>
          <w:lang w:val="en-GB"/>
        </w:rPr>
        <w:t xml:space="preserve">Please note: The Praat panel is currently only available in MS Windows. The use of the Praat panel requires the installation of the programs Praat and </w:t>
      </w:r>
      <w:proofErr w:type="spellStart"/>
      <w:r w:rsidRPr="00522DCA">
        <w:rPr>
          <w:lang w:val="en-GB"/>
        </w:rPr>
        <w:t>Sendpraat</w:t>
      </w:r>
      <w:proofErr w:type="spellEnd"/>
      <w:r w:rsidRPr="00522DCA">
        <w:rPr>
          <w:lang w:val="en-GB"/>
        </w:rPr>
        <w:t xml:space="preserve"> on your computer and the system path pointing to the directory in which these programs are located.</w:t>
      </w:r>
    </w:p>
    <w:p w14:paraId="19E2B73B" w14:textId="01E9A38F" w:rsidR="000959A2" w:rsidRPr="00522DCA" w:rsidRDefault="000959A2" w:rsidP="005D3475">
      <w:pPr>
        <w:pStyle w:val="Standard-BlockCharCharChar"/>
        <w:rPr>
          <w:lang w:val="en-GB"/>
        </w:rPr>
      </w:pPr>
      <w:r w:rsidRPr="00522DCA">
        <w:rPr>
          <w:lang w:val="en-GB"/>
        </w:rPr>
        <w:t>If you have completed this set up, you can start the program Praat directly in the Partitur-</w:t>
      </w:r>
      <w:r w:rsidR="00C11634" w:rsidRPr="00522DCA">
        <w:rPr>
          <w:lang w:val="en-GB"/>
        </w:rPr>
        <w:t>Editor</w:t>
      </w:r>
      <w:r w:rsidRPr="00522DCA">
        <w:rPr>
          <w:lang w:val="en-GB"/>
        </w:rPr>
        <w:t xml:space="preserve"> by selecting </w:t>
      </w:r>
      <w:r w:rsidR="00A515F1" w:rsidRPr="00522DCA">
        <w:rPr>
          <w:lang w:val="en-GB"/>
        </w:rPr>
        <w:t>“</w:t>
      </w:r>
      <w:r w:rsidRPr="00522DCA">
        <w:rPr>
          <w:lang w:val="en-GB"/>
        </w:rPr>
        <w:t>Start Praat</w:t>
      </w:r>
      <w:r w:rsidR="00A515F1" w:rsidRPr="00522DCA">
        <w:rPr>
          <w:lang w:val="en-GB"/>
        </w:rPr>
        <w:t>”</w:t>
      </w:r>
      <w:r w:rsidRPr="00522DCA">
        <w:rPr>
          <w:lang w:val="en-GB"/>
        </w:rPr>
        <w:t xml:space="preserve">. This will take a few seconds. Wait until the program has started completely and then confirm the </w:t>
      </w:r>
      <w:r w:rsidR="005E7A4C" w:rsidRPr="00522DCA">
        <w:rPr>
          <w:lang w:val="en-GB"/>
        </w:rPr>
        <w:t>“</w:t>
      </w:r>
      <w:r w:rsidRPr="00522DCA">
        <w:rPr>
          <w:lang w:val="en-GB"/>
        </w:rPr>
        <w:t>Starting Praat...</w:t>
      </w:r>
      <w:r w:rsidR="005E7A4C" w:rsidRPr="00522DCA">
        <w:rPr>
          <w:lang w:val="en-GB"/>
        </w:rPr>
        <w:t>”</w:t>
      </w:r>
      <w:r w:rsidRPr="00522DCA">
        <w:rPr>
          <w:lang w:val="en-GB"/>
        </w:rPr>
        <w:t xml:space="preserve"> dialog that will be displayed in the Partitur-</w:t>
      </w:r>
      <w:r w:rsidR="00C11634" w:rsidRPr="00522DCA">
        <w:rPr>
          <w:lang w:val="en-GB"/>
        </w:rPr>
        <w:t>Editor</w:t>
      </w:r>
      <w:r w:rsidRPr="00522DCA">
        <w:rPr>
          <w:lang w:val="en-GB"/>
        </w:rPr>
        <w:t xml:space="preserve"> with</w:t>
      </w:r>
      <w:r w:rsidRPr="00522DCA">
        <w:rPr>
          <w:i/>
          <w:lang w:val="en-GB"/>
        </w:rPr>
        <w:t xml:space="preserve"> </w:t>
      </w:r>
      <w:r w:rsidR="005E7A4C" w:rsidRPr="00522DCA">
        <w:rPr>
          <w:lang w:val="en-GB"/>
        </w:rPr>
        <w:t>“</w:t>
      </w:r>
      <w:r w:rsidRPr="00522DCA">
        <w:rPr>
          <w:lang w:val="en-GB"/>
        </w:rPr>
        <w:t>OK</w:t>
      </w:r>
      <w:r w:rsidR="005E7A4C" w:rsidRPr="00522DCA">
        <w:rPr>
          <w:lang w:val="en-GB"/>
        </w:rPr>
        <w:t>”</w:t>
      </w:r>
      <w:r w:rsidRPr="00522DCA">
        <w:rPr>
          <w:lang w:val="en-GB"/>
        </w:rPr>
        <w:t>.</w:t>
      </w:r>
    </w:p>
    <w:p w14:paraId="60C11725" w14:textId="77777777" w:rsidR="000959A2" w:rsidRPr="00522DCA" w:rsidRDefault="0005350C" w:rsidP="005D3475">
      <w:pPr>
        <w:pStyle w:val="Standard-BlockCharCharChar"/>
        <w:rPr>
          <w:lang w:val="en-GB"/>
        </w:rPr>
      </w:pPr>
      <w:r>
        <w:rPr>
          <w:lang w:val="en-GB"/>
        </w:rPr>
        <w:pict w14:anchorId="5370BE63">
          <v:shape id="_x0000_i1088" type="#_x0000_t75" style="width:188.35pt;height:81.2pt" filled="t">
            <v:fill color2="black"/>
            <v:imagedata r:id="rId60" o:title=""/>
          </v:shape>
        </w:pict>
      </w:r>
    </w:p>
    <w:p w14:paraId="5B3A91BD" w14:textId="54C9CD06" w:rsidR="000959A2" w:rsidRPr="00522DCA" w:rsidRDefault="000959A2" w:rsidP="005D3475">
      <w:pPr>
        <w:pStyle w:val="Standard-BlockCharCharChar"/>
        <w:rPr>
          <w:lang w:val="en-GB"/>
        </w:rPr>
      </w:pPr>
      <w:r w:rsidRPr="00522DCA">
        <w:rPr>
          <w:lang w:val="en-GB"/>
        </w:rPr>
        <w:t xml:space="preserve">If the </w:t>
      </w:r>
      <w:proofErr w:type="gramStart"/>
      <w:r w:rsidRPr="00522DCA">
        <w:rPr>
          <w:lang w:val="en-GB"/>
        </w:rPr>
        <w:t>meta</w:t>
      </w:r>
      <w:proofErr w:type="gramEnd"/>
      <w:r w:rsidRPr="00522DCA">
        <w:rPr>
          <w:lang w:val="en-GB"/>
        </w:rPr>
        <w:t xml:space="preserve"> information of currently loaded transcription in the Partitur-</w:t>
      </w:r>
      <w:r w:rsidR="00C11634" w:rsidRPr="00522DCA">
        <w:rPr>
          <w:lang w:val="en-GB"/>
        </w:rPr>
        <w:t>Editor</w:t>
      </w:r>
      <w:r w:rsidRPr="00522DCA">
        <w:rPr>
          <w:lang w:val="en-GB"/>
        </w:rPr>
        <w:t xml:space="preserve"> holds an audio file as a </w:t>
      </w:r>
      <w:r w:rsidR="005E7A4C" w:rsidRPr="00522DCA">
        <w:rPr>
          <w:lang w:val="en-GB"/>
        </w:rPr>
        <w:t>“</w:t>
      </w:r>
      <w:r w:rsidRPr="00522DCA">
        <w:rPr>
          <w:lang w:val="en-GB"/>
        </w:rPr>
        <w:t>Referenced File</w:t>
      </w:r>
      <w:r w:rsidR="005E7A4C" w:rsidRPr="00522DCA">
        <w:rPr>
          <w:lang w:val="en-GB"/>
        </w:rPr>
        <w:t>”</w:t>
      </w:r>
      <w:r w:rsidRPr="00522DCA">
        <w:rPr>
          <w:lang w:val="en-GB"/>
        </w:rPr>
        <w:t xml:space="preserve">, the Praat panel will automatically insert it as a file that should be loaded in Praat. </w:t>
      </w:r>
    </w:p>
    <w:p w14:paraId="2626ACD3" w14:textId="7EDED568" w:rsidR="00641360" w:rsidRDefault="000959A2" w:rsidP="005D3475">
      <w:pPr>
        <w:pStyle w:val="Standard-BlockCharCharChar"/>
        <w:rPr>
          <w:lang w:val="en-GB"/>
        </w:rPr>
      </w:pPr>
      <w:r w:rsidRPr="00522DCA">
        <w:rPr>
          <w:lang w:val="en-GB"/>
        </w:rPr>
        <w:t xml:space="preserve">The actual loading process of the file can be done by selecting </w:t>
      </w:r>
      <w:r w:rsidR="005E7A4C" w:rsidRPr="00522DCA">
        <w:rPr>
          <w:lang w:val="en-GB"/>
        </w:rPr>
        <w:t>“</w:t>
      </w:r>
      <w:r w:rsidRPr="00522DCA">
        <w:rPr>
          <w:lang w:val="en-GB"/>
        </w:rPr>
        <w:t>(Re</w:t>
      </w:r>
      <w:proofErr w:type="gramStart"/>
      <w:r w:rsidRPr="00522DCA">
        <w:rPr>
          <w:lang w:val="en-GB"/>
        </w:rPr>
        <w:t>)load</w:t>
      </w:r>
      <w:proofErr w:type="gramEnd"/>
      <w:r w:rsidR="005E7A4C" w:rsidRPr="00522DCA">
        <w:rPr>
          <w:lang w:val="en-GB"/>
        </w:rPr>
        <w:t>”</w:t>
      </w:r>
      <w:r w:rsidRPr="00522DCA">
        <w:rPr>
          <w:lang w:val="en-GB"/>
        </w:rPr>
        <w:t xml:space="preserve">. Praat will now open a </w:t>
      </w:r>
      <w:r w:rsidR="005E7A4C" w:rsidRPr="00522DCA">
        <w:rPr>
          <w:lang w:val="en-GB"/>
        </w:rPr>
        <w:t>“</w:t>
      </w:r>
      <w:r w:rsidRPr="00522DCA">
        <w:rPr>
          <w:lang w:val="en-GB"/>
        </w:rPr>
        <w:t>Long Sound</w:t>
      </w:r>
      <w:r w:rsidR="005E7A4C" w:rsidRPr="00522DCA">
        <w:rPr>
          <w:lang w:val="en-GB"/>
        </w:rPr>
        <w:t>”</w:t>
      </w:r>
      <w:r w:rsidRPr="00522DCA">
        <w:rPr>
          <w:lang w:val="en-GB"/>
        </w:rPr>
        <w:t xml:space="preserve"> window that will display an oscillogram and possibly further visualisations of the audio file</w:t>
      </w:r>
      <w:r w:rsidR="00641360">
        <w:rPr>
          <w:lang w:val="en-GB"/>
        </w:rPr>
        <w:br w:type="page"/>
      </w:r>
    </w:p>
    <w:p w14:paraId="666DFA1A" w14:textId="77777777" w:rsidR="000959A2" w:rsidRPr="00522DCA" w:rsidRDefault="0005350C" w:rsidP="005D3475">
      <w:pPr>
        <w:pStyle w:val="Standard-BlockCharCharChar"/>
        <w:rPr>
          <w:lang w:val="en-GB"/>
        </w:rPr>
      </w:pPr>
      <w:r>
        <w:rPr>
          <w:lang w:val="en-GB"/>
        </w:rPr>
        <w:lastRenderedPageBreak/>
        <w:pict w14:anchorId="2744CCCF">
          <v:shape id="_x0000_i1089" type="#_x0000_t75" style="width:469.65pt;height:219.35pt" filled="t">
            <v:fill color2="black"/>
            <v:imagedata r:id="rId61" o:title=""/>
          </v:shape>
        </w:pict>
      </w:r>
    </w:p>
    <w:p w14:paraId="2F38C03E" w14:textId="77777777" w:rsidR="005D3475" w:rsidRDefault="000959A2" w:rsidP="005D3475">
      <w:pPr>
        <w:pStyle w:val="Standard-BlockCharCharChar"/>
        <w:rPr>
          <w:lang w:val="en-GB"/>
        </w:rPr>
      </w:pPr>
      <w:r w:rsidRPr="00522DCA">
        <w:rPr>
          <w:lang w:val="en-GB"/>
        </w:rPr>
        <w:t xml:space="preserve">Rearrange this window on the screen so that the musical score, the Praat panel and </w:t>
      </w:r>
      <w:r w:rsidR="005E7A4C" w:rsidRPr="00522DCA">
        <w:rPr>
          <w:lang w:val="en-GB"/>
        </w:rPr>
        <w:t>“</w:t>
      </w:r>
      <w:r w:rsidRPr="00522DCA">
        <w:rPr>
          <w:lang w:val="en-GB"/>
        </w:rPr>
        <w:t>Long Sound</w:t>
      </w:r>
      <w:r w:rsidR="005E7A4C" w:rsidRPr="00522DCA">
        <w:rPr>
          <w:lang w:val="en-GB"/>
        </w:rPr>
        <w:t>”</w:t>
      </w:r>
      <w:r w:rsidRPr="00522DCA">
        <w:rPr>
          <w:lang w:val="en-GB"/>
        </w:rPr>
        <w:t xml:space="preserve"> window are simultaneously accessible. To determine the audio file snippet shown in Praat, choose one o</w:t>
      </w:r>
      <w:r w:rsidR="005D3475">
        <w:rPr>
          <w:lang w:val="en-GB"/>
        </w:rPr>
        <w:t>f the following two options:</w:t>
      </w:r>
    </w:p>
    <w:p w14:paraId="53691D0E" w14:textId="77777777" w:rsidR="005D3475" w:rsidRDefault="005D3475" w:rsidP="005D3475">
      <w:pPr>
        <w:pStyle w:val="Standard-BlockCharCharChar"/>
        <w:rPr>
          <w:lang w:val="en-GB"/>
        </w:rPr>
      </w:pPr>
      <w:r>
        <w:rPr>
          <w:lang w:val="en-GB"/>
        </w:rPr>
        <w:t xml:space="preserve">1. </w:t>
      </w:r>
      <w:r w:rsidR="000959A2" w:rsidRPr="00522DCA">
        <w:rPr>
          <w:lang w:val="en-GB"/>
        </w:rPr>
        <w:t>Choose a section of the transcription in the Partitur-</w:t>
      </w:r>
      <w:r w:rsidR="00C11634" w:rsidRPr="00522DCA">
        <w:rPr>
          <w:lang w:val="en-GB"/>
        </w:rPr>
        <w:t>Editor</w:t>
      </w:r>
      <w:r w:rsidR="000959A2" w:rsidRPr="00522DCA">
        <w:rPr>
          <w:lang w:val="en-GB"/>
        </w:rPr>
        <w:t xml:space="preserve"> and then choose</w:t>
      </w:r>
      <w:r w:rsidR="00FE40BC" w:rsidRPr="00522DCA">
        <w:rPr>
          <w:lang w:val="en-GB"/>
        </w:rPr>
        <w:t xml:space="preserve"> </w:t>
      </w:r>
      <w:r w:rsidR="005E7A4C" w:rsidRPr="00522DCA">
        <w:rPr>
          <w:lang w:val="en-GB"/>
        </w:rPr>
        <w:t>“</w:t>
      </w:r>
      <w:r w:rsidR="000959A2" w:rsidRPr="00522DCA">
        <w:rPr>
          <w:lang w:val="en-GB"/>
        </w:rPr>
        <w:t>Set</w:t>
      </w:r>
      <w:r w:rsidR="005E7A4C" w:rsidRPr="00522DCA">
        <w:rPr>
          <w:lang w:val="en-GB"/>
        </w:rPr>
        <w:t>”</w:t>
      </w:r>
      <w:r w:rsidR="000959A2" w:rsidRPr="00522DCA">
        <w:rPr>
          <w:lang w:val="en-GB"/>
        </w:rPr>
        <w:t xml:space="preserve">. </w:t>
      </w:r>
      <w:proofErr w:type="gramStart"/>
      <w:r w:rsidR="000959A2" w:rsidRPr="00522DCA">
        <w:rPr>
          <w:lang w:val="en-GB"/>
        </w:rPr>
        <w:t>in</w:t>
      </w:r>
      <w:proofErr w:type="gramEnd"/>
      <w:r w:rsidR="000959A2" w:rsidRPr="00522DCA">
        <w:rPr>
          <w:lang w:val="en-GB"/>
        </w:rPr>
        <w:t xml:space="preserve"> the Praat panel. The section's absolute time values of the transcription's time axis will be used as the start and end values of the section displayed in Praat.</w:t>
      </w:r>
      <w:r>
        <w:rPr>
          <w:lang w:val="en-GB"/>
        </w:rPr>
        <w:t xml:space="preserve"> </w:t>
      </w:r>
    </w:p>
    <w:p w14:paraId="2D0E1F29" w14:textId="62B4822E" w:rsidR="000959A2" w:rsidRPr="00522DCA" w:rsidRDefault="005D3475" w:rsidP="005D3475">
      <w:pPr>
        <w:pStyle w:val="Standard-BlockCharCharChar"/>
        <w:rPr>
          <w:lang w:val="en-GB"/>
        </w:rPr>
      </w:pPr>
      <w:r>
        <w:rPr>
          <w:lang w:val="en-GB"/>
        </w:rPr>
        <w:t xml:space="preserve">2. </w:t>
      </w:r>
      <w:r w:rsidR="000959A2" w:rsidRPr="00522DCA">
        <w:rPr>
          <w:lang w:val="en-GB"/>
        </w:rPr>
        <w:t xml:space="preserve">Activate the option </w:t>
      </w:r>
      <w:r w:rsidR="005E7A4C" w:rsidRPr="00522DCA">
        <w:rPr>
          <w:lang w:val="en-GB"/>
        </w:rPr>
        <w:t>“</w:t>
      </w:r>
      <w:r w:rsidR="000959A2" w:rsidRPr="00522DCA">
        <w:rPr>
          <w:lang w:val="en-GB"/>
        </w:rPr>
        <w:t>Synchronize with selection</w:t>
      </w:r>
      <w:r w:rsidR="005E7A4C" w:rsidRPr="00522DCA">
        <w:rPr>
          <w:lang w:val="en-GB"/>
        </w:rPr>
        <w:t>”</w:t>
      </w:r>
      <w:r w:rsidR="000959A2" w:rsidRPr="00522DCA">
        <w:rPr>
          <w:lang w:val="en-GB"/>
        </w:rPr>
        <w:t xml:space="preserve"> in the Praat panel. The selection in the Partitur-</w:t>
      </w:r>
      <w:r w:rsidR="00C11634" w:rsidRPr="00522DCA">
        <w:rPr>
          <w:lang w:val="en-GB"/>
        </w:rPr>
        <w:t>Editor</w:t>
      </w:r>
      <w:r w:rsidR="000959A2" w:rsidRPr="00522DCA">
        <w:rPr>
          <w:lang w:val="en-GB"/>
        </w:rPr>
        <w:t xml:space="preserve"> will automatically be synchronised with the displayed section of the audio file in Praat.</w:t>
      </w:r>
    </w:p>
    <w:p w14:paraId="60D10F6D" w14:textId="77777777" w:rsidR="00834021" w:rsidRDefault="000959A2" w:rsidP="005D3475">
      <w:pPr>
        <w:pStyle w:val="Standard-BlockCharCharChar"/>
        <w:rPr>
          <w:spacing w:val="-2"/>
          <w:lang w:val="en-GB"/>
        </w:rPr>
        <w:sectPr w:rsidR="00834021" w:rsidSect="00BC7D6E">
          <w:headerReference w:type="even" r:id="rId62"/>
          <w:footerReference w:type="even" r:id="rId63"/>
          <w:footerReference w:type="default" r:id="rId64"/>
          <w:headerReference w:type="first" r:id="rId65"/>
          <w:footerReference w:type="first" r:id="rId66"/>
          <w:pgSz w:w="11906" w:h="16838"/>
          <w:pgMar w:top="1417" w:right="1417" w:bottom="1134" w:left="1417" w:header="708" w:footer="708" w:gutter="0"/>
          <w:cols w:space="708"/>
          <w:docGrid w:linePitch="360"/>
        </w:sectPr>
      </w:pPr>
      <w:r w:rsidRPr="00522DCA">
        <w:rPr>
          <w:lang w:val="en-GB"/>
        </w:rPr>
        <w:t xml:space="preserve">While </w:t>
      </w:r>
      <w:r w:rsidR="005E7A4C" w:rsidRPr="00522DCA">
        <w:rPr>
          <w:lang w:val="en-GB"/>
        </w:rPr>
        <w:t>“</w:t>
      </w:r>
      <w:r w:rsidRPr="00522DCA">
        <w:rPr>
          <w:lang w:val="en-GB"/>
        </w:rPr>
        <w:t>Set</w:t>
      </w:r>
      <w:r w:rsidR="005E7A4C" w:rsidRPr="00522DCA">
        <w:rPr>
          <w:lang w:val="en-GB"/>
        </w:rPr>
        <w:t xml:space="preserve">” </w:t>
      </w:r>
      <w:r w:rsidRPr="00522DCA">
        <w:rPr>
          <w:lang w:val="en-GB"/>
        </w:rPr>
        <w:t>transmits time values from the Partitur-</w:t>
      </w:r>
      <w:r w:rsidR="00C11634" w:rsidRPr="00522DCA">
        <w:rPr>
          <w:lang w:val="en-GB"/>
        </w:rPr>
        <w:t>Editor</w:t>
      </w:r>
      <w:r w:rsidRPr="00522DCA">
        <w:rPr>
          <w:lang w:val="en-GB"/>
        </w:rPr>
        <w:t xml:space="preserve"> to Praat, </w:t>
      </w:r>
      <w:r w:rsidR="005E7A4C" w:rsidRPr="00522DCA">
        <w:rPr>
          <w:lang w:val="en-GB"/>
        </w:rPr>
        <w:t>“</w:t>
      </w:r>
      <w:r w:rsidRPr="00522DCA">
        <w:rPr>
          <w:lang w:val="en-GB"/>
        </w:rPr>
        <w:t>Get</w:t>
      </w:r>
      <w:r w:rsidR="005E7A4C" w:rsidRPr="00522DCA">
        <w:rPr>
          <w:lang w:val="en-GB"/>
        </w:rPr>
        <w:t>”</w:t>
      </w:r>
      <w:r w:rsidRPr="00522DCA">
        <w:rPr>
          <w:lang w:val="en-GB"/>
        </w:rPr>
        <w:t xml:space="preserve"> transmits this communication the other way around. For this, mark a point on the time line in the Partitur-</w:t>
      </w:r>
      <w:r w:rsidR="00C11634" w:rsidRPr="00522DCA">
        <w:rPr>
          <w:lang w:val="en-GB"/>
        </w:rPr>
        <w:t>Editor</w:t>
      </w:r>
      <w:r w:rsidRPr="00522DCA">
        <w:rPr>
          <w:lang w:val="en-GB"/>
        </w:rPr>
        <w:t xml:space="preserve"> and click </w:t>
      </w:r>
      <w:r w:rsidR="005E7A4C" w:rsidRPr="00522DCA">
        <w:rPr>
          <w:lang w:val="en-GB"/>
        </w:rPr>
        <w:t>“</w:t>
      </w:r>
      <w:r w:rsidRPr="00522DCA">
        <w:rPr>
          <w:lang w:val="en-GB"/>
        </w:rPr>
        <w:t>Get</w:t>
      </w:r>
      <w:r w:rsidR="005E7A4C" w:rsidRPr="00522DCA">
        <w:rPr>
          <w:lang w:val="en-GB"/>
        </w:rPr>
        <w:t>”</w:t>
      </w:r>
      <w:r w:rsidRPr="00522DCA">
        <w:rPr>
          <w:lang w:val="en-GB"/>
        </w:rPr>
        <w:t xml:space="preserve">. The absolute time value at which the cursor in Praat (the red line in the image above) is now will be attached to the selected time point (see also Appendix </w:t>
      </w:r>
      <w:r w:rsidRPr="00522DCA">
        <w:rPr>
          <w:spacing w:val="-2"/>
          <w:lang w:val="en-GB"/>
        </w:rPr>
        <w:t>E).</w:t>
      </w:r>
    </w:p>
    <w:p w14:paraId="4EB5C980" w14:textId="5AF585AF" w:rsidR="000959A2" w:rsidRPr="00522DCA" w:rsidRDefault="000959A2" w:rsidP="000959A2">
      <w:pPr>
        <w:pStyle w:val="berschrift2"/>
        <w:numPr>
          <w:ilvl w:val="1"/>
          <w:numId w:val="2"/>
        </w:numPr>
        <w:tabs>
          <w:tab w:val="clear" w:pos="502"/>
          <w:tab w:val="left" w:pos="482"/>
        </w:tabs>
        <w:ind w:left="482" w:hanging="482"/>
        <w:rPr>
          <w:lang w:val="en-GB"/>
        </w:rPr>
      </w:pPr>
      <w:bookmarkStart w:id="32" w:name="_Toc415132358"/>
      <w:bookmarkStart w:id="33" w:name="_Toc415132539"/>
      <w:r w:rsidRPr="00522DCA">
        <w:rPr>
          <w:lang w:val="en-GB"/>
        </w:rPr>
        <w:lastRenderedPageBreak/>
        <w:t>Annotation Panel</w:t>
      </w:r>
      <w:bookmarkEnd w:id="32"/>
      <w:bookmarkEnd w:id="33"/>
    </w:p>
    <w:p w14:paraId="2F7CDABF" w14:textId="0F314598" w:rsidR="000959A2" w:rsidRPr="00522DCA" w:rsidRDefault="000959A2" w:rsidP="005D3475">
      <w:pPr>
        <w:pStyle w:val="Standard-BlockCharCharChar"/>
        <w:rPr>
          <w:lang w:val="en-GB"/>
        </w:rPr>
      </w:pPr>
      <w:r w:rsidRPr="00522DCA">
        <w:rPr>
          <w:lang w:val="en-GB"/>
        </w:rPr>
        <w:t xml:space="preserve">The Annotation Panel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Pr="00522DCA">
        <w:rPr>
          <w:rStyle w:val="Dokumentation"/>
          <w:lang w:val="en-GB"/>
        </w:rPr>
        <w:t>How to use and configure the annotation panel</w:t>
      </w:r>
      <w:r w:rsidRPr="00522DCA">
        <w:rPr>
          <w:lang w:val="en-GB"/>
        </w:rPr>
        <w:t xml:space="preserve">). Third, the annotation panel can </w:t>
      </w:r>
      <w:r w:rsidR="005E7A4C" w:rsidRPr="00522DCA">
        <w:rPr>
          <w:lang w:val="en-GB"/>
        </w:rPr>
        <w:t>“</w:t>
      </w:r>
      <w:r w:rsidRPr="00522DCA">
        <w:rPr>
          <w:lang w:val="en-GB"/>
        </w:rPr>
        <w:t>intelligently</w:t>
      </w:r>
      <w:r w:rsidR="005E7A4C" w:rsidRPr="00522DCA">
        <w:rPr>
          <w:lang w:val="en-GB"/>
        </w:rPr>
        <w:t>”</w:t>
      </w:r>
      <w:r w:rsidRPr="00522DCA">
        <w:rPr>
          <w:lang w:val="en-GB"/>
        </w:rPr>
        <w:t xml:space="preserve"> adapt itself to the annotation task by hiding certain category sets in the hierarchy depending on the current selection in the musical score.</w:t>
      </w:r>
    </w:p>
    <w:p w14:paraId="3966CC29" w14:textId="00747153" w:rsidR="000959A2" w:rsidRPr="00522DCA" w:rsidRDefault="0005350C" w:rsidP="005D3475">
      <w:pPr>
        <w:pStyle w:val="Standard-BlockCharCharChar"/>
        <w:rPr>
          <w:lang w:val="en-GB"/>
        </w:rPr>
      </w:pPr>
      <w:r>
        <w:rPr>
          <w:lang w:val="en-GB"/>
        </w:rPr>
        <w:pict w14:anchorId="1571E9CF">
          <v:shape id="_x0000_i1090" type="#_x0000_t75" style="width:198.4pt;height:223.55pt" filled="t">
            <v:fill color2="black"/>
            <v:imagedata r:id="rId67" o:title=""/>
          </v:shape>
        </w:pict>
      </w:r>
    </w:p>
    <w:p w14:paraId="6E5D2139" w14:textId="44577808" w:rsidR="000959A2" w:rsidRPr="00522DCA" w:rsidRDefault="000959A2" w:rsidP="005D3475">
      <w:pPr>
        <w:pStyle w:val="Standard-BlockCharCharChar"/>
        <w:rPr>
          <w:lang w:val="en-GB"/>
        </w:rPr>
      </w:pPr>
      <w:r w:rsidRPr="00522DCA">
        <w:rPr>
          <w:lang w:val="en-GB"/>
        </w:rPr>
        <w:t xml:space="preserve">Show the annotation panel via </w:t>
      </w:r>
      <w:r w:rsidRPr="00522DCA">
        <w:rPr>
          <w:rStyle w:val="Menufunction"/>
          <w:lang w:val="en-GB"/>
        </w:rPr>
        <w:t>View &gt; Annotation Panel</w:t>
      </w:r>
      <w:r w:rsidRPr="00522DCA">
        <w:rPr>
          <w:lang w:val="en-GB"/>
        </w:rPr>
        <w:t xml:space="preserve">. If available, the last annotation specification will be loaded automatically. To load a new specification, click </w:t>
      </w:r>
      <w:r w:rsidR="005E7A4C" w:rsidRPr="00522DCA">
        <w:rPr>
          <w:lang w:val="en-GB"/>
        </w:rPr>
        <w:t>“</w:t>
      </w:r>
      <w:r w:rsidRPr="00522DCA">
        <w:rPr>
          <w:lang w:val="en-GB"/>
        </w:rPr>
        <w:t>Open...</w:t>
      </w:r>
      <w:r w:rsidR="005E7A4C" w:rsidRPr="00522DCA">
        <w:rPr>
          <w:lang w:val="en-GB"/>
        </w:rPr>
        <w:t xml:space="preserve">” </w:t>
      </w:r>
      <w:r w:rsidRPr="00522DCA">
        <w:rPr>
          <w:lang w:val="en-GB"/>
        </w:rPr>
        <w:t>and select the XML file in which the annotation specifications are defined.</w:t>
      </w:r>
    </w:p>
    <w:p w14:paraId="72718E1E" w14:textId="7EA70130" w:rsidR="000959A2" w:rsidRDefault="008D50C3" w:rsidP="005D3475">
      <w:pPr>
        <w:pStyle w:val="Standard-BlockCharCharChar"/>
        <w:rPr>
          <w:lang w:val="en-GB"/>
        </w:rPr>
      </w:pPr>
      <w:r>
        <w:rPr>
          <w:noProof/>
          <w:lang w:eastAsia="de-DE" w:bidi="ar-SA"/>
        </w:rPr>
        <w:drawing>
          <wp:anchor distT="0" distB="0" distL="114300" distR="114300" simplePos="0" relativeHeight="251728896" behindDoc="0" locked="0" layoutInCell="1" allowOverlap="1" wp14:anchorId="62129DB4" wp14:editId="2E417599">
            <wp:simplePos x="0" y="0"/>
            <wp:positionH relativeFrom="column">
              <wp:posOffset>576196</wp:posOffset>
            </wp:positionH>
            <wp:positionV relativeFrom="paragraph">
              <wp:posOffset>1142794</wp:posOffset>
            </wp:positionV>
            <wp:extent cx="4773930" cy="1997075"/>
            <wp:effectExtent l="0" t="0" r="7620" b="317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3930" cy="199707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000959A2" w:rsidRPr="00522DCA">
        <w:rPr>
          <w:lang w:val="en-GB"/>
        </w:rPr>
        <w:t xml:space="preserve">An annotation specification consists of one or more annotation sets. In the annotation panel </w:t>
      </w:r>
      <w:del w:id="34" w:author="Moritz Lautenbach" w:date="2014-04-14T16:09:00Z">
        <w:r w:rsidR="000959A2" w:rsidRPr="00522DCA" w:rsidDel="008D0BFF">
          <w:rPr>
            <w:lang w:val="en-GB"/>
          </w:rPr>
          <w:delText>,</w:delText>
        </w:r>
      </w:del>
      <w:r w:rsidR="000959A2" w:rsidRPr="00522DCA">
        <w:rPr>
          <w:lang w:val="en-GB"/>
        </w:rPr>
        <w:t>an individual tab is opened for every annotation set. Every annotation set consists of categories within categories that are presented in the form of a tree. Categories can be equipped with a day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r>
        <w:rPr>
          <w:lang w:val="en-GB"/>
        </w:rPr>
        <w:t xml:space="preserve"> </w:t>
      </w:r>
    </w:p>
    <w:p w14:paraId="388C326B" w14:textId="12BD2E54" w:rsidR="008D50C3" w:rsidRDefault="008D50C3" w:rsidP="005D3475">
      <w:pPr>
        <w:pStyle w:val="Standard-BlockCharCharChar"/>
        <w:rPr>
          <w:lang w:val="en-GB"/>
        </w:rPr>
      </w:pPr>
    </w:p>
    <w:p w14:paraId="5B4A3E09" w14:textId="742985DF" w:rsidR="008D50C3" w:rsidRDefault="008D50C3" w:rsidP="005D3475">
      <w:pPr>
        <w:pStyle w:val="Standard-BlockCharCharChar"/>
        <w:rPr>
          <w:lang w:val="en-GB"/>
        </w:rPr>
      </w:pPr>
    </w:p>
    <w:p w14:paraId="24055856" w14:textId="058AD1F1" w:rsidR="008D50C3" w:rsidRDefault="008D50C3" w:rsidP="005D3475">
      <w:pPr>
        <w:pStyle w:val="Standard-BlockCharCharChar"/>
        <w:rPr>
          <w:lang w:val="en-GB"/>
        </w:rPr>
      </w:pPr>
    </w:p>
    <w:p w14:paraId="1DC81652" w14:textId="0AA145D3" w:rsidR="008D50C3" w:rsidRDefault="008D50C3" w:rsidP="005D3475">
      <w:pPr>
        <w:pStyle w:val="Standard-BlockCharCharChar"/>
        <w:rPr>
          <w:lang w:val="en-GB"/>
        </w:rPr>
      </w:pPr>
    </w:p>
    <w:p w14:paraId="3CDD5C6B" w14:textId="77777777" w:rsidR="008D50C3" w:rsidRDefault="008D50C3" w:rsidP="005D3475">
      <w:pPr>
        <w:pStyle w:val="Standard-BlockCharCharChar"/>
        <w:rPr>
          <w:lang w:val="en-GB"/>
        </w:rPr>
      </w:pPr>
    </w:p>
    <w:p w14:paraId="3D663908" w14:textId="77777777" w:rsidR="001E69D5" w:rsidRDefault="001E69D5" w:rsidP="005D3475">
      <w:pPr>
        <w:pStyle w:val="Standard-BlockCharCharChar"/>
        <w:rPr>
          <w:lang w:val="en-GB"/>
        </w:rPr>
        <w:sectPr w:rsidR="001E69D5" w:rsidSect="00BC7D6E">
          <w:pgSz w:w="11906" w:h="16838"/>
          <w:pgMar w:top="1417" w:right="1417" w:bottom="1134" w:left="1417" w:header="708" w:footer="708" w:gutter="0"/>
          <w:cols w:space="708"/>
          <w:docGrid w:linePitch="360"/>
        </w:sectPr>
      </w:pPr>
    </w:p>
    <w:p w14:paraId="1E801B4E" w14:textId="264A59BE" w:rsidR="000959A2" w:rsidRPr="00522DCA" w:rsidRDefault="000959A2" w:rsidP="008D50C3">
      <w:pPr>
        <w:pStyle w:val="berschrift2"/>
        <w:rPr>
          <w:lang w:val="en-GB"/>
        </w:rPr>
      </w:pPr>
      <w:bookmarkStart w:id="35" w:name="_Toc415132359"/>
      <w:bookmarkStart w:id="36" w:name="_Toc415132540"/>
      <w:r w:rsidRPr="00522DCA">
        <w:rPr>
          <w:lang w:val="en-GB"/>
        </w:rPr>
        <w:lastRenderedPageBreak/>
        <w:t>IPA </w:t>
      </w:r>
      <w:r w:rsidRPr="008D50C3">
        <w:t>Panel</w:t>
      </w:r>
      <w:bookmarkEnd w:id="35"/>
      <w:bookmarkEnd w:id="36"/>
    </w:p>
    <w:p w14:paraId="3DC82107" w14:textId="77777777" w:rsidR="000959A2" w:rsidRPr="00522DCA" w:rsidRDefault="000959A2" w:rsidP="005D3475">
      <w:pPr>
        <w:pStyle w:val="Standard-BlockCharCharChar"/>
        <w:rPr>
          <w:lang w:val="en-GB"/>
        </w:rPr>
      </w:pPr>
      <w:r w:rsidRPr="00522DCA">
        <w:rPr>
          <w:lang w:val="en-GB"/>
        </w:rPr>
        <w:t>The IPA-Panel supplies the symbols of the International Phonetic Alphabet. The symbols are organised by parameters, such as manner or place of articulation. The Panel consists of three tabs:</w:t>
      </w:r>
    </w:p>
    <w:p w14:paraId="5FD3C365" w14:textId="77777777" w:rsidR="000959A2" w:rsidRPr="00522DCA" w:rsidRDefault="000959A2" w:rsidP="005D3475">
      <w:pPr>
        <w:pStyle w:val="Standard-BlockCharCharChar"/>
        <w:rPr>
          <w:lang w:val="en-GB"/>
        </w:rPr>
      </w:pPr>
      <w:r w:rsidRPr="00522DCA">
        <w:rPr>
          <w:lang w:val="en-GB"/>
        </w:rPr>
        <w:t xml:space="preserve">Vowels and </w:t>
      </w:r>
      <w:proofErr w:type="spellStart"/>
      <w:r w:rsidRPr="00522DCA">
        <w:rPr>
          <w:lang w:val="en-GB"/>
        </w:rPr>
        <w:t>Suprasegmentals</w:t>
      </w:r>
      <w:proofErr w:type="spellEnd"/>
      <w:r w:rsidRPr="00522DCA">
        <w:rPr>
          <w:lang w:val="en-GB"/>
        </w:rPr>
        <w:t>:</w:t>
      </w:r>
    </w:p>
    <w:p w14:paraId="2E3C4B14" w14:textId="77777777" w:rsidR="000959A2" w:rsidRPr="00522DCA" w:rsidRDefault="0005350C" w:rsidP="005D3475">
      <w:pPr>
        <w:pStyle w:val="Standard-BlockCharCharChar"/>
        <w:rPr>
          <w:lang w:val="en-GB"/>
        </w:rPr>
      </w:pPr>
      <w:r>
        <w:rPr>
          <w:lang w:val="en-GB"/>
        </w:rPr>
        <w:pict w14:anchorId="3DDBE6E0">
          <v:shape id="_x0000_i1091" type="#_x0000_t75" style="width:466.35pt;height:260.35pt" filled="t">
            <v:fill color2="black"/>
            <v:imagedata r:id="rId69" o:title=""/>
          </v:shape>
        </w:pict>
      </w:r>
    </w:p>
    <w:p w14:paraId="2A7F3310" w14:textId="77777777" w:rsidR="00BF10C0" w:rsidRPr="00522DCA" w:rsidRDefault="000959A2" w:rsidP="005D3475">
      <w:pPr>
        <w:pStyle w:val="Standard-BlockCharCharChar"/>
        <w:rPr>
          <w:szCs w:val="24"/>
          <w:lang w:val="en-GB"/>
        </w:rPr>
      </w:pPr>
      <w:r w:rsidRPr="00522DCA">
        <w:rPr>
          <w:lang w:val="en-GB"/>
        </w:rPr>
        <w:t>Consonants:</w:t>
      </w:r>
      <w:r w:rsidR="0023019D" w:rsidRPr="00522DCA">
        <w:rPr>
          <w:szCs w:val="24"/>
          <w:lang w:val="en-GB"/>
        </w:rPr>
        <w:t xml:space="preserve"> </w:t>
      </w:r>
    </w:p>
    <w:p w14:paraId="0D06F4C8" w14:textId="6CD6AA7A" w:rsidR="000959A2" w:rsidRPr="00522DCA" w:rsidRDefault="0023019D" w:rsidP="005D3475">
      <w:pPr>
        <w:pStyle w:val="Standard-BlockCharCharChar"/>
        <w:rPr>
          <w:lang w:val="en-GB"/>
        </w:rPr>
      </w:pPr>
      <w:r w:rsidRPr="00522DCA">
        <w:rPr>
          <w:noProof/>
        </w:rPr>
        <w:drawing>
          <wp:inline distT="0" distB="0" distL="0" distR="0" wp14:anchorId="48D376E9" wp14:editId="7385A57A">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379CFB0F" w14:textId="2929304E" w:rsidR="00DD2CD2" w:rsidRDefault="00DD2CD2" w:rsidP="005D3475">
      <w:pPr>
        <w:pStyle w:val="Standard-BlockCharCharChar"/>
        <w:rPr>
          <w:lang w:val="en-GB"/>
        </w:rPr>
      </w:pPr>
      <w:r>
        <w:rPr>
          <w:lang w:val="en-GB"/>
        </w:rPr>
        <w:br w:type="page"/>
      </w:r>
    </w:p>
    <w:p w14:paraId="1C584272" w14:textId="1F6B2987" w:rsidR="000959A2" w:rsidRPr="00522DCA" w:rsidRDefault="00DD2CD2" w:rsidP="005D3475">
      <w:pPr>
        <w:pStyle w:val="Standard-BlockCharCharChar"/>
        <w:rPr>
          <w:lang w:val="en-GB"/>
        </w:rPr>
      </w:pPr>
      <w:r>
        <w:rPr>
          <w:lang w:val="en-GB"/>
        </w:rPr>
        <w:lastRenderedPageBreak/>
        <w:t>D</w:t>
      </w:r>
      <w:r w:rsidR="000959A2" w:rsidRPr="00522DCA">
        <w:rPr>
          <w:lang w:val="en-GB"/>
        </w:rPr>
        <w:t>iacritics:</w:t>
      </w:r>
    </w:p>
    <w:p w14:paraId="0C45AD82" w14:textId="77777777" w:rsidR="000959A2" w:rsidRPr="00522DCA" w:rsidRDefault="0005350C" w:rsidP="005D3475">
      <w:pPr>
        <w:pStyle w:val="Standard-BlockCharCharChar"/>
        <w:rPr>
          <w:lang w:val="en-GB"/>
        </w:rPr>
      </w:pPr>
      <w:r>
        <w:rPr>
          <w:lang w:val="en-GB"/>
        </w:rPr>
        <w:pict w14:anchorId="6021C8FE">
          <v:shape id="_x0000_i1092" type="#_x0000_t75" style="width:466.35pt;height:260.35pt" filled="t">
            <v:fill color2="black"/>
            <v:imagedata r:id="rId71" o:title=""/>
          </v:shape>
        </w:pict>
      </w:r>
    </w:p>
    <w:p w14:paraId="65CE77DB" w14:textId="77777777" w:rsidR="00DD2CD2" w:rsidRDefault="000959A2" w:rsidP="005D3475">
      <w:pPr>
        <w:pStyle w:val="Standard-BlockCharCharChar"/>
        <w:rPr>
          <w:lang w:val="en-GB"/>
        </w:rPr>
      </w:pPr>
      <w:r w:rsidRPr="00522DCA">
        <w:rPr>
          <w:lang w:val="en-GB"/>
        </w:rPr>
        <w:t>A larger version of the symbol will be displayed in the lower part of the panel, when hovering over the symbol with the cursor. Clicking on the symbol adds it to the current cursor position in the musical score.</w:t>
      </w:r>
    </w:p>
    <w:p w14:paraId="229E0DC9" w14:textId="77777777" w:rsidR="00DD2CD2" w:rsidRDefault="00DD2CD2" w:rsidP="005D3475">
      <w:pPr>
        <w:pStyle w:val="Standard-BlockCharCharChar"/>
        <w:rPr>
          <w:lang w:val="en-GB"/>
        </w:rPr>
      </w:pPr>
    </w:p>
    <w:p w14:paraId="1DCC87C1" w14:textId="77777777" w:rsidR="00DD2CD2" w:rsidRDefault="00DD2CD2" w:rsidP="005D3475">
      <w:pPr>
        <w:pStyle w:val="Standard-BlockCharCharChar"/>
        <w:rPr>
          <w:lang w:val="en-GB"/>
        </w:rPr>
        <w:sectPr w:rsidR="00DD2CD2" w:rsidSect="00BC7D6E">
          <w:pgSz w:w="11906" w:h="16838"/>
          <w:pgMar w:top="1417" w:right="1417" w:bottom="1134" w:left="1417" w:header="708" w:footer="708" w:gutter="0"/>
          <w:cols w:space="708"/>
          <w:docGrid w:linePitch="360"/>
        </w:sectPr>
      </w:pPr>
    </w:p>
    <w:p w14:paraId="620623E2" w14:textId="581208B0" w:rsidR="00BC7D6E" w:rsidRPr="00522DCA" w:rsidRDefault="000959A2" w:rsidP="009F7B97">
      <w:pPr>
        <w:pStyle w:val="berschrift1"/>
        <w:numPr>
          <w:ilvl w:val="0"/>
          <w:numId w:val="85"/>
        </w:numPr>
      </w:pPr>
      <w:bookmarkStart w:id="37" w:name="_Toc415132360"/>
      <w:bookmarkStart w:id="38" w:name="_Toc415132541"/>
      <w:r w:rsidRPr="00522DCA">
        <w:lastRenderedPageBreak/>
        <w:t>Function Reference</w:t>
      </w:r>
      <w:bookmarkEnd w:id="37"/>
      <w:bookmarkEnd w:id="38"/>
      <w:r w:rsidRPr="00522DCA">
        <w:t xml:space="preserve"> </w:t>
      </w:r>
    </w:p>
    <w:p w14:paraId="3C7CCDA0" w14:textId="5FD2BFB8" w:rsidR="000959A2" w:rsidRPr="00522DCA" w:rsidRDefault="000959A2" w:rsidP="007F2DFE">
      <w:pPr>
        <w:pStyle w:val="berschrift2"/>
        <w:numPr>
          <w:ilvl w:val="1"/>
          <w:numId w:val="90"/>
        </w:numPr>
        <w:rPr>
          <w:lang w:val="en-GB"/>
        </w:rPr>
      </w:pPr>
      <w:bookmarkStart w:id="39" w:name="_Toc415132361"/>
      <w:bookmarkStart w:id="40" w:name="_Toc415132542"/>
      <w:r w:rsidRPr="00522DCA">
        <w:rPr>
          <w:lang w:val="en-GB"/>
        </w:rPr>
        <w:t>File Menu</w:t>
      </w:r>
      <w:bookmarkEnd w:id="39"/>
      <w:bookmarkEnd w:id="40"/>
    </w:p>
    <w:p w14:paraId="1AE949BF" w14:textId="247882F9" w:rsidR="000959A2" w:rsidRDefault="0005350C" w:rsidP="005D3475">
      <w:pPr>
        <w:pStyle w:val="Standard-BlockCharCharChar"/>
        <w:rPr>
          <w:lang w:val="en-GB"/>
        </w:rPr>
      </w:pPr>
      <w:r>
        <w:rPr>
          <w:lang w:val="en-GB"/>
        </w:rPr>
        <w:pict w14:anchorId="0B2898C9">
          <v:shape id="_x0000_i1034" type="#_x0000_t75" style="width:228.55pt;height:360.85pt" filled="t">
            <v:fill color2="black"/>
            <v:imagedata r:id="rId72" o:title=""/>
          </v:shape>
        </w:pict>
      </w:r>
    </w:p>
    <w:p w14:paraId="6E498C82" w14:textId="77777777" w:rsidR="000959A2" w:rsidRPr="00522DCA" w:rsidRDefault="000959A2" w:rsidP="006F7584">
      <w:pPr>
        <w:pStyle w:val="berschrift3"/>
      </w:pPr>
      <w:bookmarkStart w:id="41" w:name="_Ref108437634"/>
      <w:bookmarkStart w:id="42" w:name="_Toc415132362"/>
      <w:bookmarkStart w:id="43" w:name="_Toc415132543"/>
      <w:bookmarkStart w:id="44" w:name="_File_%3E_New..."/>
      <w:r w:rsidRPr="00522DCA">
        <w:t>File &gt; New...</w:t>
      </w:r>
      <w:bookmarkEnd w:id="41"/>
      <w:bookmarkEnd w:id="42"/>
      <w:bookmarkEnd w:id="43"/>
    </w:p>
    <w:p w14:paraId="1C1F6F7D" w14:textId="25FEA237" w:rsidR="000959A2" w:rsidRPr="00522DCA" w:rsidRDefault="000959A2" w:rsidP="005D3475">
      <w:pPr>
        <w:pStyle w:val="Standard-BlockCharCharChar"/>
        <w:rPr>
          <w:lang w:val="en-GB"/>
        </w:rPr>
      </w:pPr>
      <w:r w:rsidRPr="00522DCA">
        <w:rPr>
          <w:lang w:val="en-GB"/>
        </w:rPr>
        <w:t xml:space="preserve">(Shortcut: </w:t>
      </w:r>
      <w:r w:rsidR="00BC7D6E" w:rsidRPr="00522DCA">
        <w:rPr>
          <w:szCs w:val="24"/>
          <w:bdr w:val="single" w:sz="4" w:space="0" w:color="auto"/>
          <w:lang w:val="en-GB"/>
        </w:rPr>
        <w:t>CTRL</w:t>
      </w:r>
      <w:r w:rsidR="00BC7D6E" w:rsidRPr="00522DCA">
        <w:rPr>
          <w:szCs w:val="24"/>
          <w:lang w:val="en-GB"/>
        </w:rPr>
        <w:t>+</w:t>
      </w:r>
      <w:r w:rsidR="00BC7D6E" w:rsidRPr="00522DCA">
        <w:rPr>
          <w:szCs w:val="24"/>
          <w:bdr w:val="single" w:sz="4" w:space="0" w:color="auto"/>
          <w:lang w:val="en-GB"/>
        </w:rPr>
        <w:t>N</w:t>
      </w:r>
      <w:r w:rsidRPr="00522DCA">
        <w:rPr>
          <w:lang w:val="en-GB"/>
        </w:rPr>
        <w:t xml:space="preserve"> on Windows, </w:t>
      </w:r>
      <w:r w:rsidRPr="00522DCA">
        <w:rPr>
          <w:rFonts w:ascii="Cambria Math" w:eastAsia="Arial Unicode MS" w:hAnsi="Cambria Math" w:cs="Cambria Math"/>
          <w:lang w:val="en-GB"/>
        </w:rPr>
        <w:t>⌘</w:t>
      </w:r>
      <w:r w:rsidR="00804B2E" w:rsidRPr="00522DCA">
        <w:rPr>
          <w:szCs w:val="24"/>
          <w:lang w:val="en-GB"/>
        </w:rPr>
        <w:t>+</w:t>
      </w:r>
      <w:r w:rsidR="00804B2E" w:rsidRPr="00522DCA">
        <w:rPr>
          <w:szCs w:val="24"/>
          <w:bdr w:val="single" w:sz="4" w:space="0" w:color="auto"/>
          <w:lang w:val="en-GB"/>
        </w:rPr>
        <w:t>N</w:t>
      </w:r>
      <w:r w:rsidR="00804B2E" w:rsidRPr="00522DCA">
        <w:rPr>
          <w:lang w:val="en-GB"/>
        </w:rPr>
        <w:t xml:space="preserve"> </w:t>
      </w:r>
      <w:r w:rsidR="00BC7D6E" w:rsidRPr="00522DCA">
        <w:rPr>
          <w:lang w:val="en-GB"/>
        </w:rPr>
        <w:t>on Mac)</w:t>
      </w:r>
    </w:p>
    <w:p w14:paraId="3D6BF229" w14:textId="04E8A1BB" w:rsidR="000959A2" w:rsidRPr="00522DCA" w:rsidRDefault="000959A2" w:rsidP="005D3475">
      <w:pPr>
        <w:pStyle w:val="Standard-BlockCharCharChar"/>
        <w:rPr>
          <w:lang w:val="en-GB"/>
        </w:rPr>
      </w:pPr>
      <w:r w:rsidRPr="00522DCA">
        <w:rPr>
          <w:lang w:val="en-GB"/>
        </w:rPr>
        <w:t xml:space="preserve">Creates a new transcription. The new transcription consists of a </w:t>
      </w:r>
      <w:r w:rsidR="0023019D" w:rsidRPr="00522DCA">
        <w:rPr>
          <w:lang w:val="en-GB"/>
        </w:rPr>
        <w:t xml:space="preserve">time axis with two time points, </w:t>
      </w:r>
      <w:r w:rsidRPr="00522DCA">
        <w:rPr>
          <w:lang w:val="en-GB"/>
        </w:rPr>
        <w:t xml:space="preserve">a speaker table containing a speaker X, as well as a </w:t>
      </w:r>
      <w:r w:rsidR="005E7A4C" w:rsidRPr="00522DCA">
        <w:rPr>
          <w:lang w:val="en-GB"/>
        </w:rPr>
        <w:t>“</w:t>
      </w:r>
      <w:r w:rsidRPr="00522DCA">
        <w:rPr>
          <w:lang w:val="en-GB"/>
        </w:rPr>
        <w:t>T</w:t>
      </w:r>
      <w:r w:rsidR="005E7A4C" w:rsidRPr="00522DCA">
        <w:rPr>
          <w:lang w:val="en-GB"/>
        </w:rPr>
        <w:t>”</w:t>
      </w:r>
      <w:r w:rsidR="0023019D" w:rsidRPr="00522DCA">
        <w:rPr>
          <w:lang w:val="en-GB"/>
        </w:rPr>
        <w:t>-</w:t>
      </w:r>
      <w:r w:rsidRPr="00522DCA">
        <w:rPr>
          <w:lang w:val="en-GB"/>
        </w:rPr>
        <w:t>tier that both the speaker and the category</w:t>
      </w:r>
      <w:r w:rsidR="005E7A4C" w:rsidRPr="00522DCA">
        <w:rPr>
          <w:lang w:val="en-GB"/>
        </w:rPr>
        <w:t xml:space="preserve"> “</w:t>
      </w:r>
      <w:r w:rsidRPr="00522DCA">
        <w:rPr>
          <w:lang w:val="en-GB"/>
        </w:rPr>
        <w:t>v</w:t>
      </w:r>
      <w:r w:rsidR="005E7A4C" w:rsidRPr="00522DCA">
        <w:rPr>
          <w:lang w:val="en-GB"/>
        </w:rPr>
        <w:t>”</w:t>
      </w:r>
      <w:r w:rsidR="00804B2E" w:rsidRPr="00522DCA">
        <w:rPr>
          <w:lang w:val="en-GB"/>
        </w:rPr>
        <w:t xml:space="preserve"> </w:t>
      </w:r>
      <w:r w:rsidRPr="00522DCA">
        <w:rPr>
          <w:lang w:val="en-GB"/>
        </w:rPr>
        <w:t xml:space="preserve">(for </w:t>
      </w:r>
      <w:r w:rsidR="00804B2E" w:rsidRPr="00522DCA">
        <w:rPr>
          <w:lang w:val="en-GB"/>
        </w:rPr>
        <w:t>‘</w:t>
      </w:r>
      <w:r w:rsidRPr="00522DCA">
        <w:rPr>
          <w:lang w:val="en-GB"/>
        </w:rPr>
        <w:t>verbal</w:t>
      </w:r>
      <w:r w:rsidR="00804B2E" w:rsidRPr="00522DCA">
        <w:rPr>
          <w:lang w:val="en-GB"/>
        </w:rPr>
        <w:t>’</w:t>
      </w:r>
      <w:r w:rsidRPr="00522DCA">
        <w:rPr>
          <w:lang w:val="en-GB"/>
        </w:rPr>
        <w:t xml:space="preserve">) are assigned to. To change the attributes of the configured speaker, go to </w:t>
      </w:r>
      <w:r w:rsidRPr="00522DCA">
        <w:rPr>
          <w:rStyle w:val="Menufunction"/>
          <w:lang w:val="en-GB"/>
        </w:rPr>
        <w:t>File &gt; Speakertable...</w:t>
      </w:r>
      <w:r w:rsidRPr="00522DCA">
        <w:rPr>
          <w:lang w:val="en-GB"/>
        </w:rPr>
        <w:t xml:space="preserve">. To change other tier properties, go to </w:t>
      </w:r>
      <w:r w:rsidRPr="00522DCA">
        <w:rPr>
          <w:rStyle w:val="Menufunction"/>
          <w:lang w:val="en-GB"/>
        </w:rPr>
        <w:t>Tier &gt; Tier properties...</w:t>
      </w:r>
      <w:r w:rsidRPr="00522DCA">
        <w:rPr>
          <w:lang w:val="en-GB"/>
        </w:rPr>
        <w:t xml:space="preserve">. The tier contains all the standard formats. To change the format, select </w:t>
      </w:r>
      <w:r w:rsidRPr="00522DCA">
        <w:rPr>
          <w:rStyle w:val="Menufunction"/>
          <w:lang w:val="en-GB"/>
        </w:rPr>
        <w:t>Format &gt; Format tier...</w:t>
      </w:r>
      <w:r w:rsidRPr="00522DCA">
        <w:rPr>
          <w:lang w:val="en-GB"/>
        </w:rPr>
        <w:t xml:space="preserve"> or </w:t>
      </w:r>
      <w:r w:rsidRPr="00522DCA">
        <w:rPr>
          <w:rStyle w:val="Menufunction"/>
          <w:lang w:val="en-GB"/>
        </w:rPr>
        <w:t>Edit &gt; Preferences...</w:t>
      </w:r>
      <w:r w:rsidR="00BC7D6E" w:rsidRPr="00522DCA">
        <w:rPr>
          <w:lang w:val="en-GB"/>
        </w:rPr>
        <w:t>.</w:t>
      </w:r>
    </w:p>
    <w:p w14:paraId="7135D94C" w14:textId="5F259C5C" w:rsidR="000959A2" w:rsidRPr="00522DCA" w:rsidRDefault="000959A2" w:rsidP="006F7584">
      <w:pPr>
        <w:pStyle w:val="berschrift3"/>
      </w:pPr>
      <w:bookmarkStart w:id="45" w:name="_Toc415132363"/>
      <w:bookmarkStart w:id="46" w:name="_Toc415132544"/>
      <w:r w:rsidRPr="00522DCA">
        <w:t>File &gt; New from wizard...</w:t>
      </w:r>
      <w:bookmarkEnd w:id="45"/>
      <w:bookmarkEnd w:id="46"/>
    </w:p>
    <w:p w14:paraId="1995DF02" w14:textId="36296D87" w:rsidR="00DD2CD2" w:rsidRDefault="000959A2" w:rsidP="005D3475">
      <w:pPr>
        <w:pStyle w:val="Standard-BlockCharCharChar"/>
        <w:rPr>
          <w:lang w:val="en-GB"/>
        </w:rPr>
      </w:pPr>
      <w:r w:rsidRPr="00522DCA">
        <w:rPr>
          <w:lang w:val="en-GB"/>
        </w:rPr>
        <w:t xml:space="preserve">Opens an assistant to create a new transcription step by step. The individual steps that are also explained in the assistant are: </w:t>
      </w:r>
      <w:r w:rsidR="00DD2CD2">
        <w:rPr>
          <w:lang w:val="en-GB"/>
        </w:rPr>
        <w:br w:type="page"/>
      </w:r>
    </w:p>
    <w:p w14:paraId="7E0DA62A" w14:textId="3C901799" w:rsidR="000959A2" w:rsidRPr="00DF3265" w:rsidRDefault="00CF0AF0" w:rsidP="005D3475">
      <w:pPr>
        <w:pStyle w:val="Standard-BlockCharCharChar"/>
        <w:rPr>
          <w:lang w:val="en-GB"/>
        </w:rPr>
      </w:pPr>
      <w:r>
        <w:rPr>
          <w:lang w:val="en-GB"/>
        </w:rPr>
        <w:lastRenderedPageBreak/>
        <w:t xml:space="preserve">1. </w:t>
      </w:r>
      <w:r w:rsidR="000959A2" w:rsidRPr="00DF3265">
        <w:rPr>
          <w:lang w:val="en-GB"/>
        </w:rPr>
        <w:t>Creating Meta Data. If you're managing a corpus with the Corpus-Manager, the meta- data can be imported from the COMA file. The recording and speaker information of the COMA file will also be imported in the following steps.</w:t>
      </w:r>
    </w:p>
    <w:p w14:paraId="6CACA453" w14:textId="226B4B24" w:rsidR="000959A2" w:rsidRPr="00DF3265" w:rsidRDefault="00CF0AF0" w:rsidP="005D3475">
      <w:pPr>
        <w:pStyle w:val="Standard-BlockCharCharChar"/>
        <w:rPr>
          <w:lang w:val="en-GB"/>
        </w:rPr>
      </w:pPr>
      <w:r>
        <w:rPr>
          <w:lang w:val="en-GB"/>
        </w:rPr>
        <w:t>2. A</w:t>
      </w:r>
      <w:r w:rsidR="000959A2" w:rsidRPr="00DF3265">
        <w:rPr>
          <w:lang w:val="en-GB"/>
        </w:rPr>
        <w:t>ssignment of Audio and/or Video Files</w:t>
      </w:r>
    </w:p>
    <w:p w14:paraId="3628E2CA" w14:textId="092E5EFA" w:rsidR="000959A2" w:rsidRPr="00DF3265" w:rsidRDefault="00CF0AF0" w:rsidP="005D3475">
      <w:pPr>
        <w:pStyle w:val="Standard-BlockCharCharChar"/>
        <w:rPr>
          <w:lang w:val="en-GB"/>
        </w:rPr>
      </w:pPr>
      <w:r>
        <w:rPr>
          <w:lang w:val="en-GB"/>
        </w:rPr>
        <w:t xml:space="preserve">3. </w:t>
      </w:r>
      <w:r w:rsidR="000959A2" w:rsidRPr="00DF3265">
        <w:rPr>
          <w:lang w:val="en-GB"/>
        </w:rPr>
        <w:t>Defining a Speaker</w:t>
      </w:r>
    </w:p>
    <w:p w14:paraId="599122BE" w14:textId="52FE4774" w:rsidR="000959A2" w:rsidRPr="00DF3265" w:rsidRDefault="00CF0AF0" w:rsidP="005D3475">
      <w:pPr>
        <w:pStyle w:val="Standard-BlockCharCharChar"/>
        <w:rPr>
          <w:lang w:val="en-GB"/>
        </w:rPr>
      </w:pPr>
      <w:r>
        <w:rPr>
          <w:lang w:val="en-GB"/>
        </w:rPr>
        <w:t xml:space="preserve">4. </w:t>
      </w:r>
      <w:r w:rsidR="000959A2" w:rsidRPr="00DF3265">
        <w:rPr>
          <w:lang w:val="en-GB"/>
        </w:rPr>
        <w:t>Defining a pattern to generate tiers for every speaker.</w:t>
      </w:r>
    </w:p>
    <w:p w14:paraId="741C786D" w14:textId="77777777" w:rsidR="000959A2" w:rsidRDefault="0005350C" w:rsidP="005D3475">
      <w:pPr>
        <w:pStyle w:val="Standard-BlockCharCharChar"/>
        <w:rPr>
          <w:lang w:val="en-GB"/>
        </w:rPr>
      </w:pPr>
      <w:r>
        <w:rPr>
          <w:lang w:val="en-GB"/>
        </w:rPr>
        <w:pict w14:anchorId="2F7A08B3">
          <v:shape id="_x0000_i1035" type="#_x0000_t75" style="width:468pt;height:297.2pt" filled="t">
            <v:fill color2="black"/>
            <v:imagedata r:id="rId73" o:title=""/>
          </v:shape>
        </w:pict>
      </w:r>
    </w:p>
    <w:p w14:paraId="050D928A" w14:textId="77777777" w:rsidR="000959A2" w:rsidRPr="00522DCA" w:rsidRDefault="000959A2" w:rsidP="006F7584">
      <w:pPr>
        <w:pStyle w:val="berschrift3"/>
      </w:pPr>
      <w:bookmarkStart w:id="47" w:name="_Ref108437640"/>
      <w:bookmarkStart w:id="48" w:name="_Toc415132364"/>
      <w:bookmarkStart w:id="49" w:name="_Toc415132545"/>
      <w:bookmarkStart w:id="50" w:name="_File_%3E_New_from%20speakertable..."/>
      <w:r w:rsidRPr="00522DCA">
        <w:t>File &gt; New from speakertable...</w:t>
      </w:r>
      <w:bookmarkEnd w:id="47"/>
      <w:bookmarkEnd w:id="48"/>
      <w:bookmarkEnd w:id="49"/>
    </w:p>
    <w:p w14:paraId="74BB62D7" w14:textId="13375A0F" w:rsidR="000959A2" w:rsidRPr="00522DCA" w:rsidRDefault="000959A2" w:rsidP="005D3475">
      <w:pPr>
        <w:pStyle w:val="Standard-BlockCharCharChar"/>
        <w:rPr>
          <w:lang w:val="en-GB"/>
        </w:rPr>
      </w:pPr>
      <w:r w:rsidRPr="00522DCA">
        <w:rPr>
          <w:lang w:val="en-GB"/>
        </w:rPr>
        <w:t xml:space="preserve">Generates a new transcription from a speakertable and a stylesheet (see also Appendix C). The stylesheet that is specified in the user settings (see </w:t>
      </w:r>
      <w:r w:rsidRPr="00522DCA">
        <w:rPr>
          <w:rStyle w:val="Menufunction"/>
          <w:lang w:val="en-GB"/>
        </w:rPr>
        <w:t>Edit &gt; Preferences...</w:t>
      </w:r>
      <w:r w:rsidRPr="00522DCA">
        <w:rPr>
          <w:lang w:val="en-GB"/>
        </w:rPr>
        <w:t xml:space="preserve">) in </w:t>
      </w:r>
      <w:r w:rsidR="005E7A4C" w:rsidRPr="00522DCA">
        <w:rPr>
          <w:lang w:val="en-GB"/>
        </w:rPr>
        <w:t>“</w:t>
      </w:r>
      <w:r w:rsidRPr="00522DCA">
        <w:rPr>
          <w:lang w:val="en-GB"/>
        </w:rPr>
        <w:t xml:space="preserve">Speakertable to </w:t>
      </w:r>
      <w:r w:rsidRPr="00B16F25">
        <w:rPr>
          <w:lang w:val="en-US"/>
        </w:rPr>
        <w:t>transcription</w:t>
      </w:r>
      <w:r w:rsidR="005E7A4C" w:rsidRPr="00522DCA">
        <w:rPr>
          <w:lang w:val="en-GB"/>
        </w:rPr>
        <w:t>”</w:t>
      </w:r>
      <w:r w:rsidRPr="00522DCA">
        <w:rPr>
          <w:lang w:val="en-GB"/>
        </w:rPr>
        <w:t xml:space="preserve"> </w:t>
      </w:r>
      <w:r w:rsidRPr="002F7AF7">
        <w:rPr>
          <w:lang w:val="en-US"/>
        </w:rPr>
        <w:t>will</w:t>
      </w:r>
      <w:r w:rsidRPr="00522DCA">
        <w:rPr>
          <w:lang w:val="en-GB"/>
        </w:rPr>
        <w:t xml:space="preserve"> be used. If there is no entry, a local stylesheet with a tier of the type </w:t>
      </w:r>
      <w:r w:rsidR="005E7A4C" w:rsidRPr="00522DCA">
        <w:rPr>
          <w:lang w:val="en-GB"/>
        </w:rPr>
        <w:t>“</w:t>
      </w:r>
      <w:r w:rsidRPr="00522DCA">
        <w:rPr>
          <w:lang w:val="en-GB"/>
        </w:rPr>
        <w:t>T</w:t>
      </w:r>
      <w:r w:rsidR="005E7A4C" w:rsidRPr="00522DCA">
        <w:rPr>
          <w:lang w:val="en-GB"/>
        </w:rPr>
        <w:t>”</w:t>
      </w:r>
      <w:r w:rsidRPr="00522DCA">
        <w:rPr>
          <w:lang w:val="en-GB"/>
        </w:rPr>
        <w:t xml:space="preserve"> and the category </w:t>
      </w:r>
      <w:r w:rsidR="005E7A4C" w:rsidRPr="00522DCA">
        <w:rPr>
          <w:lang w:val="en-GB"/>
        </w:rPr>
        <w:t>“</w:t>
      </w:r>
      <w:r w:rsidRPr="00522DCA">
        <w:rPr>
          <w:lang w:val="en-GB"/>
        </w:rPr>
        <w:t>v</w:t>
      </w:r>
      <w:r w:rsidR="005E7A4C" w:rsidRPr="00522DCA">
        <w:rPr>
          <w:lang w:val="en-GB"/>
        </w:rPr>
        <w:t>”</w:t>
      </w:r>
      <w:r w:rsidRPr="00522DCA">
        <w:rPr>
          <w:lang w:val="en-GB"/>
        </w:rPr>
        <w:t xml:space="preserve"> per speaker will be generated.</w:t>
      </w:r>
    </w:p>
    <w:p w14:paraId="4E15ED96" w14:textId="5441B08A" w:rsidR="000959A2" w:rsidRPr="00522DCA" w:rsidRDefault="000959A2" w:rsidP="005D3475">
      <w:pPr>
        <w:pStyle w:val="Standard-BlockCharCharChar"/>
        <w:rPr>
          <w:lang w:val="en-GB"/>
        </w:rPr>
      </w:pPr>
      <w:r w:rsidRPr="00522DCA">
        <w:rPr>
          <w:lang w:val="en-GB"/>
        </w:rPr>
        <w:t xml:space="preserve">First, the window to edit a speakertable is displayed. Insert the desired speakers and edit their properties (see </w:t>
      </w:r>
      <w:r w:rsidRPr="00522DCA">
        <w:rPr>
          <w:rStyle w:val="Menufunction"/>
          <w:lang w:val="en-GB"/>
        </w:rPr>
        <w:t>File &gt; Speakertable...</w:t>
      </w:r>
      <w:r w:rsidRPr="00522DCA">
        <w:rPr>
          <w:lang w:val="en-GB"/>
        </w:rPr>
        <w:t xml:space="preserve">). The stylesheet is used by clicking </w:t>
      </w:r>
      <w:r w:rsidR="005E7A4C" w:rsidRPr="00522DCA">
        <w:rPr>
          <w:lang w:val="en-GB"/>
        </w:rPr>
        <w:t>“</w:t>
      </w:r>
      <w:r w:rsidRPr="00522DCA">
        <w:rPr>
          <w:iCs/>
          <w:lang w:val="en-GB"/>
        </w:rPr>
        <w:t>OK</w:t>
      </w:r>
      <w:r w:rsidR="005E7A4C" w:rsidRPr="00522DCA">
        <w:rPr>
          <w:iCs/>
          <w:lang w:val="en-GB"/>
        </w:rPr>
        <w:t>”</w:t>
      </w:r>
      <w:r w:rsidRPr="00522DCA">
        <w:rPr>
          <w:lang w:val="en-GB"/>
        </w:rPr>
        <w:t>. A new, empty musical score will be created with the tiers defined by the stylesheet.</w:t>
      </w:r>
    </w:p>
    <w:p w14:paraId="06ED8F2F" w14:textId="77777777" w:rsidR="000959A2" w:rsidRPr="00522DCA" w:rsidRDefault="000959A2" w:rsidP="006F7584">
      <w:pPr>
        <w:pStyle w:val="berschrift3"/>
      </w:pPr>
      <w:bookmarkStart w:id="51" w:name="_Toc415132365"/>
      <w:bookmarkStart w:id="52" w:name="_Toc415132546"/>
      <w:bookmarkStart w:id="53" w:name="_Ref108437650"/>
      <w:bookmarkStart w:id="54" w:name="_File_%3E_Open..."/>
      <w:r w:rsidRPr="00522DCA">
        <w:t>File &gt; New from timeline...</w:t>
      </w:r>
      <w:bookmarkEnd w:id="51"/>
      <w:bookmarkEnd w:id="52"/>
    </w:p>
    <w:p w14:paraId="629ABE10" w14:textId="4D5D7945" w:rsidR="000959A2" w:rsidRPr="00522DCA" w:rsidRDefault="000959A2" w:rsidP="005D3475">
      <w:pPr>
        <w:pStyle w:val="Standard-BlockCharCharChar"/>
        <w:rPr>
          <w:lang w:val="en-GB"/>
        </w:rPr>
      </w:pPr>
      <w:r w:rsidRPr="00522DCA">
        <w:rPr>
          <w:lang w:val="en-GB"/>
        </w:rP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w:t>
      </w:r>
      <w:r w:rsidR="00DD2CD2">
        <w:rPr>
          <w:lang w:val="en-GB"/>
        </w:rPr>
        <w:lastRenderedPageBreak/>
        <w:t xml:space="preserve">types. </w:t>
      </w:r>
      <w:r w:rsidRPr="00522DCA">
        <w:rPr>
          <w:lang w:val="en-GB"/>
        </w:rPr>
        <w:t xml:space="preserve">First, you are asked to select one or more audio or video files (see </w:t>
      </w:r>
      <w:r w:rsidRPr="00522DCA">
        <w:rPr>
          <w:rStyle w:val="Menufunction"/>
          <w:lang w:val="en-GB"/>
        </w:rPr>
        <w:t>Transcription &gt; Recordings...</w:t>
      </w:r>
      <w:r w:rsidRPr="00522DCA">
        <w:rPr>
          <w:lang w:val="en-GB"/>
        </w:rPr>
        <w:t>). Then, the following window will appear and open the previously selected audio or video file in a player.</w:t>
      </w:r>
    </w:p>
    <w:p w14:paraId="1F812153" w14:textId="03FED008" w:rsidR="000959A2" w:rsidRPr="00522DCA" w:rsidRDefault="0005350C" w:rsidP="00CC7C99">
      <w:pPr>
        <w:pStyle w:val="BildChar"/>
        <w:rPr>
          <w:lang w:val="en-GB"/>
        </w:rPr>
      </w:pPr>
      <w:r>
        <w:rPr>
          <w:lang w:val="en-GB"/>
        </w:rPr>
        <w:pict w14:anchorId="77AC7EE9">
          <v:shape id="_x0000_i1036" type="#_x0000_t75" style="width:174.15pt;height:266.25pt" filled="t">
            <v:fill color2="black"/>
            <v:imagedata r:id="rId74" o:title=""/>
          </v:shape>
        </w:pict>
      </w:r>
    </w:p>
    <w:p w14:paraId="611B7C6F" w14:textId="07ABC32F" w:rsidR="000959A2" w:rsidRPr="00522DCA" w:rsidRDefault="000959A2" w:rsidP="005D3475">
      <w:pPr>
        <w:pStyle w:val="Standard-BlockCharCharChar"/>
        <w:rPr>
          <w:lang w:val="en-GB"/>
        </w:rPr>
      </w:pPr>
      <w:r w:rsidRPr="00522DCA">
        <w:rPr>
          <w:lang w:val="en-GB"/>
        </w:rPr>
        <w:t xml:space="preserve">The maximum interval length for the resulting intervals can be defined via the </w:t>
      </w:r>
      <w:r w:rsidR="005E7A4C" w:rsidRPr="00522DCA">
        <w:rPr>
          <w:lang w:val="en-GB"/>
        </w:rPr>
        <w:t>“</w:t>
      </w:r>
      <w:r w:rsidRPr="00522DCA">
        <w:rPr>
          <w:lang w:val="en-GB"/>
        </w:rPr>
        <w:t>Maximum interval length</w:t>
      </w:r>
      <w:r w:rsidR="005E7A4C" w:rsidRPr="00522DCA">
        <w:rPr>
          <w:lang w:val="en-GB"/>
        </w:rPr>
        <w:t>”</w:t>
      </w:r>
      <w:r w:rsidRPr="00522DCA">
        <w:rPr>
          <w:lang w:val="en-GB"/>
        </w:rPr>
        <w:t xml:space="preserve"> check box.</w:t>
      </w:r>
      <w:r w:rsidR="00584CD4" w:rsidRPr="00522DCA">
        <w:rPr>
          <w:lang w:val="en-GB"/>
        </w:rPr>
        <w:t xml:space="preserve"> For instance, </w:t>
      </w:r>
      <w:r w:rsidRPr="00522DCA">
        <w:rPr>
          <w:lang w:val="en-GB"/>
        </w:rPr>
        <w:t xml:space="preserve">if the check box is activated, the value is set to five seconds, and you insert time points at 11.0 and 25.0 seconds, additional time points will automatically be inserted between these two time points, so that no intervals of more than 5 seconds are created.  Click the </w:t>
      </w:r>
      <w:r w:rsidRPr="00B16F25">
        <w:rPr>
          <w:lang w:val="en-US"/>
        </w:rPr>
        <w:t>start</w:t>
      </w:r>
      <w:r w:rsidRPr="00522DCA">
        <w:rPr>
          <w:lang w:val="en-GB"/>
        </w:rPr>
        <w:t xml:space="preserve"> button to start playback of the recording. Then hit </w:t>
      </w:r>
      <w:r w:rsidR="005E7A4C" w:rsidRPr="00522DCA">
        <w:rPr>
          <w:lang w:val="en-GB"/>
        </w:rPr>
        <w:t>“</w:t>
      </w:r>
      <w:r w:rsidR="00690BCF" w:rsidRPr="00522DCA">
        <w:rPr>
          <w:lang w:val="en-GB"/>
        </w:rPr>
        <w:t>SPACE</w:t>
      </w:r>
      <w:r w:rsidR="005E7A4C" w:rsidRPr="00522DCA">
        <w:rPr>
          <w:lang w:val="en-GB"/>
        </w:rPr>
        <w:t>”</w:t>
      </w:r>
      <w:r w:rsidR="00144869" w:rsidRPr="00522DCA">
        <w:rPr>
          <w:lang w:val="en-GB"/>
        </w:rPr>
        <w:t xml:space="preserve"> </w:t>
      </w:r>
      <w:r w:rsidRPr="00522DCA">
        <w:rPr>
          <w:lang w:val="en-GB"/>
        </w:rPr>
        <w:t xml:space="preserve">whenever you want to insert a new time point (i.e. at a speaker change).  The list will show the time points you have inserted.  </w:t>
      </w:r>
    </w:p>
    <w:p w14:paraId="61FB48CF" w14:textId="77777777" w:rsidR="000959A2" w:rsidRPr="00522DCA" w:rsidRDefault="0005350C" w:rsidP="00CC7C99">
      <w:pPr>
        <w:pStyle w:val="BildChar"/>
        <w:rPr>
          <w:lang w:val="en-GB"/>
        </w:rPr>
      </w:pPr>
      <w:r>
        <w:rPr>
          <w:lang w:val="en-GB"/>
        </w:rPr>
        <w:pict w14:anchorId="2F8DA037">
          <v:shape id="_x0000_i1037" type="#_x0000_t75" style="width:199.25pt;height:103.8pt" filled="t">
            <v:fill color2="black"/>
            <v:imagedata r:id="rId75" o:title=""/>
          </v:shape>
        </w:pict>
      </w:r>
    </w:p>
    <w:p w14:paraId="28C24E57" w14:textId="3854129D" w:rsidR="000959A2" w:rsidRPr="00522DCA" w:rsidRDefault="000959A2" w:rsidP="005D3475">
      <w:pPr>
        <w:pStyle w:val="Standard-BlockCharCharChar"/>
        <w:rPr>
          <w:lang w:val="en-GB"/>
        </w:rPr>
      </w:pPr>
      <w:r w:rsidRPr="00522DCA">
        <w:rPr>
          <w:lang w:val="en-GB"/>
        </w:rPr>
        <w:t xml:space="preserve">Play </w:t>
      </w:r>
      <w:r w:rsidRPr="00B16F25">
        <w:rPr>
          <w:lang w:val="en-US"/>
        </w:rPr>
        <w:t>the</w:t>
      </w:r>
      <w:r w:rsidRPr="00522DCA">
        <w:rPr>
          <w:lang w:val="en-GB"/>
        </w:rPr>
        <w:t xml:space="preserve"> recording to the end and click </w:t>
      </w:r>
      <w:r w:rsidR="005E7A4C" w:rsidRPr="00522DCA">
        <w:rPr>
          <w:lang w:val="en-GB"/>
        </w:rPr>
        <w:t>“OK”</w:t>
      </w:r>
      <w:r w:rsidRPr="00522DCA">
        <w:rPr>
          <w:lang w:val="en-GB"/>
        </w:rPr>
        <w:t xml:space="preserve"> afterwards. A new, (empty) transcription will open in the </w:t>
      </w:r>
      <w:r w:rsidR="00C11634" w:rsidRPr="00522DCA">
        <w:rPr>
          <w:lang w:val="en-GB"/>
        </w:rPr>
        <w:t>Editor</w:t>
      </w:r>
      <w:r w:rsidRPr="00522DCA">
        <w:rPr>
          <w:lang w:val="en-GB"/>
        </w:rPr>
        <w:t xml:space="preserve"> and the timeline will contain the values you have set.</w:t>
      </w:r>
    </w:p>
    <w:p w14:paraId="6DD61314" w14:textId="4EF05AEE" w:rsidR="00DD2CD2" w:rsidRDefault="0005350C" w:rsidP="00CC7C99">
      <w:pPr>
        <w:pStyle w:val="BildChar"/>
        <w:rPr>
          <w:lang w:val="en-GB"/>
        </w:rPr>
      </w:pPr>
      <w:r>
        <w:rPr>
          <w:lang w:val="en-GB"/>
        </w:rPr>
        <w:pict w14:anchorId="67482349">
          <v:shape id="_x0000_i1038" type="#_x0000_t75" style="width:332.35pt;height:36.85pt" filled="t">
            <v:fill color2="black"/>
            <v:imagedata r:id="rId76" o:title=""/>
          </v:shape>
        </w:pict>
      </w:r>
      <w:r w:rsidR="00DD2CD2">
        <w:rPr>
          <w:lang w:val="en-GB"/>
        </w:rPr>
        <w:br w:type="page"/>
      </w:r>
    </w:p>
    <w:p w14:paraId="48A6D6E2" w14:textId="77777777" w:rsidR="000959A2" w:rsidRPr="00522DCA" w:rsidRDefault="000959A2" w:rsidP="006F7584">
      <w:pPr>
        <w:pStyle w:val="berschrift3"/>
      </w:pPr>
      <w:bookmarkStart w:id="55" w:name="_Toc415132366"/>
      <w:bookmarkStart w:id="56" w:name="_Toc415132547"/>
      <w:r w:rsidRPr="00B16F25">
        <w:rPr>
          <w:lang w:val="en-US"/>
        </w:rPr>
        <w:lastRenderedPageBreak/>
        <w:t>File</w:t>
      </w:r>
      <w:r w:rsidRPr="00522DCA">
        <w:t> &gt; Open...</w:t>
      </w:r>
      <w:bookmarkEnd w:id="53"/>
      <w:bookmarkEnd w:id="55"/>
      <w:bookmarkEnd w:id="56"/>
    </w:p>
    <w:p w14:paraId="438E763E" w14:textId="4864C699" w:rsidR="000959A2" w:rsidRPr="00522DCA" w:rsidRDefault="000959A2" w:rsidP="005D3475">
      <w:pPr>
        <w:pStyle w:val="Standard-BlockCharCharChar"/>
        <w:rPr>
          <w:lang w:val="en-GB"/>
        </w:rPr>
      </w:pPr>
      <w:r w:rsidRPr="00522DCA">
        <w:rPr>
          <w:lang w:val="en-GB"/>
        </w:rPr>
        <w:t xml:space="preserve"> (Shortcut:</w:t>
      </w:r>
      <w:r w:rsidR="00AD5D98" w:rsidRPr="00522DCA">
        <w:rPr>
          <w:lang w:val="en-GB"/>
        </w:rPr>
        <w:t xml:space="preserve"> </w:t>
      </w:r>
      <w:r w:rsidR="00584CD4" w:rsidRPr="00522DCA">
        <w:rPr>
          <w:szCs w:val="24"/>
          <w:bdr w:val="single" w:sz="4" w:space="0" w:color="auto"/>
          <w:lang w:val="en-GB"/>
        </w:rPr>
        <w:t xml:space="preserve"> </w:t>
      </w:r>
      <w:r w:rsidR="00AD5D98" w:rsidRPr="00522DCA">
        <w:rPr>
          <w:szCs w:val="24"/>
          <w:bdr w:val="single" w:sz="4" w:space="0" w:color="auto"/>
          <w:lang w:val="en-GB"/>
        </w:rPr>
        <w:t>CTRL</w:t>
      </w:r>
      <w:r w:rsidR="00584CD4" w:rsidRPr="00522DCA">
        <w:rPr>
          <w:szCs w:val="24"/>
          <w:lang w:val="en-GB"/>
        </w:rPr>
        <w:t>+</w:t>
      </w:r>
      <w:r w:rsidR="00584CD4" w:rsidRPr="00522DCA">
        <w:rPr>
          <w:szCs w:val="24"/>
          <w:bdr w:val="single" w:sz="4" w:space="0" w:color="auto"/>
          <w:lang w:val="en-GB"/>
        </w:rPr>
        <w:t>O</w:t>
      </w:r>
      <w:r w:rsidRPr="00522DCA">
        <w:rPr>
          <w:lang w:val="en-GB"/>
        </w:rPr>
        <w:t xml:space="preserve"> on Windows, </w:t>
      </w:r>
      <w:r w:rsidR="00584CD4" w:rsidRPr="00522DCA">
        <w:rPr>
          <w:rFonts w:ascii="Cambria Math" w:eastAsia="Arial Unicode MS" w:hAnsi="Cambria Math" w:cs="Cambria Math"/>
          <w:szCs w:val="24"/>
          <w:bdr w:val="single" w:sz="4" w:space="0" w:color="auto"/>
          <w:lang w:val="en-GB"/>
        </w:rPr>
        <w:t>⌘</w:t>
      </w:r>
      <w:r w:rsidR="00584CD4" w:rsidRPr="00522DCA">
        <w:rPr>
          <w:szCs w:val="24"/>
          <w:lang w:val="en-GB"/>
        </w:rPr>
        <w:t>+</w:t>
      </w:r>
      <w:r w:rsidR="00584CD4" w:rsidRPr="00522DCA">
        <w:rPr>
          <w:szCs w:val="24"/>
          <w:bdr w:val="single" w:sz="4" w:space="0" w:color="auto"/>
          <w:lang w:val="en-GB"/>
        </w:rPr>
        <w:t>O</w:t>
      </w:r>
      <w:r w:rsidRPr="00522DCA">
        <w:rPr>
          <w:lang w:val="en-GB"/>
        </w:rPr>
        <w:t xml:space="preserve"> on Mac)</w:t>
      </w:r>
    </w:p>
    <w:p w14:paraId="7AAABBA8" w14:textId="498BB36B" w:rsidR="000959A2" w:rsidRPr="00522DCA" w:rsidRDefault="0005350C" w:rsidP="005D3475">
      <w:pPr>
        <w:pStyle w:val="Standard-BlockCharCharChar"/>
        <w:rPr>
          <w:lang w:val="en-GB"/>
        </w:rPr>
      </w:pPr>
      <w:r>
        <w:rPr>
          <w:lang w:val="en-GB"/>
        </w:rPr>
        <w:pict w14:anchorId="557EA865">
          <v:shape id="_x0000_i1039" type="#_x0000_t75" style="width:456.3pt;height:242.8pt" filled="t">
            <v:fill color2="black"/>
            <v:imagedata r:id="rId77" o:title=""/>
          </v:shape>
        </w:pict>
      </w:r>
    </w:p>
    <w:p w14:paraId="0239ECEF" w14:textId="5A6A36A9" w:rsidR="000959A2" w:rsidRPr="00522DCA" w:rsidRDefault="000959A2" w:rsidP="005D3475">
      <w:pPr>
        <w:pStyle w:val="Standard-BlockCharCharChar"/>
        <w:rPr>
          <w:lang w:val="en-GB"/>
        </w:rPr>
      </w:pPr>
      <w:r w:rsidRPr="00522DCA">
        <w:rPr>
          <w:lang w:val="en-GB"/>
        </w:rPr>
        <w:t xml:space="preserve">Opens a saved transcription. A standard file window of the system will be displayed, as well as all files ending in </w:t>
      </w:r>
      <w:r w:rsidR="005E7A4C" w:rsidRPr="00522DCA">
        <w:rPr>
          <w:lang w:val="en-GB"/>
        </w:rPr>
        <w:t>“</w:t>
      </w:r>
      <w:r w:rsidRPr="00522DCA">
        <w:rPr>
          <w:lang w:val="en-GB"/>
        </w:rPr>
        <w:t>.</w:t>
      </w:r>
      <w:proofErr w:type="spellStart"/>
      <w:r w:rsidRPr="00522DCA">
        <w:rPr>
          <w:lang w:val="en-GB"/>
        </w:rPr>
        <w:t>exb</w:t>
      </w:r>
      <w:proofErr w:type="spellEnd"/>
      <w:r w:rsidR="005E7A4C" w:rsidRPr="00522DCA">
        <w:rPr>
          <w:lang w:val="en-GB"/>
        </w:rPr>
        <w:t>”</w:t>
      </w:r>
      <w:r w:rsidRPr="00522DCA">
        <w:rPr>
          <w:lang w:val="en-GB"/>
        </w:rPr>
        <w:t xml:space="preserve"> and </w:t>
      </w:r>
      <w:r w:rsidR="005E7A4C" w:rsidRPr="00522DCA">
        <w:rPr>
          <w:lang w:val="en-GB"/>
        </w:rPr>
        <w:t>“</w:t>
      </w:r>
      <w:r w:rsidRPr="00522DCA">
        <w:rPr>
          <w:lang w:val="en-GB"/>
        </w:rPr>
        <w:t>.xml</w:t>
      </w:r>
      <w:r w:rsidR="005E7A4C" w:rsidRPr="00522DCA">
        <w:rPr>
          <w:lang w:val="en-GB"/>
        </w:rPr>
        <w:t>”</w:t>
      </w:r>
      <w:r w:rsidRPr="00522DCA">
        <w:rPr>
          <w:lang w:val="en-GB"/>
        </w:rPr>
        <w:t xml:space="preserve">. Normally, the start directory is the one that was used for the last save. Additionally, information on the currently selected file can be displayed on the right. If the file is an EXMARaLDA basic transcription, its </w:t>
      </w:r>
      <w:proofErr w:type="gramStart"/>
      <w:r w:rsidRPr="00522DCA">
        <w:rPr>
          <w:lang w:val="en-GB"/>
        </w:rPr>
        <w:t>meta</w:t>
      </w:r>
      <w:proofErr w:type="gramEnd"/>
      <w:r w:rsidRPr="00522DCA">
        <w:rPr>
          <w:lang w:val="en-GB"/>
        </w:rPr>
        <w:t xml:space="preserve"> information will be displayed. Otherwise, a notification that </w:t>
      </w:r>
      <w:r w:rsidRPr="00B16F25">
        <w:rPr>
          <w:lang w:val="en-US"/>
        </w:rPr>
        <w:t>states</w:t>
      </w:r>
      <w:r w:rsidRPr="00522DCA">
        <w:rPr>
          <w:lang w:val="en-GB"/>
        </w:rPr>
        <w:t xml:space="preserve"> it is not an EXMARaLDA basic transcription will appear. Select </w:t>
      </w:r>
      <w:r w:rsidR="005E7A4C" w:rsidRPr="00522DCA">
        <w:rPr>
          <w:lang w:val="en-GB"/>
        </w:rPr>
        <w:t>“</w:t>
      </w:r>
      <w:r w:rsidRPr="00522DCA">
        <w:rPr>
          <w:lang w:val="en-GB"/>
        </w:rPr>
        <w:t>Show Info</w:t>
      </w:r>
      <w:r w:rsidR="005E7A4C" w:rsidRPr="00522DCA">
        <w:rPr>
          <w:lang w:val="en-GB"/>
        </w:rPr>
        <w:t>”</w:t>
      </w:r>
      <w:r w:rsidRPr="00522DCA">
        <w:rPr>
          <w:lang w:val="en-GB"/>
        </w:rPr>
        <w:t xml:space="preserve"> to see information of the selected file. Activate the option </w:t>
      </w:r>
      <w:r w:rsidR="005E7A4C" w:rsidRPr="00522DCA">
        <w:rPr>
          <w:lang w:val="en-GB"/>
        </w:rPr>
        <w:t>“</w:t>
      </w:r>
      <w:r w:rsidRPr="00522DCA">
        <w:rPr>
          <w:lang w:val="en-GB"/>
        </w:rPr>
        <w:t>Auto</w:t>
      </w:r>
      <w:r w:rsidR="005E7A4C" w:rsidRPr="00522DCA">
        <w:rPr>
          <w:lang w:val="en-GB"/>
        </w:rPr>
        <w:t>”</w:t>
      </w:r>
      <w:r w:rsidRPr="00522DCA">
        <w:rPr>
          <w:lang w:val="en-GB"/>
        </w:rPr>
        <w:t xml:space="preserve"> to display information for every selected file automatically.</w:t>
      </w:r>
    </w:p>
    <w:p w14:paraId="43187466" w14:textId="4F18A670" w:rsidR="000959A2" w:rsidRDefault="000959A2" w:rsidP="005D3475">
      <w:pPr>
        <w:pStyle w:val="Standard-BlockCharCharChar"/>
        <w:rPr>
          <w:lang w:val="en-GB"/>
        </w:rPr>
      </w:pPr>
      <w:r w:rsidRPr="00522DCA">
        <w:rPr>
          <w:lang w:val="en-GB"/>
        </w:rPr>
        <w:t xml:space="preserve">Select the file to be opened and click </w:t>
      </w:r>
      <w:r w:rsidR="005E7A4C" w:rsidRPr="00522DCA">
        <w:rPr>
          <w:lang w:val="en-GB"/>
        </w:rPr>
        <w:t>“</w:t>
      </w:r>
      <w:r w:rsidRPr="00522DCA">
        <w:rPr>
          <w:lang w:val="en-GB"/>
        </w:rPr>
        <w:t>Open</w:t>
      </w:r>
      <w:r w:rsidR="005E7A4C" w:rsidRPr="00522DCA">
        <w:rPr>
          <w:lang w:val="en-GB"/>
        </w:rPr>
        <w:t>”</w:t>
      </w:r>
      <w:r w:rsidRPr="00522DCA">
        <w:rPr>
          <w:lang w:val="en-GB"/>
        </w:rPr>
        <w:t xml:space="preserve">. Thereafter, the entire musical score needs to be </w:t>
      </w:r>
      <w:r w:rsidRPr="00B16F25">
        <w:rPr>
          <w:lang w:val="en-US"/>
        </w:rPr>
        <w:t>formatted</w:t>
      </w:r>
      <w:r w:rsidRPr="00522DCA">
        <w:rPr>
          <w:lang w:val="en-GB"/>
        </w:rPr>
        <w:t xml:space="preserve">. For larger transcriptions this may take a few seconds. To open an associated format table, see </w:t>
      </w:r>
      <w:r w:rsidRPr="00522DCA">
        <w:rPr>
          <w:rStyle w:val="Menufunction"/>
          <w:lang w:val="en-GB"/>
        </w:rPr>
        <w:t>Format &gt; Open format table...</w:t>
      </w:r>
      <w:r w:rsidRPr="00522DCA">
        <w:rPr>
          <w:lang w:val="en-GB"/>
        </w:rPr>
        <w:t>.</w:t>
      </w:r>
    </w:p>
    <w:p w14:paraId="66EF8CF7" w14:textId="4AA42153" w:rsidR="000959A2" w:rsidRPr="00522DCA" w:rsidRDefault="000959A2" w:rsidP="005D3475">
      <w:pPr>
        <w:pStyle w:val="Standard-BlockCharCharChar"/>
        <w:rPr>
          <w:lang w:val="en-GB"/>
        </w:rPr>
      </w:pPr>
      <w:r w:rsidRPr="00522DCA">
        <w:rPr>
          <w:lang w:val="en-GB"/>
        </w:rPr>
        <w:t xml:space="preserve">Hint: </w:t>
      </w:r>
      <w:r w:rsidRPr="00B16F25">
        <w:rPr>
          <w:lang w:val="en-US"/>
        </w:rPr>
        <w:t>If</w:t>
      </w:r>
      <w:r w:rsidRPr="00522DCA">
        <w:rPr>
          <w:lang w:val="en-GB"/>
        </w:rPr>
        <w:t xml:space="preserve"> you would like to work on two transcriptions simultaneously, open the EXMARaLDA Partitur-</w:t>
      </w:r>
      <w:r w:rsidR="00C11634" w:rsidRPr="00522DCA">
        <w:rPr>
          <w:lang w:val="en-GB"/>
        </w:rPr>
        <w:t>Editor</w:t>
      </w:r>
      <w:r w:rsidRPr="00522DCA">
        <w:rPr>
          <w:lang w:val="en-GB"/>
        </w:rPr>
        <w:t xml:space="preserve"> twice. (</w:t>
      </w:r>
      <w:r w:rsidRPr="00522DCA">
        <w:rPr>
          <w:u w:val="single"/>
          <w:lang w:val="en-GB"/>
        </w:rPr>
        <w:t>Do not</w:t>
      </w:r>
      <w:r w:rsidRPr="00522DCA">
        <w:rPr>
          <w:lang w:val="en-GB"/>
        </w:rPr>
        <w:t xml:space="preserve"> use </w:t>
      </w:r>
      <w:r w:rsidRPr="00522DCA">
        <w:rPr>
          <w:rStyle w:val="Menufunction"/>
          <w:lang w:val="en-GB"/>
        </w:rPr>
        <w:t>File &gt; New</w:t>
      </w:r>
      <w:r w:rsidRPr="00522DCA">
        <w:rPr>
          <w:lang w:val="en-GB"/>
        </w:rPr>
        <w:t>, for the opening of a new file closes the current one.)</w:t>
      </w:r>
    </w:p>
    <w:p w14:paraId="079538A4" w14:textId="77777777" w:rsidR="000959A2" w:rsidRPr="00B16F25" w:rsidRDefault="000959A2" w:rsidP="006F7584">
      <w:pPr>
        <w:pStyle w:val="berschrift3"/>
        <w:rPr>
          <w:lang w:val="en-US"/>
        </w:rPr>
      </w:pPr>
      <w:bookmarkStart w:id="57" w:name="_Ref108437669"/>
      <w:bookmarkStart w:id="58" w:name="_Toc415132367"/>
      <w:bookmarkStart w:id="59" w:name="_Toc415132548"/>
      <w:bookmarkStart w:id="60" w:name="_File_%3E_Restore"/>
      <w:bookmarkStart w:id="61" w:name="_File_%3E_Open_recent"/>
      <w:r w:rsidRPr="00522DCA">
        <w:t>File &gt; Restore</w:t>
      </w:r>
      <w:bookmarkEnd w:id="57"/>
      <w:bookmarkEnd w:id="58"/>
      <w:bookmarkEnd w:id="59"/>
    </w:p>
    <w:p w14:paraId="02AA9AB6" w14:textId="77777777" w:rsidR="000959A2" w:rsidRPr="00522DCA" w:rsidRDefault="000959A2" w:rsidP="005D3475">
      <w:pPr>
        <w:pStyle w:val="Standard-BlockCharCharChar"/>
        <w:rPr>
          <w:lang w:val="en-GB"/>
        </w:rPr>
      </w:pPr>
      <w:r w:rsidRPr="00522DCA">
        <w:rPr>
          <w:lang w:val="en-GB"/>
        </w:rPr>
        <w:t xml:space="preserve">Opens the last save of the currently opened transcription. All changes since the last save will be </w:t>
      </w:r>
      <w:r w:rsidRPr="00B16F25">
        <w:rPr>
          <w:lang w:val="en-US"/>
        </w:rPr>
        <w:t>discarded</w:t>
      </w:r>
      <w:r w:rsidRPr="00522DCA">
        <w:rPr>
          <w:lang w:val="en-GB"/>
        </w:rPr>
        <w:t>. This menu item will only be activated, if a last saved version is available.</w:t>
      </w:r>
    </w:p>
    <w:p w14:paraId="5AB6C735" w14:textId="77777777" w:rsidR="000959A2" w:rsidRPr="00522DCA" w:rsidRDefault="000959A2" w:rsidP="006F7584">
      <w:pPr>
        <w:pStyle w:val="berschrift3"/>
      </w:pPr>
      <w:bookmarkStart w:id="62" w:name="_Ref108437678"/>
      <w:bookmarkStart w:id="63" w:name="_Toc415132368"/>
      <w:bookmarkStart w:id="64" w:name="_Toc415132549"/>
      <w:bookmarkStart w:id="65" w:name="_File_%3E_Save"/>
      <w:r w:rsidRPr="00B16F25">
        <w:rPr>
          <w:lang w:val="en-US"/>
        </w:rPr>
        <w:t>File</w:t>
      </w:r>
      <w:r w:rsidRPr="00522DCA">
        <w:t> &gt; Save</w:t>
      </w:r>
      <w:bookmarkEnd w:id="62"/>
      <w:bookmarkEnd w:id="63"/>
      <w:bookmarkEnd w:id="64"/>
    </w:p>
    <w:p w14:paraId="3105321E" w14:textId="270B071E" w:rsidR="00834514" w:rsidRDefault="000959A2" w:rsidP="005D3475">
      <w:pPr>
        <w:pStyle w:val="Standard-BlockCharCharChar"/>
        <w:rPr>
          <w:lang w:val="en-GB"/>
        </w:rPr>
      </w:pPr>
      <w:r w:rsidRPr="00522DCA">
        <w:rPr>
          <w:lang w:val="en-GB"/>
        </w:rPr>
        <w:t xml:space="preserve">(Shortcut: </w:t>
      </w:r>
      <w:r w:rsidR="00AD5D98" w:rsidRPr="00522DCA">
        <w:rPr>
          <w:szCs w:val="24"/>
          <w:bdr w:val="single" w:sz="4" w:space="0" w:color="auto"/>
          <w:lang w:val="en-GB"/>
        </w:rPr>
        <w:t>CTRL</w:t>
      </w:r>
      <w:r w:rsidR="00AD5D98" w:rsidRPr="00522DCA">
        <w:rPr>
          <w:szCs w:val="24"/>
          <w:lang w:val="en-GB"/>
        </w:rPr>
        <w:t>+</w:t>
      </w:r>
      <w:r w:rsidR="00AD5D98" w:rsidRPr="00522DCA">
        <w:rPr>
          <w:szCs w:val="24"/>
          <w:bdr w:val="single" w:sz="4" w:space="0" w:color="auto"/>
          <w:lang w:val="en-GB"/>
        </w:rPr>
        <w:t>S</w:t>
      </w:r>
      <w:r w:rsidR="00AD5D98" w:rsidRPr="00522DCA">
        <w:rPr>
          <w:szCs w:val="24"/>
          <w:lang w:val="en-GB"/>
        </w:rPr>
        <w:t xml:space="preserve"> </w:t>
      </w:r>
      <w:r w:rsidRPr="00522DCA">
        <w:rPr>
          <w:lang w:val="en-GB"/>
        </w:rPr>
        <w:t xml:space="preserve">on Windows, </w:t>
      </w:r>
      <w:r w:rsidR="00AD5D98" w:rsidRPr="00522DCA">
        <w:rPr>
          <w:rFonts w:ascii="Cambria Math" w:eastAsia="Arial Unicode MS" w:hAnsi="Cambria Math" w:cs="Cambria Math"/>
          <w:szCs w:val="24"/>
          <w:bdr w:val="single" w:sz="4" w:space="0" w:color="auto"/>
          <w:lang w:val="en-GB"/>
        </w:rPr>
        <w:t>⌘</w:t>
      </w:r>
      <w:r w:rsidR="00AD5D98" w:rsidRPr="00522DCA">
        <w:rPr>
          <w:szCs w:val="24"/>
          <w:lang w:val="en-GB"/>
        </w:rPr>
        <w:t>+</w:t>
      </w:r>
      <w:r w:rsidR="00AD5D98" w:rsidRPr="00522DCA">
        <w:rPr>
          <w:szCs w:val="24"/>
          <w:bdr w:val="single" w:sz="4" w:space="0" w:color="auto"/>
          <w:lang w:val="en-GB"/>
        </w:rPr>
        <w:t>S</w:t>
      </w:r>
      <w:r w:rsidRPr="00522DCA">
        <w:rPr>
          <w:lang w:val="en-GB"/>
        </w:rPr>
        <w:t xml:space="preserve"> on Mac)</w:t>
      </w:r>
      <w:r w:rsidR="00834514">
        <w:rPr>
          <w:lang w:val="en-GB"/>
        </w:rPr>
        <w:br w:type="page"/>
      </w:r>
    </w:p>
    <w:p w14:paraId="22E950D4" w14:textId="02DD3532" w:rsidR="000959A2" w:rsidRPr="00522DCA" w:rsidRDefault="000959A2" w:rsidP="005D3475">
      <w:pPr>
        <w:pStyle w:val="Standard-BlockCharCharChar"/>
        <w:rPr>
          <w:lang w:val="en-GB"/>
        </w:rPr>
      </w:pPr>
      <w:r w:rsidRPr="00522DCA">
        <w:rPr>
          <w:lang w:val="en-GB"/>
        </w:rPr>
        <w:lastRenderedPageBreak/>
        <w:t xml:space="preserve">Saves the currently opened transcription under its set name. If the transcription does not have a name yet, hence the caption bar showing </w:t>
      </w:r>
      <w:r w:rsidR="005E7A4C" w:rsidRPr="00522DCA">
        <w:rPr>
          <w:lang w:val="en-GB"/>
        </w:rPr>
        <w:t>“</w:t>
      </w:r>
      <w:proofErr w:type="spellStart"/>
      <w:r w:rsidRPr="00522DCA">
        <w:rPr>
          <w:lang w:val="en-GB"/>
        </w:rPr>
        <w:t>untitled.exb</w:t>
      </w:r>
      <w:proofErr w:type="spellEnd"/>
      <w:r w:rsidR="005E7A4C" w:rsidRPr="00522DCA">
        <w:rPr>
          <w:lang w:val="en-GB"/>
        </w:rPr>
        <w:t>”</w:t>
      </w:r>
      <w:r w:rsidRPr="00522DCA">
        <w:rPr>
          <w:lang w:val="en-GB"/>
        </w:rPr>
        <w:t xml:space="preserve"> the </w:t>
      </w:r>
      <w:r w:rsidR="005E7A4C" w:rsidRPr="00522DCA">
        <w:rPr>
          <w:lang w:val="en-GB"/>
        </w:rPr>
        <w:t>“</w:t>
      </w:r>
      <w:r w:rsidRPr="00522DCA">
        <w:rPr>
          <w:lang w:val="en-GB"/>
        </w:rPr>
        <w:t>Save as...</w:t>
      </w:r>
      <w:r w:rsidR="005E7A4C" w:rsidRPr="00522DCA">
        <w:rPr>
          <w:lang w:val="en-GB"/>
        </w:rPr>
        <w:t>”</w:t>
      </w:r>
      <w:r w:rsidRPr="00522DCA">
        <w:rPr>
          <w:lang w:val="en-GB"/>
        </w:rPr>
        <w:t xml:space="preserve"> window is opened automatically (see below).</w:t>
      </w:r>
    </w:p>
    <w:p w14:paraId="6F59A44B" w14:textId="77777777" w:rsidR="000959A2" w:rsidRPr="00522DCA" w:rsidRDefault="000959A2" w:rsidP="006F7584">
      <w:pPr>
        <w:pStyle w:val="berschrift3"/>
      </w:pPr>
      <w:bookmarkStart w:id="66" w:name="_Ref108437685"/>
      <w:bookmarkStart w:id="67" w:name="_Toc415132369"/>
      <w:bookmarkStart w:id="68" w:name="_Toc415132550"/>
      <w:bookmarkStart w:id="69" w:name="_File_%3E_Save_as..."/>
      <w:r w:rsidRPr="00522DCA">
        <w:t>File &gt; Save as...</w:t>
      </w:r>
      <w:bookmarkEnd w:id="66"/>
      <w:bookmarkEnd w:id="67"/>
      <w:bookmarkEnd w:id="68"/>
    </w:p>
    <w:p w14:paraId="02114A4E" w14:textId="369CE4F9" w:rsidR="000959A2" w:rsidRPr="00522DCA" w:rsidRDefault="0005350C" w:rsidP="00CC7C99">
      <w:pPr>
        <w:pStyle w:val="BildChar"/>
        <w:rPr>
          <w:lang w:val="en-GB"/>
        </w:rPr>
      </w:pPr>
      <w:r>
        <w:pict w14:anchorId="770F14B6">
          <v:shape id="_x0000_i1040" type="#_x0000_t75" style="width:344.95pt;height:261.2pt" filled="t">
            <v:fill color2="black"/>
            <v:imagedata r:id="rId78" o:title=""/>
          </v:shape>
        </w:pict>
      </w:r>
    </w:p>
    <w:p w14:paraId="2C845C01" w14:textId="11BC409F" w:rsidR="000959A2" w:rsidRPr="00522DCA" w:rsidRDefault="000959A2" w:rsidP="005D3475">
      <w:pPr>
        <w:pStyle w:val="Standard-BlockCharCharChar"/>
        <w:rPr>
          <w:lang w:val="en-GB"/>
        </w:rPr>
      </w:pPr>
      <w:r w:rsidRPr="00522DCA">
        <w:rPr>
          <w:lang w:val="en-GB"/>
        </w:rPr>
        <w:t xml:space="preserve">Saves the currently opened transcription under a new name. A standard file window of the system will be displayed as well as all files ending in </w:t>
      </w:r>
      <w:r w:rsidR="005E7A4C" w:rsidRPr="00522DCA">
        <w:rPr>
          <w:lang w:val="en-GB"/>
        </w:rPr>
        <w:t>“</w:t>
      </w:r>
      <w:r w:rsidRPr="00522DCA">
        <w:rPr>
          <w:lang w:val="en-GB"/>
        </w:rPr>
        <w:t>.</w:t>
      </w:r>
      <w:proofErr w:type="spellStart"/>
      <w:r w:rsidRPr="00522DCA">
        <w:rPr>
          <w:lang w:val="en-GB"/>
        </w:rPr>
        <w:t>exb</w:t>
      </w:r>
      <w:proofErr w:type="spellEnd"/>
      <w:r w:rsidR="005E7A4C" w:rsidRPr="00522DCA">
        <w:rPr>
          <w:lang w:val="en-GB"/>
        </w:rPr>
        <w:t>”</w:t>
      </w:r>
      <w:r w:rsidRPr="00522DCA">
        <w:rPr>
          <w:lang w:val="en-GB"/>
        </w:rPr>
        <w:t xml:space="preserve"> and </w:t>
      </w:r>
      <w:r w:rsidR="00007CB6" w:rsidRPr="00522DCA">
        <w:rPr>
          <w:lang w:val="en-GB"/>
        </w:rPr>
        <w:t>„</w:t>
      </w:r>
      <w:r w:rsidRPr="00522DCA">
        <w:rPr>
          <w:lang w:val="en-GB"/>
        </w:rPr>
        <w:t>.xml</w:t>
      </w:r>
      <w:r w:rsidR="00E6350C" w:rsidRPr="00522DCA">
        <w:rPr>
          <w:lang w:val="en-GB"/>
        </w:rPr>
        <w:t>“</w:t>
      </w:r>
      <w:r w:rsidRPr="00522DCA">
        <w:rPr>
          <w:lang w:val="en-GB"/>
        </w:rPr>
        <w:t xml:space="preserve">. Normally, the start directory is the one that was used for the last save. Select the directory in which you would like to save the transcription, enter a name (the suffix </w:t>
      </w:r>
      <w:r w:rsidR="003C4E90" w:rsidRPr="00522DCA">
        <w:rPr>
          <w:lang w:val="en-GB"/>
        </w:rPr>
        <w:t>“</w:t>
      </w:r>
      <w:r w:rsidRPr="00522DCA">
        <w:rPr>
          <w:lang w:val="en-GB"/>
        </w:rPr>
        <w:t>.</w:t>
      </w:r>
      <w:proofErr w:type="spellStart"/>
      <w:r w:rsidRPr="00522DCA">
        <w:rPr>
          <w:lang w:val="en-GB"/>
        </w:rPr>
        <w:t>exb</w:t>
      </w:r>
      <w:proofErr w:type="spellEnd"/>
      <w:proofErr w:type="gramStart"/>
      <w:r w:rsidR="00E6350C" w:rsidRPr="00522DCA">
        <w:rPr>
          <w:lang w:val="en-GB"/>
        </w:rPr>
        <w:t>“</w:t>
      </w:r>
      <w:r w:rsidRPr="00522DCA">
        <w:rPr>
          <w:lang w:val="en-GB"/>
        </w:rPr>
        <w:t xml:space="preserve"> will</w:t>
      </w:r>
      <w:proofErr w:type="gramEnd"/>
      <w:r w:rsidRPr="00522DCA">
        <w:rPr>
          <w:lang w:val="en-GB"/>
        </w:rPr>
        <w:t xml:space="preserve"> be added automatically, if you do not define one) and click </w:t>
      </w:r>
      <w:r w:rsidR="003C4E90" w:rsidRPr="00522DCA">
        <w:rPr>
          <w:lang w:val="en-GB"/>
        </w:rPr>
        <w:t>“</w:t>
      </w:r>
      <w:r w:rsidRPr="00522DCA">
        <w:rPr>
          <w:lang w:val="en-GB"/>
        </w:rPr>
        <w:t>Save</w:t>
      </w:r>
      <w:r w:rsidR="003C4E90" w:rsidRPr="00522DCA">
        <w:rPr>
          <w:lang w:val="en-GB"/>
        </w:rPr>
        <w:t>”</w:t>
      </w:r>
      <w:r w:rsidRPr="00522DCA">
        <w:rPr>
          <w:lang w:val="en-GB"/>
        </w:rPr>
        <w:t xml:space="preserve">. To save the </w:t>
      </w:r>
      <w:r w:rsidRPr="00B16F25">
        <w:rPr>
          <w:lang w:val="en-US"/>
        </w:rPr>
        <w:t>corresponding</w:t>
      </w:r>
      <w:r w:rsidRPr="00522DCA">
        <w:rPr>
          <w:lang w:val="en-GB"/>
        </w:rPr>
        <w:t xml:space="preserve"> format table, activate the option </w:t>
      </w:r>
      <w:r w:rsidR="003C4E90" w:rsidRPr="00522DCA">
        <w:rPr>
          <w:lang w:val="en-GB"/>
        </w:rPr>
        <w:t>“</w:t>
      </w:r>
      <w:r w:rsidRPr="00522DCA">
        <w:rPr>
          <w:lang w:val="en-GB"/>
        </w:rPr>
        <w:t>Save formats</w:t>
      </w:r>
      <w:r w:rsidR="00E6350C" w:rsidRPr="00522DCA">
        <w:rPr>
          <w:lang w:val="en-GB"/>
        </w:rPr>
        <w:t>“</w:t>
      </w:r>
      <w:r w:rsidRPr="00522DCA">
        <w:rPr>
          <w:lang w:val="en-GB"/>
        </w:rPr>
        <w:t>.</w:t>
      </w:r>
    </w:p>
    <w:p w14:paraId="296FBD8D" w14:textId="0FC19C5E" w:rsidR="00690BCF" w:rsidRPr="00522DCA" w:rsidRDefault="000959A2" w:rsidP="006F7584">
      <w:pPr>
        <w:pStyle w:val="berschrift3"/>
      </w:pPr>
      <w:bookmarkStart w:id="70" w:name="_Toc415132370"/>
      <w:bookmarkStart w:id="71" w:name="_Toc415132551"/>
      <w:r w:rsidRPr="00522DCA">
        <w:t>File &gt; Error list...</w:t>
      </w:r>
      <w:bookmarkEnd w:id="70"/>
      <w:bookmarkEnd w:id="71"/>
    </w:p>
    <w:p w14:paraId="1CDD7003" w14:textId="77777777" w:rsidR="00CC7C99" w:rsidRDefault="00690BCF" w:rsidP="005D3475">
      <w:pPr>
        <w:pStyle w:val="Standard-BlockCharCharChar"/>
        <w:rPr>
          <w:lang w:val="en-GB"/>
        </w:rPr>
      </w:pPr>
      <w:r w:rsidRPr="00522DCA">
        <w:rPr>
          <w:lang w:val="en-GB"/>
        </w:rPr>
        <w:t>Opens a</w:t>
      </w:r>
      <w:r w:rsidR="000959A2" w:rsidRPr="00522DCA">
        <w:rPr>
          <w:lang w:val="en-GB"/>
        </w:rPr>
        <w:t xml:space="preserve"> window showing the error list.</w:t>
      </w:r>
      <w:r w:rsidR="00CC7C99">
        <w:rPr>
          <w:lang w:val="en-GB"/>
        </w:rPr>
        <w:t xml:space="preserve"> </w:t>
      </w:r>
    </w:p>
    <w:p w14:paraId="0A445EA1" w14:textId="3580AA43" w:rsidR="00CC7C99" w:rsidRDefault="00CC7C99" w:rsidP="00CC7C99">
      <w:pPr>
        <w:pStyle w:val="BildChar"/>
      </w:pPr>
      <w:r>
        <w:rPr>
          <w:noProof/>
        </w:rPr>
        <w:drawing>
          <wp:inline distT="0" distB="0" distL="0" distR="0" wp14:anchorId="02703934" wp14:editId="264F2043">
            <wp:extent cx="2732405" cy="2143760"/>
            <wp:effectExtent l="0" t="0" r="0"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2405" cy="2143760"/>
                    </a:xfrm>
                    <a:prstGeom prst="rect">
                      <a:avLst/>
                    </a:prstGeom>
                    <a:solidFill>
                      <a:srgbClr val="FFFFFF"/>
                    </a:solidFill>
                    <a:ln>
                      <a:noFill/>
                    </a:ln>
                  </pic:spPr>
                </pic:pic>
              </a:graphicData>
            </a:graphic>
          </wp:inline>
        </w:drawing>
      </w:r>
      <w:r>
        <w:br w:type="page"/>
      </w:r>
    </w:p>
    <w:p w14:paraId="506BE9AA" w14:textId="0420D4CC" w:rsidR="000959A2" w:rsidRPr="00522DCA" w:rsidRDefault="000959A2" w:rsidP="005D3475">
      <w:pPr>
        <w:pStyle w:val="Standard-BlockCharCharChar"/>
        <w:rPr>
          <w:lang w:val="en-GB"/>
        </w:rPr>
      </w:pPr>
      <w:r w:rsidRPr="00522DCA">
        <w:rPr>
          <w:lang w:val="en-GB"/>
        </w:rPr>
        <w:lastRenderedPageBreak/>
        <w:t xml:space="preserve">An error list is an XML file that points to specific positions in the existent transcription files. It is written by the functions </w:t>
      </w:r>
      <w:r w:rsidR="00690BCF" w:rsidRPr="00522DCA">
        <w:rPr>
          <w:lang w:val="en-GB"/>
        </w:rPr>
        <w:t>“</w:t>
      </w:r>
      <w:r w:rsidRPr="00522DCA">
        <w:rPr>
          <w:lang w:val="en-GB"/>
        </w:rPr>
        <w:t>Check for segmentation errors</w:t>
      </w:r>
      <w:r w:rsidR="00690BCF" w:rsidRPr="00522DCA">
        <w:rPr>
          <w:lang w:val="en-GB"/>
        </w:rPr>
        <w:t>”</w:t>
      </w:r>
      <w:r w:rsidRPr="00522DCA">
        <w:rPr>
          <w:lang w:val="en-GB"/>
        </w:rPr>
        <w:t xml:space="preserve"> and </w:t>
      </w:r>
      <w:r w:rsidR="00690BCF" w:rsidRPr="00522DCA">
        <w:rPr>
          <w:lang w:val="en-GB"/>
        </w:rPr>
        <w:t>“</w:t>
      </w:r>
      <w:r w:rsidRPr="00522DCA">
        <w:rPr>
          <w:lang w:val="en-GB"/>
        </w:rPr>
        <w:t>Check for Structure Errors</w:t>
      </w:r>
      <w:r w:rsidR="00A053B3" w:rsidRPr="00522DCA">
        <w:rPr>
          <w:lang w:val="en-GB"/>
        </w:rPr>
        <w:t>”</w:t>
      </w:r>
      <w:r w:rsidRPr="00522DCA">
        <w:rPr>
          <w:lang w:val="en-GB"/>
        </w:rPr>
        <w:t xml:space="preserve"> of the Corpus Manager, among others. (</w:t>
      </w:r>
      <w:proofErr w:type="gramStart"/>
      <w:r w:rsidRPr="00522DCA">
        <w:rPr>
          <w:lang w:val="en-GB"/>
        </w:rPr>
        <w:t>see</w:t>
      </w:r>
      <w:proofErr w:type="gramEnd"/>
      <w:r w:rsidRPr="00522DCA">
        <w:rPr>
          <w:lang w:val="en-GB"/>
        </w:rPr>
        <w:t xml:space="preserve"> the </w:t>
      </w:r>
      <w:r w:rsidRPr="00522DCA">
        <w:rPr>
          <w:rStyle w:val="Dokumentation"/>
          <w:lang w:val="en-GB"/>
        </w:rPr>
        <w:t>COMA documentation</w:t>
      </w:r>
      <w:r w:rsidRPr="00522DCA">
        <w:rPr>
          <w:lang w:val="en-GB"/>
        </w:rPr>
        <w:t>).</w:t>
      </w:r>
    </w:p>
    <w:tbl>
      <w:tblPr>
        <w:tblStyle w:val="Tabellenraster"/>
        <w:tblW w:w="0" w:type="auto"/>
        <w:tblLook w:val="01E0" w:firstRow="1" w:lastRow="1" w:firstColumn="1" w:lastColumn="1" w:noHBand="0" w:noVBand="0"/>
      </w:tblPr>
      <w:tblGrid>
        <w:gridCol w:w="9062"/>
      </w:tblGrid>
      <w:tr w:rsidR="00690BCF" w:rsidRPr="00522DCA" w14:paraId="305169FF" w14:textId="77777777" w:rsidTr="00767340">
        <w:tc>
          <w:tcPr>
            <w:tcW w:w="9494" w:type="dxa"/>
          </w:tcPr>
          <w:p w14:paraId="248511BE" w14:textId="77777777" w:rsidR="00690BCF" w:rsidRPr="00522DCA" w:rsidRDefault="00690BCF" w:rsidP="00D41E20">
            <w:pPr>
              <w:keepNext/>
              <w:autoSpaceDE w:val="0"/>
              <w:autoSpaceDN w:val="0"/>
              <w:adjustRightInd w:val="0"/>
              <w:spacing w:before="0" w:after="0"/>
              <w:jc w:val="left"/>
              <w:rPr>
                <w:rFonts w:eastAsia="SimSun"/>
                <w:color w:val="000000"/>
                <w:sz w:val="16"/>
                <w:szCs w:val="16"/>
                <w:lang w:val="en-GB" w:eastAsia="zh-CN"/>
              </w:rPr>
            </w:pPr>
            <w:proofErr w:type="gramStart"/>
            <w:r w:rsidRPr="00522DCA">
              <w:rPr>
                <w:rFonts w:eastAsia="SimSun"/>
                <w:color w:val="8B26C9"/>
                <w:sz w:val="16"/>
                <w:szCs w:val="16"/>
                <w:lang w:val="en-GB" w:eastAsia="zh-CN"/>
              </w:rPr>
              <w:t>&lt;?xml</w:t>
            </w:r>
            <w:proofErr w:type="gramEnd"/>
            <w:r w:rsidRPr="00522DCA">
              <w:rPr>
                <w:rFonts w:eastAsia="SimSun"/>
                <w:color w:val="8B26C9"/>
                <w:sz w:val="16"/>
                <w:szCs w:val="16"/>
                <w:lang w:val="en-GB" w:eastAsia="zh-CN"/>
              </w:rPr>
              <w:t xml:space="preserve"> version=„1.0“ encoding=„UTF-8“?&gt;</w:t>
            </w:r>
          </w:p>
          <w:p w14:paraId="20066A49" w14:textId="77777777" w:rsidR="00690BCF" w:rsidRPr="00522DCA" w:rsidRDefault="00690BCF" w:rsidP="00D41E20">
            <w:pPr>
              <w:keepNext/>
              <w:autoSpaceDE w:val="0"/>
              <w:autoSpaceDN w:val="0"/>
              <w:adjustRightInd w:val="0"/>
              <w:spacing w:before="0" w:after="0"/>
              <w:jc w:val="left"/>
              <w:rPr>
                <w:rFonts w:eastAsia="SimSun"/>
                <w:color w:val="000000"/>
                <w:sz w:val="16"/>
                <w:szCs w:val="16"/>
                <w:lang w:val="en-GB" w:eastAsia="zh-CN"/>
              </w:rPr>
            </w:pPr>
            <w:r w:rsidRPr="00522DCA">
              <w:rPr>
                <w:rFonts w:eastAsia="SimSun"/>
                <w:color w:val="000096"/>
                <w:sz w:val="16"/>
                <w:szCs w:val="16"/>
                <w:lang w:val="en-GB" w:eastAsia="zh-CN"/>
              </w:rPr>
              <w:t>&lt;error-list&gt;</w:t>
            </w:r>
          </w:p>
          <w:p w14:paraId="31283834" w14:textId="77777777" w:rsidR="00690BCF" w:rsidRPr="00522DCA" w:rsidRDefault="00690BCF" w:rsidP="00D41E20">
            <w:pPr>
              <w:keepNext/>
              <w:autoSpaceDE w:val="0"/>
              <w:autoSpaceDN w:val="0"/>
              <w:adjustRightInd w:val="0"/>
              <w:spacing w:before="0" w:after="0"/>
              <w:jc w:val="left"/>
              <w:rPr>
                <w:rFonts w:eastAsia="SimSun"/>
                <w:color w:val="000000"/>
                <w:sz w:val="16"/>
                <w:szCs w:val="16"/>
                <w:lang w:val="en-GB" w:eastAsia="zh-CN"/>
              </w:rPr>
            </w:pPr>
            <w:r w:rsidRPr="00522DCA">
              <w:rPr>
                <w:rFonts w:eastAsia="SimSun"/>
                <w:color w:val="000000"/>
                <w:sz w:val="16"/>
                <w:szCs w:val="16"/>
                <w:lang w:val="en-GB" w:eastAsia="zh-CN"/>
              </w:rPr>
              <w:t xml:space="preserve">    </w:t>
            </w:r>
            <w:r w:rsidRPr="00522DCA">
              <w:rPr>
                <w:rFonts w:eastAsia="SimSun"/>
                <w:color w:val="000096"/>
                <w:sz w:val="16"/>
                <w:szCs w:val="16"/>
                <w:lang w:val="en-GB" w:eastAsia="zh-CN"/>
              </w:rPr>
              <w:t>&lt;errors&gt;</w:t>
            </w:r>
          </w:p>
          <w:p w14:paraId="6F00F9E1" w14:textId="77777777" w:rsidR="00690BCF" w:rsidRPr="00522DCA" w:rsidRDefault="00690BCF" w:rsidP="00D41E20">
            <w:pPr>
              <w:keepNext/>
              <w:autoSpaceDE w:val="0"/>
              <w:autoSpaceDN w:val="0"/>
              <w:adjustRightInd w:val="0"/>
              <w:spacing w:before="0" w:after="0"/>
              <w:jc w:val="left"/>
              <w:rPr>
                <w:rFonts w:eastAsia="SimSun"/>
                <w:color w:val="000096"/>
                <w:sz w:val="16"/>
                <w:szCs w:val="16"/>
                <w:lang w:val="en-GB" w:eastAsia="zh-CN"/>
              </w:rPr>
            </w:pPr>
            <w:r w:rsidRPr="00522DCA">
              <w:rPr>
                <w:rFonts w:eastAsia="SimSun"/>
                <w:color w:val="000000"/>
                <w:sz w:val="16"/>
                <w:szCs w:val="16"/>
                <w:lang w:val="en-GB" w:eastAsia="zh-CN"/>
              </w:rPr>
              <w:t xml:space="preserve">        </w:t>
            </w:r>
            <w:r w:rsidRPr="00522DCA">
              <w:rPr>
                <w:rFonts w:eastAsia="SimSun"/>
                <w:color w:val="000096"/>
                <w:sz w:val="16"/>
                <w:szCs w:val="16"/>
                <w:lang w:val="en-GB" w:eastAsia="zh-CN"/>
              </w:rPr>
              <w:t>&lt;error</w:t>
            </w:r>
          </w:p>
          <w:p w14:paraId="137F2886" w14:textId="77777777" w:rsidR="00690BCF" w:rsidRPr="00522DCA" w:rsidRDefault="00690BCF" w:rsidP="00D41E20">
            <w:pPr>
              <w:keepNext/>
              <w:autoSpaceDE w:val="0"/>
              <w:autoSpaceDN w:val="0"/>
              <w:adjustRightInd w:val="0"/>
              <w:spacing w:before="0" w:after="0"/>
              <w:jc w:val="left"/>
              <w:rPr>
                <w:rFonts w:eastAsia="SimSun"/>
                <w:color w:val="F5844C"/>
                <w:sz w:val="16"/>
                <w:szCs w:val="16"/>
                <w:lang w:val="en-GB" w:eastAsia="zh-CN"/>
              </w:rPr>
            </w:pPr>
            <w:r w:rsidRPr="00522DCA">
              <w:rPr>
                <w:rFonts w:eastAsia="SimSun"/>
                <w:color w:val="F5844C"/>
                <w:sz w:val="16"/>
                <w:szCs w:val="16"/>
                <w:lang w:val="en-GB" w:eastAsia="zh-CN"/>
              </w:rPr>
              <w:t xml:space="preserve">            file</w:t>
            </w:r>
            <w:r w:rsidRPr="00522DCA">
              <w:rPr>
                <w:rFonts w:eastAsia="SimSun"/>
                <w:color w:val="FF8040"/>
                <w:sz w:val="16"/>
                <w:szCs w:val="16"/>
                <w:lang w:val="en-GB" w:eastAsia="zh-CN"/>
              </w:rPr>
              <w:t>=</w:t>
            </w:r>
            <w:r w:rsidRPr="00522DCA">
              <w:rPr>
                <w:rFonts w:eastAsia="SimSun"/>
                <w:color w:val="993300"/>
                <w:sz w:val="16"/>
                <w:szCs w:val="16"/>
                <w:lang w:val="en-GB" w:eastAsia="zh-CN"/>
              </w:rPr>
              <w:t>„ENDFAS/Bilingual/Sezen_Aksu/EFE07dt_Sez_b_0408_f_100295/EFE07dt_Sez_b_0408_2_ENF.xml“</w:t>
            </w:r>
          </w:p>
          <w:p w14:paraId="104252DB" w14:textId="77777777" w:rsidR="00690BCF" w:rsidRPr="00522DCA" w:rsidRDefault="00690BCF" w:rsidP="00D41E20">
            <w:pPr>
              <w:keepNext/>
              <w:autoSpaceDE w:val="0"/>
              <w:autoSpaceDN w:val="0"/>
              <w:adjustRightInd w:val="0"/>
              <w:spacing w:before="0" w:after="0"/>
              <w:jc w:val="left"/>
              <w:rPr>
                <w:rFonts w:eastAsia="SimSun"/>
                <w:color w:val="000000"/>
                <w:sz w:val="16"/>
                <w:szCs w:val="16"/>
                <w:lang w:val="en-GB" w:eastAsia="zh-CN"/>
              </w:rPr>
            </w:pPr>
            <w:r w:rsidRPr="00522DCA">
              <w:rPr>
                <w:rFonts w:eastAsia="SimSun"/>
                <w:color w:val="F5844C"/>
                <w:sz w:val="16"/>
                <w:szCs w:val="16"/>
                <w:lang w:val="en-GB" w:eastAsia="zh-CN"/>
              </w:rPr>
              <w:t xml:space="preserve">            tier</w:t>
            </w:r>
            <w:r w:rsidRPr="00522DCA">
              <w:rPr>
                <w:rFonts w:eastAsia="SimSun"/>
                <w:color w:val="FF8040"/>
                <w:sz w:val="16"/>
                <w:szCs w:val="16"/>
                <w:lang w:val="en-GB" w:eastAsia="zh-CN"/>
              </w:rPr>
              <w:t>=</w:t>
            </w:r>
            <w:r w:rsidRPr="00522DCA">
              <w:rPr>
                <w:rFonts w:eastAsia="SimSun"/>
                <w:color w:val="993300"/>
                <w:sz w:val="16"/>
                <w:szCs w:val="16"/>
                <w:lang w:val="en-GB" w:eastAsia="zh-CN"/>
              </w:rPr>
              <w:t>„TIE16“</w:t>
            </w:r>
            <w:r w:rsidRPr="00522DCA">
              <w:rPr>
                <w:rFonts w:eastAsia="SimSun"/>
                <w:color w:val="F5844C"/>
                <w:sz w:val="16"/>
                <w:szCs w:val="16"/>
                <w:lang w:val="en-GB" w:eastAsia="zh-CN"/>
              </w:rPr>
              <w:t xml:space="preserve"> start</w:t>
            </w:r>
            <w:r w:rsidRPr="00522DCA">
              <w:rPr>
                <w:rFonts w:eastAsia="SimSun"/>
                <w:color w:val="FF8040"/>
                <w:sz w:val="16"/>
                <w:szCs w:val="16"/>
                <w:lang w:val="en-GB" w:eastAsia="zh-CN"/>
              </w:rPr>
              <w:t>=</w:t>
            </w:r>
            <w:r w:rsidRPr="00522DCA">
              <w:rPr>
                <w:rFonts w:eastAsia="SimSun"/>
                <w:color w:val="993300"/>
                <w:sz w:val="16"/>
                <w:szCs w:val="16"/>
                <w:lang w:val="en-GB" w:eastAsia="zh-CN"/>
              </w:rPr>
              <w:t>„T41“</w:t>
            </w:r>
            <w:r w:rsidRPr="00522DCA">
              <w:rPr>
                <w:rFonts w:eastAsia="SimSun"/>
                <w:color w:val="F5844C"/>
                <w:sz w:val="16"/>
                <w:szCs w:val="16"/>
                <w:lang w:val="en-GB" w:eastAsia="zh-CN"/>
              </w:rPr>
              <w:t xml:space="preserve"> done</w:t>
            </w:r>
            <w:r w:rsidRPr="00522DCA">
              <w:rPr>
                <w:rFonts w:eastAsia="SimSun"/>
                <w:color w:val="FF8040"/>
                <w:sz w:val="16"/>
                <w:szCs w:val="16"/>
                <w:lang w:val="en-GB" w:eastAsia="zh-CN"/>
              </w:rPr>
              <w:t>=</w:t>
            </w:r>
            <w:r w:rsidRPr="00522DCA">
              <w:rPr>
                <w:rFonts w:eastAsia="SimSun"/>
                <w:color w:val="993300"/>
                <w:sz w:val="16"/>
                <w:szCs w:val="16"/>
                <w:lang w:val="en-GB" w:eastAsia="zh-CN"/>
              </w:rPr>
              <w:t>„no“</w:t>
            </w:r>
            <w:r w:rsidRPr="00522DCA">
              <w:rPr>
                <w:rFonts w:eastAsia="SimSun"/>
                <w:color w:val="000096"/>
                <w:sz w:val="16"/>
                <w:szCs w:val="16"/>
                <w:lang w:val="en-GB" w:eastAsia="zh-CN"/>
              </w:rPr>
              <w:t>&gt;</w:t>
            </w:r>
            <w:r w:rsidRPr="00522DCA">
              <w:rPr>
                <w:rFonts w:eastAsia="SimSun"/>
                <w:color w:val="000000"/>
                <w:sz w:val="16"/>
                <w:szCs w:val="16"/>
                <w:lang w:val="en-GB" w:eastAsia="zh-CN"/>
              </w:rPr>
              <w:t>Annotation mismatch</w:t>
            </w:r>
            <w:r w:rsidRPr="00522DCA">
              <w:rPr>
                <w:rFonts w:eastAsia="SimSun"/>
                <w:color w:val="000096"/>
                <w:sz w:val="16"/>
                <w:szCs w:val="16"/>
                <w:lang w:val="en-GB" w:eastAsia="zh-CN"/>
              </w:rPr>
              <w:t>&lt;/error&gt;</w:t>
            </w:r>
          </w:p>
          <w:p w14:paraId="5B715B8C" w14:textId="77777777" w:rsidR="00690BCF" w:rsidRPr="00B16F25" w:rsidRDefault="00690BCF" w:rsidP="00D41E20">
            <w:pPr>
              <w:keepNext/>
              <w:autoSpaceDE w:val="0"/>
              <w:autoSpaceDN w:val="0"/>
              <w:adjustRightInd w:val="0"/>
              <w:spacing w:before="0" w:after="0"/>
              <w:jc w:val="left"/>
              <w:rPr>
                <w:rFonts w:eastAsia="SimSun"/>
                <w:color w:val="000096"/>
                <w:sz w:val="16"/>
                <w:szCs w:val="16"/>
                <w:lang w:eastAsia="zh-CN"/>
              </w:rPr>
            </w:pPr>
            <w:r w:rsidRPr="00522DCA">
              <w:rPr>
                <w:rFonts w:eastAsia="SimSun"/>
                <w:color w:val="000000"/>
                <w:sz w:val="16"/>
                <w:szCs w:val="16"/>
                <w:lang w:val="en-GB" w:eastAsia="zh-CN"/>
              </w:rPr>
              <w:t xml:space="preserve">        </w:t>
            </w:r>
            <w:r w:rsidRPr="00B16F25">
              <w:rPr>
                <w:rFonts w:eastAsia="SimSun"/>
                <w:color w:val="000096"/>
                <w:sz w:val="16"/>
                <w:szCs w:val="16"/>
                <w:lang w:eastAsia="zh-CN"/>
              </w:rPr>
              <w:t>&lt;</w:t>
            </w:r>
            <w:proofErr w:type="spellStart"/>
            <w:r w:rsidRPr="00B16F25">
              <w:rPr>
                <w:rFonts w:eastAsia="SimSun"/>
                <w:color w:val="000096"/>
                <w:sz w:val="16"/>
                <w:szCs w:val="16"/>
                <w:lang w:eastAsia="zh-CN"/>
              </w:rPr>
              <w:t>error</w:t>
            </w:r>
            <w:proofErr w:type="spellEnd"/>
          </w:p>
          <w:p w14:paraId="26D1E859" w14:textId="77777777" w:rsidR="00690BCF" w:rsidRPr="00B16F25" w:rsidRDefault="00690BCF" w:rsidP="00D41E20">
            <w:pPr>
              <w:keepNext/>
              <w:autoSpaceDE w:val="0"/>
              <w:autoSpaceDN w:val="0"/>
              <w:adjustRightInd w:val="0"/>
              <w:spacing w:before="0" w:after="0"/>
              <w:jc w:val="left"/>
              <w:rPr>
                <w:rFonts w:eastAsia="SimSun"/>
                <w:color w:val="F5844C"/>
                <w:sz w:val="16"/>
                <w:szCs w:val="16"/>
                <w:lang w:eastAsia="zh-CN"/>
              </w:rPr>
            </w:pPr>
            <w:r w:rsidRPr="00B16F25">
              <w:rPr>
                <w:rFonts w:eastAsia="SimSun"/>
                <w:color w:val="F5844C"/>
                <w:sz w:val="16"/>
                <w:szCs w:val="16"/>
                <w:lang w:eastAsia="zh-CN"/>
              </w:rPr>
              <w:t xml:space="preserve">            file</w:t>
            </w:r>
            <w:r w:rsidRPr="00B16F25">
              <w:rPr>
                <w:rFonts w:eastAsia="SimSun"/>
                <w:color w:val="FF8040"/>
                <w:sz w:val="16"/>
                <w:szCs w:val="16"/>
                <w:lang w:eastAsia="zh-CN"/>
              </w:rPr>
              <w:t>=</w:t>
            </w:r>
            <w:r w:rsidRPr="00B16F25">
              <w:rPr>
                <w:rFonts w:eastAsia="SimSun"/>
                <w:color w:val="993300"/>
                <w:sz w:val="16"/>
                <w:szCs w:val="16"/>
                <w:lang w:eastAsia="zh-CN"/>
              </w:rPr>
              <w:t>„ENDFAS/Mono_tk/Guznur_Bayar/Selbtk_Guz_m_0222_t_121092/Selbtk_Guz_m_0222_1_ENF.xml“</w:t>
            </w:r>
          </w:p>
          <w:p w14:paraId="5DCB53AE" w14:textId="77777777" w:rsidR="00690BCF" w:rsidRPr="00522DCA" w:rsidRDefault="00690BCF" w:rsidP="00D41E20">
            <w:pPr>
              <w:keepNext/>
              <w:autoSpaceDE w:val="0"/>
              <w:autoSpaceDN w:val="0"/>
              <w:adjustRightInd w:val="0"/>
              <w:spacing w:before="0" w:after="0"/>
              <w:jc w:val="left"/>
              <w:rPr>
                <w:rFonts w:eastAsia="SimSun"/>
                <w:color w:val="000000"/>
                <w:sz w:val="16"/>
                <w:szCs w:val="16"/>
                <w:lang w:val="en-GB" w:eastAsia="zh-CN"/>
              </w:rPr>
            </w:pPr>
            <w:r w:rsidRPr="00B16F25">
              <w:rPr>
                <w:rFonts w:eastAsia="SimSun"/>
                <w:color w:val="F5844C"/>
                <w:sz w:val="16"/>
                <w:szCs w:val="16"/>
                <w:lang w:eastAsia="zh-CN"/>
              </w:rPr>
              <w:t xml:space="preserve">            </w:t>
            </w:r>
            <w:r w:rsidRPr="00522DCA">
              <w:rPr>
                <w:rFonts w:eastAsia="SimSun"/>
                <w:color w:val="F5844C"/>
                <w:sz w:val="16"/>
                <w:szCs w:val="16"/>
                <w:lang w:val="en-GB" w:eastAsia="zh-CN"/>
              </w:rPr>
              <w:t>tier</w:t>
            </w:r>
            <w:r w:rsidRPr="00522DCA">
              <w:rPr>
                <w:rFonts w:eastAsia="SimSun"/>
                <w:color w:val="FF8040"/>
                <w:sz w:val="16"/>
                <w:szCs w:val="16"/>
                <w:lang w:val="en-GB" w:eastAsia="zh-CN"/>
              </w:rPr>
              <w:t>=</w:t>
            </w:r>
            <w:r w:rsidRPr="00522DCA">
              <w:rPr>
                <w:rFonts w:eastAsia="SimSun"/>
                <w:color w:val="993300"/>
                <w:sz w:val="16"/>
                <w:szCs w:val="16"/>
                <w:lang w:val="en-GB" w:eastAsia="zh-CN"/>
              </w:rPr>
              <w:t>„TIE11“</w:t>
            </w:r>
            <w:r w:rsidRPr="00522DCA">
              <w:rPr>
                <w:rFonts w:eastAsia="SimSun"/>
                <w:color w:val="F5844C"/>
                <w:sz w:val="16"/>
                <w:szCs w:val="16"/>
                <w:lang w:val="en-GB" w:eastAsia="zh-CN"/>
              </w:rPr>
              <w:t xml:space="preserve"> start</w:t>
            </w:r>
            <w:r w:rsidRPr="00522DCA">
              <w:rPr>
                <w:rFonts w:eastAsia="SimSun"/>
                <w:color w:val="FF8040"/>
                <w:sz w:val="16"/>
                <w:szCs w:val="16"/>
                <w:lang w:val="en-GB" w:eastAsia="zh-CN"/>
              </w:rPr>
              <w:t>=</w:t>
            </w:r>
            <w:r w:rsidRPr="00522DCA">
              <w:rPr>
                <w:rFonts w:eastAsia="SimSun"/>
                <w:color w:val="993300"/>
                <w:sz w:val="16"/>
                <w:szCs w:val="16"/>
                <w:lang w:val="en-GB" w:eastAsia="zh-CN"/>
              </w:rPr>
              <w:t>„T7“</w:t>
            </w:r>
            <w:r w:rsidRPr="00522DCA">
              <w:rPr>
                <w:rFonts w:eastAsia="SimSun"/>
                <w:color w:val="F5844C"/>
                <w:sz w:val="16"/>
                <w:szCs w:val="16"/>
                <w:lang w:val="en-GB" w:eastAsia="zh-CN"/>
              </w:rPr>
              <w:t xml:space="preserve"> done</w:t>
            </w:r>
            <w:r w:rsidRPr="00522DCA">
              <w:rPr>
                <w:rFonts w:eastAsia="SimSun"/>
                <w:color w:val="FF8040"/>
                <w:sz w:val="16"/>
                <w:szCs w:val="16"/>
                <w:lang w:val="en-GB" w:eastAsia="zh-CN"/>
              </w:rPr>
              <w:t>=</w:t>
            </w:r>
            <w:r w:rsidRPr="00522DCA">
              <w:rPr>
                <w:rFonts w:eastAsia="SimSun"/>
                <w:color w:val="993300"/>
                <w:sz w:val="16"/>
                <w:szCs w:val="16"/>
                <w:lang w:val="en-GB" w:eastAsia="zh-CN"/>
              </w:rPr>
              <w:t>„no“</w:t>
            </w:r>
            <w:r w:rsidRPr="00522DCA">
              <w:rPr>
                <w:rFonts w:eastAsia="SimSun"/>
                <w:color w:val="000096"/>
                <w:sz w:val="16"/>
                <w:szCs w:val="16"/>
                <w:lang w:val="en-GB" w:eastAsia="zh-CN"/>
              </w:rPr>
              <w:t>&gt;</w:t>
            </w:r>
            <w:r w:rsidRPr="00522DCA">
              <w:rPr>
                <w:rFonts w:eastAsia="SimSun"/>
                <w:color w:val="000000"/>
                <w:sz w:val="16"/>
                <w:szCs w:val="16"/>
                <w:lang w:val="en-GB" w:eastAsia="zh-CN"/>
              </w:rPr>
              <w:t>Annotation mismatch</w:t>
            </w:r>
            <w:r w:rsidRPr="00522DCA">
              <w:rPr>
                <w:rFonts w:eastAsia="SimSun"/>
                <w:color w:val="000096"/>
                <w:sz w:val="16"/>
                <w:szCs w:val="16"/>
                <w:lang w:val="en-GB" w:eastAsia="zh-CN"/>
              </w:rPr>
              <w:t>&lt;/error&gt;</w:t>
            </w:r>
          </w:p>
          <w:p w14:paraId="5C5620A3" w14:textId="77777777" w:rsidR="00690BCF" w:rsidRPr="00522DCA" w:rsidRDefault="00690BCF" w:rsidP="00D41E20">
            <w:pPr>
              <w:keepNext/>
              <w:autoSpaceDE w:val="0"/>
              <w:autoSpaceDN w:val="0"/>
              <w:adjustRightInd w:val="0"/>
              <w:spacing w:before="0" w:after="0"/>
              <w:jc w:val="left"/>
              <w:rPr>
                <w:rFonts w:eastAsia="SimSun"/>
                <w:color w:val="000000"/>
                <w:sz w:val="16"/>
                <w:szCs w:val="16"/>
                <w:lang w:val="en-GB" w:eastAsia="zh-CN"/>
              </w:rPr>
            </w:pPr>
            <w:r w:rsidRPr="00522DCA">
              <w:rPr>
                <w:rFonts w:eastAsia="SimSun"/>
                <w:color w:val="000000"/>
                <w:sz w:val="16"/>
                <w:szCs w:val="16"/>
                <w:lang w:val="en-GB" w:eastAsia="zh-CN"/>
              </w:rPr>
              <w:t xml:space="preserve">        </w:t>
            </w:r>
            <w:r w:rsidRPr="00522DCA">
              <w:rPr>
                <w:rFonts w:eastAsia="SimSun"/>
                <w:color w:val="006400"/>
                <w:sz w:val="16"/>
                <w:szCs w:val="16"/>
                <w:lang w:val="en-GB" w:eastAsia="zh-CN"/>
              </w:rPr>
              <w:t>&lt;!-- [...] --&gt;</w:t>
            </w:r>
          </w:p>
          <w:p w14:paraId="6F2EF2AA" w14:textId="77777777" w:rsidR="00690BCF" w:rsidRPr="00522DCA" w:rsidRDefault="00690BCF" w:rsidP="00D41E20">
            <w:pPr>
              <w:keepNext/>
              <w:autoSpaceDE w:val="0"/>
              <w:autoSpaceDN w:val="0"/>
              <w:adjustRightInd w:val="0"/>
              <w:spacing w:before="0" w:after="0"/>
              <w:jc w:val="left"/>
              <w:rPr>
                <w:rFonts w:eastAsia="SimSun"/>
                <w:color w:val="000000"/>
                <w:sz w:val="16"/>
                <w:szCs w:val="16"/>
                <w:lang w:val="en-GB" w:eastAsia="zh-CN"/>
              </w:rPr>
            </w:pPr>
            <w:r w:rsidRPr="00522DCA">
              <w:rPr>
                <w:rFonts w:eastAsia="SimSun"/>
                <w:color w:val="000000"/>
                <w:sz w:val="16"/>
                <w:szCs w:val="16"/>
                <w:lang w:val="en-GB" w:eastAsia="zh-CN"/>
              </w:rPr>
              <w:t xml:space="preserve">    </w:t>
            </w:r>
            <w:r w:rsidRPr="00522DCA">
              <w:rPr>
                <w:rFonts w:eastAsia="SimSun"/>
                <w:color w:val="000096"/>
                <w:sz w:val="16"/>
                <w:szCs w:val="16"/>
                <w:lang w:val="en-GB" w:eastAsia="zh-CN"/>
              </w:rPr>
              <w:t>&lt;/errors&gt;</w:t>
            </w:r>
          </w:p>
          <w:p w14:paraId="772061B6" w14:textId="77777777" w:rsidR="00690BCF" w:rsidRPr="00522DCA" w:rsidRDefault="00690BCF" w:rsidP="00D41E20">
            <w:pPr>
              <w:keepNext/>
              <w:autoSpaceDE w:val="0"/>
              <w:autoSpaceDN w:val="0"/>
              <w:adjustRightInd w:val="0"/>
              <w:spacing w:before="0" w:after="0"/>
              <w:jc w:val="left"/>
              <w:rPr>
                <w:rFonts w:eastAsia="SimSun"/>
                <w:color w:val="000000"/>
                <w:sz w:val="16"/>
                <w:szCs w:val="16"/>
                <w:lang w:val="en-GB" w:eastAsia="zh-CN"/>
              </w:rPr>
            </w:pPr>
            <w:r w:rsidRPr="00522DCA">
              <w:rPr>
                <w:rFonts w:eastAsia="SimSun"/>
                <w:color w:val="000096"/>
                <w:sz w:val="16"/>
                <w:szCs w:val="16"/>
                <w:lang w:val="en-GB" w:eastAsia="zh-CN"/>
              </w:rPr>
              <w:t>&lt;/error-list&gt;</w:t>
            </w:r>
          </w:p>
        </w:tc>
      </w:tr>
    </w:tbl>
    <w:p w14:paraId="7A6FD484" w14:textId="77777777" w:rsidR="000959A2" w:rsidRPr="00522DCA" w:rsidRDefault="000959A2" w:rsidP="005D3475">
      <w:pPr>
        <w:pStyle w:val="Standard-BlockCharCharChar"/>
        <w:rPr>
          <w:lang w:val="en-GB"/>
        </w:rPr>
      </w:pPr>
      <w:r w:rsidRPr="00522DCA">
        <w:rPr>
          <w:lang w:val="en-GB"/>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14:paraId="727DB493" w14:textId="77777777" w:rsidR="000959A2" w:rsidRPr="00522DCA" w:rsidRDefault="000959A2" w:rsidP="006F7584">
      <w:pPr>
        <w:pStyle w:val="berschrift3"/>
      </w:pPr>
      <w:bookmarkStart w:id="72" w:name="_File_%3E_Meta_Information%2525E2%252580"/>
      <w:bookmarkStart w:id="73" w:name="_Ref108437720"/>
      <w:bookmarkStart w:id="74" w:name="_Toc415132371"/>
      <w:bookmarkStart w:id="75" w:name="_Toc415132552"/>
      <w:bookmarkStart w:id="76" w:name="_File_%3E_Page_setup%2525E2%252580%2525A"/>
      <w:bookmarkEnd w:id="72"/>
      <w:r w:rsidRPr="00522DCA">
        <w:t>File &gt; </w:t>
      </w:r>
      <w:r w:rsidRPr="00DF3265">
        <w:t>Page</w:t>
      </w:r>
      <w:r w:rsidRPr="00522DCA">
        <w:t xml:space="preserve"> setup…</w:t>
      </w:r>
      <w:bookmarkEnd w:id="73"/>
      <w:bookmarkEnd w:id="74"/>
      <w:bookmarkEnd w:id="75"/>
    </w:p>
    <w:p w14:paraId="5B856D8D" w14:textId="2CAE6944" w:rsidR="000959A2" w:rsidRPr="00522DCA" w:rsidRDefault="0005350C" w:rsidP="00154417">
      <w:pPr>
        <w:pStyle w:val="BildChar"/>
        <w:rPr>
          <w:lang w:val="en-GB"/>
        </w:rPr>
      </w:pPr>
      <w:r>
        <w:rPr>
          <w:lang w:val="en-GB"/>
        </w:rPr>
        <w:pict w14:anchorId="7BD8DC2F">
          <v:shape id="_x0000_i1041" type="#_x0000_t75" style="width:258.7pt;height:293.85pt" filled="t">
            <v:fill color2="black"/>
            <v:imagedata r:id="rId80" o:title=""/>
          </v:shape>
        </w:pict>
      </w:r>
    </w:p>
    <w:p w14:paraId="34D6199A" w14:textId="489FE202" w:rsidR="00D41E20" w:rsidRDefault="000959A2" w:rsidP="005D3475">
      <w:pPr>
        <w:pStyle w:val="Standard-BlockCharCharChar"/>
        <w:rPr>
          <w:lang w:val="en-GB"/>
        </w:rPr>
      </w:pPr>
      <w:r w:rsidRPr="00522DCA">
        <w:rPr>
          <w:lang w:val="en-GB"/>
        </w:rPr>
        <w:t>Opens a window to specify the side measurements to be used in the RTF output, or when printing.</w:t>
      </w:r>
      <w:r w:rsidR="0009116A">
        <w:rPr>
          <w:lang w:val="en-GB"/>
        </w:rPr>
        <w:t xml:space="preserve"> </w:t>
      </w:r>
      <w:r w:rsidRPr="00522DCA">
        <w:rPr>
          <w:lang w:val="en-GB"/>
        </w:rPr>
        <w:t>Appearance and functionality vary greatly depending on the operating system. However, they comply with the appearance of the standard window.</w:t>
      </w:r>
      <w:r w:rsidR="00D41E20">
        <w:rPr>
          <w:lang w:val="en-GB"/>
        </w:rPr>
        <w:br w:type="page"/>
      </w:r>
    </w:p>
    <w:p w14:paraId="72440A6F" w14:textId="77777777" w:rsidR="000959A2" w:rsidRPr="00522DCA" w:rsidRDefault="000959A2" w:rsidP="006F7584">
      <w:pPr>
        <w:pStyle w:val="berschrift3"/>
      </w:pPr>
      <w:bookmarkStart w:id="77" w:name="_File_%3E_Partitur_parameters%2525E2%252"/>
      <w:bookmarkStart w:id="78" w:name="_Ref108437734"/>
      <w:bookmarkStart w:id="79" w:name="_Toc415132372"/>
      <w:bookmarkStart w:id="80" w:name="_Toc415132553"/>
      <w:bookmarkStart w:id="81" w:name="_Ref108437777"/>
      <w:bookmarkStart w:id="82" w:name="_Ref108437744"/>
      <w:bookmarkStart w:id="83" w:name="_File_%3E_Visualize_%3E%20HTML%20partitu"/>
      <w:bookmarkEnd w:id="77"/>
      <w:r w:rsidRPr="00522DCA">
        <w:lastRenderedPageBreak/>
        <w:t>File &gt; </w:t>
      </w:r>
      <w:r w:rsidRPr="00B16F25">
        <w:rPr>
          <w:lang w:val="en-US"/>
        </w:rPr>
        <w:t>Print</w:t>
      </w:r>
      <w:r w:rsidRPr="00522DCA">
        <w:t>…</w:t>
      </w:r>
      <w:bookmarkEnd w:id="78"/>
      <w:bookmarkEnd w:id="79"/>
      <w:bookmarkEnd w:id="80"/>
    </w:p>
    <w:p w14:paraId="37514161" w14:textId="2B3E4FA6" w:rsidR="000959A2" w:rsidRPr="00522DCA" w:rsidRDefault="000959A2" w:rsidP="005D3475">
      <w:pPr>
        <w:pStyle w:val="Standard-BlockCharCharChar"/>
        <w:rPr>
          <w:lang w:val="en-GB"/>
        </w:rPr>
      </w:pPr>
      <w:r w:rsidRPr="00522DCA">
        <w:rPr>
          <w:lang w:val="en-GB"/>
        </w:rPr>
        <w:t xml:space="preserve">(Shortcut: </w:t>
      </w:r>
      <w:r w:rsidR="003802E2" w:rsidRPr="00522DCA">
        <w:rPr>
          <w:szCs w:val="24"/>
          <w:bdr w:val="single" w:sz="4" w:space="0" w:color="auto"/>
          <w:lang w:val="en-GB"/>
        </w:rPr>
        <w:t>CTRL</w:t>
      </w:r>
      <w:r w:rsidR="003802E2" w:rsidRPr="00522DCA">
        <w:rPr>
          <w:szCs w:val="24"/>
          <w:lang w:val="en-GB"/>
        </w:rPr>
        <w:t>+</w:t>
      </w:r>
      <w:r w:rsidR="003802E2" w:rsidRPr="00522DCA">
        <w:rPr>
          <w:szCs w:val="24"/>
          <w:bdr w:val="single" w:sz="4" w:space="0" w:color="auto"/>
          <w:lang w:val="en-GB"/>
        </w:rPr>
        <w:t>P</w:t>
      </w:r>
      <w:r w:rsidR="003802E2" w:rsidRPr="00522DCA">
        <w:rPr>
          <w:szCs w:val="24"/>
          <w:lang w:val="en-GB"/>
        </w:rPr>
        <w:t xml:space="preserve"> </w:t>
      </w:r>
      <w:r w:rsidRPr="00522DCA">
        <w:rPr>
          <w:lang w:val="en-GB"/>
        </w:rPr>
        <w:t xml:space="preserve">on Windows, </w:t>
      </w:r>
      <w:r w:rsidR="003802E2" w:rsidRPr="00522DCA">
        <w:rPr>
          <w:rFonts w:ascii="Cambria Math" w:eastAsia="Arial Unicode MS" w:hAnsi="Cambria Math" w:cs="Cambria Math"/>
          <w:szCs w:val="24"/>
          <w:bdr w:val="single" w:sz="4" w:space="0" w:color="auto"/>
          <w:lang w:val="en-GB"/>
        </w:rPr>
        <w:t>⌘</w:t>
      </w:r>
      <w:r w:rsidR="003802E2" w:rsidRPr="00522DCA">
        <w:rPr>
          <w:szCs w:val="24"/>
          <w:lang w:val="en-GB"/>
        </w:rPr>
        <w:t>+</w:t>
      </w:r>
      <w:r w:rsidR="003802E2" w:rsidRPr="00522DCA">
        <w:rPr>
          <w:szCs w:val="24"/>
          <w:bdr w:val="single" w:sz="4" w:space="0" w:color="auto"/>
          <w:lang w:val="en-GB"/>
        </w:rPr>
        <w:t>P</w:t>
      </w:r>
      <w:r w:rsidRPr="00522DCA">
        <w:rPr>
          <w:lang w:val="en-GB"/>
        </w:rPr>
        <w:t xml:space="preserve"> on Mac)</w:t>
      </w:r>
    </w:p>
    <w:p w14:paraId="70698655" w14:textId="77777777" w:rsidR="000959A2" w:rsidRPr="00522DCA" w:rsidRDefault="0005350C" w:rsidP="00CC7C99">
      <w:pPr>
        <w:pStyle w:val="BildChar"/>
        <w:rPr>
          <w:lang w:val="en-GB"/>
        </w:rPr>
      </w:pPr>
      <w:r w:rsidRPr="00CC7C99">
        <w:rPr>
          <w:rStyle w:val="Standard-BlockCharChar1"/>
          <w:lang w:eastAsia="hi-IN" w:bidi="hi-IN"/>
        </w:rPr>
        <w:pict w14:anchorId="4983FDCC">
          <v:shape id="_x0000_i1042" type="#_x0000_t75" style="width:270.4pt;height:205.1pt" filled="t">
            <v:fill color2="black"/>
            <v:imagedata r:id="rId81" o:title=""/>
          </v:shape>
        </w:pict>
      </w:r>
    </w:p>
    <w:p w14:paraId="65888CB1" w14:textId="77777777" w:rsidR="000959A2" w:rsidRPr="00522DCA" w:rsidRDefault="000959A2" w:rsidP="005D3475">
      <w:pPr>
        <w:pStyle w:val="Standard-BlockCharCharChar"/>
        <w:rPr>
          <w:lang w:val="en-GB"/>
        </w:rPr>
      </w:pPr>
      <w:r w:rsidRPr="00522DCA">
        <w:rPr>
          <w:lang w:val="en-GB"/>
        </w:rPr>
        <w:t xml:space="preserve">Opens a window to print the </w:t>
      </w:r>
      <w:r w:rsidRPr="00B16F25">
        <w:rPr>
          <w:lang w:val="en-US"/>
        </w:rPr>
        <w:t>transcription</w:t>
      </w:r>
      <w:r w:rsidRPr="00522DCA">
        <w:rPr>
          <w:lang w:val="en-GB"/>
        </w:rPr>
        <w:t>. Appearance and functionality vary greatly depending on the operating system. However, they comply with the appearance of the standard window for printing.</w:t>
      </w:r>
    </w:p>
    <w:p w14:paraId="4DD88FBD" w14:textId="77777777" w:rsidR="000959A2" w:rsidRPr="00522DCA" w:rsidRDefault="000959A2" w:rsidP="006F7584">
      <w:pPr>
        <w:pStyle w:val="berschrift3"/>
      </w:pPr>
      <w:bookmarkStart w:id="84" w:name="_Toc415132373"/>
      <w:bookmarkStart w:id="85" w:name="_Toc415132554"/>
      <w:r w:rsidRPr="00522DCA">
        <w:t>File &gt; </w:t>
      </w:r>
      <w:r w:rsidRPr="00DF3265">
        <w:t>Output</w:t>
      </w:r>
      <w:r w:rsidRPr="00522DCA">
        <w:t>...</w:t>
      </w:r>
      <w:bookmarkEnd w:id="84"/>
      <w:bookmarkEnd w:id="85"/>
      <w:r w:rsidRPr="00522DCA">
        <w:t> </w:t>
      </w:r>
      <w:bookmarkEnd w:id="81"/>
      <w:bookmarkEnd w:id="82"/>
    </w:p>
    <w:p w14:paraId="37FA6033" w14:textId="47D10E42" w:rsidR="00D41E20" w:rsidRPr="00522DCA" w:rsidRDefault="00D41E20" w:rsidP="005D3475">
      <w:pPr>
        <w:pStyle w:val="Standard-BlockCharCharChar"/>
        <w:rPr>
          <w:lang w:val="en-GB"/>
        </w:rPr>
      </w:pPr>
      <w:r w:rsidRPr="00522DCA">
        <w:rPr>
          <w:lang w:val="en-GB"/>
        </w:rPr>
        <w:t xml:space="preserve">Opens a window for the output of the transcription in a presentation format, used for the display in a browser or </w:t>
      </w:r>
      <w:r w:rsidRPr="00B16F25">
        <w:rPr>
          <w:lang w:val="en-US"/>
        </w:rPr>
        <w:t>the</w:t>
      </w:r>
      <w:r w:rsidRPr="00522DCA">
        <w:rPr>
          <w:lang w:val="en-GB"/>
        </w:rPr>
        <w:t xml:space="preserve"> integration in a word proc</w:t>
      </w:r>
      <w:r>
        <w:rPr>
          <w:lang w:val="en-GB"/>
        </w:rPr>
        <w:t>essing document (i.e. MS Word).</w:t>
      </w:r>
    </w:p>
    <w:p w14:paraId="485A961C" w14:textId="4E6DEE84" w:rsidR="00D41E20" w:rsidRDefault="0005350C" w:rsidP="00E76D5A">
      <w:pPr>
        <w:pStyle w:val="BildChar"/>
        <w:rPr>
          <w:lang w:val="en-GB"/>
        </w:rPr>
      </w:pPr>
      <w:r>
        <w:rPr>
          <w:lang w:val="en-GB"/>
        </w:rPr>
        <w:pict w14:anchorId="67AC455C">
          <v:shape id="_x0000_i1043" type="#_x0000_t75" style="width:446.25pt;height:285.5pt" filled="t">
            <v:fill color2="black"/>
            <v:imagedata r:id="rId82" o:title=""/>
          </v:shape>
        </w:pict>
      </w:r>
      <w:r w:rsidR="00D41E20">
        <w:rPr>
          <w:lang w:val="en-GB"/>
        </w:rPr>
        <w:br w:type="page"/>
      </w:r>
    </w:p>
    <w:p w14:paraId="17CE7E78" w14:textId="1B46B16F" w:rsidR="000959A2" w:rsidRPr="00522DCA" w:rsidRDefault="003802E2" w:rsidP="005D3475">
      <w:pPr>
        <w:pStyle w:val="Standard-BlockCharCharChar"/>
        <w:rPr>
          <w:lang w:val="en-GB"/>
        </w:rPr>
      </w:pPr>
      <w:r w:rsidRPr="00522DCA">
        <w:rPr>
          <w:lang w:val="en-GB"/>
        </w:rPr>
        <w:lastRenderedPageBreak/>
        <w:t>“</w:t>
      </w:r>
      <w:r w:rsidR="000959A2" w:rsidRPr="00522DCA">
        <w:rPr>
          <w:lang w:val="en-GB"/>
        </w:rPr>
        <w:t>Range</w:t>
      </w:r>
      <w:r w:rsidRPr="00522DCA">
        <w:rPr>
          <w:lang w:val="en-GB"/>
        </w:rPr>
        <w:t>”</w:t>
      </w:r>
      <w:r w:rsidR="000959A2" w:rsidRPr="00522DCA">
        <w:rPr>
          <w:lang w:val="en-GB"/>
        </w:rPr>
        <w:t xml:space="preserve"> allows you to define whether the output of the entire transcription is desired, or just a part of it. More specifically:</w:t>
      </w:r>
    </w:p>
    <w:p w14:paraId="67D6840E" w14:textId="3626DF80" w:rsidR="000959A2" w:rsidRPr="00522DCA" w:rsidRDefault="003802E2" w:rsidP="005D3475">
      <w:pPr>
        <w:pStyle w:val="Aufzhlung"/>
      </w:pPr>
      <w:r w:rsidRPr="00522DCA">
        <w:rPr>
          <w:shd w:val="clear" w:color="auto" w:fill="D9D9D9"/>
        </w:rPr>
        <w:t>Everything</w:t>
      </w:r>
      <w:r w:rsidR="000959A2" w:rsidRPr="00522DCA">
        <w:t xml:space="preserve"> issues the entire transcription</w:t>
      </w:r>
    </w:p>
    <w:p w14:paraId="2B94EB59" w14:textId="085AC515" w:rsidR="000959A2" w:rsidRPr="00522DCA" w:rsidRDefault="003802E2" w:rsidP="005D3475">
      <w:pPr>
        <w:pStyle w:val="Aufzhlung"/>
      </w:pPr>
      <w:r w:rsidRPr="00522DCA">
        <w:rPr>
          <w:shd w:val="clear" w:color="auto" w:fill="D9D9D9"/>
        </w:rPr>
        <w:t>All visible tiers</w:t>
      </w:r>
      <w:r w:rsidR="000959A2" w:rsidRPr="00522DCA">
        <w:t xml:space="preserve"> issues all visible tiers that have not been hidden via </w:t>
      </w:r>
      <w:r w:rsidR="000959A2" w:rsidRPr="00522DCA">
        <w:rPr>
          <w:rStyle w:val="Menufunction"/>
          <w:lang w:val="en-GB"/>
        </w:rPr>
        <w:t>Tier &gt; Hide Tier</w:t>
      </w:r>
      <w:r w:rsidR="000959A2" w:rsidRPr="00522DCA">
        <w:t>.</w:t>
      </w:r>
    </w:p>
    <w:p w14:paraId="0B157C25" w14:textId="0B47DFAE" w:rsidR="000959A2" w:rsidRPr="00522DCA" w:rsidRDefault="003802E2" w:rsidP="005D3475">
      <w:pPr>
        <w:pStyle w:val="Aufzhlung"/>
      </w:pPr>
      <w:r w:rsidRPr="00522DCA">
        <w:rPr>
          <w:shd w:val="clear" w:color="auto" w:fill="D9D9D9"/>
        </w:rPr>
        <w:t>Selection</w:t>
      </w:r>
      <w:r w:rsidR="000959A2" w:rsidRPr="00522DCA">
        <w:t xml:space="preserve"> issues the current selection in the musical score.</w:t>
      </w:r>
    </w:p>
    <w:p w14:paraId="386C6231" w14:textId="790A9101" w:rsidR="000959A2" w:rsidRDefault="000959A2" w:rsidP="005D3475">
      <w:pPr>
        <w:pStyle w:val="Standard-BlockCharCharChar"/>
        <w:rPr>
          <w:lang w:val="en-GB"/>
        </w:rPr>
      </w:pPr>
      <w:r w:rsidRPr="00522DCA">
        <w:rPr>
          <w:lang w:val="en-GB"/>
        </w:rPr>
        <w:t xml:space="preserve">The </w:t>
      </w:r>
      <w:r w:rsidRPr="00B16F25">
        <w:rPr>
          <w:lang w:val="en-US"/>
        </w:rPr>
        <w:t>drop</w:t>
      </w:r>
      <w:r w:rsidRPr="00522DCA">
        <w:rPr>
          <w:lang w:val="en-GB"/>
        </w:rPr>
        <w:t xml:space="preserve">-down list offers different </w:t>
      </w:r>
      <w:r w:rsidRPr="00DF3265">
        <w:rPr>
          <w:lang w:val="en-US"/>
        </w:rPr>
        <w:t>formats</w:t>
      </w:r>
      <w:r w:rsidRPr="00522DCA">
        <w:rPr>
          <w:lang w:val="en-GB"/>
        </w:rPr>
        <w:t>:</w:t>
      </w:r>
      <w:r w:rsidR="00CC7C99">
        <w:rPr>
          <w:lang w:val="en-GB"/>
        </w:rPr>
        <w:t xml:space="preserve"> </w:t>
      </w:r>
    </w:p>
    <w:p w14:paraId="617335E5" w14:textId="77777777" w:rsidR="000959A2" w:rsidRPr="00522DCA" w:rsidRDefault="0005350C" w:rsidP="00CC7C99">
      <w:pPr>
        <w:pStyle w:val="BildChar"/>
        <w:rPr>
          <w:lang w:val="en-GB"/>
        </w:rPr>
      </w:pPr>
      <w:r>
        <w:rPr>
          <w:lang w:val="en-GB"/>
        </w:rPr>
        <w:pict w14:anchorId="56EDDAD9">
          <v:shape id="_x0000_i1249" type="#_x0000_t75" style="width:223.55pt;height:118.05pt" filled="t">
            <v:fill color2="black"/>
            <v:imagedata r:id="rId83" o:title=""/>
          </v:shape>
        </w:pict>
      </w:r>
    </w:p>
    <w:p w14:paraId="7CC2CAD7" w14:textId="2DEADE1D" w:rsidR="00425118" w:rsidRDefault="000959A2" w:rsidP="005D3475">
      <w:pPr>
        <w:pStyle w:val="Standard-BlockCharCharChar"/>
        <w:rPr>
          <w:lang w:val="en-GB"/>
        </w:rPr>
      </w:pPr>
      <w:r w:rsidRPr="00522DCA">
        <w:rPr>
          <w:lang w:val="en-GB"/>
        </w:rPr>
        <w:t xml:space="preserve">1. </w:t>
      </w:r>
      <w:r w:rsidRPr="00522DCA">
        <w:rPr>
          <w:kern w:val="0"/>
          <w:szCs w:val="24"/>
          <w:shd w:val="clear" w:color="auto" w:fill="D9D9D9"/>
          <w:lang w:val="en-GB" w:eastAsia="de-DE" w:bidi="ar-SA"/>
        </w:rPr>
        <w:t>HTML musical score</w:t>
      </w:r>
      <w:r w:rsidRPr="00D93FEE">
        <w:rPr>
          <w:kern w:val="0"/>
          <w:szCs w:val="24"/>
          <w:shd w:val="clear" w:color="auto" w:fill="D9D9D9"/>
          <w:lang w:val="en-GB" w:eastAsia="de-DE" w:bidi="ar-SA"/>
        </w:rPr>
        <w:t>:</w:t>
      </w:r>
      <w:r w:rsidRPr="00522DCA">
        <w:rPr>
          <w:lang w:val="en-GB"/>
        </w:rPr>
        <w:t xml:space="preserve"> Select the directory in which you would like to save the HTML output </w:t>
      </w:r>
      <w:r w:rsidRPr="00522DCA">
        <w:rPr>
          <w:kern w:val="0"/>
          <w:szCs w:val="24"/>
          <w:lang w:val="en-GB" w:eastAsia="de-DE" w:bidi="ar-SA"/>
        </w:rPr>
        <w:t xml:space="preserve">and enter a name (the suffix </w:t>
      </w:r>
      <w:r w:rsidR="00B618F8" w:rsidRPr="00522DCA">
        <w:rPr>
          <w:kern w:val="0"/>
          <w:szCs w:val="24"/>
          <w:lang w:val="en-GB" w:eastAsia="de-DE" w:bidi="ar-SA"/>
        </w:rPr>
        <w:t>“</w:t>
      </w:r>
      <w:r w:rsidRPr="00522DCA">
        <w:rPr>
          <w:kern w:val="0"/>
          <w:szCs w:val="24"/>
          <w:lang w:val="en-GB" w:eastAsia="de-DE" w:bidi="ar-SA"/>
        </w:rPr>
        <w:t>.html</w:t>
      </w:r>
      <w:r w:rsidR="00A053B3" w:rsidRPr="00522DCA">
        <w:rPr>
          <w:kern w:val="0"/>
          <w:szCs w:val="24"/>
          <w:lang w:val="en-GB" w:eastAsia="de-DE" w:bidi="ar-SA"/>
        </w:rPr>
        <w:t>”</w:t>
      </w:r>
      <w:r w:rsidRPr="00522DCA">
        <w:rPr>
          <w:kern w:val="0"/>
          <w:szCs w:val="24"/>
          <w:lang w:val="en-GB" w:eastAsia="de-DE" w:bidi="ar-SA"/>
        </w:rPr>
        <w:t xml:space="preserve"> will be added automatically, if you do not define</w:t>
      </w:r>
      <w:r w:rsidRPr="00522DCA">
        <w:rPr>
          <w:lang w:val="en-GB"/>
        </w:rPr>
        <w:t xml:space="preserve"> one). Select </w:t>
      </w:r>
      <w:r w:rsidR="00B618F8" w:rsidRPr="00522DCA">
        <w:rPr>
          <w:lang w:val="en-GB"/>
        </w:rPr>
        <w:t>“</w:t>
      </w:r>
      <w:r w:rsidRPr="00522DCA">
        <w:rPr>
          <w:lang w:val="en-GB"/>
        </w:rPr>
        <w:t>Frames</w:t>
      </w:r>
      <w:r w:rsidR="00E6350C" w:rsidRPr="00522DCA">
        <w:rPr>
          <w:lang w:val="en-GB"/>
        </w:rPr>
        <w:t>“</w:t>
      </w:r>
      <w:r w:rsidRPr="00522DCA">
        <w:rPr>
          <w:lang w:val="en-GB"/>
        </w:rPr>
        <w:t xml:space="preserve">, if you would like the transcription's existing links to be realised as hyperlinks in a separate frame. Select </w:t>
      </w:r>
      <w:r w:rsidR="00B618F8" w:rsidRPr="00522DCA">
        <w:rPr>
          <w:lang w:val="en-GB"/>
        </w:rPr>
        <w:t>“</w:t>
      </w:r>
      <w:r w:rsidRPr="00522DCA">
        <w:rPr>
          <w:lang w:val="en-GB"/>
        </w:rPr>
        <w:t>No frames</w:t>
      </w:r>
      <w:proofErr w:type="gramStart"/>
      <w:r w:rsidR="00E6350C" w:rsidRPr="00522DCA">
        <w:rPr>
          <w:lang w:val="en-GB"/>
        </w:rPr>
        <w:t>“</w:t>
      </w:r>
      <w:r w:rsidRPr="00522DCA">
        <w:rPr>
          <w:lang w:val="en-GB"/>
        </w:rPr>
        <w:t xml:space="preserve"> if</w:t>
      </w:r>
      <w:proofErr w:type="gramEnd"/>
      <w:r w:rsidRPr="00522DCA">
        <w:rPr>
          <w:lang w:val="en-GB"/>
        </w:rPr>
        <w:t xml:space="preserve"> the transcription does not contain links, or if the hyperlinks should be opened in a new window. Then click </w:t>
      </w:r>
      <w:r w:rsidR="00B618F8" w:rsidRPr="00522DCA">
        <w:rPr>
          <w:lang w:val="en-GB"/>
        </w:rPr>
        <w:t>“S</w:t>
      </w:r>
      <w:r w:rsidRPr="00522DCA">
        <w:rPr>
          <w:lang w:val="en-GB"/>
        </w:rPr>
        <w:t>ave</w:t>
      </w:r>
      <w:proofErr w:type="gramStart"/>
      <w:r w:rsidR="00E6350C" w:rsidRPr="00522DCA">
        <w:rPr>
          <w:lang w:val="en-GB"/>
        </w:rPr>
        <w:t>“</w:t>
      </w:r>
      <w:r w:rsidRPr="00522DCA">
        <w:rPr>
          <w:lang w:val="en-GB"/>
        </w:rPr>
        <w:t xml:space="preserve"> to</w:t>
      </w:r>
      <w:proofErr w:type="gramEnd"/>
      <w:r w:rsidRPr="00522DCA">
        <w:rPr>
          <w:lang w:val="en-GB"/>
        </w:rPr>
        <w:t xml:space="preserve"> implement the output. Thereafter, the file can be opened in any browser. The </w:t>
      </w:r>
      <w:proofErr w:type="gramStart"/>
      <w:r w:rsidRPr="00522DCA">
        <w:rPr>
          <w:lang w:val="en-GB"/>
        </w:rPr>
        <w:t>meta</w:t>
      </w:r>
      <w:proofErr w:type="gramEnd"/>
      <w:r w:rsidRPr="00522DCA">
        <w:rPr>
          <w:lang w:val="en-GB"/>
        </w:rPr>
        <w:t xml:space="preserve"> information and speaker table output can be parametrised via </w:t>
      </w:r>
      <w:r w:rsidRPr="00522DCA">
        <w:rPr>
          <w:rStyle w:val="Menufunction"/>
          <w:lang w:val="en-GB"/>
        </w:rPr>
        <w:t>Edit &gt;</w:t>
      </w:r>
      <w:r w:rsidRPr="00522DCA">
        <w:rPr>
          <w:i/>
          <w:lang w:val="en-GB"/>
        </w:rPr>
        <w:t xml:space="preserve"> </w:t>
      </w:r>
      <w:r w:rsidRPr="00522DCA">
        <w:rPr>
          <w:rStyle w:val="Menufunction"/>
          <w:lang w:val="en-GB"/>
        </w:rPr>
        <w:t>Preferences &gt; Stylesheets</w:t>
      </w:r>
      <w:r w:rsidRPr="00522DCA">
        <w:rPr>
          <w:lang w:val="en-GB"/>
        </w:rPr>
        <w:t xml:space="preserve"> as </w:t>
      </w:r>
      <w:r w:rsidR="00B618F8" w:rsidRPr="00522DCA">
        <w:rPr>
          <w:lang w:val="en-GB"/>
        </w:rPr>
        <w:t>“</w:t>
      </w:r>
      <w:r w:rsidRPr="00522DCA">
        <w:rPr>
          <w:lang w:val="en-GB"/>
        </w:rPr>
        <w:t>Head to HTML</w:t>
      </w:r>
      <w:r w:rsidR="00E6350C" w:rsidRPr="00522DCA">
        <w:rPr>
          <w:lang w:val="en-GB"/>
        </w:rPr>
        <w:t>“</w:t>
      </w:r>
      <w:r w:rsidRPr="00522DCA">
        <w:rPr>
          <w:lang w:val="en-GB"/>
        </w:rPr>
        <w:t xml:space="preserve">. See Appendix C: </w:t>
      </w:r>
      <w:r w:rsidR="00B618F8" w:rsidRPr="00522DCA">
        <w:rPr>
          <w:lang w:val="en-GB"/>
        </w:rPr>
        <w:t>“</w:t>
      </w:r>
      <w:r w:rsidRPr="00522DCA">
        <w:rPr>
          <w:lang w:val="en-GB"/>
        </w:rPr>
        <w:t>EXMARaLDA and Stylesheets”.</w:t>
      </w:r>
    </w:p>
    <w:p w14:paraId="18871C50" w14:textId="5A608C88" w:rsidR="000959A2" w:rsidRDefault="00425118" w:rsidP="005D3475">
      <w:pPr>
        <w:pStyle w:val="Standard-BlockCharCharChar"/>
        <w:rPr>
          <w:lang w:val="en-GB"/>
        </w:rPr>
      </w:pPr>
      <w:r>
        <w:rPr>
          <w:noProof/>
        </w:rPr>
        <w:drawing>
          <wp:anchor distT="0" distB="0" distL="114300" distR="114300" simplePos="0" relativeHeight="251730944" behindDoc="1" locked="0" layoutInCell="1" allowOverlap="1" wp14:anchorId="46B2DBF1" wp14:editId="68126333">
            <wp:simplePos x="0" y="0"/>
            <wp:positionH relativeFrom="column">
              <wp:posOffset>471495</wp:posOffset>
            </wp:positionH>
            <wp:positionV relativeFrom="paragraph">
              <wp:posOffset>-1270</wp:posOffset>
            </wp:positionV>
            <wp:extent cx="5167630" cy="3359785"/>
            <wp:effectExtent l="0" t="0" r="0" b="0"/>
            <wp:wrapTight wrapText="bothSides">
              <wp:wrapPolygon edited="0">
                <wp:start x="0" y="0"/>
                <wp:lineTo x="0" y="21433"/>
                <wp:lineTo x="21499" y="21433"/>
                <wp:lineTo x="21499"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7630" cy="3359785"/>
                    </a:xfrm>
                    <a:prstGeom prst="rect">
                      <a:avLst/>
                    </a:prstGeom>
                    <a:solidFill>
                      <a:srgbClr val="FFFFFF"/>
                    </a:solidFill>
                    <a:ln>
                      <a:noFill/>
                    </a:ln>
                  </pic:spPr>
                </pic:pic>
              </a:graphicData>
            </a:graphic>
          </wp:anchor>
        </w:drawing>
      </w:r>
    </w:p>
    <w:p w14:paraId="4193A329" w14:textId="77777777" w:rsidR="00425118" w:rsidRDefault="00425118" w:rsidP="005D3475">
      <w:pPr>
        <w:pStyle w:val="Standard-BlockCharCharChar"/>
        <w:rPr>
          <w:lang w:val="en-GB"/>
        </w:rPr>
      </w:pPr>
    </w:p>
    <w:p w14:paraId="2440A8D2" w14:textId="77777777" w:rsidR="00425118" w:rsidRDefault="00425118" w:rsidP="005D3475">
      <w:pPr>
        <w:pStyle w:val="Standard-BlockCharCharChar"/>
        <w:rPr>
          <w:lang w:val="en-GB"/>
        </w:rPr>
      </w:pPr>
    </w:p>
    <w:p w14:paraId="0B8E7C44" w14:textId="77777777" w:rsidR="00425118" w:rsidRDefault="00425118" w:rsidP="005D3475">
      <w:pPr>
        <w:pStyle w:val="Standard-BlockCharCharChar"/>
        <w:rPr>
          <w:lang w:val="en-GB"/>
        </w:rPr>
      </w:pPr>
    </w:p>
    <w:p w14:paraId="189889EC" w14:textId="77777777" w:rsidR="00425118" w:rsidRDefault="00425118" w:rsidP="005D3475">
      <w:pPr>
        <w:pStyle w:val="Standard-BlockCharCharChar"/>
        <w:rPr>
          <w:lang w:val="en-GB"/>
        </w:rPr>
      </w:pPr>
    </w:p>
    <w:p w14:paraId="62CD9309" w14:textId="77777777" w:rsidR="00425118" w:rsidRDefault="00425118" w:rsidP="005D3475">
      <w:pPr>
        <w:pStyle w:val="Standard-BlockCharCharChar"/>
        <w:rPr>
          <w:lang w:val="en-GB"/>
        </w:rPr>
      </w:pPr>
    </w:p>
    <w:p w14:paraId="5D8D4634" w14:textId="77777777" w:rsidR="00425118" w:rsidRDefault="00425118" w:rsidP="005D3475">
      <w:pPr>
        <w:pStyle w:val="Standard-BlockCharCharChar"/>
        <w:rPr>
          <w:lang w:val="en-GB"/>
        </w:rPr>
      </w:pPr>
    </w:p>
    <w:p w14:paraId="58529A1D" w14:textId="77777777" w:rsidR="00425118" w:rsidRDefault="00425118" w:rsidP="005D3475">
      <w:pPr>
        <w:pStyle w:val="Standard-BlockCharCharChar"/>
        <w:rPr>
          <w:lang w:val="en-GB"/>
        </w:rPr>
      </w:pPr>
    </w:p>
    <w:p w14:paraId="1F2FC9E2" w14:textId="77777777" w:rsidR="00425118" w:rsidRDefault="00425118" w:rsidP="005D3475">
      <w:pPr>
        <w:pStyle w:val="Standard-BlockCharCharChar"/>
        <w:rPr>
          <w:lang w:val="en-GB"/>
        </w:rPr>
      </w:pPr>
    </w:p>
    <w:p w14:paraId="2CA8375F" w14:textId="42233C77" w:rsidR="00425118" w:rsidRDefault="00425118" w:rsidP="005D3475">
      <w:pPr>
        <w:pStyle w:val="Standard-BlockCharCharChar"/>
        <w:rPr>
          <w:lang w:val="en-GB"/>
        </w:rPr>
      </w:pPr>
      <w:r>
        <w:rPr>
          <w:lang w:val="en-GB"/>
        </w:rPr>
        <w:br w:type="page"/>
      </w:r>
    </w:p>
    <w:p w14:paraId="708F7852" w14:textId="04E579E8" w:rsidR="000959A2" w:rsidRPr="00522DCA" w:rsidRDefault="000F5DE3" w:rsidP="005D3475">
      <w:pPr>
        <w:pStyle w:val="Standard-BlockCharCharChar"/>
        <w:rPr>
          <w:lang w:val="en-GB"/>
        </w:rPr>
      </w:pPr>
      <w:r w:rsidRPr="00522DCA">
        <w:rPr>
          <w:lang w:val="en-GB"/>
        </w:rPr>
        <w:lastRenderedPageBreak/>
        <w:t>2</w:t>
      </w:r>
      <w:r w:rsidR="000959A2" w:rsidRPr="00522DCA">
        <w:rPr>
          <w:lang w:val="en-GB"/>
        </w:rPr>
        <w:t xml:space="preserve">. </w:t>
      </w:r>
      <w:r w:rsidR="000959A2" w:rsidRPr="00522DCA">
        <w:rPr>
          <w:kern w:val="0"/>
          <w:szCs w:val="24"/>
          <w:shd w:val="clear" w:color="auto" w:fill="D9D9D9"/>
          <w:lang w:val="en-GB" w:eastAsia="de-DE" w:bidi="ar-SA"/>
        </w:rPr>
        <w:t>RTF musical score</w:t>
      </w:r>
      <w:r w:rsidR="000959A2" w:rsidRPr="00D93FEE">
        <w:rPr>
          <w:kern w:val="0"/>
          <w:szCs w:val="24"/>
          <w:shd w:val="clear" w:color="auto" w:fill="D9D9D9"/>
          <w:lang w:val="en-GB" w:eastAsia="de-DE" w:bidi="ar-SA"/>
        </w:rPr>
        <w:t>:</w:t>
      </w:r>
      <w:r w:rsidR="000959A2" w:rsidRPr="00522DCA">
        <w:rPr>
          <w:b/>
          <w:color w:val="0000FF"/>
          <w:lang w:val="en-GB"/>
        </w:rPr>
        <w:t xml:space="preserve"> </w:t>
      </w:r>
      <w:r w:rsidR="000959A2" w:rsidRPr="00522DCA">
        <w:rPr>
          <w:lang w:val="en-GB"/>
        </w:rPr>
        <w:t xml:space="preserve">Select the directory in which you would like to save the RTF output and enter a name (the suffix </w:t>
      </w:r>
      <w:r w:rsidRPr="00522DCA">
        <w:rPr>
          <w:lang w:val="en-GB"/>
        </w:rPr>
        <w:t>“</w:t>
      </w:r>
      <w:r w:rsidR="000959A2" w:rsidRPr="00522DCA">
        <w:rPr>
          <w:lang w:val="en-GB"/>
        </w:rPr>
        <w:t>.rtf</w:t>
      </w:r>
      <w:r w:rsidR="00A053B3" w:rsidRPr="00522DCA">
        <w:rPr>
          <w:lang w:val="en-GB"/>
        </w:rPr>
        <w:t>”</w:t>
      </w:r>
      <w:r w:rsidR="000959A2" w:rsidRPr="00522DCA">
        <w:rPr>
          <w:lang w:val="en-GB"/>
        </w:rPr>
        <w:t xml:space="preserve"> will be added automatically, if you do not define one). Then click </w:t>
      </w:r>
      <w:r w:rsidR="00A053B3" w:rsidRPr="00522DCA">
        <w:rPr>
          <w:lang w:val="en-GB"/>
        </w:rPr>
        <w:t>“</w:t>
      </w:r>
      <w:r w:rsidRPr="00522DCA">
        <w:rPr>
          <w:lang w:val="en-GB"/>
        </w:rPr>
        <w:t>S</w:t>
      </w:r>
      <w:r w:rsidR="000959A2" w:rsidRPr="00522DCA">
        <w:rPr>
          <w:lang w:val="en-GB"/>
        </w:rPr>
        <w:t>ave</w:t>
      </w:r>
      <w:r w:rsidR="00A053B3" w:rsidRPr="00522DCA">
        <w:rPr>
          <w:lang w:val="en-GB"/>
        </w:rPr>
        <w:t>”</w:t>
      </w:r>
      <w:r w:rsidR="000959A2" w:rsidRPr="00522DCA">
        <w:rPr>
          <w:lang w:val="en-GB"/>
        </w:rPr>
        <w:t xml:space="preserve"> to implement the output. Thereafter, the file can be opened and edited in any word processor that can read RTF files (especially MS Word).</w:t>
      </w:r>
    </w:p>
    <w:p w14:paraId="0747CCAE" w14:textId="185F3899" w:rsidR="000959A2" w:rsidRPr="00522DCA" w:rsidRDefault="000F5DE3" w:rsidP="005D3475">
      <w:pPr>
        <w:pStyle w:val="Standard-BlockCharCharChar"/>
        <w:rPr>
          <w:lang w:val="en-GB"/>
        </w:rPr>
      </w:pPr>
      <w:bookmarkStart w:id="86" w:name="_Ref108437810"/>
      <w:bookmarkStart w:id="87" w:name="_File_%3E_Visualize_%3E%20Reexport%20HTM"/>
      <w:r w:rsidRPr="00522DCA">
        <w:rPr>
          <w:lang w:val="en-GB"/>
        </w:rPr>
        <w:t>3</w:t>
      </w:r>
      <w:r w:rsidR="000959A2" w:rsidRPr="00522DCA">
        <w:rPr>
          <w:lang w:val="en-GB"/>
        </w:rPr>
        <w:t xml:space="preserve">. </w:t>
      </w:r>
      <w:r w:rsidR="000959A2" w:rsidRPr="00522DCA">
        <w:rPr>
          <w:kern w:val="0"/>
          <w:szCs w:val="24"/>
          <w:shd w:val="clear" w:color="auto" w:fill="D9D9D9"/>
          <w:lang w:val="en-GB" w:eastAsia="de-DE" w:bidi="ar-SA"/>
        </w:rPr>
        <w:t>SVG musical score</w:t>
      </w:r>
      <w:r w:rsidR="000959A2" w:rsidRPr="00D93FEE">
        <w:rPr>
          <w:kern w:val="0"/>
          <w:szCs w:val="24"/>
          <w:shd w:val="clear" w:color="auto" w:fill="D9D9D9"/>
          <w:lang w:val="en-GB" w:eastAsia="de-DE" w:bidi="ar-SA"/>
        </w:rPr>
        <w:t>:</w:t>
      </w:r>
      <w:r w:rsidR="000959A2" w:rsidRPr="00522DCA">
        <w:rPr>
          <w:lang w:val="en-GB"/>
        </w:rPr>
        <w:t xml:space="preserve"> SVG means </w:t>
      </w:r>
      <w:r w:rsidR="00A053B3" w:rsidRPr="00522DCA">
        <w:rPr>
          <w:lang w:val="en-GB"/>
        </w:rPr>
        <w:t>“</w:t>
      </w:r>
      <w:r w:rsidR="000959A2" w:rsidRPr="00522DCA">
        <w:rPr>
          <w:lang w:val="en-GB"/>
        </w:rPr>
        <w:t>Scalable Vector Graphics</w:t>
      </w:r>
      <w:r w:rsidR="00A053B3" w:rsidRPr="00522DCA">
        <w:rPr>
          <w:lang w:val="en-GB"/>
        </w:rPr>
        <w:t>”</w:t>
      </w:r>
      <w:r w:rsidR="000959A2" w:rsidRPr="00522DCA">
        <w:rPr>
          <w:lang w:val="en-GB"/>
        </w:rPr>
        <w:t xml:space="preserve"> and is an XML based format to describe vector graphics. Vector graphics can be edited in graphic software (i.e. Corel Draw, Adobe Illustrator). Furthermore they can be used as high quality print templates, due to the fact that scaling does not damage sharpness or definition. Thus, they are probably the best solution to integrate musical scores into printed publications.</w:t>
      </w:r>
    </w:p>
    <w:p w14:paraId="247D040E" w14:textId="19A9944E" w:rsidR="000959A2" w:rsidRPr="00522DCA" w:rsidRDefault="000959A2" w:rsidP="005D3475">
      <w:pPr>
        <w:pStyle w:val="Standard-BlockCharCharChar"/>
        <w:rPr>
          <w:lang w:val="en-GB"/>
        </w:rPr>
      </w:pPr>
      <w:r w:rsidRPr="00522DCA">
        <w:rPr>
          <w:lang w:val="en-GB"/>
        </w:rPr>
        <w:t>If the Partitur-</w:t>
      </w:r>
      <w:r w:rsidR="00C11634" w:rsidRPr="00522DCA">
        <w:rPr>
          <w:lang w:val="en-GB"/>
        </w:rPr>
        <w:t>Editor</w:t>
      </w:r>
      <w:r w:rsidRPr="00522DCA">
        <w:rPr>
          <w:lang w:val="en-GB"/>
        </w:rPr>
        <w:t xml:space="preserve"> creates SVG files from a transcription, it writes an SVG file for every musical score area that has been created due to a line break. These are saved in a shared directory and compiled in a superordinate HTML file that refers to the SVG files in such a way that they can be viewed with a browser that is capable of displaying SVG files.</w:t>
      </w:r>
    </w:p>
    <w:p w14:paraId="1192F2B8" w14:textId="5A47D883" w:rsidR="000959A2" w:rsidRPr="00522DCA" w:rsidRDefault="000959A2" w:rsidP="005D3475">
      <w:pPr>
        <w:pStyle w:val="Standard-BlockCharCharChar"/>
        <w:rPr>
          <w:lang w:val="en-GB"/>
        </w:rPr>
      </w:pPr>
      <w:r w:rsidRPr="00522DCA">
        <w:rPr>
          <w:lang w:val="en-GB"/>
        </w:rPr>
        <w:t>When choosing this output option, the following panel is shown on the side of the file dialog:</w:t>
      </w:r>
    </w:p>
    <w:p w14:paraId="4A118C7F" w14:textId="77777777" w:rsidR="000959A2" w:rsidRPr="00522DCA" w:rsidRDefault="0005350C" w:rsidP="005D3475">
      <w:pPr>
        <w:pStyle w:val="Standard-BlockCharCharChar"/>
        <w:rPr>
          <w:lang w:val="en-GB"/>
        </w:rPr>
      </w:pPr>
      <w:r>
        <w:rPr>
          <w:lang w:val="en-GB"/>
        </w:rPr>
        <w:pict w14:anchorId="3930922C">
          <v:shape id="_x0000_i1044" type="#_x0000_t75" style="width:155.7pt;height:67pt" filled="t">
            <v:fill color2="black"/>
            <v:imagedata r:id="rId85" o:title=""/>
          </v:shape>
        </w:pict>
      </w:r>
    </w:p>
    <w:p w14:paraId="406FBB94" w14:textId="114A00D8" w:rsidR="000959A2" w:rsidRPr="00522DCA" w:rsidRDefault="000959A2" w:rsidP="005D3475">
      <w:pPr>
        <w:pStyle w:val="Standard-BlockCharCharChar"/>
        <w:rPr>
          <w:lang w:val="en-GB"/>
        </w:rPr>
      </w:pPr>
      <w:r w:rsidRPr="00522DCA">
        <w:rPr>
          <w:lang w:val="en-GB"/>
        </w:rPr>
        <w:t xml:space="preserve">In it, the </w:t>
      </w:r>
      <w:r w:rsidRPr="00B16F25">
        <w:rPr>
          <w:lang w:val="en-US"/>
        </w:rPr>
        <w:t>parameters</w:t>
      </w:r>
      <w:r w:rsidRPr="00522DCA">
        <w:rPr>
          <w:lang w:val="en-GB"/>
        </w:rPr>
        <w:t xml:space="preserve"> for the output can be set:</w:t>
      </w:r>
    </w:p>
    <w:p w14:paraId="197C04B2" w14:textId="77777777" w:rsidR="000959A2" w:rsidRPr="00522DCA" w:rsidRDefault="000959A2" w:rsidP="005D3475">
      <w:pPr>
        <w:pStyle w:val="Aufzhlung"/>
      </w:pPr>
      <w:r w:rsidRPr="00522DCA">
        <w:rPr>
          <w:shd w:val="clear" w:color="auto" w:fill="D9D9D9"/>
        </w:rPr>
        <w:t>Subdirectory for SVG files</w:t>
      </w:r>
      <w:r w:rsidRPr="00D93FEE">
        <w:rPr>
          <w:shd w:val="clear" w:color="auto" w:fill="D9D9D9"/>
        </w:rPr>
        <w:t>:</w:t>
      </w:r>
      <w:r w:rsidRPr="00522DCA">
        <w:t xml:space="preserve"> sets the name for the directory in which the SVG files are supposed to be saved. This directory will be created in the same folder as the superordinate HTML file, if it is not available yet.</w:t>
      </w:r>
    </w:p>
    <w:p w14:paraId="45CCD1AB" w14:textId="2407352A" w:rsidR="000959A2" w:rsidRPr="00522DCA" w:rsidRDefault="000959A2" w:rsidP="005D3475">
      <w:pPr>
        <w:pStyle w:val="Aufzhlung"/>
      </w:pPr>
      <w:r w:rsidRPr="00522DCA">
        <w:rPr>
          <w:shd w:val="clear" w:color="auto" w:fill="D9D9D9"/>
        </w:rPr>
        <w:t>Base filename for SVG files</w:t>
      </w:r>
      <w:r w:rsidRPr="00D93FEE">
        <w:rPr>
          <w:shd w:val="clear" w:color="auto" w:fill="D9D9D9"/>
        </w:rPr>
        <w:t>:</w:t>
      </w:r>
      <w:r w:rsidRPr="00522DCA">
        <w:t xml:space="preserve"> sets the base file name for the SVG files. The full name of an SVG file then consist of this base file name, followed by the number of the musical score area, followed by the suffix </w:t>
      </w:r>
      <w:r w:rsidR="00A053B3" w:rsidRPr="00522DCA">
        <w:t>“.</w:t>
      </w:r>
      <w:proofErr w:type="spellStart"/>
      <w:r w:rsidRPr="00522DCA">
        <w:t>svg</w:t>
      </w:r>
      <w:proofErr w:type="spellEnd"/>
      <w:r w:rsidR="00A053B3" w:rsidRPr="00522DCA">
        <w:t>”</w:t>
      </w:r>
      <w:r w:rsidRPr="00522DCA">
        <w:t>.</w:t>
      </w:r>
    </w:p>
    <w:p w14:paraId="200E0AC0" w14:textId="16B97E23" w:rsidR="000959A2" w:rsidRDefault="000959A2" w:rsidP="005D3475">
      <w:pPr>
        <w:pStyle w:val="Standard-BlockCharCharChar"/>
        <w:rPr>
          <w:lang w:val="en-GB"/>
        </w:rPr>
      </w:pPr>
      <w:r w:rsidRPr="00522DCA">
        <w:rPr>
          <w:lang w:val="en-GB"/>
        </w:rPr>
        <w:t>The above mentioned settings create files and directories such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693"/>
        <w:gridCol w:w="3379"/>
      </w:tblGrid>
      <w:tr w:rsidR="00D93FEE" w:rsidRPr="00D93FEE" w14:paraId="5F6666DA" w14:textId="77777777" w:rsidTr="00D93FEE">
        <w:tc>
          <w:tcPr>
            <w:tcW w:w="5858" w:type="dxa"/>
          </w:tcPr>
          <w:p w14:paraId="7936A9BB" w14:textId="316BD5E5" w:rsidR="00D93FEE" w:rsidRPr="00D93FEE" w:rsidRDefault="00D93FEE" w:rsidP="00D93FEE">
            <w:pPr>
              <w:widowControl w:val="0"/>
              <w:tabs>
                <w:tab w:val="left" w:pos="390"/>
              </w:tabs>
              <w:spacing w:before="0" w:after="0"/>
              <w:rPr>
                <w:szCs w:val="24"/>
              </w:rPr>
            </w:pPr>
            <w:r w:rsidRPr="00D93FEE">
              <w:rPr>
                <w:noProof/>
                <w:szCs w:val="24"/>
              </w:rPr>
              <mc:AlternateContent>
                <mc:Choice Requires="wps">
                  <w:drawing>
                    <wp:anchor distT="0" distB="0" distL="114300" distR="114300" simplePos="0" relativeHeight="251734016" behindDoc="0" locked="0" layoutInCell="1" allowOverlap="1" wp14:anchorId="110A6402" wp14:editId="2643E50A">
                      <wp:simplePos x="0" y="0"/>
                      <wp:positionH relativeFrom="column">
                        <wp:posOffset>509552</wp:posOffset>
                      </wp:positionH>
                      <wp:positionV relativeFrom="paragraph">
                        <wp:posOffset>858815</wp:posOffset>
                      </wp:positionV>
                      <wp:extent cx="701748" cy="361315"/>
                      <wp:effectExtent l="0" t="0" r="3175" b="63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748"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71DFF" w14:textId="3B178792" w:rsidR="00F4659F" w:rsidRPr="00BE0EC0" w:rsidRDefault="00F4659F" w:rsidP="005D3475">
                                  <w:pPr>
                                    <w:pStyle w:val="Standard-BlockCharCharChar"/>
                                    <w:rPr>
                                      <w:sz w:val="16"/>
                                      <w:szCs w:val="16"/>
                                    </w:rPr>
                                  </w:pPr>
                                  <w:r>
                                    <w:t xml:space="preserve">File </w:t>
                                  </w:r>
                                  <w:proofErr w:type="spellStart"/>
                                  <w:r>
                                    <w:t>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A6402" id="_x0000_t202" coordsize="21600,21600" o:spt="202" path="m,l,21600r21600,l21600,xe">
                      <v:stroke joinstyle="miter"/>
                      <v:path gradientshapeok="t" o:connecttype="rect"/>
                    </v:shapetype>
                    <v:shape id="Text Box 276" o:spid="_x0000_s1026" type="#_x0000_t202" style="position:absolute;left:0;text-align:left;margin-left:40.1pt;margin-top:67.6pt;width:55.25pt;height:28.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n8rwIAAKw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" filled="f" stroked="f">
                      <v:textbox inset="0,0,0,0">
                        <w:txbxContent>
                          <w:p w14:paraId="6FA71DFF" w14:textId="3B178792" w:rsidR="00F4659F" w:rsidRPr="00BE0EC0" w:rsidRDefault="00F4659F" w:rsidP="005D3475">
                            <w:pPr>
                              <w:pStyle w:val="Standard-BlockCharCharChar"/>
                              <w:rPr>
                                <w:sz w:val="16"/>
                                <w:szCs w:val="16"/>
                              </w:rPr>
                            </w:pPr>
                            <w:r>
                              <w:t xml:space="preserve">File </w:t>
                            </w:r>
                            <w:proofErr w:type="spellStart"/>
                            <w:r>
                              <w:t>name</w:t>
                            </w:r>
                            <w:proofErr w:type="spellEnd"/>
                          </w:p>
                        </w:txbxContent>
                      </v:textbox>
                    </v:shape>
                  </w:pict>
                </mc:Fallback>
              </mc:AlternateContent>
            </w:r>
            <w:r w:rsidRPr="00D93FEE">
              <w:rPr>
                <w:noProof/>
                <w:szCs w:val="24"/>
              </w:rPr>
              <mc:AlternateContent>
                <mc:Choice Requires="wps">
                  <w:drawing>
                    <wp:anchor distT="0" distB="0" distL="114300" distR="114300" simplePos="0" relativeHeight="251736064" behindDoc="0" locked="0" layoutInCell="1" allowOverlap="1" wp14:anchorId="7E1DC46E" wp14:editId="4C9EF239">
                      <wp:simplePos x="0" y="0"/>
                      <wp:positionH relativeFrom="column">
                        <wp:posOffset>1413317</wp:posOffset>
                      </wp:positionH>
                      <wp:positionV relativeFrom="paragraph">
                        <wp:posOffset>624899</wp:posOffset>
                      </wp:positionV>
                      <wp:extent cx="1690577" cy="372110"/>
                      <wp:effectExtent l="0" t="0" r="5080" b="889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0577"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A929B" w14:textId="77777777" w:rsidR="00F4659F" w:rsidRPr="00D93FEE" w:rsidRDefault="00F4659F" w:rsidP="005D3475">
                                  <w:pPr>
                                    <w:pStyle w:val="Standard-BlockCharCharChar"/>
                                  </w:pPr>
                                  <w:r w:rsidRPr="00D93FEE">
                                    <w:t>Subdirectory </w:t>
                                  </w:r>
                                  <w:proofErr w:type="spellStart"/>
                                  <w:r w:rsidRPr="00D93FEE">
                                    <w:t>for</w:t>
                                  </w:r>
                                  <w:proofErr w:type="spellEnd"/>
                                  <w:r w:rsidRPr="00D93FEE">
                                    <w:t> SVG </w:t>
                                  </w:r>
                                  <w:proofErr w:type="spellStart"/>
                                  <w:r w:rsidRPr="00D93FEE">
                                    <w:t>files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DC46E" id="Text Box 278" o:spid="_x0000_s1027" type="#_x0000_t202" style="position:absolute;left:0;text-align:left;margin-left:111.3pt;margin-top:49.2pt;width:133.1pt;height:29.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" filled="f" stroked="f">
                      <v:textbox inset="0,0,0,0">
                        <w:txbxContent>
                          <w:p w14:paraId="4B0A929B" w14:textId="77777777" w:rsidR="00F4659F" w:rsidRPr="00D93FEE" w:rsidRDefault="00F4659F" w:rsidP="005D3475">
                            <w:pPr>
                              <w:pStyle w:val="Standard-BlockCharCharChar"/>
                            </w:pPr>
                            <w:r w:rsidRPr="00D93FEE">
                              <w:t>Subdirectory </w:t>
                            </w:r>
                            <w:proofErr w:type="spellStart"/>
                            <w:r w:rsidRPr="00D93FEE">
                              <w:t>for</w:t>
                            </w:r>
                            <w:proofErr w:type="spellEnd"/>
                            <w:r w:rsidRPr="00D93FEE">
                              <w:t> SVG </w:t>
                            </w:r>
                            <w:proofErr w:type="spellStart"/>
                            <w:r w:rsidRPr="00D93FEE">
                              <w:t>files</w:t>
                            </w:r>
                            <w:proofErr w:type="spellEnd"/>
                          </w:p>
                        </w:txbxContent>
                      </v:textbox>
                    </v:shape>
                  </w:pict>
                </mc:Fallback>
              </mc:AlternateContent>
            </w:r>
            <w:r w:rsidRPr="00D93FEE">
              <w:rPr>
                <w:noProof/>
                <w:szCs w:val="24"/>
              </w:rPr>
              <mc:AlternateContent>
                <mc:Choice Requires="wps">
                  <w:drawing>
                    <wp:anchor distT="0" distB="0" distL="114300" distR="114300" simplePos="0" relativeHeight="251739136" behindDoc="0" locked="0" layoutInCell="1" allowOverlap="1" wp14:anchorId="7684AA42" wp14:editId="10F9788D">
                      <wp:simplePos x="0" y="0"/>
                      <wp:positionH relativeFrom="column">
                        <wp:posOffset>1732295</wp:posOffset>
                      </wp:positionH>
                      <wp:positionV relativeFrom="paragraph">
                        <wp:posOffset>1145894</wp:posOffset>
                      </wp:positionV>
                      <wp:extent cx="971786" cy="360459"/>
                      <wp:effectExtent l="0" t="0" r="0" b="1905"/>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786" cy="360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4CA87" w14:textId="77777777" w:rsidR="00F4659F" w:rsidRPr="00BE0EC0" w:rsidRDefault="00F4659F" w:rsidP="005D3475">
                                  <w:pPr>
                                    <w:pStyle w:val="Standard-BlockCharCharChar"/>
                                  </w:pPr>
                                  <w:r>
                                    <w:t>Base </w:t>
                                  </w:r>
                                  <w:proofErr w:type="spellStart"/>
                                  <w:r>
                                    <w:t>filename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4AA42" id="Text Box 281" o:spid="_x0000_s1028" type="#_x0000_t202" style="position:absolute;left:0;text-align:left;margin-left:136.4pt;margin-top:90.25pt;width:76.5pt;height:28.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" filled="f" stroked="f">
                      <v:textbox inset="0,0,0,0">
                        <w:txbxContent>
                          <w:p w14:paraId="75F4CA87" w14:textId="77777777" w:rsidR="00F4659F" w:rsidRPr="00BE0EC0" w:rsidRDefault="00F4659F" w:rsidP="005D3475">
                            <w:pPr>
                              <w:pStyle w:val="Standard-BlockCharCharChar"/>
                            </w:pPr>
                            <w:r>
                              <w:t>Base </w:t>
                            </w:r>
                            <w:proofErr w:type="spellStart"/>
                            <w:r>
                              <w:t>filename</w:t>
                            </w:r>
                            <w:proofErr w:type="spellEnd"/>
                          </w:p>
                        </w:txbxContent>
                      </v:textbox>
                    </v:shape>
                  </w:pict>
                </mc:Fallback>
              </mc:AlternateContent>
            </w:r>
            <w:r w:rsidRPr="00D93FEE">
              <w:rPr>
                <w:noProof/>
                <w:szCs w:val="24"/>
              </w:rPr>
              <mc:AlternateContent>
                <mc:Choice Requires="wps">
                  <w:drawing>
                    <wp:anchor distT="0" distB="0" distL="114300" distR="114300" simplePos="0" relativeHeight="251737088" behindDoc="0" locked="0" layoutInCell="1" allowOverlap="1" wp14:anchorId="2E74DE0C" wp14:editId="39D12B7E">
                      <wp:simplePos x="0" y="0"/>
                      <wp:positionH relativeFrom="column">
                        <wp:posOffset>2732405</wp:posOffset>
                      </wp:positionH>
                      <wp:positionV relativeFrom="paragraph">
                        <wp:posOffset>340360</wp:posOffset>
                      </wp:positionV>
                      <wp:extent cx="1404620" cy="1035685"/>
                      <wp:effectExtent l="0" t="0" r="0" b="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D116A" id="Line 279"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15pt,26.8pt" to="325.7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">
                      <v:stroke endarrow="block"/>
                    </v:line>
                  </w:pict>
                </mc:Fallback>
              </mc:AlternateContent>
            </w:r>
            <w:r w:rsidRPr="00D93FEE">
              <w:rPr>
                <w:noProof/>
                <w:szCs w:val="24"/>
              </w:rPr>
              <mc:AlternateContent>
                <mc:Choice Requires="wps">
                  <w:drawing>
                    <wp:anchor distT="0" distB="0" distL="114300" distR="114300" simplePos="0" relativeHeight="251735040" behindDoc="0" locked="0" layoutInCell="1" allowOverlap="1" wp14:anchorId="091A1A6A" wp14:editId="49741373">
                      <wp:simplePos x="0" y="0"/>
                      <wp:positionH relativeFrom="column">
                        <wp:posOffset>892175</wp:posOffset>
                      </wp:positionH>
                      <wp:positionV relativeFrom="paragraph">
                        <wp:posOffset>257810</wp:posOffset>
                      </wp:positionV>
                      <wp:extent cx="632460" cy="341630"/>
                      <wp:effectExtent l="0" t="0" r="0" b="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58C2A" id="Line 277"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5pt,20.3pt" to="120.0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">
                      <v:stroke endarrow="block"/>
                    </v:line>
                  </w:pict>
                </mc:Fallback>
              </mc:AlternateContent>
            </w:r>
            <w:r w:rsidRPr="00D93FEE">
              <w:rPr>
                <w:noProof/>
                <w:szCs w:val="24"/>
              </w:rPr>
              <mc:AlternateContent>
                <mc:Choice Requires="wps">
                  <w:drawing>
                    <wp:anchor distT="0" distB="0" distL="114300" distR="114300" simplePos="0" relativeHeight="251732992" behindDoc="0" locked="0" layoutInCell="1" allowOverlap="1" wp14:anchorId="051AEC70" wp14:editId="74ED2700">
                      <wp:simplePos x="0" y="0"/>
                      <wp:positionH relativeFrom="column">
                        <wp:posOffset>452120</wp:posOffset>
                      </wp:positionH>
                      <wp:positionV relativeFrom="paragraph">
                        <wp:posOffset>508000</wp:posOffset>
                      </wp:positionV>
                      <wp:extent cx="321945" cy="298450"/>
                      <wp:effectExtent l="0" t="0" r="0" b="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58C65" id="Line 275"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40pt" to="60.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">
                      <v:stroke endarrow="block"/>
                    </v:line>
                  </w:pict>
                </mc:Fallback>
              </mc:AlternateContent>
            </w:r>
            <w:r w:rsidRPr="00D93FEE">
              <w:rPr>
                <w:noProof/>
                <w:szCs w:val="24"/>
              </w:rPr>
              <w:drawing>
                <wp:inline distT="0" distB="0" distL="0" distR="0" wp14:anchorId="48FE328C" wp14:editId="5AE5EEF6">
                  <wp:extent cx="3552825" cy="523875"/>
                  <wp:effectExtent l="0" t="0" r="9525" b="9525"/>
                  <wp:docPr id="4"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96" w:type="dxa"/>
          </w:tcPr>
          <w:p w14:paraId="411A72EE" w14:textId="77777777" w:rsidR="00D93FEE" w:rsidRPr="00D93FEE" w:rsidRDefault="00D93FEE" w:rsidP="00D93FEE">
            <w:pPr>
              <w:widowControl w:val="0"/>
              <w:tabs>
                <w:tab w:val="left" w:pos="390"/>
              </w:tabs>
              <w:spacing w:before="0" w:after="0"/>
              <w:rPr>
                <w:szCs w:val="24"/>
              </w:rPr>
            </w:pPr>
          </w:p>
          <w:p w14:paraId="2EB7E203" w14:textId="77777777" w:rsidR="00D93FEE" w:rsidRPr="00D93FEE" w:rsidRDefault="00D93FEE" w:rsidP="00D93FEE">
            <w:pPr>
              <w:widowControl w:val="0"/>
              <w:tabs>
                <w:tab w:val="left" w:pos="390"/>
              </w:tabs>
              <w:spacing w:before="0" w:after="0"/>
              <w:rPr>
                <w:szCs w:val="24"/>
              </w:rPr>
            </w:pPr>
            <w:r w:rsidRPr="00D93FEE">
              <w:rPr>
                <w:noProof/>
                <w:szCs w:val="24"/>
              </w:rPr>
              <mc:AlternateContent>
                <mc:Choice Requires="wps">
                  <w:drawing>
                    <wp:anchor distT="0" distB="0" distL="114300" distR="114300" simplePos="0" relativeHeight="251738112" behindDoc="0" locked="0" layoutInCell="1" allowOverlap="1" wp14:anchorId="420D45DC" wp14:editId="123DD161">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5D7CD" id="Line 280"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D93FEE">
              <w:rPr>
                <w:noProof/>
                <w:szCs w:val="24"/>
              </w:rPr>
              <w:drawing>
                <wp:inline distT="0" distB="0" distL="0" distR="0" wp14:anchorId="68964283" wp14:editId="67829858">
                  <wp:extent cx="2057400" cy="1381125"/>
                  <wp:effectExtent l="0" t="0" r="0" b="9525"/>
                  <wp:docPr id="12"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14:paraId="7E50CE82" w14:textId="16279E6D" w:rsidR="00D93FEE" w:rsidRDefault="000959A2" w:rsidP="005D3475">
      <w:pPr>
        <w:pStyle w:val="Standard-BlockCharCharChar"/>
        <w:rPr>
          <w:lang w:val="en-GB"/>
        </w:rPr>
      </w:pPr>
      <w:r w:rsidRPr="00522DCA">
        <w:rPr>
          <w:lang w:val="en-GB"/>
        </w:rPr>
        <w:t xml:space="preserve">The file </w:t>
      </w:r>
      <w:r w:rsidR="00A053B3" w:rsidRPr="00522DCA">
        <w:rPr>
          <w:lang w:val="en-GB"/>
        </w:rPr>
        <w:t>“</w:t>
      </w:r>
      <w:r w:rsidRPr="00522DCA">
        <w:rPr>
          <w:lang w:val="en-GB"/>
        </w:rPr>
        <w:t>SVG-output.html</w:t>
      </w:r>
      <w:r w:rsidR="00A053B3" w:rsidRPr="00522DCA">
        <w:rPr>
          <w:lang w:val="en-GB"/>
        </w:rPr>
        <w:t>”</w:t>
      </w:r>
      <w:r w:rsidRPr="00522DCA">
        <w:rPr>
          <w:lang w:val="en-GB"/>
        </w:rPr>
        <w:t xml:space="preserve">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r w:rsidR="00D93FEE">
        <w:rPr>
          <w:lang w:val="en-GB"/>
        </w:rPr>
        <w:br w:type="page"/>
      </w:r>
    </w:p>
    <w:p w14:paraId="4E9CE754" w14:textId="7AA31F3F" w:rsidR="000959A2" w:rsidRPr="00522DCA" w:rsidRDefault="00D93FEE" w:rsidP="005D3475">
      <w:pPr>
        <w:pStyle w:val="Standard-BlockCharCharChar"/>
        <w:rPr>
          <w:lang w:val="en-GB"/>
        </w:rPr>
      </w:pPr>
      <w:r w:rsidRPr="00D93FEE">
        <w:rPr>
          <w:lang w:val="en-GB"/>
        </w:rPr>
        <w:lastRenderedPageBreak/>
        <w:t>4.</w:t>
      </w:r>
      <w:r>
        <w:rPr>
          <w:kern w:val="0"/>
          <w:szCs w:val="24"/>
          <w:shd w:val="clear" w:color="auto" w:fill="D9D9D9"/>
          <w:lang w:val="en-GB" w:eastAsia="de-DE" w:bidi="ar-SA"/>
        </w:rPr>
        <w:t xml:space="preserve"> </w:t>
      </w:r>
      <w:r w:rsidR="000959A2" w:rsidRPr="00522DCA">
        <w:rPr>
          <w:kern w:val="0"/>
          <w:szCs w:val="24"/>
          <w:shd w:val="clear" w:color="auto" w:fill="D9D9D9"/>
          <w:lang w:val="en-GB" w:eastAsia="de-DE" w:bidi="ar-SA"/>
        </w:rPr>
        <w:t>XML musical score</w:t>
      </w:r>
      <w:r w:rsidR="000959A2" w:rsidRPr="00D93FEE">
        <w:rPr>
          <w:kern w:val="0"/>
          <w:szCs w:val="24"/>
          <w:shd w:val="clear" w:color="auto" w:fill="D9D9D9"/>
          <w:lang w:val="en-GB" w:eastAsia="de-DE" w:bidi="ar-SA"/>
        </w:rPr>
        <w:t>:</w:t>
      </w:r>
      <w:r w:rsidR="000959A2" w:rsidRPr="00D93FEE">
        <w:rPr>
          <w:lang w:val="en-GB"/>
        </w:rPr>
        <w:t xml:space="preserve"> This option creates an XML coded version of the musical score</w:t>
      </w:r>
      <w:r w:rsidR="000959A2" w:rsidRPr="00522DCA">
        <w:rPr>
          <w:lang w:val="en-GB"/>
        </w:rPr>
        <w:t xml:space="preserve"> representation (</w:t>
      </w:r>
      <w:r w:rsidR="00A053B3" w:rsidRPr="00522DCA">
        <w:rPr>
          <w:lang w:val="en-GB"/>
        </w:rPr>
        <w:t>“I</w:t>
      </w:r>
      <w:r w:rsidR="000959A2" w:rsidRPr="00522DCA">
        <w:rPr>
          <w:lang w:val="en-GB"/>
        </w:rPr>
        <w:t>nterlinear Text</w:t>
      </w:r>
      <w:r w:rsidR="00A053B3" w:rsidRPr="00522DCA">
        <w:rPr>
          <w:lang w:val="en-GB"/>
        </w:rPr>
        <w:t>”</w:t>
      </w:r>
      <w:r w:rsidR="000959A2" w:rsidRPr="00522DCA">
        <w:rPr>
          <w:lang w:val="en-GB"/>
        </w:rPr>
        <w:t xml:space="preserve">) of the current transcription. The settings chosen under </w:t>
      </w:r>
      <w:r w:rsidR="000959A2" w:rsidRPr="00522DCA">
        <w:rPr>
          <w:rStyle w:val="Menufunction"/>
          <w:lang w:val="en-GB"/>
        </w:rPr>
        <w:t>File &gt; Partitur parameters…</w:t>
      </w:r>
      <w:r w:rsidR="000959A2" w:rsidRPr="00522DCA">
        <w:rPr>
          <w:lang w:val="en-GB"/>
        </w:rPr>
        <w:t xml:space="preserve"> and those of the current format table (see also </w:t>
      </w:r>
      <w:r w:rsidR="000959A2" w:rsidRPr="00522DCA">
        <w:rPr>
          <w:rStyle w:val="Menufunction"/>
          <w:lang w:val="en-GB"/>
        </w:rPr>
        <w:t>Format &gt; Edit format table…</w:t>
      </w:r>
      <w:r w:rsidR="000959A2" w:rsidRPr="00522DCA">
        <w:rPr>
          <w:lang w:val="en-GB"/>
        </w:rPr>
        <w:t>) will be used. The XML coding is compliant with the DTD (</w:t>
      </w:r>
      <w:r w:rsidR="00A053B3" w:rsidRPr="00522DCA">
        <w:rPr>
          <w:lang w:val="en-GB"/>
        </w:rPr>
        <w:t>“</w:t>
      </w:r>
      <w:r w:rsidR="000959A2" w:rsidRPr="00522DCA">
        <w:rPr>
          <w:lang w:val="en-GB"/>
        </w:rPr>
        <w:t>interlinear-text.dtd</w:t>
      </w:r>
      <w:r w:rsidR="00A053B3" w:rsidRPr="00522DCA">
        <w:rPr>
          <w:lang w:val="en-GB"/>
        </w:rPr>
        <w:t>”</w:t>
      </w:r>
      <w:r w:rsidR="000959A2" w:rsidRPr="00522DCA">
        <w:rPr>
          <w:lang w:val="en-GB"/>
        </w:rPr>
        <w:t xml:space="preserve">). The current version is available in the download area of the EXMARaLDA Homepage. We assume that this function is not of interest to most users. It is intended for users that plan on developing their own visualisation (containing XSL stylesheets and the like). </w:t>
      </w:r>
    </w:p>
    <w:p w14:paraId="216712BC" w14:textId="77777777" w:rsidR="000959A2" w:rsidRPr="00522DCA" w:rsidRDefault="000959A2" w:rsidP="005D3475">
      <w:pPr>
        <w:pStyle w:val="Standard-BlockCharCharChar"/>
        <w:rPr>
          <w:lang w:val="en-GB"/>
        </w:rPr>
      </w:pPr>
      <w:r w:rsidRPr="00522DCA">
        <w:rPr>
          <w:lang w:val="en-GB"/>
        </w:rPr>
        <w:t xml:space="preserve">5. </w:t>
      </w:r>
      <w:r w:rsidRPr="00522DCA">
        <w:rPr>
          <w:kern w:val="0"/>
          <w:szCs w:val="24"/>
          <w:shd w:val="clear" w:color="auto" w:fill="D9D9D9"/>
          <w:lang w:val="en-GB" w:eastAsia="de-DE" w:bidi="ar-SA"/>
        </w:rPr>
        <w:t>HTML Segment Chain List</w:t>
      </w:r>
      <w:r w:rsidRPr="00D93FEE">
        <w:rPr>
          <w:kern w:val="0"/>
          <w:szCs w:val="24"/>
          <w:shd w:val="clear" w:color="auto" w:fill="D9D9D9"/>
          <w:lang w:val="en-GB" w:eastAsia="de-DE" w:bidi="ar-SA"/>
        </w:rPr>
        <w:t>:</w:t>
      </w:r>
      <w:r w:rsidRPr="00522DCA">
        <w:rPr>
          <w:lang w:val="en-GB"/>
        </w:rPr>
        <w:t xml:space="preserve">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 </w:t>
      </w:r>
    </w:p>
    <w:p w14:paraId="7F8AAB81" w14:textId="5BF0BB58" w:rsidR="000959A2" w:rsidRPr="00522DCA" w:rsidRDefault="0005350C" w:rsidP="005D3475">
      <w:pPr>
        <w:pStyle w:val="Standard-BlockCharCharChar"/>
        <w:rPr>
          <w:lang w:val="en-GB"/>
        </w:rPr>
      </w:pPr>
      <w:r>
        <w:rPr>
          <w:lang w:val="en-GB"/>
        </w:rPr>
        <w:pict w14:anchorId="527D0961">
          <v:shape id="_x0000_s1519" type="#_x0000_t75" style="position:absolute;left:0;text-align:left;margin-left:22.95pt;margin-top:0;width:407.25pt;height:252pt;z-index:-251652096" wrapcoords="-40 0 -40 21536 21600 21536 21600 0 -40 0" filled="t">
            <v:fill color2="black"/>
            <v:imagedata r:id="rId88" o:title=""/>
            <w10:wrap type="tight"/>
          </v:shape>
        </w:pict>
      </w:r>
      <w:bookmarkStart w:id="88" w:name="_Ref108437828"/>
      <w:bookmarkStart w:id="89" w:name="_File_%3E_Visualize_%3E%20Free%20stylesh"/>
      <w:bookmarkEnd w:id="86"/>
      <w:r w:rsidR="000959A2" w:rsidRPr="00522DCA">
        <w:rPr>
          <w:lang w:val="en-GB"/>
        </w:rPr>
        <w:t xml:space="preserve">6. </w:t>
      </w:r>
      <w:r w:rsidR="000959A2" w:rsidRPr="00522DCA">
        <w:rPr>
          <w:szCs w:val="24"/>
          <w:shd w:val="clear" w:color="auto" w:fill="D9D9D9"/>
          <w:lang w:val="en-GB" w:eastAsia="de-DE"/>
        </w:rPr>
        <w:t xml:space="preserve">Free Stylesheet </w:t>
      </w:r>
      <w:r w:rsidR="000959A2" w:rsidRPr="00D93FEE">
        <w:rPr>
          <w:kern w:val="0"/>
          <w:szCs w:val="24"/>
          <w:shd w:val="clear" w:color="auto" w:fill="D9D9D9"/>
          <w:lang w:val="en-GB" w:eastAsia="de-DE" w:bidi="ar-SA"/>
        </w:rPr>
        <w:t>Transformation:</w:t>
      </w:r>
      <w:r w:rsidR="000959A2" w:rsidRPr="00522DCA">
        <w:rPr>
          <w:lang w:val="en-GB"/>
        </w:rPr>
        <w:t xml:space="preserve"> </w:t>
      </w:r>
      <w:bookmarkEnd w:id="88"/>
      <w:r w:rsidR="000959A2" w:rsidRPr="00522DCA">
        <w:rPr>
          <w:lang w:val="en-GB"/>
        </w:rPr>
        <w:t>Uses a stylesheet on a transcription (see also Appendix D).  Uses the s</w:t>
      </w:r>
      <w:r w:rsidR="000F5DE3" w:rsidRPr="00522DCA">
        <w:rPr>
          <w:lang w:val="en-GB"/>
        </w:rPr>
        <w:t xml:space="preserve">tylesheet that is selected via </w:t>
      </w:r>
      <w:r w:rsidR="000959A2" w:rsidRPr="00522DCA">
        <w:rPr>
          <w:rStyle w:val="Menufunction"/>
          <w:lang w:val="en-GB"/>
        </w:rPr>
        <w:t>Edit &gt; Preferences</w:t>
      </w:r>
      <w:r w:rsidR="000959A2" w:rsidRPr="00522DCA">
        <w:rPr>
          <w:lang w:val="en-GB"/>
        </w:rPr>
        <w:t xml:space="preserve"> in the tab </w:t>
      </w:r>
      <w:r w:rsidR="00A053B3" w:rsidRPr="00522DCA">
        <w:rPr>
          <w:lang w:val="en-GB"/>
        </w:rPr>
        <w:t>“</w:t>
      </w:r>
      <w:r w:rsidR="000959A2" w:rsidRPr="00522DCA">
        <w:rPr>
          <w:lang w:val="en-GB"/>
        </w:rPr>
        <w:t>Stylesheets</w:t>
      </w:r>
      <w:r w:rsidR="00A053B3" w:rsidRPr="00522DCA">
        <w:rPr>
          <w:lang w:val="en-GB"/>
        </w:rPr>
        <w:t>”</w:t>
      </w:r>
      <w:r w:rsidR="000959A2" w:rsidRPr="00522DCA">
        <w:rPr>
          <w:lang w:val="en-GB"/>
        </w:rPr>
        <w:t xml:space="preserve"> under </w:t>
      </w:r>
      <w:r w:rsidR="00A053B3" w:rsidRPr="00522DCA">
        <w:rPr>
          <w:lang w:val="en-GB"/>
        </w:rPr>
        <w:t>“</w:t>
      </w:r>
      <w:r w:rsidR="007C3D5E" w:rsidRPr="00522DCA">
        <w:rPr>
          <w:lang w:val="en-GB"/>
        </w:rPr>
        <w:t xml:space="preserve">Free </w:t>
      </w:r>
      <w:r w:rsidR="000959A2" w:rsidRPr="00522DCA">
        <w:rPr>
          <w:lang w:val="en-GB"/>
        </w:rPr>
        <w:t>stylesheet visualisation</w:t>
      </w:r>
      <w:r w:rsidR="00A053B3" w:rsidRPr="00522DCA">
        <w:rPr>
          <w:lang w:val="en-GB"/>
        </w:rPr>
        <w:t>”</w:t>
      </w:r>
      <w:r w:rsidR="000959A2" w:rsidRPr="00522DCA">
        <w:rPr>
          <w:lang w:val="en-GB"/>
        </w:rPr>
        <w:t xml:space="preserve">. </w:t>
      </w:r>
    </w:p>
    <w:p w14:paraId="5D79EBAD" w14:textId="77777777" w:rsidR="000959A2" w:rsidRPr="00522DCA" w:rsidRDefault="000959A2" w:rsidP="005D3475">
      <w:pPr>
        <w:pStyle w:val="Standard-BlockCharCharChar"/>
        <w:rPr>
          <w:lang w:val="en-GB"/>
        </w:rPr>
      </w:pPr>
      <w:r w:rsidRPr="00522DCA">
        <w:rPr>
          <w:lang w:val="en-GB"/>
        </w:rPr>
        <w:t xml:space="preserve">7. </w:t>
      </w:r>
      <w:r w:rsidRPr="00522DCA">
        <w:rPr>
          <w:kern w:val="0"/>
          <w:szCs w:val="24"/>
          <w:shd w:val="clear" w:color="auto" w:fill="D9D9D9"/>
          <w:lang w:val="en-GB" w:eastAsia="de-DE" w:bidi="ar-SA"/>
        </w:rPr>
        <w:t>HTML Partitur + Flash Player</w:t>
      </w:r>
      <w:r w:rsidRPr="00D93FEE">
        <w:rPr>
          <w:kern w:val="0"/>
          <w:szCs w:val="24"/>
          <w:shd w:val="clear" w:color="auto" w:fill="D9D9D9"/>
          <w:lang w:val="en-GB" w:eastAsia="de-DE" w:bidi="ar-SA"/>
        </w:rPr>
        <w:t>:</w:t>
      </w:r>
      <w:r w:rsidRPr="00522DCA">
        <w:rPr>
          <w:lang w:val="en-GB"/>
        </w:rPr>
        <w:t xml:space="preserve"> This option creates an HTML musical score (as in option 1). In addition, it integrates a Flash Player that allows sections of the recording to be played by clicking on them. </w:t>
      </w:r>
    </w:p>
    <w:p w14:paraId="1AF7FE33" w14:textId="7661EB7A" w:rsidR="00532D05" w:rsidRDefault="0005350C" w:rsidP="005D3475">
      <w:pPr>
        <w:pStyle w:val="Standard-BlockCharCharChar"/>
        <w:rPr>
          <w:lang w:val="en-GB"/>
        </w:rPr>
      </w:pPr>
      <w:r>
        <w:lastRenderedPageBreak/>
        <w:pict w14:anchorId="40138EEC">
          <v:shape id="_x0000_i1045" type="#_x0000_t75" style="width:417.75pt;height:258.7pt;mso-position-horizontal:center;mso-position-vertical:absolute" wrapcoords="-39 0 -39 21537 21600 21537 21600 0 -39 0" o:allowoverlap="f" filled="t">
            <v:fill color2="black"/>
            <v:imagedata r:id="rId89" o:title=""/>
          </v:shape>
        </w:pict>
      </w:r>
    </w:p>
    <w:p w14:paraId="7D21B004" w14:textId="6FF5F74A" w:rsidR="000959A2" w:rsidRPr="00522DCA" w:rsidRDefault="000959A2" w:rsidP="005D3475">
      <w:pPr>
        <w:pStyle w:val="Standard-BlockCharCharChar"/>
        <w:rPr>
          <w:lang w:val="en-GB"/>
        </w:rPr>
      </w:pPr>
      <w:r w:rsidRPr="00522DCA">
        <w:rPr>
          <w:lang w:val="en-GB"/>
        </w:rPr>
        <w:t>Requirements for the use of this option are:</w:t>
      </w:r>
    </w:p>
    <w:p w14:paraId="6271E0E0" w14:textId="09DD031C" w:rsidR="000959A2" w:rsidRPr="00522DCA" w:rsidRDefault="000959A2" w:rsidP="005D3475">
      <w:pPr>
        <w:pStyle w:val="Standard-BlockCharCharChar"/>
        <w:rPr>
          <w:lang w:val="en-GB"/>
        </w:rPr>
      </w:pPr>
      <w:r w:rsidRPr="00522DCA">
        <w:rPr>
          <w:lang w:val="en-GB"/>
        </w:rPr>
        <w:t xml:space="preserve">1) </w:t>
      </w:r>
      <w:proofErr w:type="gramStart"/>
      <w:r w:rsidRPr="00522DCA">
        <w:rPr>
          <w:lang w:val="en-GB"/>
        </w:rPr>
        <w:t>that</w:t>
      </w:r>
      <w:proofErr w:type="gramEnd"/>
      <w:r w:rsidRPr="00522DCA">
        <w:rPr>
          <w:lang w:val="en-GB"/>
        </w:rPr>
        <w:t xml:space="preserve"> the transcription is linked to an MP3 file (via </w:t>
      </w:r>
      <w:r w:rsidRPr="00522DCA">
        <w:rPr>
          <w:rStyle w:val="Menufunction"/>
          <w:lang w:val="en-GB"/>
        </w:rPr>
        <w:t>Transcription &gt; Recordings...</w:t>
      </w:r>
      <w:r w:rsidRPr="00522DCA">
        <w:rPr>
          <w:lang w:val="en-GB"/>
        </w:rPr>
        <w:t>). Other audio or video recordings will not be played by the Flash Player. If there is no link to an MP3 file, an error message will appear and the HTML musical score will not be created.</w:t>
      </w:r>
    </w:p>
    <w:p w14:paraId="61AD3453" w14:textId="16A0F987" w:rsidR="000959A2" w:rsidRPr="00522DCA" w:rsidRDefault="000959A2" w:rsidP="005D3475">
      <w:pPr>
        <w:pStyle w:val="Standard-BlockCharCharChar"/>
        <w:rPr>
          <w:lang w:val="en-GB"/>
        </w:rPr>
      </w:pPr>
      <w:r w:rsidRPr="00522DCA">
        <w:rPr>
          <w:lang w:val="en-GB"/>
        </w:rPr>
        <w:t xml:space="preserve">2) </w:t>
      </w:r>
      <w:proofErr w:type="gramStart"/>
      <w:r w:rsidRPr="00522DCA">
        <w:rPr>
          <w:lang w:val="en-GB"/>
        </w:rPr>
        <w:t>that</w:t>
      </w:r>
      <w:proofErr w:type="gramEnd"/>
      <w:r w:rsidRPr="00522DCA">
        <w:rPr>
          <w:lang w:val="en-GB"/>
        </w:rPr>
        <w:t xml:space="preserve"> the transcription is at least partially aligned. Hence, </w:t>
      </w:r>
      <w:proofErr w:type="spellStart"/>
      <w:r w:rsidRPr="00522DCA">
        <w:rPr>
          <w:lang w:val="en-GB"/>
        </w:rPr>
        <w:t>some time</w:t>
      </w:r>
      <w:proofErr w:type="spellEnd"/>
      <w:r w:rsidRPr="00522DCA">
        <w:rPr>
          <w:lang w:val="en-GB"/>
        </w:rPr>
        <w:t xml:space="preserve"> points on the time axis need to be equipped with absolute time values that refer to the recording. </w:t>
      </w:r>
    </w:p>
    <w:p w14:paraId="13B67720" w14:textId="38915E93" w:rsidR="000959A2" w:rsidRPr="00522DCA" w:rsidRDefault="000959A2" w:rsidP="005D3475">
      <w:pPr>
        <w:pStyle w:val="Standard-BlockCharCharChar"/>
        <w:rPr>
          <w:lang w:val="en-GB"/>
        </w:rPr>
      </w:pPr>
      <w:r w:rsidRPr="00522DCA">
        <w:rPr>
          <w:lang w:val="en-GB"/>
        </w:rPr>
        <w:t xml:space="preserve">Take note that this option creates three additional files in the same directory, in addition to the HTML file that contains the musical score: </w:t>
      </w:r>
    </w:p>
    <w:p w14:paraId="03BA59BB" w14:textId="77777777" w:rsidR="000959A2" w:rsidRPr="00522DCA" w:rsidRDefault="0005350C" w:rsidP="005D3475">
      <w:pPr>
        <w:pStyle w:val="Standard-BlockCharCharChar"/>
        <w:rPr>
          <w:lang w:val="en-GB"/>
        </w:rPr>
      </w:pPr>
      <w:r>
        <w:rPr>
          <w:lang w:val="en-GB"/>
        </w:rPr>
        <w:pict w14:anchorId="3319834D">
          <v:shape id="_x0000_i1046" type="#_x0000_t75" style="width:75.35pt;height:60.3pt" filled="t">
            <v:fill color2="black"/>
            <v:imagedata r:id="rId90" o:title=""/>
          </v:shape>
        </w:pict>
      </w:r>
    </w:p>
    <w:p w14:paraId="1F111647" w14:textId="3BE5FF86" w:rsidR="000959A2" w:rsidRPr="00522DCA" w:rsidRDefault="000959A2" w:rsidP="005D3475">
      <w:pPr>
        <w:pStyle w:val="Standard-BlockCharCharChar"/>
        <w:rPr>
          <w:lang w:val="en-GB"/>
        </w:rPr>
      </w:pPr>
      <w:r w:rsidRPr="00522DCA">
        <w:rPr>
          <w:lang w:val="en-GB"/>
        </w:rPr>
        <w:t xml:space="preserve">The files </w:t>
      </w:r>
      <w:r w:rsidR="00A053B3" w:rsidRPr="00522DCA">
        <w:rPr>
          <w:lang w:val="en-GB"/>
        </w:rPr>
        <w:t>“</w:t>
      </w:r>
      <w:r w:rsidRPr="00522DCA">
        <w:rPr>
          <w:lang w:val="en-GB"/>
        </w:rPr>
        <w:t>player.swf</w:t>
      </w:r>
      <w:r w:rsidR="00A053B3" w:rsidRPr="00522DCA">
        <w:rPr>
          <w:lang w:val="en-GB"/>
        </w:rPr>
        <w:t>”</w:t>
      </w:r>
      <w:r w:rsidRPr="00522DCA">
        <w:rPr>
          <w:lang w:val="en-GB"/>
        </w:rPr>
        <w:t xml:space="preserve"> and </w:t>
      </w:r>
      <w:r w:rsidR="00A053B3" w:rsidRPr="00522DCA">
        <w:rPr>
          <w:lang w:val="en-GB"/>
        </w:rPr>
        <w:t>“</w:t>
      </w:r>
      <w:r w:rsidRPr="00522DCA">
        <w:rPr>
          <w:lang w:val="en-GB"/>
        </w:rPr>
        <w:t>seeker.swf</w:t>
      </w:r>
      <w:r w:rsidR="00A053B3" w:rsidRPr="00522DCA">
        <w:rPr>
          <w:lang w:val="en-GB"/>
        </w:rPr>
        <w:t>”</w:t>
      </w:r>
      <w:r w:rsidRPr="00522DCA">
        <w:rPr>
          <w:lang w:val="en-GB"/>
        </w:rPr>
        <w:t xml:space="preserve"> are Flash applications that serve the purpose of playing the recording. The file </w:t>
      </w:r>
      <w:r w:rsidR="00A053B3" w:rsidRPr="00522DCA">
        <w:rPr>
          <w:lang w:val="en-GB"/>
        </w:rPr>
        <w:t>“</w:t>
      </w:r>
      <w:r w:rsidRPr="00522DCA">
        <w:rPr>
          <w:lang w:val="en-GB"/>
        </w:rPr>
        <w:t>seeker.html</w:t>
      </w:r>
      <w:r w:rsidR="00A053B3" w:rsidRPr="00522DCA">
        <w:rPr>
          <w:lang w:val="en-GB"/>
        </w:rPr>
        <w:t>”</w:t>
      </w:r>
      <w:r w:rsidRPr="00522DCA">
        <w:rPr>
          <w:lang w:val="en-GB"/>
        </w:rPr>
        <w:t xml:space="preserve"> is designed to integrate the Flash components into the musical score. </w:t>
      </w:r>
    </w:p>
    <w:p w14:paraId="6B9C7117" w14:textId="4A3B6BE9" w:rsidR="000959A2" w:rsidRPr="00522DCA" w:rsidRDefault="000959A2" w:rsidP="005D3475">
      <w:pPr>
        <w:pStyle w:val="Standard-BlockCharCharChar"/>
        <w:rPr>
          <w:lang w:val="en-GB"/>
        </w:rPr>
      </w:pPr>
      <w:r w:rsidRPr="00522DCA">
        <w:rPr>
          <w:lang w:val="en-GB"/>
        </w:rPr>
        <w:t xml:space="preserve">8. </w:t>
      </w:r>
      <w:r w:rsidRPr="00522DCA">
        <w:rPr>
          <w:kern w:val="0"/>
          <w:szCs w:val="24"/>
          <w:shd w:val="clear" w:color="auto" w:fill="D9D9D9"/>
          <w:lang w:val="en-GB" w:eastAsia="de-DE" w:bidi="ar-SA"/>
        </w:rPr>
        <w:t>HTML Segment Chain List + Flash Player</w:t>
      </w:r>
      <w:r w:rsidRPr="00D93FEE">
        <w:rPr>
          <w:kern w:val="0"/>
          <w:szCs w:val="24"/>
          <w:shd w:val="clear" w:color="auto" w:fill="D9D9D9"/>
          <w:lang w:val="en-GB" w:eastAsia="de-DE" w:bidi="ar-SA"/>
        </w:rPr>
        <w:t>:</w:t>
      </w:r>
      <w:r w:rsidRPr="00522DCA">
        <w:rPr>
          <w:lang w:val="en-GB"/>
        </w:rPr>
        <w:t xml:space="preserve"> This option creates an HTML segment chain list (as in option 5). In addition, it integrates a Flash Pla</w:t>
      </w:r>
      <w:r w:rsidR="00B52079" w:rsidRPr="00522DCA">
        <w:rPr>
          <w:lang w:val="en-GB"/>
        </w:rPr>
        <w:t>yer that allows to listen to the sections of the recording, by simply clicking on a position in the list.</w:t>
      </w:r>
    </w:p>
    <w:p w14:paraId="6BAB66E7" w14:textId="546E12EF" w:rsidR="000959A2" w:rsidRPr="00522DCA" w:rsidRDefault="0005350C" w:rsidP="005D3475">
      <w:pPr>
        <w:pStyle w:val="Standard-BlockCharCharChar"/>
        <w:rPr>
          <w:lang w:val="en-GB"/>
        </w:rPr>
      </w:pPr>
      <w:r>
        <w:rPr>
          <w:lang w:val="en-GB"/>
        </w:rPr>
        <w:lastRenderedPageBreak/>
        <w:pict w14:anchorId="473196AC">
          <v:shape id="_x0000_s1763" type="#_x0000_t75" style="position:absolute;left:0;text-align:left;margin-left:-.3pt;margin-top:-.3pt;width:468pt;height:149.25pt;z-index:-251648000" wrapcoords="-35 0 -35 21491 21600 21491 21600 0 -35 0" filled="t">
            <v:fill color2="black"/>
            <v:imagedata r:id="rId91" o:title=""/>
            <w10:wrap type="tight"/>
          </v:shape>
        </w:pict>
      </w:r>
    </w:p>
    <w:p w14:paraId="3AE0F0F1" w14:textId="5176E6FF" w:rsidR="000959A2" w:rsidRPr="00522DCA" w:rsidRDefault="000959A2" w:rsidP="005D3475">
      <w:pPr>
        <w:pStyle w:val="Standard-BlockCharCharChar"/>
        <w:rPr>
          <w:lang w:val="en-GB"/>
        </w:rPr>
      </w:pPr>
      <w:r w:rsidRPr="00522DCA">
        <w:rPr>
          <w:lang w:val="en-GB"/>
        </w:rPr>
        <w:t>For further explanation, see 7.</w:t>
      </w:r>
    </w:p>
    <w:p w14:paraId="19343D58" w14:textId="1146EAD0" w:rsidR="000959A2" w:rsidRPr="00522DCA" w:rsidRDefault="000959A2" w:rsidP="005D3475">
      <w:pPr>
        <w:pStyle w:val="Standard-BlockCharCharChar"/>
        <w:rPr>
          <w:lang w:val="en-GB"/>
        </w:rPr>
      </w:pPr>
      <w:bookmarkStart w:id="90" w:name="_File_%3E_Import_%3E%20Simple%20EXMARaLD"/>
      <w:r w:rsidRPr="00522DCA">
        <w:rPr>
          <w:lang w:val="en-GB"/>
        </w:rPr>
        <w:t xml:space="preserve">9. </w:t>
      </w:r>
      <w:r w:rsidRPr="00522DCA">
        <w:rPr>
          <w:kern w:val="0"/>
          <w:szCs w:val="24"/>
          <w:shd w:val="clear" w:color="auto" w:fill="D9D9D9"/>
          <w:lang w:val="en-GB" w:eastAsia="de-DE" w:bidi="ar-SA"/>
        </w:rPr>
        <w:t>GAT Transcript</w:t>
      </w:r>
      <w:r w:rsidRPr="00D93FEE">
        <w:rPr>
          <w:kern w:val="0"/>
          <w:szCs w:val="24"/>
          <w:shd w:val="clear" w:color="auto" w:fill="D9D9D9"/>
          <w:lang w:val="en-GB" w:eastAsia="de-DE" w:bidi="ar-SA"/>
        </w:rPr>
        <w:t>:</w:t>
      </w:r>
      <w:r w:rsidRPr="00522DCA">
        <w:rPr>
          <w:lang w:val="en-GB"/>
        </w:rPr>
        <w:t xml:space="preserve"> exports a text file with a layout similar to the layout specifications of GAT (</w:t>
      </w:r>
      <w:proofErr w:type="spellStart"/>
      <w:r w:rsidRPr="00522DCA">
        <w:rPr>
          <w:i/>
          <w:lang w:val="en-GB"/>
        </w:rPr>
        <w:t>Gesprächsanalytisches</w:t>
      </w:r>
      <w:proofErr w:type="spellEnd"/>
      <w:r w:rsidRPr="00522DCA">
        <w:rPr>
          <w:i/>
          <w:lang w:val="en-GB"/>
        </w:rPr>
        <w:t xml:space="preserve"> </w:t>
      </w:r>
      <w:proofErr w:type="spellStart"/>
      <w:r w:rsidRPr="00522DCA">
        <w:rPr>
          <w:i/>
          <w:lang w:val="en-GB"/>
        </w:rPr>
        <w:t>Transkriptionssystem</w:t>
      </w:r>
      <w:proofErr w:type="spellEnd"/>
      <w:r w:rsidR="000F5DE3" w:rsidRPr="00522DCA">
        <w:rPr>
          <w:i/>
          <w:lang w:val="en-GB"/>
        </w:rPr>
        <w:t>:</w:t>
      </w:r>
      <w:r w:rsidRPr="00522DCA">
        <w:rPr>
          <w:i/>
          <w:lang w:val="en-GB"/>
        </w:rPr>
        <w:t xml:space="preserve"> GAT</w:t>
      </w:r>
      <w:r w:rsidRPr="00522DCA">
        <w:rPr>
          <w:lang w:val="en-GB"/>
        </w:rPr>
        <w:t xml:space="preserve">, </w:t>
      </w:r>
      <w:proofErr w:type="spellStart"/>
      <w:r w:rsidRPr="00522DCA">
        <w:rPr>
          <w:lang w:val="en-GB"/>
        </w:rPr>
        <w:t>Selting</w:t>
      </w:r>
      <w:proofErr w:type="spellEnd"/>
      <w:r w:rsidRPr="00522DCA">
        <w:rPr>
          <w:lang w:val="en-GB"/>
        </w:rPr>
        <w:t xml:space="preserve"> et al. 1998). </w:t>
      </w:r>
    </w:p>
    <w:p w14:paraId="2A441794" w14:textId="77777777" w:rsidR="000959A2" w:rsidRPr="00522DCA" w:rsidRDefault="0005350C" w:rsidP="005D3475">
      <w:pPr>
        <w:pStyle w:val="Standard-BlockCharCharChar"/>
        <w:rPr>
          <w:lang w:val="en-GB"/>
        </w:rPr>
      </w:pPr>
      <w:r>
        <w:rPr>
          <w:lang w:val="en-GB"/>
        </w:rPr>
        <w:pict w14:anchorId="42875A19">
          <v:shape id="_x0000_i1047" type="#_x0000_t75" style="width:407.7pt;height:221.85pt" filled="t">
            <v:fill color2="black"/>
            <v:imagedata r:id="rId92" o:title=""/>
          </v:shape>
        </w:pict>
      </w:r>
    </w:p>
    <w:p w14:paraId="440E6BDF" w14:textId="77D7D028" w:rsidR="000959A2" w:rsidRPr="00522DCA" w:rsidRDefault="000959A2" w:rsidP="005D3475">
      <w:pPr>
        <w:pStyle w:val="Standard-BlockCharCharChar"/>
        <w:rPr>
          <w:lang w:val="en-GB"/>
        </w:rPr>
      </w:pPr>
      <w:r w:rsidRPr="00522DCA">
        <w:rPr>
          <w:lang w:val="en-GB"/>
        </w:rPr>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14:paraId="450E7538" w14:textId="77777777" w:rsidR="000959A2" w:rsidRPr="00522DCA" w:rsidRDefault="0005350C" w:rsidP="005D3475">
      <w:pPr>
        <w:pStyle w:val="Standard-BlockCharCharChar"/>
        <w:rPr>
          <w:lang w:val="en-GB"/>
        </w:rPr>
      </w:pPr>
      <w:r>
        <w:rPr>
          <w:lang w:val="en-GB"/>
        </w:rPr>
        <w:pict w14:anchorId="5D984B85">
          <v:shape id="_x0000_i1048" type="#_x0000_t75" style="width:352.45pt;height:91.25pt" filled="t">
            <v:fill color2="black"/>
            <v:imagedata r:id="rId93" o:title=""/>
          </v:shape>
        </w:pict>
      </w:r>
    </w:p>
    <w:p w14:paraId="46085EC9" w14:textId="150938EE" w:rsidR="000959A2" w:rsidRPr="00522DCA" w:rsidRDefault="000F5DE3" w:rsidP="005D3475">
      <w:pPr>
        <w:pStyle w:val="Standard-BlockCharCharChar"/>
        <w:rPr>
          <w:lang w:val="en-GB"/>
        </w:rPr>
      </w:pPr>
      <w:bookmarkStart w:id="91" w:name="_Ref108437846"/>
      <w:bookmarkStart w:id="92" w:name="_Ref108437835"/>
      <w:r w:rsidRPr="00522DCA">
        <w:rPr>
          <w:lang w:val="en-GB"/>
        </w:rPr>
        <w:t>10</w:t>
      </w:r>
      <w:r w:rsidR="000959A2" w:rsidRPr="00522DCA">
        <w:rPr>
          <w:lang w:val="en-GB"/>
        </w:rPr>
        <w:t xml:space="preserve">. </w:t>
      </w:r>
      <w:r w:rsidR="000959A2" w:rsidRPr="00522DCA">
        <w:rPr>
          <w:kern w:val="0"/>
          <w:szCs w:val="24"/>
          <w:shd w:val="clear" w:color="auto" w:fill="D9D9D9"/>
          <w:lang w:val="en-GB" w:eastAsia="de-DE" w:bidi="ar-SA"/>
        </w:rPr>
        <w:t>HTML Partitur + HTML5 Audio</w:t>
      </w:r>
      <w:r w:rsidR="000959A2" w:rsidRPr="00D93FEE">
        <w:rPr>
          <w:kern w:val="0"/>
          <w:szCs w:val="24"/>
          <w:shd w:val="clear" w:color="auto" w:fill="D9D9D9"/>
          <w:lang w:val="en-GB" w:eastAsia="de-DE" w:bidi="ar-SA"/>
        </w:rPr>
        <w:t>:</w:t>
      </w:r>
      <w:r w:rsidR="000959A2" w:rsidRPr="00522DCA">
        <w:rPr>
          <w:lang w:val="en-GB"/>
        </w:rPr>
        <w:t xml:space="preserve"> This option creates an HTML musical score (as in option 1). In addition, it integrates an HTML5 Audio Player that allows sections of the recording to be played by clicking on them. </w:t>
      </w:r>
    </w:p>
    <w:p w14:paraId="253E7EDB" w14:textId="46AC4CC3" w:rsidR="000959A2" w:rsidRPr="00522DCA" w:rsidRDefault="000F5DE3" w:rsidP="005D3475">
      <w:pPr>
        <w:pStyle w:val="Standard-BlockCharCharChar"/>
        <w:rPr>
          <w:lang w:val="en-GB"/>
        </w:rPr>
      </w:pPr>
      <w:r w:rsidRPr="00522DCA">
        <w:rPr>
          <w:lang w:val="en-GB"/>
        </w:rPr>
        <w:lastRenderedPageBreak/>
        <w:t>11</w:t>
      </w:r>
      <w:r w:rsidR="000959A2" w:rsidRPr="00522DCA">
        <w:rPr>
          <w:lang w:val="en-GB"/>
        </w:rPr>
        <w:t xml:space="preserve">. </w:t>
      </w:r>
      <w:r w:rsidR="000959A2" w:rsidRPr="00522DCA">
        <w:rPr>
          <w:kern w:val="0"/>
          <w:szCs w:val="24"/>
          <w:shd w:val="clear" w:color="auto" w:fill="D9D9D9"/>
          <w:lang w:val="en-GB" w:eastAsia="de-DE" w:bidi="ar-SA"/>
        </w:rPr>
        <w:t>HTML Segment chain list + HTML5 Audio</w:t>
      </w:r>
      <w:r w:rsidR="000959A2" w:rsidRPr="00D93FEE">
        <w:rPr>
          <w:kern w:val="0"/>
          <w:szCs w:val="24"/>
          <w:shd w:val="clear" w:color="auto" w:fill="D9D9D9"/>
          <w:lang w:val="en-GB" w:eastAsia="de-DE" w:bidi="ar-SA"/>
        </w:rPr>
        <w:t>:</w:t>
      </w:r>
      <w:r w:rsidR="000959A2" w:rsidRPr="00522DCA">
        <w:rPr>
          <w:lang w:val="en-GB"/>
        </w:rPr>
        <w:t xml:space="preserve"> This option creates an HTML segment chain list (as in option 5). In addition, it integrates an HTML 5 Audio Player that allows sections of the recording to be played by clicking on them. </w:t>
      </w:r>
    </w:p>
    <w:p w14:paraId="233DBDF9" w14:textId="77777777" w:rsidR="000959A2" w:rsidRPr="00522DCA" w:rsidRDefault="000959A2" w:rsidP="006F7584">
      <w:pPr>
        <w:pStyle w:val="berschrift3"/>
      </w:pPr>
      <w:bookmarkStart w:id="93" w:name="_Toc415132374"/>
      <w:bookmarkStart w:id="94" w:name="_Toc415132555"/>
      <w:r w:rsidRPr="00522DCA">
        <w:t>File &gt; Import</w:t>
      </w:r>
      <w:bookmarkEnd w:id="91"/>
      <w:bookmarkEnd w:id="92"/>
      <w:bookmarkEnd w:id="93"/>
      <w:bookmarkEnd w:id="94"/>
    </w:p>
    <w:p w14:paraId="12ADBEC5" w14:textId="04131818" w:rsidR="000959A2" w:rsidRPr="00522DCA" w:rsidRDefault="000959A2" w:rsidP="005D3475">
      <w:pPr>
        <w:pStyle w:val="Standard-BlockCharCharChar"/>
        <w:rPr>
          <w:lang w:val="en-GB"/>
        </w:rPr>
      </w:pPr>
      <w:r w:rsidRPr="00522DCA">
        <w:rPr>
          <w:lang w:val="en-GB"/>
        </w:rPr>
        <w:t xml:space="preserve">Opens a window to import in other formats. The drop-down list </w:t>
      </w:r>
      <w:r w:rsidR="00A053B3" w:rsidRPr="00522DCA">
        <w:rPr>
          <w:lang w:val="en-GB"/>
        </w:rPr>
        <w:t>“</w:t>
      </w:r>
      <w:r w:rsidRPr="00522DCA">
        <w:rPr>
          <w:lang w:val="en-GB"/>
        </w:rPr>
        <w:t>Save as type</w:t>
      </w:r>
      <w:r w:rsidR="00A053B3" w:rsidRPr="00522DCA">
        <w:rPr>
          <w:lang w:val="en-GB"/>
        </w:rPr>
        <w:t>”</w:t>
      </w:r>
      <w:r w:rsidRPr="00522DCA">
        <w:rPr>
          <w:lang w:val="en-GB"/>
        </w:rPr>
        <w:t xml:space="preserve"> offers different formats:</w:t>
      </w:r>
    </w:p>
    <w:p w14:paraId="6FA53980" w14:textId="77777777" w:rsidR="000959A2" w:rsidRPr="00522DCA" w:rsidRDefault="0005350C" w:rsidP="003F5913">
      <w:pPr>
        <w:pStyle w:val="BildChar"/>
        <w:rPr>
          <w:lang w:val="en-GB"/>
        </w:rPr>
      </w:pPr>
      <w:r>
        <w:rPr>
          <w:lang w:val="en-GB"/>
        </w:rPr>
        <w:pict w14:anchorId="3696105F">
          <v:shape id="_x0000_i1049" type="#_x0000_t75" style="width:277.1pt;height:124.75pt" filled="t">
            <v:fill color2="black"/>
            <v:imagedata r:id="rId94" o:title=""/>
          </v:shape>
        </w:pict>
      </w:r>
    </w:p>
    <w:p w14:paraId="679AE0CA" w14:textId="5CAF2634" w:rsidR="000959A2" w:rsidRPr="00522DCA" w:rsidRDefault="0005350C" w:rsidP="005D3475">
      <w:pPr>
        <w:pStyle w:val="Standard-BlockCharCharChar"/>
        <w:rPr>
          <w:lang w:val="en-GB"/>
        </w:rPr>
      </w:pPr>
      <w:r>
        <w:rPr>
          <w:lang w:val="en-GB"/>
        </w:rPr>
        <w:t xml:space="preserve">1. </w:t>
      </w:r>
      <w:r w:rsidR="000959A2" w:rsidRPr="00522DCA">
        <w:rPr>
          <w:kern w:val="0"/>
          <w:szCs w:val="24"/>
          <w:shd w:val="clear" w:color="auto" w:fill="D9D9D9"/>
          <w:lang w:val="en-GB" w:eastAsia="de-DE" w:bidi="ar-SA"/>
        </w:rPr>
        <w:t>TASX Annotation File</w:t>
      </w:r>
      <w:r w:rsidR="000959A2" w:rsidRPr="00D23F90">
        <w:rPr>
          <w:kern w:val="0"/>
          <w:szCs w:val="24"/>
          <w:shd w:val="clear" w:color="auto" w:fill="D9D9D9"/>
          <w:lang w:val="en-GB" w:eastAsia="de-DE" w:bidi="ar-SA"/>
        </w:rPr>
        <w:t>:</w:t>
      </w:r>
      <w:r w:rsidR="000959A2" w:rsidRPr="00522DCA">
        <w:rPr>
          <w:lang w:val="en-GB"/>
        </w:rPr>
        <w:t xml:space="preserve"> Imports a file in TASX-</w:t>
      </w:r>
      <w:del w:id="95" w:author="Moritz Lautenbach" w:date="2014-04-15T11:21:00Z">
        <w:r w:rsidR="000959A2" w:rsidRPr="00522DCA" w:rsidDel="008A7C05">
          <w:rPr>
            <w:lang w:val="en-GB"/>
          </w:rPr>
          <w:delText xml:space="preserve"> </w:delText>
        </w:r>
      </w:del>
      <w:r w:rsidR="000959A2" w:rsidRPr="00522DCA">
        <w:rPr>
          <w:lang w:val="en-GB"/>
        </w:rPr>
        <w:t xml:space="preserve">Format. After the import, a window to clean the transcription up is displayed (see </w:t>
      </w:r>
      <w:r w:rsidR="000959A2" w:rsidRPr="00522DCA">
        <w:rPr>
          <w:rStyle w:val="Menufunction"/>
          <w:lang w:val="en-GB"/>
        </w:rPr>
        <w:t xml:space="preserve">Transcription &gt; </w:t>
      </w:r>
      <w:proofErr w:type="spellStart"/>
      <w:r w:rsidR="000959A2" w:rsidRPr="00522DCA">
        <w:rPr>
          <w:rStyle w:val="Menufunction"/>
          <w:lang w:val="en-GB"/>
        </w:rPr>
        <w:t>Cleanup</w:t>
      </w:r>
      <w:proofErr w:type="spellEnd"/>
      <w:r w:rsidR="000959A2" w:rsidRPr="00522DCA">
        <w:rPr>
          <w:rStyle w:val="Menufunction"/>
          <w:lang w:val="en-GB"/>
        </w:rPr>
        <w:t>...</w:t>
      </w:r>
      <w:r w:rsidR="000959A2" w:rsidRPr="00522DCA">
        <w:rPr>
          <w:lang w:val="en-GB"/>
        </w:rPr>
        <w:t>). Under certain circumstances, this window is displayed thereafter:</w:t>
      </w:r>
    </w:p>
    <w:p w14:paraId="314D9421" w14:textId="77777777" w:rsidR="000959A2" w:rsidRPr="00522DCA" w:rsidRDefault="0005350C" w:rsidP="0005350C">
      <w:pPr>
        <w:pStyle w:val="BildChar"/>
        <w:rPr>
          <w:lang w:val="en-GB"/>
        </w:rPr>
      </w:pPr>
      <w:r>
        <w:rPr>
          <w:lang w:val="en-GB"/>
        </w:rPr>
        <w:pict w14:anchorId="35FEEB4C">
          <v:shape id="_x0000_i1220" type="#_x0000_t75" style="width:235.25pt;height:116.35pt" filled="t">
            <v:fill color2="black"/>
            <v:imagedata r:id="rId95" o:title=""/>
          </v:shape>
        </w:pict>
      </w:r>
    </w:p>
    <w:p w14:paraId="7AE4815A" w14:textId="45134577" w:rsidR="000959A2" w:rsidRPr="00522DCA" w:rsidRDefault="000959A2" w:rsidP="005D3475">
      <w:pPr>
        <w:pStyle w:val="Standard-BlockCharCharChar"/>
        <w:rPr>
          <w:lang w:val="en-GB"/>
        </w:rPr>
      </w:pPr>
      <w:r w:rsidRPr="00522DCA">
        <w:rPr>
          <w:lang w:val="en-GB"/>
        </w:rPr>
        <w:t>This dialog states that some tiers contain events that overlap each other within the tier</w:t>
      </w:r>
      <w:r w:rsidR="00B52079" w:rsidRPr="00522DCA">
        <w:rPr>
          <w:lang w:val="en-GB"/>
        </w:rPr>
        <w:t xml:space="preserve"> </w:t>
      </w:r>
      <w:r w:rsidRPr="00522DCA">
        <w:rPr>
          <w:lang w:val="en-GB"/>
        </w:rPr>
        <w:t>(</w:t>
      </w:r>
      <w:r w:rsidR="00A053B3" w:rsidRPr="00522DCA">
        <w:rPr>
          <w:lang w:val="en-GB"/>
        </w:rPr>
        <w:t>“</w:t>
      </w:r>
      <w:r w:rsidRPr="00522DCA">
        <w:rPr>
          <w:lang w:val="en-GB"/>
        </w:rPr>
        <w:t>the tier is not stratified</w:t>
      </w:r>
      <w:r w:rsidR="00A053B3" w:rsidRPr="00522DCA">
        <w:rPr>
          <w:lang w:val="en-GB"/>
        </w:rPr>
        <w:t>”</w:t>
      </w:r>
      <w:r w:rsidRPr="00522DCA">
        <w:rPr>
          <w:lang w:val="en-GB"/>
        </w:rPr>
        <w:t>). In order to display transcriptions as a musical score, overlapping events within a tier may not exist. Choose one of the following options:</w:t>
      </w:r>
    </w:p>
    <w:p w14:paraId="4FD455C9" w14:textId="77777777" w:rsidR="000959A2" w:rsidRPr="00522DCA" w:rsidRDefault="000959A2" w:rsidP="005D3475">
      <w:pPr>
        <w:pStyle w:val="Aufzhlung"/>
      </w:pPr>
      <w:r w:rsidRPr="00522DCA">
        <w:rPr>
          <w:shd w:val="clear" w:color="auto" w:fill="D9D9D9"/>
        </w:rPr>
        <w:t>Stratify by deletion</w:t>
      </w:r>
      <w:r w:rsidRPr="00522DCA">
        <w:t xml:space="preserve">: deletes one (the second) of two overlapping events </w:t>
      </w:r>
    </w:p>
    <w:p w14:paraId="1FEBD1FE" w14:textId="31DABD6E" w:rsidR="000959A2" w:rsidRPr="00522DCA" w:rsidRDefault="000959A2" w:rsidP="005D3475">
      <w:pPr>
        <w:pStyle w:val="Aufzhlung"/>
      </w:pPr>
      <w:r w:rsidRPr="00522DCA">
        <w:rPr>
          <w:shd w:val="clear" w:color="auto" w:fill="D9D9D9"/>
        </w:rPr>
        <w:t>Stratify by distribution</w:t>
      </w:r>
      <w:r w:rsidRPr="00522DCA">
        <w:t xml:space="preserve">: distributes one (the second) of two overlapping events </w:t>
      </w:r>
      <w:r w:rsidR="00532D05">
        <w:t xml:space="preserve">into a </w:t>
      </w:r>
      <w:r w:rsidRPr="00522DCA">
        <w:t>new tier.</w:t>
      </w:r>
    </w:p>
    <w:p w14:paraId="221C9817" w14:textId="65949710" w:rsidR="000959A2" w:rsidRPr="00522DCA" w:rsidRDefault="000959A2" w:rsidP="005D3475">
      <w:pPr>
        <w:pStyle w:val="Standard-BlockCharCharChar"/>
        <w:rPr>
          <w:lang w:val="en-GB"/>
        </w:rPr>
      </w:pPr>
      <w:r w:rsidRPr="00522DCA">
        <w:rPr>
          <w:lang w:val="en-GB"/>
        </w:rPr>
        <w:t xml:space="preserve">Thereafter, it will appear in the musical score in the </w:t>
      </w:r>
      <w:r w:rsidR="00C11634" w:rsidRPr="00522DCA">
        <w:rPr>
          <w:lang w:val="en-GB"/>
        </w:rPr>
        <w:t>Editor</w:t>
      </w:r>
      <w:r w:rsidRPr="00522DCA">
        <w:rPr>
          <w:lang w:val="en-GB"/>
        </w:rPr>
        <w:t>.</w:t>
      </w:r>
    </w:p>
    <w:p w14:paraId="5C48C480" w14:textId="1680893B" w:rsidR="000959A2" w:rsidRPr="00522DCA" w:rsidRDefault="000959A2" w:rsidP="005D3475">
      <w:pPr>
        <w:pStyle w:val="Standard-BlockCharCharChar"/>
        <w:rPr>
          <w:lang w:val="en-GB"/>
        </w:rPr>
      </w:pPr>
      <w:r w:rsidRPr="00522DCA">
        <w:rPr>
          <w:lang w:val="en-GB"/>
        </w:rPr>
        <w:t xml:space="preserve">2. </w:t>
      </w:r>
      <w:r w:rsidRPr="00522DCA">
        <w:rPr>
          <w:shd w:val="clear" w:color="auto" w:fill="D9D9D9"/>
          <w:lang w:val="en-GB" w:eastAsia="de-DE"/>
        </w:rPr>
        <w:t xml:space="preserve">Annotation Graph </w:t>
      </w:r>
      <w:r w:rsidRPr="00D23F90">
        <w:rPr>
          <w:kern w:val="0"/>
          <w:szCs w:val="24"/>
          <w:shd w:val="clear" w:color="auto" w:fill="D9D9D9"/>
          <w:lang w:val="en-GB" w:eastAsia="de-DE" w:bidi="ar-SA"/>
        </w:rPr>
        <w:t>File:</w:t>
      </w:r>
      <w:r w:rsidRPr="00522DCA">
        <w:rPr>
          <w:lang w:val="en-GB"/>
        </w:rPr>
        <w:t xml:space="preserve"> Imports a file in the ATLAS-Interchange-Format, Level 0. The format can be used as an exchange format with a number of other tools (ANVIL, Transformer, </w:t>
      </w:r>
      <w:proofErr w:type="spellStart"/>
      <w:r w:rsidRPr="00522DCA">
        <w:rPr>
          <w:lang w:val="en-GB"/>
        </w:rPr>
        <w:t>MAVVissta</w:t>
      </w:r>
      <w:proofErr w:type="spellEnd"/>
      <w:r w:rsidRPr="00522DCA">
        <w:rPr>
          <w:lang w:val="en-GB"/>
        </w:rPr>
        <w:t>, etc.). For this, see:</w:t>
      </w:r>
    </w:p>
    <w:p w14:paraId="21160387" w14:textId="10743960" w:rsidR="000959A2" w:rsidRPr="00522DCA" w:rsidRDefault="000959A2" w:rsidP="005D3475">
      <w:pPr>
        <w:pStyle w:val="Literaturliste"/>
        <w:rPr>
          <w:lang w:val="en-GB"/>
        </w:rPr>
      </w:pPr>
      <w:r w:rsidRPr="00522DCA">
        <w:rPr>
          <w:lang w:val="en-GB"/>
        </w:rPr>
        <w:t xml:space="preserve">T. Schmidt, S. Duncan, O. </w:t>
      </w:r>
      <w:proofErr w:type="spellStart"/>
      <w:r w:rsidRPr="00522DCA">
        <w:rPr>
          <w:lang w:val="en-GB"/>
        </w:rPr>
        <w:t>Ehmer</w:t>
      </w:r>
      <w:proofErr w:type="spellEnd"/>
      <w:r w:rsidRPr="00522DCA">
        <w:rPr>
          <w:lang w:val="en-GB"/>
        </w:rPr>
        <w:t xml:space="preserve">, J. Hoyt, M. </w:t>
      </w:r>
      <w:proofErr w:type="spellStart"/>
      <w:r w:rsidRPr="00522DCA">
        <w:rPr>
          <w:lang w:val="en-GB"/>
        </w:rPr>
        <w:t>Kipp</w:t>
      </w:r>
      <w:proofErr w:type="spellEnd"/>
      <w:r w:rsidRPr="00522DCA">
        <w:rPr>
          <w:lang w:val="en-GB"/>
        </w:rPr>
        <w:t xml:space="preserve">, D. </w:t>
      </w:r>
      <w:proofErr w:type="spellStart"/>
      <w:r w:rsidRPr="00522DCA">
        <w:rPr>
          <w:lang w:val="en-GB"/>
        </w:rPr>
        <w:t>Loehr</w:t>
      </w:r>
      <w:proofErr w:type="spellEnd"/>
      <w:r w:rsidRPr="00522DCA">
        <w:rPr>
          <w:lang w:val="en-GB"/>
        </w:rPr>
        <w:t xml:space="preserve">, M. Magnusson, T. Rose &amp; H. </w:t>
      </w:r>
      <w:proofErr w:type="spellStart"/>
      <w:r w:rsidRPr="00522DCA">
        <w:rPr>
          <w:lang w:val="en-GB"/>
        </w:rPr>
        <w:t>Sloetjes</w:t>
      </w:r>
      <w:proofErr w:type="spellEnd"/>
      <w:r w:rsidRPr="00522DCA">
        <w:rPr>
          <w:lang w:val="en-GB"/>
        </w:rPr>
        <w:t xml:space="preserve"> (2008): An exchange format for multimodal annotations. In: </w:t>
      </w:r>
      <w:r w:rsidRPr="00522DCA">
        <w:rPr>
          <w:i/>
          <w:lang w:val="en-GB"/>
        </w:rPr>
        <w:t xml:space="preserve">Proceedings of the Language Resource and </w:t>
      </w:r>
      <w:proofErr w:type="spellStart"/>
      <w:r w:rsidRPr="00522DCA">
        <w:rPr>
          <w:i/>
          <w:lang w:val="en-GB"/>
        </w:rPr>
        <w:t>Evalutation</w:t>
      </w:r>
      <w:proofErr w:type="spellEnd"/>
      <w:r w:rsidRPr="00522DCA">
        <w:rPr>
          <w:i/>
          <w:lang w:val="en-GB"/>
        </w:rPr>
        <w:t xml:space="preserve"> Conference 2008</w:t>
      </w:r>
      <w:r w:rsidRPr="00522DCA">
        <w:rPr>
          <w:lang w:val="en-GB"/>
        </w:rPr>
        <w:t>, Marrakech, Paris: ELRA.</w:t>
      </w:r>
    </w:p>
    <w:p w14:paraId="55F2570D" w14:textId="1D457BBB" w:rsidR="000959A2" w:rsidRPr="00522DCA" w:rsidRDefault="000959A2" w:rsidP="005D3475">
      <w:pPr>
        <w:pStyle w:val="Standard-BlockCharCharChar"/>
        <w:rPr>
          <w:lang w:val="en-GB"/>
        </w:rPr>
      </w:pPr>
      <w:r w:rsidRPr="00522DCA">
        <w:rPr>
          <w:lang w:val="en-GB"/>
        </w:rPr>
        <w:lastRenderedPageBreak/>
        <w:t xml:space="preserve">3. </w:t>
      </w:r>
      <w:r w:rsidRPr="00522DCA">
        <w:rPr>
          <w:kern w:val="0"/>
          <w:szCs w:val="24"/>
          <w:shd w:val="clear" w:color="auto" w:fill="D9D9D9"/>
          <w:lang w:val="en-GB" w:eastAsia="de-DE" w:bidi="ar-SA"/>
        </w:rPr>
        <w:t>ELAN Annotation File</w:t>
      </w:r>
      <w:r w:rsidRPr="00D23F90">
        <w:rPr>
          <w:kern w:val="0"/>
          <w:szCs w:val="24"/>
          <w:shd w:val="clear" w:color="auto" w:fill="D9D9D9"/>
          <w:lang w:val="en-GB" w:eastAsia="de-DE" w:bidi="ar-SA"/>
        </w:rPr>
        <w:t>:</w:t>
      </w:r>
      <w:r w:rsidRPr="00522DCA">
        <w:rPr>
          <w:lang w:val="en-GB"/>
        </w:rPr>
        <w:t xml:space="preserve"> imports a transcription created in ELAN (EUDICO Linguistic Annotator). Select the file to be imported and click </w:t>
      </w:r>
      <w:r w:rsidR="00A053B3" w:rsidRPr="00522DCA">
        <w:rPr>
          <w:lang w:val="en-GB"/>
        </w:rPr>
        <w:t>“</w:t>
      </w:r>
      <w:r w:rsidRPr="00522DCA">
        <w:rPr>
          <w:lang w:val="en-GB"/>
        </w:rPr>
        <w:t>Open</w:t>
      </w:r>
      <w:r w:rsidR="00A053B3" w:rsidRPr="00522DCA">
        <w:rPr>
          <w:lang w:val="en-GB"/>
        </w:rPr>
        <w:t>”</w:t>
      </w:r>
      <w:r w:rsidRPr="00522DCA">
        <w:rPr>
          <w:lang w:val="en-GB"/>
        </w:rPr>
        <w:t xml:space="preserve"> (normally the file ending is </w:t>
      </w:r>
      <w:r w:rsidR="00A053B3" w:rsidRPr="00522DCA">
        <w:rPr>
          <w:lang w:val="en-GB"/>
        </w:rPr>
        <w:t>“</w:t>
      </w:r>
      <w:r w:rsidRPr="00522DCA">
        <w:rPr>
          <w:lang w:val="en-GB"/>
        </w:rPr>
        <w:t>.</w:t>
      </w:r>
      <w:proofErr w:type="spellStart"/>
      <w:r w:rsidRPr="00522DCA">
        <w:rPr>
          <w:lang w:val="en-GB"/>
        </w:rPr>
        <w:t>eaf</w:t>
      </w:r>
      <w:proofErr w:type="spellEnd"/>
      <w:r w:rsidR="00A053B3" w:rsidRPr="00522DCA">
        <w:rPr>
          <w:lang w:val="en-GB"/>
        </w:rPr>
        <w:t>”</w:t>
      </w:r>
      <w:r w:rsidRPr="00522DCA">
        <w:rPr>
          <w:lang w:val="en-GB"/>
        </w:rPr>
        <w:t xml:space="preserve">). After the conversion a </w:t>
      </w:r>
      <w:r w:rsidR="00A053B3" w:rsidRPr="00522DCA">
        <w:rPr>
          <w:lang w:val="en-GB"/>
        </w:rPr>
        <w:t>“</w:t>
      </w:r>
      <w:proofErr w:type="spellStart"/>
      <w:r w:rsidRPr="00522DCA">
        <w:rPr>
          <w:lang w:val="en-GB"/>
        </w:rPr>
        <w:t>Cleanup</w:t>
      </w:r>
      <w:proofErr w:type="spellEnd"/>
      <w:r w:rsidRPr="00522DCA">
        <w:rPr>
          <w:lang w:val="en-GB"/>
        </w:rPr>
        <w:t>-Dialog</w:t>
      </w:r>
      <w:r w:rsidR="00A053B3" w:rsidRPr="00522DCA">
        <w:rPr>
          <w:lang w:val="en-GB"/>
        </w:rPr>
        <w:t>”</w:t>
      </w:r>
      <w:r w:rsidRPr="00522DCA">
        <w:rPr>
          <w:lang w:val="en-GB"/>
        </w:rPr>
        <w:t xml:space="preserve"> will allow you to clean the transcription up according to certain criteria (see </w:t>
      </w:r>
      <w:r w:rsidRPr="00522DCA">
        <w:rPr>
          <w:rStyle w:val="Menufunction"/>
          <w:lang w:val="en-GB"/>
        </w:rPr>
        <w:t>Transcription &gt; </w:t>
      </w:r>
      <w:proofErr w:type="spellStart"/>
      <w:r w:rsidRPr="00522DCA">
        <w:rPr>
          <w:rStyle w:val="Menufunction"/>
          <w:lang w:val="en-GB"/>
        </w:rPr>
        <w:t>Cleanup</w:t>
      </w:r>
      <w:proofErr w:type="spellEnd"/>
      <w:r w:rsidRPr="00522DCA">
        <w:rPr>
          <w:lang w:val="en-GB"/>
        </w:rPr>
        <w:t xml:space="preserve">). Thereafter, the transcription will appear as a musical score in the </w:t>
      </w:r>
      <w:r w:rsidR="00C11634" w:rsidRPr="00522DCA">
        <w:rPr>
          <w:lang w:val="en-GB"/>
        </w:rPr>
        <w:t>Editor</w:t>
      </w:r>
      <w:r w:rsidRPr="00522DCA">
        <w:rPr>
          <w:lang w:val="en-GB"/>
        </w:rPr>
        <w:t>.</w:t>
      </w:r>
    </w:p>
    <w:p w14:paraId="6F829A09" w14:textId="009085F0" w:rsidR="000959A2" w:rsidRPr="00522DCA" w:rsidRDefault="000959A2" w:rsidP="005D3475">
      <w:pPr>
        <w:pStyle w:val="Standard-BlockCharCharChar"/>
        <w:rPr>
          <w:lang w:val="en-GB"/>
        </w:rPr>
      </w:pPr>
      <w:r w:rsidRPr="00522DCA">
        <w:rPr>
          <w:lang w:val="en-GB"/>
        </w:rPr>
        <w:t xml:space="preserve">4. </w:t>
      </w:r>
      <w:r w:rsidRPr="00522DCA">
        <w:rPr>
          <w:kern w:val="0"/>
          <w:szCs w:val="24"/>
          <w:shd w:val="clear" w:color="auto" w:fill="D9D9D9"/>
          <w:lang w:val="en-GB" w:eastAsia="de-DE" w:bidi="ar-SA"/>
        </w:rPr>
        <w:t>FOLKER Transcription</w:t>
      </w:r>
      <w:r w:rsidRPr="00D23F90">
        <w:rPr>
          <w:kern w:val="0"/>
          <w:szCs w:val="24"/>
          <w:shd w:val="clear" w:color="auto" w:fill="D9D9D9"/>
          <w:lang w:val="en-GB" w:eastAsia="de-DE" w:bidi="ar-SA"/>
        </w:rPr>
        <w:t>:</w:t>
      </w:r>
      <w:r w:rsidRPr="00522DCA">
        <w:rPr>
          <w:lang w:val="en-GB"/>
        </w:rPr>
        <w:t xml:space="preserve"> imports a transcription created in FOLKER (the FOLK-</w:t>
      </w:r>
      <w:r w:rsidR="00C11634" w:rsidRPr="00522DCA">
        <w:rPr>
          <w:lang w:val="en-GB"/>
        </w:rPr>
        <w:t>Editor</w:t>
      </w:r>
      <w:r w:rsidRPr="00522DCA">
        <w:rPr>
          <w:lang w:val="en-GB"/>
        </w:rPr>
        <w:t xml:space="preserve"> of the IDS Mannheim).</w:t>
      </w:r>
    </w:p>
    <w:p w14:paraId="6CF3D34B" w14:textId="77777777" w:rsidR="000959A2" w:rsidRPr="00522DCA" w:rsidRDefault="000959A2" w:rsidP="005D3475">
      <w:pPr>
        <w:pStyle w:val="Standard-BlockCharCharChar"/>
        <w:rPr>
          <w:lang w:val="en-GB"/>
        </w:rPr>
      </w:pPr>
      <w:r w:rsidRPr="00522DCA">
        <w:rPr>
          <w:lang w:val="en-GB"/>
        </w:rPr>
        <w:t xml:space="preserve">5. </w:t>
      </w:r>
      <w:proofErr w:type="spellStart"/>
      <w:r w:rsidRPr="00522DCA">
        <w:rPr>
          <w:kern w:val="0"/>
          <w:szCs w:val="24"/>
          <w:shd w:val="clear" w:color="auto" w:fill="D9D9D9"/>
          <w:lang w:val="en-GB" w:eastAsia="de-DE" w:bidi="ar-SA"/>
        </w:rPr>
        <w:t>Winpitch</w:t>
      </w:r>
      <w:proofErr w:type="spellEnd"/>
      <w:r w:rsidRPr="00522DCA">
        <w:rPr>
          <w:kern w:val="0"/>
          <w:szCs w:val="24"/>
          <w:shd w:val="clear" w:color="auto" w:fill="D9D9D9"/>
          <w:lang w:val="en-GB" w:eastAsia="de-DE" w:bidi="ar-SA"/>
        </w:rPr>
        <w:t xml:space="preserve"> file</w:t>
      </w:r>
      <w:r w:rsidRPr="00D23F90">
        <w:rPr>
          <w:kern w:val="0"/>
          <w:szCs w:val="24"/>
          <w:shd w:val="clear" w:color="auto" w:fill="D9D9D9"/>
          <w:lang w:val="en-GB" w:eastAsia="de-DE" w:bidi="ar-SA"/>
        </w:rPr>
        <w:t>:</w:t>
      </w:r>
      <w:r w:rsidRPr="00522DCA">
        <w:rPr>
          <w:lang w:val="en-GB"/>
        </w:rPr>
        <w:t xml:space="preserve"> imports a file created with the </w:t>
      </w:r>
      <w:proofErr w:type="spellStart"/>
      <w:r w:rsidRPr="00522DCA">
        <w:rPr>
          <w:lang w:val="en-GB"/>
        </w:rPr>
        <w:t>Winpitch</w:t>
      </w:r>
      <w:proofErr w:type="spellEnd"/>
      <w:r w:rsidRPr="00522DCA">
        <w:rPr>
          <w:lang w:val="en-GB"/>
        </w:rPr>
        <w:t xml:space="preserve"> software</w:t>
      </w:r>
      <w:ins w:id="96" w:author="Moritz Lautenbach" w:date="2014-04-15T11:24:00Z">
        <w:r w:rsidRPr="00522DCA">
          <w:rPr>
            <w:lang w:val="en-GB"/>
          </w:rPr>
          <w:t xml:space="preserve"> </w:t>
        </w:r>
      </w:ins>
      <w:r w:rsidRPr="00522DCA">
        <w:rPr>
          <w:lang w:val="en-GB"/>
        </w:rPr>
        <w:t>(</w:t>
      </w:r>
      <w:hyperlink r:id="rId96" w:history="1">
        <w:r w:rsidRPr="00522DCA">
          <w:rPr>
            <w:rStyle w:val="Hyperlink"/>
            <w:lang w:val="en-GB"/>
          </w:rPr>
          <w:t>http://www.winpitch.com/</w:t>
        </w:r>
      </w:hyperlink>
      <w:r w:rsidRPr="00522DCA">
        <w:rPr>
          <w:lang w:val="en-GB"/>
        </w:rPr>
        <w:t xml:space="preserve">) </w:t>
      </w:r>
    </w:p>
    <w:p w14:paraId="02D3C226" w14:textId="6E68B874" w:rsidR="000959A2" w:rsidRPr="00522DCA" w:rsidRDefault="00532D05" w:rsidP="005D3475">
      <w:pPr>
        <w:pStyle w:val="Standard-BlockCharCharChar"/>
        <w:rPr>
          <w:lang w:val="en-GB"/>
        </w:rPr>
      </w:pPr>
      <w:r>
        <w:rPr>
          <w:lang w:val="en-GB"/>
        </w:rPr>
        <w:t xml:space="preserve">6. </w:t>
      </w:r>
      <w:r w:rsidR="000959A2" w:rsidRPr="00522DCA">
        <w:rPr>
          <w:kern w:val="0"/>
          <w:szCs w:val="24"/>
          <w:shd w:val="clear" w:color="auto" w:fill="D9D9D9"/>
          <w:lang w:val="en-GB" w:eastAsia="de-DE" w:bidi="ar-SA"/>
        </w:rPr>
        <w:t>Transcriber file</w:t>
      </w:r>
      <w:r w:rsidR="000959A2" w:rsidRPr="00D23F90">
        <w:rPr>
          <w:kern w:val="0"/>
          <w:szCs w:val="24"/>
          <w:shd w:val="clear" w:color="auto" w:fill="D9D9D9"/>
          <w:lang w:val="en-GB" w:eastAsia="de-DE" w:bidi="ar-SA"/>
        </w:rPr>
        <w:t>:</w:t>
      </w:r>
      <w:r w:rsidR="000959A2" w:rsidRPr="00522DCA">
        <w:rPr>
          <w:lang w:val="en-GB"/>
        </w:rPr>
        <w:t xml:space="preserve"> imports a file created with the Transcriber software</w:t>
      </w:r>
      <w:r>
        <w:rPr>
          <w:lang w:val="en-GB"/>
        </w:rPr>
        <w:t xml:space="preserve"> (for more information visit: </w:t>
      </w:r>
      <w:hyperlink r:id="rId97" w:history="1">
        <w:r w:rsidRPr="004C77FD">
          <w:rPr>
            <w:rStyle w:val="Hyperlink"/>
            <w:lang w:val="en-GB"/>
          </w:rPr>
          <w:t>http://trans.sourceforge.net/en/presentation.php</w:t>
        </w:r>
      </w:hyperlink>
      <w:r w:rsidR="000959A2" w:rsidRPr="00522DCA">
        <w:rPr>
          <w:lang w:val="en-GB"/>
        </w:rPr>
        <w:t>).</w:t>
      </w:r>
    </w:p>
    <w:p w14:paraId="763F15FA" w14:textId="6AFE9811" w:rsidR="000959A2" w:rsidRPr="00522DCA" w:rsidRDefault="000959A2" w:rsidP="005D3475">
      <w:pPr>
        <w:pStyle w:val="Standard-BlockCharCharChar"/>
        <w:rPr>
          <w:lang w:val="en-GB"/>
        </w:rPr>
      </w:pPr>
      <w:r w:rsidRPr="00522DCA">
        <w:rPr>
          <w:lang w:val="en-GB"/>
        </w:rPr>
        <w:t xml:space="preserve">7. </w:t>
      </w:r>
      <w:r w:rsidRPr="00522DCA">
        <w:rPr>
          <w:kern w:val="0"/>
          <w:szCs w:val="24"/>
          <w:shd w:val="clear" w:color="auto" w:fill="D9D9D9"/>
          <w:lang w:val="en-GB" w:eastAsia="de-DE" w:bidi="ar-SA"/>
        </w:rPr>
        <w:t xml:space="preserve">Praat </w:t>
      </w:r>
      <w:proofErr w:type="spellStart"/>
      <w:r w:rsidRPr="00522DCA">
        <w:rPr>
          <w:kern w:val="0"/>
          <w:szCs w:val="24"/>
          <w:shd w:val="clear" w:color="auto" w:fill="D9D9D9"/>
          <w:lang w:val="en-GB" w:eastAsia="de-DE" w:bidi="ar-SA"/>
        </w:rPr>
        <w:t>Textgrid</w:t>
      </w:r>
      <w:proofErr w:type="spellEnd"/>
      <w:r w:rsidRPr="00522DCA">
        <w:rPr>
          <w:lang w:val="en-GB"/>
        </w:rPr>
        <w:t xml:space="preserve">: Imports a transcription created in Praat. Select the </w:t>
      </w:r>
      <w:proofErr w:type="spellStart"/>
      <w:r w:rsidRPr="00522DCA">
        <w:rPr>
          <w:lang w:val="en-GB"/>
        </w:rPr>
        <w:t>TextGrid</w:t>
      </w:r>
      <w:proofErr w:type="spellEnd"/>
      <w:r w:rsidRPr="00522DCA">
        <w:rPr>
          <w:lang w:val="en-GB"/>
        </w:rPr>
        <w:t xml:space="preserve"> you would like to import and click </w:t>
      </w:r>
      <w:r w:rsidR="00A053B3" w:rsidRPr="00522DCA">
        <w:rPr>
          <w:lang w:val="en-GB"/>
        </w:rPr>
        <w:t>“</w:t>
      </w:r>
      <w:r w:rsidR="008E4F88" w:rsidRPr="00522DCA">
        <w:rPr>
          <w:lang w:val="en-GB"/>
        </w:rPr>
        <w:t>Open</w:t>
      </w:r>
      <w:r w:rsidR="00A053B3" w:rsidRPr="00522DCA">
        <w:rPr>
          <w:lang w:val="en-GB"/>
        </w:rPr>
        <w:t>”</w:t>
      </w:r>
      <w:r w:rsidRPr="00522DCA">
        <w:rPr>
          <w:lang w:val="en-GB"/>
        </w:rPr>
        <w:t xml:space="preserve">. Thereafter, the transcription will appear as a musical score in the </w:t>
      </w:r>
      <w:r w:rsidR="00C11634" w:rsidRPr="00522DCA">
        <w:rPr>
          <w:lang w:val="en-GB"/>
        </w:rPr>
        <w:t>Editor</w:t>
      </w:r>
      <w:r w:rsidRPr="00522DCA">
        <w:rPr>
          <w:lang w:val="en-GB"/>
        </w:rPr>
        <w:t xml:space="preserve">. Take note that the </w:t>
      </w:r>
      <w:r w:rsidR="00C11634" w:rsidRPr="00522DCA">
        <w:rPr>
          <w:lang w:val="en-GB"/>
        </w:rPr>
        <w:t>Editor</w:t>
      </w:r>
      <w:r w:rsidRPr="00522DCA">
        <w:rPr>
          <w:lang w:val="en-GB"/>
        </w:rPr>
        <w:t xml:space="preserve"> expects a </w:t>
      </w:r>
      <w:r w:rsidR="00A053B3" w:rsidRPr="00522DCA">
        <w:rPr>
          <w:lang w:val="en-GB"/>
        </w:rPr>
        <w:t>“</w:t>
      </w:r>
      <w:r w:rsidRPr="00522DCA">
        <w:rPr>
          <w:lang w:val="en-GB"/>
        </w:rPr>
        <w:t>regular</w:t>
      </w:r>
      <w:r w:rsidR="00A053B3" w:rsidRPr="00522DCA">
        <w:rPr>
          <w:lang w:val="en-GB"/>
        </w:rPr>
        <w:t>”</w:t>
      </w:r>
      <w:r w:rsidRPr="00522DCA">
        <w:rPr>
          <w:lang w:val="en-GB"/>
        </w:rPr>
        <w:t xml:space="preserve"> </w:t>
      </w:r>
      <w:proofErr w:type="spellStart"/>
      <w:r w:rsidRPr="00522DCA">
        <w:rPr>
          <w:lang w:val="en-GB"/>
        </w:rPr>
        <w:t>TextGrid</w:t>
      </w:r>
      <w:proofErr w:type="spellEnd"/>
      <w:r w:rsidRPr="00522DCA">
        <w:rPr>
          <w:lang w:val="en-GB"/>
        </w:rPr>
        <w:t xml:space="preserve"> for the import, and not a </w:t>
      </w:r>
      <w:r w:rsidR="00A053B3" w:rsidRPr="00522DCA">
        <w:rPr>
          <w:lang w:val="en-GB"/>
        </w:rPr>
        <w:t>“</w:t>
      </w:r>
      <w:r w:rsidRPr="00522DCA">
        <w:rPr>
          <w:lang w:val="en-GB"/>
        </w:rPr>
        <w:t>short</w:t>
      </w:r>
      <w:r w:rsidR="00A053B3" w:rsidRPr="00522DCA">
        <w:rPr>
          <w:lang w:val="en-GB"/>
        </w:rPr>
        <w:t>”</w:t>
      </w:r>
      <w:r w:rsidRPr="00522DCA">
        <w:rPr>
          <w:lang w:val="en-GB"/>
        </w:rPr>
        <w:t xml:space="preserve"> </w:t>
      </w:r>
      <w:proofErr w:type="spellStart"/>
      <w:r w:rsidRPr="00522DCA">
        <w:rPr>
          <w:lang w:val="en-GB"/>
        </w:rPr>
        <w:t>TextGrid</w:t>
      </w:r>
      <w:proofErr w:type="spellEnd"/>
      <w:r w:rsidRPr="00522DCA">
        <w:rPr>
          <w:lang w:val="en-GB"/>
        </w:rPr>
        <w:t>.</w:t>
      </w:r>
    </w:p>
    <w:p w14:paraId="0E073C16" w14:textId="460B8B4D" w:rsidR="000959A2" w:rsidRPr="00522DCA" w:rsidRDefault="000959A2" w:rsidP="005D3475">
      <w:pPr>
        <w:pStyle w:val="Standard-BlockCharCharChar"/>
        <w:rPr>
          <w:lang w:val="en-GB"/>
        </w:rPr>
      </w:pPr>
      <w:r w:rsidRPr="00522DCA">
        <w:rPr>
          <w:lang w:val="en-GB"/>
        </w:rPr>
        <w:t xml:space="preserve">8. </w:t>
      </w:r>
      <w:r w:rsidRPr="00522DCA">
        <w:rPr>
          <w:kern w:val="0"/>
          <w:szCs w:val="24"/>
          <w:shd w:val="clear" w:color="auto" w:fill="D9D9D9"/>
          <w:lang w:val="en-GB" w:eastAsia="de-DE" w:bidi="ar-SA"/>
        </w:rPr>
        <w:t>Simple EXMARaLDA text file</w:t>
      </w:r>
      <w:r w:rsidRPr="00D23F90">
        <w:rPr>
          <w:kern w:val="0"/>
          <w:szCs w:val="24"/>
          <w:shd w:val="clear" w:color="auto" w:fill="D9D9D9"/>
          <w:lang w:val="en-GB" w:eastAsia="de-DE" w:bidi="ar-SA"/>
        </w:rPr>
        <w:t>:</w:t>
      </w:r>
      <w:r w:rsidRPr="00522DCA">
        <w:rPr>
          <w:lang w:val="en-GB"/>
        </w:rPr>
        <w:t xml:space="preserve"> A Simple EXMARaLDA file is a transcription in </w:t>
      </w:r>
      <w:r w:rsidR="008E4F88" w:rsidRPr="00522DCA">
        <w:rPr>
          <w:lang w:val="en-GB"/>
        </w:rPr>
        <w:t>.</w:t>
      </w:r>
      <w:r w:rsidRPr="00522DCA">
        <w:rPr>
          <w:lang w:val="en-GB"/>
        </w:rPr>
        <w:t xml:space="preserve">txt-format that has been created according to the </w:t>
      </w:r>
      <w:r w:rsidR="00A053B3" w:rsidRPr="00522DCA">
        <w:rPr>
          <w:lang w:val="en-GB"/>
        </w:rPr>
        <w:t>“</w:t>
      </w:r>
      <w:r w:rsidRPr="00522DCA">
        <w:rPr>
          <w:lang w:val="en-GB"/>
        </w:rPr>
        <w:t>Simple EXMARaLDA</w:t>
      </w:r>
      <w:r w:rsidR="00A053B3" w:rsidRPr="00522DCA">
        <w:rPr>
          <w:lang w:val="en-GB"/>
        </w:rPr>
        <w:t>”</w:t>
      </w:r>
      <w:r w:rsidRPr="00522DCA">
        <w:rPr>
          <w:lang w:val="en-GB"/>
        </w:rPr>
        <w:t xml:space="preserve"> specifications. You can find these specifications in Appendix A. If you have created a transcription according to these specifications in a text </w:t>
      </w:r>
      <w:r w:rsidR="002B43A4" w:rsidRPr="00522DCA">
        <w:rPr>
          <w:lang w:val="en-GB"/>
        </w:rPr>
        <w:t>e</w:t>
      </w:r>
      <w:r w:rsidR="00C11634" w:rsidRPr="00522DCA">
        <w:rPr>
          <w:lang w:val="en-GB"/>
        </w:rPr>
        <w:t>ditor</w:t>
      </w:r>
      <w:r w:rsidRPr="00522DCA">
        <w:rPr>
          <w:lang w:val="en-GB"/>
        </w:rPr>
        <w:t xml:space="preserve"> or a word processing software and saved it as </w:t>
      </w:r>
      <w:r w:rsidR="00A053B3" w:rsidRPr="00522DCA">
        <w:rPr>
          <w:lang w:val="en-GB"/>
        </w:rPr>
        <w:t>“</w:t>
      </w:r>
      <w:r w:rsidR="00135A38" w:rsidRPr="00522DCA">
        <w:rPr>
          <w:lang w:val="en-GB"/>
        </w:rPr>
        <w:t>plain text</w:t>
      </w:r>
      <w:r w:rsidR="00A053B3" w:rsidRPr="00522DCA">
        <w:rPr>
          <w:lang w:val="en-GB"/>
        </w:rPr>
        <w:t>”</w:t>
      </w:r>
      <w:r w:rsidRPr="00522DCA">
        <w:rPr>
          <w:lang w:val="en-GB"/>
        </w:rPr>
        <w:t xml:space="preserve"> (either coded as Unicode or a standard coding specified by the system), you can import a text file to the Partitur-</w:t>
      </w:r>
      <w:r w:rsidR="00C11634" w:rsidRPr="00522DCA">
        <w:rPr>
          <w:lang w:val="en-GB"/>
        </w:rPr>
        <w:t>Editor</w:t>
      </w:r>
      <w:r w:rsidRPr="00522DCA">
        <w:rPr>
          <w:lang w:val="en-GB"/>
        </w:rPr>
        <w:t xml:space="preserve">. For this, search for the file and select the suitable coding in the drop-down list on the side. Then click </w:t>
      </w:r>
      <w:r w:rsidR="00A053B3" w:rsidRPr="00522DCA">
        <w:rPr>
          <w:lang w:val="en-GB"/>
        </w:rPr>
        <w:t>“</w:t>
      </w:r>
      <w:r w:rsidR="008E4F88" w:rsidRPr="00522DCA">
        <w:rPr>
          <w:lang w:val="en-GB"/>
        </w:rPr>
        <w:t>Open</w:t>
      </w:r>
      <w:r w:rsidR="00A053B3" w:rsidRPr="00522DCA">
        <w:rPr>
          <w:lang w:val="en-GB"/>
        </w:rPr>
        <w:t>”</w:t>
      </w:r>
      <w:r w:rsidR="008E4F88" w:rsidRPr="00522DCA">
        <w:rPr>
          <w:lang w:val="en-GB"/>
        </w:rPr>
        <w:t>.</w:t>
      </w:r>
    </w:p>
    <w:p w14:paraId="704F3A6A" w14:textId="77777777" w:rsidR="000959A2" w:rsidRPr="00522DCA" w:rsidRDefault="0005350C" w:rsidP="0005350C">
      <w:pPr>
        <w:pStyle w:val="BildChar"/>
        <w:rPr>
          <w:lang w:val="en-GB"/>
        </w:rPr>
      </w:pPr>
      <w:r>
        <w:rPr>
          <w:lang w:val="en-GB"/>
        </w:rPr>
        <w:pict w14:anchorId="0F9593D6">
          <v:shape id="_x0000_i1050" type="#_x0000_t75" style="width:139.8pt;height:111.35pt" filled="t">
            <v:fill color2="black"/>
            <v:imagedata r:id="rId98" o:title=""/>
          </v:shape>
        </w:pict>
      </w:r>
    </w:p>
    <w:p w14:paraId="312A3100" w14:textId="7121ABFE" w:rsidR="000959A2" w:rsidRPr="00522DCA" w:rsidRDefault="000959A2" w:rsidP="005D3475">
      <w:pPr>
        <w:pStyle w:val="Standard-BlockCharCharChar"/>
        <w:rPr>
          <w:lang w:val="en-GB"/>
        </w:rPr>
      </w:pPr>
      <w:r w:rsidRPr="00522DCA">
        <w:rPr>
          <w:lang w:val="en-GB"/>
        </w:rPr>
        <w:t>If the import is successful, a musical score representation will be visible in the transcription. If the import fails, an error message of the following kind will appear:</w:t>
      </w:r>
    </w:p>
    <w:p w14:paraId="2732EE14" w14:textId="2593A5BA" w:rsidR="000959A2" w:rsidRPr="00522DCA" w:rsidRDefault="0005350C" w:rsidP="0005350C">
      <w:pPr>
        <w:pStyle w:val="BildChar"/>
        <w:rPr>
          <w:lang w:val="en-GB"/>
        </w:rPr>
      </w:pPr>
      <w:r>
        <w:rPr>
          <w:lang w:val="en-GB"/>
        </w:rPr>
        <w:pict w14:anchorId="78552852">
          <v:shape id="_x0000_i1051" type="#_x0000_t75" style="width:219.35pt;height:96.3pt" filled="t">
            <v:fill color2="black"/>
            <v:imagedata r:id="rId99" o:title=""/>
          </v:shape>
        </w:pict>
      </w:r>
    </w:p>
    <w:p w14:paraId="3C56F502" w14:textId="2C267855" w:rsidR="000959A2" w:rsidRPr="00522DCA" w:rsidRDefault="000959A2" w:rsidP="005D3475">
      <w:pPr>
        <w:pStyle w:val="Standard-BlockCharCharChar"/>
        <w:rPr>
          <w:lang w:val="en-GB"/>
        </w:rPr>
      </w:pPr>
      <w:r w:rsidRPr="00522DCA">
        <w:rPr>
          <w:lang w:val="en-GB"/>
        </w:rPr>
        <w:t>The first line contains the line number of the original file, in which the error occurred. The second line contains the type of error. (</w:t>
      </w:r>
      <w:proofErr w:type="gramStart"/>
      <w:r w:rsidRPr="00522DCA">
        <w:rPr>
          <w:lang w:val="en-GB"/>
        </w:rPr>
        <w:t>here</w:t>
      </w:r>
      <w:proofErr w:type="gramEnd"/>
      <w:r w:rsidRPr="00522DCA">
        <w:rPr>
          <w:lang w:val="en-GB"/>
        </w:rPr>
        <w:t xml:space="preserve">: </w:t>
      </w:r>
      <w:r w:rsidR="00A053B3" w:rsidRPr="00522DCA">
        <w:rPr>
          <w:lang w:val="en-GB"/>
        </w:rPr>
        <w:t>“</w:t>
      </w:r>
      <w:r w:rsidRPr="00522DCA">
        <w:rPr>
          <w:lang w:val="en-GB"/>
        </w:rPr>
        <w:t>no speaker separator</w:t>
      </w:r>
      <w:r w:rsidR="00A053B3" w:rsidRPr="00522DCA">
        <w:rPr>
          <w:lang w:val="en-GB"/>
        </w:rPr>
        <w:t>”</w:t>
      </w:r>
      <w:r w:rsidRPr="00522DCA">
        <w:rPr>
          <w:lang w:val="en-GB"/>
        </w:rPr>
        <w:t xml:space="preserve">, hence the speaker abbreviation was not ended in a colon) and the third line presents the entire line containing the error. Open the text file in a text </w:t>
      </w:r>
      <w:r w:rsidR="00C11634" w:rsidRPr="00522DCA">
        <w:rPr>
          <w:lang w:val="en-GB"/>
        </w:rPr>
        <w:t>Editor</w:t>
      </w:r>
      <w:r w:rsidRPr="00522DCA">
        <w:rPr>
          <w:lang w:val="en-GB"/>
        </w:rPr>
        <w:t>, fix the error, save the file and reattempt the file import.</w:t>
      </w:r>
    </w:p>
    <w:p w14:paraId="3F41E808" w14:textId="77777777" w:rsidR="000959A2" w:rsidRPr="00522DCA" w:rsidRDefault="000959A2" w:rsidP="005D3475">
      <w:pPr>
        <w:pStyle w:val="Standard-BlockCharCharChar"/>
        <w:rPr>
          <w:lang w:val="en-GB"/>
        </w:rPr>
      </w:pPr>
      <w:r w:rsidRPr="00522DCA">
        <w:rPr>
          <w:lang w:val="en-GB"/>
        </w:rPr>
        <w:lastRenderedPageBreak/>
        <w:t xml:space="preserve">9. </w:t>
      </w:r>
      <w:r w:rsidRPr="00522DCA">
        <w:rPr>
          <w:kern w:val="0"/>
          <w:szCs w:val="24"/>
          <w:shd w:val="clear" w:color="auto" w:fill="D9D9D9"/>
          <w:lang w:val="en-GB" w:eastAsia="de-DE" w:bidi="ar-SA"/>
        </w:rPr>
        <w:t>Plain text file</w:t>
      </w:r>
      <w:r w:rsidRPr="00D23F90">
        <w:rPr>
          <w:kern w:val="0"/>
          <w:szCs w:val="24"/>
          <w:shd w:val="clear" w:color="auto" w:fill="D9D9D9"/>
          <w:lang w:val="en-GB" w:eastAsia="de-DE" w:bidi="ar-SA"/>
        </w:rPr>
        <w:t>:</w:t>
      </w:r>
      <w:r w:rsidRPr="00522DCA">
        <w:rPr>
          <w:lang w:val="en-GB"/>
        </w:rPr>
        <w:t xml:space="preserve"> imports any text file into a single tier in the musical score. The window presents options as to according to which rule the content of the text file will be distributed into the events of the tier:</w:t>
      </w:r>
    </w:p>
    <w:p w14:paraId="6F32BF25" w14:textId="77777777" w:rsidR="000959A2" w:rsidRPr="00522DCA" w:rsidRDefault="0005350C" w:rsidP="0005350C">
      <w:pPr>
        <w:pStyle w:val="BildChar"/>
        <w:rPr>
          <w:lang w:val="en-GB"/>
        </w:rPr>
      </w:pPr>
      <w:bookmarkStart w:id="97" w:name="_Ref108437852"/>
      <w:bookmarkStart w:id="98" w:name="_File_%3E_Import_%3E%20TASX..."/>
      <w:r>
        <w:rPr>
          <w:lang w:val="en-GB"/>
        </w:rPr>
        <w:pict w14:anchorId="75F8B8BD">
          <v:shape id="_x0000_i1052" type="#_x0000_t75" style="width:341.6pt;height:91.25pt" filled="t">
            <v:fill color2="black"/>
            <v:imagedata r:id="rId100" o:title=""/>
          </v:shape>
        </w:pict>
      </w:r>
    </w:p>
    <w:p w14:paraId="74BBAB96" w14:textId="77777777" w:rsidR="000959A2" w:rsidRPr="00522DCA" w:rsidRDefault="000959A2" w:rsidP="005D3475">
      <w:pPr>
        <w:pStyle w:val="Standard-BlockCharCharChar"/>
        <w:rPr>
          <w:lang w:val="en-GB"/>
        </w:rPr>
      </w:pPr>
      <w:r w:rsidRPr="00522DCA">
        <w:rPr>
          <w:lang w:val="en-GB"/>
        </w:rPr>
        <w:t>This is exemplified in the following text file example:</w:t>
      </w:r>
    </w:p>
    <w:p w14:paraId="0499B52C" w14:textId="77777777" w:rsidR="000959A2" w:rsidRPr="00522DCA" w:rsidRDefault="0005350C" w:rsidP="0005350C">
      <w:pPr>
        <w:pStyle w:val="BildChar"/>
        <w:rPr>
          <w:lang w:val="en-GB"/>
        </w:rPr>
      </w:pPr>
      <w:r>
        <w:rPr>
          <w:lang w:val="en-GB"/>
        </w:rPr>
        <w:pict w14:anchorId="61D41AAD">
          <v:shape id="_x0000_i1053" type="#_x0000_t75" style="width:284.65pt;height:132.3pt" filled="t">
            <v:fill color2="black"/>
            <v:imagedata r:id="rId101" o:title=""/>
          </v:shape>
        </w:pict>
      </w:r>
    </w:p>
    <w:p w14:paraId="17C802CC" w14:textId="7797931A" w:rsidR="000959A2" w:rsidRPr="00522DCA" w:rsidRDefault="007254D9" w:rsidP="005D3475">
      <w:pPr>
        <w:pStyle w:val="Aufzhlungszeichen1"/>
      </w:pPr>
      <w:r>
        <w:t>T</w:t>
      </w:r>
      <w:r w:rsidR="000959A2" w:rsidRPr="00522DCA">
        <w:t xml:space="preserve">he </w:t>
      </w:r>
      <w:r w:rsidR="000959A2" w:rsidRPr="002F7AF7">
        <w:t>option</w:t>
      </w:r>
      <w:r w:rsidR="000959A2" w:rsidRPr="00522DCA">
        <w:t xml:space="preserve"> </w:t>
      </w:r>
      <w:r w:rsidR="00A053B3" w:rsidRPr="00522DCA">
        <w:t>“</w:t>
      </w:r>
      <w:r w:rsidR="000959A2" w:rsidRPr="00522DCA">
        <w:t>Split at paragraphs</w:t>
      </w:r>
      <w:r w:rsidR="00A053B3" w:rsidRPr="00522DCA">
        <w:t>”</w:t>
      </w:r>
      <w:r w:rsidR="000959A2" w:rsidRPr="00522DCA">
        <w:t xml:space="preserve"> creates a new event for every line of the original file:</w:t>
      </w:r>
    </w:p>
    <w:p w14:paraId="6F200D38" w14:textId="77777777" w:rsidR="000959A2" w:rsidRPr="00522DCA" w:rsidRDefault="0005350C" w:rsidP="005D3475">
      <w:pPr>
        <w:pStyle w:val="Standard-BlockCharCharChar"/>
        <w:rPr>
          <w:lang w:val="en-GB"/>
        </w:rPr>
      </w:pPr>
      <w:r>
        <w:rPr>
          <w:lang w:val="en-GB"/>
        </w:rPr>
        <w:pict w14:anchorId="21104DF8">
          <v:shape id="_x0000_i1054" type="#_x0000_t75" style="width:468.85pt;height:32.65pt" filled="t">
            <v:fill color2="black"/>
            <v:imagedata r:id="rId102" o:title=""/>
          </v:shape>
        </w:pict>
      </w:r>
    </w:p>
    <w:p w14:paraId="3BA817A1" w14:textId="6B2F80E0" w:rsidR="000959A2" w:rsidRPr="00522DCA" w:rsidRDefault="007254D9" w:rsidP="005D3475">
      <w:pPr>
        <w:pStyle w:val="Standard-BlockCharCharChar"/>
        <w:rPr>
          <w:lang w:val="en-GB"/>
        </w:rPr>
      </w:pPr>
      <w:r>
        <w:rPr>
          <w:lang w:val="en-GB"/>
        </w:rPr>
        <w:t>T</w:t>
      </w:r>
      <w:r w:rsidR="000959A2" w:rsidRPr="00522DCA">
        <w:rPr>
          <w:lang w:val="en-GB"/>
        </w:rPr>
        <w:t xml:space="preserve">he option </w:t>
      </w:r>
      <w:r w:rsidR="00A053B3" w:rsidRPr="00522DCA">
        <w:rPr>
          <w:lang w:val="en-GB"/>
        </w:rPr>
        <w:t>“</w:t>
      </w:r>
      <w:r w:rsidR="000959A2" w:rsidRPr="00522DCA">
        <w:rPr>
          <w:lang w:val="en-GB"/>
        </w:rPr>
        <w:t>Split at non-word characters</w:t>
      </w:r>
      <w:r w:rsidR="00A053B3" w:rsidRPr="00522DCA">
        <w:rPr>
          <w:lang w:val="en-GB"/>
        </w:rPr>
        <w:t>”</w:t>
      </w:r>
      <w:r w:rsidR="000959A2" w:rsidRPr="00522DCA">
        <w:rPr>
          <w:lang w:val="en-GB"/>
        </w:rPr>
        <w:t xml:space="preserve"> creates a new event for every row of alphabetic signs (i.e. for every </w:t>
      </w:r>
      <w:r w:rsidR="00A053B3" w:rsidRPr="00522DCA">
        <w:rPr>
          <w:lang w:val="en-GB"/>
        </w:rPr>
        <w:t>“</w:t>
      </w:r>
      <w:r w:rsidR="000959A2" w:rsidRPr="00522DCA">
        <w:rPr>
          <w:lang w:val="en-GB"/>
        </w:rPr>
        <w:t>word</w:t>
      </w:r>
      <w:r w:rsidR="00A053B3" w:rsidRPr="00522DCA">
        <w:rPr>
          <w:lang w:val="en-GB"/>
        </w:rPr>
        <w:t>”</w:t>
      </w:r>
      <w:r w:rsidR="000959A2" w:rsidRPr="00522DCA">
        <w:rPr>
          <w:lang w:val="en-GB"/>
        </w:rPr>
        <w:t>) of the original file:</w:t>
      </w:r>
    </w:p>
    <w:p w14:paraId="3A9F3FC0" w14:textId="77777777" w:rsidR="000959A2" w:rsidRPr="00522DCA" w:rsidRDefault="0005350C" w:rsidP="005D3475">
      <w:pPr>
        <w:pStyle w:val="Standard-BlockCharCharChar"/>
        <w:rPr>
          <w:lang w:val="en-GB"/>
        </w:rPr>
      </w:pPr>
      <w:r>
        <w:pict w14:anchorId="098BE4E2">
          <v:shape id="_x0000_i1055" type="#_x0000_t75" style="width:468pt;height:25.1pt" filled="t">
            <v:fill color2="black"/>
            <v:imagedata r:id="rId103" o:title=""/>
          </v:shape>
        </w:pict>
      </w:r>
    </w:p>
    <w:p w14:paraId="3D626F51" w14:textId="2CC7F510" w:rsidR="000959A2" w:rsidRPr="00522DCA" w:rsidRDefault="000959A2" w:rsidP="005D3475">
      <w:pPr>
        <w:pStyle w:val="Standard-BlockCharCharChar"/>
        <w:rPr>
          <w:lang w:val="en-GB"/>
        </w:rPr>
      </w:pPr>
      <w:r w:rsidRPr="00522DCA">
        <w:rPr>
          <w:lang w:val="en-GB"/>
        </w:rPr>
        <w:t xml:space="preserve">The option </w:t>
      </w:r>
      <w:r w:rsidR="00A053B3" w:rsidRPr="00522DCA">
        <w:rPr>
          <w:lang w:val="en-GB"/>
        </w:rPr>
        <w:t>“</w:t>
      </w:r>
      <w:r w:rsidRPr="00522DCA">
        <w:rPr>
          <w:lang w:val="en-GB"/>
        </w:rPr>
        <w:t>Split at regular expression</w:t>
      </w:r>
      <w:r w:rsidR="00A053B3" w:rsidRPr="00522DCA">
        <w:rPr>
          <w:lang w:val="en-GB"/>
        </w:rPr>
        <w:t>”</w:t>
      </w:r>
      <w:r w:rsidRPr="00522DCA">
        <w:rPr>
          <w:lang w:val="en-GB"/>
        </w:rPr>
        <w:t xml:space="preserve"> allows the input of any desired expression, according to which text will be distributed into the events. For instance, the expression [\.\?] for the text above would deliver the following result:</w:t>
      </w:r>
    </w:p>
    <w:p w14:paraId="04554BD9" w14:textId="77777777" w:rsidR="000959A2" w:rsidRPr="00522DCA" w:rsidRDefault="0005350C" w:rsidP="005D3475">
      <w:pPr>
        <w:pStyle w:val="Standard-BlockCharCharChar"/>
        <w:rPr>
          <w:lang w:val="en-GB"/>
        </w:rPr>
      </w:pPr>
      <w:r>
        <w:pict w14:anchorId="56D87802">
          <v:shape id="_x0000_i1056" type="#_x0000_t75" style="width:468pt;height:35.15pt" filled="t">
            <v:fill color2="black"/>
            <v:imagedata r:id="rId104" o:title=""/>
          </v:shape>
        </w:pict>
      </w:r>
    </w:p>
    <w:p w14:paraId="280270F8" w14:textId="77777777" w:rsidR="000959A2" w:rsidRPr="00522DCA" w:rsidRDefault="000959A2" w:rsidP="005D3475">
      <w:pPr>
        <w:pStyle w:val="Standard-BlockCharCharChar"/>
        <w:rPr>
          <w:lang w:val="en-GB"/>
        </w:rPr>
      </w:pPr>
      <w:r w:rsidRPr="00522DCA">
        <w:rPr>
          <w:lang w:val="en-GB"/>
        </w:rPr>
        <w:t xml:space="preserve">10. </w:t>
      </w:r>
      <w:r w:rsidRPr="00522DCA">
        <w:rPr>
          <w:kern w:val="0"/>
          <w:szCs w:val="24"/>
          <w:shd w:val="clear" w:color="auto" w:fill="D9D9D9"/>
          <w:lang w:val="en-GB" w:eastAsia="de-DE" w:bidi="ar-SA"/>
        </w:rPr>
        <w:t>Tree Tagger Output</w:t>
      </w:r>
      <w:r w:rsidRPr="00D23F90">
        <w:rPr>
          <w:kern w:val="0"/>
          <w:szCs w:val="24"/>
          <w:shd w:val="clear" w:color="auto" w:fill="D9D9D9"/>
          <w:lang w:val="en-GB" w:eastAsia="de-DE" w:bidi="ar-SA"/>
        </w:rPr>
        <w:t>:</w:t>
      </w:r>
      <w:r w:rsidRPr="00522DCA">
        <w:rPr>
          <w:lang w:val="en-GB"/>
        </w:rPr>
        <w:t xml:space="preserve"> imports a text file that contains Part-Of-Speech-Annotation, hence a word per line, as well as separated by tabs according to the Tree Tagger format (</w:t>
      </w:r>
      <w:hyperlink r:id="rId105" w:history="1">
        <w:r w:rsidRPr="00522DCA">
          <w:rPr>
            <w:rStyle w:val="Hyperlink"/>
            <w:lang w:val="en-GB"/>
          </w:rPr>
          <w:t>http://www.ims.uni-stuttgart.de/projekte/corplex/TreeTagger/</w:t>
        </w:r>
      </w:hyperlink>
      <w:r w:rsidRPr="00522DCA">
        <w:rPr>
          <w:lang w:val="en-GB"/>
        </w:rPr>
        <w:t>) i.e.:</w:t>
      </w:r>
    </w:p>
    <w:p w14:paraId="29EFC87B" w14:textId="77777777" w:rsidR="000959A2" w:rsidRPr="00522DCA" w:rsidRDefault="0005350C" w:rsidP="00D23F90">
      <w:pPr>
        <w:pStyle w:val="BildChar"/>
        <w:rPr>
          <w:lang w:val="en-GB"/>
        </w:rPr>
      </w:pPr>
      <w:r>
        <w:lastRenderedPageBreak/>
        <w:pict w14:anchorId="4980D09F">
          <v:shape id="_x0000_i1057" type="#_x0000_t75" style="width:142.35pt;height:159.05pt" filled="t">
            <v:fill color2="black"/>
            <v:imagedata r:id="rId106" o:title=""/>
          </v:shape>
        </w:pict>
      </w:r>
    </w:p>
    <w:p w14:paraId="4217F006" w14:textId="16598DC3" w:rsidR="000959A2" w:rsidRPr="00522DCA" w:rsidRDefault="000959A2" w:rsidP="005D3475">
      <w:pPr>
        <w:pStyle w:val="Standard-BlockCharCharChar"/>
        <w:rPr>
          <w:lang w:val="en-GB"/>
        </w:rPr>
      </w:pPr>
      <w:r w:rsidRPr="00522DCA">
        <w:rPr>
          <w:lang w:val="en-GB"/>
        </w:rPr>
        <w:t xml:space="preserve">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w:t>
      </w:r>
      <w:r w:rsidR="00A053B3" w:rsidRPr="00522DCA">
        <w:rPr>
          <w:lang w:val="en-GB"/>
        </w:rPr>
        <w:t>“</w:t>
      </w:r>
      <w:r w:rsidRPr="00522DCA">
        <w:rPr>
          <w:lang w:val="en-GB"/>
        </w:rPr>
        <w:t>X</w:t>
      </w:r>
      <w:r w:rsidR="00A053B3" w:rsidRPr="00522DCA">
        <w:rPr>
          <w:lang w:val="en-GB"/>
        </w:rPr>
        <w:t>”</w:t>
      </w:r>
      <w:r w:rsidRPr="00522DCA">
        <w:rPr>
          <w:lang w:val="en-GB"/>
        </w:rPr>
        <w:t>. Every word is placed in a separate event:</w:t>
      </w:r>
    </w:p>
    <w:p w14:paraId="18EF93DB" w14:textId="77777777" w:rsidR="000959A2" w:rsidRPr="00522DCA" w:rsidRDefault="0005350C" w:rsidP="00D23F90">
      <w:pPr>
        <w:pStyle w:val="BildChar"/>
        <w:rPr>
          <w:lang w:val="en-GB"/>
        </w:rPr>
      </w:pPr>
      <w:r>
        <w:pict w14:anchorId="6DD0532D">
          <v:shape id="_x0000_i1058" type="#_x0000_t75" style="width:319.8pt;height:67pt" filled="t">
            <v:fill color2="black"/>
            <v:imagedata r:id="rId107" o:title=""/>
          </v:shape>
        </w:pict>
      </w:r>
    </w:p>
    <w:p w14:paraId="5E5B56E7" w14:textId="626FEE96" w:rsidR="000959A2" w:rsidRPr="00522DCA" w:rsidRDefault="000959A2" w:rsidP="005D3475">
      <w:pPr>
        <w:pStyle w:val="Standard-BlockCharCharChar"/>
        <w:rPr>
          <w:lang w:val="en-GB"/>
        </w:rPr>
      </w:pPr>
      <w:r w:rsidRPr="00522DCA">
        <w:rPr>
          <w:lang w:val="en-GB"/>
        </w:rPr>
        <w:t xml:space="preserve">11. </w:t>
      </w:r>
      <w:r w:rsidRPr="00522DCA">
        <w:rPr>
          <w:kern w:val="0"/>
          <w:szCs w:val="24"/>
          <w:shd w:val="clear" w:color="auto" w:fill="D9D9D9"/>
          <w:lang w:val="en-GB" w:eastAsia="de-DE" w:bidi="ar-SA"/>
        </w:rPr>
        <w:t>TEI file</w:t>
      </w:r>
      <w:r w:rsidRPr="00D23F90">
        <w:rPr>
          <w:kern w:val="0"/>
          <w:szCs w:val="24"/>
          <w:shd w:val="clear" w:color="auto" w:fill="D9D9D9"/>
          <w:lang w:val="en-GB" w:eastAsia="de-DE" w:bidi="ar-SA"/>
        </w:rPr>
        <w:t>:</w:t>
      </w:r>
      <w:r w:rsidRPr="00522DCA">
        <w:rPr>
          <w:lang w:val="en-GB"/>
        </w:rPr>
        <w:t xml:space="preserve"> imports a transcription that is coded according to the guidelines of the Text Encoding Initiative (TEI) in XML (see Schmidt, Th. 2005: </w:t>
      </w:r>
      <w:r w:rsidRPr="00522DCA">
        <w:rPr>
          <w:i/>
          <w:lang w:val="en-GB"/>
        </w:rPr>
        <w:t>Time based data models and the TEI Guidelines for Transcriptions of Speech.</w:t>
      </w:r>
      <w:r w:rsidRPr="00522DCA">
        <w:rPr>
          <w:lang w:val="en-GB"/>
        </w:rPr>
        <w:t xml:space="preserve"> </w:t>
      </w:r>
      <w:proofErr w:type="spellStart"/>
      <w:r w:rsidRPr="00522DCA">
        <w:rPr>
          <w:lang w:val="en-GB"/>
        </w:rPr>
        <w:t>Arbeiten</w:t>
      </w:r>
      <w:proofErr w:type="spellEnd"/>
      <w:r w:rsidRPr="00522DCA">
        <w:rPr>
          <w:lang w:val="en-GB"/>
        </w:rPr>
        <w:t xml:space="preserve"> </w:t>
      </w:r>
      <w:proofErr w:type="spellStart"/>
      <w:r w:rsidRPr="00522DCA">
        <w:rPr>
          <w:lang w:val="en-GB"/>
        </w:rPr>
        <w:t>zur</w:t>
      </w:r>
      <w:proofErr w:type="spellEnd"/>
      <w:r w:rsidRPr="00522DCA">
        <w:rPr>
          <w:lang w:val="en-GB"/>
        </w:rPr>
        <w:t xml:space="preserve"> </w:t>
      </w:r>
      <w:proofErr w:type="spellStart"/>
      <w:r w:rsidRPr="00522DCA">
        <w:rPr>
          <w:lang w:val="en-GB"/>
        </w:rPr>
        <w:t>Mehrsprachigkeit</w:t>
      </w:r>
      <w:proofErr w:type="spellEnd"/>
      <w:r w:rsidRPr="00522DCA">
        <w:rPr>
          <w:lang w:val="en-GB"/>
        </w:rPr>
        <w:t xml:space="preserve">, </w:t>
      </w:r>
      <w:proofErr w:type="spellStart"/>
      <w:r w:rsidRPr="00522DCA">
        <w:rPr>
          <w:lang w:val="en-GB"/>
        </w:rPr>
        <w:t>Serie</w:t>
      </w:r>
      <w:proofErr w:type="spellEnd"/>
      <w:r w:rsidRPr="00522DCA">
        <w:rPr>
          <w:lang w:val="en-GB"/>
        </w:rPr>
        <w:t xml:space="preserve"> B.). Select the transcription to be imported and click </w:t>
      </w:r>
      <w:r w:rsidR="00A053B3" w:rsidRPr="00522DCA">
        <w:rPr>
          <w:lang w:val="en-GB"/>
        </w:rPr>
        <w:t>“</w:t>
      </w:r>
      <w:r w:rsidRPr="00522DCA">
        <w:rPr>
          <w:lang w:val="en-GB"/>
        </w:rPr>
        <w:t>Open</w:t>
      </w:r>
      <w:r w:rsidR="00A053B3" w:rsidRPr="00522DCA">
        <w:rPr>
          <w:lang w:val="en-GB"/>
        </w:rPr>
        <w:t>”</w:t>
      </w:r>
      <w:r w:rsidRPr="00522DCA">
        <w:rPr>
          <w:lang w:val="en-GB"/>
        </w:rPr>
        <w:t xml:space="preserve">. After the conversion, a </w:t>
      </w:r>
      <w:r w:rsidR="00A053B3" w:rsidRPr="00522DCA">
        <w:rPr>
          <w:lang w:val="en-GB"/>
        </w:rPr>
        <w:t>“</w:t>
      </w:r>
      <w:proofErr w:type="spellStart"/>
      <w:r w:rsidRPr="00522DCA">
        <w:rPr>
          <w:lang w:val="en-GB"/>
        </w:rPr>
        <w:t>Cleanup</w:t>
      </w:r>
      <w:proofErr w:type="spellEnd"/>
      <w:r w:rsidRPr="00522DCA">
        <w:rPr>
          <w:lang w:val="en-GB"/>
        </w:rPr>
        <w:t>-Dialog</w:t>
      </w:r>
      <w:r w:rsidR="00A053B3" w:rsidRPr="00522DCA">
        <w:rPr>
          <w:lang w:val="en-GB"/>
        </w:rPr>
        <w:t>”</w:t>
      </w:r>
      <w:r w:rsidRPr="00522DCA">
        <w:rPr>
          <w:lang w:val="en-GB"/>
        </w:rPr>
        <w:t xml:space="preserve"> will allow you to clean the transcription up according to certain criteria (see </w:t>
      </w:r>
      <w:r w:rsidRPr="00522DCA">
        <w:rPr>
          <w:rStyle w:val="Menufunction"/>
          <w:lang w:val="en-GB"/>
        </w:rPr>
        <w:t xml:space="preserve">Transcription &gt; </w:t>
      </w:r>
      <w:proofErr w:type="spellStart"/>
      <w:r w:rsidRPr="00522DCA">
        <w:rPr>
          <w:rStyle w:val="Menufunction"/>
          <w:lang w:val="en-GB"/>
        </w:rPr>
        <w:t>Cleanup</w:t>
      </w:r>
      <w:proofErr w:type="spellEnd"/>
      <w:r w:rsidRPr="00522DCA">
        <w:rPr>
          <w:rStyle w:val="Menufunction"/>
          <w:lang w:val="en-GB"/>
        </w:rPr>
        <w:t>...</w:t>
      </w:r>
      <w:r w:rsidRPr="00522DCA">
        <w:rPr>
          <w:lang w:val="en-GB"/>
        </w:rPr>
        <w:t xml:space="preserve">). Thereafter, the transcription will appear as a musical score in the </w:t>
      </w:r>
      <w:r w:rsidR="00C11634" w:rsidRPr="00522DCA">
        <w:rPr>
          <w:lang w:val="en-GB"/>
        </w:rPr>
        <w:t>Editor</w:t>
      </w:r>
      <w:r w:rsidRPr="00522DCA">
        <w:rPr>
          <w:lang w:val="en-GB"/>
        </w:rPr>
        <w:t>.</w:t>
      </w:r>
    </w:p>
    <w:p w14:paraId="391DB8EB" w14:textId="77777777" w:rsidR="000959A2" w:rsidRPr="00522DCA" w:rsidRDefault="000959A2" w:rsidP="005D3475">
      <w:pPr>
        <w:pStyle w:val="Standard-BlockCharCharChar"/>
        <w:rPr>
          <w:lang w:val="en-GB"/>
        </w:rPr>
      </w:pPr>
      <w:r w:rsidRPr="00522DCA">
        <w:rPr>
          <w:lang w:val="en-GB"/>
        </w:rPr>
        <w:t xml:space="preserve">12. </w:t>
      </w:r>
      <w:r w:rsidRPr="00522DCA">
        <w:rPr>
          <w:kern w:val="0"/>
          <w:szCs w:val="24"/>
          <w:shd w:val="clear" w:color="auto" w:fill="D9D9D9"/>
          <w:lang w:val="en-GB" w:eastAsia="de-DE" w:bidi="ar-SA"/>
        </w:rPr>
        <w:t>Import via XSL stylesheet</w:t>
      </w:r>
      <w:r w:rsidRPr="00D23F90">
        <w:rPr>
          <w:kern w:val="0"/>
          <w:szCs w:val="24"/>
          <w:shd w:val="clear" w:color="auto" w:fill="D9D9D9"/>
          <w:lang w:val="en-GB" w:eastAsia="de-DE" w:bidi="ar-SA"/>
        </w:rPr>
        <w:t>:</w:t>
      </w:r>
      <w:r w:rsidRPr="00522DCA">
        <w:rPr>
          <w:lang w:val="en-GB"/>
        </w:rPr>
        <w:t xml:space="preserve"> imports an XML file in any desired format by applying a suitable XSL stylesheet that transforms the original format into a</w:t>
      </w:r>
      <w:ins w:id="99" w:author="Moritz Lautenbach" w:date="2014-04-15T11:35:00Z">
        <w:r w:rsidRPr="00522DCA">
          <w:rPr>
            <w:lang w:val="en-GB"/>
          </w:rPr>
          <w:t>n</w:t>
        </w:r>
      </w:ins>
      <w:r w:rsidRPr="00522DCA">
        <w:rPr>
          <w:lang w:val="en-GB"/>
        </w:rPr>
        <w:t xml:space="preserve"> EXMARaLDA basic transcription. After selecting the file to be imported, you will be asked to specify such an XSL stylesheet:</w:t>
      </w:r>
    </w:p>
    <w:p w14:paraId="30AE7DBD" w14:textId="77777777" w:rsidR="000959A2" w:rsidRPr="00522DCA" w:rsidRDefault="0005350C" w:rsidP="005D3475">
      <w:pPr>
        <w:pStyle w:val="Standard-BlockCharCharChar"/>
        <w:rPr>
          <w:spacing w:val="-4"/>
          <w:lang w:val="en-GB"/>
        </w:rPr>
      </w:pPr>
      <w:r>
        <w:pict w14:anchorId="6C13E95E">
          <v:shape id="_x0000_i1059" type="#_x0000_t75" style="width:406.9pt;height:53.6pt" filled="t">
            <v:fill color2="black"/>
            <v:imagedata r:id="rId108" o:title=""/>
          </v:shape>
        </w:pict>
      </w:r>
    </w:p>
    <w:p w14:paraId="5F85139B" w14:textId="7052BF8D" w:rsidR="000959A2" w:rsidRPr="00522DCA" w:rsidRDefault="000959A2" w:rsidP="005D3475">
      <w:pPr>
        <w:pStyle w:val="Standard-BlockCharCharChar"/>
        <w:rPr>
          <w:lang w:val="en-GB"/>
        </w:rPr>
      </w:pPr>
      <w:r w:rsidRPr="00522DCA">
        <w:rPr>
          <w:lang w:val="en-GB"/>
        </w:rPr>
        <w:t>The name of the stylesheet will be saved for the next import.</w:t>
      </w:r>
    </w:p>
    <w:bookmarkEnd w:id="97"/>
    <w:p w14:paraId="42BBF805" w14:textId="39E5C5B9" w:rsidR="000959A2" w:rsidRPr="00522DCA" w:rsidRDefault="000959A2" w:rsidP="005D3475">
      <w:pPr>
        <w:pStyle w:val="Standard-BlockCharCharChar"/>
        <w:rPr>
          <w:lang w:val="en-GB"/>
        </w:rPr>
      </w:pPr>
      <w:r w:rsidRPr="00522DCA">
        <w:rPr>
          <w:lang w:val="en-GB"/>
        </w:rPr>
        <w:t xml:space="preserve">13. </w:t>
      </w:r>
      <w:r w:rsidRPr="00522DCA">
        <w:rPr>
          <w:kern w:val="0"/>
          <w:szCs w:val="24"/>
          <w:shd w:val="clear" w:color="auto" w:fill="D9D9D9"/>
          <w:lang w:val="en-GB" w:eastAsia="de-DE" w:bidi="ar-SA"/>
        </w:rPr>
        <w:t>HIAT-DOS file</w:t>
      </w:r>
      <w:r w:rsidRPr="00522DCA">
        <w:rPr>
          <w:lang w:val="en-GB"/>
        </w:rPr>
        <w:t xml:space="preserve">: </w:t>
      </w:r>
      <w:r w:rsidR="00A053B3" w:rsidRPr="00522DCA">
        <w:rPr>
          <w:lang w:val="en-GB"/>
        </w:rPr>
        <w:t>“</w:t>
      </w:r>
      <w:r w:rsidRPr="00522DCA">
        <w:rPr>
          <w:lang w:val="en-GB"/>
        </w:rPr>
        <w:t>imports</w:t>
      </w:r>
      <w:r w:rsidR="00A053B3" w:rsidRPr="00522DCA">
        <w:rPr>
          <w:lang w:val="en-GB"/>
        </w:rPr>
        <w:t>”</w:t>
      </w:r>
      <w:r w:rsidRPr="00522DCA">
        <w:rPr>
          <w:lang w:val="en-GB"/>
        </w:rPr>
        <w:t xml:space="preserve"> HIAT-DOS files. Please note that the quotation marks around the word </w:t>
      </w:r>
      <w:r w:rsidR="00A053B3" w:rsidRPr="00522DCA">
        <w:rPr>
          <w:lang w:val="en-GB"/>
        </w:rPr>
        <w:t>“</w:t>
      </w:r>
      <w:r w:rsidRPr="00522DCA">
        <w:rPr>
          <w:lang w:val="en-GB"/>
        </w:rPr>
        <w:t>import</w:t>
      </w:r>
      <w:r w:rsidR="00A053B3" w:rsidRPr="00522DCA">
        <w:rPr>
          <w:lang w:val="en-GB"/>
        </w:rPr>
        <w:t>”</w:t>
      </w:r>
      <w:r w:rsidRPr="00522DCA">
        <w:rPr>
          <w:lang w:val="en-GB"/>
        </w:rPr>
        <w:t xml:space="preserve"> are supposed to raise awareness to an important circumstance:</w:t>
      </w:r>
    </w:p>
    <w:p w14:paraId="4026C24A" w14:textId="4BE55EBD" w:rsidR="000959A2" w:rsidRPr="00522DCA" w:rsidRDefault="000959A2" w:rsidP="005D3475">
      <w:pPr>
        <w:pStyle w:val="Standard-BlockCharCharChar"/>
        <w:rPr>
          <w:lang w:val="en-GB"/>
        </w:rPr>
      </w:pPr>
      <w:r w:rsidRPr="00522DCA">
        <w:rPr>
          <w:lang w:val="en-GB"/>
        </w:rPr>
        <w:t xml:space="preserve">In essence, it is </w:t>
      </w:r>
      <w:r w:rsidRPr="00522DCA">
        <w:rPr>
          <w:u w:val="single"/>
          <w:lang w:val="en-GB"/>
        </w:rPr>
        <w:t>not possible</w:t>
      </w:r>
      <w:r w:rsidRPr="00522DCA">
        <w:rPr>
          <w:lang w:val="en-GB"/>
        </w:rPr>
        <w:t xml:space="preserve"> to find a perfect EXMARaLDA correspondence for a given HIAT-DOS date. The </w:t>
      </w:r>
      <w:r w:rsidR="00A053B3" w:rsidRPr="00522DCA">
        <w:rPr>
          <w:lang w:val="en-GB"/>
        </w:rPr>
        <w:t>“</w:t>
      </w:r>
      <w:r w:rsidRPr="00522DCA">
        <w:rPr>
          <w:lang w:val="en-GB"/>
        </w:rPr>
        <w:t>import</w:t>
      </w:r>
      <w:r w:rsidR="00A053B3" w:rsidRPr="00522DCA">
        <w:rPr>
          <w:lang w:val="en-GB"/>
        </w:rPr>
        <w:t>”</w:t>
      </w:r>
      <w:r w:rsidRPr="00522DCA">
        <w:rPr>
          <w:lang w:val="en-GB"/>
        </w:rPr>
        <w:t xml:space="preserve"> function only supplies a rough version that normally needs to be edited manually afterwards.</w:t>
      </w:r>
      <w:r w:rsidR="0076762B" w:rsidRPr="00522DCA">
        <w:rPr>
          <w:lang w:val="en-GB"/>
        </w:rPr>
        <w:t xml:space="preserve"> </w:t>
      </w:r>
    </w:p>
    <w:p w14:paraId="29F86EFF" w14:textId="103FCBCB" w:rsidR="000959A2" w:rsidRPr="00522DCA" w:rsidRDefault="000959A2" w:rsidP="005D3475">
      <w:pPr>
        <w:pStyle w:val="Standard-BlockCharCharChar"/>
        <w:rPr>
          <w:spacing w:val="-6"/>
          <w:lang w:val="en-GB"/>
        </w:rPr>
      </w:pPr>
      <w:r w:rsidRPr="00522DCA">
        <w:rPr>
          <w:lang w:val="en-GB"/>
        </w:rPr>
        <w:t>The function was developed for</w:t>
      </w:r>
      <w:r w:rsidR="00C81274" w:rsidRPr="00522DCA">
        <w:rPr>
          <w:lang w:val="en-GB"/>
        </w:rPr>
        <w:t xml:space="preserve"> </w:t>
      </w:r>
      <w:r w:rsidRPr="00522DCA">
        <w:rPr>
          <w:lang w:val="en-GB"/>
        </w:rPr>
        <w:t xml:space="preserve">HIAT-DOS files </w:t>
      </w:r>
      <w:r w:rsidRPr="00522DCA">
        <w:rPr>
          <w:bCs/>
          <w:lang w:val="en-GB"/>
        </w:rPr>
        <w:t xml:space="preserve">at the Special Research Centre on </w:t>
      </w:r>
      <w:proofErr w:type="gramStart"/>
      <w:r w:rsidRPr="00522DCA">
        <w:rPr>
          <w:bCs/>
          <w:lang w:val="en-GB"/>
        </w:rPr>
        <w:t xml:space="preserve">Multilingualism </w:t>
      </w:r>
      <w:r w:rsidRPr="00522DCA">
        <w:rPr>
          <w:lang w:val="en-GB"/>
        </w:rPr>
        <w:t xml:space="preserve"> of</w:t>
      </w:r>
      <w:proofErr w:type="gramEnd"/>
      <w:r w:rsidRPr="00522DCA">
        <w:rPr>
          <w:lang w:val="en-GB"/>
        </w:rPr>
        <w:t xml:space="preserve"> the University of Hamburg. This explains the replacement rules for Scandinavian special characters, for example. The HIAT-DOS files created at the Special </w:t>
      </w:r>
      <w:r w:rsidRPr="00522DCA">
        <w:rPr>
          <w:lang w:val="en-GB"/>
        </w:rPr>
        <w:lastRenderedPageBreak/>
        <w:t xml:space="preserve">Research Centre neither work with intonation tiers, nor with underlining. </w:t>
      </w:r>
      <w:r w:rsidRPr="00522DCA">
        <w:rPr>
          <w:spacing w:val="-6"/>
          <w:lang w:val="en-GB"/>
        </w:rPr>
        <w:t xml:space="preserve">Therefore, we have no experience as to what happens to these elements when </w:t>
      </w:r>
      <w:r w:rsidR="00A053B3" w:rsidRPr="00522DCA">
        <w:rPr>
          <w:spacing w:val="-6"/>
          <w:lang w:val="en-GB"/>
        </w:rPr>
        <w:t>“</w:t>
      </w:r>
      <w:r w:rsidRPr="00522DCA">
        <w:rPr>
          <w:spacing w:val="-6"/>
          <w:lang w:val="en-GB"/>
        </w:rPr>
        <w:t>imported</w:t>
      </w:r>
      <w:r w:rsidR="00A053B3" w:rsidRPr="00522DCA">
        <w:rPr>
          <w:spacing w:val="-6"/>
          <w:lang w:val="en-GB"/>
        </w:rPr>
        <w:t>”</w:t>
      </w:r>
      <w:r w:rsidRPr="00522DCA">
        <w:rPr>
          <w:spacing w:val="-6"/>
          <w:lang w:val="en-GB"/>
        </w:rPr>
        <w:t>.</w:t>
      </w:r>
    </w:p>
    <w:p w14:paraId="7B5F80E4" w14:textId="77777777" w:rsidR="000959A2" w:rsidRPr="00522DCA" w:rsidRDefault="0005350C">
      <w:pPr>
        <w:pStyle w:val="BildChar"/>
        <w:rPr>
          <w:rFonts w:ascii="Times New Roman" w:hAnsi="Times New Roman"/>
          <w:lang w:val="en-GB"/>
        </w:rPr>
      </w:pPr>
      <w:ins w:id="100" w:author="Karolina Kaminska" w:date="2015-02-09T15:05:00Z">
        <w:r>
          <w:rPr>
            <w:rFonts w:ascii="Times New Roman" w:hAnsi="Times New Roman"/>
            <w:lang w:val="en-GB"/>
          </w:rPr>
          <w:pict w14:anchorId="52ECBD73">
            <v:shape id="_x0000_i1060" type="#_x0000_t75" style="width:3in;height:184.2pt" filled="t">
              <v:fill color2="black"/>
              <v:imagedata r:id="rId109" o:title=""/>
            </v:shape>
          </w:pict>
        </w:r>
      </w:ins>
      <w:del w:id="101" w:author="Karolina Kaminska" w:date="2015-02-09T15:05:00Z">
        <w:r>
          <w:rPr>
            <w:rFonts w:ascii="Times New Roman" w:hAnsi="Times New Roman"/>
            <w:lang w:val="en-GB"/>
          </w:rPr>
          <w:pict w14:anchorId="52ECBD73">
            <v:shape id="_x0000_i1061" type="#_x0000_t75" style="width:3in;height:184.2pt" filled="t">
              <v:fill color2="black"/>
              <v:imagedata r:id="rId109" o:title=""/>
            </v:shape>
          </w:pict>
        </w:r>
      </w:del>
    </w:p>
    <w:p w14:paraId="5C83D2D7" w14:textId="231D14C6" w:rsidR="000959A2" w:rsidRPr="00522DCA" w:rsidRDefault="000959A2" w:rsidP="005D3475">
      <w:pPr>
        <w:pStyle w:val="Standard-BlockCharCharChar"/>
        <w:rPr>
          <w:lang w:val="en-GB"/>
        </w:rPr>
      </w:pPr>
      <w:r w:rsidRPr="00522DCA">
        <w:rPr>
          <w:lang w:val="en-GB"/>
        </w:rPr>
        <w:t xml:space="preserve">In order to </w:t>
      </w:r>
      <w:r w:rsidR="00A053B3" w:rsidRPr="00522DCA">
        <w:rPr>
          <w:lang w:val="en-GB"/>
        </w:rPr>
        <w:t>“</w:t>
      </w:r>
      <w:r w:rsidRPr="00522DCA">
        <w:rPr>
          <w:lang w:val="en-GB"/>
        </w:rPr>
        <w:t>import</w:t>
      </w:r>
      <w:r w:rsidR="00A053B3" w:rsidRPr="00522DCA">
        <w:rPr>
          <w:lang w:val="en-GB"/>
        </w:rPr>
        <w:t>”</w:t>
      </w:r>
      <w:r w:rsidRPr="00522DCA">
        <w:rPr>
          <w:lang w:val="en-GB"/>
        </w:rPr>
        <w:t xml:space="preserve"> a HIAT-DOS file, fill in the following field:</w:t>
      </w:r>
    </w:p>
    <w:p w14:paraId="483C63D0" w14:textId="34CB075F" w:rsidR="000959A2" w:rsidRPr="00522DCA" w:rsidRDefault="000959A2" w:rsidP="005D3475">
      <w:pPr>
        <w:pStyle w:val="Aufzhlung"/>
      </w:pPr>
      <w:r w:rsidRPr="00522DCA">
        <w:rPr>
          <w:shd w:val="clear" w:color="auto" w:fill="D9D9D9"/>
        </w:rPr>
        <w:t>Transcript file:</w:t>
      </w:r>
      <w:r w:rsidRPr="00522DCA">
        <w:t xml:space="preserve"> This is the file with the actual transcription text. Normally, HIAT-DOS gives these files the file ending </w:t>
      </w:r>
      <w:r w:rsidR="00A053B3" w:rsidRPr="00522DCA">
        <w:t>“</w:t>
      </w:r>
      <w:r w:rsidRPr="00522DCA">
        <w:t>.</w:t>
      </w:r>
      <w:proofErr w:type="spellStart"/>
      <w:r w:rsidRPr="00522DCA">
        <w:t>dat</w:t>
      </w:r>
      <w:proofErr w:type="spellEnd"/>
      <w:r w:rsidR="00A053B3" w:rsidRPr="00522DCA">
        <w:t>”</w:t>
      </w:r>
      <w:r w:rsidRPr="00522DCA">
        <w:t xml:space="preserve">. Click </w:t>
      </w:r>
      <w:r w:rsidR="0076762B" w:rsidRPr="00522DCA">
        <w:t>“</w:t>
      </w:r>
      <w:r w:rsidRPr="00522DCA">
        <w:t>Browse...</w:t>
      </w:r>
      <w:r w:rsidR="00A053B3" w:rsidRPr="00522DCA">
        <w:t>”</w:t>
      </w:r>
      <w:r w:rsidRPr="00522DCA">
        <w:t xml:space="preserve"> to look for the file with the file dialog. (Hint: The </w:t>
      </w:r>
      <w:r w:rsidR="00A053B3" w:rsidRPr="00522DCA">
        <w:t>“</w:t>
      </w:r>
      <w:r w:rsidR="00E94154" w:rsidRPr="00522DCA">
        <w:t>i</w:t>
      </w:r>
      <w:r w:rsidRPr="00522DCA">
        <w:t>mport</w:t>
      </w:r>
      <w:r w:rsidR="00A053B3" w:rsidRPr="00522DCA">
        <w:t>”</w:t>
      </w:r>
      <w:r w:rsidRPr="00522DCA">
        <w:t xml:space="preserve"> result is a lot better, when </w:t>
      </w:r>
      <w:proofErr w:type="gramStart"/>
      <w:r w:rsidRPr="00522DCA">
        <w:t>using  HIAT</w:t>
      </w:r>
      <w:proofErr w:type="gramEnd"/>
      <w:r w:rsidRPr="00522DCA">
        <w:t>-DOS files that do not contain line breaks yet.</w:t>
      </w:r>
    </w:p>
    <w:p w14:paraId="4FCDF702" w14:textId="061FB588" w:rsidR="000959A2" w:rsidRPr="00522DCA" w:rsidRDefault="000959A2" w:rsidP="005D3475">
      <w:pPr>
        <w:pStyle w:val="Aufzhlung"/>
      </w:pPr>
      <w:r w:rsidRPr="00522DCA">
        <w:rPr>
          <w:shd w:val="clear" w:color="auto" w:fill="D9D9D9"/>
        </w:rPr>
        <w:t>Info file:</w:t>
      </w:r>
      <w:r w:rsidRPr="00522DCA">
        <w:t xml:space="preserve"> This is the file that contains information from the transcription head. Normally, HIAT-DOS gives these files the file ending </w:t>
      </w:r>
      <w:r w:rsidR="00A053B3" w:rsidRPr="00522DCA">
        <w:t>“</w:t>
      </w:r>
      <w:r w:rsidRPr="00522DCA">
        <w:t>.</w:t>
      </w:r>
      <w:proofErr w:type="spellStart"/>
      <w:r w:rsidRPr="00522DCA">
        <w:t>inf</w:t>
      </w:r>
      <w:proofErr w:type="spellEnd"/>
      <w:r w:rsidR="00A053B3" w:rsidRPr="00522DCA">
        <w:t>”</w:t>
      </w:r>
      <w:r w:rsidRPr="00522DCA">
        <w:t xml:space="preserve">. Click </w:t>
      </w:r>
      <w:r w:rsidR="00A053B3" w:rsidRPr="00522DCA">
        <w:t>“</w:t>
      </w:r>
      <w:r w:rsidRPr="00522DCA">
        <w:t>Browse...</w:t>
      </w:r>
      <w:r w:rsidR="000E0F98" w:rsidRPr="00522DCA">
        <w:t>”</w:t>
      </w:r>
      <w:r w:rsidRPr="00522DCA">
        <w:t xml:space="preserve"> to look for the file with the file dialog. Even if no file is selected, the </w:t>
      </w:r>
      <w:r w:rsidR="00A053B3" w:rsidRPr="00522DCA">
        <w:t>“</w:t>
      </w:r>
      <w:r w:rsidR="000E0F98" w:rsidRPr="00522DCA">
        <w:t>i</w:t>
      </w:r>
      <w:r w:rsidRPr="00522DCA">
        <w:t>mport</w:t>
      </w:r>
      <w:r w:rsidR="00A053B3" w:rsidRPr="00522DCA">
        <w:t>”</w:t>
      </w:r>
      <w:r w:rsidRPr="00522DCA">
        <w:t xml:space="preserve"> can be carried out</w:t>
      </w:r>
      <w:r w:rsidR="000E0F98" w:rsidRPr="00522DCA">
        <w:t xml:space="preserve"> – t</w:t>
      </w:r>
      <w:r w:rsidRPr="00522DCA">
        <w:t>he transcription header will simply remain blank.</w:t>
      </w:r>
    </w:p>
    <w:p w14:paraId="2B89D667" w14:textId="4D0065D0" w:rsidR="000959A2" w:rsidRPr="00CC7C99" w:rsidRDefault="000959A2" w:rsidP="005D3475">
      <w:pPr>
        <w:pStyle w:val="Aufzhlung"/>
      </w:pPr>
      <w:r w:rsidRPr="00522DCA">
        <w:rPr>
          <w:shd w:val="clear" w:color="auto" w:fill="D9D9D9"/>
        </w:rPr>
        <w:t>Speakers file:</w:t>
      </w:r>
      <w:r w:rsidRPr="00522DCA">
        <w:t xml:space="preserve"> This is the file that contains the names of the speakers. Normally, HIAT-DOS gives these files the file ending </w:t>
      </w:r>
      <w:r w:rsidR="00A053B3" w:rsidRPr="00522DCA">
        <w:t>“</w:t>
      </w:r>
      <w:r w:rsidRPr="00522DCA">
        <w:t>.sig</w:t>
      </w:r>
      <w:r w:rsidR="00A053B3" w:rsidRPr="00522DCA">
        <w:t>”</w:t>
      </w:r>
      <w:r w:rsidRPr="00522DCA">
        <w:t xml:space="preserve">. Click </w:t>
      </w:r>
      <w:r w:rsidR="00A053B3" w:rsidRPr="00522DCA">
        <w:t>“</w:t>
      </w:r>
      <w:r w:rsidR="000E0F98" w:rsidRPr="00522DCA">
        <w:t>Browse...”</w:t>
      </w:r>
      <w:r w:rsidRPr="00522DCA">
        <w:t xml:space="preserve"> to look for the file with the file dialog. Even if no file is selected, the </w:t>
      </w:r>
      <w:r w:rsidR="00A053B3" w:rsidRPr="00522DCA">
        <w:t>“</w:t>
      </w:r>
      <w:r w:rsidRPr="00522DCA">
        <w:t>import</w:t>
      </w:r>
      <w:r w:rsidR="00A053B3" w:rsidRPr="00522DCA">
        <w:t>”</w:t>
      </w:r>
      <w:r w:rsidRPr="00522DCA">
        <w:t xml:space="preserve"> can be carried out – the speaker table will be generated automatically, speaker abbreviations and names can be added afterwards in the </w:t>
      </w:r>
      <w:r w:rsidRPr="00CC7C99">
        <w:t>Partitur-</w:t>
      </w:r>
      <w:r w:rsidR="00C11634" w:rsidRPr="00CC7C99">
        <w:t>Editor</w:t>
      </w:r>
      <w:r w:rsidRPr="00CC7C99">
        <w:t>.</w:t>
      </w:r>
    </w:p>
    <w:p w14:paraId="61F2FC9E" w14:textId="29F5007B" w:rsidR="000959A2" w:rsidRPr="00522DCA" w:rsidRDefault="000959A2" w:rsidP="005D3475">
      <w:pPr>
        <w:pStyle w:val="Aufzhlung"/>
      </w:pPr>
      <w:r w:rsidRPr="00522DCA">
        <w:rPr>
          <w:shd w:val="clear" w:color="auto" w:fill="D9D9D9"/>
        </w:rPr>
        <w:t>Method for calculating synchronisation points:</w:t>
      </w:r>
      <w:r w:rsidRPr="00522DCA">
        <w:t xml:space="preserve"> 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14:paraId="41D21303" w14:textId="3BF7BC06" w:rsidR="000959A2" w:rsidRPr="00522DCA" w:rsidRDefault="000959A2" w:rsidP="005D3475">
      <w:pPr>
        <w:pStyle w:val="Aufzhlung"/>
      </w:pPr>
      <w:r w:rsidRPr="00522DCA">
        <w:rPr>
          <w:shd w:val="clear" w:color="auto" w:fill="D9D9D9"/>
        </w:rPr>
        <w:t>Remove holes (after manual wrap):</w:t>
      </w:r>
      <w:r w:rsidRPr="00522DCA">
        <w:t xml:space="preserve"> This (time consuming) method is recommended if you would like to </w:t>
      </w:r>
      <w:r w:rsidR="00A053B3" w:rsidRPr="00522DCA">
        <w:t>“</w:t>
      </w:r>
      <w:r w:rsidRPr="00522DCA">
        <w:t>import</w:t>
      </w:r>
      <w:r w:rsidR="00A053B3" w:rsidRPr="00522DCA">
        <w:t>”</w:t>
      </w:r>
      <w:r w:rsidRPr="00522DCA">
        <w:t xml:space="preserve"> a</w:t>
      </w:r>
      <w:del w:id="102" w:author="Moritz Lautenbach" w:date="2014-04-14T16:32:00Z">
        <w:r w:rsidRPr="00522DCA" w:rsidDel="002C595A">
          <w:delText xml:space="preserve">  </w:delText>
        </w:r>
      </w:del>
      <w:ins w:id="103" w:author="Moritz Lautenbach" w:date="2014-04-16T13:30:00Z">
        <w:r w:rsidRPr="00522DCA">
          <w:t xml:space="preserve"> </w:t>
        </w:r>
      </w:ins>
      <w:ins w:id="104" w:author="Moritz Lautenbach" w:date="2014-04-14T16:32:00Z">
        <w:r w:rsidRPr="00522DCA">
          <w:t xml:space="preserve"> </w:t>
        </w:r>
      </w:ins>
      <w:r w:rsidRPr="00522DCA">
        <w:t>HIAT-DOS file with an afterwards edited line break.</w:t>
      </w:r>
    </w:p>
    <w:p w14:paraId="33303D39" w14:textId="1E5F1797" w:rsidR="000959A2" w:rsidRPr="00522DCA" w:rsidRDefault="000959A2" w:rsidP="005D3475">
      <w:pPr>
        <w:pStyle w:val="Aufzhlung"/>
      </w:pPr>
      <w:r w:rsidRPr="00522DCA">
        <w:rPr>
          <w:shd w:val="clear" w:color="auto" w:fill="D9D9D9"/>
        </w:rPr>
        <w:t>Replace symbols:</w:t>
      </w:r>
      <w:r w:rsidRPr="00522DCA">
        <w:t xml:space="preserve"> HIAT-DOS uses a non ANSI compliant coding method for German special characters. These signs are replaced by default (as well as some replacement signs for Scandinavian special characters). If you would like to change the characters that should be replaced, click </w:t>
      </w:r>
      <w:r w:rsidR="00A053B3" w:rsidRPr="00522DCA">
        <w:t>“</w:t>
      </w:r>
      <w:r w:rsidRPr="00522DCA">
        <w:t>Change...</w:t>
      </w:r>
      <w:r w:rsidR="001A3D35" w:rsidRPr="00522DCA">
        <w:t>”</w:t>
      </w:r>
      <w:r w:rsidRPr="00522DCA">
        <w:rPr>
          <w:i/>
        </w:rPr>
        <w:t xml:space="preserve"> </w:t>
      </w:r>
      <w:r w:rsidRPr="00522DCA">
        <w:t>, to get the following dialog:</w:t>
      </w:r>
    </w:p>
    <w:p w14:paraId="5CA97318" w14:textId="77777777" w:rsidR="000959A2" w:rsidRPr="00522DCA" w:rsidRDefault="000959A2" w:rsidP="005D3475">
      <w:pPr>
        <w:pStyle w:val="Standard-BlockCharCharChar"/>
        <w:rPr>
          <w:lang w:val="en-GB"/>
        </w:rPr>
      </w:pPr>
    </w:p>
    <w:p w14:paraId="6BB1532E" w14:textId="1B0E80AD" w:rsidR="000959A2" w:rsidRPr="00522DCA" w:rsidRDefault="0005350C" w:rsidP="00D23F90">
      <w:pPr>
        <w:pStyle w:val="BildChar"/>
        <w:rPr>
          <w:lang w:val="en-GB"/>
        </w:rPr>
      </w:pPr>
      <w:r>
        <w:lastRenderedPageBreak/>
        <w:pict w14:anchorId="5F2CB9D2">
          <v:shape id="_x0000_i1062" type="#_x0000_t75" style="width:231.05pt;height:303.05pt" filled="t">
            <v:fill color2="black"/>
            <v:imagedata r:id="rId110" o:title=""/>
          </v:shape>
        </w:pict>
      </w:r>
    </w:p>
    <w:p w14:paraId="4A3BC7C2" w14:textId="2B7B9132" w:rsidR="000959A2" w:rsidRPr="00522DCA" w:rsidRDefault="000959A2" w:rsidP="005D3475">
      <w:pPr>
        <w:pStyle w:val="Standard-BlockCharCharChar"/>
        <w:rPr>
          <w:lang w:val="en-GB"/>
        </w:rPr>
      </w:pPr>
      <w:r w:rsidRPr="00522DCA">
        <w:rPr>
          <w:lang w:val="en-GB"/>
        </w:rPr>
        <w:t xml:space="preserve">This list contains all replacements, as glyph, followed by the corresponding Unicode number. In order to delete a single replacement, select it in the list and click </w:t>
      </w:r>
      <w:r w:rsidRPr="00522DCA">
        <w:rPr>
          <w:i/>
          <w:lang w:val="en-GB"/>
        </w:rPr>
        <w:t>Remove</w:t>
      </w:r>
      <w:r w:rsidRPr="00522DCA">
        <w:rPr>
          <w:lang w:val="en-GB"/>
        </w:rPr>
        <w:t xml:space="preserve">. In order to delete the entire list, click </w:t>
      </w:r>
      <w:r w:rsidR="00A053B3" w:rsidRPr="00522DCA">
        <w:rPr>
          <w:lang w:val="en-GB"/>
        </w:rPr>
        <w:t>“</w:t>
      </w:r>
      <w:r w:rsidRPr="00522DCA">
        <w:rPr>
          <w:lang w:val="en-GB"/>
        </w:rPr>
        <w:t>Remove all</w:t>
      </w:r>
      <w:r w:rsidR="001A3D35" w:rsidRPr="00522DCA">
        <w:rPr>
          <w:lang w:val="en-GB"/>
        </w:rPr>
        <w:t>”</w:t>
      </w:r>
      <w:r w:rsidRPr="00522DCA">
        <w:rPr>
          <w:lang w:val="en-GB"/>
        </w:rPr>
        <w:t xml:space="preserve">. To only replace the German special characters and </w:t>
      </w:r>
      <w:r w:rsidR="00A053B3" w:rsidRPr="00522DCA">
        <w:rPr>
          <w:lang w:val="en-GB"/>
        </w:rPr>
        <w:t>“</w:t>
      </w:r>
      <w:r w:rsidRPr="00522DCA">
        <w:rPr>
          <w:lang w:val="en-GB"/>
        </w:rPr>
        <w:t>ß</w:t>
      </w:r>
      <w:r w:rsidR="00A053B3" w:rsidRPr="00522DCA">
        <w:rPr>
          <w:lang w:val="en-GB"/>
        </w:rPr>
        <w:t>”</w:t>
      </w:r>
      <w:r w:rsidRPr="00522DCA">
        <w:rPr>
          <w:lang w:val="en-GB"/>
        </w:rPr>
        <w:t xml:space="preserve">, click </w:t>
      </w:r>
      <w:r w:rsidR="00A053B3" w:rsidRPr="00522DCA">
        <w:rPr>
          <w:lang w:val="en-GB"/>
        </w:rPr>
        <w:t>“</w:t>
      </w:r>
      <w:r w:rsidRPr="00522DCA">
        <w:rPr>
          <w:lang w:val="en-GB"/>
        </w:rPr>
        <w:t>Standard</w:t>
      </w:r>
      <w:r w:rsidR="001A3D35" w:rsidRPr="00522DCA">
        <w:rPr>
          <w:lang w:val="en-GB"/>
        </w:rPr>
        <w:t>”</w:t>
      </w:r>
      <w:r w:rsidRPr="00522DCA">
        <w:rPr>
          <w:lang w:val="en-GB"/>
        </w:rPr>
        <w:t xml:space="preserve">. In order to add a replacement, enter the decimal Unicode into the fields </w:t>
      </w:r>
      <w:r w:rsidR="00A053B3" w:rsidRPr="00522DCA">
        <w:rPr>
          <w:lang w:val="en-GB"/>
        </w:rPr>
        <w:t>“</w:t>
      </w:r>
      <w:r w:rsidRPr="00522DCA">
        <w:rPr>
          <w:lang w:val="en-GB"/>
        </w:rPr>
        <w:t>To be replaced</w:t>
      </w:r>
      <w:r w:rsidR="00A053B3" w:rsidRPr="00522DCA">
        <w:rPr>
          <w:lang w:val="en-GB"/>
        </w:rPr>
        <w:t>”</w:t>
      </w:r>
      <w:r w:rsidRPr="00522DCA">
        <w:rPr>
          <w:lang w:val="en-GB"/>
        </w:rPr>
        <w:t xml:space="preserve"> and </w:t>
      </w:r>
      <w:r w:rsidR="00A053B3" w:rsidRPr="00522DCA">
        <w:rPr>
          <w:lang w:val="en-GB"/>
        </w:rPr>
        <w:t>“</w:t>
      </w:r>
      <w:r w:rsidRPr="00522DCA">
        <w:rPr>
          <w:lang w:val="en-GB"/>
        </w:rPr>
        <w:t>Replacement</w:t>
      </w:r>
      <w:r w:rsidR="00A053B3" w:rsidRPr="00522DCA">
        <w:rPr>
          <w:lang w:val="en-GB"/>
        </w:rPr>
        <w:t>”</w:t>
      </w:r>
      <w:r w:rsidRPr="00522DCA">
        <w:rPr>
          <w:lang w:val="en-GB"/>
        </w:rPr>
        <w:t xml:space="preserve"> and click </w:t>
      </w:r>
      <w:r w:rsidR="00A053B3" w:rsidRPr="00522DCA">
        <w:rPr>
          <w:lang w:val="en-GB"/>
        </w:rPr>
        <w:t>“</w:t>
      </w:r>
      <w:r w:rsidRPr="00522DCA">
        <w:rPr>
          <w:lang w:val="en-GB"/>
        </w:rPr>
        <w:t>Add!</w:t>
      </w:r>
      <w:proofErr w:type="gramStart"/>
      <w:r w:rsidR="001A3D35" w:rsidRPr="00522DCA">
        <w:rPr>
          <w:lang w:val="en-GB"/>
        </w:rPr>
        <w:t>”</w:t>
      </w:r>
      <w:r w:rsidRPr="00522DCA">
        <w:rPr>
          <w:lang w:val="en-GB"/>
        </w:rPr>
        <w:t>.</w:t>
      </w:r>
      <w:proofErr w:type="gramEnd"/>
      <w:r w:rsidRPr="00522DCA">
        <w:rPr>
          <w:lang w:val="en-GB"/>
        </w:rPr>
        <w:t xml:space="preserve"> Exit the dialog with </w:t>
      </w:r>
      <w:r w:rsidR="00A053B3" w:rsidRPr="00522DCA">
        <w:rPr>
          <w:lang w:val="en-GB"/>
        </w:rPr>
        <w:t>“</w:t>
      </w:r>
      <w:r w:rsidRPr="00522DCA">
        <w:rPr>
          <w:lang w:val="en-GB"/>
        </w:rPr>
        <w:t>OK</w:t>
      </w:r>
      <w:r w:rsidR="001A3D35" w:rsidRPr="00522DCA">
        <w:rPr>
          <w:lang w:val="en-GB"/>
        </w:rPr>
        <w:t>”</w:t>
      </w:r>
      <w:r w:rsidRPr="00522DCA">
        <w:rPr>
          <w:lang w:val="en-GB"/>
        </w:rPr>
        <w:t>, to save the changes.</w:t>
      </w:r>
    </w:p>
    <w:p w14:paraId="166C8DA5" w14:textId="0A19084B" w:rsidR="000959A2" w:rsidRPr="00522DCA" w:rsidRDefault="000959A2" w:rsidP="005D3475">
      <w:pPr>
        <w:pStyle w:val="Standard-BlockCharCharChar"/>
        <w:rPr>
          <w:lang w:val="en-GB"/>
        </w:rPr>
      </w:pPr>
      <w:r w:rsidRPr="00522DCA">
        <w:rPr>
          <w:lang w:val="en-GB"/>
        </w:rPr>
        <w:t xml:space="preserve">14. </w:t>
      </w:r>
      <w:proofErr w:type="spellStart"/>
      <w:r w:rsidRPr="00522DCA">
        <w:rPr>
          <w:kern w:val="0"/>
          <w:szCs w:val="24"/>
          <w:shd w:val="clear" w:color="auto" w:fill="D9D9D9"/>
          <w:lang w:val="en-GB" w:eastAsia="de-DE" w:bidi="ar-SA"/>
        </w:rPr>
        <w:t>ExSync</w:t>
      </w:r>
      <w:proofErr w:type="spellEnd"/>
      <w:r w:rsidRPr="00522DCA">
        <w:rPr>
          <w:kern w:val="0"/>
          <w:szCs w:val="24"/>
          <w:shd w:val="clear" w:color="auto" w:fill="D9D9D9"/>
          <w:lang w:val="en-GB" w:eastAsia="de-DE" w:bidi="ar-SA"/>
        </w:rPr>
        <w:t xml:space="preserve"> file</w:t>
      </w:r>
      <w:r w:rsidRPr="00522DCA">
        <w:rPr>
          <w:lang w:val="en-GB"/>
        </w:rPr>
        <w:t xml:space="preserve">: imports files that are </w:t>
      </w:r>
      <w:proofErr w:type="spellStart"/>
      <w:r w:rsidRPr="00522DCA">
        <w:rPr>
          <w:lang w:val="en-GB"/>
        </w:rPr>
        <w:t>syncWRITER</w:t>
      </w:r>
      <w:proofErr w:type="spellEnd"/>
      <w:r w:rsidRPr="00522DCA">
        <w:rPr>
          <w:lang w:val="en-GB"/>
        </w:rPr>
        <w:t xml:space="preserve"> output (</w:t>
      </w:r>
      <w:r w:rsidR="00A053B3" w:rsidRPr="00522DCA">
        <w:rPr>
          <w:lang w:val="en-GB"/>
        </w:rPr>
        <w:t>“</w:t>
      </w:r>
      <w:proofErr w:type="spellStart"/>
      <w:r w:rsidRPr="00522DCA">
        <w:rPr>
          <w:lang w:val="en-GB"/>
        </w:rPr>
        <w:t>ExSync</w:t>
      </w:r>
      <w:proofErr w:type="spellEnd"/>
      <w:r w:rsidRPr="00522DCA">
        <w:rPr>
          <w:lang w:val="en-GB"/>
        </w:rPr>
        <w:t> Data</w:t>
      </w:r>
      <w:r w:rsidR="00A053B3" w:rsidRPr="00522DCA">
        <w:rPr>
          <w:lang w:val="en-GB"/>
        </w:rPr>
        <w:t>”</w:t>
      </w:r>
      <w:r w:rsidRPr="00522DCA">
        <w:rPr>
          <w:lang w:val="en-GB"/>
        </w:rPr>
        <w:t>)</w:t>
      </w:r>
      <w:del w:id="105" w:author="Moritz Lautenbach" w:date="2014-04-15T14:02:00Z">
        <w:r w:rsidRPr="00522DCA" w:rsidDel="0015537E">
          <w:rPr>
            <w:lang w:val="en-GB"/>
          </w:rPr>
          <w:delText>.</w:delText>
        </w:r>
      </w:del>
      <w:r w:rsidRPr="00522DCA">
        <w:rPr>
          <w:lang w:val="en-GB"/>
        </w:rPr>
        <w:t xml:space="preserve"> </w:t>
      </w:r>
      <w:del w:id="106" w:author="Moritz Lautenbach" w:date="2014-04-15T14:02:00Z">
        <w:r w:rsidRPr="00522DCA" w:rsidDel="0015537E">
          <w:rPr>
            <w:lang w:val="en-GB"/>
          </w:rPr>
          <w:delText>(</w:delText>
        </w:r>
      </w:del>
      <w:r w:rsidRPr="00522DCA">
        <w:rPr>
          <w:lang w:val="en-GB"/>
        </w:rPr>
        <w:t xml:space="preserve">(The exact functionality is listed in the </w:t>
      </w:r>
      <w:r w:rsidRPr="00D23F90">
        <w:rPr>
          <w:lang w:val="en-GB"/>
        </w:rPr>
        <w:t xml:space="preserve">document </w:t>
      </w:r>
      <w:r w:rsidRPr="00D23F90">
        <w:rPr>
          <w:rStyle w:val="Dokumentation"/>
          <w:lang w:val="en-GB"/>
        </w:rPr>
        <w:t>Guideline fo</w:t>
      </w:r>
      <w:r w:rsidR="007254D9" w:rsidRPr="00D23F90">
        <w:rPr>
          <w:rStyle w:val="Dokumentation"/>
          <w:lang w:val="en-GB"/>
        </w:rPr>
        <w:t>r the conversion of Legacy Data</w:t>
      </w:r>
      <w:r w:rsidRPr="00D23F90">
        <w:rPr>
          <w:lang w:val="en-GB"/>
        </w:rPr>
        <w:t>)</w:t>
      </w:r>
      <w:r w:rsidR="007254D9" w:rsidRPr="00D23F90">
        <w:rPr>
          <w:lang w:val="en-GB"/>
        </w:rPr>
        <w:t>.</w:t>
      </w:r>
    </w:p>
    <w:p w14:paraId="77EC6BE7" w14:textId="5DEBD4A0" w:rsidR="000959A2" w:rsidRPr="00522DCA" w:rsidRDefault="000959A2" w:rsidP="005D3475">
      <w:pPr>
        <w:pStyle w:val="Standard-BlockCharCharChar"/>
        <w:rPr>
          <w:lang w:val="en-GB"/>
        </w:rPr>
      </w:pPr>
      <w:r w:rsidRPr="00522DCA">
        <w:rPr>
          <w:lang w:val="en-GB"/>
        </w:rPr>
        <w:t xml:space="preserve">15. </w:t>
      </w:r>
      <w:r w:rsidRPr="00522DCA">
        <w:rPr>
          <w:kern w:val="0"/>
          <w:szCs w:val="24"/>
          <w:shd w:val="clear" w:color="auto" w:fill="D9D9D9"/>
          <w:lang w:val="en-GB" w:eastAsia="de-DE" w:bidi="ar-SA"/>
        </w:rPr>
        <w:t>CHAT Transcript</w:t>
      </w:r>
      <w:r w:rsidRPr="00522DCA">
        <w:rPr>
          <w:lang w:val="en-GB"/>
        </w:rPr>
        <w:t xml:space="preserve">: imports files that have been created with the CLAN </w:t>
      </w:r>
      <w:r w:rsidR="00C11634" w:rsidRPr="00522DCA">
        <w:rPr>
          <w:lang w:val="en-GB"/>
        </w:rPr>
        <w:t>Editor</w:t>
      </w:r>
      <w:r w:rsidR="001A3D35" w:rsidRPr="00522DCA">
        <w:rPr>
          <w:lang w:val="en-GB"/>
        </w:rPr>
        <w:t xml:space="preserve"> of the </w:t>
      </w:r>
      <w:r w:rsidRPr="00522DCA">
        <w:rPr>
          <w:lang w:val="en-GB"/>
        </w:rPr>
        <w:t>CHILDES System.</w:t>
      </w:r>
    </w:p>
    <w:p w14:paraId="67803954" w14:textId="40852423" w:rsidR="000959A2" w:rsidRPr="00522DCA" w:rsidRDefault="000959A2" w:rsidP="005D3475">
      <w:pPr>
        <w:pStyle w:val="Standard-BlockCharCharChar"/>
        <w:rPr>
          <w:lang w:val="en-GB"/>
        </w:rPr>
      </w:pPr>
      <w:r w:rsidRPr="00522DCA">
        <w:rPr>
          <w:lang w:val="en-GB"/>
        </w:rPr>
        <w:t xml:space="preserve">16. </w:t>
      </w:r>
      <w:proofErr w:type="spellStart"/>
      <w:r w:rsidRPr="00522DCA">
        <w:rPr>
          <w:kern w:val="0"/>
          <w:szCs w:val="24"/>
          <w:shd w:val="clear" w:color="auto" w:fill="D9D9D9"/>
          <w:lang w:val="en-GB" w:eastAsia="de-DE" w:bidi="ar-SA"/>
        </w:rPr>
        <w:t>Phon</w:t>
      </w:r>
      <w:proofErr w:type="spellEnd"/>
      <w:r w:rsidRPr="00522DCA">
        <w:rPr>
          <w:kern w:val="0"/>
          <w:szCs w:val="24"/>
          <w:shd w:val="clear" w:color="auto" w:fill="D9D9D9"/>
          <w:lang w:val="en-GB" w:eastAsia="de-DE" w:bidi="ar-SA"/>
        </w:rPr>
        <w:t xml:space="preserve"> transcription</w:t>
      </w:r>
      <w:r w:rsidRPr="00522DCA">
        <w:rPr>
          <w:lang w:val="en-GB"/>
        </w:rPr>
        <w:t xml:space="preserve">: imports files that have been created with the </w:t>
      </w:r>
      <w:proofErr w:type="spellStart"/>
      <w:r w:rsidRPr="00522DCA">
        <w:rPr>
          <w:lang w:val="en-GB"/>
        </w:rPr>
        <w:t>Phon</w:t>
      </w:r>
      <w:proofErr w:type="spellEnd"/>
      <w:r w:rsidRPr="00522DCA">
        <w:rPr>
          <w:lang w:val="en-GB"/>
        </w:rPr>
        <w:t xml:space="preserve"> </w:t>
      </w:r>
      <w:r w:rsidR="00C11634" w:rsidRPr="00522DCA">
        <w:rPr>
          <w:lang w:val="en-GB"/>
        </w:rPr>
        <w:t>Editor</w:t>
      </w:r>
      <w:r w:rsidRPr="00522DCA">
        <w:rPr>
          <w:lang w:val="en-GB"/>
        </w:rPr>
        <w:t xml:space="preserve"> of the </w:t>
      </w:r>
      <w:proofErr w:type="spellStart"/>
      <w:r w:rsidRPr="00522DCA">
        <w:rPr>
          <w:lang w:val="en-GB"/>
        </w:rPr>
        <w:t>Phonbank</w:t>
      </w:r>
      <w:proofErr w:type="spellEnd"/>
      <w:ins w:id="107" w:author="Moritz Lautenbach" w:date="2014-04-15T14:03:00Z">
        <w:r w:rsidRPr="00522DCA">
          <w:rPr>
            <w:lang w:val="en-GB"/>
          </w:rPr>
          <w:t>-</w:t>
        </w:r>
      </w:ins>
      <w:del w:id="108" w:author="Moritz Lautenbach" w:date="2014-04-15T14:03:00Z">
        <w:r w:rsidRPr="00522DCA" w:rsidDel="0015537E">
          <w:rPr>
            <w:lang w:val="en-GB"/>
          </w:rPr>
          <w:delText xml:space="preserve"> </w:delText>
        </w:r>
      </w:del>
      <w:r w:rsidRPr="00522DCA">
        <w:rPr>
          <w:lang w:val="en-GB"/>
        </w:rPr>
        <w:t>System.</w:t>
      </w:r>
    </w:p>
    <w:p w14:paraId="168C208E" w14:textId="77777777" w:rsidR="000959A2" w:rsidRPr="00522DCA" w:rsidRDefault="000959A2" w:rsidP="006F7584">
      <w:pPr>
        <w:pStyle w:val="berschrift3"/>
      </w:pPr>
      <w:bookmarkStart w:id="109" w:name="_Ref108437938"/>
      <w:bookmarkStart w:id="110" w:name="_Toc415132375"/>
      <w:bookmarkStart w:id="111" w:name="_Toc415132556"/>
      <w:bookmarkStart w:id="112" w:name="_File_%3E_Export_%3E%20TASX..."/>
      <w:bookmarkStart w:id="113" w:name="_File_%3E_Import_%3E%20%2525E2%252580%25"/>
      <w:bookmarkStart w:id="114" w:name="_File_%3E_Import_%3E%20TEI..."/>
      <w:bookmarkStart w:id="115" w:name="_File_%3E_Import_%3E%20Praat%20TextGrid."/>
      <w:r w:rsidRPr="00522DCA">
        <w:t>File &gt; Export</w:t>
      </w:r>
      <w:bookmarkEnd w:id="109"/>
      <w:bookmarkEnd w:id="110"/>
      <w:bookmarkEnd w:id="111"/>
    </w:p>
    <w:p w14:paraId="18C9A1E2" w14:textId="7D5FE84E" w:rsidR="000959A2" w:rsidRPr="00522DCA" w:rsidRDefault="000959A2" w:rsidP="005D3475">
      <w:pPr>
        <w:pStyle w:val="Standard-BlockCharCharChar"/>
        <w:rPr>
          <w:lang w:val="en-GB"/>
        </w:rPr>
      </w:pPr>
      <w:r w:rsidRPr="00522DCA">
        <w:rPr>
          <w:lang w:val="en-GB"/>
        </w:rPr>
        <w:t xml:space="preserve">Opens a window for the export in different formats. The drop-down list </w:t>
      </w:r>
      <w:r w:rsidR="00A053B3" w:rsidRPr="00522DCA">
        <w:rPr>
          <w:lang w:val="en-GB"/>
        </w:rPr>
        <w:t>“</w:t>
      </w:r>
      <w:r w:rsidRPr="00522DCA">
        <w:rPr>
          <w:lang w:val="en-GB"/>
        </w:rPr>
        <w:t>Save as type” offers different formats:</w:t>
      </w:r>
    </w:p>
    <w:p w14:paraId="0A541AB8" w14:textId="77777777" w:rsidR="000959A2" w:rsidRPr="00522DCA" w:rsidRDefault="000959A2">
      <w:pPr>
        <w:rPr>
          <w:rFonts w:cs="Times New Roman"/>
          <w:lang w:val="en-GB"/>
        </w:rPr>
      </w:pPr>
    </w:p>
    <w:p w14:paraId="5791C07C" w14:textId="77777777" w:rsidR="000959A2" w:rsidRPr="00522DCA" w:rsidRDefault="0005350C" w:rsidP="00FA491C">
      <w:pPr>
        <w:rPr>
          <w:lang w:val="en-GB"/>
        </w:rPr>
      </w:pPr>
      <w:r>
        <w:rPr>
          <w:lang w:val="en-GB"/>
        </w:rPr>
        <w:lastRenderedPageBreak/>
        <w:pict w14:anchorId="51E18D59">
          <v:shape id="_x0000_i1063" type="#_x0000_t75" style="width:272.95pt;height:106.35pt" filled="t">
            <v:fill color2="black"/>
            <v:imagedata r:id="rId111" o:title=""/>
          </v:shape>
        </w:pict>
      </w:r>
    </w:p>
    <w:p w14:paraId="3F7BE557" w14:textId="1570CADE" w:rsidR="000959A2" w:rsidRPr="00522DCA" w:rsidRDefault="000959A2" w:rsidP="005D3475">
      <w:pPr>
        <w:pStyle w:val="Standard-BlockCharCharChar"/>
        <w:rPr>
          <w:lang w:val="en-GB"/>
        </w:rPr>
      </w:pPr>
      <w:r w:rsidRPr="00522DCA">
        <w:rPr>
          <w:lang w:val="en-GB"/>
        </w:rPr>
        <w:t xml:space="preserve">1. </w:t>
      </w:r>
      <w:r w:rsidRPr="00522DCA">
        <w:rPr>
          <w:shd w:val="clear" w:color="auto" w:fill="D9D9D9"/>
          <w:lang w:val="en-GB" w:eastAsia="de-DE"/>
        </w:rPr>
        <w:t>TASX Annotation File:</w:t>
      </w:r>
      <w:r w:rsidRPr="00522DCA">
        <w:rPr>
          <w:lang w:val="en-GB"/>
        </w:rPr>
        <w:t xml:space="preserve"> The exported file can be opened and edited in the TASX-Annotator. Please note that such an export is only useful, if at least some of the points on the time axis have been equipped with absolute time values (non-existing times will be interpolated).</w:t>
      </w:r>
    </w:p>
    <w:p w14:paraId="75307ADC" w14:textId="77777777" w:rsidR="000959A2" w:rsidRPr="00522DCA" w:rsidRDefault="000959A2" w:rsidP="005D3475">
      <w:pPr>
        <w:pStyle w:val="Standard-BlockCharCharChar"/>
        <w:rPr>
          <w:lang w:val="en-GB"/>
        </w:rPr>
      </w:pPr>
      <w:r w:rsidRPr="00522DCA">
        <w:rPr>
          <w:lang w:val="en-GB"/>
        </w:rPr>
        <w:t xml:space="preserve">2. </w:t>
      </w:r>
      <w:r w:rsidRPr="00522DCA">
        <w:rPr>
          <w:kern w:val="0"/>
          <w:szCs w:val="24"/>
          <w:shd w:val="clear" w:color="auto" w:fill="D9D9D9"/>
          <w:lang w:val="en-GB" w:eastAsia="de-DE" w:bidi="ar-SA"/>
        </w:rPr>
        <w:t>Annotation Graph File:</w:t>
      </w:r>
      <w:r w:rsidRPr="00522DCA">
        <w:rPr>
          <w:lang w:val="en-GB"/>
        </w:rPr>
        <w:t xml:space="preserve"> exports the current transcription into the Atlas Interchange-Format, Level 0. The format can be used as an exchange format with a number of other tools (ANVIL, Transformer, </w:t>
      </w:r>
      <w:proofErr w:type="spellStart"/>
      <w:r w:rsidRPr="00522DCA">
        <w:rPr>
          <w:lang w:val="en-GB"/>
        </w:rPr>
        <w:t>MAVVissta</w:t>
      </w:r>
      <w:proofErr w:type="spellEnd"/>
      <w:r w:rsidRPr="00522DCA">
        <w:rPr>
          <w:lang w:val="en-GB"/>
        </w:rPr>
        <w:t>, etc.). For this, see:</w:t>
      </w:r>
    </w:p>
    <w:p w14:paraId="7ABD1E83" w14:textId="31CAB21E" w:rsidR="002F6603" w:rsidRPr="00522DCA" w:rsidRDefault="000959A2" w:rsidP="005D3475">
      <w:pPr>
        <w:pStyle w:val="Literaturliste"/>
        <w:rPr>
          <w:lang w:val="en-GB"/>
        </w:rPr>
      </w:pPr>
      <w:r w:rsidRPr="00522DCA">
        <w:rPr>
          <w:lang w:val="en-GB"/>
        </w:rPr>
        <w:t xml:space="preserve">Th. Schmidt, S. Duncan, O. </w:t>
      </w:r>
      <w:proofErr w:type="spellStart"/>
      <w:r w:rsidRPr="00522DCA">
        <w:rPr>
          <w:lang w:val="en-GB"/>
        </w:rPr>
        <w:t>Ehmer</w:t>
      </w:r>
      <w:proofErr w:type="spellEnd"/>
      <w:r w:rsidRPr="00522DCA">
        <w:rPr>
          <w:lang w:val="en-GB"/>
        </w:rPr>
        <w:t xml:space="preserve">, J. Hoyt, M. </w:t>
      </w:r>
      <w:proofErr w:type="spellStart"/>
      <w:r w:rsidRPr="00522DCA">
        <w:rPr>
          <w:lang w:val="en-GB"/>
        </w:rPr>
        <w:t>Kipp</w:t>
      </w:r>
      <w:proofErr w:type="spellEnd"/>
      <w:r w:rsidRPr="00522DCA">
        <w:rPr>
          <w:lang w:val="en-GB"/>
        </w:rPr>
        <w:t xml:space="preserve">, D. </w:t>
      </w:r>
      <w:proofErr w:type="spellStart"/>
      <w:r w:rsidRPr="00522DCA">
        <w:rPr>
          <w:lang w:val="en-GB"/>
        </w:rPr>
        <w:t>Loehr</w:t>
      </w:r>
      <w:proofErr w:type="spellEnd"/>
      <w:r w:rsidRPr="00522DCA">
        <w:rPr>
          <w:lang w:val="en-GB"/>
        </w:rPr>
        <w:t xml:space="preserve">, M. Magnusson, T. Rose &amp; H. </w:t>
      </w:r>
      <w:proofErr w:type="spellStart"/>
      <w:r w:rsidRPr="00522DCA">
        <w:rPr>
          <w:lang w:val="en-GB"/>
        </w:rPr>
        <w:t>Sloetjes</w:t>
      </w:r>
      <w:proofErr w:type="spellEnd"/>
      <w:r w:rsidRPr="00522DCA">
        <w:rPr>
          <w:lang w:val="en-GB"/>
        </w:rPr>
        <w:t xml:space="preserve"> (2008): An exchange format for multimodal annotations. In: </w:t>
      </w:r>
      <w:r w:rsidR="002708F6">
        <w:rPr>
          <w:i/>
          <w:lang w:val="en-GB"/>
        </w:rPr>
        <w:t xml:space="preserve">Proceedings of the </w:t>
      </w:r>
      <w:r w:rsidRPr="00522DCA">
        <w:rPr>
          <w:i/>
          <w:lang w:val="en-GB"/>
        </w:rPr>
        <w:t>Language Resource and Evaluation Conferenc</w:t>
      </w:r>
      <w:r w:rsidR="002F6603" w:rsidRPr="00522DCA">
        <w:rPr>
          <w:i/>
          <w:lang w:val="en-GB"/>
        </w:rPr>
        <w:t>e 2008</w:t>
      </w:r>
      <w:r w:rsidR="002F6603" w:rsidRPr="00522DCA">
        <w:rPr>
          <w:lang w:val="en-GB"/>
        </w:rPr>
        <w:t>, Marrakech, Paris: ELRA.</w:t>
      </w:r>
    </w:p>
    <w:p w14:paraId="448B21D9" w14:textId="79E4A58E" w:rsidR="000959A2" w:rsidRPr="00522DCA" w:rsidRDefault="00AF28D3" w:rsidP="005D3475">
      <w:pPr>
        <w:pStyle w:val="Standard-BlockCharCharChar"/>
        <w:rPr>
          <w:lang w:val="en-GB"/>
        </w:rPr>
      </w:pPr>
      <w:r w:rsidRPr="00522DCA">
        <w:rPr>
          <w:rFonts w:eastAsiaTheme="minorHAnsi"/>
          <w:kern w:val="0"/>
          <w:sz w:val="22"/>
          <w:szCs w:val="22"/>
          <w:lang w:val="en-GB" w:eastAsia="en-US" w:bidi="ar-SA"/>
        </w:rPr>
        <w:t xml:space="preserve">3. </w:t>
      </w:r>
      <w:r w:rsidR="000959A2" w:rsidRPr="00522DCA">
        <w:rPr>
          <w:kern w:val="0"/>
          <w:shd w:val="clear" w:color="auto" w:fill="D9D9D9"/>
          <w:lang w:val="en-GB" w:eastAsia="de-DE" w:bidi="ar-SA"/>
        </w:rPr>
        <w:t>ELAN Annotation File:</w:t>
      </w:r>
      <w:r w:rsidR="000959A2" w:rsidRPr="00522DCA">
        <w:rPr>
          <w:rFonts w:eastAsiaTheme="minorHAnsi"/>
          <w:kern w:val="0"/>
          <w:sz w:val="22"/>
          <w:szCs w:val="22"/>
          <w:lang w:val="en-GB" w:eastAsia="en-US" w:bidi="ar-SA"/>
        </w:rPr>
        <w:t xml:space="preserve"> </w:t>
      </w:r>
      <w:r w:rsidR="000959A2" w:rsidRPr="00522DCA">
        <w:rPr>
          <w:rFonts w:eastAsiaTheme="minorHAnsi"/>
          <w:kern w:val="0"/>
          <w:lang w:val="en-GB" w:eastAsia="en-US" w:bidi="ar-SA"/>
        </w:rPr>
        <w:t>The exported file can be opened and edited in the TASX-Annotator.</w:t>
      </w:r>
      <w:r w:rsidR="000959A2" w:rsidRPr="00522DCA">
        <w:rPr>
          <w:lang w:val="en-GB"/>
        </w:rPr>
        <w:t xml:space="preserve"> Please note that such an export is only useful, if at least some of the points on the time axis have been equipped with absolute time values (non-existing times will be interpolated). Furthermore, you should have specified the underlying media file (see </w:t>
      </w:r>
      <w:r w:rsidR="000959A2" w:rsidRPr="00522DCA">
        <w:rPr>
          <w:rStyle w:val="Menufunction"/>
          <w:lang w:val="en-GB"/>
        </w:rPr>
        <w:t>Transcription &gt; Recordings...</w:t>
      </w:r>
      <w:r w:rsidR="000959A2" w:rsidRPr="00522DCA">
        <w:rPr>
          <w:lang w:val="en-GB"/>
        </w:rPr>
        <w:t>).</w:t>
      </w:r>
    </w:p>
    <w:p w14:paraId="5F8B7782" w14:textId="53B02515" w:rsidR="000959A2" w:rsidRPr="00522DCA" w:rsidRDefault="000959A2" w:rsidP="005D3475">
      <w:pPr>
        <w:pStyle w:val="Standard-BlockCharCharChar"/>
        <w:rPr>
          <w:lang w:val="en-GB"/>
        </w:rPr>
      </w:pPr>
      <w:r w:rsidRPr="00522DCA">
        <w:rPr>
          <w:lang w:val="en-GB"/>
        </w:rPr>
        <w:t xml:space="preserve">4.  </w:t>
      </w:r>
      <w:r w:rsidRPr="00522DCA">
        <w:rPr>
          <w:kern w:val="0"/>
          <w:szCs w:val="24"/>
          <w:shd w:val="clear" w:color="auto" w:fill="D9D9D9"/>
          <w:lang w:val="en-GB" w:eastAsia="de-DE" w:bidi="ar-SA"/>
        </w:rPr>
        <w:t>FOLKER Transcription:</w:t>
      </w:r>
      <w:r w:rsidRPr="00522DCA">
        <w:rPr>
          <w:lang w:val="en-GB"/>
        </w:rPr>
        <w:t xml:space="preserve"> exports the current transcription into the format of the FOLKER </w:t>
      </w:r>
      <w:r w:rsidR="00C11634" w:rsidRPr="00522DCA">
        <w:rPr>
          <w:lang w:val="en-GB"/>
        </w:rPr>
        <w:t>Editor</w:t>
      </w:r>
      <w:r w:rsidRPr="00522DCA">
        <w:rPr>
          <w:lang w:val="en-GB"/>
        </w:rPr>
        <w:t>. Take note that for every speaker only the first tier o</w:t>
      </w:r>
      <w:r w:rsidR="00D93F24" w:rsidRPr="00522DCA">
        <w:rPr>
          <w:lang w:val="en-GB"/>
        </w:rPr>
        <w:t xml:space="preserve">f type </w:t>
      </w:r>
      <w:r w:rsidR="00A053B3" w:rsidRPr="00522DCA">
        <w:rPr>
          <w:lang w:val="en-GB"/>
        </w:rPr>
        <w:t>“</w:t>
      </w:r>
      <w:proofErr w:type="gramStart"/>
      <w:r w:rsidRPr="00522DCA">
        <w:rPr>
          <w:lang w:val="en-GB"/>
        </w:rPr>
        <w:t>T(</w:t>
      </w:r>
      <w:proofErr w:type="spellStart"/>
      <w:proofErr w:type="gramEnd"/>
      <w:r w:rsidRPr="00522DCA">
        <w:rPr>
          <w:lang w:val="en-GB"/>
        </w:rPr>
        <w:t>ranscription</w:t>
      </w:r>
      <w:proofErr w:type="spellEnd"/>
      <w:r w:rsidRPr="00522DCA">
        <w:rPr>
          <w:lang w:val="en-GB"/>
        </w:rPr>
        <w:t>)</w:t>
      </w:r>
      <w:r w:rsidR="00D93F24" w:rsidRPr="00522DCA">
        <w:rPr>
          <w:lang w:val="en-GB"/>
        </w:rPr>
        <w:t>”</w:t>
      </w:r>
      <w:r w:rsidRPr="00522DCA">
        <w:rPr>
          <w:lang w:val="en-GB"/>
        </w:rPr>
        <w:t xml:space="preserve"> will be taken into account. Contents of annotation and description tiers will thus be lost during export.</w:t>
      </w:r>
    </w:p>
    <w:p w14:paraId="06B94E80" w14:textId="21CAAACC" w:rsidR="000959A2" w:rsidRPr="00522DCA" w:rsidRDefault="000959A2" w:rsidP="005D3475">
      <w:pPr>
        <w:pStyle w:val="Standard-BlockCharCharChar"/>
        <w:rPr>
          <w:lang w:val="en-GB"/>
        </w:rPr>
      </w:pPr>
      <w:r w:rsidRPr="00522DCA">
        <w:rPr>
          <w:lang w:val="en-GB"/>
        </w:rPr>
        <w:t xml:space="preserve">5. </w:t>
      </w:r>
      <w:r w:rsidRPr="00522DCA">
        <w:rPr>
          <w:shd w:val="clear" w:color="auto" w:fill="D9D9D9"/>
          <w:lang w:val="en-GB" w:eastAsia="de-DE"/>
        </w:rPr>
        <w:t xml:space="preserve">PRAAT </w:t>
      </w:r>
      <w:proofErr w:type="spellStart"/>
      <w:r w:rsidRPr="00522DCA">
        <w:rPr>
          <w:shd w:val="clear" w:color="auto" w:fill="D9D9D9"/>
          <w:lang w:val="en-GB" w:eastAsia="de-DE"/>
        </w:rPr>
        <w:t>Textgrid</w:t>
      </w:r>
      <w:proofErr w:type="spellEnd"/>
      <w:r w:rsidRPr="00522DCA">
        <w:rPr>
          <w:shd w:val="clear" w:color="auto" w:fill="D9D9D9"/>
          <w:lang w:val="en-GB" w:eastAsia="de-DE"/>
        </w:rPr>
        <w:t>:</w:t>
      </w:r>
      <w:r w:rsidRPr="00522DCA">
        <w:rPr>
          <w:lang w:val="en-GB"/>
        </w:rPr>
        <w:t xml:space="preserve"> </w:t>
      </w:r>
      <w:bookmarkStart w:id="116" w:name="_File_%3E_Export_%3E%20Praat%20TextGrid."/>
      <w:bookmarkEnd w:id="116"/>
      <w:r w:rsidRPr="00522DCA">
        <w:rPr>
          <w:lang w:val="en-GB"/>
        </w:rPr>
        <w:t>The exported file can be opened and edited in Praat. Please note that such an export is only useful if at least some of the points on the time axis have been equipped with absolute time values (non-existing times will be interpolated).</w:t>
      </w:r>
    </w:p>
    <w:p w14:paraId="7686C2EA" w14:textId="77071C6A" w:rsidR="000959A2" w:rsidRPr="00522DCA" w:rsidRDefault="000959A2" w:rsidP="005D3475">
      <w:pPr>
        <w:pStyle w:val="Standard-BlockCharCharChar"/>
        <w:rPr>
          <w:lang w:val="en-GB"/>
        </w:rPr>
      </w:pPr>
      <w:r w:rsidRPr="00522DCA">
        <w:rPr>
          <w:lang w:val="en-GB"/>
        </w:rPr>
        <w:t xml:space="preserve">6.  </w:t>
      </w:r>
      <w:r w:rsidRPr="00522DCA">
        <w:rPr>
          <w:shd w:val="clear" w:color="auto" w:fill="D9D9D9"/>
          <w:lang w:val="en-GB" w:eastAsia="de-DE"/>
        </w:rPr>
        <w:t>TEI file:</w:t>
      </w:r>
      <w:r w:rsidRPr="00522DCA">
        <w:rPr>
          <w:lang w:val="en-GB"/>
        </w:rPr>
        <w:t xml:space="preserve"> exports a file that is coded according to the specifications of the Text Encoding Initiative (TEI) in XML. Different export options are offered:</w:t>
      </w:r>
    </w:p>
    <w:p w14:paraId="2AF08EBC" w14:textId="04BEA9E7" w:rsidR="000959A2" w:rsidRPr="00522DCA" w:rsidRDefault="000959A2" w:rsidP="005D3475">
      <w:pPr>
        <w:pStyle w:val="Aufzhlung"/>
      </w:pPr>
      <w:r w:rsidRPr="00522DCA">
        <w:rPr>
          <w:b/>
        </w:rPr>
        <w:t>Generic:</w:t>
      </w:r>
      <w:r w:rsidRPr="00522DCA">
        <w:t xml:space="preserve"> In this option, a TEI-file is created that transfers the text events without alterations. This is the most basic form of exporting. It results in practical data for most results.</w:t>
      </w:r>
    </w:p>
    <w:p w14:paraId="69A0825C" w14:textId="278B7112" w:rsidR="000959A2" w:rsidRPr="00522DCA" w:rsidRDefault="000959A2" w:rsidP="005D3475">
      <w:pPr>
        <w:pStyle w:val="Aufzhlung"/>
      </w:pPr>
      <w:r w:rsidRPr="00522DCA">
        <w:rPr>
          <w:b/>
        </w:rPr>
        <w:t>Based on Modena method:</w:t>
      </w:r>
      <w:r w:rsidRPr="00522DCA">
        <w:t xml:space="preserve"> This option is used in a project at the University of Modena. Requirement for a practical result is the compliance with the conventions in reference to the event text. </w:t>
      </w:r>
    </w:p>
    <w:p w14:paraId="4DB5E8E0" w14:textId="77777777" w:rsidR="000959A2" w:rsidRPr="00522DCA" w:rsidRDefault="000959A2" w:rsidP="005D3475">
      <w:pPr>
        <w:pStyle w:val="Aufzhlung"/>
      </w:pPr>
      <w:r w:rsidRPr="00522DCA">
        <w:rPr>
          <w:b/>
        </w:rPr>
        <w:t>Based on AZM method:</w:t>
      </w:r>
      <w:r w:rsidRPr="00522DCA">
        <w:t xml:space="preserve"> see Schmidt, Th. 2005: </w:t>
      </w:r>
      <w:r w:rsidRPr="00522DCA">
        <w:rPr>
          <w:i/>
        </w:rPr>
        <w:t>Time based data models and the TEI Guidelines for Transcriptions of Speech.</w:t>
      </w:r>
      <w:r w:rsidRPr="00522DCA">
        <w:t xml:space="preserve"> </w:t>
      </w:r>
      <w:proofErr w:type="spellStart"/>
      <w:r w:rsidRPr="00522DCA">
        <w:t>Arbeiten</w:t>
      </w:r>
      <w:proofErr w:type="spellEnd"/>
      <w:r w:rsidRPr="00522DCA">
        <w:t xml:space="preserve"> </w:t>
      </w:r>
      <w:proofErr w:type="spellStart"/>
      <w:r w:rsidRPr="00522DCA">
        <w:t>zur</w:t>
      </w:r>
      <w:proofErr w:type="spellEnd"/>
      <w:r w:rsidRPr="00522DCA">
        <w:t xml:space="preserve"> </w:t>
      </w:r>
      <w:proofErr w:type="spellStart"/>
      <w:r w:rsidRPr="00522DCA">
        <w:t>Mehrsprachigkeit</w:t>
      </w:r>
      <w:proofErr w:type="spellEnd"/>
      <w:r w:rsidRPr="00522DCA">
        <w:t xml:space="preserve">, </w:t>
      </w:r>
      <w:proofErr w:type="spellStart"/>
      <w:r w:rsidRPr="00522DCA">
        <w:t>Serie</w:t>
      </w:r>
      <w:proofErr w:type="spellEnd"/>
      <w:r w:rsidRPr="00522DCA">
        <w:t xml:space="preserve"> B.</w:t>
      </w:r>
    </w:p>
    <w:p w14:paraId="56B3B0F7" w14:textId="790EAF90" w:rsidR="000959A2" w:rsidRPr="00522DCA" w:rsidRDefault="000959A2" w:rsidP="005D3475">
      <w:pPr>
        <w:pStyle w:val="Aufzhlung"/>
      </w:pPr>
      <w:r w:rsidRPr="00522DCA">
        <w:rPr>
          <w:b/>
        </w:rPr>
        <w:t>Based on HIAT segmentation:</w:t>
      </w:r>
      <w:r w:rsidRPr="00522DCA">
        <w:t xml:space="preserve"> this variation contains the TEI-Document mark-up for units of the HIAT-System (words, pauses, non-phonological items, utterances etc.). The export requires a successful segmentation according to HIAT. If the segmentation fails, an error message will appear.</w:t>
      </w:r>
    </w:p>
    <w:p w14:paraId="71047556" w14:textId="5AD94086" w:rsidR="000959A2" w:rsidRPr="00522DCA" w:rsidRDefault="000959A2" w:rsidP="005D3475">
      <w:pPr>
        <w:pStyle w:val="Standard-BlockCharCharChar"/>
        <w:rPr>
          <w:lang w:val="en-GB"/>
        </w:rPr>
      </w:pPr>
      <w:bookmarkStart w:id="117" w:name="_File_%3E_Export_%3E%20ELAN..."/>
      <w:bookmarkEnd w:id="117"/>
      <w:r w:rsidRPr="00522DCA">
        <w:rPr>
          <w:lang w:val="en-GB"/>
        </w:rPr>
        <w:lastRenderedPageBreak/>
        <w:t xml:space="preserve">8. </w:t>
      </w:r>
      <w:r w:rsidRPr="00522DCA">
        <w:rPr>
          <w:kern w:val="0"/>
          <w:szCs w:val="24"/>
          <w:shd w:val="clear" w:color="auto" w:fill="D9D9D9"/>
          <w:lang w:val="en-GB" w:eastAsia="de-DE" w:bidi="ar-SA"/>
        </w:rPr>
        <w:t>CHAT transcript:</w:t>
      </w:r>
      <w:r w:rsidRPr="00522DCA">
        <w:rPr>
          <w:lang w:val="en-GB"/>
        </w:rPr>
        <w:t xml:space="preserve"> exports a file in the CHAT-format that can be opened with the CLAN-</w:t>
      </w:r>
      <w:r w:rsidR="00C11634" w:rsidRPr="00522DCA">
        <w:rPr>
          <w:lang w:val="en-GB"/>
        </w:rPr>
        <w:t>Editor</w:t>
      </w:r>
      <w:r w:rsidRPr="00522DCA">
        <w:rPr>
          <w:lang w:val="en-GB"/>
        </w:rPr>
        <w:t xml:space="preserve"> of the CHILDES-System.</w:t>
      </w:r>
    </w:p>
    <w:p w14:paraId="19AB82AF" w14:textId="36DF6557" w:rsidR="000959A2" w:rsidRPr="00522DCA" w:rsidRDefault="0005350C" w:rsidP="00FA491C">
      <w:pPr>
        <w:rPr>
          <w:lang w:val="en-GB"/>
        </w:rPr>
      </w:pPr>
      <w:ins w:id="118" w:author="Karolina Kaminska" w:date="2015-02-09T15:05:00Z">
        <w:r>
          <w:rPr>
            <w:lang w:val="en-GB"/>
          </w:rPr>
          <w:pict w14:anchorId="54F863ED">
            <v:shape id="_x0000_i1064" type="#_x0000_t75" style="width:315.65pt;height:250.35pt" filled="t">
              <v:fill color2="black"/>
              <v:imagedata r:id="rId112" o:title=""/>
            </v:shape>
          </w:pict>
        </w:r>
      </w:ins>
    </w:p>
    <w:p w14:paraId="04AD87C5" w14:textId="2B3B342A" w:rsidR="000959A2" w:rsidRPr="00522DCA" w:rsidRDefault="000959A2" w:rsidP="005D3475">
      <w:pPr>
        <w:pStyle w:val="Standard-BlockCharCharChar"/>
        <w:rPr>
          <w:lang w:val="en-GB"/>
        </w:rPr>
      </w:pPr>
      <w:r w:rsidRPr="00522DCA">
        <w:rPr>
          <w:lang w:val="en-GB"/>
        </w:rPr>
        <w:t>Different variants are offered:</w:t>
      </w:r>
    </w:p>
    <w:p w14:paraId="103E36A2" w14:textId="77777777" w:rsidR="000959A2" w:rsidRPr="00522DCA" w:rsidRDefault="000959A2" w:rsidP="005D3475">
      <w:pPr>
        <w:pStyle w:val="Aufzhlung"/>
      </w:pPr>
      <w:r w:rsidRPr="00522DCA">
        <w:rPr>
          <w:b/>
        </w:rPr>
        <w:t xml:space="preserve">Based on CHAT segmentation: </w:t>
      </w:r>
      <w:r w:rsidRPr="00522DCA">
        <w:t>The requirement for this type of output is that the transcription can be segmented with the CHAT algorithm, i.e. the CHAT transcription symbols have been used according to the convention</w:t>
      </w:r>
      <w:del w:id="119" w:author="Moritz Lautenbach" w:date="2014-04-15T14:19:00Z">
        <w:r w:rsidRPr="00522DCA" w:rsidDel="002A1B42">
          <w:delText>.</w:delText>
        </w:r>
      </w:del>
      <w:r w:rsidRPr="00522DCA">
        <w:t xml:space="preserve"> (see also Appendix B: Segmentation Algorithms). If segmentation errors have been made, an error message will appear and no output file will be created.</w:t>
      </w:r>
    </w:p>
    <w:p w14:paraId="3DC2A2D1" w14:textId="77777777" w:rsidR="000959A2" w:rsidRPr="00522DCA" w:rsidRDefault="000959A2" w:rsidP="005D3475">
      <w:pPr>
        <w:pStyle w:val="Aufzhlung"/>
      </w:pPr>
      <w:r w:rsidRPr="00522DCA">
        <w:rPr>
          <w:b/>
        </w:rPr>
        <w:t>Based on HIAT segmentation:</w:t>
      </w:r>
      <w:r w:rsidRPr="00522DCA">
        <w:t xml:space="preserve"> The requirement for this type of output is that the transcription can be segmented with the HIAT algorithm, i.e. the HIAT transcription symbols have been used according to the convention</w:t>
      </w:r>
      <w:del w:id="120" w:author="Moritz Lautenbach" w:date="2014-04-15T14:19:00Z">
        <w:r w:rsidRPr="00522DCA" w:rsidDel="002A1B42">
          <w:delText>.</w:delText>
        </w:r>
      </w:del>
      <w:r w:rsidRPr="00522DCA">
        <w:t xml:space="preserve"> (see also Appendix B: Segmentation Algorithms). If segmentation errors have been made, an error message will appear and no output file will be created.</w:t>
      </w:r>
    </w:p>
    <w:p w14:paraId="6EED0E14" w14:textId="2726461A" w:rsidR="000959A2" w:rsidRPr="00522DCA" w:rsidRDefault="000959A2" w:rsidP="005D3475">
      <w:pPr>
        <w:pStyle w:val="Aufzhlung"/>
      </w:pPr>
      <w:r w:rsidRPr="00522DCA">
        <w:rPr>
          <w:b/>
        </w:rPr>
        <w:t>Based on events:</w:t>
      </w:r>
      <w:r w:rsidRPr="00522DCA">
        <w:t xml:space="preserve"> This option does not use a segmentation algorithm, but single events in tiers of type </w:t>
      </w:r>
      <w:r w:rsidR="00C81274" w:rsidRPr="00522DCA">
        <w:t>“</w:t>
      </w:r>
      <w:proofErr w:type="gramStart"/>
      <w:r w:rsidRPr="00522DCA">
        <w:t>T(</w:t>
      </w:r>
      <w:proofErr w:type="spellStart"/>
      <w:proofErr w:type="gramEnd"/>
      <w:r w:rsidRPr="00522DCA">
        <w:t>ranscription</w:t>
      </w:r>
      <w:proofErr w:type="spellEnd"/>
      <w:r w:rsidRPr="00522DCA">
        <w:t>)</w:t>
      </w:r>
      <w:r w:rsidR="00C81274" w:rsidRPr="00522DCA">
        <w:t>”</w:t>
      </w:r>
      <w:r w:rsidRPr="00522DCA">
        <w:t xml:space="preserve"> are transformed into CHAT utterances.</w:t>
      </w:r>
    </w:p>
    <w:p w14:paraId="5CF3B1B4" w14:textId="766C3AAC" w:rsidR="000959A2" w:rsidRPr="00522DCA" w:rsidRDefault="000959A2" w:rsidP="005D3475">
      <w:pPr>
        <w:pStyle w:val="Standard-BlockCharCharChar"/>
        <w:rPr>
          <w:lang w:val="en-GB"/>
        </w:rPr>
      </w:pPr>
      <w:r w:rsidRPr="00522DCA">
        <w:rPr>
          <w:lang w:val="en-GB"/>
        </w:rPr>
        <w:t xml:space="preserve">9. </w:t>
      </w:r>
      <w:r w:rsidRPr="00522DCA">
        <w:rPr>
          <w:szCs w:val="24"/>
          <w:shd w:val="clear" w:color="auto" w:fill="D9D9D9"/>
          <w:lang w:val="en-GB" w:eastAsia="de-DE"/>
        </w:rPr>
        <w:t>Audacity Label File:</w:t>
      </w:r>
      <w:r w:rsidRPr="00522DCA">
        <w:rPr>
          <w:lang w:val="en-GB"/>
        </w:rPr>
        <w:t xml:space="preserve"> exports a text file that can be read in Audacity.</w:t>
      </w:r>
    </w:p>
    <w:p w14:paraId="55ABAB90" w14:textId="4AACE863" w:rsidR="000959A2" w:rsidRPr="00522DCA" w:rsidRDefault="000959A2" w:rsidP="005D3475">
      <w:pPr>
        <w:pStyle w:val="Standard-BlockCharCharChar"/>
        <w:rPr>
          <w:lang w:val="en-GB"/>
        </w:rPr>
      </w:pPr>
      <w:r w:rsidRPr="00522DCA">
        <w:rPr>
          <w:lang w:val="en-GB"/>
        </w:rPr>
        <w:t>10</w:t>
      </w:r>
      <w:r w:rsidRPr="002F7AF7">
        <w:rPr>
          <w:lang w:val="en-US" w:eastAsia="de-DE"/>
        </w:rPr>
        <w:t xml:space="preserve">. </w:t>
      </w:r>
      <w:r w:rsidRPr="00A95ECD">
        <w:rPr>
          <w:szCs w:val="24"/>
          <w:shd w:val="clear" w:color="auto" w:fill="D9D9D9"/>
          <w:lang w:val="en-GB" w:eastAsia="de-DE"/>
        </w:rPr>
        <w:t>EXMARaLDA Segmented Transcription:</w:t>
      </w:r>
      <w:r w:rsidRPr="00522DCA">
        <w:rPr>
          <w:lang w:val="en-GB"/>
        </w:rPr>
        <w:t xml:space="preserve"> The exported file can be integrated into an EXMARaLDA corpus and browsed with EXAKT. Contrary to</w:t>
      </w:r>
      <w:r w:rsidR="00A42620" w:rsidRPr="00522DCA">
        <w:rPr>
          <w:lang w:val="en-GB"/>
        </w:rPr>
        <w:t xml:space="preserve"> </w:t>
      </w:r>
      <w:r w:rsidRPr="00522DCA">
        <w:rPr>
          <w:rStyle w:val="Menufunction"/>
          <w:lang w:val="en-GB"/>
        </w:rPr>
        <w:t>Transcription &gt; Export Segmented Transcription...</w:t>
      </w:r>
      <w:r w:rsidRPr="00522DCA">
        <w:rPr>
          <w:lang w:val="en-GB"/>
        </w:rPr>
        <w:t xml:space="preserve"> no segmentation algorithm is used here. </w:t>
      </w:r>
    </w:p>
    <w:p w14:paraId="291C00E7" w14:textId="77777777" w:rsidR="000959A2" w:rsidRPr="00522DCA" w:rsidRDefault="000959A2" w:rsidP="005C4CD0">
      <w:pPr>
        <w:pStyle w:val="berschrift3"/>
      </w:pPr>
      <w:bookmarkStart w:id="121" w:name="_Ref108437987"/>
      <w:bookmarkStart w:id="122" w:name="_Ref108437975"/>
      <w:bookmarkStart w:id="123" w:name="_Toc415132376"/>
      <w:bookmarkStart w:id="124" w:name="_Toc415132557"/>
      <w:bookmarkStart w:id="125" w:name="_File_%3E_Exit"/>
      <w:r w:rsidRPr="00522DCA">
        <w:t>File &gt; </w:t>
      </w:r>
      <w:r w:rsidRPr="005C4CD0">
        <w:t>Exit</w:t>
      </w:r>
      <w:bookmarkEnd w:id="121"/>
      <w:bookmarkEnd w:id="122"/>
      <w:bookmarkEnd w:id="123"/>
      <w:bookmarkEnd w:id="124"/>
    </w:p>
    <w:p w14:paraId="51B74BE0" w14:textId="77777777" w:rsidR="00200A86" w:rsidRDefault="000959A2" w:rsidP="005D3475">
      <w:pPr>
        <w:pStyle w:val="Standard-BlockCharCharChar"/>
        <w:rPr>
          <w:lang w:val="en-GB"/>
        </w:rPr>
        <w:sectPr w:rsidR="00200A86" w:rsidSect="00BC7D6E">
          <w:pgSz w:w="11906" w:h="16838"/>
          <w:pgMar w:top="1417" w:right="1417" w:bottom="1134" w:left="1417" w:header="708" w:footer="708" w:gutter="0"/>
          <w:cols w:space="708"/>
          <w:docGrid w:linePitch="360"/>
        </w:sectPr>
      </w:pPr>
      <w:r w:rsidRPr="00522DCA">
        <w:rPr>
          <w:lang w:val="en-GB"/>
        </w:rPr>
        <w:t xml:space="preserve">Closes the current </w:t>
      </w:r>
      <w:r w:rsidRPr="00B16F25">
        <w:rPr>
          <w:lang w:val="en-US"/>
        </w:rPr>
        <w:t>transcription</w:t>
      </w:r>
      <w:r w:rsidRPr="00522DCA">
        <w:rPr>
          <w:lang w:val="en-GB"/>
        </w:rPr>
        <w:t xml:space="preserve"> and exits the Partitur-</w:t>
      </w:r>
      <w:r w:rsidR="00C11634" w:rsidRPr="00522DCA">
        <w:rPr>
          <w:lang w:val="en-GB"/>
        </w:rPr>
        <w:t>Editor</w:t>
      </w:r>
      <w:r w:rsidRPr="00522DCA">
        <w:rPr>
          <w:lang w:val="en-GB"/>
        </w:rPr>
        <w:t>. If the changes have not been saved, you will be asked whether you would like to save the changes.</w:t>
      </w:r>
    </w:p>
    <w:p w14:paraId="785431DA" w14:textId="4990A007" w:rsidR="000959A2" w:rsidRDefault="000959A2" w:rsidP="00FA491C">
      <w:pPr>
        <w:pStyle w:val="berschrift2"/>
        <w:numPr>
          <w:ilvl w:val="1"/>
          <w:numId w:val="90"/>
        </w:numPr>
        <w:rPr>
          <w:lang w:val="en-GB"/>
        </w:rPr>
      </w:pPr>
      <w:bookmarkStart w:id="126" w:name="_Toc415132377"/>
      <w:bookmarkStart w:id="127" w:name="_Toc415132558"/>
      <w:bookmarkEnd w:id="44"/>
      <w:bookmarkEnd w:id="50"/>
      <w:bookmarkEnd w:id="54"/>
      <w:bookmarkEnd w:id="60"/>
      <w:bookmarkEnd w:id="61"/>
      <w:bookmarkEnd w:id="65"/>
      <w:bookmarkEnd w:id="69"/>
      <w:bookmarkEnd w:id="76"/>
      <w:bookmarkEnd w:id="83"/>
      <w:bookmarkEnd w:id="87"/>
      <w:bookmarkEnd w:id="89"/>
      <w:bookmarkEnd w:id="90"/>
      <w:bookmarkEnd w:id="98"/>
      <w:bookmarkEnd w:id="112"/>
      <w:bookmarkEnd w:id="113"/>
      <w:bookmarkEnd w:id="114"/>
      <w:bookmarkEnd w:id="115"/>
      <w:bookmarkEnd w:id="125"/>
      <w:r w:rsidRPr="00522DCA">
        <w:rPr>
          <w:lang w:val="en-GB"/>
        </w:rPr>
        <w:lastRenderedPageBreak/>
        <w:t>Edit Menu</w:t>
      </w:r>
      <w:bookmarkEnd w:id="126"/>
      <w:bookmarkEnd w:id="127"/>
    </w:p>
    <w:tbl>
      <w:tblPr>
        <w:tblpPr w:leftFromText="141" w:rightFromText="141" w:vertAnchor="text" w:horzAnchor="margin" w:tblpY="193"/>
        <w:tblW w:w="9211" w:type="dxa"/>
        <w:tblLayout w:type="fixed"/>
        <w:tblCellMar>
          <w:left w:w="70" w:type="dxa"/>
          <w:right w:w="70" w:type="dxa"/>
        </w:tblCellMar>
        <w:tblLook w:val="0000" w:firstRow="0" w:lastRow="0" w:firstColumn="0" w:lastColumn="0" w:noHBand="0" w:noVBand="0"/>
      </w:tblPr>
      <w:tblGrid>
        <w:gridCol w:w="4692"/>
        <w:gridCol w:w="4519"/>
      </w:tblGrid>
      <w:tr w:rsidR="00E21D53" w:rsidRPr="00522DCA" w14:paraId="7779CAED" w14:textId="77777777" w:rsidTr="00E21D53">
        <w:tc>
          <w:tcPr>
            <w:tcW w:w="4692" w:type="dxa"/>
            <w:shd w:val="clear" w:color="auto" w:fill="auto"/>
          </w:tcPr>
          <w:p w14:paraId="77D3C3A0" w14:textId="1AEA6D28" w:rsidR="00E21D53" w:rsidRPr="00522DCA" w:rsidRDefault="00E21D53" w:rsidP="00E21D53">
            <w:pPr>
              <w:rPr>
                <w:lang w:val="en-GB"/>
              </w:rPr>
            </w:pPr>
            <w:r>
              <w:rPr>
                <w:noProof/>
                <w:lang w:eastAsia="de-DE"/>
              </w:rPr>
              <w:drawing>
                <wp:inline distT="0" distB="0" distL="0" distR="0" wp14:anchorId="117E54DF" wp14:editId="5680813A">
                  <wp:extent cx="2487930" cy="3348990"/>
                  <wp:effectExtent l="0" t="0" r="762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7930" cy="3348990"/>
                          </a:xfrm>
                          <a:prstGeom prst="rect">
                            <a:avLst/>
                          </a:prstGeom>
                          <a:solidFill>
                            <a:srgbClr val="FFFFFF"/>
                          </a:solidFill>
                          <a:ln>
                            <a:noFill/>
                          </a:ln>
                        </pic:spPr>
                      </pic:pic>
                    </a:graphicData>
                  </a:graphic>
                </wp:inline>
              </w:drawing>
            </w:r>
          </w:p>
        </w:tc>
        <w:tc>
          <w:tcPr>
            <w:tcW w:w="4519" w:type="dxa"/>
            <w:shd w:val="clear" w:color="auto" w:fill="auto"/>
          </w:tcPr>
          <w:p w14:paraId="1204B95A" w14:textId="77777777" w:rsidR="00E21D53" w:rsidRPr="00522DCA" w:rsidRDefault="00E21D53" w:rsidP="00E21D53">
            <w:pPr>
              <w:rPr>
                <w:lang w:val="en-GB"/>
              </w:rPr>
            </w:pPr>
          </w:p>
          <w:p w14:paraId="5A477EA5" w14:textId="77777777" w:rsidR="00E21D53" w:rsidRPr="00522DCA" w:rsidRDefault="00E21D53" w:rsidP="00E21D53">
            <w:pPr>
              <w:rPr>
                <w:lang w:val="en-GB"/>
              </w:rPr>
            </w:pPr>
            <w:r w:rsidRPr="00522DCA">
              <w:rPr>
                <w:lang w:val="en-GB"/>
              </w:rPr>
              <w:t>Submenu “Selection”</w:t>
            </w:r>
          </w:p>
          <w:p w14:paraId="03D26EB0" w14:textId="0D0889C8" w:rsidR="00E21D53" w:rsidRPr="00522DCA" w:rsidRDefault="00E21D53" w:rsidP="00E21D53">
            <w:pPr>
              <w:rPr>
                <w:lang w:val="en-GB"/>
              </w:rPr>
            </w:pPr>
            <w:ins w:id="128" w:author="Karolina Kaminska" w:date="2015-02-09T15:05:00Z">
              <w:r>
                <w:rPr>
                  <w:noProof/>
                  <w:lang w:eastAsia="de-DE"/>
                </w:rPr>
                <w:drawing>
                  <wp:inline distT="0" distB="0" distL="0" distR="0" wp14:anchorId="368AA004" wp14:editId="70808202">
                    <wp:extent cx="1233170" cy="1073785"/>
                    <wp:effectExtent l="0" t="0" r="508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3170" cy="1073785"/>
                            </a:xfrm>
                            <a:prstGeom prst="rect">
                              <a:avLst/>
                            </a:prstGeom>
                            <a:solidFill>
                              <a:srgbClr val="FFFFFF"/>
                            </a:solidFill>
                            <a:ln>
                              <a:noFill/>
                            </a:ln>
                          </pic:spPr>
                        </pic:pic>
                      </a:graphicData>
                    </a:graphic>
                  </wp:inline>
                </w:drawing>
              </w:r>
              <w:r w:rsidRPr="006A6011">
                <w:rPr>
                  <w:rStyle w:val="Standard-BlockCharCharCharChar"/>
                  <w:rFonts w:eastAsiaTheme="minorHAnsi"/>
                  <w:noProof/>
                  <w:lang w:eastAsia="de-DE" w:bidi="ar-SA"/>
                </w:rPr>
                <w:drawing>
                  <wp:inline distT="0" distB="0" distL="0" distR="0" wp14:anchorId="7F298B59" wp14:editId="3B22D6B1">
                    <wp:extent cx="1233170" cy="1116330"/>
                    <wp:effectExtent l="0" t="0" r="508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3170" cy="1116330"/>
                            </a:xfrm>
                            <a:prstGeom prst="rect">
                              <a:avLst/>
                            </a:prstGeom>
                            <a:solidFill>
                              <a:srgbClr val="FFFFFF"/>
                            </a:solidFill>
                            <a:ln>
                              <a:noFill/>
                            </a:ln>
                          </pic:spPr>
                        </pic:pic>
                      </a:graphicData>
                    </a:graphic>
                  </wp:inline>
                </w:drawing>
              </w:r>
            </w:ins>
          </w:p>
          <w:p w14:paraId="3AED1B3F" w14:textId="77777777" w:rsidR="00E21D53" w:rsidRPr="00522DCA" w:rsidRDefault="00E21D53" w:rsidP="00E21D53">
            <w:pPr>
              <w:rPr>
                <w:lang w:val="en-GB"/>
              </w:rPr>
            </w:pPr>
          </w:p>
          <w:p w14:paraId="353B1A67" w14:textId="77777777" w:rsidR="00E21D53" w:rsidRPr="00522DCA" w:rsidRDefault="00E21D53" w:rsidP="00E21D53">
            <w:pPr>
              <w:rPr>
                <w:lang w:val="en-GB"/>
              </w:rPr>
            </w:pPr>
          </w:p>
          <w:p w14:paraId="3770A514" w14:textId="77777777" w:rsidR="00E21D53" w:rsidRPr="00522DCA" w:rsidRDefault="00E21D53" w:rsidP="00E21D53">
            <w:pPr>
              <w:rPr>
                <w:lang w:val="en-GB"/>
              </w:rPr>
            </w:pPr>
          </w:p>
        </w:tc>
      </w:tr>
    </w:tbl>
    <w:p w14:paraId="2F2A933D" w14:textId="77777777" w:rsidR="000959A2" w:rsidRPr="00522DCA" w:rsidRDefault="000959A2" w:rsidP="006F7584">
      <w:pPr>
        <w:pStyle w:val="berschrift3"/>
      </w:pPr>
      <w:bookmarkStart w:id="129" w:name="_Toc415132378"/>
      <w:bookmarkStart w:id="130" w:name="_Toc415132559"/>
      <w:bookmarkStart w:id="131" w:name="_Ref108437272"/>
      <w:bookmarkStart w:id="132" w:name="_Ref108437250"/>
      <w:bookmarkStart w:id="133" w:name="_Ref108437240"/>
      <w:bookmarkStart w:id="134" w:name="_Edit_%3E_Copy"/>
      <w:r w:rsidRPr="00522DCA">
        <w:t>Edit &gt; Undo</w:t>
      </w:r>
      <w:bookmarkEnd w:id="129"/>
      <w:bookmarkEnd w:id="130"/>
    </w:p>
    <w:p w14:paraId="0F5F6647" w14:textId="0AE39383" w:rsidR="000959A2" w:rsidRPr="00522DCA" w:rsidRDefault="000959A2" w:rsidP="005D3475">
      <w:pPr>
        <w:pStyle w:val="Standard-BlockCharCharChar"/>
        <w:rPr>
          <w:lang w:val="en-GB"/>
        </w:rPr>
      </w:pPr>
      <w:r w:rsidRPr="00522DCA">
        <w:rPr>
          <w:lang w:val="en-GB"/>
        </w:rPr>
        <w:t xml:space="preserve">The Undo-feature was introduced in version 1.5. It reverses the last action that has been carried out. The </w:t>
      </w:r>
      <w:r w:rsidRPr="000F5215">
        <w:rPr>
          <w:lang w:val="en-US"/>
        </w:rPr>
        <w:t>action</w:t>
      </w:r>
      <w:r w:rsidRPr="00522DCA">
        <w:rPr>
          <w:lang w:val="en-GB"/>
        </w:rPr>
        <w:t xml:space="preserve"> itself is named in the menu item (e.g. </w:t>
      </w:r>
      <w:r w:rsidR="00A053B3" w:rsidRPr="00522DCA">
        <w:rPr>
          <w:lang w:val="en-GB"/>
        </w:rPr>
        <w:t>“</w:t>
      </w:r>
      <w:r w:rsidRPr="00522DCA">
        <w:rPr>
          <w:lang w:val="en-GB"/>
        </w:rPr>
        <w:t>Edit event</w:t>
      </w:r>
      <w:r w:rsidR="00A053B3" w:rsidRPr="00522DCA">
        <w:rPr>
          <w:lang w:val="en-GB"/>
        </w:rPr>
        <w:t>”</w:t>
      </w:r>
      <w:r w:rsidRPr="00522DCA">
        <w:rPr>
          <w:lang w:val="en-GB"/>
        </w:rPr>
        <w:t xml:space="preserve">). Up to 20 actions are saved, which can be undone again. In the case of some actions, the musical score needs to be reformatted after calling up the menu item. This can take a few seconds in larger transcriptions. </w:t>
      </w:r>
    </w:p>
    <w:p w14:paraId="02F8E205" w14:textId="77777777" w:rsidR="000959A2" w:rsidRPr="00522DCA" w:rsidRDefault="000959A2" w:rsidP="006F7584">
      <w:pPr>
        <w:pStyle w:val="berschrift3"/>
      </w:pPr>
      <w:bookmarkStart w:id="135" w:name="_Toc415132379"/>
      <w:bookmarkStart w:id="136" w:name="_Toc415132560"/>
      <w:r w:rsidRPr="00522DCA">
        <w:t>Edit &gt; Copy</w:t>
      </w:r>
      <w:bookmarkEnd w:id="131"/>
      <w:bookmarkEnd w:id="132"/>
      <w:bookmarkEnd w:id="133"/>
      <w:bookmarkEnd w:id="135"/>
      <w:bookmarkEnd w:id="136"/>
    </w:p>
    <w:p w14:paraId="2103880D" w14:textId="01AEE3CD" w:rsidR="000959A2" w:rsidRPr="006A6011" w:rsidRDefault="000959A2" w:rsidP="005D3475">
      <w:pPr>
        <w:pStyle w:val="Standard-BlockCharCharChar"/>
        <w:rPr>
          <w:lang w:val="en-US"/>
        </w:rPr>
      </w:pPr>
      <w:r w:rsidRPr="00522DCA">
        <w:rPr>
          <w:lang w:val="en-GB"/>
        </w:rPr>
        <w:t xml:space="preserve">(Shortcut: </w:t>
      </w:r>
      <w:r w:rsidR="006A6011">
        <w:rPr>
          <w:szCs w:val="24"/>
          <w:bdr w:val="single" w:sz="4" w:space="0" w:color="auto"/>
          <w:lang w:val="en-US"/>
        </w:rPr>
        <w:t>CTRL</w:t>
      </w:r>
      <w:r w:rsidR="006A6011" w:rsidRPr="006A6011">
        <w:rPr>
          <w:szCs w:val="24"/>
          <w:lang w:val="en-US"/>
        </w:rPr>
        <w:t> + </w:t>
      </w:r>
      <w:r w:rsidR="006A6011" w:rsidRPr="006A6011">
        <w:rPr>
          <w:szCs w:val="24"/>
          <w:bdr w:val="single" w:sz="4" w:space="0" w:color="auto"/>
          <w:lang w:val="en-US"/>
        </w:rPr>
        <w:t>C</w:t>
      </w:r>
      <w:r w:rsidR="006A6011" w:rsidRPr="006A6011">
        <w:rPr>
          <w:szCs w:val="24"/>
          <w:lang w:val="en-US"/>
        </w:rPr>
        <w:t xml:space="preserve"> </w:t>
      </w:r>
      <w:r w:rsidR="006A6011">
        <w:rPr>
          <w:lang w:val="en-GB"/>
        </w:rPr>
        <w:t>on Windows,</w:t>
      </w:r>
      <w:r w:rsidR="006A6011" w:rsidRPr="006A6011">
        <w:rPr>
          <w:szCs w:val="24"/>
          <w:lang w:val="en-US"/>
        </w:rPr>
        <w:t xml:space="preserve"> </w:t>
      </w:r>
      <w:r w:rsidR="006A6011" w:rsidRPr="006A6011">
        <w:rPr>
          <w:rFonts w:ascii="Cambria Math" w:eastAsia="Arial Unicode MS" w:hAnsi="Cambria Math" w:cs="Cambria Math"/>
          <w:szCs w:val="24"/>
          <w:bdr w:val="single" w:sz="4" w:space="0" w:color="auto"/>
          <w:lang w:val="en-US"/>
        </w:rPr>
        <w:t>⌘</w:t>
      </w:r>
      <w:r w:rsidR="006A6011" w:rsidRPr="006A6011">
        <w:rPr>
          <w:szCs w:val="24"/>
          <w:lang w:val="en-US"/>
        </w:rPr>
        <w:t> + </w:t>
      </w:r>
      <w:r w:rsidR="006A6011" w:rsidRPr="006A6011">
        <w:rPr>
          <w:szCs w:val="24"/>
          <w:bdr w:val="single" w:sz="4" w:space="0" w:color="auto"/>
          <w:lang w:val="en-US"/>
        </w:rPr>
        <w:t>C</w:t>
      </w:r>
      <w:r w:rsidR="006A6011" w:rsidRPr="006A6011">
        <w:rPr>
          <w:szCs w:val="24"/>
          <w:lang w:val="en-US"/>
        </w:rPr>
        <w:t xml:space="preserve"> on Mac</w:t>
      </w:r>
      <w:r w:rsidRPr="006A6011">
        <w:rPr>
          <w:lang w:val="en-US"/>
        </w:rPr>
        <w:t>)</w:t>
      </w:r>
    </w:p>
    <w:p w14:paraId="1BA2FE6B" w14:textId="216BA8C9" w:rsidR="000959A2" w:rsidRPr="00522DCA" w:rsidRDefault="000959A2" w:rsidP="005D3475">
      <w:pPr>
        <w:pStyle w:val="Standard-BlockCharCharChar"/>
        <w:rPr>
          <w:lang w:val="en-GB"/>
        </w:rPr>
      </w:pPr>
      <w:r w:rsidRPr="00522DCA">
        <w:rPr>
          <w:lang w:val="en-GB"/>
        </w:rPr>
        <w:t xml:space="preserve">Copies a selected text into the clipboard. From there, the text can be copied into any other application that has a </w:t>
      </w:r>
      <w:r w:rsidR="006D0A9D" w:rsidRPr="00522DCA">
        <w:rPr>
          <w:lang w:val="en-GB"/>
        </w:rPr>
        <w:t>“</w:t>
      </w:r>
      <w:r w:rsidRPr="00522DCA">
        <w:rPr>
          <w:lang w:val="en-GB"/>
        </w:rPr>
        <w:t>paste</w:t>
      </w:r>
      <w:r w:rsidR="00A053B3" w:rsidRPr="00522DCA">
        <w:rPr>
          <w:lang w:val="en-GB"/>
        </w:rPr>
        <w:t>”</w:t>
      </w:r>
      <w:r w:rsidRPr="00522DCA">
        <w:rPr>
          <w:lang w:val="en-GB"/>
        </w:rPr>
        <w:t xml:space="preserve"> function. Texts in different </w:t>
      </w:r>
      <w:r w:rsidR="00C11634" w:rsidRPr="00522DCA">
        <w:rPr>
          <w:lang w:val="en-GB"/>
        </w:rPr>
        <w:t>tiers</w:t>
      </w:r>
      <w:r w:rsidRPr="00522DCA">
        <w:rPr>
          <w:lang w:val="en-GB"/>
        </w:rPr>
        <w:t xml:space="preserve"> are separated by </w:t>
      </w:r>
      <w:r w:rsidR="006A6011" w:rsidRPr="00243150">
        <w:rPr>
          <w:szCs w:val="24"/>
          <w:bdr w:val="single" w:sz="4" w:space="0" w:color="auto"/>
          <w:lang w:val="en-US"/>
        </w:rPr>
        <w:t>Enter</w:t>
      </w:r>
      <w:r w:rsidRPr="00522DCA">
        <w:rPr>
          <w:lang w:val="en-GB"/>
        </w:rPr>
        <w:t xml:space="preserve">. </w:t>
      </w:r>
    </w:p>
    <w:p w14:paraId="4769EE88" w14:textId="01D75F04" w:rsidR="000959A2" w:rsidRPr="00522DCA" w:rsidRDefault="000959A2" w:rsidP="005D3475">
      <w:pPr>
        <w:pStyle w:val="Standard-BlockCharCharChar"/>
        <w:rPr>
          <w:lang w:val="en-GB"/>
        </w:rPr>
      </w:pPr>
      <w:r w:rsidRPr="00522DCA">
        <w:rPr>
          <w:lang w:val="en-GB"/>
        </w:rPr>
        <w:t xml:space="preserve">If the selection includes all </w:t>
      </w:r>
      <w:r w:rsidR="00C11634" w:rsidRPr="00522DCA">
        <w:rPr>
          <w:lang w:val="en-GB"/>
        </w:rPr>
        <w:t>tiers</w:t>
      </w:r>
      <w:r w:rsidRPr="00522DCA">
        <w:rPr>
          <w:lang w:val="en-GB"/>
        </w:rPr>
        <w:t xml:space="preserve"> (see also second example below), a RTF-representation of the specific section of the musical score is copied into the clipboard –instead of text only. This can be copied as a musical score into RTF enabled applications (esp. WORD) by using </w:t>
      </w:r>
      <w:r w:rsidR="006D0A9D" w:rsidRPr="00522DCA">
        <w:rPr>
          <w:lang w:val="en-GB"/>
        </w:rPr>
        <w:t>“</w:t>
      </w:r>
      <w:r w:rsidRPr="00522DCA">
        <w:rPr>
          <w:lang w:val="en-GB"/>
        </w:rPr>
        <w:t>Paste</w:t>
      </w:r>
      <w:r w:rsidR="00A053B3" w:rsidRPr="00522DCA">
        <w:rPr>
          <w:lang w:val="en-GB"/>
        </w:rPr>
        <w:t>”</w:t>
      </w:r>
      <w:r w:rsidRPr="00522DCA">
        <w:rPr>
          <w:lang w:val="en-GB"/>
        </w:rPr>
        <w:t>.</w:t>
      </w:r>
    </w:p>
    <w:p w14:paraId="3F25800A" w14:textId="77777777" w:rsidR="000959A2" w:rsidRPr="00522DCA" w:rsidRDefault="000959A2" w:rsidP="005D3475">
      <w:pPr>
        <w:pStyle w:val="Standard-BlockCharCharChar"/>
        <w:rPr>
          <w:lang w:val="en-GB"/>
        </w:rPr>
      </w:pPr>
      <w:proofErr w:type="spellStart"/>
      <w:r w:rsidRPr="00FA491C">
        <w:t>Examples</w:t>
      </w:r>
      <w:proofErr w:type="spellEnd"/>
      <w:r w:rsidRPr="00522DCA">
        <w:rPr>
          <w:lang w:val="en-GB"/>
        </w:rPr>
        <w:t>:</w:t>
      </w:r>
    </w:p>
    <w:p w14:paraId="4E3CD974" w14:textId="77777777" w:rsidR="00E21D53" w:rsidRDefault="00E21D53" w:rsidP="005D3475">
      <w:pPr>
        <w:pStyle w:val="Standard-BlockCharCharChar"/>
        <w:rPr>
          <w:lang w:val="en-GB"/>
        </w:rPr>
      </w:pPr>
    </w:p>
    <w:tbl>
      <w:tblPr>
        <w:tblpPr w:leftFromText="141" w:rightFromText="141" w:vertAnchor="text" w:horzAnchor="margin" w:tblpY="-89"/>
        <w:tblW w:w="9355" w:type="dxa"/>
        <w:tblLayout w:type="fixed"/>
        <w:tblCellMar>
          <w:left w:w="70" w:type="dxa"/>
          <w:right w:w="70" w:type="dxa"/>
        </w:tblCellMar>
        <w:tblLook w:val="0000" w:firstRow="0" w:lastRow="0" w:firstColumn="0" w:lastColumn="0" w:noHBand="0" w:noVBand="0"/>
      </w:tblPr>
      <w:tblGrid>
        <w:gridCol w:w="4819"/>
        <w:gridCol w:w="4536"/>
      </w:tblGrid>
      <w:tr w:rsidR="00E21D53" w:rsidRPr="0005350C" w14:paraId="0BD8892C" w14:textId="77777777" w:rsidTr="00E21D53">
        <w:trPr>
          <w:tblHeader/>
        </w:trPr>
        <w:tc>
          <w:tcPr>
            <w:tcW w:w="4819" w:type="dxa"/>
            <w:shd w:val="clear" w:color="auto" w:fill="auto"/>
          </w:tcPr>
          <w:p w14:paraId="09BB0B63" w14:textId="77777777" w:rsidR="00E21D53" w:rsidRPr="00522DCA" w:rsidRDefault="00E21D53" w:rsidP="005D3475">
            <w:pPr>
              <w:pStyle w:val="Standard-BlockCharCharChar"/>
              <w:rPr>
                <w:lang w:val="en-GB"/>
              </w:rPr>
            </w:pPr>
            <w:r w:rsidRPr="00522DCA">
              <w:rPr>
                <w:lang w:val="en-GB"/>
              </w:rPr>
              <w:lastRenderedPageBreak/>
              <w:t>Selection in the Editor</w:t>
            </w:r>
          </w:p>
        </w:tc>
        <w:tc>
          <w:tcPr>
            <w:tcW w:w="4536" w:type="dxa"/>
            <w:shd w:val="clear" w:color="auto" w:fill="auto"/>
          </w:tcPr>
          <w:p w14:paraId="79249798" w14:textId="4656327C" w:rsidR="00E21D53" w:rsidRPr="00522DCA" w:rsidRDefault="00E21D53" w:rsidP="005D3475">
            <w:pPr>
              <w:pStyle w:val="Standard-BlockCharCharChar"/>
              <w:rPr>
                <w:lang w:val="en-GB"/>
              </w:rPr>
            </w:pPr>
            <w:r w:rsidRPr="00522DCA">
              <w:rPr>
                <w:lang w:val="en-GB"/>
              </w:rPr>
              <w:t xml:space="preserve">Content of the clipboard </w:t>
            </w:r>
            <w:r w:rsidRPr="00522DCA">
              <w:rPr>
                <w:u w:val="single"/>
                <w:lang w:val="en-GB"/>
              </w:rPr>
              <w:t>after</w:t>
            </w:r>
            <w:r w:rsidRPr="00522DCA">
              <w:rPr>
                <w:lang w:val="en-GB"/>
              </w:rPr>
              <w:t xml:space="preserve"> “Copy text”</w:t>
            </w:r>
          </w:p>
        </w:tc>
      </w:tr>
      <w:tr w:rsidR="00E21D53" w:rsidRPr="00522DCA" w14:paraId="65E779EC" w14:textId="77777777" w:rsidTr="00E21D53">
        <w:tc>
          <w:tcPr>
            <w:tcW w:w="4819" w:type="dxa"/>
            <w:shd w:val="clear" w:color="auto" w:fill="auto"/>
          </w:tcPr>
          <w:p w14:paraId="0D1326A4" w14:textId="7FB905AB" w:rsidR="00E21D53" w:rsidRPr="00522DCA" w:rsidRDefault="00E21D53" w:rsidP="0080680F">
            <w:pPr>
              <w:pStyle w:val="BildChar"/>
              <w:snapToGrid w:val="0"/>
              <w:spacing w:before="0"/>
              <w:jc w:val="left"/>
              <w:rPr>
                <w:rFonts w:ascii="Times New Roman" w:hAnsi="Times New Roman"/>
                <w:lang w:val="en-GB"/>
              </w:rPr>
            </w:pPr>
            <w:r>
              <w:rPr>
                <w:rFonts w:ascii="Times New Roman" w:hAnsi="Times New Roman"/>
                <w:noProof/>
                <w:lang w:eastAsia="de-DE" w:bidi="ar-SA"/>
              </w:rPr>
              <w:drawing>
                <wp:inline distT="0" distB="0" distL="0" distR="0" wp14:anchorId="6653E3B7" wp14:editId="35E07A1A">
                  <wp:extent cx="2870835" cy="1158875"/>
                  <wp:effectExtent l="0" t="0" r="5715"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0835" cy="1158875"/>
                          </a:xfrm>
                          <a:prstGeom prst="rect">
                            <a:avLst/>
                          </a:prstGeom>
                          <a:solidFill>
                            <a:srgbClr val="FFFFFF"/>
                          </a:solidFill>
                          <a:ln>
                            <a:noFill/>
                          </a:ln>
                        </pic:spPr>
                      </pic:pic>
                    </a:graphicData>
                  </a:graphic>
                </wp:inline>
              </w:drawing>
            </w:r>
          </w:p>
          <w:p w14:paraId="32BE2A42" w14:textId="77777777" w:rsidR="00E21D53" w:rsidRPr="00522DCA" w:rsidRDefault="00E21D53" w:rsidP="0080680F">
            <w:pPr>
              <w:spacing w:before="0"/>
              <w:ind w:left="4" w:hanging="4"/>
              <w:rPr>
                <w:rFonts w:cs="Times New Roman"/>
                <w:lang w:val="en-GB"/>
              </w:rPr>
            </w:pPr>
          </w:p>
        </w:tc>
        <w:tc>
          <w:tcPr>
            <w:tcW w:w="4536" w:type="dxa"/>
            <w:shd w:val="clear" w:color="auto" w:fill="auto"/>
          </w:tcPr>
          <w:p w14:paraId="44680729" w14:textId="77777777" w:rsidR="00E21D53" w:rsidRPr="00522DCA" w:rsidRDefault="00E21D53" w:rsidP="0080680F">
            <w:pPr>
              <w:pStyle w:val="SimpleEXMARaLDA"/>
              <w:snapToGrid w:val="0"/>
              <w:spacing w:before="0"/>
              <w:rPr>
                <w:rFonts w:ascii="Times New Roman" w:hAnsi="Times New Roman"/>
                <w:lang w:val="en-GB"/>
              </w:rPr>
            </w:pPr>
            <w:proofErr w:type="spellStart"/>
            <w:r w:rsidRPr="00522DCA">
              <w:rPr>
                <w:rFonts w:ascii="Times New Roman" w:hAnsi="Times New Roman"/>
                <w:lang w:val="en-GB"/>
              </w:rPr>
              <w:t>Stimmt</w:t>
            </w:r>
            <w:proofErr w:type="spellEnd"/>
            <w:r w:rsidRPr="00522DCA">
              <w:rPr>
                <w:rFonts w:ascii="Times New Roman" w:hAnsi="Times New Roman"/>
                <w:lang w:val="en-GB"/>
              </w:rPr>
              <w:t xml:space="preserve"> </w:t>
            </w:r>
            <w:proofErr w:type="spellStart"/>
            <w:r w:rsidRPr="00522DCA">
              <w:rPr>
                <w:rFonts w:ascii="Times New Roman" w:hAnsi="Times New Roman"/>
                <w:lang w:val="en-GB"/>
              </w:rPr>
              <w:t>ja</w:t>
            </w:r>
            <w:proofErr w:type="spellEnd"/>
            <w:r w:rsidRPr="00522DCA">
              <w:rPr>
                <w:rFonts w:ascii="Times New Roman" w:hAnsi="Times New Roman"/>
                <w:lang w:val="en-GB"/>
              </w:rPr>
              <w:t xml:space="preserve"> gar </w:t>
            </w:r>
            <w:proofErr w:type="spellStart"/>
            <w:r w:rsidRPr="00522DCA">
              <w:rPr>
                <w:rFonts w:ascii="Times New Roman" w:hAnsi="Times New Roman"/>
                <w:lang w:val="en-GB"/>
              </w:rPr>
              <w:t>nicht</w:t>
            </w:r>
            <w:proofErr w:type="spellEnd"/>
            <w:r w:rsidRPr="00522DCA">
              <w:rPr>
                <w:rFonts w:ascii="Times New Roman" w:hAnsi="Times New Roman"/>
                <w:lang w:val="en-GB"/>
              </w:rPr>
              <w:t>.</w:t>
            </w:r>
          </w:p>
        </w:tc>
      </w:tr>
      <w:tr w:rsidR="00E21D53" w:rsidRPr="0005350C" w14:paraId="39BAA211" w14:textId="77777777" w:rsidTr="00E21D53">
        <w:tc>
          <w:tcPr>
            <w:tcW w:w="4819" w:type="dxa"/>
            <w:shd w:val="clear" w:color="auto" w:fill="auto"/>
          </w:tcPr>
          <w:p w14:paraId="7C3D3E41" w14:textId="00CCFE23" w:rsidR="00E21D53" w:rsidRPr="00522DCA" w:rsidRDefault="00E21D53" w:rsidP="0080680F">
            <w:pPr>
              <w:pStyle w:val="BildChar"/>
              <w:snapToGrid w:val="0"/>
              <w:spacing w:before="0"/>
              <w:jc w:val="left"/>
              <w:rPr>
                <w:rFonts w:ascii="Times New Roman" w:hAnsi="Times New Roman"/>
                <w:lang w:val="en-GB"/>
              </w:rPr>
            </w:pPr>
            <w:r>
              <w:rPr>
                <w:rFonts w:ascii="Times New Roman" w:hAnsi="Times New Roman"/>
                <w:noProof/>
                <w:lang w:eastAsia="de-DE" w:bidi="ar-SA"/>
              </w:rPr>
              <w:drawing>
                <wp:inline distT="0" distB="0" distL="0" distR="0" wp14:anchorId="3B53BDEB" wp14:editId="028699F5">
                  <wp:extent cx="2891790" cy="1201420"/>
                  <wp:effectExtent l="0" t="0" r="381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1790" cy="1201420"/>
                          </a:xfrm>
                          <a:prstGeom prst="rect">
                            <a:avLst/>
                          </a:prstGeom>
                          <a:solidFill>
                            <a:srgbClr val="FFFFFF"/>
                          </a:solidFill>
                          <a:ln>
                            <a:noFill/>
                          </a:ln>
                        </pic:spPr>
                      </pic:pic>
                    </a:graphicData>
                  </a:graphic>
                </wp:inline>
              </w:drawing>
            </w:r>
          </w:p>
          <w:p w14:paraId="548A368D" w14:textId="77777777" w:rsidR="00E21D53" w:rsidRPr="00522DCA" w:rsidRDefault="00E21D53" w:rsidP="0080680F">
            <w:pPr>
              <w:spacing w:before="0"/>
              <w:ind w:left="4" w:hanging="4"/>
              <w:rPr>
                <w:rFonts w:cs="Times New Roman"/>
                <w:lang w:val="en-GB"/>
              </w:rPr>
            </w:pPr>
          </w:p>
        </w:tc>
        <w:tc>
          <w:tcPr>
            <w:tcW w:w="4536" w:type="dxa"/>
            <w:shd w:val="clear" w:color="auto" w:fill="auto"/>
          </w:tcPr>
          <w:p w14:paraId="555BB1A3" w14:textId="77777777" w:rsidR="00E21D53" w:rsidRPr="00522DCA" w:rsidRDefault="00E21D53" w:rsidP="0080680F">
            <w:pPr>
              <w:pStyle w:val="SimpleEXMARaLDA"/>
              <w:snapToGrid w:val="0"/>
              <w:spacing w:before="0"/>
              <w:rPr>
                <w:rFonts w:ascii="Times New Roman" w:hAnsi="Times New Roman"/>
                <w:lang w:val="en-GB"/>
              </w:rPr>
            </w:pPr>
            <w:r w:rsidRPr="00522DCA">
              <w:rPr>
                <w:rFonts w:ascii="Times New Roman" w:hAnsi="Times New Roman"/>
                <w:lang w:val="en-GB"/>
              </w:rPr>
              <w:t>RTF representation of the selection of the musical score</w:t>
            </w:r>
          </w:p>
        </w:tc>
      </w:tr>
      <w:tr w:rsidR="00E21D53" w:rsidRPr="00522DCA" w14:paraId="52C5A5CA" w14:textId="77777777" w:rsidTr="00E21D53">
        <w:tc>
          <w:tcPr>
            <w:tcW w:w="4819" w:type="dxa"/>
            <w:shd w:val="clear" w:color="auto" w:fill="auto"/>
          </w:tcPr>
          <w:p w14:paraId="47E83693" w14:textId="20078D6D" w:rsidR="00E21D53" w:rsidRPr="00522DCA" w:rsidRDefault="00E21D53" w:rsidP="0080680F">
            <w:pPr>
              <w:pStyle w:val="BildChar"/>
              <w:snapToGrid w:val="0"/>
              <w:spacing w:before="0"/>
              <w:jc w:val="left"/>
              <w:rPr>
                <w:rFonts w:ascii="Times New Roman" w:hAnsi="Times New Roman"/>
                <w:lang w:val="en-GB"/>
              </w:rPr>
            </w:pPr>
            <w:r>
              <w:rPr>
                <w:rFonts w:ascii="Times New Roman" w:hAnsi="Times New Roman"/>
                <w:noProof/>
                <w:lang w:eastAsia="de-DE" w:bidi="ar-SA"/>
              </w:rPr>
              <w:drawing>
                <wp:inline distT="0" distB="0" distL="0" distR="0" wp14:anchorId="16A9C36E" wp14:editId="4361F52D">
                  <wp:extent cx="2870835" cy="1127125"/>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0835" cy="1127125"/>
                          </a:xfrm>
                          <a:prstGeom prst="rect">
                            <a:avLst/>
                          </a:prstGeom>
                          <a:solidFill>
                            <a:srgbClr val="FFFFFF"/>
                          </a:solidFill>
                          <a:ln>
                            <a:noFill/>
                          </a:ln>
                        </pic:spPr>
                      </pic:pic>
                    </a:graphicData>
                  </a:graphic>
                </wp:inline>
              </w:drawing>
            </w:r>
          </w:p>
        </w:tc>
        <w:tc>
          <w:tcPr>
            <w:tcW w:w="4536" w:type="dxa"/>
            <w:shd w:val="clear" w:color="auto" w:fill="auto"/>
          </w:tcPr>
          <w:p w14:paraId="32827B6C" w14:textId="77777777" w:rsidR="00E21D53" w:rsidRPr="00522DCA" w:rsidRDefault="00E21D53" w:rsidP="0080680F">
            <w:pPr>
              <w:pStyle w:val="SimpleEXMARaLDA"/>
              <w:snapToGrid w:val="0"/>
              <w:spacing w:before="0"/>
              <w:rPr>
                <w:rFonts w:ascii="Times New Roman" w:hAnsi="Times New Roman"/>
                <w:lang w:val="en-GB"/>
              </w:rPr>
            </w:pPr>
            <w:proofErr w:type="spellStart"/>
            <w:r w:rsidRPr="00522DCA">
              <w:rPr>
                <w:rFonts w:ascii="Times New Roman" w:hAnsi="Times New Roman"/>
                <w:lang w:val="en-GB"/>
              </w:rPr>
              <w:t>fällst</w:t>
            </w:r>
            <w:proofErr w:type="spellEnd"/>
            <w:r w:rsidRPr="00522DCA">
              <w:rPr>
                <w:rFonts w:ascii="Times New Roman" w:hAnsi="Times New Roman"/>
                <w:lang w:val="en-GB"/>
              </w:rPr>
              <w:t xml:space="preserve"> </w:t>
            </w:r>
            <w:proofErr w:type="spellStart"/>
            <w:r w:rsidRPr="00522DCA">
              <w:rPr>
                <w:rFonts w:ascii="Times New Roman" w:hAnsi="Times New Roman"/>
                <w:lang w:val="en-GB"/>
              </w:rPr>
              <w:t>mir</w:t>
            </w:r>
            <w:proofErr w:type="spellEnd"/>
          </w:p>
        </w:tc>
      </w:tr>
    </w:tbl>
    <w:p w14:paraId="7EFE95E7" w14:textId="77777777" w:rsidR="000959A2" w:rsidRPr="00522DCA" w:rsidRDefault="000959A2" w:rsidP="006F7584">
      <w:pPr>
        <w:pStyle w:val="berschrift3"/>
      </w:pPr>
      <w:bookmarkStart w:id="137" w:name="_Toc415132380"/>
      <w:bookmarkStart w:id="138" w:name="_Toc415132561"/>
      <w:bookmarkStart w:id="139" w:name="_Ref108437288"/>
      <w:bookmarkStart w:id="140" w:name="_Edit_%3E_Paste"/>
      <w:r w:rsidRPr="00522DCA">
        <w:t>Edit &gt; Paste</w:t>
      </w:r>
      <w:bookmarkEnd w:id="137"/>
      <w:bookmarkEnd w:id="138"/>
      <w:r w:rsidRPr="00522DCA">
        <w:t xml:space="preserve"> </w:t>
      </w:r>
      <w:bookmarkEnd w:id="139"/>
    </w:p>
    <w:p w14:paraId="07C9AC9E" w14:textId="5BEF5F7C" w:rsidR="000959A2" w:rsidRPr="000F5215" w:rsidRDefault="000959A2" w:rsidP="005D3475">
      <w:pPr>
        <w:pStyle w:val="Standard-BlockCharCharChar"/>
        <w:rPr>
          <w:lang w:val="en-US"/>
        </w:rPr>
      </w:pPr>
      <w:r w:rsidRPr="000F5215">
        <w:rPr>
          <w:lang w:val="en-US"/>
        </w:rPr>
        <w:t xml:space="preserve">(Shortcut: </w:t>
      </w:r>
      <w:r w:rsidR="00E72A26">
        <w:rPr>
          <w:szCs w:val="24"/>
          <w:bdr w:val="single" w:sz="4" w:space="0" w:color="auto"/>
          <w:lang w:val="en-US"/>
        </w:rPr>
        <w:t>CTRL</w:t>
      </w:r>
      <w:r w:rsidR="00E72A26" w:rsidRPr="00E72A26">
        <w:rPr>
          <w:szCs w:val="24"/>
          <w:lang w:val="en-US"/>
        </w:rPr>
        <w:t> + </w:t>
      </w:r>
      <w:r w:rsidR="00E72A26" w:rsidRPr="00E72A26">
        <w:rPr>
          <w:szCs w:val="24"/>
          <w:bdr w:val="single" w:sz="4" w:space="0" w:color="auto"/>
          <w:lang w:val="en-US"/>
        </w:rPr>
        <w:t>V</w:t>
      </w:r>
      <w:r w:rsidR="00E72A26" w:rsidRPr="00E72A26">
        <w:rPr>
          <w:szCs w:val="24"/>
          <w:lang w:val="en-US"/>
        </w:rPr>
        <w:t xml:space="preserve"> </w:t>
      </w:r>
      <w:r w:rsidRPr="000F5215">
        <w:rPr>
          <w:lang w:val="en-US"/>
        </w:rPr>
        <w:t xml:space="preserve">on Windows, </w:t>
      </w:r>
      <w:r w:rsidR="00E72A26" w:rsidRPr="00E72A26">
        <w:rPr>
          <w:rFonts w:ascii="Cambria Math" w:eastAsia="Arial Unicode MS" w:hAnsi="Cambria Math" w:cs="Cambria Math"/>
          <w:szCs w:val="24"/>
          <w:bdr w:val="single" w:sz="4" w:space="0" w:color="auto"/>
          <w:lang w:val="en-US"/>
        </w:rPr>
        <w:t>⌘</w:t>
      </w:r>
      <w:r w:rsidR="00E72A26" w:rsidRPr="00E72A26">
        <w:rPr>
          <w:szCs w:val="24"/>
          <w:lang w:val="en-US"/>
        </w:rPr>
        <w:t> + </w:t>
      </w:r>
      <w:r w:rsidR="00E72A26" w:rsidRPr="00E72A26">
        <w:rPr>
          <w:szCs w:val="24"/>
          <w:bdr w:val="single" w:sz="4" w:space="0" w:color="auto"/>
          <w:lang w:val="en-US"/>
        </w:rPr>
        <w:t>V</w:t>
      </w:r>
      <w:r w:rsidRPr="000F5215">
        <w:rPr>
          <w:lang w:val="en-US"/>
        </w:rPr>
        <w:t xml:space="preserve"> on Mac)</w:t>
      </w:r>
    </w:p>
    <w:p w14:paraId="32865439" w14:textId="77777777" w:rsidR="000959A2" w:rsidRPr="000F5215" w:rsidRDefault="000959A2" w:rsidP="005D3475">
      <w:pPr>
        <w:pStyle w:val="Standard-BlockCharCharChar"/>
        <w:rPr>
          <w:lang w:val="en-US"/>
        </w:rPr>
      </w:pPr>
      <w:r w:rsidRPr="000F5215">
        <w:rPr>
          <w:lang w:val="en-US"/>
        </w:rPr>
        <w:t>Inserts the text from the clipboard at the current cursor position.</w:t>
      </w:r>
    </w:p>
    <w:p w14:paraId="1E1F03DE" w14:textId="77777777" w:rsidR="000959A2" w:rsidRPr="00522DCA" w:rsidRDefault="000959A2" w:rsidP="006F7584">
      <w:pPr>
        <w:pStyle w:val="berschrift3"/>
      </w:pPr>
      <w:bookmarkStart w:id="141" w:name="_Ref108437305"/>
      <w:bookmarkStart w:id="142" w:name="_Toc415132381"/>
      <w:bookmarkStart w:id="143" w:name="_Toc415132562"/>
      <w:bookmarkStart w:id="144" w:name="_Edit_%3E_Cut"/>
      <w:r w:rsidRPr="00522DCA">
        <w:t>Edit &gt; Cut</w:t>
      </w:r>
      <w:bookmarkEnd w:id="141"/>
      <w:bookmarkEnd w:id="142"/>
      <w:bookmarkEnd w:id="143"/>
    </w:p>
    <w:p w14:paraId="26E41AD1" w14:textId="2F759446" w:rsidR="000959A2" w:rsidRPr="00522DCA" w:rsidRDefault="000959A2" w:rsidP="005D3475">
      <w:pPr>
        <w:pStyle w:val="Standard-BlockCharCharChar"/>
        <w:rPr>
          <w:lang w:val="en-GB"/>
        </w:rPr>
      </w:pPr>
      <w:r w:rsidRPr="00522DCA">
        <w:rPr>
          <w:lang w:val="en-GB"/>
        </w:rPr>
        <w:t xml:space="preserve">(Shortcut: </w:t>
      </w:r>
      <w:r w:rsidR="00E72A26" w:rsidRPr="00E72A26">
        <w:rPr>
          <w:szCs w:val="24"/>
          <w:bdr w:val="single" w:sz="4" w:space="0" w:color="auto"/>
          <w:lang w:val="en-US"/>
        </w:rPr>
        <w:t>CTRL</w:t>
      </w:r>
      <w:r w:rsidR="00E72A26" w:rsidRPr="00E72A26">
        <w:rPr>
          <w:szCs w:val="24"/>
          <w:lang w:val="en-US"/>
        </w:rPr>
        <w:t> + </w:t>
      </w:r>
      <w:r w:rsidR="00E72A26" w:rsidRPr="00E72A26">
        <w:rPr>
          <w:szCs w:val="24"/>
          <w:bdr w:val="single" w:sz="4" w:space="0" w:color="auto"/>
          <w:lang w:val="en-US"/>
        </w:rPr>
        <w:t>X</w:t>
      </w:r>
      <w:r w:rsidR="00E72A26" w:rsidRPr="00E72A26">
        <w:rPr>
          <w:szCs w:val="24"/>
          <w:lang w:val="en-US"/>
        </w:rPr>
        <w:t xml:space="preserve"> </w:t>
      </w:r>
      <w:r w:rsidRPr="00522DCA">
        <w:rPr>
          <w:lang w:val="en-GB"/>
        </w:rPr>
        <w:t xml:space="preserve">on Windows, </w:t>
      </w:r>
      <w:r w:rsidR="00E72A26" w:rsidRPr="00E72A26">
        <w:rPr>
          <w:rFonts w:ascii="Cambria Math" w:eastAsia="Arial Unicode MS" w:hAnsi="Cambria Math" w:cs="Cambria Math"/>
          <w:szCs w:val="24"/>
          <w:bdr w:val="single" w:sz="4" w:space="0" w:color="auto"/>
          <w:lang w:val="en-US"/>
        </w:rPr>
        <w:t>⌘</w:t>
      </w:r>
      <w:r w:rsidR="00E72A26" w:rsidRPr="00E72A26">
        <w:rPr>
          <w:szCs w:val="24"/>
          <w:lang w:val="en-US"/>
        </w:rPr>
        <w:t> + </w:t>
      </w:r>
      <w:r w:rsidR="00E72A26" w:rsidRPr="00E72A26">
        <w:rPr>
          <w:szCs w:val="24"/>
          <w:bdr w:val="single" w:sz="4" w:space="0" w:color="auto"/>
          <w:lang w:val="en-US"/>
        </w:rPr>
        <w:t>X</w:t>
      </w:r>
      <w:r w:rsidRPr="00522DCA">
        <w:rPr>
          <w:lang w:val="en-GB"/>
        </w:rPr>
        <w:t xml:space="preserve"> on Mac)</w:t>
      </w:r>
    </w:p>
    <w:p w14:paraId="59D793F1" w14:textId="77777777" w:rsidR="000959A2" w:rsidRPr="00522DCA" w:rsidRDefault="000959A2" w:rsidP="005D3475">
      <w:pPr>
        <w:pStyle w:val="Standard-BlockCharCharChar"/>
        <w:rPr>
          <w:lang w:val="en-GB"/>
        </w:rPr>
      </w:pPr>
      <w:r w:rsidRPr="00522DCA">
        <w:rPr>
          <w:lang w:val="en-GB"/>
        </w:rPr>
        <w:t>Cuts the currently selected text and puts it into the clipboard.</w:t>
      </w:r>
    </w:p>
    <w:p w14:paraId="209DC563" w14:textId="77777777" w:rsidR="000959A2" w:rsidRPr="00522DCA" w:rsidRDefault="000959A2" w:rsidP="006F7584">
      <w:pPr>
        <w:pStyle w:val="berschrift3"/>
      </w:pPr>
      <w:bookmarkStart w:id="145" w:name="_Toc415132382"/>
      <w:bookmarkStart w:id="146" w:name="_Toc415132563"/>
      <w:bookmarkStart w:id="147" w:name="_Ref108437321"/>
      <w:bookmarkStart w:id="148" w:name="_Edit_%3E_Search_in%20events..."/>
      <w:r w:rsidRPr="00522DCA">
        <w:t>Edit &gt; Search in events...</w:t>
      </w:r>
      <w:bookmarkEnd w:id="145"/>
      <w:bookmarkEnd w:id="146"/>
      <w:r w:rsidRPr="00522DCA">
        <w:t xml:space="preserve"> </w:t>
      </w:r>
      <w:bookmarkEnd w:id="147"/>
    </w:p>
    <w:p w14:paraId="5FAA3B08" w14:textId="635B9F02" w:rsidR="000959A2" w:rsidRPr="00522DCA" w:rsidRDefault="000959A2" w:rsidP="005D3475">
      <w:pPr>
        <w:pStyle w:val="Standard-BlockCharCharChar"/>
        <w:rPr>
          <w:lang w:val="en-GB"/>
        </w:rPr>
      </w:pPr>
      <w:r w:rsidRPr="00B16F25">
        <w:rPr>
          <w:lang w:val="en-US"/>
        </w:rPr>
        <w:t>Opens</w:t>
      </w:r>
      <w:r w:rsidRPr="00522DCA">
        <w:rPr>
          <w:lang w:val="en-GB"/>
        </w:rPr>
        <w:t xml:space="preserve"> a dialog in order to search events for specific characters or character strings.</w:t>
      </w:r>
    </w:p>
    <w:p w14:paraId="58DDAB09" w14:textId="0D245911" w:rsidR="000959A2" w:rsidRPr="00522DCA" w:rsidRDefault="0005350C" w:rsidP="005D3475">
      <w:pPr>
        <w:pStyle w:val="Standard-BlockCharCharChar"/>
        <w:rPr>
          <w:lang w:val="en-GB"/>
        </w:rPr>
      </w:pPr>
      <w:r>
        <w:rPr>
          <w:rStyle w:val="Standard-BlockCharChar1"/>
          <w:lang w:val="en-GB"/>
        </w:rPr>
        <w:lastRenderedPageBreak/>
        <w:pict w14:anchorId="59B882BB">
          <v:shape id="_x0000_i1221" type="#_x0000_t75" style="width:468.85pt;height:248.65pt" filled="t">
            <v:fill color2="black"/>
            <v:imagedata r:id="rId118" o:title=""/>
          </v:shape>
        </w:pict>
      </w:r>
    </w:p>
    <w:p w14:paraId="0CC55178" w14:textId="6722A579" w:rsidR="000959A2" w:rsidRPr="00522DCA" w:rsidRDefault="000959A2" w:rsidP="005D3475">
      <w:pPr>
        <w:pStyle w:val="Standard-BlockCharCharChar"/>
        <w:rPr>
          <w:lang w:val="en-GB"/>
        </w:rPr>
      </w:pPr>
      <w:r w:rsidRPr="00522DCA">
        <w:rPr>
          <w:lang w:val="en-GB"/>
        </w:rPr>
        <w:t xml:space="preserve">The character or string to be searched for is entered into the field </w:t>
      </w:r>
      <w:r w:rsidR="006D0A9D" w:rsidRPr="00522DCA">
        <w:rPr>
          <w:lang w:val="en-GB"/>
        </w:rPr>
        <w:t>“</w:t>
      </w:r>
      <w:r w:rsidRPr="00522DCA">
        <w:rPr>
          <w:lang w:val="en-GB"/>
        </w:rPr>
        <w:t>Search string</w:t>
      </w:r>
      <w:r w:rsidR="00A053B3" w:rsidRPr="00522DCA">
        <w:rPr>
          <w:lang w:val="en-GB"/>
        </w:rPr>
        <w:t>”</w:t>
      </w:r>
      <w:r w:rsidRPr="00522DCA">
        <w:rPr>
          <w:lang w:val="en-GB"/>
        </w:rPr>
        <w:t>. In order to enter characters that are not available on the keyboard, you can open a virtual keyboard by using the button below on the left.</w:t>
      </w:r>
    </w:p>
    <w:p w14:paraId="25E2F079" w14:textId="60F4B7E9" w:rsidR="000959A2" w:rsidRPr="00522DCA" w:rsidRDefault="006D0A9D" w:rsidP="005D3475">
      <w:pPr>
        <w:pStyle w:val="Standard-BlockCharCharChar"/>
        <w:rPr>
          <w:lang w:val="en-GB"/>
        </w:rPr>
      </w:pPr>
      <w:r w:rsidRPr="00522DCA">
        <w:rPr>
          <w:lang w:val="en-GB"/>
        </w:rPr>
        <w:t>“</w:t>
      </w:r>
      <w:r w:rsidR="000959A2" w:rsidRPr="00522DCA">
        <w:rPr>
          <w:lang w:val="en-GB"/>
        </w:rPr>
        <w:t>Search area</w:t>
      </w:r>
      <w:r w:rsidR="00A053B3" w:rsidRPr="00522DCA">
        <w:rPr>
          <w:lang w:val="en-GB"/>
        </w:rPr>
        <w:t>”</w:t>
      </w:r>
      <w:r w:rsidR="000959A2" w:rsidRPr="00522DCA">
        <w:rPr>
          <w:lang w:val="en-GB"/>
        </w:rPr>
        <w:t xml:space="preserve"> indicates the </w:t>
      </w:r>
      <w:r w:rsidR="00C11634" w:rsidRPr="00522DCA">
        <w:rPr>
          <w:lang w:val="en-GB"/>
        </w:rPr>
        <w:t>tiers</w:t>
      </w:r>
      <w:r w:rsidR="000959A2" w:rsidRPr="00522DCA">
        <w:rPr>
          <w:lang w:val="en-GB"/>
        </w:rPr>
        <w:t xml:space="preserve"> that are to be searched. When opening the search dialog, these include, by </w:t>
      </w:r>
      <w:r w:rsidR="000959A2" w:rsidRPr="00B16F25">
        <w:rPr>
          <w:lang w:val="en-US"/>
        </w:rPr>
        <w:t>default</w:t>
      </w:r>
      <w:r w:rsidR="000959A2" w:rsidRPr="00522DCA">
        <w:rPr>
          <w:lang w:val="en-GB"/>
        </w:rPr>
        <w:t xml:space="preserve">, </w:t>
      </w:r>
      <w:r w:rsidR="000959A2" w:rsidRPr="000F5215">
        <w:rPr>
          <w:lang w:val="en-US"/>
        </w:rPr>
        <w:t>all</w:t>
      </w:r>
      <w:r w:rsidR="000959A2" w:rsidRPr="00522DCA">
        <w:rPr>
          <w:lang w:val="en-GB"/>
        </w:rPr>
        <w:t xml:space="preserve"> the </w:t>
      </w:r>
      <w:r w:rsidR="00C11634" w:rsidRPr="00522DCA">
        <w:rPr>
          <w:lang w:val="en-GB"/>
        </w:rPr>
        <w:t>tiers</w:t>
      </w:r>
      <w:r w:rsidR="000959A2" w:rsidRPr="00522DCA">
        <w:rPr>
          <w:lang w:val="en-GB"/>
        </w:rPr>
        <w:t xml:space="preserve"> that are not hidden. In order to change the search area, click </w:t>
      </w:r>
      <w:r w:rsidR="00C81274" w:rsidRPr="00522DCA">
        <w:rPr>
          <w:lang w:val="en-GB"/>
        </w:rPr>
        <w:t>“</w:t>
      </w:r>
      <w:r w:rsidR="000959A2" w:rsidRPr="00522DCA">
        <w:rPr>
          <w:lang w:val="en-GB"/>
        </w:rPr>
        <w:t>Search area</w:t>
      </w:r>
      <w:r w:rsidR="00C81274" w:rsidRPr="00522DCA">
        <w:rPr>
          <w:lang w:val="en-GB"/>
        </w:rPr>
        <w:t>”</w:t>
      </w:r>
      <w:r w:rsidR="000959A2" w:rsidRPr="00522DCA">
        <w:rPr>
          <w:lang w:val="en-GB"/>
        </w:rPr>
        <w:t>: You will get the following dialog</w:t>
      </w:r>
    </w:p>
    <w:p w14:paraId="6478378B" w14:textId="77777777" w:rsidR="000959A2" w:rsidRPr="00522DCA" w:rsidRDefault="0005350C" w:rsidP="002F7AF7">
      <w:pPr>
        <w:rPr>
          <w:lang w:val="en-GB"/>
        </w:rPr>
      </w:pPr>
      <w:r>
        <w:rPr>
          <w:lang w:val="en-GB"/>
        </w:rPr>
        <w:pict w14:anchorId="167C1967">
          <v:shape id="_x0000_i1222" type="#_x0000_t75" style="width:269.6pt;height:151.55pt" filled="t">
            <v:fill color2="black"/>
            <v:imagedata r:id="rId119" o:title=""/>
          </v:shape>
        </w:pict>
      </w:r>
    </w:p>
    <w:p w14:paraId="26D9A3DC" w14:textId="36E06AE3" w:rsidR="000959A2" w:rsidRPr="00522DCA" w:rsidRDefault="000959A2" w:rsidP="005D3475">
      <w:pPr>
        <w:pStyle w:val="Standard-BlockCharCharChar"/>
        <w:rPr>
          <w:lang w:val="en-GB"/>
        </w:rPr>
      </w:pPr>
      <w:r w:rsidRPr="00522DCA">
        <w:rPr>
          <w:lang w:val="en-GB"/>
        </w:rPr>
        <w:t xml:space="preserve">The </w:t>
      </w:r>
      <w:r w:rsidR="00C11634" w:rsidRPr="00522DCA">
        <w:rPr>
          <w:lang w:val="en-GB"/>
        </w:rPr>
        <w:t>tiers</w:t>
      </w:r>
      <w:r w:rsidRPr="00522DCA">
        <w:rPr>
          <w:lang w:val="en-GB"/>
        </w:rPr>
        <w:t xml:space="preserve"> that are not to be searched are listed on the left (</w:t>
      </w:r>
      <w:r w:rsidR="00A053B3" w:rsidRPr="00522DCA">
        <w:rPr>
          <w:lang w:val="en-GB"/>
        </w:rPr>
        <w:t>“</w:t>
      </w:r>
      <w:r w:rsidRPr="00522DCA">
        <w:rPr>
          <w:lang w:val="en-GB"/>
        </w:rPr>
        <w:t>Unselected tiers</w:t>
      </w:r>
      <w:r w:rsidR="00A053B3" w:rsidRPr="00522DCA">
        <w:rPr>
          <w:lang w:val="en-GB"/>
        </w:rPr>
        <w:t>”</w:t>
      </w:r>
      <w:r w:rsidRPr="00522DCA">
        <w:rPr>
          <w:lang w:val="en-GB"/>
        </w:rPr>
        <w:t xml:space="preserve">). The </w:t>
      </w:r>
      <w:r w:rsidR="00C11634" w:rsidRPr="00522DCA">
        <w:rPr>
          <w:lang w:val="en-GB"/>
        </w:rPr>
        <w:t>tiers</w:t>
      </w:r>
      <w:r w:rsidRPr="00522DCA">
        <w:rPr>
          <w:lang w:val="en-GB"/>
        </w:rPr>
        <w:t xml:space="preserve"> that are to be searched are listed on the right (</w:t>
      </w:r>
      <w:r w:rsidR="006D0A9D" w:rsidRPr="00522DCA">
        <w:rPr>
          <w:lang w:val="en-GB"/>
        </w:rPr>
        <w:t>“</w:t>
      </w:r>
      <w:r w:rsidRPr="00522DCA">
        <w:rPr>
          <w:lang w:val="en-GB"/>
        </w:rPr>
        <w:t>Selected tiers</w:t>
      </w:r>
      <w:r w:rsidR="00A053B3" w:rsidRPr="00522DCA">
        <w:rPr>
          <w:lang w:val="en-GB"/>
        </w:rPr>
        <w:t>”</w:t>
      </w:r>
      <w:r w:rsidRPr="00522DCA">
        <w:rPr>
          <w:lang w:val="en-GB"/>
        </w:rPr>
        <w:t>). Click on the single arrow buttons (</w:t>
      </w:r>
      <w:r w:rsidR="006D0A9D" w:rsidRPr="00522DCA">
        <w:rPr>
          <w:lang w:val="en-GB"/>
        </w:rPr>
        <w:t>“</w:t>
      </w:r>
      <w:r w:rsidRPr="00522DCA">
        <w:rPr>
          <w:i/>
          <w:lang w:val="en-GB"/>
        </w:rPr>
        <w:t>&gt;</w:t>
      </w:r>
      <w:r w:rsidRPr="00522DCA">
        <w:rPr>
          <w:lang w:val="en-GB"/>
        </w:rPr>
        <w:t>” or </w:t>
      </w:r>
      <w:r w:rsidR="006D0A9D" w:rsidRPr="00522DCA">
        <w:rPr>
          <w:lang w:val="en-GB"/>
        </w:rPr>
        <w:t>“</w:t>
      </w:r>
      <w:r w:rsidRPr="00522DCA">
        <w:rPr>
          <w:i/>
          <w:lang w:val="en-GB"/>
        </w:rPr>
        <w:t>&lt;</w:t>
      </w:r>
      <w:r w:rsidRPr="00522DCA">
        <w:rPr>
          <w:lang w:val="en-GB"/>
        </w:rPr>
        <w:t xml:space="preserve">”), in order to transfer specific </w:t>
      </w:r>
      <w:r w:rsidR="00C11634" w:rsidRPr="00522DCA">
        <w:rPr>
          <w:lang w:val="en-GB"/>
        </w:rPr>
        <w:t>tiers</w:t>
      </w:r>
      <w:r w:rsidRPr="00522DCA">
        <w:rPr>
          <w:lang w:val="en-GB"/>
        </w:rPr>
        <w:t xml:space="preserve"> from one list to the other. Click on the double arrow buttons (</w:t>
      </w:r>
      <w:r w:rsidR="006D0A9D" w:rsidRPr="00522DCA">
        <w:rPr>
          <w:lang w:val="en-GB"/>
        </w:rPr>
        <w:t>“</w:t>
      </w:r>
      <w:r w:rsidRPr="00522DCA">
        <w:rPr>
          <w:lang w:val="en-GB"/>
        </w:rPr>
        <w:t>&gt;</w:t>
      </w:r>
      <w:r w:rsidRPr="00522DCA">
        <w:rPr>
          <w:i/>
          <w:lang w:val="en-GB"/>
        </w:rPr>
        <w:t>&gt;</w:t>
      </w:r>
      <w:r w:rsidRPr="00522DCA">
        <w:rPr>
          <w:lang w:val="en-GB"/>
        </w:rPr>
        <w:t>” or </w:t>
      </w:r>
      <w:r w:rsidR="006D0A9D" w:rsidRPr="00522DCA">
        <w:rPr>
          <w:lang w:val="en-GB"/>
        </w:rPr>
        <w:t>“</w:t>
      </w:r>
      <w:r w:rsidRPr="00522DCA">
        <w:rPr>
          <w:lang w:val="en-GB"/>
        </w:rPr>
        <w:t>&lt;</w:t>
      </w:r>
      <w:r w:rsidRPr="00522DCA">
        <w:rPr>
          <w:i/>
          <w:lang w:val="en-GB"/>
        </w:rPr>
        <w:t>&lt;</w:t>
      </w:r>
      <w:r w:rsidRPr="00522DCA">
        <w:rPr>
          <w:lang w:val="en-GB"/>
        </w:rPr>
        <w:t xml:space="preserve">”), in order to transfer all </w:t>
      </w:r>
      <w:r w:rsidR="00C11634" w:rsidRPr="00522DCA">
        <w:rPr>
          <w:lang w:val="en-GB"/>
        </w:rPr>
        <w:t>tiers</w:t>
      </w:r>
      <w:r w:rsidRPr="00522DCA">
        <w:rPr>
          <w:lang w:val="en-GB"/>
        </w:rPr>
        <w:t xml:space="preserve"> from one list to the other. Close the window by clicking </w:t>
      </w:r>
      <w:r w:rsidR="003801F4" w:rsidRPr="00522DCA">
        <w:rPr>
          <w:lang w:val="en-GB"/>
        </w:rPr>
        <w:t>“OK”</w:t>
      </w:r>
      <w:r w:rsidRPr="00522DCA">
        <w:rPr>
          <w:lang w:val="en-GB"/>
        </w:rPr>
        <w:t xml:space="preserve"> (only then will the changes be saved).</w:t>
      </w:r>
    </w:p>
    <w:p w14:paraId="0DCBAF0A" w14:textId="57AD3ED0" w:rsidR="000959A2" w:rsidRPr="00522DCA" w:rsidRDefault="000959A2" w:rsidP="005D3475">
      <w:pPr>
        <w:pStyle w:val="Standard-BlockCharCharChar"/>
        <w:rPr>
          <w:lang w:val="en-GB"/>
        </w:rPr>
      </w:pPr>
      <w:r w:rsidRPr="00522DCA">
        <w:rPr>
          <w:lang w:val="en-GB"/>
        </w:rPr>
        <w:t xml:space="preserve">Use </w:t>
      </w:r>
      <w:r w:rsidR="006D0A9D" w:rsidRPr="00522DCA">
        <w:rPr>
          <w:lang w:val="en-GB"/>
        </w:rPr>
        <w:t>“</w:t>
      </w:r>
      <w:r w:rsidRPr="00522DCA">
        <w:rPr>
          <w:lang w:val="en-GB"/>
        </w:rPr>
        <w:t>Case sensitive search</w:t>
      </w:r>
      <w:r w:rsidR="00A053B3" w:rsidRPr="00522DCA">
        <w:rPr>
          <w:lang w:val="en-GB"/>
        </w:rPr>
        <w:t>”</w:t>
      </w:r>
      <w:r w:rsidRPr="00522DCA">
        <w:rPr>
          <w:lang w:val="en-GB"/>
        </w:rPr>
        <w:t xml:space="preserve"> to determine whether the use of upper or lower case initial letters should be considered as well</w:t>
      </w:r>
      <w:del w:id="149" w:author="Moritz Lautenbach" w:date="2014-04-15T14:30:00Z">
        <w:r w:rsidRPr="00522DCA" w:rsidDel="00EE6FE7">
          <w:rPr>
            <w:lang w:val="en-GB"/>
          </w:rPr>
          <w:delText>.</w:delText>
        </w:r>
      </w:del>
      <w:r w:rsidRPr="00522DCA">
        <w:rPr>
          <w:lang w:val="en-GB"/>
        </w:rPr>
        <w:t xml:space="preserve"> (If this option is ticked, the use of upper and lower case initial letters will be considered)</w:t>
      </w:r>
      <w:r w:rsidR="00FA7700" w:rsidRPr="00522DCA">
        <w:rPr>
          <w:lang w:val="en-GB"/>
        </w:rPr>
        <w:t>.</w:t>
      </w:r>
    </w:p>
    <w:p w14:paraId="526C2083" w14:textId="5A772707" w:rsidR="000959A2" w:rsidRPr="00522DCA" w:rsidRDefault="000959A2" w:rsidP="005D3475">
      <w:pPr>
        <w:pStyle w:val="Standard-BlockCharCharChar"/>
        <w:rPr>
          <w:lang w:val="en-GB"/>
        </w:rPr>
      </w:pPr>
      <w:r w:rsidRPr="00522DCA">
        <w:rPr>
          <w:lang w:val="en-GB"/>
        </w:rPr>
        <w:t xml:space="preserve">Click </w:t>
      </w:r>
      <w:r w:rsidR="003801F4" w:rsidRPr="00522DCA">
        <w:rPr>
          <w:lang w:val="en-GB"/>
        </w:rPr>
        <w:t xml:space="preserve">“Search” </w:t>
      </w:r>
      <w:r w:rsidRPr="00522DCA">
        <w:rPr>
          <w:lang w:val="en-GB"/>
        </w:rPr>
        <w:t xml:space="preserve">in order to run the search according to the defined parameters. The result of the search is given in the </w:t>
      </w:r>
      <w:r w:rsidR="006D0A9D" w:rsidRPr="00522DCA">
        <w:rPr>
          <w:lang w:val="en-GB"/>
        </w:rPr>
        <w:t>“</w:t>
      </w:r>
      <w:r w:rsidRPr="00522DCA">
        <w:rPr>
          <w:lang w:val="en-GB"/>
        </w:rPr>
        <w:t>Result</w:t>
      </w:r>
      <w:r w:rsidR="00A053B3" w:rsidRPr="00522DCA">
        <w:rPr>
          <w:lang w:val="en-GB"/>
        </w:rPr>
        <w:t>”</w:t>
      </w:r>
      <w:r w:rsidRPr="00522DCA">
        <w:rPr>
          <w:lang w:val="en-GB"/>
        </w:rPr>
        <w:t xml:space="preserve"> list. The found occurrences are highlighted in red and in a frame.</w:t>
      </w:r>
    </w:p>
    <w:p w14:paraId="361AF552" w14:textId="57FD6694" w:rsidR="000959A2" w:rsidRPr="00522DCA" w:rsidRDefault="000959A2" w:rsidP="005D3475">
      <w:pPr>
        <w:pStyle w:val="Standard-BlockCharCharChar"/>
        <w:rPr>
          <w:lang w:val="en-GB"/>
        </w:rPr>
      </w:pPr>
      <w:r w:rsidRPr="00522DCA">
        <w:rPr>
          <w:lang w:val="en-GB"/>
        </w:rPr>
        <w:lastRenderedPageBreak/>
        <w:t xml:space="preserve">In order to jump to a search result in the musical score, mark the result in the list and click </w:t>
      </w:r>
      <w:r w:rsidR="00FA7700" w:rsidRPr="00522DCA">
        <w:rPr>
          <w:lang w:val="en-GB"/>
        </w:rPr>
        <w:t>“Go to”</w:t>
      </w:r>
      <w:r w:rsidRPr="00522DCA">
        <w:rPr>
          <w:lang w:val="en-GB"/>
        </w:rPr>
        <w:t>.</w:t>
      </w:r>
    </w:p>
    <w:p w14:paraId="57ACF263" w14:textId="46798D9C" w:rsidR="000959A2" w:rsidRPr="00522DCA" w:rsidRDefault="000959A2" w:rsidP="005D3475">
      <w:pPr>
        <w:pStyle w:val="Standard-BlockCharCharChar"/>
        <w:rPr>
          <w:i/>
          <w:lang w:val="en-GB"/>
        </w:rPr>
      </w:pPr>
      <w:r w:rsidRPr="00522DCA">
        <w:rPr>
          <w:lang w:val="en-GB"/>
        </w:rPr>
        <w:t xml:space="preserve">In order to save all the search results in a text file, click </w:t>
      </w:r>
      <w:r w:rsidR="00FA7700" w:rsidRPr="00522DCA">
        <w:rPr>
          <w:lang w:val="en-GB"/>
        </w:rPr>
        <w:t>“</w:t>
      </w:r>
      <w:r w:rsidRPr="00522DCA">
        <w:rPr>
          <w:lang w:val="en-GB"/>
        </w:rPr>
        <w:t>Save as...</w:t>
      </w:r>
      <w:proofErr w:type="gramStart"/>
      <w:r w:rsidR="00FA7700" w:rsidRPr="00522DCA">
        <w:rPr>
          <w:lang w:val="en-GB"/>
        </w:rPr>
        <w:t>”</w:t>
      </w:r>
      <w:r w:rsidRPr="00522DCA">
        <w:rPr>
          <w:lang w:val="en-GB"/>
        </w:rPr>
        <w:t>.</w:t>
      </w:r>
      <w:proofErr w:type="gramEnd"/>
      <w:r w:rsidRPr="00522DCA">
        <w:rPr>
          <w:lang w:val="en-GB"/>
        </w:rPr>
        <w:t xml:space="preserve"> You will then be asked to name the file. </w:t>
      </w:r>
      <w:r w:rsidRPr="00B16F25">
        <w:rPr>
          <w:lang w:val="en-US"/>
        </w:rPr>
        <w:t>Afterwards</w:t>
      </w:r>
      <w:r w:rsidRPr="00522DCA">
        <w:rPr>
          <w:lang w:val="en-GB"/>
        </w:rPr>
        <w:t xml:space="preserve">, you will then be able to open this file with any Unicode enabled text </w:t>
      </w:r>
      <w:r w:rsidR="00C11634" w:rsidRPr="00522DCA">
        <w:rPr>
          <w:lang w:val="en-GB"/>
        </w:rPr>
        <w:t>Editor</w:t>
      </w:r>
      <w:r w:rsidRPr="00522DCA">
        <w:rPr>
          <w:lang w:val="en-GB"/>
        </w:rPr>
        <w:t xml:space="preserve">. In order to close the search window, click </w:t>
      </w:r>
      <w:r w:rsidR="00FA7700" w:rsidRPr="00522DCA">
        <w:rPr>
          <w:lang w:val="en-GB"/>
        </w:rPr>
        <w:t>“</w:t>
      </w:r>
      <w:r w:rsidRPr="00522DCA">
        <w:rPr>
          <w:lang w:val="en-GB"/>
        </w:rPr>
        <w:t>Close</w:t>
      </w:r>
      <w:r w:rsidR="00FA7700" w:rsidRPr="00522DCA">
        <w:rPr>
          <w:lang w:val="en-GB"/>
        </w:rPr>
        <w:t>”</w:t>
      </w:r>
      <w:r w:rsidRPr="00522DCA">
        <w:rPr>
          <w:lang w:val="en-GB"/>
        </w:rPr>
        <w:t>.</w:t>
      </w:r>
    </w:p>
    <w:p w14:paraId="27D59566" w14:textId="77777777" w:rsidR="000959A2" w:rsidRPr="00522DCA" w:rsidRDefault="000959A2" w:rsidP="006F7584">
      <w:pPr>
        <w:pStyle w:val="berschrift3"/>
      </w:pPr>
      <w:bookmarkStart w:id="150" w:name="_Toc415132383"/>
      <w:bookmarkStart w:id="151" w:name="_Toc415132564"/>
      <w:r w:rsidRPr="00522DCA">
        <w:t>Edit &gt; Find next...</w:t>
      </w:r>
      <w:bookmarkEnd w:id="150"/>
      <w:bookmarkEnd w:id="151"/>
      <w:r w:rsidRPr="00522DCA">
        <w:t xml:space="preserve"> </w:t>
      </w:r>
    </w:p>
    <w:p w14:paraId="47D144F1" w14:textId="12A84006" w:rsidR="000959A2" w:rsidRPr="00522DCA" w:rsidRDefault="000959A2" w:rsidP="005D3475">
      <w:pPr>
        <w:pStyle w:val="Standard-BlockCharCharChar"/>
        <w:rPr>
          <w:lang w:val="en-GB"/>
        </w:rPr>
      </w:pPr>
      <w:r w:rsidRPr="00522DCA">
        <w:rPr>
          <w:lang w:val="en-GB"/>
        </w:rPr>
        <w:t xml:space="preserve">Jumps to the next search result in a search conducted with </w:t>
      </w:r>
      <w:r w:rsidRPr="00522DCA">
        <w:rPr>
          <w:rStyle w:val="Menufunction"/>
          <w:lang w:val="en-GB"/>
        </w:rPr>
        <w:t>Edit &gt; Search in events...</w:t>
      </w:r>
      <w:r w:rsidRPr="00522DCA">
        <w:rPr>
          <w:lang w:val="en-GB"/>
        </w:rPr>
        <w:t>.</w:t>
      </w:r>
    </w:p>
    <w:p w14:paraId="60F7B724" w14:textId="77777777" w:rsidR="000959A2" w:rsidRPr="00522DCA" w:rsidRDefault="000959A2" w:rsidP="006F7584">
      <w:pPr>
        <w:pStyle w:val="berschrift3"/>
      </w:pPr>
      <w:bookmarkStart w:id="152" w:name="_Ref108437335"/>
      <w:bookmarkStart w:id="153" w:name="_Toc415132384"/>
      <w:bookmarkStart w:id="154" w:name="_Toc415132565"/>
      <w:bookmarkStart w:id="155" w:name="_Edit_%3E_Replace_in%20events..."/>
      <w:r w:rsidRPr="00522DCA">
        <w:t>Edit &gt; Replace in events</w:t>
      </w:r>
      <w:del w:id="156" w:author="Moritz Lautenbach" w:date="2014-04-15T14:34:00Z">
        <w:r w:rsidRPr="00522DCA" w:rsidDel="00425977">
          <w:delText xml:space="preserve"> </w:delText>
        </w:r>
      </w:del>
      <w:r w:rsidRPr="00522DCA">
        <w:t>...</w:t>
      </w:r>
      <w:bookmarkEnd w:id="152"/>
      <w:bookmarkEnd w:id="153"/>
      <w:bookmarkEnd w:id="154"/>
    </w:p>
    <w:p w14:paraId="1A39D9EA" w14:textId="54AD9EBC" w:rsidR="000959A2" w:rsidRPr="00522DCA" w:rsidRDefault="000959A2" w:rsidP="005D3475">
      <w:pPr>
        <w:pStyle w:val="Standard-BlockCharCharChar"/>
        <w:rPr>
          <w:lang w:val="en-GB"/>
        </w:rPr>
      </w:pPr>
      <w:r w:rsidRPr="00522DCA">
        <w:rPr>
          <w:lang w:val="en-GB"/>
        </w:rPr>
        <w:t xml:space="preserve">Opens a </w:t>
      </w:r>
      <w:r w:rsidRPr="00B16F25">
        <w:rPr>
          <w:lang w:val="en-US"/>
        </w:rPr>
        <w:t>dialo</w:t>
      </w:r>
      <w:r w:rsidR="00F222EB">
        <w:rPr>
          <w:lang w:val="en-US"/>
        </w:rPr>
        <w:t>g</w:t>
      </w:r>
      <w:r w:rsidRPr="00522DCA">
        <w:rPr>
          <w:lang w:val="en-GB"/>
        </w:rPr>
        <w:t xml:space="preserve"> that allows searching and replacing specific characters or character strings in events.</w:t>
      </w:r>
    </w:p>
    <w:p w14:paraId="4831A4B3" w14:textId="140E50FB" w:rsidR="000959A2" w:rsidRPr="00522DCA" w:rsidRDefault="0005350C" w:rsidP="00A37B6A">
      <w:pPr>
        <w:rPr>
          <w:lang w:val="en-GB"/>
        </w:rPr>
      </w:pPr>
      <w:ins w:id="157" w:author="Karolina Kaminska" w:date="2015-02-09T15:05:00Z">
        <w:r>
          <w:rPr>
            <w:lang w:val="en-GB"/>
          </w:rPr>
          <w:pict w14:anchorId="31E73340">
            <v:shape id="_x0000_i1223" type="#_x0000_t75" style="width:344.95pt;height:227.7pt" filled="t">
              <v:fill color2="black"/>
              <v:imagedata r:id="rId120" o:title=""/>
            </v:shape>
          </w:pict>
        </w:r>
      </w:ins>
    </w:p>
    <w:p w14:paraId="0C69DF1E" w14:textId="212BA6CD" w:rsidR="000959A2" w:rsidRPr="00522DCA" w:rsidRDefault="000959A2" w:rsidP="005D3475">
      <w:pPr>
        <w:pStyle w:val="Standard-BlockCharCharChar"/>
        <w:rPr>
          <w:lang w:val="en-GB"/>
        </w:rPr>
      </w:pPr>
      <w:r w:rsidRPr="00522DCA">
        <w:rPr>
          <w:lang w:val="en-GB"/>
        </w:rPr>
        <w:t xml:space="preserve">The character or string to be </w:t>
      </w:r>
      <w:r w:rsidRPr="00B16F25">
        <w:rPr>
          <w:lang w:val="en-US"/>
        </w:rPr>
        <w:t>searched</w:t>
      </w:r>
      <w:r w:rsidRPr="00522DCA">
        <w:rPr>
          <w:lang w:val="en-GB"/>
        </w:rPr>
        <w:t xml:space="preserve"> for is entered into the field </w:t>
      </w:r>
      <w:r w:rsidR="006D0A9D" w:rsidRPr="00522DCA">
        <w:rPr>
          <w:lang w:val="en-GB"/>
        </w:rPr>
        <w:t>“</w:t>
      </w:r>
      <w:r w:rsidRPr="00522DCA">
        <w:rPr>
          <w:lang w:val="en-GB"/>
        </w:rPr>
        <w:t>Search string</w:t>
      </w:r>
      <w:r w:rsidR="00A053B3" w:rsidRPr="00522DCA">
        <w:rPr>
          <w:lang w:val="en-GB"/>
        </w:rPr>
        <w:t>”</w:t>
      </w:r>
      <w:r w:rsidRPr="00522DCA">
        <w:rPr>
          <w:lang w:val="en-GB"/>
        </w:rPr>
        <w:t xml:space="preserve">. The character or string to be replaced is entered into the field </w:t>
      </w:r>
      <w:r w:rsidR="006D0A9D" w:rsidRPr="00522DCA">
        <w:rPr>
          <w:lang w:val="en-GB"/>
        </w:rPr>
        <w:t>“</w:t>
      </w:r>
      <w:r w:rsidRPr="00522DCA">
        <w:rPr>
          <w:lang w:val="en-GB"/>
        </w:rPr>
        <w:t>Replace string</w:t>
      </w:r>
      <w:r w:rsidR="006D0A9D" w:rsidRPr="00522DCA">
        <w:rPr>
          <w:lang w:val="en-GB"/>
        </w:rPr>
        <w:t>”.</w:t>
      </w:r>
      <w:r w:rsidRPr="00522DCA">
        <w:rPr>
          <w:lang w:val="en-GB"/>
        </w:rPr>
        <w:t xml:space="preserve"> The determination of the </w:t>
      </w:r>
      <w:r w:rsidR="006D0A9D" w:rsidRPr="00522DCA">
        <w:rPr>
          <w:lang w:val="en-GB"/>
        </w:rPr>
        <w:t>“</w:t>
      </w:r>
      <w:r w:rsidRPr="00522DCA">
        <w:rPr>
          <w:lang w:val="en-GB"/>
        </w:rPr>
        <w:t>Search area</w:t>
      </w:r>
      <w:r w:rsidR="006D0A9D" w:rsidRPr="00522DCA">
        <w:rPr>
          <w:lang w:val="en-GB"/>
        </w:rPr>
        <w:t>”</w:t>
      </w:r>
      <w:r w:rsidRPr="00522DCA">
        <w:rPr>
          <w:lang w:val="en-GB"/>
        </w:rPr>
        <w:t xml:space="preserve"> is done as described above (</w:t>
      </w:r>
      <w:r w:rsidRPr="00522DCA">
        <w:rPr>
          <w:rStyle w:val="Menufunction"/>
          <w:lang w:val="en-GB"/>
        </w:rPr>
        <w:t>Edit &gt; Search in events…</w:t>
      </w:r>
      <w:r w:rsidRPr="00522DCA">
        <w:rPr>
          <w:lang w:val="en-GB"/>
        </w:rPr>
        <w:t xml:space="preserve">). </w:t>
      </w:r>
    </w:p>
    <w:p w14:paraId="4938A226" w14:textId="77777777" w:rsidR="000959A2" w:rsidRPr="00522DCA" w:rsidRDefault="000959A2" w:rsidP="005D3475">
      <w:pPr>
        <w:pStyle w:val="Standard-BlockCharCharChar"/>
        <w:rPr>
          <w:lang w:val="en-GB"/>
        </w:rPr>
      </w:pPr>
      <w:r w:rsidRPr="00522DCA">
        <w:rPr>
          <w:lang w:val="en-GB"/>
        </w:rPr>
        <w:t>Searching and replacing always considers the use of capital and small initial letters.</w:t>
      </w:r>
    </w:p>
    <w:p w14:paraId="5BDD44E4" w14:textId="2DF45A87" w:rsidR="000959A2" w:rsidRPr="00522DCA" w:rsidRDefault="000959A2" w:rsidP="005D3475">
      <w:pPr>
        <w:pStyle w:val="Standard-BlockCharCharChar"/>
        <w:rPr>
          <w:lang w:val="en-GB"/>
        </w:rPr>
      </w:pPr>
      <w:r w:rsidRPr="00522DCA">
        <w:rPr>
          <w:lang w:val="en-GB"/>
        </w:rPr>
        <w:t xml:space="preserve">In order to jump to a search result in the musical score, mark the result in the list and click </w:t>
      </w:r>
      <w:r w:rsidR="00FA7700" w:rsidRPr="00522DCA">
        <w:rPr>
          <w:lang w:val="en-GB"/>
        </w:rPr>
        <w:t>“</w:t>
      </w:r>
      <w:r w:rsidRPr="00522DCA">
        <w:rPr>
          <w:lang w:val="en-GB"/>
        </w:rPr>
        <w:t>Go to</w:t>
      </w:r>
      <w:r w:rsidR="00FA7700" w:rsidRPr="00522DCA">
        <w:rPr>
          <w:lang w:val="en-GB"/>
        </w:rPr>
        <w:t>”</w:t>
      </w:r>
      <w:r w:rsidRPr="00522DCA">
        <w:rPr>
          <w:lang w:val="en-GB"/>
        </w:rPr>
        <w:t>.</w:t>
      </w:r>
    </w:p>
    <w:p w14:paraId="2CF812D9" w14:textId="667BC6D7" w:rsidR="000959A2" w:rsidRPr="00522DCA" w:rsidRDefault="000959A2" w:rsidP="005D3475">
      <w:pPr>
        <w:pStyle w:val="Standard-BlockCharCharChar"/>
        <w:rPr>
          <w:lang w:val="en-GB"/>
        </w:rPr>
      </w:pPr>
      <w:r w:rsidRPr="00522DCA">
        <w:rPr>
          <w:lang w:val="en-GB"/>
        </w:rPr>
        <w:t xml:space="preserve">In order to replace specific search results, first click </w:t>
      </w:r>
      <w:r w:rsidR="00FA7700" w:rsidRPr="00522DCA">
        <w:rPr>
          <w:lang w:val="en-GB"/>
        </w:rPr>
        <w:t>“</w:t>
      </w:r>
      <w:r w:rsidRPr="00522DCA">
        <w:rPr>
          <w:lang w:val="en-GB"/>
        </w:rPr>
        <w:t>Search</w:t>
      </w:r>
      <w:r w:rsidR="00FA7700" w:rsidRPr="00522DCA">
        <w:rPr>
          <w:lang w:val="en-GB"/>
        </w:rPr>
        <w:t>”</w:t>
      </w:r>
      <w:r w:rsidRPr="00522DCA">
        <w:rPr>
          <w:lang w:val="en-GB"/>
        </w:rPr>
        <w:t>. The results are listed in the</w:t>
      </w:r>
      <w:ins w:id="158" w:author="Moritz Lautenbach" w:date="2014-04-15T14:34:00Z">
        <w:r w:rsidRPr="00522DCA">
          <w:rPr>
            <w:lang w:val="en-GB"/>
          </w:rPr>
          <w:t xml:space="preserve"> </w:t>
        </w:r>
      </w:ins>
      <w:r w:rsidR="006D0A9D" w:rsidRPr="00522DCA">
        <w:rPr>
          <w:lang w:val="en-GB"/>
        </w:rPr>
        <w:t>“</w:t>
      </w:r>
      <w:r w:rsidRPr="00522DCA">
        <w:rPr>
          <w:lang w:val="en-GB"/>
        </w:rPr>
        <w:t>Result</w:t>
      </w:r>
      <w:r w:rsidR="006D0A9D" w:rsidRPr="00522DCA">
        <w:rPr>
          <w:lang w:val="en-GB"/>
        </w:rPr>
        <w:t>”</w:t>
      </w:r>
      <w:r w:rsidRPr="00522DCA">
        <w:rPr>
          <w:lang w:val="en-GB"/>
        </w:rPr>
        <w:t xml:space="preserve"> list. In order to replace a specific result, mark it and</w:t>
      </w:r>
      <w:r w:rsidR="00FA7700" w:rsidRPr="00522DCA">
        <w:rPr>
          <w:lang w:val="en-GB"/>
        </w:rPr>
        <w:t xml:space="preserve"> click “</w:t>
      </w:r>
      <w:r w:rsidRPr="00522DCA">
        <w:rPr>
          <w:lang w:val="en-GB"/>
        </w:rPr>
        <w:t>Replace</w:t>
      </w:r>
      <w:r w:rsidR="00FA7700" w:rsidRPr="00522DCA">
        <w:rPr>
          <w:lang w:val="en-GB"/>
        </w:rPr>
        <w:t>”</w:t>
      </w:r>
      <w:r w:rsidRPr="00522DCA">
        <w:rPr>
          <w:lang w:val="en-GB"/>
        </w:rPr>
        <w:t>.</w:t>
      </w:r>
    </w:p>
    <w:p w14:paraId="15D180C0" w14:textId="1BC7AD46" w:rsidR="000959A2" w:rsidRPr="00522DCA" w:rsidRDefault="000959A2" w:rsidP="005D3475">
      <w:pPr>
        <w:pStyle w:val="Standard-BlockCharCharChar"/>
        <w:rPr>
          <w:lang w:val="en-GB"/>
        </w:rPr>
      </w:pPr>
      <w:r w:rsidRPr="00522DCA">
        <w:rPr>
          <w:lang w:val="en-GB"/>
        </w:rPr>
        <w:t xml:space="preserve">In order to replace all of the </w:t>
      </w:r>
      <w:r w:rsidRPr="00B16F25">
        <w:rPr>
          <w:lang w:val="en-US"/>
        </w:rPr>
        <w:t>results</w:t>
      </w:r>
      <w:r w:rsidRPr="00522DCA">
        <w:rPr>
          <w:lang w:val="en-GB"/>
        </w:rPr>
        <w:t xml:space="preserve"> click </w:t>
      </w:r>
      <w:r w:rsidR="00FA7700" w:rsidRPr="00522DCA">
        <w:rPr>
          <w:lang w:val="en-GB"/>
        </w:rPr>
        <w:t>“</w:t>
      </w:r>
      <w:r w:rsidRPr="00522DCA">
        <w:rPr>
          <w:lang w:val="en-GB"/>
        </w:rPr>
        <w:t>Replace all</w:t>
      </w:r>
      <w:r w:rsidR="00FA7700" w:rsidRPr="00522DCA">
        <w:rPr>
          <w:lang w:val="en-GB"/>
        </w:rPr>
        <w:t>”</w:t>
      </w:r>
      <w:r w:rsidRPr="00522DCA">
        <w:rPr>
          <w:lang w:val="en-GB"/>
        </w:rPr>
        <w:t xml:space="preserve">. Please note: This procedure </w:t>
      </w:r>
      <w:r w:rsidR="00B63590" w:rsidRPr="00522DCA">
        <w:rPr>
          <w:lang w:val="en-GB"/>
        </w:rPr>
        <w:t>cannot</w:t>
      </w:r>
      <w:r w:rsidRPr="00522DCA">
        <w:rPr>
          <w:lang w:val="en-GB"/>
        </w:rPr>
        <w:t xml:space="preserve"> be undone! It is therefore advisable to save the transcription before using the replace function, in order to be able to reverse the process by using </w:t>
      </w:r>
      <w:r w:rsidRPr="00E72A26">
        <w:rPr>
          <w:rStyle w:val="Menufunction"/>
          <w:lang w:val="en-US"/>
        </w:rPr>
        <w:t>File &gt; Restore</w:t>
      </w:r>
      <w:r w:rsidRPr="00522DCA">
        <w:rPr>
          <w:lang w:val="en-GB"/>
        </w:rPr>
        <w:t xml:space="preserve"> (see above).</w:t>
      </w:r>
    </w:p>
    <w:p w14:paraId="6E7033DC" w14:textId="77777777" w:rsidR="000959A2" w:rsidRPr="00522DCA" w:rsidRDefault="000959A2" w:rsidP="006F7584">
      <w:pPr>
        <w:pStyle w:val="berschrift3"/>
      </w:pPr>
      <w:bookmarkStart w:id="159" w:name="_Toc415132385"/>
      <w:bookmarkStart w:id="160" w:name="_Toc415132566"/>
      <w:r w:rsidRPr="00522DCA">
        <w:lastRenderedPageBreak/>
        <w:t>Edit &gt; Go to...</w:t>
      </w:r>
      <w:bookmarkEnd w:id="159"/>
      <w:bookmarkEnd w:id="160"/>
      <w:r w:rsidRPr="00522DCA">
        <w:t xml:space="preserve"> </w:t>
      </w:r>
    </w:p>
    <w:p w14:paraId="61827622" w14:textId="1F102725" w:rsidR="000959A2" w:rsidRPr="00522DCA" w:rsidRDefault="000959A2" w:rsidP="005D3475">
      <w:pPr>
        <w:pStyle w:val="Standard-BlockCharCharChar"/>
        <w:rPr>
          <w:lang w:val="en-GB"/>
        </w:rPr>
      </w:pPr>
      <w:r w:rsidRPr="00522DCA">
        <w:rPr>
          <w:lang w:val="en-GB"/>
        </w:rPr>
        <w:t xml:space="preserve">By using the </w:t>
      </w:r>
      <w:r w:rsidR="006D0A9D" w:rsidRPr="00522DCA">
        <w:rPr>
          <w:lang w:val="en-GB"/>
        </w:rPr>
        <w:t>“</w:t>
      </w:r>
      <w:r w:rsidRPr="00522DCA">
        <w:rPr>
          <w:lang w:val="en-GB"/>
        </w:rPr>
        <w:t>Go to...</w:t>
      </w:r>
      <w:r w:rsidR="006D0A9D" w:rsidRPr="00522DCA">
        <w:rPr>
          <w:lang w:val="en-GB"/>
        </w:rPr>
        <w:t>”</w:t>
      </w:r>
      <w:r w:rsidRPr="00522DCA">
        <w:rPr>
          <w:lang w:val="en-GB"/>
        </w:rPr>
        <w:t xml:space="preserve"> dialog, you can navigate to specific positions in the musical score. You can either </w:t>
      </w:r>
      <w:r w:rsidRPr="00B16F25">
        <w:rPr>
          <w:lang w:val="en-US"/>
        </w:rPr>
        <w:t>specify</w:t>
      </w:r>
      <w:r w:rsidRPr="00522DCA">
        <w:rPr>
          <w:lang w:val="en-GB"/>
        </w:rPr>
        <w:t xml:space="preserve"> an absolute time value (</w:t>
      </w:r>
      <w:r w:rsidR="006D0A9D" w:rsidRPr="00522DCA">
        <w:rPr>
          <w:lang w:val="en-GB"/>
        </w:rPr>
        <w:t>“</w:t>
      </w:r>
      <w:r w:rsidRPr="00522DCA">
        <w:rPr>
          <w:lang w:val="en-GB"/>
        </w:rPr>
        <w:t>Go to time</w:t>
      </w:r>
      <w:r w:rsidR="006D0A9D" w:rsidRPr="00522DCA">
        <w:rPr>
          <w:lang w:val="en-GB"/>
        </w:rPr>
        <w:t>”</w:t>
      </w:r>
      <w:r w:rsidRPr="00522DCA">
        <w:rPr>
          <w:lang w:val="en-GB"/>
        </w:rPr>
        <w:t xml:space="preserve">) or a position on the timeline </w:t>
      </w:r>
      <w:r w:rsidR="006D0A9D" w:rsidRPr="00522DCA">
        <w:rPr>
          <w:lang w:val="en-GB"/>
        </w:rPr>
        <w:t>“</w:t>
      </w:r>
      <w:r w:rsidRPr="00522DCA">
        <w:rPr>
          <w:lang w:val="en-GB"/>
        </w:rPr>
        <w:t>Go to timeline item</w:t>
      </w:r>
      <w:r w:rsidR="006D0A9D" w:rsidRPr="00522DCA">
        <w:rPr>
          <w:lang w:val="en-GB"/>
        </w:rPr>
        <w:t>”</w:t>
      </w:r>
      <w:r w:rsidRPr="00522DCA">
        <w:rPr>
          <w:lang w:val="en-GB"/>
        </w:rPr>
        <w:t xml:space="preserve">. </w:t>
      </w:r>
    </w:p>
    <w:p w14:paraId="050639FE" w14:textId="77777777" w:rsidR="000959A2" w:rsidRPr="00522DCA" w:rsidRDefault="0005350C" w:rsidP="00A37B6A">
      <w:pPr>
        <w:rPr>
          <w:lang w:val="en-GB"/>
        </w:rPr>
      </w:pPr>
      <w:r>
        <w:rPr>
          <w:lang w:val="en-GB"/>
        </w:rPr>
        <w:pict w14:anchorId="0DA5E5E3">
          <v:shape id="_x0000_i1224" type="#_x0000_t75" style="width:3in;height:84.55pt" filled="t">
            <v:fill color2="black"/>
            <v:imagedata r:id="rId121" o:title=""/>
          </v:shape>
        </w:pict>
      </w:r>
    </w:p>
    <w:p w14:paraId="18EB53C0" w14:textId="0FC8EAAF" w:rsidR="000959A2" w:rsidRPr="00522DCA" w:rsidRDefault="000959A2" w:rsidP="005D3475">
      <w:pPr>
        <w:pStyle w:val="Standard-BlockCharCharChar"/>
        <w:rPr>
          <w:lang w:val="en-GB"/>
        </w:rPr>
      </w:pPr>
      <w:r w:rsidRPr="00522DCA">
        <w:rPr>
          <w:lang w:val="en-GB"/>
        </w:rPr>
        <w:t xml:space="preserve">By using the button </w:t>
      </w:r>
      <w:r w:rsidR="006D0A9D" w:rsidRPr="00522DCA">
        <w:rPr>
          <w:lang w:val="en-GB"/>
        </w:rPr>
        <w:t>“</w:t>
      </w:r>
      <w:r w:rsidRPr="00522DCA">
        <w:rPr>
          <w:lang w:val="en-GB"/>
        </w:rPr>
        <w:t>Apply</w:t>
      </w:r>
      <w:r w:rsidR="006D0A9D" w:rsidRPr="00522DCA">
        <w:rPr>
          <w:lang w:val="en-GB"/>
        </w:rPr>
        <w:t>”</w:t>
      </w:r>
      <w:r w:rsidRPr="00522DCA">
        <w:rPr>
          <w:lang w:val="en-GB"/>
        </w:rPr>
        <w:t xml:space="preserve">, you can jump to the specified position. Clicking </w:t>
      </w:r>
      <w:r w:rsidR="006D0A9D" w:rsidRPr="00522DCA">
        <w:rPr>
          <w:lang w:val="en-GB"/>
        </w:rPr>
        <w:t>“</w:t>
      </w:r>
      <w:r w:rsidRPr="00522DCA">
        <w:rPr>
          <w:lang w:val="en-GB"/>
        </w:rPr>
        <w:t>OK</w:t>
      </w:r>
      <w:r w:rsidR="006D0A9D" w:rsidRPr="00522DCA">
        <w:rPr>
          <w:lang w:val="en-GB"/>
        </w:rPr>
        <w:t>”</w:t>
      </w:r>
      <w:r w:rsidRPr="00522DCA">
        <w:rPr>
          <w:lang w:val="en-GB"/>
        </w:rPr>
        <w:t xml:space="preserve"> also closes the dialog.</w:t>
      </w:r>
    </w:p>
    <w:p w14:paraId="5B27A2BE" w14:textId="77777777" w:rsidR="000959A2" w:rsidRPr="00522DCA" w:rsidRDefault="000959A2" w:rsidP="006F7584">
      <w:pPr>
        <w:pStyle w:val="berschrift3"/>
      </w:pPr>
      <w:bookmarkStart w:id="161" w:name="_Toc415132386"/>
      <w:bookmarkStart w:id="162" w:name="_Toc415132567"/>
      <w:r w:rsidRPr="00522DCA">
        <w:t>Edit &gt; EXAKT search...</w:t>
      </w:r>
      <w:bookmarkEnd w:id="161"/>
      <w:bookmarkEnd w:id="162"/>
      <w:r w:rsidRPr="00522DCA">
        <w:t xml:space="preserve"> </w:t>
      </w:r>
    </w:p>
    <w:p w14:paraId="1A9B2C6A" w14:textId="65114EC2" w:rsidR="000959A2" w:rsidRPr="00522DCA" w:rsidRDefault="000959A2" w:rsidP="005D3475">
      <w:pPr>
        <w:pStyle w:val="Standard-BlockCharCharChar"/>
        <w:rPr>
          <w:lang w:val="en-GB"/>
        </w:rPr>
      </w:pPr>
      <w:r w:rsidRPr="00522DCA">
        <w:rPr>
          <w:lang w:val="en-GB"/>
        </w:rPr>
        <w:t xml:space="preserve">Opens a </w:t>
      </w:r>
      <w:r w:rsidRPr="00B16F25">
        <w:rPr>
          <w:lang w:val="en-US"/>
        </w:rPr>
        <w:t>dialog</w:t>
      </w:r>
      <w:r w:rsidRPr="00522DCA">
        <w:rPr>
          <w:lang w:val="en-GB"/>
        </w:rPr>
        <w:t xml:space="preserve"> for an EXAKT</w:t>
      </w:r>
      <w:r w:rsidR="00FA7700" w:rsidRPr="00522DCA">
        <w:rPr>
          <w:lang w:val="en-GB"/>
        </w:rPr>
        <w:t xml:space="preserve"> search:</w:t>
      </w:r>
    </w:p>
    <w:p w14:paraId="7E06740C" w14:textId="075647D4" w:rsidR="000959A2" w:rsidRPr="00522DCA" w:rsidRDefault="0005350C" w:rsidP="00A37B6A">
      <w:pPr>
        <w:rPr>
          <w:lang w:val="en-GB"/>
        </w:rPr>
      </w:pPr>
      <w:ins w:id="163" w:author="Karolina Kaminska" w:date="2015-02-09T15:05:00Z">
        <w:r>
          <w:rPr>
            <w:lang w:val="en-GB"/>
          </w:rPr>
          <w:pict w14:anchorId="3070DB74">
            <v:shape id="_x0000_i1225" type="#_x0000_t75" style="width:466.35pt;height:128.95pt" filled="t">
              <v:fill color2="black"/>
              <v:imagedata r:id="rId122" o:title=""/>
            </v:shape>
          </w:pict>
        </w:r>
      </w:ins>
    </w:p>
    <w:p w14:paraId="626BCE0F" w14:textId="77777777" w:rsidR="000959A2" w:rsidRPr="00522DCA" w:rsidRDefault="000959A2" w:rsidP="005D3475">
      <w:pPr>
        <w:pStyle w:val="Standard-BlockCharCharChar"/>
        <w:rPr>
          <w:lang w:val="en-GB"/>
        </w:rPr>
      </w:pPr>
      <w:r w:rsidRPr="00522DCA">
        <w:rPr>
          <w:lang w:val="en-GB"/>
        </w:rPr>
        <w:t xml:space="preserve">To see how the </w:t>
      </w:r>
      <w:r w:rsidRPr="00B16F25">
        <w:rPr>
          <w:lang w:val="en-US"/>
        </w:rPr>
        <w:t>EXAKT</w:t>
      </w:r>
      <w:r w:rsidRPr="00522DCA">
        <w:rPr>
          <w:lang w:val="en-GB"/>
        </w:rPr>
        <w:t xml:space="preserve"> search works, see </w:t>
      </w:r>
      <w:proofErr w:type="spellStart"/>
      <w:r w:rsidRPr="002F7AF7">
        <w:rPr>
          <w:rStyle w:val="Dokumentation"/>
          <w:rFonts w:eastAsia="SimSun"/>
          <w:highlight w:val="yellow"/>
          <w:lang w:val="en-GB"/>
        </w:rPr>
        <w:t>Einführung</w:t>
      </w:r>
      <w:proofErr w:type="spellEnd"/>
      <w:r w:rsidRPr="002F7AF7">
        <w:rPr>
          <w:rStyle w:val="Dokumentation"/>
          <w:rFonts w:eastAsia="SimSun"/>
          <w:highlight w:val="yellow"/>
          <w:lang w:val="en-GB"/>
        </w:rPr>
        <w:t xml:space="preserve"> in das </w:t>
      </w:r>
      <w:proofErr w:type="spellStart"/>
      <w:r w:rsidRPr="002F7AF7">
        <w:rPr>
          <w:rStyle w:val="Dokumentation"/>
          <w:rFonts w:eastAsia="SimSun"/>
          <w:highlight w:val="yellow"/>
          <w:lang w:val="en-GB"/>
        </w:rPr>
        <w:t>Suchwerkzeug</w:t>
      </w:r>
      <w:proofErr w:type="spellEnd"/>
      <w:r w:rsidRPr="002F7AF7">
        <w:rPr>
          <w:rStyle w:val="Dokumentation"/>
          <w:rFonts w:eastAsia="SimSun"/>
          <w:highlight w:val="yellow"/>
          <w:lang w:val="en-GB"/>
        </w:rPr>
        <w:t xml:space="preserve"> EXAKT</w:t>
      </w:r>
      <w:r w:rsidRPr="002F7AF7">
        <w:rPr>
          <w:highlight w:val="yellow"/>
          <w:lang w:val="en-GB"/>
        </w:rPr>
        <w:t>.</w:t>
      </w:r>
    </w:p>
    <w:p w14:paraId="5CCCF7E7" w14:textId="77777777" w:rsidR="000959A2" w:rsidRPr="00522DCA" w:rsidRDefault="000959A2" w:rsidP="006F7584">
      <w:pPr>
        <w:pStyle w:val="berschrift3"/>
      </w:pPr>
      <w:bookmarkStart w:id="164" w:name="_Toc415132387"/>
      <w:bookmarkStart w:id="165" w:name="_Toc415132568"/>
      <w:bookmarkStart w:id="166" w:name="_Ref108437344"/>
      <w:bookmarkStart w:id="167" w:name="_Edit_%3E_Selection"/>
      <w:r w:rsidRPr="00522DCA">
        <w:t>Edit &gt; Selection</w:t>
      </w:r>
      <w:bookmarkEnd w:id="164"/>
      <w:bookmarkEnd w:id="165"/>
      <w:r w:rsidRPr="00522DCA">
        <w:t xml:space="preserve"> </w:t>
      </w:r>
      <w:bookmarkEnd w:id="166"/>
    </w:p>
    <w:p w14:paraId="3E4F4CAF" w14:textId="07FC3E8A" w:rsidR="000959A2" w:rsidRPr="00522DCA" w:rsidRDefault="000959A2" w:rsidP="005D3475">
      <w:pPr>
        <w:pStyle w:val="Standard-BlockCharCharChar"/>
        <w:rPr>
          <w:lang w:val="en-GB"/>
        </w:rPr>
      </w:pPr>
      <w:r w:rsidRPr="00522DCA">
        <w:rPr>
          <w:lang w:val="en-GB"/>
        </w:rPr>
        <w:t>This submenu includes features that concern a previously selected part (</w:t>
      </w:r>
      <w:r w:rsidR="006D0A9D" w:rsidRPr="00522DCA">
        <w:rPr>
          <w:lang w:val="en-GB"/>
        </w:rPr>
        <w:t>“</w:t>
      </w:r>
      <w:r w:rsidRPr="00522DCA">
        <w:rPr>
          <w:lang w:val="en-GB"/>
        </w:rPr>
        <w:t>Selection</w:t>
      </w:r>
      <w:r w:rsidR="006D0A9D" w:rsidRPr="00522DCA">
        <w:rPr>
          <w:lang w:val="en-GB"/>
        </w:rPr>
        <w:t>”</w:t>
      </w:r>
      <w:r w:rsidRPr="00522DCA">
        <w:rPr>
          <w:lang w:val="en-GB"/>
        </w:rPr>
        <w:t xml:space="preserve">) of the </w:t>
      </w:r>
      <w:r w:rsidRPr="00B16F25">
        <w:rPr>
          <w:lang w:val="en-US"/>
        </w:rPr>
        <w:t>transcription</w:t>
      </w:r>
      <w:r w:rsidRPr="00522DCA">
        <w:rPr>
          <w:lang w:val="en-GB"/>
        </w:rPr>
        <w:t xml:space="preserve">. In essence, this selection is made up of all displayed </w:t>
      </w:r>
      <w:r w:rsidR="00C11634" w:rsidRPr="00522DCA">
        <w:rPr>
          <w:lang w:val="en-GB"/>
        </w:rPr>
        <w:t>tiers</w:t>
      </w:r>
      <w:r w:rsidRPr="00522DCA">
        <w:rPr>
          <w:lang w:val="en-GB"/>
        </w:rPr>
        <w:t xml:space="preserve">. It can be reduced in two ways (which can also be combined): Entire </w:t>
      </w:r>
      <w:r w:rsidR="00C11634" w:rsidRPr="00522DCA">
        <w:rPr>
          <w:lang w:val="en-GB"/>
        </w:rPr>
        <w:t>tiers</w:t>
      </w:r>
      <w:r w:rsidRPr="00522DCA">
        <w:rPr>
          <w:lang w:val="en-GB"/>
        </w:rPr>
        <w:t xml:space="preserve"> can be removed from the selection by dismissing them with the function </w:t>
      </w:r>
      <w:r w:rsidRPr="00522DCA">
        <w:rPr>
          <w:rStyle w:val="Menufunction"/>
          <w:lang w:val="en-GB"/>
        </w:rPr>
        <w:t>Tier &gt; Hide tier</w:t>
      </w:r>
      <w:r w:rsidRPr="00522DCA">
        <w:rPr>
          <w:lang w:val="en-GB"/>
        </w:rPr>
        <w:t>. If only specific time points are to be selected, mark the section on the time line by using the mouse (click and drag).</w:t>
      </w:r>
    </w:p>
    <w:p w14:paraId="6E65BF5C" w14:textId="77777777" w:rsidR="000959A2" w:rsidRPr="00522DCA" w:rsidRDefault="000959A2" w:rsidP="005D3475">
      <w:pPr>
        <w:pStyle w:val="Standard-BlockCharCharChar"/>
        <w:rPr>
          <w:lang w:val="en-GB"/>
        </w:rPr>
      </w:pPr>
      <w:r w:rsidRPr="00B16F25">
        <w:rPr>
          <w:lang w:val="en-US"/>
        </w:rPr>
        <w:t>Example</w:t>
      </w:r>
      <w:r w:rsidRPr="00522DCA">
        <w:rPr>
          <w:lang w:val="en-GB"/>
        </w:rPr>
        <w:t>:</w:t>
      </w:r>
    </w:p>
    <w:p w14:paraId="557C3067" w14:textId="388B4523" w:rsidR="000959A2" w:rsidRPr="00522DCA" w:rsidRDefault="000959A2" w:rsidP="005D3475">
      <w:pPr>
        <w:pStyle w:val="Standard-BlockCharCharChar"/>
        <w:rPr>
          <w:lang w:val="en-GB"/>
        </w:rPr>
      </w:pPr>
      <w:r w:rsidRPr="00FB2B9C">
        <w:rPr>
          <w:szCs w:val="24"/>
          <w:shd w:val="clear" w:color="auto" w:fill="D9D9D9"/>
          <w:lang w:val="en-GB" w:eastAsia="de-DE"/>
        </w:rPr>
        <w:t>Initial transcription:</w:t>
      </w:r>
      <w:r w:rsidRPr="00522DCA">
        <w:rPr>
          <w:lang w:val="en-GB"/>
        </w:rPr>
        <w:t xml:space="preserve"> The </w:t>
      </w:r>
      <w:r w:rsidRPr="00B16F25">
        <w:rPr>
          <w:lang w:val="en-US"/>
        </w:rPr>
        <w:t>selection</w:t>
      </w:r>
      <w:r w:rsidRPr="00522DCA">
        <w:rPr>
          <w:lang w:val="en-GB"/>
        </w:rPr>
        <w:t xml:space="preserve"> includes all time points of the seven tiers.</w:t>
      </w:r>
    </w:p>
    <w:p w14:paraId="45196B2A" w14:textId="0445732C" w:rsidR="000959A2" w:rsidRPr="00522DCA" w:rsidRDefault="0005350C" w:rsidP="00FB2B9C">
      <w:pPr>
        <w:rPr>
          <w:lang w:val="en-GB"/>
        </w:rPr>
      </w:pPr>
      <w:r>
        <w:rPr>
          <w:lang w:val="en-GB"/>
        </w:rPr>
        <w:pict w14:anchorId="749FCE80">
          <v:shape id="_x0000_i1226" type="#_x0000_t75" style="width:468.85pt;height:77pt" filled="t">
            <v:fill color2="black"/>
            <v:imagedata r:id="rId123" o:title=""/>
          </v:shape>
        </w:pict>
      </w:r>
    </w:p>
    <w:p w14:paraId="57BBE37B" w14:textId="707B4580" w:rsidR="000959A2" w:rsidRPr="00522DCA" w:rsidRDefault="000959A2" w:rsidP="005D3475">
      <w:pPr>
        <w:pStyle w:val="Standard-BlockCharCharChar"/>
        <w:rPr>
          <w:lang w:val="en-GB"/>
        </w:rPr>
      </w:pPr>
      <w:r w:rsidRPr="00FB2B9C">
        <w:rPr>
          <w:szCs w:val="24"/>
          <w:shd w:val="clear" w:color="auto" w:fill="D9D9D9"/>
          <w:lang w:val="en-GB" w:eastAsia="de-DE"/>
        </w:rPr>
        <w:lastRenderedPageBreak/>
        <w:t>After hiding the non-verb</w:t>
      </w:r>
      <w:r w:rsidR="00FB2B9C">
        <w:rPr>
          <w:szCs w:val="24"/>
          <w:shd w:val="clear" w:color="auto" w:fill="D9D9D9"/>
          <w:lang w:val="en-GB" w:eastAsia="de-DE"/>
        </w:rPr>
        <w:t>al tiers and translation tiers:</w:t>
      </w:r>
      <w:r w:rsidR="00FB2B9C" w:rsidRPr="00FB2B9C">
        <w:rPr>
          <w:lang w:val="en-US"/>
        </w:rPr>
        <w:t xml:space="preserve"> </w:t>
      </w:r>
      <w:r w:rsidRPr="00FB2B9C">
        <w:rPr>
          <w:lang w:val="en-US"/>
        </w:rPr>
        <w:t>The</w:t>
      </w:r>
      <w:r w:rsidRPr="00522DCA">
        <w:rPr>
          <w:lang w:val="en-GB"/>
        </w:rPr>
        <w:t xml:space="preserve"> selection includes all time points of </w:t>
      </w:r>
      <w:r w:rsidR="00FB2B9C">
        <w:rPr>
          <w:lang w:val="en-GB"/>
        </w:rPr>
        <w:t>t</w:t>
      </w:r>
      <w:r w:rsidRPr="00522DCA">
        <w:rPr>
          <w:lang w:val="en-GB"/>
        </w:rPr>
        <w:t>he remaining three tiers.</w:t>
      </w:r>
    </w:p>
    <w:p w14:paraId="103EC9DF" w14:textId="7760051F" w:rsidR="000959A2" w:rsidRPr="00522DCA" w:rsidRDefault="0005350C" w:rsidP="00FB2B9C">
      <w:pPr>
        <w:rPr>
          <w:lang w:val="en-GB"/>
        </w:rPr>
      </w:pPr>
      <w:r>
        <w:rPr>
          <w:lang w:val="en-GB"/>
        </w:rPr>
        <w:pict w14:anchorId="31C1EAC7">
          <v:shape id="_x0000_i1227" type="#_x0000_t75" style="width:467.15pt;height:41.85pt" filled="t">
            <v:fill color2="black"/>
            <v:imagedata r:id="rId124" o:title=""/>
          </v:shape>
        </w:pict>
      </w:r>
    </w:p>
    <w:p w14:paraId="4AD8A06F" w14:textId="285A68AE" w:rsidR="000959A2" w:rsidRPr="00522DCA" w:rsidRDefault="000959A2" w:rsidP="005D3475">
      <w:pPr>
        <w:pStyle w:val="Standard-BlockCharCharChar"/>
        <w:rPr>
          <w:lang w:val="en-GB"/>
        </w:rPr>
      </w:pPr>
      <w:r w:rsidRPr="00FB2B9C">
        <w:rPr>
          <w:szCs w:val="24"/>
          <w:shd w:val="clear" w:color="auto" w:fill="D9D9D9"/>
          <w:lang w:val="en-GB" w:eastAsia="de-DE"/>
        </w:rPr>
        <w:t>After selecting a section on the time line:</w:t>
      </w:r>
      <w:r w:rsidR="00FB2B9C" w:rsidRPr="00B16F25">
        <w:rPr>
          <w:lang w:val="en-US"/>
        </w:rPr>
        <w:t xml:space="preserve"> </w:t>
      </w:r>
      <w:r w:rsidRPr="00522DCA">
        <w:rPr>
          <w:lang w:val="en-GB"/>
        </w:rPr>
        <w:t>The selection only includes the time points 4 to 6 of the three remaining tiers.</w:t>
      </w:r>
    </w:p>
    <w:p w14:paraId="675589B4" w14:textId="77777777" w:rsidR="000959A2" w:rsidRPr="00522DCA" w:rsidRDefault="0005350C" w:rsidP="00FB2B9C">
      <w:pPr>
        <w:rPr>
          <w:lang w:val="en-GB"/>
        </w:rPr>
      </w:pPr>
      <w:r>
        <w:rPr>
          <w:lang w:val="en-GB"/>
        </w:rPr>
        <w:pict w14:anchorId="7758ABE2">
          <v:shape id="_x0000_i1228" type="#_x0000_t75" style="width:468.85pt;height:41.85pt" filled="t">
            <v:fill color2="black"/>
            <v:imagedata r:id="rId125" o:title=""/>
          </v:shape>
        </w:pict>
      </w:r>
    </w:p>
    <w:p w14:paraId="64D03734" w14:textId="6CA1C7A6" w:rsidR="000959A2" w:rsidRPr="00522DCA" w:rsidRDefault="000959A2" w:rsidP="005D3475">
      <w:pPr>
        <w:pStyle w:val="Standard-BlockCharCharChar"/>
        <w:rPr>
          <w:lang w:val="en-GB"/>
        </w:rPr>
      </w:pPr>
      <w:r w:rsidRPr="00522DCA">
        <w:rPr>
          <w:lang w:val="en-GB"/>
        </w:rPr>
        <w:t xml:space="preserve">The second step is </w:t>
      </w:r>
      <w:r w:rsidRPr="00B16F25">
        <w:rPr>
          <w:lang w:val="en-US"/>
        </w:rPr>
        <w:t>to</w:t>
      </w:r>
      <w:r w:rsidRPr="00522DCA">
        <w:rPr>
          <w:lang w:val="en-GB"/>
        </w:rPr>
        <w:t xml:space="preserve"> determine what will happen to the previously made selection. The Partitur-</w:t>
      </w:r>
      <w:r w:rsidR="00C11634" w:rsidRPr="00522DCA">
        <w:rPr>
          <w:lang w:val="en-GB"/>
        </w:rPr>
        <w:t>Editor</w:t>
      </w:r>
      <w:r w:rsidRPr="00522DCA">
        <w:rPr>
          <w:lang w:val="en-GB"/>
        </w:rPr>
        <w:t xml:space="preserve"> offers five different options for this:</w:t>
      </w:r>
    </w:p>
    <w:p w14:paraId="22E2A6C6" w14:textId="77777777" w:rsidR="000959A2" w:rsidRPr="00522DCA" w:rsidRDefault="000959A2" w:rsidP="006F7584">
      <w:pPr>
        <w:pStyle w:val="berschrift3"/>
      </w:pPr>
      <w:bookmarkStart w:id="168" w:name="_Toc415132388"/>
      <w:bookmarkStart w:id="169" w:name="_Toc415132569"/>
      <w:bookmarkStart w:id="170" w:name="_Ref108437355"/>
      <w:bookmarkStart w:id="171" w:name="_Edit_%3E_Selection_%3E%20Selection%20to"/>
      <w:r w:rsidRPr="00522DCA">
        <w:t>Edit &gt; Selection &gt; Selection to new</w:t>
      </w:r>
      <w:bookmarkEnd w:id="168"/>
      <w:bookmarkEnd w:id="169"/>
      <w:r w:rsidRPr="00522DCA">
        <w:t xml:space="preserve"> </w:t>
      </w:r>
      <w:bookmarkEnd w:id="170"/>
    </w:p>
    <w:p w14:paraId="6C24CE72" w14:textId="77777777" w:rsidR="000959A2" w:rsidRPr="00522DCA" w:rsidRDefault="000959A2" w:rsidP="005D3475">
      <w:pPr>
        <w:pStyle w:val="Standard-BlockCharCharChar"/>
        <w:rPr>
          <w:lang w:val="en-GB"/>
        </w:rPr>
      </w:pPr>
      <w:r w:rsidRPr="00522DCA">
        <w:rPr>
          <w:lang w:val="en-GB"/>
        </w:rPr>
        <w:t xml:space="preserve">Turns the </w:t>
      </w:r>
      <w:r w:rsidRPr="00B16F25">
        <w:rPr>
          <w:lang w:val="en-US"/>
        </w:rPr>
        <w:t>current</w:t>
      </w:r>
      <w:r w:rsidRPr="00522DCA">
        <w:rPr>
          <w:lang w:val="en-GB"/>
        </w:rPr>
        <w:t xml:space="preserve"> selection into a new transcription. For </w:t>
      </w:r>
      <w:r w:rsidRPr="00732643">
        <w:rPr>
          <w:lang w:val="en-US"/>
        </w:rPr>
        <w:t>example</w:t>
      </w:r>
      <w:r w:rsidRPr="00522DCA">
        <w:rPr>
          <w:lang w:val="en-GB"/>
        </w:rPr>
        <w:t xml:space="preserve"> c) named above:</w:t>
      </w:r>
    </w:p>
    <w:p w14:paraId="328AE563" w14:textId="77777777" w:rsidR="000959A2" w:rsidRPr="00522DCA" w:rsidRDefault="0005350C" w:rsidP="000E13C9">
      <w:pPr>
        <w:pStyle w:val="BildChar"/>
        <w:rPr>
          <w:lang w:val="en-GB"/>
        </w:rPr>
      </w:pPr>
      <w:r>
        <w:rPr>
          <w:lang w:val="en-GB"/>
        </w:rPr>
        <w:pict w14:anchorId="1FC6E3E8">
          <v:shape id="_x0000_i1229" type="#_x0000_t75" style="width:327.35pt;height:62.8pt" filled="t">
            <v:fill color2="black"/>
            <v:imagedata r:id="rId126" o:title=""/>
          </v:shape>
        </w:pict>
      </w:r>
    </w:p>
    <w:p w14:paraId="26642439" w14:textId="77777777" w:rsidR="000959A2" w:rsidRPr="00522DCA" w:rsidRDefault="000959A2" w:rsidP="006F7584">
      <w:pPr>
        <w:pStyle w:val="berschrift3"/>
      </w:pPr>
      <w:bookmarkStart w:id="172" w:name="_Toc415132389"/>
      <w:bookmarkStart w:id="173" w:name="_Toc415132570"/>
      <w:bookmarkStart w:id="174" w:name="_Ref108437368"/>
      <w:bookmarkStart w:id="175" w:name="_Edit_%3E_Selection_%3E%20Left%20part%20"/>
      <w:r w:rsidRPr="00522DCA">
        <w:t>Edit &gt; Selection &gt; Left part to new</w:t>
      </w:r>
      <w:bookmarkEnd w:id="172"/>
      <w:bookmarkEnd w:id="173"/>
      <w:r w:rsidRPr="00522DCA">
        <w:t xml:space="preserve"> </w:t>
      </w:r>
      <w:bookmarkEnd w:id="174"/>
    </w:p>
    <w:p w14:paraId="6ACE703A" w14:textId="77777777" w:rsidR="000959A2" w:rsidRPr="00B16F25" w:rsidRDefault="000959A2" w:rsidP="005D3475">
      <w:pPr>
        <w:pStyle w:val="Standard-BlockCharCharChar"/>
        <w:rPr>
          <w:lang w:val="en-US"/>
        </w:rPr>
      </w:pPr>
      <w:r w:rsidRPr="00522DCA">
        <w:rPr>
          <w:lang w:val="en-GB"/>
        </w:rPr>
        <w:t>Divides the transcription at the current cursor position or selection and turns the part left to the position into a new transcription.</w:t>
      </w:r>
    </w:p>
    <w:p w14:paraId="7CDCA501" w14:textId="77777777" w:rsidR="000959A2" w:rsidRPr="00522DCA" w:rsidRDefault="000959A2" w:rsidP="006F7584">
      <w:pPr>
        <w:pStyle w:val="berschrift3"/>
      </w:pPr>
      <w:bookmarkStart w:id="176" w:name="_Toc415132390"/>
      <w:bookmarkStart w:id="177" w:name="_Toc415132571"/>
      <w:bookmarkStart w:id="178" w:name="_Ref108437376"/>
      <w:bookmarkStart w:id="179" w:name="_Edit_%3E_Selection_%3E%20Right%20part%2"/>
      <w:r w:rsidRPr="00522DCA">
        <w:t>Edit &gt; Selection &gt; Right part to new</w:t>
      </w:r>
      <w:bookmarkEnd w:id="176"/>
      <w:bookmarkEnd w:id="177"/>
      <w:r w:rsidRPr="00522DCA">
        <w:t xml:space="preserve"> </w:t>
      </w:r>
      <w:bookmarkEnd w:id="178"/>
    </w:p>
    <w:p w14:paraId="37B30FB3" w14:textId="77777777" w:rsidR="000959A2" w:rsidRPr="00522DCA" w:rsidRDefault="000959A2" w:rsidP="005D3475">
      <w:pPr>
        <w:pStyle w:val="Standard-BlockCharCharChar"/>
        <w:rPr>
          <w:lang w:val="en-GB"/>
        </w:rPr>
      </w:pPr>
      <w:r w:rsidRPr="00522DCA">
        <w:rPr>
          <w:lang w:val="en-GB"/>
        </w:rPr>
        <w:t xml:space="preserve">Divides the transcription at the current cursor position or selection and turns the part right to the position </w:t>
      </w:r>
      <w:r w:rsidRPr="00B16F25">
        <w:rPr>
          <w:lang w:val="en-US"/>
        </w:rPr>
        <w:t>into</w:t>
      </w:r>
      <w:r w:rsidRPr="00522DCA">
        <w:rPr>
          <w:lang w:val="en-GB"/>
        </w:rPr>
        <w:t xml:space="preserve"> a new transcription.</w:t>
      </w:r>
    </w:p>
    <w:p w14:paraId="792B6BF1" w14:textId="77777777" w:rsidR="000959A2" w:rsidRPr="00522DCA" w:rsidRDefault="000959A2" w:rsidP="006F7584">
      <w:pPr>
        <w:pStyle w:val="berschrift3"/>
      </w:pPr>
      <w:bookmarkStart w:id="180" w:name="_Toc415132391"/>
      <w:bookmarkStart w:id="181" w:name="_Toc415132572"/>
      <w:bookmarkStart w:id="182" w:name="_Ref108437386"/>
      <w:r w:rsidRPr="00522DCA">
        <w:t>Edit &gt; Selection &gt; Selection to RTF</w:t>
      </w:r>
      <w:bookmarkEnd w:id="180"/>
      <w:bookmarkEnd w:id="181"/>
      <w:r w:rsidRPr="00522DCA">
        <w:t xml:space="preserve"> </w:t>
      </w:r>
      <w:bookmarkEnd w:id="182"/>
    </w:p>
    <w:p w14:paraId="11D8E813" w14:textId="64F888FB" w:rsidR="000959A2" w:rsidRPr="00522DCA" w:rsidRDefault="000959A2" w:rsidP="005D3475">
      <w:pPr>
        <w:pStyle w:val="Standard-BlockCharCharChar"/>
        <w:rPr>
          <w:lang w:val="en-GB"/>
        </w:rPr>
      </w:pPr>
      <w:r w:rsidRPr="00522DCA">
        <w:rPr>
          <w:lang w:val="en-GB"/>
        </w:rPr>
        <w:t xml:space="preserve">Turns the current selection into an RTF musical score output (see </w:t>
      </w:r>
      <w:r w:rsidRPr="00522DCA">
        <w:rPr>
          <w:rStyle w:val="Menufunction"/>
          <w:lang w:val="en-GB"/>
        </w:rPr>
        <w:t>File &gt; Output…</w:t>
      </w:r>
      <w:r w:rsidRPr="00522DCA">
        <w:rPr>
          <w:lang w:val="en-GB"/>
        </w:rPr>
        <w:t>).</w:t>
      </w:r>
    </w:p>
    <w:p w14:paraId="00E53376" w14:textId="77777777" w:rsidR="000959A2" w:rsidRPr="00522DCA" w:rsidRDefault="000959A2" w:rsidP="006F7584">
      <w:pPr>
        <w:pStyle w:val="berschrift3"/>
      </w:pPr>
      <w:bookmarkStart w:id="183" w:name="_Toc415132392"/>
      <w:bookmarkStart w:id="184" w:name="_Toc415132573"/>
      <w:bookmarkStart w:id="185" w:name="_Ref108437395"/>
      <w:bookmarkEnd w:id="171"/>
      <w:r w:rsidRPr="00522DCA">
        <w:t>Edit &gt; Selection &gt; Selection to HTML</w:t>
      </w:r>
      <w:bookmarkEnd w:id="183"/>
      <w:bookmarkEnd w:id="184"/>
      <w:r w:rsidRPr="00522DCA">
        <w:t xml:space="preserve"> </w:t>
      </w:r>
      <w:bookmarkEnd w:id="185"/>
    </w:p>
    <w:p w14:paraId="73F3E54B" w14:textId="3B1B1B5A" w:rsidR="000959A2" w:rsidRPr="00522DCA" w:rsidRDefault="000959A2" w:rsidP="005D3475">
      <w:pPr>
        <w:pStyle w:val="Standard-BlockCharCharChar"/>
        <w:rPr>
          <w:lang w:val="en-GB"/>
        </w:rPr>
      </w:pPr>
      <w:r w:rsidRPr="00522DCA">
        <w:rPr>
          <w:lang w:val="en-GB"/>
        </w:rPr>
        <w:t xml:space="preserve">Turns the </w:t>
      </w:r>
      <w:r w:rsidRPr="00B16F25">
        <w:rPr>
          <w:lang w:val="en-US"/>
        </w:rPr>
        <w:t>current</w:t>
      </w:r>
      <w:r w:rsidRPr="00522DCA">
        <w:rPr>
          <w:lang w:val="en-GB"/>
        </w:rPr>
        <w:t xml:space="preserve"> selection into an HTML musical score output (see </w:t>
      </w:r>
      <w:r w:rsidRPr="00522DCA">
        <w:rPr>
          <w:rStyle w:val="Menufunction"/>
          <w:lang w:val="en-GB"/>
        </w:rPr>
        <w:t>File &gt; Output…</w:t>
      </w:r>
      <w:r w:rsidRPr="00522DCA">
        <w:rPr>
          <w:lang w:val="en-GB"/>
        </w:rPr>
        <w:t>).</w:t>
      </w:r>
    </w:p>
    <w:p w14:paraId="016A706A" w14:textId="77777777" w:rsidR="000959A2" w:rsidRPr="00522DCA" w:rsidRDefault="000959A2" w:rsidP="006F7584">
      <w:pPr>
        <w:pStyle w:val="berschrift3"/>
      </w:pPr>
      <w:bookmarkStart w:id="186" w:name="_Toc415132393"/>
      <w:bookmarkStart w:id="187" w:name="_Toc415132574"/>
      <w:bookmarkStart w:id="188" w:name="_Ref108437405"/>
      <w:bookmarkStart w:id="189" w:name="_Edit_%3E_Linking_%3E%20Chop%20audio%252"/>
      <w:r w:rsidRPr="00522DCA">
        <w:t>Edit &gt; Selection &gt; Print selection…</w:t>
      </w:r>
      <w:bookmarkEnd w:id="186"/>
      <w:bookmarkEnd w:id="187"/>
      <w:r w:rsidRPr="00522DCA">
        <w:t xml:space="preserve"> </w:t>
      </w:r>
    </w:p>
    <w:p w14:paraId="6B674B87" w14:textId="6E151A46" w:rsidR="000959A2" w:rsidRPr="00522DCA" w:rsidRDefault="000959A2" w:rsidP="005D3475">
      <w:pPr>
        <w:pStyle w:val="Standard-BlockCharCharChar"/>
        <w:rPr>
          <w:lang w:val="en-GB"/>
        </w:rPr>
      </w:pPr>
      <w:r w:rsidRPr="00522DCA">
        <w:rPr>
          <w:lang w:val="en-GB"/>
        </w:rPr>
        <w:lastRenderedPageBreak/>
        <w:t xml:space="preserve">Prints the current selection (see also </w:t>
      </w:r>
      <w:r w:rsidRPr="00522DCA">
        <w:rPr>
          <w:rStyle w:val="Menufunction"/>
          <w:lang w:val="en-GB"/>
        </w:rPr>
        <w:t>File &gt; Print…</w:t>
      </w:r>
      <w:r w:rsidRPr="00522DCA">
        <w:rPr>
          <w:lang w:val="en-GB"/>
        </w:rPr>
        <w:t>).</w:t>
      </w:r>
    </w:p>
    <w:p w14:paraId="6BF4332E" w14:textId="77777777" w:rsidR="000959A2" w:rsidRPr="00522DCA" w:rsidRDefault="000959A2" w:rsidP="006F7584">
      <w:pPr>
        <w:pStyle w:val="berschrift3"/>
      </w:pPr>
      <w:bookmarkStart w:id="190" w:name="_Toc415132394"/>
      <w:bookmarkStart w:id="191" w:name="_Toc415132575"/>
      <w:bookmarkStart w:id="192" w:name="_Ref108437488"/>
      <w:bookmarkEnd w:id="188"/>
      <w:r w:rsidRPr="00522DCA">
        <w:t>Edit &gt; Preferences…</w:t>
      </w:r>
      <w:bookmarkEnd w:id="190"/>
      <w:bookmarkEnd w:id="191"/>
      <w:r w:rsidRPr="00522DCA">
        <w:t xml:space="preserve"> </w:t>
      </w:r>
      <w:bookmarkEnd w:id="192"/>
    </w:p>
    <w:p w14:paraId="125C54B0" w14:textId="77777777" w:rsidR="000959A2" w:rsidRPr="00522DCA" w:rsidRDefault="000959A2" w:rsidP="005D3475">
      <w:pPr>
        <w:pStyle w:val="Standard-BlockCharCharChar"/>
        <w:rPr>
          <w:lang w:val="en-GB"/>
        </w:rPr>
      </w:pPr>
      <w:r w:rsidRPr="00522DCA">
        <w:rPr>
          <w:lang w:val="en-GB"/>
        </w:rPr>
        <w:t xml:space="preserve">Opens a window to determine user-defined settings. The window is divided into eight </w:t>
      </w:r>
      <w:proofErr w:type="spellStart"/>
      <w:r w:rsidRPr="00522DCA">
        <w:rPr>
          <w:lang w:val="en-GB"/>
        </w:rPr>
        <w:t>subitems</w:t>
      </w:r>
      <w:proofErr w:type="spellEnd"/>
      <w:r w:rsidRPr="00522DCA">
        <w:rPr>
          <w:lang w:val="en-GB"/>
        </w:rPr>
        <w:t>:</w:t>
      </w:r>
    </w:p>
    <w:p w14:paraId="0865AF5F" w14:textId="04B08F24" w:rsidR="000959A2" w:rsidRPr="008C2E33" w:rsidRDefault="00FB2B9C" w:rsidP="005D3475">
      <w:pPr>
        <w:pStyle w:val="UnterpunkteGrau"/>
        <w:rPr>
          <w:lang w:val="en-US"/>
        </w:rPr>
      </w:pPr>
      <w:r w:rsidRPr="008C2E33">
        <w:rPr>
          <w:lang w:val="en-GB"/>
        </w:rPr>
        <w:t>Fonts</w:t>
      </w:r>
      <w:r w:rsidRPr="00732643">
        <w:rPr>
          <w:lang w:val="en-GB"/>
        </w:rPr>
        <w:t>:</w:t>
      </w:r>
      <w:r w:rsidRPr="00732643">
        <w:rPr>
          <w:shd w:val="clear" w:color="auto" w:fill="auto"/>
          <w:lang w:val="en-GB"/>
        </w:rPr>
        <w:t xml:space="preserve"> </w:t>
      </w:r>
      <w:r w:rsidR="000959A2" w:rsidRPr="00732643">
        <w:rPr>
          <w:shd w:val="clear" w:color="auto" w:fill="auto"/>
          <w:lang w:val="en-GB"/>
        </w:rPr>
        <w:t xml:space="preserve">The tab </w:t>
      </w:r>
      <w:r w:rsidR="006D0A9D" w:rsidRPr="00732643">
        <w:rPr>
          <w:shd w:val="clear" w:color="auto" w:fill="auto"/>
          <w:lang w:val="en-GB"/>
        </w:rPr>
        <w:t>“</w:t>
      </w:r>
      <w:r w:rsidR="000959A2" w:rsidRPr="00732643">
        <w:rPr>
          <w:shd w:val="clear" w:color="auto" w:fill="auto"/>
          <w:lang w:val="en-GB"/>
        </w:rPr>
        <w:t>Fonts</w:t>
      </w:r>
      <w:r w:rsidR="006D0A9D" w:rsidRPr="00732643">
        <w:rPr>
          <w:shd w:val="clear" w:color="auto" w:fill="auto"/>
          <w:lang w:val="en-GB"/>
        </w:rPr>
        <w:t>”</w:t>
      </w:r>
      <w:r w:rsidR="000959A2" w:rsidRPr="00732643">
        <w:rPr>
          <w:shd w:val="clear" w:color="auto" w:fill="auto"/>
          <w:lang w:val="en-GB"/>
        </w:rPr>
        <w:t xml:space="preserve"> allows the assignment of default-fonts and methods for underlining.</w:t>
      </w:r>
    </w:p>
    <w:p w14:paraId="61BD92A3" w14:textId="77777777" w:rsidR="008C2E33" w:rsidRDefault="0005350C" w:rsidP="008C2E33">
      <w:pPr>
        <w:rPr>
          <w:lang w:val="en-GB"/>
        </w:rPr>
      </w:pPr>
      <w:r>
        <w:rPr>
          <w:lang w:val="en-GB"/>
        </w:rPr>
        <w:pict w14:anchorId="2C21F6DA">
          <v:shape id="_x0000_i1240" type="#_x0000_t75" style="width:348.3pt;height:211.8pt" filled="t">
            <v:fill color2="black"/>
            <v:imagedata r:id="rId127" o:title=""/>
          </v:shape>
        </w:pict>
      </w:r>
    </w:p>
    <w:p w14:paraId="545F451F" w14:textId="40AF6B47" w:rsidR="000959A2" w:rsidRPr="008C2E33" w:rsidRDefault="000959A2" w:rsidP="005D3475">
      <w:pPr>
        <w:pStyle w:val="Standard-BlockCharCharChar"/>
        <w:rPr>
          <w:lang w:val="en-GB"/>
        </w:rPr>
      </w:pPr>
      <w:r w:rsidRPr="00522DCA">
        <w:rPr>
          <w:lang w:val="en-GB"/>
        </w:rPr>
        <w:t xml:space="preserve">The </w:t>
      </w:r>
      <w:r w:rsidR="006D0A9D" w:rsidRPr="00522DCA">
        <w:rPr>
          <w:lang w:val="en-GB"/>
        </w:rPr>
        <w:t>“</w:t>
      </w:r>
      <w:r w:rsidRPr="00522DCA">
        <w:rPr>
          <w:lang w:val="en-GB"/>
        </w:rPr>
        <w:t>Default tier font</w:t>
      </w:r>
      <w:r w:rsidR="006D0A9D" w:rsidRPr="00522DCA">
        <w:rPr>
          <w:lang w:val="en-GB"/>
        </w:rPr>
        <w:t>”</w:t>
      </w:r>
      <w:r w:rsidRPr="00522DCA">
        <w:rPr>
          <w:lang w:val="en-GB"/>
        </w:rPr>
        <w:t xml:space="preserve"> is the standard font, which is automatically assigned to new tiers or into which an opened transcription is formatted. </w:t>
      </w:r>
    </w:p>
    <w:p w14:paraId="65EB9797" w14:textId="27CC43F0" w:rsidR="000959A2" w:rsidRPr="00522DCA" w:rsidRDefault="000959A2" w:rsidP="005D3475">
      <w:pPr>
        <w:pStyle w:val="Standard-BlockCharCharChar"/>
        <w:rPr>
          <w:lang w:val="en-GB"/>
        </w:rPr>
      </w:pPr>
      <w:r w:rsidRPr="00522DCA">
        <w:rPr>
          <w:lang w:val="en-GB"/>
        </w:rPr>
        <w:t xml:space="preserve">The </w:t>
      </w:r>
      <w:r w:rsidR="006D0A9D" w:rsidRPr="00522DCA">
        <w:rPr>
          <w:lang w:val="en-GB"/>
        </w:rPr>
        <w:t>“</w:t>
      </w:r>
      <w:r w:rsidRPr="00522DCA">
        <w:rPr>
          <w:lang w:val="en-GB"/>
        </w:rPr>
        <w:t>Default general purpose font</w:t>
      </w:r>
      <w:r w:rsidR="006D0A9D" w:rsidRPr="00522DCA">
        <w:rPr>
          <w:lang w:val="en-GB"/>
        </w:rPr>
        <w:t>”</w:t>
      </w:r>
      <w:r w:rsidRPr="00522DCA">
        <w:rPr>
          <w:lang w:val="en-GB"/>
        </w:rPr>
        <w:t xml:space="preserve"> is the font which is used by default for the characters on the virtual keyboard, as well as for the text box above the musical score. For this you should pick a font that covers as many Unicode areas as possible. Currently, the best font for this purpose is </w:t>
      </w:r>
      <w:r w:rsidR="006D0A9D" w:rsidRPr="00522DCA">
        <w:rPr>
          <w:lang w:val="en-GB"/>
        </w:rPr>
        <w:t>“</w:t>
      </w:r>
      <w:r w:rsidRPr="00522DCA">
        <w:rPr>
          <w:lang w:val="en-GB"/>
        </w:rPr>
        <w:t>Arial Unicode MS</w:t>
      </w:r>
      <w:r w:rsidR="006D0A9D" w:rsidRPr="00522DCA">
        <w:rPr>
          <w:lang w:val="en-GB"/>
        </w:rPr>
        <w:t>”</w:t>
      </w:r>
      <w:r w:rsidRPr="00522DCA">
        <w:rPr>
          <w:lang w:val="en-GB"/>
        </w:rPr>
        <w:t xml:space="preserve">. A freeware alternative, even though it is still incomplete in some Unicode areas, is </w:t>
      </w:r>
      <w:r w:rsidR="006D0A9D" w:rsidRPr="00522DCA">
        <w:rPr>
          <w:lang w:val="en-GB"/>
        </w:rPr>
        <w:t>“</w:t>
      </w:r>
      <w:proofErr w:type="spellStart"/>
      <w:r w:rsidRPr="00522DCA">
        <w:rPr>
          <w:lang w:val="en-GB"/>
        </w:rPr>
        <w:t>Gentium</w:t>
      </w:r>
      <w:proofErr w:type="spellEnd"/>
      <w:r w:rsidR="006D0A9D" w:rsidRPr="00522DCA">
        <w:rPr>
          <w:lang w:val="en-GB"/>
        </w:rPr>
        <w:t>”</w:t>
      </w:r>
      <w:r w:rsidRPr="00522DCA">
        <w:rPr>
          <w:lang w:val="en-GB"/>
        </w:rPr>
        <w:t xml:space="preserve">, which was developed by the </w:t>
      </w:r>
      <w:r w:rsidR="006D0A9D" w:rsidRPr="00522DCA">
        <w:rPr>
          <w:lang w:val="en-GB"/>
        </w:rPr>
        <w:t>“</w:t>
      </w:r>
      <w:r w:rsidRPr="00522DCA">
        <w:rPr>
          <w:lang w:val="en-GB"/>
        </w:rPr>
        <w:t>Summer Institute of Linguistics</w:t>
      </w:r>
      <w:r w:rsidR="006D0A9D" w:rsidRPr="00522DCA">
        <w:rPr>
          <w:lang w:val="en-GB"/>
        </w:rPr>
        <w:t>”</w:t>
      </w:r>
      <w:r w:rsidRPr="00522DCA">
        <w:rPr>
          <w:lang w:val="en-GB"/>
        </w:rPr>
        <w:t xml:space="preserve"> (see also: </w:t>
      </w:r>
      <w:r w:rsidRPr="00522DCA">
        <w:rPr>
          <w:rStyle w:val="Hyperlink"/>
          <w:lang w:val="en-GB"/>
        </w:rPr>
        <w:t>http://www.sil.org/~gaultney/gentium/</w:t>
      </w:r>
      <w:r w:rsidRPr="00522DCA">
        <w:rPr>
          <w:lang w:val="en-GB"/>
        </w:rPr>
        <w:t>).</w:t>
      </w:r>
    </w:p>
    <w:p w14:paraId="5E13405A" w14:textId="49BAE535" w:rsidR="000959A2" w:rsidRPr="00522DCA" w:rsidRDefault="000959A2" w:rsidP="005D3475">
      <w:pPr>
        <w:pStyle w:val="Standard-BlockCharCharChar"/>
        <w:rPr>
          <w:lang w:val="en-GB"/>
        </w:rPr>
      </w:pPr>
      <w:r w:rsidRPr="00522DCA">
        <w:rPr>
          <w:lang w:val="en-GB"/>
        </w:rPr>
        <w:t xml:space="preserve">Click </w:t>
      </w:r>
      <w:r w:rsidR="00FA7700" w:rsidRPr="00522DCA">
        <w:rPr>
          <w:lang w:val="en-GB"/>
        </w:rPr>
        <w:t>“</w:t>
      </w:r>
      <w:r w:rsidRPr="00522DCA">
        <w:rPr>
          <w:lang w:val="en-GB"/>
        </w:rPr>
        <w:t>Change…</w:t>
      </w:r>
      <w:r w:rsidR="00FA7700" w:rsidRPr="00522DCA">
        <w:rPr>
          <w:lang w:val="en-GB"/>
        </w:rPr>
        <w:t xml:space="preserve">” </w:t>
      </w:r>
      <w:r w:rsidRPr="00522DCA">
        <w:rPr>
          <w:lang w:val="en-GB"/>
        </w:rPr>
        <w:t xml:space="preserve">in order to open a window in which you can choose a different font. </w:t>
      </w:r>
    </w:p>
    <w:p w14:paraId="33B38AD3" w14:textId="77777777" w:rsidR="000959A2" w:rsidRPr="00522DCA" w:rsidRDefault="0005350C" w:rsidP="008C2E33">
      <w:pPr>
        <w:rPr>
          <w:lang w:val="en-GB"/>
        </w:rPr>
      </w:pPr>
      <w:r>
        <w:rPr>
          <w:lang w:val="en-GB"/>
        </w:rPr>
        <w:pict w14:anchorId="2E07CC2F">
          <v:shape id="_x0000_i1241" type="#_x0000_t75" style="width:155.7pt;height:156.55pt" filled="t">
            <v:fill color2="black"/>
            <v:imagedata r:id="rId128" o:title=""/>
          </v:shape>
        </w:pict>
      </w:r>
    </w:p>
    <w:p w14:paraId="2E864A3B" w14:textId="3047B5BA" w:rsidR="000959A2" w:rsidRPr="00522DCA" w:rsidRDefault="000959A2" w:rsidP="005D3475">
      <w:pPr>
        <w:pStyle w:val="Standard-BlockCharCharChar"/>
        <w:rPr>
          <w:lang w:val="en-GB"/>
        </w:rPr>
      </w:pPr>
      <w:r w:rsidRPr="00522DCA">
        <w:rPr>
          <w:lang w:val="en-GB"/>
        </w:rPr>
        <w:t xml:space="preserve">In order to save your changes, click </w:t>
      </w:r>
      <w:r w:rsidR="00FA7700" w:rsidRPr="00522DCA">
        <w:rPr>
          <w:lang w:val="en-GB"/>
        </w:rPr>
        <w:t>“</w:t>
      </w:r>
      <w:r w:rsidRPr="00522DCA">
        <w:rPr>
          <w:lang w:val="en-GB"/>
        </w:rPr>
        <w:t>OK</w:t>
      </w:r>
      <w:r w:rsidR="00FA7700" w:rsidRPr="00522DCA">
        <w:rPr>
          <w:lang w:val="en-GB"/>
        </w:rPr>
        <w:t>”</w:t>
      </w:r>
      <w:r w:rsidRPr="00522DCA">
        <w:rPr>
          <w:lang w:val="en-GB"/>
        </w:rPr>
        <w:t>. (The settings will be saved when closing the E</w:t>
      </w:r>
      <w:r w:rsidR="00C11634" w:rsidRPr="00522DCA">
        <w:rPr>
          <w:lang w:val="en-GB"/>
        </w:rPr>
        <w:t>ditor</w:t>
      </w:r>
      <w:r w:rsidRPr="00522DCA">
        <w:rPr>
          <w:lang w:val="en-GB"/>
        </w:rPr>
        <w:t xml:space="preserve"> and are loaded again at the next start.)</w:t>
      </w:r>
    </w:p>
    <w:p w14:paraId="0C1A1890" w14:textId="57E3F5D0" w:rsidR="000959A2" w:rsidRPr="00522DCA" w:rsidRDefault="000959A2" w:rsidP="005D3475">
      <w:pPr>
        <w:pStyle w:val="Standard-BlockCharCharChar"/>
        <w:rPr>
          <w:lang w:val="en-GB"/>
        </w:rPr>
      </w:pPr>
      <w:r w:rsidRPr="00522DCA">
        <w:rPr>
          <w:lang w:val="en-GB"/>
        </w:rPr>
        <w:lastRenderedPageBreak/>
        <w:t>There are two options for selecting the method of underlining:</w:t>
      </w:r>
    </w:p>
    <w:p w14:paraId="79B3994A" w14:textId="7C6A9B1A" w:rsidR="00F4659F" w:rsidRPr="00F4659F" w:rsidRDefault="000959A2" w:rsidP="005D3475">
      <w:pPr>
        <w:pStyle w:val="Aufzhlung"/>
      </w:pPr>
      <w:r w:rsidRPr="00732643">
        <w:t xml:space="preserve">The option </w:t>
      </w:r>
      <w:r w:rsidR="006D0A9D" w:rsidRPr="00732643">
        <w:t>“</w:t>
      </w:r>
      <w:r w:rsidRPr="00732643">
        <w:t>Underline in a separate tier of category […]</w:t>
      </w:r>
      <w:r w:rsidR="006D0A9D" w:rsidRPr="00732643">
        <w:t>”</w:t>
      </w:r>
      <w:r w:rsidRPr="00732643">
        <w:t xml:space="preserve"> underlines a selected passage in an annotation tier below the respective tier. This corresponds to the method recommended in the HIAT handbook for the marking of special intonations.</w:t>
      </w:r>
    </w:p>
    <w:p w14:paraId="398BB7FC" w14:textId="3533D0A9" w:rsidR="000959A2" w:rsidRPr="00732643" w:rsidRDefault="000959A2" w:rsidP="005D3475">
      <w:pPr>
        <w:pStyle w:val="Aufzhlung"/>
      </w:pPr>
      <w:r w:rsidRPr="00732643">
        <w:t xml:space="preserve">The option </w:t>
      </w:r>
      <w:r w:rsidR="006D0A9D" w:rsidRPr="00732643">
        <w:t>“</w:t>
      </w:r>
      <w:r w:rsidRPr="00732643">
        <w:t>Underline in the same tier (using a diacritic)</w:t>
      </w:r>
      <w:r w:rsidR="006D0A9D" w:rsidRPr="00732643">
        <w:t>”</w:t>
      </w:r>
      <w:r w:rsidRPr="00732643">
        <w:t xml:space="preserve"> results in the underlining of a </w:t>
      </w:r>
      <w:r w:rsidRPr="00CC7C99">
        <w:t>selected</w:t>
      </w:r>
      <w:r w:rsidRPr="00732643">
        <w:t xml:space="preserve"> text in the same tier by diacritics after every sign. </w:t>
      </w:r>
    </w:p>
    <w:p w14:paraId="401E22BA" w14:textId="6CD04FE6" w:rsidR="000959A2" w:rsidRPr="00522DCA" w:rsidRDefault="000959A2" w:rsidP="005D3475">
      <w:pPr>
        <w:pStyle w:val="Standard-BlockCharCharChar"/>
        <w:rPr>
          <w:lang w:val="en-GB"/>
        </w:rPr>
      </w:pPr>
      <w:r w:rsidRPr="00522DCA">
        <w:rPr>
          <w:lang w:val="en-GB"/>
        </w:rPr>
        <w:t xml:space="preserve">For particulars about underlining, see also </w:t>
      </w:r>
      <w:r w:rsidRPr="00522DCA">
        <w:rPr>
          <w:rStyle w:val="Menufunction"/>
          <w:lang w:val="en-GB"/>
        </w:rPr>
        <w:t>Format &gt; Underline</w:t>
      </w:r>
      <w:r w:rsidRPr="00522DCA">
        <w:rPr>
          <w:lang w:val="en-GB"/>
        </w:rPr>
        <w:t>.</w:t>
      </w:r>
    </w:p>
    <w:p w14:paraId="7848DE83" w14:textId="26CE0783" w:rsidR="000959A2" w:rsidRPr="00BC6C08" w:rsidRDefault="000959A2" w:rsidP="005D3475">
      <w:pPr>
        <w:pStyle w:val="UnterpunkteGrau"/>
        <w:rPr>
          <w:shd w:val="clear" w:color="auto" w:fill="auto"/>
          <w:lang w:val="en-GB"/>
        </w:rPr>
      </w:pPr>
      <w:r w:rsidRPr="00BC6C08">
        <w:rPr>
          <w:kern w:val="0"/>
          <w:szCs w:val="20"/>
          <w:lang w:val="en-US" w:bidi="ar-SA"/>
        </w:rPr>
        <w:t>Stylesheets:</w:t>
      </w:r>
      <w:r w:rsidR="008C2E33" w:rsidRPr="00BC6C08">
        <w:rPr>
          <w:kern w:val="0"/>
          <w:lang w:val="en-US" w:bidi="ar-SA"/>
        </w:rPr>
        <w:t xml:space="preserve"> </w:t>
      </w:r>
      <w:r w:rsidRPr="00BC6C08">
        <w:rPr>
          <w:shd w:val="clear" w:color="auto" w:fill="auto"/>
          <w:lang w:val="en-GB"/>
        </w:rPr>
        <w:t xml:space="preserve">Different stylesheets are defined in the tab </w:t>
      </w:r>
      <w:r w:rsidR="006D0A9D" w:rsidRPr="00BC6C08">
        <w:rPr>
          <w:shd w:val="clear" w:color="auto" w:fill="auto"/>
          <w:lang w:val="en-GB"/>
        </w:rPr>
        <w:t>“</w:t>
      </w:r>
      <w:r w:rsidRPr="00BC6C08">
        <w:rPr>
          <w:shd w:val="clear" w:color="auto" w:fill="auto"/>
          <w:lang w:val="en-GB"/>
        </w:rPr>
        <w:t>Stylesheets</w:t>
      </w:r>
      <w:r w:rsidR="006D0A9D" w:rsidRPr="00BC6C08">
        <w:rPr>
          <w:shd w:val="clear" w:color="auto" w:fill="auto"/>
          <w:lang w:val="en-GB"/>
        </w:rPr>
        <w:t>”</w:t>
      </w:r>
      <w:r w:rsidRPr="00BC6C08">
        <w:rPr>
          <w:shd w:val="clear" w:color="auto" w:fill="auto"/>
          <w:lang w:val="en-GB"/>
        </w:rPr>
        <w:t xml:space="preserve"> (also see Appendix D):</w:t>
      </w:r>
      <w:ins w:id="193" w:author="Moritz Lautenbach" w:date="2014-04-15T14:51:00Z">
        <w:r w:rsidRPr="00BC6C08">
          <w:rPr>
            <w:shd w:val="clear" w:color="auto" w:fill="auto"/>
            <w:lang w:val="en-GB"/>
          </w:rPr>
          <w:t xml:space="preserve"> </w:t>
        </w:r>
      </w:ins>
    </w:p>
    <w:p w14:paraId="2D4A2598" w14:textId="77777777" w:rsidR="000959A2" w:rsidRPr="00522DCA" w:rsidRDefault="0005350C">
      <w:pPr>
        <w:pStyle w:val="BildChar"/>
        <w:rPr>
          <w:rFonts w:ascii="Times New Roman" w:hAnsi="Times New Roman"/>
          <w:lang w:val="en-GB"/>
        </w:rPr>
      </w:pPr>
      <w:r>
        <w:rPr>
          <w:rFonts w:ascii="Times New Roman" w:hAnsi="Times New Roman"/>
          <w:lang w:val="en-GB"/>
        </w:rPr>
        <w:pict w14:anchorId="7C30E962">
          <v:shape id="_x0000_i1242" type="#_x0000_t75" style="width:366.7pt;height:223.55pt" filled="t">
            <v:fill color2="black"/>
            <v:imagedata r:id="rId129" o:title=""/>
          </v:shape>
        </w:pict>
      </w:r>
    </w:p>
    <w:p w14:paraId="27BF4303" w14:textId="113279A6" w:rsidR="000959A2" w:rsidRDefault="000959A2" w:rsidP="005D3475">
      <w:pPr>
        <w:pStyle w:val="Standard-BlockCharCharChar"/>
        <w:rPr>
          <w:lang w:val="en-GB"/>
        </w:rPr>
      </w:pPr>
      <w:r w:rsidRPr="00522DCA">
        <w:rPr>
          <w:lang w:val="en-GB"/>
        </w:rPr>
        <w:t>In particular, these are:</w:t>
      </w:r>
    </w:p>
    <w:p w14:paraId="6F7A9251" w14:textId="5449FFAA" w:rsidR="000959A2" w:rsidRPr="00BC6C08" w:rsidRDefault="00BC6C08" w:rsidP="005D3475">
      <w:pPr>
        <w:pStyle w:val="Aufzhlung"/>
      </w:pPr>
      <w:r w:rsidRPr="00BC6C08">
        <w:rPr>
          <w:shd w:val="clear" w:color="auto" w:fill="D9D9D9"/>
        </w:rPr>
        <w:t>Head to HTML</w:t>
      </w:r>
      <w:r w:rsidR="000959A2" w:rsidRPr="00BC6C08">
        <w:rPr>
          <w:shd w:val="clear" w:color="auto" w:fill="D9D9D9"/>
        </w:rPr>
        <w:t>:</w:t>
      </w:r>
      <w:r w:rsidR="000959A2" w:rsidRPr="00BC6C08">
        <w:t xml:space="preserve"> The stylesheet that is used in the HTML output to display </w:t>
      </w:r>
      <w:proofErr w:type="gramStart"/>
      <w:r w:rsidR="000959A2" w:rsidRPr="00BC6C08">
        <w:t>meta</w:t>
      </w:r>
      <w:proofErr w:type="gramEnd"/>
      <w:r w:rsidR="000959A2" w:rsidRPr="00BC6C08">
        <w:t xml:space="preserve"> information and the speaker table. The entry can be left empty; an internal default stylesheet will be used.</w:t>
      </w:r>
    </w:p>
    <w:p w14:paraId="4C4C3186" w14:textId="5B4C52CA" w:rsidR="000959A2" w:rsidRPr="00BC6C08" w:rsidRDefault="000959A2" w:rsidP="005D3475">
      <w:pPr>
        <w:pStyle w:val="Aufzhlung"/>
      </w:pPr>
      <w:r w:rsidRPr="00BC6C08">
        <w:rPr>
          <w:shd w:val="clear" w:color="auto" w:fill="D9D9D9"/>
        </w:rPr>
        <w:t>Speakertable to transcription:</w:t>
      </w:r>
      <w:r w:rsidRPr="00BC6C08">
        <w:t xml:space="preserve"> The stylesheet that is found under the menu item </w:t>
      </w:r>
      <w:r w:rsidRPr="00BC6C08">
        <w:rPr>
          <w:rStyle w:val="Menufunction"/>
          <w:lang w:val="en-GB"/>
        </w:rPr>
        <w:t>File &gt; New from speakertable…</w:t>
      </w:r>
      <w:r w:rsidRPr="00BC6C08">
        <w:t xml:space="preserve"> generates a new transcription from a speaker table. The entry can be left empty; an internal default stylesheet will be used.</w:t>
      </w:r>
    </w:p>
    <w:p w14:paraId="2214C483" w14:textId="71926E28" w:rsidR="000959A2" w:rsidRPr="00BC6C08" w:rsidRDefault="000959A2" w:rsidP="005D3475">
      <w:pPr>
        <w:pStyle w:val="Aufzhlung"/>
      </w:pPr>
      <w:r w:rsidRPr="00732643">
        <w:rPr>
          <w:shd w:val="clear" w:color="auto" w:fill="D9D9D9"/>
        </w:rPr>
        <w:t>Transcription to format table:</w:t>
      </w:r>
      <w:r w:rsidRPr="00BC6C08">
        <w:t xml:space="preserve"> The stylesheet that is found under the menu item </w:t>
      </w:r>
      <w:r w:rsidRPr="00BC6C08">
        <w:rPr>
          <w:rStyle w:val="Menufunction"/>
          <w:lang w:val="en-GB"/>
        </w:rPr>
        <w:t>Format &gt; Apply stylesheet</w:t>
      </w:r>
      <w:r w:rsidRPr="00BC6C08">
        <w:t xml:space="preserve"> is used to format the transcription. The entry can be left empty; an internal default stylesheet will be used.</w:t>
      </w:r>
    </w:p>
    <w:p w14:paraId="11C39F79" w14:textId="1D02B5D6" w:rsidR="000959A2" w:rsidRPr="00BC6C08" w:rsidRDefault="000959A2" w:rsidP="005D3475">
      <w:pPr>
        <w:pStyle w:val="Aufzhlung"/>
      </w:pPr>
      <w:r w:rsidRPr="00732643">
        <w:rPr>
          <w:shd w:val="clear" w:color="auto" w:fill="D9D9D9"/>
        </w:rPr>
        <w:t>Free stylesheet visualization:</w:t>
      </w:r>
      <w:r w:rsidRPr="00BC6C08">
        <w:t xml:space="preserve"> This stylesheet is found under the menu item </w:t>
      </w:r>
      <w:r w:rsidRPr="00BC6C08">
        <w:rPr>
          <w:rStyle w:val="Menufunction"/>
          <w:lang w:val="en-GB"/>
        </w:rPr>
        <w:t>File &gt; Visualization &gt; Free stylesheet visualization</w:t>
      </w:r>
      <w:r w:rsidRPr="00BC6C08">
        <w:t xml:space="preserve">. </w:t>
      </w:r>
    </w:p>
    <w:p w14:paraId="18C99C2F" w14:textId="722F7A50" w:rsidR="000959A2" w:rsidRPr="00BC6C08" w:rsidRDefault="000959A2" w:rsidP="005D3475">
      <w:pPr>
        <w:pStyle w:val="Aufzhlung"/>
      </w:pPr>
      <w:r w:rsidRPr="00732643">
        <w:rPr>
          <w:shd w:val="clear" w:color="auto" w:fill="D9D9D9"/>
        </w:rPr>
        <w:t>HIAT utterance list to HTML:</w:t>
      </w:r>
      <w:r w:rsidRPr="00BC6C08">
        <w:t xml:space="preserve"> This stylesheet is found under the menu item </w:t>
      </w:r>
      <w:r w:rsidRPr="00BC6C08">
        <w:rPr>
          <w:rStyle w:val="Menufunction"/>
          <w:lang w:val="en-GB"/>
        </w:rPr>
        <w:t>Segmentation &gt; HIAT Segmentation &gt; Utterance List (HTML)</w:t>
      </w:r>
      <w:r w:rsidRPr="00BC6C08">
        <w:t>.</w:t>
      </w:r>
    </w:p>
    <w:p w14:paraId="1138DD90" w14:textId="6B7C213B" w:rsidR="000959A2" w:rsidRPr="00522DCA" w:rsidRDefault="000959A2" w:rsidP="005D3475">
      <w:pPr>
        <w:pStyle w:val="Standard-BlockCharCharChar"/>
        <w:rPr>
          <w:lang w:val="en-GB"/>
        </w:rPr>
      </w:pPr>
      <w:r w:rsidRPr="00522DCA">
        <w:rPr>
          <w:lang w:val="en-GB"/>
        </w:rPr>
        <w:lastRenderedPageBreak/>
        <w:t xml:space="preserve">In order to change the entries, click on the respective </w:t>
      </w:r>
      <w:r w:rsidR="00FA7700" w:rsidRPr="00522DCA">
        <w:rPr>
          <w:lang w:val="en-GB"/>
        </w:rPr>
        <w:t>“</w:t>
      </w:r>
      <w:r w:rsidRPr="00522DCA">
        <w:rPr>
          <w:lang w:val="en-GB"/>
        </w:rPr>
        <w:t>Change...</w:t>
      </w:r>
      <w:r w:rsidR="00FA7700" w:rsidRPr="00522DCA">
        <w:rPr>
          <w:lang w:val="en-GB"/>
        </w:rPr>
        <w:t>”</w:t>
      </w:r>
      <w:r w:rsidRPr="00522DCA">
        <w:rPr>
          <w:lang w:val="en-GB"/>
        </w:rPr>
        <w:t xml:space="preserve"> button. A file window will allow you to select the particular stylesheet. </w:t>
      </w:r>
    </w:p>
    <w:p w14:paraId="72087AC4" w14:textId="610B20C6" w:rsidR="000959A2" w:rsidRPr="00732643" w:rsidRDefault="000959A2" w:rsidP="005D3475">
      <w:pPr>
        <w:pStyle w:val="UnterpunkteGrau"/>
        <w:rPr>
          <w:rStyle w:val="Menufunction"/>
          <w:szCs w:val="20"/>
          <w:shd w:val="clear" w:color="auto" w:fill="auto"/>
          <w:lang w:val="en-US" w:eastAsia="hi-IN"/>
        </w:rPr>
      </w:pPr>
      <w:r w:rsidRPr="00D457F5">
        <w:rPr>
          <w:lang w:val="en-GB"/>
        </w:rPr>
        <w:t>Segmentation:</w:t>
      </w:r>
      <w:r w:rsidRPr="00732643">
        <w:rPr>
          <w:rStyle w:val="Menufunction"/>
          <w:szCs w:val="20"/>
          <w:shd w:val="clear" w:color="auto" w:fill="auto"/>
          <w:lang w:val="en-US" w:eastAsia="hi-IN"/>
        </w:rPr>
        <w:t xml:space="preserve"> </w:t>
      </w:r>
      <w:r w:rsidRPr="005F3999">
        <w:rPr>
          <w:shd w:val="clear" w:color="auto" w:fill="auto"/>
          <w:lang w:val="en-GB"/>
        </w:rPr>
        <w:t xml:space="preserve">In the tab </w:t>
      </w:r>
      <w:r w:rsidR="006D0A9D" w:rsidRPr="005F3999">
        <w:rPr>
          <w:shd w:val="clear" w:color="auto" w:fill="auto"/>
          <w:lang w:val="en-GB"/>
        </w:rPr>
        <w:t>“</w:t>
      </w:r>
      <w:r w:rsidRPr="005F3999">
        <w:rPr>
          <w:shd w:val="clear" w:color="auto" w:fill="auto"/>
          <w:lang w:val="en-GB"/>
        </w:rPr>
        <w:t>Segmentation</w:t>
      </w:r>
      <w:r w:rsidR="006D0A9D" w:rsidRPr="005F3999">
        <w:rPr>
          <w:shd w:val="clear" w:color="auto" w:fill="auto"/>
          <w:lang w:val="en-GB"/>
        </w:rPr>
        <w:t>”</w:t>
      </w:r>
      <w:r w:rsidRPr="005F3999">
        <w:rPr>
          <w:shd w:val="clear" w:color="auto" w:fill="auto"/>
          <w:lang w:val="en-GB"/>
        </w:rPr>
        <w:t xml:space="preserve"> you can define settings for segmentation. These settings affect several menu items of the Transcription menu. In </w:t>
      </w:r>
      <w:r w:rsidR="006D0A9D" w:rsidRPr="005F3999">
        <w:rPr>
          <w:shd w:val="clear" w:color="auto" w:fill="auto"/>
          <w:lang w:val="en-GB"/>
        </w:rPr>
        <w:t>“</w:t>
      </w:r>
      <w:r w:rsidRPr="005F3999">
        <w:rPr>
          <w:shd w:val="clear" w:color="auto" w:fill="auto"/>
          <w:lang w:val="en-GB"/>
        </w:rPr>
        <w:t xml:space="preserve">Preferred Segmentation” you can set your preferred segmentation algorithm. In </w:t>
      </w:r>
      <w:r w:rsidR="006D0A9D" w:rsidRPr="005F3999">
        <w:rPr>
          <w:shd w:val="clear" w:color="auto" w:fill="auto"/>
          <w:lang w:val="en-GB"/>
        </w:rPr>
        <w:t>“</w:t>
      </w:r>
      <w:r w:rsidRPr="005F3999">
        <w:rPr>
          <w:shd w:val="clear" w:color="auto" w:fill="auto"/>
          <w:lang w:val="en-GB"/>
        </w:rPr>
        <w:t>Finite State Machines” you can define custom Finite State Machines for the segmentation algorithms.</w:t>
      </w:r>
      <w:r w:rsidRPr="005F3999">
        <w:rPr>
          <w:b/>
          <w:lang w:val="en-GB"/>
        </w:rPr>
        <w:t xml:space="preserve"> </w:t>
      </w:r>
    </w:p>
    <w:p w14:paraId="1315A2D0" w14:textId="77777777" w:rsidR="000959A2" w:rsidRPr="00522DCA" w:rsidRDefault="0005350C">
      <w:pPr>
        <w:rPr>
          <w:rFonts w:cs="Times New Roman"/>
          <w:szCs w:val="24"/>
          <w:lang w:val="en-GB"/>
        </w:rPr>
      </w:pPr>
      <w:r>
        <w:rPr>
          <w:rFonts w:cs="Times New Roman"/>
          <w:szCs w:val="24"/>
          <w:lang w:val="en-GB"/>
        </w:rPr>
        <w:pict w14:anchorId="7B764B49">
          <v:shape id="_x0000_i1243" type="#_x0000_t75" style="width:430.35pt;height:262.9pt" filled="t">
            <v:fill color2="black"/>
            <v:imagedata r:id="rId130" o:title=""/>
          </v:shape>
        </w:pict>
      </w:r>
    </w:p>
    <w:p w14:paraId="4F2D2C20" w14:textId="34B7D1BF" w:rsidR="000959A2" w:rsidRPr="00522DCA" w:rsidRDefault="000959A2" w:rsidP="005D3475">
      <w:pPr>
        <w:pStyle w:val="Standard-BlockCharCharChar"/>
        <w:rPr>
          <w:lang w:val="en-GB"/>
        </w:rPr>
      </w:pPr>
      <w:r w:rsidRPr="00522DCA">
        <w:rPr>
          <w:lang w:val="en-GB"/>
        </w:rPr>
        <w:t>In particular, these are:</w:t>
      </w:r>
    </w:p>
    <w:p w14:paraId="13029AA6" w14:textId="21E2BE20" w:rsidR="000959A2" w:rsidRPr="00915CB2" w:rsidRDefault="000959A2" w:rsidP="005D3475">
      <w:pPr>
        <w:pStyle w:val="Aufzhlung"/>
      </w:pPr>
      <w:r w:rsidRPr="005F3999">
        <w:rPr>
          <w:shd w:val="clear" w:color="auto" w:fill="D9D9D9"/>
        </w:rPr>
        <w:t>HIAT:</w:t>
      </w:r>
      <w:r w:rsidRPr="00522DCA">
        <w:t xml:space="preserve"> The finite state machine that describes the segmentation algorithm for HIAT files. These are used for various functions under </w:t>
      </w:r>
      <w:r w:rsidRPr="00522DCA">
        <w:rPr>
          <w:rStyle w:val="Menufunction"/>
          <w:lang w:val="en-GB"/>
        </w:rPr>
        <w:t>Segmentation &gt; HIAT Segmentation</w:t>
      </w:r>
      <w:r w:rsidR="003155BB" w:rsidRPr="00522DCA">
        <w:t xml:space="preserve"> (see </w:t>
      </w:r>
      <w:r w:rsidR="003155BB" w:rsidRPr="00915CB2">
        <w:t>s</w:t>
      </w:r>
      <w:r w:rsidRPr="00915CB2">
        <w:t>ection H of the function references and Appendix B).</w:t>
      </w:r>
    </w:p>
    <w:p w14:paraId="65F38FAB" w14:textId="504D5D2E" w:rsidR="000959A2" w:rsidRPr="00915CB2" w:rsidRDefault="000959A2" w:rsidP="005D3475">
      <w:pPr>
        <w:pStyle w:val="Aufzhlung"/>
      </w:pPr>
      <w:r w:rsidRPr="005F3999">
        <w:rPr>
          <w:shd w:val="clear" w:color="auto" w:fill="D9D9D9"/>
        </w:rPr>
        <w:t>DIDA:</w:t>
      </w:r>
      <w:r w:rsidRPr="00522DCA">
        <w:t xml:space="preserve"> The finite state machine that describes the segmentation algorithm for DIDA files. These are used for various functions under </w:t>
      </w:r>
      <w:r w:rsidRPr="00522DCA">
        <w:rPr>
          <w:rStyle w:val="Menufunction"/>
          <w:lang w:val="en-GB"/>
        </w:rPr>
        <w:t>Segmentation &gt; DIDA Segmentation</w:t>
      </w:r>
      <w:r w:rsidR="003155BB" w:rsidRPr="00522DCA">
        <w:t xml:space="preserve"> (see </w:t>
      </w:r>
      <w:r w:rsidR="003155BB" w:rsidRPr="00CC7C99">
        <w:t>s</w:t>
      </w:r>
      <w:r w:rsidRPr="00CC7C99">
        <w:t>ection</w:t>
      </w:r>
      <w:r w:rsidRPr="00915CB2">
        <w:t xml:space="preserve"> H of the function references and Appendix B).</w:t>
      </w:r>
    </w:p>
    <w:p w14:paraId="4BDB8A42" w14:textId="6EC6286D" w:rsidR="000959A2" w:rsidRPr="00915CB2" w:rsidRDefault="000959A2" w:rsidP="005D3475">
      <w:pPr>
        <w:pStyle w:val="Aufzhlung"/>
      </w:pPr>
      <w:r w:rsidRPr="005F3999">
        <w:rPr>
          <w:shd w:val="clear" w:color="auto" w:fill="D9D9D9"/>
        </w:rPr>
        <w:t>GAT:</w:t>
      </w:r>
      <w:r w:rsidRPr="00522DCA">
        <w:t xml:space="preserve"> The finite state machine that describes the segmentation algorithm for GAT files. These are used for various functions under </w:t>
      </w:r>
      <w:r w:rsidRPr="00522DCA">
        <w:rPr>
          <w:rStyle w:val="Menufunction"/>
          <w:lang w:val="en-GB"/>
        </w:rPr>
        <w:t xml:space="preserve">Segmentation </w:t>
      </w:r>
      <w:r w:rsidRPr="00915CB2">
        <w:rPr>
          <w:rStyle w:val="Menufunction"/>
          <w:lang w:val="en-GB"/>
        </w:rPr>
        <w:t>&gt; GAT Segmentation</w:t>
      </w:r>
      <w:r w:rsidRPr="00915CB2">
        <w:t xml:space="preserve"> (see section H of the function references and Appendix B).</w:t>
      </w:r>
      <w:del w:id="194" w:author="Moritz Lautenbach" w:date="2014-04-15T14:55:00Z">
        <w:r w:rsidRPr="00915CB2" w:rsidDel="00005203">
          <w:delText>.</w:delText>
        </w:r>
      </w:del>
    </w:p>
    <w:p w14:paraId="6BA47345" w14:textId="564F27CD" w:rsidR="000959A2" w:rsidRPr="00915CB2" w:rsidRDefault="000959A2" w:rsidP="005D3475">
      <w:pPr>
        <w:pStyle w:val="Aufzhlung"/>
      </w:pPr>
      <w:r w:rsidRPr="005F3999">
        <w:rPr>
          <w:shd w:val="clear" w:color="auto" w:fill="D9D9D9"/>
        </w:rPr>
        <w:t>CHAT:</w:t>
      </w:r>
      <w:r w:rsidRPr="00522DCA">
        <w:t xml:space="preserve"> The finite state machine that describes the segmentation algorithm for CHAT files. </w:t>
      </w:r>
      <w:r w:rsidRPr="00915CB2">
        <w:t xml:space="preserve">These are used for various functions under </w:t>
      </w:r>
      <w:r w:rsidRPr="00915CB2">
        <w:rPr>
          <w:rStyle w:val="Menufunction"/>
          <w:lang w:val="en-GB"/>
        </w:rPr>
        <w:t>Segmentation &gt; CHAT Segmentation</w:t>
      </w:r>
      <w:r w:rsidRPr="00915CB2">
        <w:t xml:space="preserve"> (see section H of the function references and Appendix B).</w:t>
      </w:r>
    </w:p>
    <w:p w14:paraId="1EE70BB0" w14:textId="0628E7DC" w:rsidR="000959A2" w:rsidRPr="00522DCA" w:rsidRDefault="000959A2" w:rsidP="005D3475">
      <w:pPr>
        <w:pStyle w:val="Standard-BlockCharCharChar"/>
        <w:rPr>
          <w:lang w:val="en-GB"/>
        </w:rPr>
      </w:pPr>
      <w:r w:rsidRPr="00522DCA">
        <w:rPr>
          <w:lang w:val="en-GB"/>
        </w:rPr>
        <w:t xml:space="preserve">Furthermore, you can use this dialog to choose the form of pauses that are inserted via </w:t>
      </w:r>
      <w:r w:rsidRPr="00522DCA">
        <w:rPr>
          <w:rStyle w:val="Menufunction"/>
          <w:lang w:val="en-GB"/>
        </w:rPr>
        <w:t>Event &gt; Insert pause...</w:t>
      </w:r>
      <w:r w:rsidRPr="00522DCA">
        <w:rPr>
          <w:lang w:val="en-GB"/>
        </w:rPr>
        <w:t xml:space="preserve"> Prefix states which characters precede the pause description. Suffix defines which characters follow. Via </w:t>
      </w:r>
      <w:r w:rsidR="003155BB" w:rsidRPr="00522DCA">
        <w:rPr>
          <w:lang w:val="en-GB"/>
        </w:rPr>
        <w:t>“</w:t>
      </w:r>
      <w:r w:rsidRPr="00522DCA">
        <w:rPr>
          <w:lang w:val="en-GB"/>
        </w:rPr>
        <w:t>Decimal</w:t>
      </w:r>
      <w:r w:rsidR="003155BB" w:rsidRPr="00522DCA">
        <w:rPr>
          <w:lang w:val="en-GB"/>
        </w:rPr>
        <w:t>”</w:t>
      </w:r>
      <w:r w:rsidRPr="00522DCA">
        <w:rPr>
          <w:lang w:val="en-GB"/>
        </w:rPr>
        <w:t xml:space="preserve"> you can define whether a decimal point or a comma is used. </w:t>
      </w:r>
      <w:r w:rsidR="003155BB" w:rsidRPr="00522DCA">
        <w:rPr>
          <w:lang w:val="en-GB"/>
        </w:rPr>
        <w:t>“</w:t>
      </w:r>
      <w:r w:rsidRPr="00522DCA">
        <w:rPr>
          <w:lang w:val="en-GB"/>
        </w:rPr>
        <w:t>Round to</w:t>
      </w:r>
      <w:r w:rsidR="003155BB" w:rsidRPr="00522DCA">
        <w:rPr>
          <w:lang w:val="en-GB"/>
        </w:rPr>
        <w:t>”</w:t>
      </w:r>
      <w:r w:rsidRPr="00522DCA">
        <w:rPr>
          <w:lang w:val="en-GB"/>
        </w:rPr>
        <w:t xml:space="preserve"> defines the number of digits behind the comma, to which the pause measurement is rounded. The settings automatically adapt to the transcription system that has </w:t>
      </w:r>
      <w:r w:rsidRPr="00522DCA">
        <w:rPr>
          <w:lang w:val="en-GB"/>
        </w:rPr>
        <w:lastRenderedPageBreak/>
        <w:t xml:space="preserve">been selected under </w:t>
      </w:r>
      <w:r w:rsidR="003155BB" w:rsidRPr="00522DCA">
        <w:rPr>
          <w:lang w:val="en-GB"/>
        </w:rPr>
        <w:t>“</w:t>
      </w:r>
      <w:r w:rsidRPr="00522DCA">
        <w:rPr>
          <w:lang w:val="en-GB"/>
        </w:rPr>
        <w:t>Preferred Segmentation</w:t>
      </w:r>
      <w:r w:rsidR="003155BB" w:rsidRPr="00522DCA">
        <w:rPr>
          <w:lang w:val="en-GB"/>
        </w:rPr>
        <w:t>”</w:t>
      </w:r>
      <w:r w:rsidRPr="00522DCA">
        <w:rPr>
          <w:lang w:val="en-GB"/>
        </w:rPr>
        <w:t>.</w:t>
      </w:r>
    </w:p>
    <w:p w14:paraId="54EB8D09" w14:textId="7D0080E9" w:rsidR="000959A2" w:rsidRPr="00522DCA" w:rsidRDefault="000959A2" w:rsidP="005D3475">
      <w:pPr>
        <w:pStyle w:val="UnterpunkteGrau"/>
        <w:rPr>
          <w:lang w:val="en-GB"/>
        </w:rPr>
      </w:pPr>
      <w:r w:rsidRPr="00D457F5">
        <w:rPr>
          <w:lang w:val="en-GB"/>
        </w:rPr>
        <w:t>Auto Save:</w:t>
      </w:r>
      <w:r w:rsidRPr="005F3999">
        <w:rPr>
          <w:shd w:val="clear" w:color="auto" w:fill="auto"/>
          <w:lang w:val="en-GB"/>
        </w:rPr>
        <w:t xml:space="preserve"> In the tab </w:t>
      </w:r>
      <w:r w:rsidR="006D0A9D" w:rsidRPr="005F3999">
        <w:rPr>
          <w:shd w:val="clear" w:color="auto" w:fill="auto"/>
          <w:lang w:val="en-GB"/>
        </w:rPr>
        <w:t>“</w:t>
      </w:r>
      <w:r w:rsidRPr="005F3999">
        <w:rPr>
          <w:shd w:val="clear" w:color="auto" w:fill="auto"/>
          <w:lang w:val="en-GB"/>
        </w:rPr>
        <w:t>Auto save</w:t>
      </w:r>
      <w:r w:rsidR="006D0A9D" w:rsidRPr="005F3999">
        <w:rPr>
          <w:shd w:val="clear" w:color="auto" w:fill="auto"/>
          <w:lang w:val="en-GB"/>
        </w:rPr>
        <w:t>”</w:t>
      </w:r>
      <w:r w:rsidRPr="005F3999">
        <w:rPr>
          <w:shd w:val="clear" w:color="auto" w:fill="auto"/>
          <w:lang w:val="en-GB"/>
        </w:rPr>
        <w:t xml:space="preserve"> you can choose if you would always like to create an automatic backup copy of the transcription you are working on. </w:t>
      </w:r>
    </w:p>
    <w:p w14:paraId="6B8E728D" w14:textId="35B6C75A" w:rsidR="000959A2" w:rsidRPr="00522DCA" w:rsidRDefault="000959A2" w:rsidP="005D3475">
      <w:pPr>
        <w:pStyle w:val="Standard-BlockCharCharChar"/>
        <w:rPr>
          <w:lang w:val="en-GB"/>
        </w:rPr>
      </w:pPr>
      <w:r w:rsidRPr="00522DCA">
        <w:rPr>
          <w:lang w:val="en-GB"/>
        </w:rPr>
        <w:t xml:space="preserve">The automatically generated backup copy will save your data in case of a system crash, as you are able to restore your transcription from the backup copy. If this option is activated, a backup copy with a clear name is created for the session, every time the </w:t>
      </w:r>
      <w:r w:rsidR="00C11634" w:rsidRPr="00522DCA">
        <w:rPr>
          <w:lang w:val="en-GB"/>
        </w:rPr>
        <w:t>Editor</w:t>
      </w:r>
      <w:r w:rsidRPr="00522DCA">
        <w:rPr>
          <w:lang w:val="en-GB"/>
        </w:rPr>
        <w:t xml:space="preserve"> is started. </w:t>
      </w:r>
    </w:p>
    <w:p w14:paraId="3B222996" w14:textId="77777777" w:rsidR="000959A2" w:rsidRPr="00522DCA" w:rsidRDefault="0005350C">
      <w:pPr>
        <w:pStyle w:val="BildChar"/>
        <w:rPr>
          <w:rFonts w:ascii="Times New Roman" w:hAnsi="Times New Roman"/>
          <w:lang w:val="en-GB"/>
        </w:rPr>
      </w:pPr>
      <w:r>
        <w:rPr>
          <w:rFonts w:ascii="Times New Roman" w:hAnsi="Times New Roman"/>
          <w:lang w:val="en-GB"/>
        </w:rPr>
        <w:pict w14:anchorId="043324F0">
          <v:shape id="_x0000_i1244" type="#_x0000_t75" style="width:401.85pt;height:246.15pt" filled="t">
            <v:fill color2="black"/>
            <v:imagedata r:id="rId131" o:title=""/>
          </v:shape>
        </w:pict>
      </w:r>
    </w:p>
    <w:p w14:paraId="3816E444" w14:textId="5E070E27" w:rsidR="000959A2" w:rsidRPr="005F3999" w:rsidRDefault="000959A2" w:rsidP="005D3475">
      <w:pPr>
        <w:pStyle w:val="Standard-BlockCharCharChar"/>
        <w:rPr>
          <w:lang w:val="en-GB"/>
        </w:rPr>
      </w:pPr>
      <w:r w:rsidRPr="005F3999">
        <w:rPr>
          <w:lang w:val="en-GB"/>
        </w:rPr>
        <w:t xml:space="preserve">You can use the </w:t>
      </w:r>
      <w:r w:rsidRPr="005F3999">
        <w:rPr>
          <w:lang w:val="en-US"/>
        </w:rPr>
        <w:t>following</w:t>
      </w:r>
      <w:r w:rsidRPr="005F3999">
        <w:rPr>
          <w:lang w:val="en-GB"/>
        </w:rPr>
        <w:t xml:space="preserve"> settings:</w:t>
      </w:r>
    </w:p>
    <w:p w14:paraId="613FC72A" w14:textId="7AB84A97" w:rsidR="000959A2" w:rsidRPr="005F3999" w:rsidRDefault="000959A2" w:rsidP="005D3475">
      <w:pPr>
        <w:pStyle w:val="Standard-BlockCharCharChar"/>
        <w:numPr>
          <w:ilvl w:val="0"/>
          <w:numId w:val="93"/>
        </w:numPr>
        <w:rPr>
          <w:lang w:val="en-GB"/>
        </w:rPr>
      </w:pPr>
      <w:r w:rsidRPr="005F3999">
        <w:rPr>
          <w:szCs w:val="24"/>
          <w:shd w:val="clear" w:color="auto" w:fill="D9D9D9"/>
          <w:lang w:val="en-GB" w:eastAsia="de-DE"/>
        </w:rPr>
        <w:t>Enable undo:</w:t>
      </w:r>
      <w:r w:rsidRPr="005F3999">
        <w:rPr>
          <w:lang w:val="en-GB"/>
        </w:rPr>
        <w:t xml:space="preserve"> The undo function (</w:t>
      </w:r>
      <w:r w:rsidR="006D0A9D" w:rsidRPr="005F3999">
        <w:rPr>
          <w:lang w:val="en-GB"/>
        </w:rPr>
        <w:t>“</w:t>
      </w:r>
      <w:r w:rsidRPr="005F3999">
        <w:rPr>
          <w:lang w:val="en-GB"/>
        </w:rPr>
        <w:t>Undo</w:t>
      </w:r>
      <w:r w:rsidR="006D0A9D" w:rsidRPr="005F3999">
        <w:rPr>
          <w:lang w:val="en-GB"/>
        </w:rPr>
        <w:t>”</w:t>
      </w:r>
      <w:r w:rsidRPr="005F3999">
        <w:rPr>
          <w:lang w:val="en-GB"/>
        </w:rPr>
        <w:t xml:space="preserve">) in the </w:t>
      </w:r>
      <w:r w:rsidR="006D0A9D" w:rsidRPr="005F3999">
        <w:rPr>
          <w:lang w:val="en-GB"/>
        </w:rPr>
        <w:t>“</w:t>
      </w:r>
      <w:r w:rsidRPr="005F3999">
        <w:rPr>
          <w:lang w:val="en-GB"/>
        </w:rPr>
        <w:t>Edit</w:t>
      </w:r>
      <w:r w:rsidR="006D0A9D" w:rsidRPr="005F3999">
        <w:rPr>
          <w:lang w:val="en-GB"/>
        </w:rPr>
        <w:t>”</w:t>
      </w:r>
      <w:r w:rsidRPr="005F3999">
        <w:rPr>
          <w:lang w:val="en-GB"/>
        </w:rPr>
        <w:t xml:space="preserve"> menu is activated</w:t>
      </w:r>
    </w:p>
    <w:p w14:paraId="66C87484" w14:textId="77777777" w:rsidR="000959A2" w:rsidRPr="005F3999" w:rsidRDefault="000959A2" w:rsidP="005D3475">
      <w:pPr>
        <w:pStyle w:val="Standard-BlockCharCharChar"/>
        <w:numPr>
          <w:ilvl w:val="0"/>
          <w:numId w:val="93"/>
        </w:numPr>
        <w:rPr>
          <w:lang w:val="en-GB"/>
        </w:rPr>
      </w:pPr>
      <w:r w:rsidRPr="005F3999">
        <w:rPr>
          <w:szCs w:val="24"/>
          <w:shd w:val="clear" w:color="auto" w:fill="D9D9D9"/>
          <w:lang w:val="en-GB" w:eastAsia="de-DE"/>
        </w:rPr>
        <w:t>Enable auto save:</w:t>
      </w:r>
      <w:r w:rsidRPr="005F3999">
        <w:rPr>
          <w:lang w:val="en-GB"/>
        </w:rPr>
        <w:t xml:space="preserve"> The generating of an automatic backup copy is activated.</w:t>
      </w:r>
    </w:p>
    <w:p w14:paraId="332AD920" w14:textId="77777777" w:rsidR="000959A2" w:rsidRPr="005F3999" w:rsidRDefault="000959A2" w:rsidP="005D3475">
      <w:pPr>
        <w:pStyle w:val="Standard-BlockCharCharChar"/>
        <w:numPr>
          <w:ilvl w:val="0"/>
          <w:numId w:val="93"/>
        </w:numPr>
        <w:rPr>
          <w:lang w:val="en-GB"/>
        </w:rPr>
      </w:pPr>
      <w:r w:rsidRPr="00732643">
        <w:rPr>
          <w:szCs w:val="24"/>
          <w:shd w:val="clear" w:color="auto" w:fill="D9D9D9"/>
          <w:lang w:val="en-GB" w:eastAsia="de-DE"/>
        </w:rPr>
        <w:t>Auto save file name:</w:t>
      </w:r>
      <w:r w:rsidRPr="005F3999">
        <w:rPr>
          <w:lang w:val="en-GB"/>
        </w:rPr>
        <w:t xml:space="preserve"> Accept the suggested file name or change it.</w:t>
      </w:r>
    </w:p>
    <w:p w14:paraId="0DD86D0E" w14:textId="5646C859" w:rsidR="000959A2" w:rsidRPr="005F3999" w:rsidRDefault="000959A2" w:rsidP="005D3475">
      <w:pPr>
        <w:pStyle w:val="Standard-BlockCharCharChar"/>
        <w:numPr>
          <w:ilvl w:val="0"/>
          <w:numId w:val="93"/>
        </w:numPr>
        <w:rPr>
          <w:lang w:val="en-GB"/>
        </w:rPr>
      </w:pPr>
      <w:r w:rsidRPr="005F3999">
        <w:rPr>
          <w:szCs w:val="24"/>
          <w:shd w:val="clear" w:color="auto" w:fill="D9D9D9"/>
          <w:lang w:val="en-GB" w:eastAsia="de-DE"/>
        </w:rPr>
        <w:t>Auto save path:</w:t>
      </w:r>
      <w:r w:rsidRPr="005F3999">
        <w:rPr>
          <w:lang w:val="en-GB"/>
        </w:rPr>
        <w:t xml:space="preserve"> Accept the suggested save location for the backup file or select </w:t>
      </w:r>
      <w:r w:rsidR="00A515F1" w:rsidRPr="005F3999">
        <w:rPr>
          <w:lang w:val="en-GB"/>
        </w:rPr>
        <w:t>“</w:t>
      </w:r>
      <w:r w:rsidRPr="005F3999">
        <w:rPr>
          <w:lang w:val="en-GB"/>
        </w:rPr>
        <w:t>Browse…</w:t>
      </w:r>
      <w:r w:rsidR="00A515F1" w:rsidRPr="005F3999">
        <w:rPr>
          <w:lang w:val="en-GB"/>
        </w:rPr>
        <w:t>”</w:t>
      </w:r>
      <w:r w:rsidRPr="005F3999">
        <w:rPr>
          <w:lang w:val="en-GB"/>
        </w:rPr>
        <w:t xml:space="preserve"> in order to change the location.</w:t>
      </w:r>
    </w:p>
    <w:p w14:paraId="42DC700D" w14:textId="194A2CE1" w:rsidR="000959A2" w:rsidRPr="005F3999" w:rsidRDefault="000959A2" w:rsidP="005D3475">
      <w:pPr>
        <w:pStyle w:val="Standard-BlockCharCharChar"/>
        <w:numPr>
          <w:ilvl w:val="0"/>
          <w:numId w:val="93"/>
        </w:numPr>
        <w:rPr>
          <w:lang w:val="en-GB"/>
        </w:rPr>
      </w:pPr>
      <w:r w:rsidRPr="005F3999">
        <w:rPr>
          <w:szCs w:val="24"/>
          <w:shd w:val="clear" w:color="auto" w:fill="D9D9D9"/>
          <w:lang w:val="en-GB" w:eastAsia="de-DE"/>
        </w:rPr>
        <w:t>Auto save interval:</w:t>
      </w:r>
      <w:r w:rsidRPr="005F3999">
        <w:rPr>
          <w:lang w:val="en-GB"/>
        </w:rPr>
        <w:t xml:space="preserve"> The data is automatically copied into the backup copy in intervals. The shorter the saving intervals, the better protected your data is. However, the capacity of your internal memory is also used more frequently. The </w:t>
      </w:r>
      <w:proofErr w:type="spellStart"/>
      <w:r w:rsidRPr="005F3999">
        <w:rPr>
          <w:lang w:val="en-GB"/>
        </w:rPr>
        <w:t>preset</w:t>
      </w:r>
      <w:proofErr w:type="spellEnd"/>
      <w:r w:rsidRPr="005F3999">
        <w:rPr>
          <w:lang w:val="en-GB"/>
        </w:rPr>
        <w:t xml:space="preserve"> </w:t>
      </w:r>
      <w:r w:rsidR="006D0A9D" w:rsidRPr="005F3999">
        <w:rPr>
          <w:lang w:val="en-GB"/>
        </w:rPr>
        <w:t>“</w:t>
      </w:r>
      <w:r w:rsidRPr="005F3999">
        <w:rPr>
          <w:lang w:val="en-GB"/>
        </w:rPr>
        <w:t>ten-minute-interval</w:t>
      </w:r>
      <w:r w:rsidR="006D0A9D" w:rsidRPr="005F3999">
        <w:rPr>
          <w:lang w:val="en-GB"/>
        </w:rPr>
        <w:t>”</w:t>
      </w:r>
      <w:r w:rsidRPr="005F3999">
        <w:rPr>
          <w:lang w:val="en-GB"/>
        </w:rPr>
        <w:t xml:space="preserve"> has proven itself to be a reasonable choice here. However, if required you may increase or decrease this time interval.</w:t>
      </w:r>
    </w:p>
    <w:p w14:paraId="70CD83A0" w14:textId="400AA668" w:rsidR="000959A2" w:rsidRPr="005F3999" w:rsidRDefault="000959A2" w:rsidP="005D3475">
      <w:pPr>
        <w:pStyle w:val="UnterpunkteGrau"/>
        <w:rPr>
          <w:shd w:val="clear" w:color="auto" w:fill="auto"/>
          <w:lang w:val="en-GB"/>
        </w:rPr>
      </w:pPr>
      <w:r w:rsidRPr="00D457F5">
        <w:rPr>
          <w:lang w:val="en-GB"/>
        </w:rPr>
        <w:t>Languages</w:t>
      </w:r>
      <w:r w:rsidRPr="005F3999">
        <w:rPr>
          <w:lang w:val="en-GB"/>
        </w:rPr>
        <w:t>:</w:t>
      </w:r>
      <w:r w:rsidRPr="005F3999">
        <w:rPr>
          <w:shd w:val="clear" w:color="auto" w:fill="auto"/>
          <w:lang w:val="en-GB"/>
        </w:rPr>
        <w:t xml:space="preserve"> In the tab </w:t>
      </w:r>
      <w:r w:rsidR="006D0A9D" w:rsidRPr="005F3999">
        <w:rPr>
          <w:shd w:val="clear" w:color="auto" w:fill="auto"/>
          <w:lang w:val="en-GB"/>
        </w:rPr>
        <w:t>“</w:t>
      </w:r>
      <w:r w:rsidRPr="005F3999">
        <w:rPr>
          <w:shd w:val="clear" w:color="auto" w:fill="auto"/>
          <w:lang w:val="en-GB"/>
        </w:rPr>
        <w:t>Language</w:t>
      </w:r>
      <w:r w:rsidR="006D0A9D" w:rsidRPr="005F3999">
        <w:rPr>
          <w:shd w:val="clear" w:color="auto" w:fill="auto"/>
          <w:lang w:val="en-GB"/>
        </w:rPr>
        <w:t>”</w:t>
      </w:r>
      <w:r w:rsidRPr="005F3999">
        <w:rPr>
          <w:shd w:val="clear" w:color="auto" w:fill="auto"/>
          <w:lang w:val="en-GB"/>
        </w:rPr>
        <w:t xml:space="preserve"> you can define the language in which you would like to </w:t>
      </w:r>
      <w:r w:rsidR="00C808BC" w:rsidRPr="005F3999">
        <w:rPr>
          <w:shd w:val="clear" w:color="auto" w:fill="auto"/>
          <w:lang w:val="en-GB"/>
        </w:rPr>
        <w:t>w</w:t>
      </w:r>
      <w:r w:rsidRPr="005F3999">
        <w:rPr>
          <w:shd w:val="clear" w:color="auto" w:fill="auto"/>
          <w:lang w:val="en-GB"/>
        </w:rPr>
        <w:t>ork with the EXMARaLDA Partitur-</w:t>
      </w:r>
      <w:r w:rsidR="00C11634" w:rsidRPr="005F3999">
        <w:rPr>
          <w:shd w:val="clear" w:color="auto" w:fill="auto"/>
          <w:lang w:val="en-GB"/>
        </w:rPr>
        <w:t>Editor</w:t>
      </w:r>
      <w:r w:rsidR="00A515F1" w:rsidRPr="005F3999">
        <w:rPr>
          <w:shd w:val="clear" w:color="auto" w:fill="auto"/>
          <w:lang w:val="en-GB"/>
        </w:rPr>
        <w:t>:</w:t>
      </w:r>
      <w:r w:rsidRPr="005F3999">
        <w:rPr>
          <w:shd w:val="clear" w:color="auto" w:fill="auto"/>
          <w:lang w:val="en-GB"/>
        </w:rPr>
        <w:t xml:space="preserve"> </w:t>
      </w:r>
    </w:p>
    <w:p w14:paraId="7D15F0EB" w14:textId="3C4D722C" w:rsidR="000959A2" w:rsidRPr="00522DCA" w:rsidRDefault="0005350C">
      <w:pPr>
        <w:keepNext/>
        <w:rPr>
          <w:rFonts w:cs="Times New Roman"/>
          <w:lang w:val="en-GB"/>
        </w:rPr>
      </w:pPr>
      <w:r>
        <w:rPr>
          <w:rFonts w:cs="Times New Roman"/>
          <w:lang w:val="en-GB"/>
        </w:rPr>
        <w:lastRenderedPageBreak/>
        <w:pict w14:anchorId="391CB094">
          <v:shape id="_x0000_i1245" type="#_x0000_t75" style="width:297.2pt;height:186.7pt" filled="t">
            <v:fill color2="black"/>
            <v:imagedata r:id="rId132" o:title=""/>
          </v:shape>
        </w:pict>
      </w:r>
    </w:p>
    <w:p w14:paraId="19070916" w14:textId="0BFBDB02" w:rsidR="000959A2" w:rsidRPr="00522DCA" w:rsidRDefault="000959A2" w:rsidP="005D3475">
      <w:pPr>
        <w:pStyle w:val="Standard-BlockCharCharChar"/>
        <w:rPr>
          <w:lang w:val="en-GB"/>
        </w:rPr>
      </w:pPr>
      <w:r w:rsidRPr="00522DCA">
        <w:rPr>
          <w:lang w:val="en-GB"/>
        </w:rPr>
        <w:t xml:space="preserve">Select the language that you would like to use from the dropdown list. Save your settings by clicking </w:t>
      </w:r>
      <w:r w:rsidR="00A515F1" w:rsidRPr="00522DCA">
        <w:rPr>
          <w:lang w:val="en-GB"/>
        </w:rPr>
        <w:t>“</w:t>
      </w:r>
      <w:r w:rsidRPr="00522DCA">
        <w:rPr>
          <w:lang w:val="en-GB"/>
        </w:rPr>
        <w:t>OK</w:t>
      </w:r>
      <w:r w:rsidR="00A515F1" w:rsidRPr="00522DCA">
        <w:rPr>
          <w:lang w:val="en-GB"/>
        </w:rPr>
        <w:t>”</w:t>
      </w:r>
      <w:r w:rsidRPr="00522DCA">
        <w:rPr>
          <w:lang w:val="en-GB"/>
        </w:rPr>
        <w:t>. Then you will have to close and restart the Partitur-</w:t>
      </w:r>
      <w:r w:rsidR="00C11634" w:rsidRPr="00522DCA">
        <w:rPr>
          <w:lang w:val="en-GB"/>
        </w:rPr>
        <w:t>Editor</w:t>
      </w:r>
      <w:r w:rsidRPr="00522DCA">
        <w:rPr>
          <w:lang w:val="en-GB"/>
        </w:rPr>
        <w:t>. After this step, the language change is activated.</w:t>
      </w:r>
    </w:p>
    <w:p w14:paraId="5EC2A376" w14:textId="6C13AAC6" w:rsidR="000959A2" w:rsidRPr="005F3999" w:rsidRDefault="000959A2" w:rsidP="005D3475">
      <w:pPr>
        <w:pStyle w:val="UnterpunkteGrau"/>
        <w:rPr>
          <w:shd w:val="clear" w:color="auto" w:fill="auto"/>
          <w:lang w:val="en-GB"/>
        </w:rPr>
      </w:pPr>
      <w:r w:rsidRPr="00D457F5">
        <w:rPr>
          <w:lang w:val="en-GB"/>
        </w:rPr>
        <w:t>Media</w:t>
      </w:r>
      <w:r w:rsidRPr="005F3999">
        <w:rPr>
          <w:lang w:val="en-GB"/>
        </w:rPr>
        <w:t>:</w:t>
      </w:r>
      <w:r w:rsidRPr="005F3999">
        <w:rPr>
          <w:shd w:val="clear" w:color="auto" w:fill="auto"/>
          <w:lang w:val="en-GB"/>
        </w:rPr>
        <w:t xml:space="preserve"> In the tab </w:t>
      </w:r>
      <w:r w:rsidR="006D0A9D" w:rsidRPr="005F3999">
        <w:rPr>
          <w:shd w:val="clear" w:color="auto" w:fill="auto"/>
          <w:lang w:val="en-GB"/>
        </w:rPr>
        <w:t>“</w:t>
      </w:r>
      <w:r w:rsidRPr="005F3999">
        <w:rPr>
          <w:shd w:val="clear" w:color="auto" w:fill="auto"/>
          <w:lang w:val="en-GB"/>
        </w:rPr>
        <w:t>Media</w:t>
      </w:r>
      <w:r w:rsidR="006D0A9D" w:rsidRPr="005F3999">
        <w:rPr>
          <w:shd w:val="clear" w:color="auto" w:fill="auto"/>
          <w:lang w:val="en-GB"/>
        </w:rPr>
        <w:t>”</w:t>
      </w:r>
      <w:r w:rsidRPr="005F3999">
        <w:rPr>
          <w:shd w:val="clear" w:color="auto" w:fill="auto"/>
          <w:lang w:val="en-GB"/>
        </w:rPr>
        <w:t xml:space="preserve"> you can define the player that you would like to use for playing audio and video files.</w:t>
      </w:r>
    </w:p>
    <w:p w14:paraId="3846FE7F" w14:textId="77777777" w:rsidR="000959A2" w:rsidRPr="00522DCA" w:rsidRDefault="0005350C" w:rsidP="005D3475">
      <w:pPr>
        <w:pStyle w:val="Standard-BlockCharCharChar"/>
        <w:rPr>
          <w:lang w:val="en-GB"/>
        </w:rPr>
      </w:pPr>
      <w:r>
        <w:rPr>
          <w:lang w:val="en-GB"/>
        </w:rPr>
        <w:pict w14:anchorId="1CAEE9BF">
          <v:shape id="_x0000_i1246" type="#_x0000_t75" style="width:240.3pt;height:154.9pt" filled="t">
            <v:fill color2="black"/>
            <v:imagedata r:id="rId133" o:title=""/>
          </v:shape>
        </w:pict>
      </w:r>
      <w:r w:rsidR="000959A2" w:rsidRPr="00522DCA">
        <w:rPr>
          <w:lang w:val="en-GB"/>
        </w:rPr>
        <w:t xml:space="preserve"> </w:t>
      </w:r>
      <w:r>
        <w:rPr>
          <w:lang w:val="en-GB"/>
        </w:rPr>
        <w:pict w14:anchorId="7D49FEE7">
          <v:shape id="_x0000_i1247" type="#_x0000_t75" style="width:204.3pt;height:155.7pt" filled="t">
            <v:fill color2="black"/>
            <v:imagedata r:id="rId134" o:title=""/>
          </v:shape>
        </w:pict>
      </w:r>
    </w:p>
    <w:p w14:paraId="4D8FE68F" w14:textId="29876956" w:rsidR="000959A2" w:rsidRPr="00522DCA" w:rsidRDefault="000959A2" w:rsidP="005D3475">
      <w:pPr>
        <w:pStyle w:val="Standard-BlockCharCharChar"/>
        <w:rPr>
          <w:lang w:val="en-GB"/>
        </w:rPr>
      </w:pPr>
      <w:r w:rsidRPr="00522DCA">
        <w:rPr>
          <w:lang w:val="en-GB"/>
        </w:rPr>
        <w:t>Usually, the default player (DirectShow on Windows, ELAN-</w:t>
      </w:r>
      <w:proofErr w:type="spellStart"/>
      <w:r w:rsidRPr="00522DCA">
        <w:rPr>
          <w:lang w:val="en-GB"/>
        </w:rPr>
        <w:t>Quicktime</w:t>
      </w:r>
      <w:proofErr w:type="spellEnd"/>
      <w:r w:rsidRPr="00522DCA">
        <w:rPr>
          <w:lang w:val="en-GB"/>
        </w:rPr>
        <w:t xml:space="preserve"> on MAC, </w:t>
      </w:r>
      <w:proofErr w:type="gramStart"/>
      <w:r w:rsidRPr="00522DCA">
        <w:rPr>
          <w:lang w:val="en-GB"/>
        </w:rPr>
        <w:t>JMF</w:t>
      </w:r>
      <w:proofErr w:type="gramEnd"/>
      <w:r w:rsidRPr="00522DCA">
        <w:rPr>
          <w:lang w:val="en-GB"/>
        </w:rPr>
        <w:t xml:space="preserve"> on Linux) is the best choice. In order to activate changed settings, the E</w:t>
      </w:r>
      <w:r w:rsidR="00C11634" w:rsidRPr="00522DCA">
        <w:rPr>
          <w:lang w:val="en-GB"/>
        </w:rPr>
        <w:t>ditor</w:t>
      </w:r>
      <w:r w:rsidRPr="00522DCA">
        <w:rPr>
          <w:lang w:val="en-GB"/>
        </w:rPr>
        <w:t xml:space="preserve"> has to be restarted. For further information, please consult the document </w:t>
      </w:r>
      <w:r w:rsidRPr="00522DCA">
        <w:rPr>
          <w:rStyle w:val="Dokumentation"/>
          <w:szCs w:val="24"/>
          <w:lang w:val="en-GB"/>
        </w:rPr>
        <w:t>Audio and Video support in EXMARaLDA</w:t>
      </w:r>
      <w:r w:rsidRPr="00522DCA">
        <w:rPr>
          <w:lang w:val="en-GB"/>
        </w:rPr>
        <w:t xml:space="preserve">. </w:t>
      </w:r>
    </w:p>
    <w:p w14:paraId="4B5CA7C2" w14:textId="77777777" w:rsidR="000959A2" w:rsidRPr="00522DCA" w:rsidRDefault="000959A2" w:rsidP="005D3475">
      <w:pPr>
        <w:pStyle w:val="Standard-BlockCharCharChar"/>
        <w:rPr>
          <w:lang w:val="en-GB"/>
        </w:rPr>
      </w:pPr>
      <w:r w:rsidRPr="00522DCA">
        <w:rPr>
          <w:lang w:val="en-GB"/>
        </w:rPr>
        <w:t>Furthermore, you can define different parameters for the behaviour of the time line in the musical score:</w:t>
      </w:r>
    </w:p>
    <w:p w14:paraId="3C9CA8B3" w14:textId="77777777" w:rsidR="000959A2" w:rsidRPr="00522DCA" w:rsidRDefault="000959A2" w:rsidP="005D3475">
      <w:pPr>
        <w:pStyle w:val="Standard-BlockCharCharChar"/>
        <w:numPr>
          <w:ilvl w:val="0"/>
          <w:numId w:val="93"/>
        </w:numPr>
        <w:rPr>
          <w:lang w:val="en-GB"/>
        </w:rPr>
      </w:pPr>
      <w:r w:rsidRPr="005F3999">
        <w:rPr>
          <w:shd w:val="clear" w:color="auto" w:fill="D9D9D9"/>
          <w:lang w:val="en-GB" w:eastAsia="de-DE"/>
        </w:rPr>
        <w:t>Auto anchor transcription to media:</w:t>
      </w:r>
      <w:r w:rsidRPr="00522DCA">
        <w:rPr>
          <w:lang w:val="en-GB"/>
        </w:rPr>
        <w:t xml:space="preserve"> if this option is selected, the transcription is automatically linked to an assigned recording. The first time point on the time line has the value 0.0, the last time point has the value of the end of the recording. </w:t>
      </w:r>
    </w:p>
    <w:p w14:paraId="6100B218" w14:textId="77777777" w:rsidR="000959A2" w:rsidRPr="00522DCA" w:rsidRDefault="000959A2" w:rsidP="005D3475">
      <w:pPr>
        <w:pStyle w:val="Standard-BlockCharCharChar"/>
        <w:numPr>
          <w:ilvl w:val="0"/>
          <w:numId w:val="93"/>
        </w:numPr>
        <w:rPr>
          <w:lang w:val="en-GB"/>
        </w:rPr>
      </w:pPr>
      <w:r w:rsidRPr="005F3999">
        <w:rPr>
          <w:shd w:val="clear" w:color="auto" w:fill="D9D9D9"/>
          <w:lang w:val="en-GB" w:eastAsia="de-DE"/>
        </w:rPr>
        <w:t>Auto remove unused timeline items after merge:</w:t>
      </w:r>
      <w:r w:rsidRPr="00522DCA">
        <w:rPr>
          <w:lang w:val="en-GB"/>
        </w:rPr>
        <w:t xml:space="preserve"> If this option is chosen, an automatic check searches for unused time points on the time line after events have been merged. If there are any, they will be removed.</w:t>
      </w:r>
    </w:p>
    <w:p w14:paraId="5C5F2739" w14:textId="65D66FCF" w:rsidR="000959A2" w:rsidRPr="00522DCA" w:rsidRDefault="000959A2" w:rsidP="005D3475">
      <w:pPr>
        <w:pStyle w:val="UnterpunkteGrau"/>
        <w:rPr>
          <w:lang w:val="en-GB"/>
        </w:rPr>
      </w:pPr>
      <w:r w:rsidRPr="00D457F5">
        <w:rPr>
          <w:lang w:val="en-GB"/>
        </w:rPr>
        <w:t>Paths:</w:t>
      </w:r>
      <w:r w:rsidRPr="005F3999">
        <w:rPr>
          <w:shd w:val="clear" w:color="auto" w:fill="auto"/>
          <w:lang w:val="en-GB"/>
        </w:rPr>
        <w:t xml:space="preserve"> Here you can firstly define, into which directory the Partitur-</w:t>
      </w:r>
      <w:r w:rsidR="00C11634" w:rsidRPr="005F3999">
        <w:rPr>
          <w:shd w:val="clear" w:color="auto" w:fill="auto"/>
          <w:lang w:val="en-GB"/>
        </w:rPr>
        <w:t>Editor</w:t>
      </w:r>
      <w:r w:rsidRPr="005F3999">
        <w:rPr>
          <w:shd w:val="clear" w:color="auto" w:fill="auto"/>
          <w:lang w:val="en-GB"/>
        </w:rPr>
        <w:t xml:space="preserve"> writes the Log </w:t>
      </w:r>
      <w:r w:rsidRPr="005F3999">
        <w:rPr>
          <w:shd w:val="clear" w:color="auto" w:fill="auto"/>
          <w:lang w:val="en-GB"/>
        </w:rPr>
        <w:lastRenderedPageBreak/>
        <w:t xml:space="preserve">file (the file with error messages etc.: </w:t>
      </w:r>
      <w:r w:rsidR="006D0A9D" w:rsidRPr="005F3999">
        <w:rPr>
          <w:shd w:val="clear" w:color="auto" w:fill="auto"/>
          <w:lang w:val="en-GB"/>
        </w:rPr>
        <w:t>“</w:t>
      </w:r>
      <w:r w:rsidRPr="005F3999">
        <w:rPr>
          <w:shd w:val="clear" w:color="auto" w:fill="auto"/>
          <w:lang w:val="en-GB"/>
        </w:rPr>
        <w:t>Log file directory</w:t>
      </w:r>
      <w:r w:rsidR="006D0A9D" w:rsidRPr="005F3999">
        <w:rPr>
          <w:shd w:val="clear" w:color="auto" w:fill="auto"/>
          <w:lang w:val="en-GB"/>
        </w:rPr>
        <w:t>”</w:t>
      </w:r>
      <w:r w:rsidRPr="005F3999">
        <w:rPr>
          <w:shd w:val="clear" w:color="auto" w:fill="auto"/>
          <w:lang w:val="en-GB"/>
        </w:rPr>
        <w:t>). Secondly, you can define in which directory (</w:t>
      </w:r>
      <w:r w:rsidR="006D0A9D" w:rsidRPr="005F3999">
        <w:rPr>
          <w:shd w:val="clear" w:color="auto" w:fill="auto"/>
          <w:lang w:val="en-GB"/>
        </w:rPr>
        <w:t>“</w:t>
      </w:r>
      <w:r w:rsidRPr="005F3999">
        <w:rPr>
          <w:shd w:val="clear" w:color="auto" w:fill="auto"/>
          <w:lang w:val="en-GB"/>
        </w:rPr>
        <w:t>Praat directory</w:t>
      </w:r>
      <w:r w:rsidR="006D0A9D" w:rsidRPr="005F3999">
        <w:rPr>
          <w:shd w:val="clear" w:color="auto" w:fill="auto"/>
          <w:lang w:val="en-GB"/>
        </w:rPr>
        <w:t>”</w:t>
      </w:r>
      <w:r w:rsidRPr="005F3999">
        <w:rPr>
          <w:shd w:val="clear" w:color="auto" w:fill="auto"/>
          <w:lang w:val="en-GB"/>
        </w:rPr>
        <w:t xml:space="preserve">) the programs </w:t>
      </w:r>
      <w:r w:rsidR="006D0A9D" w:rsidRPr="005F3999">
        <w:rPr>
          <w:shd w:val="clear" w:color="auto" w:fill="auto"/>
          <w:lang w:val="en-GB"/>
        </w:rPr>
        <w:t>“</w:t>
      </w:r>
      <w:r w:rsidRPr="005F3999">
        <w:rPr>
          <w:shd w:val="clear" w:color="auto" w:fill="auto"/>
          <w:lang w:val="en-GB"/>
        </w:rPr>
        <w:t xml:space="preserve">praat.exe” and </w:t>
      </w:r>
      <w:r w:rsidR="006D0A9D" w:rsidRPr="005F3999">
        <w:rPr>
          <w:shd w:val="clear" w:color="auto" w:fill="auto"/>
          <w:lang w:val="en-GB"/>
        </w:rPr>
        <w:t>“</w:t>
      </w:r>
      <w:r w:rsidRPr="005F3999">
        <w:rPr>
          <w:shd w:val="clear" w:color="auto" w:fill="auto"/>
          <w:lang w:val="en-GB"/>
        </w:rPr>
        <w:t>sendpraat.exe” are located, which is necessary for using the Praat panel.</w:t>
      </w:r>
    </w:p>
    <w:p w14:paraId="002E294B" w14:textId="77777777" w:rsidR="000959A2" w:rsidRPr="00522DCA" w:rsidRDefault="0005350C" w:rsidP="002708F6">
      <w:pPr>
        <w:pStyle w:val="BildChar"/>
        <w:rPr>
          <w:lang w:val="en-GB"/>
        </w:rPr>
      </w:pPr>
      <w:r>
        <w:rPr>
          <w:lang w:val="en-GB"/>
        </w:rPr>
        <w:pict w14:anchorId="1AC4DECE">
          <v:shape id="_x0000_i1248" type="#_x0000_t75" style="width:320.65pt;height:163.25pt" filled="t">
            <v:fill color2="black"/>
            <v:imagedata r:id="rId135" o:title=""/>
          </v:shape>
        </w:pict>
      </w:r>
    </w:p>
    <w:p w14:paraId="4D2F4C36" w14:textId="3DCD1C10" w:rsidR="000959A2" w:rsidRPr="00522DCA" w:rsidRDefault="000959A2" w:rsidP="005D3475">
      <w:pPr>
        <w:pStyle w:val="UnterpunkteGrau"/>
        <w:rPr>
          <w:lang w:val="en-GB"/>
        </w:rPr>
      </w:pPr>
      <w:r w:rsidRPr="00D457F5">
        <w:rPr>
          <w:lang w:val="en-GB"/>
        </w:rPr>
        <w:t>Menus:</w:t>
      </w:r>
      <w:r w:rsidRPr="005F3999">
        <w:rPr>
          <w:shd w:val="clear" w:color="auto" w:fill="auto"/>
          <w:lang w:val="en-GB"/>
        </w:rPr>
        <w:t xml:space="preserve"> Here you can show and hide project specific menus.</w:t>
      </w:r>
    </w:p>
    <w:p w14:paraId="47FFFAC0" w14:textId="77777777" w:rsidR="000959A2" w:rsidRPr="00522DCA" w:rsidRDefault="0005350C">
      <w:pPr>
        <w:rPr>
          <w:rFonts w:cs="Times New Roman"/>
          <w:lang w:val="en-GB"/>
        </w:rPr>
      </w:pPr>
      <w:r>
        <w:rPr>
          <w:rFonts w:cs="Times New Roman"/>
          <w:lang w:val="en-GB"/>
        </w:rPr>
        <w:pict w14:anchorId="0DA4341E">
          <v:shape id="_x0000_i1230" type="#_x0000_t75" style="width:250.35pt;height:165.75pt" filled="t">
            <v:fill color2="black"/>
            <v:imagedata r:id="rId136" o:title=""/>
          </v:shape>
        </w:pict>
      </w:r>
    </w:p>
    <w:p w14:paraId="11DE5241" w14:textId="77777777" w:rsidR="000959A2" w:rsidRPr="00522DCA" w:rsidRDefault="000959A2" w:rsidP="006F7584">
      <w:pPr>
        <w:pStyle w:val="berschrift3"/>
      </w:pPr>
      <w:bookmarkStart w:id="195" w:name="_Toc415132395"/>
      <w:bookmarkStart w:id="196" w:name="_Toc415132576"/>
      <w:bookmarkStart w:id="197" w:name="_Ref108437726"/>
      <w:r w:rsidRPr="00522DCA">
        <w:t>Edit &gt; Partitur preferences…</w:t>
      </w:r>
      <w:bookmarkEnd w:id="195"/>
      <w:bookmarkEnd w:id="196"/>
      <w:r w:rsidRPr="00522DCA">
        <w:t xml:space="preserve"> </w:t>
      </w:r>
      <w:bookmarkEnd w:id="197"/>
    </w:p>
    <w:p w14:paraId="19064D86" w14:textId="0536CE7A" w:rsidR="000959A2" w:rsidRPr="00522DCA" w:rsidRDefault="000959A2" w:rsidP="005D3475">
      <w:pPr>
        <w:pStyle w:val="Standard-BlockCharCharChar"/>
        <w:rPr>
          <w:lang w:val="en-GB"/>
        </w:rPr>
      </w:pPr>
      <w:r w:rsidRPr="00522DCA">
        <w:rPr>
          <w:lang w:val="en-GB"/>
        </w:rPr>
        <w:t>Opens a window in which parameters can be defined for the output as a musical score on a printer, as an RTF file, as an HTML file or as an XML-file</w:t>
      </w:r>
      <w:del w:id="198" w:author="Moritz Lautenbach" w:date="2014-04-15T15:25:00Z">
        <w:r w:rsidRPr="00522DCA" w:rsidDel="00D45B86">
          <w:rPr>
            <w:lang w:val="en-GB"/>
          </w:rPr>
          <w:delText>.</w:delText>
        </w:r>
      </w:del>
      <w:r w:rsidRPr="00522DCA">
        <w:rPr>
          <w:lang w:val="en-GB"/>
        </w:rPr>
        <w:t xml:space="preserve"> (see also </w:t>
      </w:r>
      <w:r w:rsidRPr="00522DCA">
        <w:rPr>
          <w:rStyle w:val="Menufunction"/>
          <w:lang w:val="en-GB"/>
        </w:rPr>
        <w:t>File &gt; Output...</w:t>
      </w:r>
      <w:r w:rsidRPr="00522DCA">
        <w:rPr>
          <w:lang w:val="en-GB"/>
        </w:rPr>
        <w:t xml:space="preserve">). </w:t>
      </w:r>
      <w:r w:rsidR="00C808BC" w:rsidRPr="00522DCA">
        <w:rPr>
          <w:lang w:val="en-GB"/>
        </w:rPr>
        <w:t>Th</w:t>
      </w:r>
      <w:r w:rsidR="00A515F1" w:rsidRPr="00522DCA">
        <w:rPr>
          <w:lang w:val="en-GB"/>
        </w:rPr>
        <w:t>e</w:t>
      </w:r>
      <w:r w:rsidR="00C808BC" w:rsidRPr="00522DCA">
        <w:rPr>
          <w:lang w:val="en-GB"/>
        </w:rPr>
        <w:t xml:space="preserve"> w</w:t>
      </w:r>
      <w:r w:rsidRPr="00522DCA">
        <w:rPr>
          <w:lang w:val="en-GB"/>
        </w:rPr>
        <w:t xml:space="preserve">indow is divided into five </w:t>
      </w:r>
      <w:proofErr w:type="spellStart"/>
      <w:r w:rsidRPr="00522DCA">
        <w:rPr>
          <w:lang w:val="en-GB"/>
        </w:rPr>
        <w:t>subitems</w:t>
      </w:r>
      <w:proofErr w:type="spellEnd"/>
      <w:r w:rsidRPr="00522DCA">
        <w:rPr>
          <w:lang w:val="en-GB"/>
        </w:rPr>
        <w:t>:</w:t>
      </w:r>
    </w:p>
    <w:p w14:paraId="21D8D337" w14:textId="77777777" w:rsidR="000959A2" w:rsidRPr="00522DCA" w:rsidRDefault="000959A2" w:rsidP="005D3475">
      <w:pPr>
        <w:pStyle w:val="Standard-BlockCharCharChar"/>
        <w:rPr>
          <w:lang w:val="en-GB"/>
        </w:rPr>
      </w:pPr>
    </w:p>
    <w:p w14:paraId="1EFC38C7" w14:textId="77777777" w:rsidR="00C808BC" w:rsidRPr="00522DCA" w:rsidRDefault="00C808BC" w:rsidP="005D3475">
      <w:pPr>
        <w:pStyle w:val="Standard-BlockCharCharChar"/>
        <w:rPr>
          <w:lang w:val="en-GB"/>
        </w:rPr>
      </w:pPr>
    </w:p>
    <w:p w14:paraId="4D1AF49F" w14:textId="7CD3A6D8" w:rsidR="00C808BC" w:rsidRPr="00522DCA" w:rsidRDefault="0005350C" w:rsidP="005D3475">
      <w:pPr>
        <w:pStyle w:val="Standard-BlockCharCharChar"/>
        <w:rPr>
          <w:lang w:val="en-GB"/>
        </w:rPr>
      </w:pPr>
      <w:r>
        <w:rPr>
          <w:lang w:val="en-GB"/>
        </w:rPr>
        <w:lastRenderedPageBreak/>
        <w:pict w14:anchorId="5CBC06A3">
          <v:shape id="_x0000_s2007" type="#_x0000_t75" style="position:absolute;left:0;text-align:left;margin-left:109.9pt;margin-top:5.6pt;width:252pt;height:312pt;z-index:-251645952" wrapcoords="-64 0 -64 21548 21600 21548 21600 0 -64 0" o:allowoverlap="f">
            <v:fill color2="black"/>
            <v:imagedata r:id="rId137" o:title=""/>
            <w10:wrap type="through"/>
          </v:shape>
        </w:pict>
      </w:r>
    </w:p>
    <w:p w14:paraId="1E2758CC" w14:textId="77777777" w:rsidR="00C808BC" w:rsidRPr="00522DCA" w:rsidRDefault="00C808BC" w:rsidP="005D3475">
      <w:pPr>
        <w:pStyle w:val="Standard-BlockCharCharChar"/>
        <w:rPr>
          <w:lang w:val="en-GB"/>
        </w:rPr>
      </w:pPr>
    </w:p>
    <w:p w14:paraId="54C12F43" w14:textId="77777777" w:rsidR="00C808BC" w:rsidRPr="00522DCA" w:rsidRDefault="00C808BC" w:rsidP="005D3475">
      <w:pPr>
        <w:pStyle w:val="Standard-BlockCharCharChar"/>
        <w:rPr>
          <w:lang w:val="en-GB"/>
        </w:rPr>
      </w:pPr>
    </w:p>
    <w:p w14:paraId="123EFD67" w14:textId="77777777" w:rsidR="00C808BC" w:rsidRPr="00522DCA" w:rsidRDefault="00C808BC" w:rsidP="005D3475">
      <w:pPr>
        <w:pStyle w:val="Standard-BlockCharCharChar"/>
        <w:rPr>
          <w:lang w:val="en-GB"/>
        </w:rPr>
      </w:pPr>
    </w:p>
    <w:p w14:paraId="158C06A7" w14:textId="77777777" w:rsidR="00C808BC" w:rsidRPr="00522DCA" w:rsidRDefault="00C808BC" w:rsidP="005D3475">
      <w:pPr>
        <w:pStyle w:val="Standard-BlockCharCharChar"/>
        <w:rPr>
          <w:lang w:val="en-GB"/>
        </w:rPr>
      </w:pPr>
    </w:p>
    <w:p w14:paraId="37E7EAEB" w14:textId="77777777" w:rsidR="00C808BC" w:rsidRPr="00522DCA" w:rsidRDefault="00C808BC" w:rsidP="005D3475">
      <w:pPr>
        <w:pStyle w:val="Standard-BlockCharCharChar"/>
        <w:rPr>
          <w:lang w:val="en-GB"/>
        </w:rPr>
      </w:pPr>
    </w:p>
    <w:p w14:paraId="572C0054" w14:textId="77777777" w:rsidR="00C808BC" w:rsidRPr="00522DCA" w:rsidRDefault="00C808BC" w:rsidP="005D3475">
      <w:pPr>
        <w:pStyle w:val="Standard-BlockCharCharChar"/>
        <w:rPr>
          <w:lang w:val="en-GB"/>
        </w:rPr>
      </w:pPr>
    </w:p>
    <w:p w14:paraId="4E1570E1" w14:textId="77777777" w:rsidR="00C808BC" w:rsidRPr="00522DCA" w:rsidRDefault="00C808BC" w:rsidP="005D3475">
      <w:pPr>
        <w:pStyle w:val="Standard-BlockCharCharChar"/>
        <w:rPr>
          <w:lang w:val="en-GB"/>
        </w:rPr>
      </w:pPr>
    </w:p>
    <w:p w14:paraId="279843D4" w14:textId="77777777" w:rsidR="00C808BC" w:rsidRPr="00522DCA" w:rsidRDefault="00C808BC" w:rsidP="005D3475">
      <w:pPr>
        <w:pStyle w:val="Standard-BlockCharCharChar"/>
        <w:rPr>
          <w:lang w:val="en-GB"/>
        </w:rPr>
      </w:pPr>
    </w:p>
    <w:p w14:paraId="176ED88F" w14:textId="77777777" w:rsidR="00C808BC" w:rsidRPr="00522DCA" w:rsidRDefault="00C808BC" w:rsidP="005D3475">
      <w:pPr>
        <w:pStyle w:val="Standard-BlockCharCharChar"/>
        <w:rPr>
          <w:lang w:val="en-GB"/>
        </w:rPr>
      </w:pPr>
    </w:p>
    <w:p w14:paraId="1276B6CD" w14:textId="77777777" w:rsidR="00C808BC" w:rsidRPr="00522DCA" w:rsidRDefault="00C808BC" w:rsidP="005D3475">
      <w:pPr>
        <w:pStyle w:val="Standard-BlockCharCharChar"/>
        <w:rPr>
          <w:lang w:val="en-GB"/>
        </w:rPr>
      </w:pPr>
    </w:p>
    <w:p w14:paraId="6F4F8992" w14:textId="77777777" w:rsidR="00C808BC" w:rsidRPr="00522DCA" w:rsidRDefault="00C808BC" w:rsidP="005D3475">
      <w:pPr>
        <w:pStyle w:val="Standard-BlockCharCharChar"/>
        <w:rPr>
          <w:lang w:val="en-GB"/>
        </w:rPr>
      </w:pPr>
    </w:p>
    <w:p w14:paraId="595DA198" w14:textId="77777777" w:rsidR="00C808BC" w:rsidRPr="00522DCA" w:rsidRDefault="00C808BC" w:rsidP="005D3475">
      <w:pPr>
        <w:pStyle w:val="Standard-BlockCharCharChar"/>
        <w:rPr>
          <w:lang w:val="en-GB"/>
        </w:rPr>
      </w:pPr>
    </w:p>
    <w:p w14:paraId="051FC241" w14:textId="4963D584" w:rsidR="000959A2" w:rsidRPr="00522DCA" w:rsidRDefault="000959A2" w:rsidP="005D3475">
      <w:pPr>
        <w:pStyle w:val="Standard-BlockCharCharChar"/>
        <w:rPr>
          <w:lang w:val="en-GB"/>
        </w:rPr>
      </w:pPr>
      <w:r w:rsidRPr="00522DCA">
        <w:rPr>
          <w:lang w:val="en-GB"/>
        </w:rPr>
        <w:t xml:space="preserve">The tab </w:t>
      </w:r>
      <w:r w:rsidR="006D0A9D" w:rsidRPr="00522DCA">
        <w:rPr>
          <w:lang w:val="en-GB"/>
        </w:rPr>
        <w:t>“</w:t>
      </w:r>
      <w:r w:rsidRPr="00522DCA">
        <w:rPr>
          <w:lang w:val="en-GB"/>
        </w:rPr>
        <w:t>Break</w:t>
      </w:r>
      <w:r w:rsidR="006D0A9D" w:rsidRPr="00522DCA">
        <w:rPr>
          <w:lang w:val="en-GB"/>
        </w:rPr>
        <w:t>”</w:t>
      </w:r>
      <w:r w:rsidRPr="00522DCA">
        <w:rPr>
          <w:lang w:val="en-GB"/>
        </w:rPr>
        <w:t xml:space="preserve"> allows you to set the parameters for line and page break:</w:t>
      </w:r>
    </w:p>
    <w:p w14:paraId="2E6BD849" w14:textId="26C505E5" w:rsidR="000959A2" w:rsidRPr="00522DCA" w:rsidRDefault="000959A2" w:rsidP="005D3475">
      <w:pPr>
        <w:pStyle w:val="Aufzhlung"/>
      </w:pPr>
      <w:r w:rsidRPr="005F3999">
        <w:rPr>
          <w:shd w:val="clear" w:color="auto" w:fill="D9D9D9"/>
        </w:rPr>
        <w:t>Respect word boundaries:</w:t>
      </w:r>
      <w:r w:rsidRPr="00522DCA">
        <w:t xml:space="preserve"> defines whether word boundaries (spaces, apostrophes, hyphens) should be taken into consideration at a break, meaning whether breaks in the middle of a word should be prevented.</w:t>
      </w:r>
    </w:p>
    <w:p w14:paraId="7A55237C" w14:textId="2A660470" w:rsidR="000959A2" w:rsidRPr="00522DCA" w:rsidRDefault="000959A2" w:rsidP="005D3475">
      <w:pPr>
        <w:pStyle w:val="Aufzhlung"/>
      </w:pPr>
      <w:r w:rsidRPr="005F3999">
        <w:rPr>
          <w:shd w:val="clear" w:color="auto" w:fill="D9D9D9"/>
        </w:rPr>
        <w:t>Horizontal tolerance:</w:t>
      </w:r>
      <w:r w:rsidRPr="00522DCA">
        <w:t xml:space="preserve"> defines a range of tolerance for the width of the break. The higher this value, the fewer small units will be fragmented at a break. However, there will be a greater musical score area.</w:t>
      </w:r>
    </w:p>
    <w:p w14:paraId="2F3F4A61" w14:textId="30117FF1" w:rsidR="000959A2" w:rsidRPr="00522DCA" w:rsidRDefault="000959A2" w:rsidP="005D3475">
      <w:pPr>
        <w:pStyle w:val="Aufzhlung"/>
      </w:pPr>
      <w:r w:rsidRPr="005F3999">
        <w:rPr>
          <w:shd w:val="clear" w:color="auto" w:fill="D9D9D9"/>
        </w:rPr>
        <w:t>Vertical tolerance:</w:t>
      </w:r>
      <w:r w:rsidRPr="00522DCA">
        <w:t xml:space="preserve"> defines a range of tolerance for the page brake. If you encounter problems with the page break (which can be the case, depending on the printer used), adjust this value.</w:t>
      </w:r>
    </w:p>
    <w:p w14:paraId="2A15284E" w14:textId="458C3D1E" w:rsidR="000959A2" w:rsidRPr="00522DCA" w:rsidRDefault="000959A2" w:rsidP="005D3475">
      <w:pPr>
        <w:pStyle w:val="Aufzhlung"/>
      </w:pPr>
      <w:r w:rsidRPr="005F3999">
        <w:rPr>
          <w:shd w:val="clear" w:color="auto" w:fill="D9D9D9"/>
        </w:rPr>
        <w:t>Additional label space:</w:t>
      </w:r>
      <w:r w:rsidRPr="00522DCA">
        <w:t xml:space="preserve"> determines an additional space between the tier labels and the first entry.</w:t>
      </w:r>
    </w:p>
    <w:p w14:paraId="08B8139A" w14:textId="7937DFF1" w:rsidR="000959A2" w:rsidRPr="00522DCA" w:rsidRDefault="000959A2" w:rsidP="005D3475">
      <w:pPr>
        <w:pStyle w:val="Aufzhlung"/>
      </w:pPr>
      <w:r w:rsidRPr="005F3999">
        <w:rPr>
          <w:shd w:val="clear" w:color="auto" w:fill="D9D9D9"/>
        </w:rPr>
        <w:t>Remove Empty Lines:</w:t>
      </w:r>
      <w:r w:rsidRPr="00522DCA">
        <w:t xml:space="preserve"> determines, whether empty lines that resulted from a page or line break should be removed.</w:t>
      </w:r>
    </w:p>
    <w:p w14:paraId="18D4B791" w14:textId="70C5D31D" w:rsidR="000959A2" w:rsidRPr="00522DCA" w:rsidRDefault="000959A2" w:rsidP="005D3475">
      <w:pPr>
        <w:pStyle w:val="Aufzhlung"/>
      </w:pPr>
      <w:r w:rsidRPr="00CC2E4A">
        <w:rPr>
          <w:shd w:val="clear" w:color="auto" w:fill="D9D9D9"/>
        </w:rPr>
        <w:t>Number </w:t>
      </w:r>
      <w:proofErr w:type="spellStart"/>
      <w:r w:rsidRPr="00CC2E4A">
        <w:rPr>
          <w:shd w:val="clear" w:color="auto" w:fill="D9D9D9"/>
        </w:rPr>
        <w:t>partitur</w:t>
      </w:r>
      <w:proofErr w:type="spellEnd"/>
      <w:r w:rsidRPr="00CC2E4A">
        <w:rPr>
          <w:shd w:val="clear" w:color="auto" w:fill="D9D9D9"/>
        </w:rPr>
        <w:t> areas:</w:t>
      </w:r>
      <w:r w:rsidRPr="00522DCA">
        <w:t xml:space="preserve"> determines if the </w:t>
      </w:r>
      <w:r w:rsidRPr="00522DCA">
        <w:commentReference w:id="199"/>
      </w:r>
      <w:r w:rsidR="006D0A9D" w:rsidRPr="00522DCA">
        <w:rPr>
          <w:highlight w:val="yellow"/>
        </w:rPr>
        <w:t>“</w:t>
      </w:r>
      <w:r w:rsidRPr="00522DCA">
        <w:rPr>
          <w:highlight w:val="yellow"/>
        </w:rPr>
        <w:t>Partitur Areas”</w:t>
      </w:r>
      <w:r w:rsidRPr="00522DCA">
        <w:t xml:space="preserve"> are numbered consecutively.</w:t>
      </w:r>
    </w:p>
    <w:p w14:paraId="3392E721" w14:textId="2B9791EC" w:rsidR="000959A2" w:rsidRPr="00522DCA" w:rsidRDefault="000959A2" w:rsidP="005D3475">
      <w:pPr>
        <w:pStyle w:val="Aufzhlung"/>
      </w:pPr>
      <w:r w:rsidRPr="00CC2E4A">
        <w:rPr>
          <w:shd w:val="clear" w:color="auto" w:fill="D9D9D9"/>
        </w:rPr>
        <w:t>Smooth right boundaries:</w:t>
      </w:r>
      <w:r w:rsidRPr="00522DCA">
        <w:t xml:space="preserve"> defines whether the right </w:t>
      </w:r>
      <w:r w:rsidR="006D0A9D" w:rsidRPr="00522DCA">
        <w:rPr>
          <w:highlight w:val="yellow"/>
        </w:rPr>
        <w:t>“</w:t>
      </w:r>
      <w:r w:rsidRPr="00522DCA">
        <w:rPr>
          <w:highlight w:val="yellow"/>
        </w:rPr>
        <w:t>Partitur Area”</w:t>
      </w:r>
      <w:r w:rsidRPr="00522DCA">
        <w:t xml:space="preserve"> boundaries</w:t>
      </w:r>
      <w:r w:rsidRPr="00522DCA">
        <w:commentReference w:id="200"/>
      </w:r>
      <w:r w:rsidRPr="00522DCA">
        <w:t xml:space="preserve"> should be smoothed out to one line (This only works for printer and RTF-output, not for HTML-output).</w:t>
      </w:r>
    </w:p>
    <w:p w14:paraId="25B9B255" w14:textId="530DFBE6" w:rsidR="000959A2" w:rsidRPr="00522DCA" w:rsidRDefault="000959A2" w:rsidP="005D3475">
      <w:pPr>
        <w:pStyle w:val="Aufzhlung"/>
      </w:pPr>
      <w:r w:rsidRPr="00CC2E4A">
        <w:rPr>
          <w:shd w:val="clear" w:color="auto" w:fill="D9D9D9"/>
        </w:rPr>
        <w:t>Save space:</w:t>
      </w:r>
      <w:r w:rsidRPr="00522DCA">
        <w:t xml:space="preserve"> determines, whether empty lines should be </w:t>
      </w:r>
      <w:r w:rsidR="006D0A9D" w:rsidRPr="00522DCA">
        <w:t>“</w:t>
      </w:r>
      <w:r w:rsidRPr="00522DCA">
        <w:t>reduced</w:t>
      </w:r>
      <w:r w:rsidR="006D0A9D" w:rsidRPr="00522DCA">
        <w:t>”</w:t>
      </w:r>
      <w:r w:rsidRPr="00522DCA">
        <w:t xml:space="preserve"> at output after a break. </w:t>
      </w:r>
      <w:r w:rsidRPr="00522DCA">
        <w:lastRenderedPageBreak/>
        <w:t>The numbering of the musical score would be s</w:t>
      </w:r>
      <w:bookmarkStart w:id="201" w:name="_GoBack"/>
      <w:bookmarkEnd w:id="201"/>
      <w:r w:rsidRPr="00522DCA">
        <w:t>lightly indented in this case:</w:t>
      </w:r>
    </w:p>
    <w:tbl>
      <w:tblPr>
        <w:tblW w:w="9457" w:type="dxa"/>
        <w:tblLayout w:type="fixed"/>
        <w:tblLook w:val="0000" w:firstRow="0" w:lastRow="0" w:firstColumn="0" w:lastColumn="0" w:noHBand="0" w:noVBand="0"/>
      </w:tblPr>
      <w:tblGrid>
        <w:gridCol w:w="4728"/>
        <w:gridCol w:w="4729"/>
      </w:tblGrid>
      <w:tr w:rsidR="000959A2" w:rsidRPr="00522DCA" w14:paraId="4CAE38E2" w14:textId="77777777" w:rsidTr="00A515F1">
        <w:trPr>
          <w:trHeight w:val="332"/>
        </w:trPr>
        <w:tc>
          <w:tcPr>
            <w:tcW w:w="4728" w:type="dxa"/>
            <w:shd w:val="clear" w:color="auto" w:fill="auto"/>
          </w:tcPr>
          <w:p w14:paraId="444ACBE3" w14:textId="6E5B3433" w:rsidR="000959A2" w:rsidRPr="00915CB2" w:rsidRDefault="000959A2" w:rsidP="00915CB2">
            <w:pPr>
              <w:keepNext/>
              <w:widowControl w:val="0"/>
              <w:tabs>
                <w:tab w:val="left" w:pos="361"/>
              </w:tabs>
              <w:spacing w:before="0" w:after="0"/>
              <w:jc w:val="both"/>
              <w:rPr>
                <w:rFonts w:eastAsia="Times New Roman" w:cs="Times New Roman"/>
                <w:szCs w:val="24"/>
              </w:rPr>
            </w:pPr>
            <w:r w:rsidRPr="00915CB2">
              <w:rPr>
                <w:rFonts w:eastAsia="Times New Roman" w:cs="Times New Roman"/>
                <w:szCs w:val="24"/>
              </w:rPr>
              <w:t xml:space="preserve">Option </w:t>
            </w:r>
            <w:r w:rsidR="006D0A9D" w:rsidRPr="00915CB2">
              <w:rPr>
                <w:rFonts w:eastAsia="Times New Roman" w:cs="Times New Roman"/>
                <w:szCs w:val="24"/>
              </w:rPr>
              <w:t>“</w:t>
            </w:r>
            <w:r w:rsidRPr="00915CB2">
              <w:rPr>
                <w:rFonts w:eastAsia="Times New Roman" w:cs="Times New Roman"/>
                <w:szCs w:val="24"/>
              </w:rPr>
              <w:t>Save Space</w:t>
            </w:r>
            <w:r w:rsidR="006D0A9D" w:rsidRPr="00915CB2">
              <w:rPr>
                <w:rFonts w:eastAsia="Times New Roman" w:cs="Times New Roman"/>
                <w:szCs w:val="24"/>
              </w:rPr>
              <w:t>”</w:t>
            </w:r>
            <w:r w:rsidRPr="00915CB2">
              <w:rPr>
                <w:rFonts w:eastAsia="Times New Roman" w:cs="Times New Roman"/>
                <w:szCs w:val="24"/>
              </w:rPr>
              <w:t xml:space="preserve"> deactivated:</w:t>
            </w:r>
            <w:r w:rsidR="00A515F1" w:rsidRPr="00915CB2">
              <w:rPr>
                <w:rFonts w:eastAsia="Times New Roman" w:cs="Times New Roman"/>
                <w:szCs w:val="24"/>
              </w:rPr>
              <w:t xml:space="preserve"> </w:t>
            </w:r>
          </w:p>
        </w:tc>
        <w:tc>
          <w:tcPr>
            <w:tcW w:w="4729" w:type="dxa"/>
            <w:shd w:val="clear" w:color="auto" w:fill="auto"/>
          </w:tcPr>
          <w:p w14:paraId="3C4F63A3" w14:textId="1AD57B47" w:rsidR="000959A2" w:rsidRPr="00522DCA" w:rsidRDefault="000959A2" w:rsidP="00915CB2">
            <w:pPr>
              <w:keepNext/>
              <w:widowControl w:val="0"/>
              <w:tabs>
                <w:tab w:val="left" w:pos="361"/>
              </w:tabs>
              <w:spacing w:before="0" w:after="0"/>
              <w:jc w:val="both"/>
              <w:rPr>
                <w:rFonts w:cs="Times New Roman"/>
                <w:lang w:val="en-GB"/>
              </w:rPr>
            </w:pPr>
            <w:r w:rsidRPr="00915CB2">
              <w:rPr>
                <w:rFonts w:eastAsia="Times New Roman" w:cs="Times New Roman"/>
                <w:szCs w:val="24"/>
              </w:rPr>
              <w:t>Option</w:t>
            </w:r>
            <w:r w:rsidRPr="00522DCA">
              <w:rPr>
                <w:rFonts w:cs="Times New Roman"/>
                <w:lang w:val="en-GB"/>
              </w:rPr>
              <w:t xml:space="preserve"> </w:t>
            </w:r>
            <w:r w:rsidR="006D0A9D" w:rsidRPr="00522DCA">
              <w:rPr>
                <w:rFonts w:cs="Times New Roman"/>
                <w:lang w:val="en-GB"/>
              </w:rPr>
              <w:t>“</w:t>
            </w:r>
            <w:r w:rsidRPr="00522DCA">
              <w:rPr>
                <w:rFonts w:cs="Times New Roman"/>
                <w:lang w:val="en-GB"/>
              </w:rPr>
              <w:t>Save Space</w:t>
            </w:r>
            <w:r w:rsidR="006D0A9D" w:rsidRPr="00522DCA">
              <w:rPr>
                <w:rFonts w:cs="Times New Roman"/>
                <w:lang w:val="en-GB"/>
              </w:rPr>
              <w:t>”</w:t>
            </w:r>
            <w:r w:rsidRPr="00522DCA">
              <w:rPr>
                <w:rFonts w:cs="Times New Roman"/>
                <w:lang w:val="en-GB"/>
              </w:rPr>
              <w:t xml:space="preserve"> activated:</w:t>
            </w:r>
          </w:p>
        </w:tc>
      </w:tr>
      <w:tr w:rsidR="000959A2" w:rsidRPr="00522DCA" w14:paraId="6007C3E2" w14:textId="77777777" w:rsidTr="00C808BC">
        <w:tc>
          <w:tcPr>
            <w:tcW w:w="4728" w:type="dxa"/>
            <w:shd w:val="clear" w:color="auto" w:fill="auto"/>
          </w:tcPr>
          <w:p w14:paraId="52C919AE" w14:textId="77777777" w:rsidR="000959A2" w:rsidRPr="00522DCA" w:rsidRDefault="0005350C">
            <w:pPr>
              <w:keepNext/>
              <w:snapToGrid w:val="0"/>
              <w:rPr>
                <w:rFonts w:cs="Times New Roman"/>
                <w:lang w:val="en-GB"/>
              </w:rPr>
            </w:pPr>
            <w:r>
              <w:rPr>
                <w:rFonts w:cs="Times New Roman"/>
                <w:lang w:val="en-GB"/>
              </w:rPr>
              <w:pict w14:anchorId="3DA0A9CF">
                <v:shape id="_x0000_i1231" type="#_x0000_t75" style="width:206.8pt;height:98.8pt" filled="t">
                  <v:fill color2="black"/>
                  <v:imagedata r:id="rId140" o:title=""/>
                </v:shape>
              </w:pict>
            </w:r>
          </w:p>
        </w:tc>
        <w:tc>
          <w:tcPr>
            <w:tcW w:w="4729" w:type="dxa"/>
            <w:shd w:val="clear" w:color="auto" w:fill="auto"/>
          </w:tcPr>
          <w:p w14:paraId="07EB116A" w14:textId="77777777" w:rsidR="000959A2" w:rsidRPr="00522DCA" w:rsidRDefault="0005350C">
            <w:pPr>
              <w:keepNext/>
              <w:snapToGrid w:val="0"/>
              <w:rPr>
                <w:rFonts w:cs="Times New Roman"/>
                <w:lang w:val="en-GB"/>
              </w:rPr>
            </w:pPr>
            <w:r>
              <w:rPr>
                <w:rFonts w:cs="Times New Roman"/>
                <w:lang w:val="en-GB"/>
              </w:rPr>
              <w:pict w14:anchorId="579F49E2">
                <v:shape id="_x0000_i1232" type="#_x0000_t75" style="width:211pt;height:55.25pt" filled="t">
                  <v:fill color2="black"/>
                  <v:imagedata r:id="rId141" o:title=""/>
                </v:shape>
              </w:pict>
            </w:r>
          </w:p>
        </w:tc>
      </w:tr>
    </w:tbl>
    <w:p w14:paraId="0831A76D" w14:textId="77777777" w:rsidR="000959A2" w:rsidRPr="00522DCA" w:rsidRDefault="0005350C">
      <w:pPr>
        <w:pStyle w:val="BildChar"/>
        <w:rPr>
          <w:rFonts w:ascii="Times New Roman" w:hAnsi="Times New Roman"/>
          <w:lang w:val="en-GB"/>
        </w:rPr>
      </w:pPr>
      <w:r>
        <w:rPr>
          <w:rFonts w:ascii="Times New Roman" w:hAnsi="Times New Roman"/>
          <w:lang w:val="en-GB"/>
        </w:rPr>
        <w:pict w14:anchorId="14E23B38">
          <v:shape id="_x0000_i1233" type="#_x0000_t75" style="width:318.15pt;height:253.65pt" filled="t">
            <v:fill color2="black"/>
            <v:imagedata r:id="rId142" o:title=""/>
          </v:shape>
        </w:pict>
      </w:r>
    </w:p>
    <w:p w14:paraId="7327FADB" w14:textId="14BC2FF0" w:rsidR="000959A2" w:rsidRPr="00522DCA" w:rsidRDefault="000959A2" w:rsidP="005D3475">
      <w:pPr>
        <w:pStyle w:val="Standard-BlockCharCharChar"/>
        <w:rPr>
          <w:lang w:val="en-GB"/>
        </w:rPr>
      </w:pPr>
      <w:r w:rsidRPr="00522DCA">
        <w:rPr>
          <w:lang w:val="en-GB"/>
        </w:rPr>
        <w:t xml:space="preserve">In the tab </w:t>
      </w:r>
      <w:r w:rsidR="006D0A9D" w:rsidRPr="00522DCA">
        <w:rPr>
          <w:lang w:val="en-GB"/>
        </w:rPr>
        <w:t>“</w:t>
      </w:r>
      <w:r w:rsidRPr="00522DCA">
        <w:rPr>
          <w:lang w:val="en-GB"/>
        </w:rPr>
        <w:t>General</w:t>
      </w:r>
      <w:r w:rsidR="006D0A9D" w:rsidRPr="00522DCA">
        <w:rPr>
          <w:lang w:val="en-GB"/>
        </w:rPr>
        <w:t>”</w:t>
      </w:r>
      <w:r w:rsidRPr="00522DCA">
        <w:rPr>
          <w:lang w:val="en-GB"/>
        </w:rPr>
        <w:t xml:space="preserve"> further parameters can be set, which apply to all forms of output (meaning printer, RTF, HTML and XML):</w:t>
      </w:r>
    </w:p>
    <w:p w14:paraId="5FCFAB41" w14:textId="77777777"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Include timeline in output:</w:t>
      </w:r>
      <w:r w:rsidRPr="00522DCA">
        <w:rPr>
          <w:lang w:val="en-GB"/>
        </w:rPr>
        <w:t xml:space="preserve"> determines whether the entries on the time line (numbering and/or absolute time values) are to be included in the output.</w:t>
      </w:r>
    </w:p>
    <w:p w14:paraId="3CE9B4A8" w14:textId="77777777"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Put timeline outside frame:</w:t>
      </w:r>
      <w:r w:rsidRPr="00522DCA">
        <w:rPr>
          <w:lang w:val="en-GB"/>
        </w:rPr>
        <w:t xml:space="preserve"> determines whether the entries on the time line are going to be inside or outside of the musical score area.</w:t>
      </w:r>
    </w:p>
    <w:p w14:paraId="6CC454EA" w14:textId="2BF1A31A"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Frames:</w:t>
      </w:r>
      <w:r w:rsidRPr="00522DCA">
        <w:rPr>
          <w:lang w:val="en-GB"/>
        </w:rPr>
        <w:t xml:space="preserve"> defines how the </w:t>
      </w:r>
      <w:r w:rsidRPr="00522DCA">
        <w:rPr>
          <w:highlight w:val="yellow"/>
          <w:lang w:val="en-GB"/>
        </w:rPr>
        <w:t>Partitur Areas</w:t>
      </w:r>
      <w:r w:rsidRPr="00522DCA">
        <w:rPr>
          <w:highlight w:val="yellow"/>
          <w:lang w:val="en-GB"/>
        </w:rPr>
        <w:commentReference w:id="202"/>
      </w:r>
      <w:r w:rsidRPr="00522DCA">
        <w:rPr>
          <w:lang w:val="en-GB"/>
        </w:rPr>
        <w:t xml:space="preserve"> are framed. </w:t>
      </w:r>
      <w:r w:rsidR="006D0A9D" w:rsidRPr="00522DCA">
        <w:rPr>
          <w:lang w:val="en-GB"/>
        </w:rPr>
        <w:t>“</w:t>
      </w:r>
      <w:r w:rsidRPr="00522DCA">
        <w:rPr>
          <w:lang w:val="en-GB"/>
        </w:rPr>
        <w:t>Left</w:t>
      </w:r>
      <w:r w:rsidR="006D0A9D" w:rsidRPr="00522DCA">
        <w:rPr>
          <w:lang w:val="en-GB"/>
        </w:rPr>
        <w:t>”</w:t>
      </w:r>
      <w:r w:rsidRPr="00522DCA">
        <w:rPr>
          <w:lang w:val="en-GB"/>
        </w:rPr>
        <w:t xml:space="preserve">, </w:t>
      </w:r>
      <w:r w:rsidR="006D0A9D" w:rsidRPr="00522DCA">
        <w:rPr>
          <w:lang w:val="en-GB"/>
        </w:rPr>
        <w:t>“</w:t>
      </w:r>
      <w:r w:rsidRPr="00522DCA">
        <w:rPr>
          <w:lang w:val="en-GB"/>
        </w:rPr>
        <w:t>Right</w:t>
      </w:r>
      <w:r w:rsidR="006D0A9D" w:rsidRPr="00522DCA">
        <w:rPr>
          <w:lang w:val="en-GB"/>
        </w:rPr>
        <w:t>”</w:t>
      </w:r>
      <w:r w:rsidRPr="00522DCA">
        <w:rPr>
          <w:lang w:val="en-GB"/>
        </w:rPr>
        <w:t xml:space="preserve">, </w:t>
      </w:r>
      <w:r w:rsidR="006D0A9D" w:rsidRPr="00522DCA">
        <w:rPr>
          <w:lang w:val="en-GB"/>
        </w:rPr>
        <w:t>“</w:t>
      </w:r>
      <w:r w:rsidRPr="00522DCA">
        <w:rPr>
          <w:lang w:val="en-GB"/>
        </w:rPr>
        <w:t>Top</w:t>
      </w:r>
      <w:r w:rsidR="006D0A9D" w:rsidRPr="00522DCA">
        <w:rPr>
          <w:lang w:val="en-GB"/>
        </w:rPr>
        <w:t>”</w:t>
      </w:r>
      <w:r w:rsidRPr="00522DCA">
        <w:rPr>
          <w:lang w:val="en-GB"/>
        </w:rPr>
        <w:t xml:space="preserve">, </w:t>
      </w:r>
      <w:r w:rsidR="006D0A9D" w:rsidRPr="00522DCA">
        <w:rPr>
          <w:lang w:val="en-GB"/>
        </w:rPr>
        <w:t>“</w:t>
      </w:r>
      <w:r w:rsidRPr="00522DCA">
        <w:rPr>
          <w:lang w:val="en-GB"/>
        </w:rPr>
        <w:t>Bottom</w:t>
      </w:r>
      <w:r w:rsidR="006D0A9D" w:rsidRPr="00522DCA">
        <w:rPr>
          <w:lang w:val="en-GB"/>
        </w:rPr>
        <w:t>”</w:t>
      </w:r>
      <w:r w:rsidRPr="00522DCA">
        <w:rPr>
          <w:lang w:val="en-GB"/>
        </w:rPr>
        <w:t xml:space="preserve"> determine whether the frame lines are drawn on the left, the right, at the top or the bottom. </w:t>
      </w:r>
      <w:r w:rsidR="006D0A9D" w:rsidRPr="00522DCA">
        <w:rPr>
          <w:lang w:val="en-GB"/>
        </w:rPr>
        <w:t>“</w:t>
      </w:r>
      <w:proofErr w:type="spellStart"/>
      <w:r w:rsidRPr="00522DCA">
        <w:rPr>
          <w:lang w:val="en-GB"/>
        </w:rPr>
        <w:t>Color</w:t>
      </w:r>
      <w:proofErr w:type="spellEnd"/>
      <w:r w:rsidRPr="00522DCA">
        <w:rPr>
          <w:lang w:val="en-GB"/>
        </w:rPr>
        <w:commentReference w:id="203"/>
      </w:r>
      <w:r w:rsidR="006D0A9D" w:rsidRPr="00522DCA">
        <w:rPr>
          <w:lang w:val="en-GB"/>
        </w:rPr>
        <w:t>”</w:t>
      </w:r>
      <w:r w:rsidRPr="00522DCA">
        <w:rPr>
          <w:lang w:val="en-GB"/>
        </w:rPr>
        <w:t xml:space="preserve"> specifies the colour of the frame (click the button in order to open a window to choose a colour). </w:t>
      </w:r>
      <w:r w:rsidR="006D0A9D" w:rsidRPr="00522DCA">
        <w:rPr>
          <w:lang w:val="en-GB"/>
        </w:rPr>
        <w:t>“</w:t>
      </w:r>
      <w:r w:rsidRPr="00522DCA">
        <w:rPr>
          <w:lang w:val="en-GB"/>
        </w:rPr>
        <w:t>Frame style</w:t>
      </w:r>
      <w:r w:rsidR="006D0A9D" w:rsidRPr="00522DCA">
        <w:rPr>
          <w:lang w:val="en-GB"/>
        </w:rPr>
        <w:t>”</w:t>
      </w:r>
      <w:r w:rsidRPr="00522DCA">
        <w:rPr>
          <w:lang w:val="en-GB"/>
        </w:rPr>
        <w:t xml:space="preserve"> specifies whether the framing lines are </w:t>
      </w:r>
      <w:r w:rsidR="006D0A9D" w:rsidRPr="00522DCA">
        <w:rPr>
          <w:lang w:val="en-GB"/>
        </w:rPr>
        <w:t>“</w:t>
      </w:r>
      <w:r w:rsidRPr="00522DCA">
        <w:rPr>
          <w:lang w:val="en-GB"/>
        </w:rPr>
        <w:t>solid</w:t>
      </w:r>
      <w:r w:rsidR="006D0A9D" w:rsidRPr="00522DCA">
        <w:rPr>
          <w:lang w:val="en-GB"/>
        </w:rPr>
        <w:t>”</w:t>
      </w:r>
      <w:r w:rsidRPr="00522DCA">
        <w:rPr>
          <w:lang w:val="en-GB"/>
        </w:rPr>
        <w:t xml:space="preserve">, </w:t>
      </w:r>
      <w:r w:rsidR="006D0A9D" w:rsidRPr="00522DCA">
        <w:rPr>
          <w:lang w:val="en-GB"/>
        </w:rPr>
        <w:t>“</w:t>
      </w:r>
      <w:r w:rsidRPr="00522DCA">
        <w:rPr>
          <w:lang w:val="en-GB"/>
        </w:rPr>
        <w:t>dashed</w:t>
      </w:r>
      <w:r w:rsidR="006D0A9D" w:rsidRPr="00522DCA">
        <w:rPr>
          <w:lang w:val="en-GB"/>
        </w:rPr>
        <w:t>”</w:t>
      </w:r>
      <w:r w:rsidRPr="00522DCA">
        <w:rPr>
          <w:lang w:val="en-GB"/>
        </w:rPr>
        <w:t xml:space="preserve"> or dotted. </w:t>
      </w:r>
    </w:p>
    <w:p w14:paraId="42FA8494" w14:textId="44CC4B20"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Prepend </w:t>
      </w:r>
      <w:proofErr w:type="gramStart"/>
      <w:r w:rsidRPr="00CC2E4A">
        <w:rPr>
          <w:szCs w:val="24"/>
          <w:shd w:val="clear" w:color="auto" w:fill="D9D9D9"/>
          <w:lang w:val="en-GB" w:eastAsia="de-DE"/>
        </w:rPr>
        <w:t>meta</w:t>
      </w:r>
      <w:proofErr w:type="gramEnd"/>
      <w:r w:rsidRPr="00CC2E4A">
        <w:rPr>
          <w:szCs w:val="24"/>
          <w:shd w:val="clear" w:color="auto" w:fill="D9D9D9"/>
          <w:lang w:val="en-GB" w:eastAsia="de-DE"/>
        </w:rPr>
        <w:t> information and speakertable:</w:t>
      </w:r>
      <w:r w:rsidRPr="00522DCA">
        <w:rPr>
          <w:lang w:val="en-GB"/>
        </w:rPr>
        <w:t xml:space="preserve"> defines whether the meta information and the speakertable are to be included in the output or not (only valid for RTF and HTML output). Please note that it is relevant for HTML output which stylesheet is specified and if a </w:t>
      </w:r>
      <w:r w:rsidRPr="00522DCA">
        <w:rPr>
          <w:lang w:val="en-GB"/>
        </w:rPr>
        <w:lastRenderedPageBreak/>
        <w:t>stylesheet is specified. Thes</w:t>
      </w:r>
      <w:r w:rsidR="00A515F1" w:rsidRPr="00522DCA">
        <w:rPr>
          <w:lang w:val="en-GB"/>
        </w:rPr>
        <w:t xml:space="preserve">e specifications are made under </w:t>
      </w:r>
      <w:r w:rsidRPr="00522DCA">
        <w:rPr>
          <w:rStyle w:val="Menufunction"/>
          <w:lang w:val="en-GB"/>
        </w:rPr>
        <w:t>Edit &gt; Preferences.</w:t>
      </w:r>
      <w:r w:rsidR="00A515F1" w:rsidRPr="00522DCA">
        <w:rPr>
          <w:rStyle w:val="Menufunction"/>
          <w:lang w:val="en-GB"/>
        </w:rPr>
        <w:t>.</w:t>
      </w:r>
      <w:r w:rsidRPr="00522DCA">
        <w:rPr>
          <w:rStyle w:val="Menufunction"/>
          <w:lang w:val="en-GB"/>
        </w:rPr>
        <w:t>.</w:t>
      </w:r>
      <w:r w:rsidRPr="00522DCA">
        <w:rPr>
          <w:lang w:val="en-GB"/>
        </w:rPr>
        <w:t xml:space="preserve"> in </w:t>
      </w:r>
      <w:r w:rsidR="006D0A9D" w:rsidRPr="00522DCA">
        <w:rPr>
          <w:lang w:val="en-GB"/>
        </w:rPr>
        <w:t>“</w:t>
      </w:r>
      <w:r w:rsidRPr="00522DCA">
        <w:rPr>
          <w:lang w:val="en-GB"/>
        </w:rPr>
        <w:t>Head to HTML</w:t>
      </w:r>
      <w:r w:rsidR="006D0A9D" w:rsidRPr="00522DCA">
        <w:rPr>
          <w:lang w:val="en-GB"/>
        </w:rPr>
        <w:t>”</w:t>
      </w:r>
      <w:r w:rsidRPr="00522DCA">
        <w:rPr>
          <w:lang w:val="en-GB"/>
        </w:rPr>
        <w:t>.</w:t>
      </w:r>
    </w:p>
    <w:p w14:paraId="2CF99E6B" w14:textId="77777777" w:rsidR="000959A2" w:rsidRPr="00522DCA" w:rsidRDefault="000959A2" w:rsidP="005D3475">
      <w:pPr>
        <w:pStyle w:val="Standard-BlockCharCharChar"/>
        <w:rPr>
          <w:lang w:val="en-GB"/>
        </w:rPr>
      </w:pPr>
      <w:r w:rsidRPr="00522DCA">
        <w:rPr>
          <w:lang w:val="en-GB"/>
        </w:rPr>
        <w:t>Examples:</w:t>
      </w:r>
    </w:p>
    <w:tbl>
      <w:tblPr>
        <w:tblW w:w="9463" w:type="dxa"/>
        <w:tblLayout w:type="fixed"/>
        <w:tblLook w:val="0000" w:firstRow="0" w:lastRow="0" w:firstColumn="0" w:lastColumn="0" w:noHBand="0" w:noVBand="0"/>
      </w:tblPr>
      <w:tblGrid>
        <w:gridCol w:w="4785"/>
        <w:gridCol w:w="4678"/>
      </w:tblGrid>
      <w:tr w:rsidR="000959A2" w:rsidRPr="00F4659F" w14:paraId="193DE2EA" w14:textId="77777777" w:rsidTr="00A62A8E">
        <w:tc>
          <w:tcPr>
            <w:tcW w:w="4785" w:type="dxa"/>
            <w:shd w:val="clear" w:color="auto" w:fill="auto"/>
          </w:tcPr>
          <w:p w14:paraId="36826612" w14:textId="77777777" w:rsidR="000959A2" w:rsidRPr="00522DCA" w:rsidRDefault="0005350C" w:rsidP="00F4659F">
            <w:pPr>
              <w:keepNext/>
              <w:snapToGrid w:val="0"/>
              <w:spacing w:before="0" w:after="0"/>
              <w:rPr>
                <w:rFonts w:cs="Times New Roman"/>
                <w:lang w:val="en-GB"/>
              </w:rPr>
            </w:pPr>
            <w:r>
              <w:rPr>
                <w:rFonts w:cs="Times New Roman"/>
                <w:lang w:val="en-GB"/>
              </w:rPr>
              <w:pict w14:anchorId="46069E32">
                <v:shape id="_x0000_i1234" type="#_x0000_t75" style="width:235.25pt;height:70.35pt" filled="t">
                  <v:fill color2="black"/>
                  <v:imagedata r:id="rId143" o:title=""/>
                </v:shape>
              </w:pict>
            </w:r>
          </w:p>
          <w:p w14:paraId="6902DAE0" w14:textId="77777777" w:rsidR="000959A2" w:rsidRPr="00522DCA" w:rsidRDefault="000959A2" w:rsidP="00F4659F">
            <w:pPr>
              <w:keepNext/>
              <w:spacing w:before="0" w:after="0"/>
              <w:rPr>
                <w:rFonts w:cs="Times New Roman"/>
                <w:lang w:val="en-GB"/>
              </w:rPr>
            </w:pPr>
          </w:p>
        </w:tc>
        <w:tc>
          <w:tcPr>
            <w:tcW w:w="4678" w:type="dxa"/>
            <w:shd w:val="clear" w:color="auto" w:fill="auto"/>
          </w:tcPr>
          <w:p w14:paraId="16673199" w14:textId="77777777" w:rsidR="000959A2" w:rsidRPr="00522DCA" w:rsidRDefault="000959A2" w:rsidP="005D3475">
            <w:pPr>
              <w:pStyle w:val="Standard-BlockCharCharChar"/>
              <w:rPr>
                <w:lang w:val="en-GB"/>
              </w:rPr>
            </w:pPr>
            <w:r w:rsidRPr="00522DCA">
              <w:rPr>
                <w:lang w:val="en-GB"/>
              </w:rPr>
              <w:t xml:space="preserve">The entries on the timeline were included in the output (outside of the frame). The Partitur </w:t>
            </w:r>
            <w:r w:rsidRPr="00522DCA">
              <w:rPr>
                <w:lang w:val="en-GB"/>
              </w:rPr>
              <w:commentReference w:id="204"/>
            </w:r>
            <w:r w:rsidRPr="00522DCA">
              <w:rPr>
                <w:lang w:val="en-GB"/>
              </w:rPr>
              <w:t>Area is framed with a solid line.</w:t>
            </w:r>
          </w:p>
          <w:p w14:paraId="0FE6830A" w14:textId="77777777" w:rsidR="000959A2" w:rsidRPr="00522DCA" w:rsidRDefault="000959A2" w:rsidP="005D3475">
            <w:pPr>
              <w:pStyle w:val="Standard-BlockCharCharChar"/>
              <w:rPr>
                <w:lang w:val="en-GB"/>
              </w:rPr>
            </w:pPr>
          </w:p>
        </w:tc>
      </w:tr>
      <w:tr w:rsidR="000959A2" w:rsidRPr="00F4659F" w14:paraId="14A4FB41" w14:textId="77777777" w:rsidTr="00A62A8E">
        <w:tc>
          <w:tcPr>
            <w:tcW w:w="4785" w:type="dxa"/>
            <w:shd w:val="clear" w:color="auto" w:fill="auto"/>
          </w:tcPr>
          <w:p w14:paraId="7636DB09" w14:textId="77777777" w:rsidR="000959A2" w:rsidRPr="00522DCA" w:rsidRDefault="0005350C" w:rsidP="00F4659F">
            <w:pPr>
              <w:snapToGrid w:val="0"/>
              <w:spacing w:before="0" w:after="0"/>
              <w:rPr>
                <w:rFonts w:cs="Times New Roman"/>
                <w:lang w:val="en-GB"/>
              </w:rPr>
            </w:pPr>
            <w:r>
              <w:rPr>
                <w:rFonts w:cs="Times New Roman"/>
                <w:lang w:val="en-GB"/>
              </w:rPr>
              <w:pict w14:anchorId="06EFCF9D">
                <v:shape id="_x0000_i1235" type="#_x0000_t75" style="width:238.6pt;height:70.35pt" filled="t">
                  <v:fill color2="black"/>
                  <v:imagedata r:id="rId144" o:title=""/>
                </v:shape>
              </w:pict>
            </w:r>
          </w:p>
          <w:p w14:paraId="4307C143" w14:textId="77777777" w:rsidR="000959A2" w:rsidRPr="00522DCA" w:rsidRDefault="000959A2" w:rsidP="00F4659F">
            <w:pPr>
              <w:spacing w:before="0" w:after="0"/>
              <w:rPr>
                <w:rFonts w:cs="Times New Roman"/>
                <w:lang w:val="en-GB"/>
              </w:rPr>
            </w:pPr>
          </w:p>
        </w:tc>
        <w:tc>
          <w:tcPr>
            <w:tcW w:w="4678" w:type="dxa"/>
            <w:shd w:val="clear" w:color="auto" w:fill="auto"/>
          </w:tcPr>
          <w:p w14:paraId="333D22F6" w14:textId="77777777" w:rsidR="000959A2" w:rsidRPr="00522DCA" w:rsidRDefault="000959A2" w:rsidP="005D3475">
            <w:pPr>
              <w:pStyle w:val="Standard-BlockCharCharChar"/>
              <w:rPr>
                <w:lang w:val="en-GB"/>
              </w:rPr>
            </w:pPr>
            <w:r w:rsidRPr="00522DCA">
              <w:rPr>
                <w:lang w:val="en-GB"/>
              </w:rPr>
              <w:t xml:space="preserve">The entries on the time line were included into the output (inside of the frame). The Partitur </w:t>
            </w:r>
            <w:r w:rsidRPr="00522DCA">
              <w:rPr>
                <w:lang w:val="en-GB"/>
              </w:rPr>
              <w:commentReference w:id="205"/>
            </w:r>
            <w:r w:rsidRPr="00522DCA">
              <w:rPr>
                <w:lang w:val="en-GB"/>
              </w:rPr>
              <w:t>Area is framed with a solid line.</w:t>
            </w:r>
          </w:p>
          <w:p w14:paraId="4B72F81B" w14:textId="77777777" w:rsidR="000959A2" w:rsidRPr="00522DCA" w:rsidRDefault="000959A2" w:rsidP="005D3475">
            <w:pPr>
              <w:pStyle w:val="Standard-BlockCharCharChar"/>
              <w:rPr>
                <w:lang w:val="en-GB"/>
              </w:rPr>
            </w:pPr>
          </w:p>
        </w:tc>
      </w:tr>
      <w:tr w:rsidR="000959A2" w:rsidRPr="0005350C" w14:paraId="246C52AE" w14:textId="77777777" w:rsidTr="00A62A8E">
        <w:tc>
          <w:tcPr>
            <w:tcW w:w="4785" w:type="dxa"/>
            <w:shd w:val="clear" w:color="auto" w:fill="auto"/>
          </w:tcPr>
          <w:p w14:paraId="18479F1E" w14:textId="77777777" w:rsidR="000959A2" w:rsidRPr="00522DCA" w:rsidRDefault="0005350C" w:rsidP="00F4659F">
            <w:pPr>
              <w:snapToGrid w:val="0"/>
              <w:spacing w:before="0" w:after="0"/>
              <w:rPr>
                <w:rFonts w:cs="Times New Roman"/>
                <w:lang w:val="en-GB"/>
              </w:rPr>
            </w:pPr>
            <w:r>
              <w:rPr>
                <w:rFonts w:cs="Times New Roman"/>
                <w:lang w:val="en-GB"/>
              </w:rPr>
              <w:pict w14:anchorId="38FC7FA5">
                <v:shape id="_x0000_i1236" type="#_x0000_t75" style="width:236.1pt;height:62.8pt" filled="t">
                  <v:fill color2="black"/>
                  <v:imagedata r:id="rId145" o:title=""/>
                </v:shape>
              </w:pict>
            </w:r>
          </w:p>
          <w:p w14:paraId="0EB005B6" w14:textId="77777777" w:rsidR="000959A2" w:rsidRPr="00522DCA" w:rsidRDefault="000959A2" w:rsidP="00F4659F">
            <w:pPr>
              <w:spacing w:before="0" w:after="0"/>
              <w:rPr>
                <w:rFonts w:cs="Times New Roman"/>
                <w:lang w:val="en-GB"/>
              </w:rPr>
            </w:pPr>
          </w:p>
        </w:tc>
        <w:tc>
          <w:tcPr>
            <w:tcW w:w="4678" w:type="dxa"/>
            <w:shd w:val="clear" w:color="auto" w:fill="auto"/>
          </w:tcPr>
          <w:p w14:paraId="20BA416A" w14:textId="77777777" w:rsidR="000959A2" w:rsidRPr="00522DCA" w:rsidRDefault="000959A2" w:rsidP="005D3475">
            <w:pPr>
              <w:pStyle w:val="Standard-BlockCharCharChar"/>
              <w:rPr>
                <w:lang w:val="en-GB"/>
              </w:rPr>
            </w:pPr>
            <w:r w:rsidRPr="00522DCA">
              <w:rPr>
                <w:lang w:val="en-GB"/>
              </w:rPr>
              <w:t xml:space="preserve">The entries on the time line were not included into the output. The Partitur </w:t>
            </w:r>
            <w:r w:rsidRPr="00522DCA">
              <w:rPr>
                <w:lang w:val="en-GB"/>
              </w:rPr>
              <w:commentReference w:id="206"/>
            </w:r>
            <w:r w:rsidRPr="00522DCA">
              <w:rPr>
                <w:lang w:val="en-GB"/>
              </w:rPr>
              <w:t>Area is framed with a dotted line.</w:t>
            </w:r>
          </w:p>
        </w:tc>
      </w:tr>
    </w:tbl>
    <w:p w14:paraId="7CC9987B" w14:textId="77777777" w:rsidR="000959A2" w:rsidRPr="00522DCA" w:rsidRDefault="0005350C">
      <w:pPr>
        <w:pStyle w:val="BildChar"/>
        <w:rPr>
          <w:rFonts w:ascii="Times New Roman" w:hAnsi="Times New Roman"/>
          <w:lang w:val="en-GB"/>
        </w:rPr>
      </w:pPr>
      <w:r>
        <w:rPr>
          <w:rFonts w:ascii="Times New Roman" w:hAnsi="Times New Roman"/>
          <w:lang w:val="en-GB"/>
        </w:rPr>
        <w:pict w14:anchorId="49B9ACF7">
          <v:shape id="_x0000_i1237" type="#_x0000_t75" style="width:318.15pt;height:253.65pt" filled="t">
            <v:fill color2="black"/>
            <v:imagedata r:id="rId146" o:title=""/>
          </v:shape>
        </w:pict>
      </w:r>
    </w:p>
    <w:p w14:paraId="56712F97" w14:textId="6C6ADFB4" w:rsidR="000959A2" w:rsidRPr="00522DCA" w:rsidRDefault="000959A2" w:rsidP="005D3475">
      <w:pPr>
        <w:pStyle w:val="Standard-BlockCharCharChar"/>
        <w:rPr>
          <w:lang w:val="en-GB"/>
        </w:rPr>
      </w:pPr>
      <w:r w:rsidRPr="00522DCA">
        <w:rPr>
          <w:lang w:val="en-GB"/>
        </w:rPr>
        <w:t xml:space="preserve">In the tab </w:t>
      </w:r>
      <w:r w:rsidR="006D0A9D" w:rsidRPr="00522DCA">
        <w:rPr>
          <w:lang w:val="en-GB"/>
        </w:rPr>
        <w:t>“</w:t>
      </w:r>
      <w:r w:rsidRPr="00522DCA">
        <w:rPr>
          <w:lang w:val="en-GB"/>
        </w:rPr>
        <w:t>RTF</w:t>
      </w:r>
      <w:r w:rsidR="006D0A9D" w:rsidRPr="00522DCA">
        <w:rPr>
          <w:lang w:val="en-GB"/>
        </w:rPr>
        <w:t>”</w:t>
      </w:r>
      <w:r w:rsidRPr="00522DCA">
        <w:rPr>
          <w:lang w:val="en-GB"/>
        </w:rPr>
        <w:t xml:space="preserve">, you can specify parameters which are specially used for RTF output. RTF output can be problematic, as the calculation processes of Java do not match those of MS Word entirely. Thus, displacement and missing characters may occur. Some of the here mentioned parameters serve the purpose of compensating those inaccuracies (see the sections </w:t>
      </w:r>
      <w:r w:rsidR="006D0A9D" w:rsidRPr="00522DCA">
        <w:rPr>
          <w:highlight w:val="yellow"/>
          <w:lang w:val="en-GB"/>
        </w:rPr>
        <w:t>“</w:t>
      </w:r>
      <w:proofErr w:type="spellStart"/>
      <w:r w:rsidRPr="00522DCA">
        <w:rPr>
          <w:highlight w:val="yellow"/>
          <w:lang w:val="en-GB"/>
        </w:rPr>
        <w:t>Ausgeben</w:t>
      </w:r>
      <w:proofErr w:type="spellEnd"/>
      <w:r w:rsidRPr="00522DCA">
        <w:rPr>
          <w:highlight w:val="yellow"/>
          <w:lang w:val="en-GB"/>
        </w:rPr>
        <w:t xml:space="preserve"> </w:t>
      </w:r>
      <w:proofErr w:type="spellStart"/>
      <w:r w:rsidRPr="00522DCA">
        <w:rPr>
          <w:highlight w:val="yellow"/>
          <w:lang w:val="en-GB"/>
        </w:rPr>
        <w:t>einer</w:t>
      </w:r>
      <w:proofErr w:type="spellEnd"/>
      <w:r w:rsidRPr="00522DCA">
        <w:rPr>
          <w:highlight w:val="yellow"/>
          <w:lang w:val="en-GB"/>
        </w:rPr>
        <w:t xml:space="preserve"> </w:t>
      </w:r>
      <w:proofErr w:type="spellStart"/>
      <w:r w:rsidRPr="00522DCA">
        <w:rPr>
          <w:highlight w:val="yellow"/>
          <w:lang w:val="en-GB"/>
        </w:rPr>
        <w:t>Transkription</w:t>
      </w:r>
      <w:proofErr w:type="spellEnd"/>
      <w:r w:rsidR="006D0A9D" w:rsidRPr="00522DCA">
        <w:rPr>
          <w:highlight w:val="yellow"/>
          <w:lang w:val="en-GB"/>
        </w:rPr>
        <w:t>”</w:t>
      </w:r>
      <w:r w:rsidRPr="00522DCA">
        <w:rPr>
          <w:lang w:val="en-GB"/>
        </w:rPr>
        <w:t xml:space="preserve"> in the tutorial</w:t>
      </w:r>
      <w:r w:rsidRPr="00522DCA">
        <w:rPr>
          <w:lang w:val="en-GB"/>
        </w:rPr>
        <w:commentReference w:id="207"/>
      </w:r>
      <w:r w:rsidRPr="00522DCA">
        <w:rPr>
          <w:lang w:val="en-GB"/>
        </w:rPr>
        <w:t>).</w:t>
      </w:r>
    </w:p>
    <w:p w14:paraId="4F3BA599" w14:textId="3A1602A4"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Critical size percentage:</w:t>
      </w:r>
      <w:r w:rsidRPr="00522DCA">
        <w:rPr>
          <w:lang w:val="en-GB"/>
        </w:rPr>
        <w:t xml:space="preserve"> defines from what extend onward the size of an entry in a musical </w:t>
      </w:r>
      <w:r w:rsidRPr="00522DCA">
        <w:rPr>
          <w:lang w:val="en-GB"/>
        </w:rPr>
        <w:lastRenderedPageBreak/>
        <w:t>score line</w:t>
      </w:r>
      <w:r w:rsidRPr="00522DCA">
        <w:rPr>
          <w:lang w:val="en-GB"/>
        </w:rPr>
        <w:commentReference w:id="208"/>
      </w:r>
      <w:r w:rsidRPr="00522DCA">
        <w:rPr>
          <w:lang w:val="en-GB"/>
        </w:rPr>
        <w:t xml:space="preserve"> is considered critical. This means it states from which point onward the mechanisms for the compensation of inaccuracies are to be applied. The </w:t>
      </w:r>
      <w:proofErr w:type="spellStart"/>
      <w:r w:rsidRPr="00522DCA">
        <w:rPr>
          <w:lang w:val="en-GB"/>
        </w:rPr>
        <w:t>preset</w:t>
      </w:r>
      <w:proofErr w:type="spellEnd"/>
      <w:r w:rsidRPr="00522DCA">
        <w:rPr>
          <w:lang w:val="en-GB"/>
        </w:rPr>
        <w:t xml:space="preserve"> 95% has proven to be a reasonable value here. You can, of course, increase or decrease this figure, if required.</w:t>
      </w:r>
    </w:p>
    <w:p w14:paraId="3E4CAE15" w14:textId="79700D7D"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Right margin buffer:</w:t>
      </w:r>
      <w:r w:rsidRPr="00522DCA">
        <w:rPr>
          <w:lang w:val="en-GB"/>
        </w:rPr>
        <w:t xml:space="preserve"> defines a buffer area at the right margin of the Partitur Area</w:t>
      </w:r>
      <w:r w:rsidRPr="00522DCA">
        <w:rPr>
          <w:lang w:val="en-GB"/>
        </w:rPr>
        <w:commentReference w:id="209"/>
      </w:r>
      <w:r w:rsidRPr="00522DCA">
        <w:rPr>
          <w:lang w:val="en-GB"/>
        </w:rPr>
        <w:t xml:space="preserve">. This can be done in order to compensate inaccuracies in the calculation. If the options </w:t>
      </w:r>
      <w:r w:rsidR="006D0A9D" w:rsidRPr="00522DCA">
        <w:rPr>
          <w:lang w:val="en-GB"/>
        </w:rPr>
        <w:t>“</w:t>
      </w:r>
      <w:r w:rsidRPr="00522DCA">
        <w:rPr>
          <w:lang w:val="en-GB"/>
        </w:rPr>
        <w:t>Glue adjacent IT elements</w:t>
      </w:r>
      <w:r w:rsidR="006D0A9D" w:rsidRPr="00522DCA">
        <w:rPr>
          <w:lang w:val="en-GB"/>
        </w:rPr>
        <w:t>”</w:t>
      </w:r>
      <w:r w:rsidRPr="00522DCA">
        <w:rPr>
          <w:lang w:val="en-GB"/>
        </w:rPr>
        <w:t xml:space="preserve"> and </w:t>
      </w:r>
      <w:r w:rsidR="006D0A9D" w:rsidRPr="00522DCA">
        <w:rPr>
          <w:lang w:val="en-GB"/>
        </w:rPr>
        <w:t>“</w:t>
      </w:r>
      <w:r w:rsidRPr="00522DCA">
        <w:rPr>
          <w:lang w:val="en-GB"/>
        </w:rPr>
        <w:t>Glue empty IT elements</w:t>
      </w:r>
      <w:r w:rsidR="006D0A9D" w:rsidRPr="00522DCA">
        <w:rPr>
          <w:lang w:val="en-GB"/>
        </w:rPr>
        <w:t>”</w:t>
      </w:r>
      <w:r w:rsidRPr="00522DCA">
        <w:rPr>
          <w:lang w:val="en-GB"/>
        </w:rPr>
        <w:t xml:space="preserve"> (see below) are deactivated, this value can be 0. Otherwise, it should be set to a value between 5 and 20.</w:t>
      </w:r>
    </w:p>
    <w:p w14:paraId="1EBF2AC1" w14:textId="5AC2724A"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 xml:space="preserve">Calculate page breaks: </w:t>
      </w:r>
      <w:r w:rsidRPr="00522DCA">
        <w:rPr>
          <w:lang w:val="en-GB"/>
        </w:rPr>
        <w:t>specifies whether page breaks are to be calculated for the RTF document.</w:t>
      </w:r>
    </w:p>
    <w:p w14:paraId="26D800C3" w14:textId="70A760B7"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Glue adjacent events:</w:t>
      </w:r>
      <w:r w:rsidRPr="00522DCA">
        <w:rPr>
          <w:lang w:val="en-GB"/>
        </w:rPr>
        <w:t xml:space="preserve"> specifies whether adjacent events in the </w:t>
      </w:r>
      <w:proofErr w:type="spellStart"/>
      <w:r w:rsidRPr="00522DCA">
        <w:rPr>
          <w:lang w:val="en-GB"/>
        </w:rPr>
        <w:t>Partiturzeile</w:t>
      </w:r>
      <w:proofErr w:type="spellEnd"/>
      <w:r w:rsidRPr="00522DCA">
        <w:rPr>
          <w:lang w:val="en-GB"/>
        </w:rPr>
        <w:commentReference w:id="210"/>
      </w:r>
      <w:r w:rsidRPr="00522DCA">
        <w:rPr>
          <w:lang w:val="en-GB"/>
        </w:rPr>
        <w:t xml:space="preserve"> should be combined once the first one has reached the critical size. For MS Word 97 this option </w:t>
      </w:r>
      <w:r w:rsidRPr="00522DCA">
        <w:rPr>
          <w:u w:val="single"/>
          <w:lang w:val="en-GB"/>
        </w:rPr>
        <w:t>has to</w:t>
      </w:r>
      <w:r w:rsidRPr="00522DCA">
        <w:rPr>
          <w:lang w:val="en-GB"/>
        </w:rPr>
        <w:t xml:space="preserve"> be selected. For MS Word 2000 it has the small disadvantage that </w:t>
      </w:r>
      <w:r w:rsidRPr="00522DCA">
        <w:rPr>
          <w:lang w:val="en-GB"/>
        </w:rPr>
        <w:commentReference w:id="211"/>
      </w:r>
      <w:proofErr w:type="spellStart"/>
      <w:r w:rsidRPr="00522DCA">
        <w:rPr>
          <w:lang w:val="en-GB"/>
        </w:rPr>
        <w:t>Synchronverhältnisse</w:t>
      </w:r>
      <w:proofErr w:type="spellEnd"/>
      <w:r w:rsidRPr="00522DCA">
        <w:rPr>
          <w:lang w:val="en-GB"/>
        </w:rPr>
        <w:t xml:space="preserve"> may possibly shift a little bit. However, it also has the advantage that words that have been </w:t>
      </w:r>
      <w:r w:rsidR="006D0A9D" w:rsidRPr="00522DCA">
        <w:rPr>
          <w:lang w:val="en-GB"/>
        </w:rPr>
        <w:t>“</w:t>
      </w:r>
      <w:r w:rsidRPr="00522DCA">
        <w:rPr>
          <w:lang w:val="en-GB"/>
        </w:rPr>
        <w:t>torn apart</w:t>
      </w:r>
      <w:r w:rsidR="006D0A9D" w:rsidRPr="00522DCA">
        <w:rPr>
          <w:lang w:val="en-GB"/>
        </w:rPr>
        <w:t>”</w:t>
      </w:r>
      <w:r w:rsidRPr="00522DCA">
        <w:rPr>
          <w:lang w:val="en-GB"/>
        </w:rPr>
        <w:t xml:space="preserve"> due to synchronisation will be put back together. Do </w:t>
      </w:r>
      <w:r w:rsidRPr="00522DCA">
        <w:rPr>
          <w:u w:val="single"/>
          <w:lang w:val="en-GB"/>
        </w:rPr>
        <w:t>not</w:t>
      </w:r>
      <w:r w:rsidRPr="00522DCA">
        <w:rPr>
          <w:lang w:val="en-GB"/>
        </w:rPr>
        <w:t xml:space="preserve"> use this option in MS Word 2000 if you are working with framing single elements.</w:t>
      </w:r>
    </w:p>
    <w:p w14:paraId="47A1F9BA" w14:textId="77777777" w:rsidR="000959A2" w:rsidRPr="00522DCA" w:rsidRDefault="000959A2" w:rsidP="005D3475">
      <w:pPr>
        <w:pStyle w:val="Standard-BlockCharCharChar"/>
        <w:numPr>
          <w:ilvl w:val="0"/>
          <w:numId w:val="93"/>
        </w:numPr>
        <w:rPr>
          <w:lang w:val="en-GB"/>
        </w:rPr>
      </w:pPr>
      <w:r w:rsidRPr="00522DCA">
        <w:rPr>
          <w:lang w:val="en-GB"/>
        </w:rPr>
        <w:t xml:space="preserve"> </w:t>
      </w:r>
      <w:r w:rsidRPr="00CC2E4A">
        <w:rPr>
          <w:szCs w:val="24"/>
          <w:shd w:val="clear" w:color="auto" w:fill="D9D9D9"/>
          <w:lang w:val="en-GB" w:eastAsia="de-DE"/>
        </w:rPr>
        <w:t>Glue empty events:</w:t>
      </w:r>
      <w:r w:rsidRPr="00522DCA">
        <w:rPr>
          <w:lang w:val="en-GB"/>
        </w:rPr>
        <w:t xml:space="preserve"> specifies whether empty events in the </w:t>
      </w:r>
      <w:proofErr w:type="spellStart"/>
      <w:r w:rsidRPr="00522DCA">
        <w:rPr>
          <w:lang w:val="en-GB"/>
        </w:rPr>
        <w:t>Partiturzeile</w:t>
      </w:r>
      <w:proofErr w:type="spellEnd"/>
      <w:r w:rsidRPr="00522DCA">
        <w:rPr>
          <w:lang w:val="en-GB"/>
        </w:rPr>
        <w:commentReference w:id="212"/>
      </w:r>
      <w:r w:rsidRPr="00522DCA">
        <w:rPr>
          <w:lang w:val="en-GB"/>
        </w:rPr>
        <w:t xml:space="preserve"> should be combined with the preceding element. Do </w:t>
      </w:r>
      <w:r w:rsidRPr="00522DCA">
        <w:rPr>
          <w:u w:val="single"/>
          <w:lang w:val="en-GB"/>
        </w:rPr>
        <w:t xml:space="preserve">not </w:t>
      </w:r>
      <w:r w:rsidRPr="00522DCA">
        <w:rPr>
          <w:lang w:val="en-GB"/>
        </w:rPr>
        <w:t>use this option if you are working with framing or underlining single elements in colour.</w:t>
      </w:r>
    </w:p>
    <w:p w14:paraId="2BF639F3" w14:textId="58365732"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Use </w:t>
      </w:r>
      <w:proofErr w:type="spellStart"/>
      <w:r w:rsidRPr="00CC2E4A">
        <w:rPr>
          <w:szCs w:val="24"/>
          <w:shd w:val="clear" w:color="auto" w:fill="D9D9D9"/>
          <w:lang w:val="en-GB" w:eastAsia="de-DE"/>
        </w:rPr>
        <w:t>CellFit</w:t>
      </w:r>
      <w:proofErr w:type="spellEnd"/>
      <w:r w:rsidRPr="00CC2E4A">
        <w:rPr>
          <w:szCs w:val="24"/>
          <w:shd w:val="clear" w:color="auto" w:fill="D9D9D9"/>
          <w:lang w:val="en-GB" w:eastAsia="de-DE"/>
        </w:rPr>
        <w:t> parameter:</w:t>
      </w:r>
      <w:r w:rsidRPr="00522DCA">
        <w:rPr>
          <w:lang w:val="en-GB"/>
        </w:rPr>
        <w:t xml:space="preserve"> specifies whether the </w:t>
      </w:r>
      <w:r w:rsidR="006D0A9D" w:rsidRPr="00522DCA">
        <w:rPr>
          <w:lang w:val="en-GB"/>
        </w:rPr>
        <w:t>“</w:t>
      </w:r>
      <w:proofErr w:type="spellStart"/>
      <w:r w:rsidRPr="00522DCA">
        <w:rPr>
          <w:lang w:val="en-GB"/>
        </w:rPr>
        <w:t>CellFit</w:t>
      </w:r>
      <w:proofErr w:type="spellEnd"/>
      <w:r w:rsidR="006D0A9D" w:rsidRPr="00522DCA">
        <w:rPr>
          <w:lang w:val="en-GB"/>
        </w:rPr>
        <w:t>”</w:t>
      </w:r>
      <w:r w:rsidRPr="00522DCA">
        <w:rPr>
          <w:lang w:val="en-GB"/>
        </w:rPr>
        <w:t xml:space="preserve"> parameter is used. The activation of this option helps to prevent mistakes, which can occur when reading output RTF files in MS Word 2002 (= Word XP).</w:t>
      </w:r>
    </w:p>
    <w:p w14:paraId="1E15357B" w14:textId="77777777" w:rsidR="000959A2" w:rsidRPr="00522DCA" w:rsidRDefault="0005350C">
      <w:pPr>
        <w:pStyle w:val="BildChar"/>
        <w:rPr>
          <w:rFonts w:ascii="Times New Roman" w:hAnsi="Times New Roman"/>
          <w:lang w:val="en-GB"/>
        </w:rPr>
      </w:pPr>
      <w:r>
        <w:rPr>
          <w:rFonts w:ascii="Times New Roman" w:hAnsi="Times New Roman"/>
          <w:lang w:val="en-GB"/>
        </w:rPr>
        <w:pict w14:anchorId="732D5944">
          <v:shape id="_x0000_i1238" type="#_x0000_t75" style="width:318.15pt;height:253.65pt" filled="t">
            <v:fill color2="black"/>
            <v:imagedata r:id="rId147" o:title=""/>
          </v:shape>
        </w:pict>
      </w:r>
    </w:p>
    <w:p w14:paraId="675E003E" w14:textId="27A763F4" w:rsidR="000959A2" w:rsidRPr="00522DCA" w:rsidRDefault="000959A2" w:rsidP="005D3475">
      <w:pPr>
        <w:pStyle w:val="Standard-BlockCharCharChar"/>
        <w:rPr>
          <w:lang w:val="en-GB"/>
        </w:rPr>
      </w:pPr>
      <w:r w:rsidRPr="00522DCA">
        <w:rPr>
          <w:lang w:val="en-GB"/>
        </w:rPr>
        <w:t xml:space="preserve">In the tab </w:t>
      </w:r>
      <w:r w:rsidR="006D0A9D" w:rsidRPr="00522DCA">
        <w:rPr>
          <w:lang w:val="en-GB"/>
        </w:rPr>
        <w:t>“</w:t>
      </w:r>
      <w:r w:rsidRPr="00522DCA">
        <w:rPr>
          <w:lang w:val="en-GB"/>
        </w:rPr>
        <w:t>HTML</w:t>
      </w:r>
      <w:r w:rsidR="006D0A9D" w:rsidRPr="00522DCA">
        <w:rPr>
          <w:lang w:val="en-GB"/>
        </w:rPr>
        <w:t>”</w:t>
      </w:r>
      <w:r w:rsidRPr="00522DCA">
        <w:rPr>
          <w:lang w:val="en-GB"/>
        </w:rPr>
        <w:t>, you can specify parameters which are specially used for HTML output.</w:t>
      </w:r>
    </w:p>
    <w:p w14:paraId="1C3C47CE" w14:textId="00593AE9"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Make links:</w:t>
      </w:r>
      <w:r w:rsidRPr="00522DCA">
        <w:rPr>
          <w:lang w:val="en-GB"/>
        </w:rPr>
        <w:t xml:space="preserve"> specifies whether links that have been made in the transcription should be implemented as hyperlinks in HTML.</w:t>
      </w:r>
    </w:p>
    <w:p w14:paraId="4F9B7849" w14:textId="55522BE2"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lastRenderedPageBreak/>
        <w:t>Make anchors:</w:t>
      </w:r>
      <w:r w:rsidRPr="00522DCA">
        <w:rPr>
          <w:lang w:val="en-GB"/>
        </w:rPr>
        <w:t xml:space="preserve"> defines whether anchors should be assigned to the Partitur Area</w:t>
      </w:r>
      <w:r w:rsidRPr="00522DCA">
        <w:rPr>
          <w:lang w:val="en-GB"/>
        </w:rPr>
        <w:commentReference w:id="213"/>
      </w:r>
      <w:r w:rsidRPr="00522DCA">
        <w:rPr>
          <w:lang w:val="en-GB"/>
        </w:rPr>
        <w:t xml:space="preserve"> – meaning links for outside reference. In order to work with the wordlist output (see below), this option </w:t>
      </w:r>
      <w:r w:rsidRPr="00522DCA">
        <w:rPr>
          <w:u w:val="single"/>
          <w:lang w:val="en-GB"/>
        </w:rPr>
        <w:t>has to be</w:t>
      </w:r>
      <w:r w:rsidRPr="00522DCA">
        <w:rPr>
          <w:lang w:val="en-GB"/>
        </w:rPr>
        <w:t xml:space="preserve"> checked.</w:t>
      </w:r>
    </w:p>
    <w:p w14:paraId="1A62692E" w14:textId="04043AC9"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Use JavaScript:</w:t>
      </w:r>
      <w:r w:rsidRPr="00522DCA">
        <w:rPr>
          <w:lang w:val="en-GB"/>
        </w:rPr>
        <w:t xml:space="preserve"> specifies whether JavaScript functions are used (to link the tier labels with the speaker table).</w:t>
      </w:r>
    </w:p>
    <w:p w14:paraId="4C69C953" w14:textId="314FEBC4" w:rsidR="000959A2" w:rsidRPr="00CC2E4A" w:rsidRDefault="000959A2" w:rsidP="005D3475">
      <w:pPr>
        <w:pStyle w:val="Standard-BlockCharCharChar"/>
        <w:numPr>
          <w:ilvl w:val="0"/>
          <w:numId w:val="93"/>
        </w:numPr>
        <w:rPr>
          <w:szCs w:val="24"/>
          <w:shd w:val="clear" w:color="auto" w:fill="D9D9D9"/>
          <w:lang w:val="en-GB" w:eastAsia="de-DE"/>
        </w:rPr>
      </w:pPr>
      <w:r w:rsidRPr="00CC2E4A">
        <w:rPr>
          <w:szCs w:val="24"/>
          <w:shd w:val="clear" w:color="auto" w:fill="D9D9D9"/>
          <w:lang w:val="en-GB" w:eastAsia="de-DE"/>
        </w:rPr>
        <w:t>Don’t make line breaks:</w:t>
      </w:r>
      <w:r w:rsidRPr="00522DCA">
        <w:rPr>
          <w:lang w:val="en-GB"/>
        </w:rPr>
        <w:t xml:space="preserve"> Checking this option creates an endless musical score, hence </w:t>
      </w:r>
      <w:r w:rsidRPr="00CC2E4A">
        <w:rPr>
          <w:lang w:val="en-GB"/>
        </w:rPr>
        <w:t>the musical score is not divided by line breaks.</w:t>
      </w:r>
    </w:p>
    <w:p w14:paraId="115D5729" w14:textId="62148143" w:rsidR="000959A2" w:rsidRPr="00522DCA" w:rsidRDefault="000959A2" w:rsidP="005D3475">
      <w:pPr>
        <w:pStyle w:val="Standard-BlockCharCharChar"/>
        <w:numPr>
          <w:ilvl w:val="0"/>
          <w:numId w:val="93"/>
        </w:numPr>
        <w:rPr>
          <w:lang w:val="en-GB"/>
        </w:rPr>
      </w:pPr>
      <w:r w:rsidRPr="00CC2E4A">
        <w:rPr>
          <w:szCs w:val="24"/>
          <w:shd w:val="clear" w:color="auto" w:fill="D9D9D9"/>
          <w:lang w:val="en-GB" w:eastAsia="de-DE"/>
        </w:rPr>
        <w:t>Pixel width:</w:t>
      </w:r>
      <w:r w:rsidRPr="00522DCA">
        <w:rPr>
          <w:lang w:val="en-GB"/>
        </w:rPr>
        <w:t xml:space="preserve"> When this option is checked, the musical score is divided</w:t>
      </w:r>
      <w:r w:rsidRPr="00522DCA">
        <w:rPr>
          <w:lang w:val="en-GB"/>
        </w:rPr>
        <w:commentReference w:id="214"/>
      </w:r>
      <w:r w:rsidRPr="00522DCA">
        <w:rPr>
          <w:lang w:val="en-GB"/>
        </w:rPr>
        <w:t xml:space="preserve"> at the set width (in pixels). A value between 400 and 600 is suitable for most common monitors. In order to work with the word list output (see below), the musical score needs to be divided</w:t>
      </w:r>
      <w:r w:rsidRPr="00522DCA">
        <w:rPr>
          <w:lang w:val="en-GB"/>
        </w:rPr>
        <w:commentReference w:id="215"/>
      </w:r>
      <w:r w:rsidRPr="00522DCA">
        <w:rPr>
          <w:lang w:val="en-GB"/>
        </w:rPr>
        <w:t xml:space="preserve"> like this.</w:t>
      </w:r>
    </w:p>
    <w:p w14:paraId="34E62E63" w14:textId="77777777" w:rsidR="000959A2" w:rsidRPr="00522DCA" w:rsidRDefault="0005350C">
      <w:pPr>
        <w:rPr>
          <w:rFonts w:cs="Times New Roman"/>
          <w:lang w:val="en-GB"/>
        </w:rPr>
      </w:pPr>
      <w:r>
        <w:rPr>
          <w:rFonts w:cs="Times New Roman"/>
          <w:lang w:val="en-GB"/>
        </w:rPr>
        <w:pict w14:anchorId="2DC6883B">
          <v:shape id="_x0000_i1239" type="#_x0000_t75" style="width:289.65pt;height:168.3pt" filled="t">
            <v:fill color2="black"/>
            <v:imagedata r:id="rId148" o:title=""/>
          </v:shape>
        </w:pict>
      </w:r>
    </w:p>
    <w:p w14:paraId="5985B149" w14:textId="728432B6" w:rsidR="000959A2" w:rsidRPr="00522DCA" w:rsidRDefault="000959A2" w:rsidP="005D3475">
      <w:pPr>
        <w:pStyle w:val="Standard-BlockCharCharChar"/>
        <w:rPr>
          <w:lang w:val="en-GB"/>
        </w:rPr>
      </w:pPr>
      <w:r w:rsidRPr="00522DCA">
        <w:rPr>
          <w:lang w:val="en-GB"/>
        </w:rPr>
        <w:t xml:space="preserve">In the tab </w:t>
      </w:r>
      <w:r w:rsidR="006D0A9D" w:rsidRPr="00522DCA">
        <w:rPr>
          <w:lang w:val="en-GB"/>
        </w:rPr>
        <w:t>“</w:t>
      </w:r>
      <w:r w:rsidRPr="00522DCA">
        <w:rPr>
          <w:lang w:val="en-GB"/>
        </w:rPr>
        <w:t>SVG</w:t>
      </w:r>
      <w:r w:rsidR="006D0A9D" w:rsidRPr="00522DCA">
        <w:rPr>
          <w:lang w:val="en-GB"/>
        </w:rPr>
        <w:t>”</w:t>
      </w:r>
      <w:r w:rsidRPr="00522DCA">
        <w:rPr>
          <w:lang w:val="en-GB"/>
        </w:rPr>
        <w:t xml:space="preserve"> you can specify parameters which are specially used for SVG </w:t>
      </w:r>
      <w:proofErr w:type="gramStart"/>
      <w:r w:rsidRPr="00522DCA">
        <w:rPr>
          <w:lang w:val="en-GB"/>
        </w:rPr>
        <w:t>output.:</w:t>
      </w:r>
      <w:proofErr w:type="gramEnd"/>
    </w:p>
    <w:p w14:paraId="78EF1AF4" w14:textId="157FB4C4" w:rsidR="000959A2" w:rsidRPr="00522DCA" w:rsidRDefault="000959A2" w:rsidP="005D3475">
      <w:pPr>
        <w:pStyle w:val="Standard-BlockCharCharChar"/>
        <w:numPr>
          <w:ilvl w:val="0"/>
          <w:numId w:val="93"/>
        </w:numPr>
        <w:rPr>
          <w:lang w:val="en-GB"/>
        </w:rPr>
      </w:pPr>
      <w:r w:rsidRPr="00732643">
        <w:rPr>
          <w:szCs w:val="24"/>
          <w:shd w:val="clear" w:color="auto" w:fill="D9D9D9"/>
          <w:lang w:eastAsia="de-DE"/>
        </w:rPr>
        <w:t>Pixel </w:t>
      </w:r>
      <w:proofErr w:type="spellStart"/>
      <w:r w:rsidRPr="00732643">
        <w:rPr>
          <w:szCs w:val="24"/>
          <w:shd w:val="clear" w:color="auto" w:fill="D9D9D9"/>
          <w:lang w:eastAsia="de-DE"/>
        </w:rPr>
        <w:t>width</w:t>
      </w:r>
      <w:proofErr w:type="spellEnd"/>
      <w:r w:rsidRPr="00732643">
        <w:rPr>
          <w:szCs w:val="24"/>
          <w:shd w:val="clear" w:color="auto" w:fill="D9D9D9"/>
          <w:lang w:eastAsia="de-DE"/>
        </w:rPr>
        <w:t>:</w:t>
      </w:r>
      <w:r w:rsidRPr="00B16F25">
        <w:t xml:space="preserve"> </w:t>
      </w:r>
      <w:proofErr w:type="spellStart"/>
      <w:r w:rsidRPr="00B16F25">
        <w:t>defines</w:t>
      </w:r>
      <w:proofErr w:type="spellEnd"/>
      <w:r w:rsidRPr="00B16F25">
        <w:t xml:space="preserve"> </w:t>
      </w:r>
      <w:proofErr w:type="spellStart"/>
      <w:r w:rsidRPr="00B16F25">
        <w:t>the</w:t>
      </w:r>
      <w:proofErr w:type="spellEnd"/>
      <w:r w:rsidRPr="00B16F25">
        <w:t xml:space="preserve"> </w:t>
      </w:r>
      <w:r w:rsidRPr="00B16F25">
        <w:rPr>
          <w:highlight w:val="yellow"/>
        </w:rPr>
        <w:t>Umbruchbreite (???)</w:t>
      </w:r>
      <w:r w:rsidRPr="00522DCA">
        <w:rPr>
          <w:highlight w:val="yellow"/>
          <w:lang w:val="en-GB"/>
        </w:rPr>
        <w:commentReference w:id="216"/>
      </w:r>
      <w:r w:rsidR="00A515F1" w:rsidRPr="00B16F25">
        <w:t xml:space="preserve"> </w:t>
      </w:r>
      <w:proofErr w:type="gramStart"/>
      <w:r w:rsidRPr="00522DCA">
        <w:rPr>
          <w:lang w:val="en-GB"/>
        </w:rPr>
        <w:t>of</w:t>
      </w:r>
      <w:proofErr w:type="gramEnd"/>
      <w:r w:rsidRPr="00522DCA">
        <w:rPr>
          <w:lang w:val="en-GB"/>
        </w:rPr>
        <w:t xml:space="preserve"> the musical score This means it specifies the width of specific </w:t>
      </w:r>
      <w:r w:rsidRPr="00522DCA">
        <w:rPr>
          <w:highlight w:val="yellow"/>
          <w:lang w:val="en-GB"/>
        </w:rPr>
        <w:t>Partitur Areas</w:t>
      </w:r>
      <w:r w:rsidRPr="00522DCA">
        <w:rPr>
          <w:highlight w:val="yellow"/>
          <w:lang w:val="en-GB"/>
        </w:rPr>
        <w:commentReference w:id="217"/>
      </w:r>
      <w:r w:rsidRPr="00522DCA">
        <w:rPr>
          <w:lang w:val="en-GB"/>
        </w:rPr>
        <w:t>) in pixels.</w:t>
      </w:r>
    </w:p>
    <w:p w14:paraId="07E9EFE4" w14:textId="22880C03" w:rsidR="00CC2E4A" w:rsidRDefault="000959A2" w:rsidP="005D3475">
      <w:pPr>
        <w:pStyle w:val="Standard-BlockCharCharChar"/>
        <w:numPr>
          <w:ilvl w:val="0"/>
          <w:numId w:val="93"/>
        </w:numPr>
        <w:rPr>
          <w:lang w:val="en-GB"/>
        </w:rPr>
      </w:pPr>
      <w:r w:rsidRPr="00CC2E4A">
        <w:rPr>
          <w:szCs w:val="24"/>
          <w:shd w:val="clear" w:color="auto" w:fill="D9D9D9"/>
          <w:lang w:val="en-GB" w:eastAsia="de-DE"/>
        </w:rPr>
        <w:t>Scale factor:</w:t>
      </w:r>
      <w:r w:rsidRPr="00522DCA">
        <w:rPr>
          <w:lang w:val="en-GB"/>
        </w:rPr>
        <w:t xml:space="preserve"> specifies the scale factor (in percent). This value increases or decreases the musical score in the output.</w:t>
      </w:r>
    </w:p>
    <w:p w14:paraId="11D8CA6B" w14:textId="77777777" w:rsidR="00F4659F" w:rsidRDefault="00CC2E4A" w:rsidP="005D3475">
      <w:pPr>
        <w:pStyle w:val="Standard-BlockCharCharChar"/>
        <w:rPr>
          <w:lang w:val="en-GB"/>
        </w:rPr>
        <w:sectPr w:rsidR="00F4659F" w:rsidSect="00BC7D6E">
          <w:pgSz w:w="11906" w:h="16838"/>
          <w:pgMar w:top="1417" w:right="1417" w:bottom="1134" w:left="1417" w:header="708" w:footer="708" w:gutter="0"/>
          <w:cols w:space="708"/>
          <w:docGrid w:linePitch="360"/>
        </w:sectPr>
      </w:pPr>
      <w:r>
        <w:rPr>
          <w:lang w:val="en-GB"/>
        </w:rPr>
        <w:br w:type="page"/>
      </w:r>
    </w:p>
    <w:p w14:paraId="7B5637C1" w14:textId="2337CE9A" w:rsidR="00CC2E4A" w:rsidRPr="00F4659F" w:rsidRDefault="000959A2" w:rsidP="00F4659F">
      <w:pPr>
        <w:pStyle w:val="berschrift2"/>
        <w:numPr>
          <w:ilvl w:val="1"/>
          <w:numId w:val="90"/>
        </w:numPr>
        <w:spacing w:after="240"/>
        <w:rPr>
          <w:lang w:val="en-GB"/>
        </w:rPr>
      </w:pPr>
      <w:bookmarkStart w:id="218" w:name="_Toc415132396"/>
      <w:bookmarkStart w:id="219" w:name="_Toc415132577"/>
      <w:bookmarkEnd w:id="134"/>
      <w:bookmarkEnd w:id="140"/>
      <w:bookmarkEnd w:id="144"/>
      <w:bookmarkEnd w:id="148"/>
      <w:bookmarkEnd w:id="155"/>
      <w:bookmarkEnd w:id="167"/>
      <w:bookmarkEnd w:id="175"/>
      <w:bookmarkEnd w:id="179"/>
      <w:bookmarkEnd w:id="189"/>
      <w:r w:rsidRPr="00F4659F">
        <w:rPr>
          <w:lang w:val="en-GB"/>
        </w:rPr>
        <w:lastRenderedPageBreak/>
        <w:t>View Menu</w:t>
      </w:r>
      <w:bookmarkEnd w:id="218"/>
      <w:bookmarkEnd w:id="219"/>
    </w:p>
    <w:tbl>
      <w:tblPr>
        <w:tblpPr w:leftFromText="141" w:rightFromText="141" w:vertAnchor="text" w:horzAnchor="margin" w:tblpY="1"/>
        <w:tblW w:w="9425" w:type="dxa"/>
        <w:tblLayout w:type="fixed"/>
        <w:tblCellMar>
          <w:left w:w="70" w:type="dxa"/>
          <w:right w:w="70" w:type="dxa"/>
        </w:tblCellMar>
        <w:tblLook w:val="0000" w:firstRow="0" w:lastRow="0" w:firstColumn="0" w:lastColumn="0" w:noHBand="0" w:noVBand="0"/>
      </w:tblPr>
      <w:tblGrid>
        <w:gridCol w:w="4605"/>
        <w:gridCol w:w="4820"/>
      </w:tblGrid>
      <w:tr w:rsidR="00E21D53" w:rsidRPr="00522DCA" w14:paraId="29FA48F5" w14:textId="77777777" w:rsidTr="00E21D53">
        <w:tc>
          <w:tcPr>
            <w:tcW w:w="4605" w:type="dxa"/>
            <w:shd w:val="clear" w:color="auto" w:fill="auto"/>
          </w:tcPr>
          <w:p w14:paraId="1A6FBE6F" w14:textId="2ED8D7E8" w:rsidR="00E21D53" w:rsidRPr="00522DCA" w:rsidRDefault="00E21D53" w:rsidP="00E21D53">
            <w:pPr>
              <w:rPr>
                <w:rFonts w:cs="Times New Roman"/>
                <w:lang w:val="en-GB"/>
              </w:rPr>
            </w:pPr>
            <w:r>
              <w:rPr>
                <w:rFonts w:cs="Times New Roman"/>
                <w:noProof/>
                <w:lang w:eastAsia="de-DE"/>
              </w:rPr>
              <w:drawing>
                <wp:inline distT="0" distB="0" distL="0" distR="0" wp14:anchorId="72895ADD" wp14:editId="165AA782">
                  <wp:extent cx="2360295" cy="3157855"/>
                  <wp:effectExtent l="0" t="0" r="1905"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60295" cy="3157855"/>
                          </a:xfrm>
                          <a:prstGeom prst="rect">
                            <a:avLst/>
                          </a:prstGeom>
                          <a:solidFill>
                            <a:srgbClr val="FFFFFF"/>
                          </a:solidFill>
                          <a:ln>
                            <a:noFill/>
                          </a:ln>
                        </pic:spPr>
                      </pic:pic>
                    </a:graphicData>
                  </a:graphic>
                </wp:inline>
              </w:drawing>
            </w:r>
          </w:p>
        </w:tc>
        <w:tc>
          <w:tcPr>
            <w:tcW w:w="4820" w:type="dxa"/>
            <w:shd w:val="clear" w:color="auto" w:fill="auto"/>
          </w:tcPr>
          <w:p w14:paraId="4BE95C66" w14:textId="77777777" w:rsidR="00E21D53" w:rsidRPr="00522DCA" w:rsidRDefault="00E21D53" w:rsidP="00E21D53">
            <w:pPr>
              <w:ind w:left="482"/>
              <w:rPr>
                <w:rFonts w:cs="Times New Roman"/>
                <w:lang w:val="en-GB"/>
              </w:rPr>
            </w:pPr>
          </w:p>
          <w:p w14:paraId="528A981C" w14:textId="77777777" w:rsidR="00E21D53" w:rsidRPr="00522DCA" w:rsidRDefault="00E21D53" w:rsidP="005D3475">
            <w:pPr>
              <w:pStyle w:val="Zwischenberschrift"/>
              <w:rPr>
                <w:lang w:val="en-GB"/>
              </w:rPr>
            </w:pPr>
          </w:p>
        </w:tc>
      </w:tr>
    </w:tbl>
    <w:p w14:paraId="5E8A36D3" w14:textId="77777777" w:rsidR="000959A2" w:rsidRPr="00522DCA" w:rsidRDefault="000959A2" w:rsidP="006F7584">
      <w:pPr>
        <w:pStyle w:val="berschrift3"/>
      </w:pPr>
      <w:bookmarkStart w:id="220" w:name="_View_%3E_Show_panels%20%3E%20Keyboard"/>
      <w:bookmarkStart w:id="221" w:name="_Toc415132397"/>
      <w:bookmarkStart w:id="222" w:name="_Toc415132578"/>
      <w:bookmarkStart w:id="223" w:name="_Ref108438026"/>
      <w:bookmarkStart w:id="224" w:name="_Ref108438010"/>
      <w:bookmarkStart w:id="225" w:name="_Toc69129986"/>
      <w:bookmarkStart w:id="226" w:name="_Toc69129845"/>
      <w:bookmarkStart w:id="227" w:name="_Toc55213856"/>
      <w:bookmarkEnd w:id="220"/>
      <w:r w:rsidRPr="00522DCA">
        <w:t>View &gt; Keyboard</w:t>
      </w:r>
      <w:bookmarkEnd w:id="221"/>
      <w:bookmarkEnd w:id="222"/>
      <w:r w:rsidRPr="00522DCA">
        <w:t xml:space="preserve"> </w:t>
      </w:r>
      <w:bookmarkEnd w:id="223"/>
      <w:bookmarkEnd w:id="224"/>
      <w:bookmarkEnd w:id="225"/>
      <w:bookmarkEnd w:id="226"/>
      <w:bookmarkEnd w:id="227"/>
    </w:p>
    <w:p w14:paraId="7766239F" w14:textId="5BF011FD" w:rsidR="000959A2" w:rsidRPr="00522DCA" w:rsidRDefault="000959A2" w:rsidP="005D3475">
      <w:pPr>
        <w:pStyle w:val="Standard-BlockCharCharChar"/>
        <w:rPr>
          <w:lang w:val="en-GB"/>
        </w:rPr>
      </w:pPr>
      <w:r w:rsidRPr="00522DCA">
        <w:rPr>
          <w:lang w:val="en-GB"/>
        </w:rPr>
        <w:t xml:space="preserve">Defines, whether the keyboard is shown or hidden (virtual keyboard, see also section III </w:t>
      </w:r>
      <w:r w:rsidR="006D0A9D" w:rsidRPr="00522DCA">
        <w:rPr>
          <w:lang w:val="en-GB"/>
        </w:rPr>
        <w:t>“</w:t>
      </w:r>
      <w:r w:rsidRPr="00522DCA">
        <w:rPr>
          <w:lang w:val="en-GB"/>
        </w:rPr>
        <w:t>Panels</w:t>
      </w:r>
      <w:r w:rsidR="006D0A9D" w:rsidRPr="00522DCA">
        <w:rPr>
          <w:lang w:val="en-GB"/>
        </w:rPr>
        <w:t>”</w:t>
      </w:r>
      <w:r w:rsidRPr="00522DCA">
        <w:rPr>
          <w:lang w:val="en-GB"/>
        </w:rPr>
        <w:t>)</w:t>
      </w:r>
      <w:r w:rsidR="00A515F1" w:rsidRPr="00522DCA">
        <w:rPr>
          <w:lang w:val="en-GB"/>
        </w:rPr>
        <w:t>.</w:t>
      </w:r>
      <w:r w:rsidRPr="00522DCA">
        <w:rPr>
          <w:lang w:val="en-GB"/>
        </w:rPr>
        <w:t xml:space="preserve"> The keyboard can also be hidden by using the x in the top right corner of the keyboard window.</w:t>
      </w:r>
    </w:p>
    <w:p w14:paraId="2F4C812D" w14:textId="694D528F" w:rsidR="000959A2" w:rsidRPr="00522DCA" w:rsidRDefault="000959A2" w:rsidP="006F7584">
      <w:pPr>
        <w:pStyle w:val="berschrift3"/>
      </w:pPr>
      <w:bookmarkStart w:id="228" w:name="_View_%3E_Show_panels%20%3E%20%20Link%20"/>
      <w:bookmarkStart w:id="229" w:name="_Toc415132398"/>
      <w:bookmarkStart w:id="230" w:name="_Toc415132579"/>
      <w:bookmarkStart w:id="231" w:name="_Ref108438033"/>
      <w:bookmarkStart w:id="232" w:name="_Toc69129987"/>
      <w:bookmarkStart w:id="233" w:name="_Toc69129846"/>
      <w:bookmarkStart w:id="234" w:name="_Toc55213857"/>
      <w:bookmarkEnd w:id="228"/>
      <w:r w:rsidRPr="00522DCA">
        <w:t>View &gt; Link panel</w:t>
      </w:r>
      <w:bookmarkEnd w:id="229"/>
      <w:bookmarkEnd w:id="230"/>
      <w:r w:rsidRPr="00522DCA">
        <w:t xml:space="preserve"> </w:t>
      </w:r>
      <w:bookmarkEnd w:id="231"/>
      <w:bookmarkEnd w:id="232"/>
      <w:bookmarkEnd w:id="233"/>
      <w:bookmarkEnd w:id="234"/>
    </w:p>
    <w:p w14:paraId="25046920" w14:textId="77777777" w:rsidR="000959A2" w:rsidRPr="00522DCA" w:rsidRDefault="000959A2" w:rsidP="005D3475">
      <w:pPr>
        <w:pStyle w:val="Standard-BlockCharCharChar"/>
        <w:rPr>
          <w:lang w:val="en-GB"/>
        </w:rPr>
      </w:pPr>
      <w:r w:rsidRPr="00522DCA">
        <w:rPr>
          <w:lang w:val="en-GB"/>
        </w:rPr>
        <w:t>Defines, whether the panel for creating links is shown or hidden (link tool). The link panel can also be hidden by using the x in the top right corner of the link panel window.</w:t>
      </w:r>
    </w:p>
    <w:p w14:paraId="3560672A" w14:textId="20DBC452" w:rsidR="000959A2" w:rsidRPr="00522DCA" w:rsidRDefault="000959A2" w:rsidP="006F7584">
      <w:pPr>
        <w:pStyle w:val="berschrift3"/>
      </w:pPr>
      <w:bookmarkStart w:id="235" w:name="_View_%3E_Show_panels%20%3E%20Audio%2FVi"/>
      <w:bookmarkStart w:id="236" w:name="_Toc415132399"/>
      <w:bookmarkStart w:id="237" w:name="_Toc415132580"/>
      <w:bookmarkStart w:id="238" w:name="_Ref108438042"/>
      <w:bookmarkStart w:id="239" w:name="_Toc69129989"/>
      <w:bookmarkStart w:id="240" w:name="_Toc69129848"/>
      <w:bookmarkStart w:id="241" w:name="_Toc69129988"/>
      <w:bookmarkStart w:id="242" w:name="_Toc69129847"/>
      <w:bookmarkStart w:id="243" w:name="_Toc55213858"/>
      <w:bookmarkEnd w:id="235"/>
      <w:r w:rsidRPr="00522DCA">
        <w:t>View &gt; Audio/Video panel</w:t>
      </w:r>
      <w:bookmarkEnd w:id="236"/>
      <w:bookmarkEnd w:id="237"/>
      <w:r w:rsidRPr="00522DCA">
        <w:t xml:space="preserve"> </w:t>
      </w:r>
      <w:bookmarkEnd w:id="238"/>
      <w:bookmarkEnd w:id="239"/>
      <w:bookmarkEnd w:id="240"/>
    </w:p>
    <w:p w14:paraId="4E6294E4" w14:textId="35777481" w:rsidR="000959A2" w:rsidRPr="00522DCA" w:rsidRDefault="000959A2" w:rsidP="005D3475">
      <w:pPr>
        <w:pStyle w:val="Standard-BlockCharCharChar"/>
        <w:rPr>
          <w:lang w:val="en-GB"/>
        </w:rPr>
      </w:pPr>
      <w:r w:rsidRPr="00522DCA">
        <w:rPr>
          <w:lang w:val="en-GB"/>
        </w:rPr>
        <w:t xml:space="preserve">Defines, whether the panel for playing audio and video files is shown or hidden (audio/video tool, see also </w:t>
      </w:r>
      <w:r w:rsidRPr="00F4659F">
        <w:rPr>
          <w:lang w:val="en-GB"/>
        </w:rPr>
        <w:t xml:space="preserve">section </w:t>
      </w:r>
      <w:r w:rsidR="00F4659F" w:rsidRPr="00F4659F">
        <w:rPr>
          <w:lang w:val="en-GB"/>
        </w:rPr>
        <w:t>III</w:t>
      </w:r>
      <w:r w:rsidRPr="00F4659F">
        <w:rPr>
          <w:lang w:val="en-GB"/>
        </w:rPr>
        <w:t xml:space="preserve">. </w:t>
      </w:r>
      <w:r w:rsidR="006D0A9D" w:rsidRPr="00F4659F">
        <w:rPr>
          <w:lang w:val="en-GB"/>
        </w:rPr>
        <w:t>“</w:t>
      </w:r>
      <w:r w:rsidRPr="00F4659F">
        <w:rPr>
          <w:lang w:val="en-GB"/>
        </w:rPr>
        <w:t>Panels</w:t>
      </w:r>
      <w:r w:rsidR="006D0A9D" w:rsidRPr="00F4659F">
        <w:rPr>
          <w:lang w:val="en-GB"/>
        </w:rPr>
        <w:t>”</w:t>
      </w:r>
      <w:r w:rsidRPr="00F4659F">
        <w:rPr>
          <w:lang w:val="en-GB"/>
        </w:rPr>
        <w:t>). The audio/video</w:t>
      </w:r>
      <w:r w:rsidRPr="00522DCA">
        <w:rPr>
          <w:lang w:val="en-GB"/>
        </w:rPr>
        <w:t xml:space="preserve"> panel can also be hidden by using the x in the top right corner of the panel window.</w:t>
      </w:r>
    </w:p>
    <w:p w14:paraId="36DB9E82" w14:textId="30584C4E" w:rsidR="000959A2" w:rsidRPr="00522DCA" w:rsidRDefault="000959A2" w:rsidP="006F7584">
      <w:pPr>
        <w:pStyle w:val="berschrift3"/>
      </w:pPr>
      <w:bookmarkStart w:id="244" w:name="_View_%3E_Show_panels%20%3E%20Praat%20pa"/>
      <w:bookmarkStart w:id="245" w:name="_Toc415132400"/>
      <w:bookmarkStart w:id="246" w:name="_Toc415132581"/>
      <w:bookmarkStart w:id="247" w:name="_Ref108438052"/>
      <w:bookmarkEnd w:id="244"/>
      <w:r w:rsidRPr="00522DCA">
        <w:t>View &gt; Praat panel</w:t>
      </w:r>
      <w:bookmarkEnd w:id="245"/>
      <w:bookmarkEnd w:id="246"/>
      <w:r w:rsidRPr="00522DCA">
        <w:t xml:space="preserve"> </w:t>
      </w:r>
      <w:bookmarkEnd w:id="247"/>
    </w:p>
    <w:p w14:paraId="225CA111" w14:textId="46741C96" w:rsidR="000959A2" w:rsidRPr="00522DCA" w:rsidRDefault="000959A2" w:rsidP="005D3475">
      <w:pPr>
        <w:pStyle w:val="Standard-BlockCharCharChar"/>
        <w:rPr>
          <w:lang w:val="en-GB"/>
        </w:rPr>
      </w:pPr>
      <w:r w:rsidRPr="00522DCA">
        <w:rPr>
          <w:lang w:val="en-GB"/>
        </w:rPr>
        <w:t xml:space="preserve">Defines, whether the panel for communication with Praat is shown or hidden (Praat tool, see </w:t>
      </w:r>
      <w:r w:rsidRPr="00F4659F">
        <w:rPr>
          <w:lang w:val="en-GB"/>
        </w:rPr>
        <w:t xml:space="preserve">also section III </w:t>
      </w:r>
      <w:r w:rsidR="006D0A9D" w:rsidRPr="00F4659F">
        <w:rPr>
          <w:lang w:val="en-GB"/>
        </w:rPr>
        <w:t>“</w:t>
      </w:r>
      <w:r w:rsidRPr="00F4659F">
        <w:rPr>
          <w:lang w:val="en-GB"/>
        </w:rPr>
        <w:t>Panels</w:t>
      </w:r>
      <w:r w:rsidR="006D0A9D" w:rsidRPr="00F4659F">
        <w:rPr>
          <w:lang w:val="en-GB"/>
        </w:rPr>
        <w:t>”</w:t>
      </w:r>
      <w:r w:rsidRPr="00F4659F">
        <w:rPr>
          <w:lang w:val="en-GB"/>
        </w:rPr>
        <w:t>). The</w:t>
      </w:r>
      <w:r w:rsidRPr="00522DCA">
        <w:rPr>
          <w:lang w:val="en-GB"/>
        </w:rPr>
        <w:t xml:space="preserve"> Praat panel is only available in windows. Therefore, this menu item should not appear when using other systems.</w:t>
      </w:r>
    </w:p>
    <w:p w14:paraId="33FC722A" w14:textId="6F796E92" w:rsidR="000959A2" w:rsidRPr="00522DCA" w:rsidRDefault="000959A2" w:rsidP="006F7584">
      <w:pPr>
        <w:pStyle w:val="berschrift3"/>
      </w:pPr>
      <w:bookmarkStart w:id="248" w:name="_Toc415132401"/>
      <w:bookmarkStart w:id="249" w:name="_Toc415132582"/>
      <w:r w:rsidRPr="00522DCA">
        <w:t>View &gt; Annotation panel</w:t>
      </w:r>
      <w:bookmarkEnd w:id="248"/>
      <w:bookmarkEnd w:id="249"/>
      <w:r w:rsidRPr="00522DCA">
        <w:t xml:space="preserve"> </w:t>
      </w:r>
    </w:p>
    <w:p w14:paraId="76B47492" w14:textId="77777777" w:rsidR="000959A2" w:rsidRPr="00522DCA" w:rsidRDefault="000959A2" w:rsidP="005D3475">
      <w:pPr>
        <w:pStyle w:val="Standard-BlockCharCharChar"/>
        <w:rPr>
          <w:lang w:val="en-GB"/>
        </w:rPr>
      </w:pPr>
      <w:r w:rsidRPr="00522DCA">
        <w:rPr>
          <w:lang w:val="en-GB"/>
        </w:rPr>
        <w:lastRenderedPageBreak/>
        <w:t xml:space="preserve">Specifies, whether the Annotation panel (see also </w:t>
      </w:r>
      <w:r w:rsidRPr="00F4659F">
        <w:rPr>
          <w:lang w:val="en-GB"/>
        </w:rPr>
        <w:t>section III)</w:t>
      </w:r>
      <w:r w:rsidRPr="00522DCA">
        <w:rPr>
          <w:lang w:val="en-GB"/>
        </w:rPr>
        <w:t xml:space="preserve"> is shown or hidden. </w:t>
      </w:r>
    </w:p>
    <w:p w14:paraId="1A86EF36" w14:textId="167C8F13" w:rsidR="000959A2" w:rsidRPr="00522DCA" w:rsidRDefault="000959A2" w:rsidP="006F7584">
      <w:pPr>
        <w:pStyle w:val="berschrift3"/>
      </w:pPr>
      <w:bookmarkStart w:id="250" w:name="_View_%3E_Show_toolbar"/>
      <w:bookmarkStart w:id="251" w:name="_View_%3E_Show_panels%20%3E%20Segmentati"/>
      <w:bookmarkStart w:id="252" w:name="_Toc415132402"/>
      <w:bookmarkStart w:id="253" w:name="_Toc415132583"/>
      <w:bookmarkStart w:id="254" w:name="_Ref108438066"/>
      <w:bookmarkStart w:id="255" w:name="_Toc69129985"/>
      <w:bookmarkStart w:id="256" w:name="_Toc69129844"/>
      <w:bookmarkStart w:id="257" w:name="_Toc55213855"/>
      <w:bookmarkStart w:id="258" w:name="_Toc69129990"/>
      <w:bookmarkStart w:id="259" w:name="_Toc69129849"/>
      <w:bookmarkStart w:id="260" w:name="_Toc55213859"/>
      <w:bookmarkEnd w:id="241"/>
      <w:bookmarkEnd w:id="242"/>
      <w:bookmarkEnd w:id="243"/>
      <w:bookmarkEnd w:id="250"/>
      <w:bookmarkEnd w:id="251"/>
      <w:r w:rsidRPr="00522DCA">
        <w:t>View &gt; IPA panel</w:t>
      </w:r>
      <w:bookmarkEnd w:id="252"/>
      <w:bookmarkEnd w:id="253"/>
      <w:r w:rsidRPr="00522DCA">
        <w:t xml:space="preserve"> </w:t>
      </w:r>
    </w:p>
    <w:p w14:paraId="4593A74F" w14:textId="43899375" w:rsidR="000959A2" w:rsidRPr="00522DCA" w:rsidRDefault="000959A2" w:rsidP="005D3475">
      <w:pPr>
        <w:pStyle w:val="Standard-BlockCharCharChar"/>
        <w:rPr>
          <w:lang w:val="en-GB"/>
        </w:rPr>
      </w:pPr>
      <w:r w:rsidRPr="00522DCA">
        <w:rPr>
          <w:lang w:val="en-GB"/>
        </w:rPr>
        <w:t xml:space="preserve">Specifies, whether the IPA panel (see </w:t>
      </w:r>
      <w:r w:rsidRPr="00F4659F">
        <w:rPr>
          <w:lang w:val="en-GB"/>
        </w:rPr>
        <w:t>also section III) is shown or hidden</w:t>
      </w:r>
      <w:r w:rsidRPr="00522DCA">
        <w:rPr>
          <w:lang w:val="en-GB"/>
        </w:rPr>
        <w:t xml:space="preserve">. </w:t>
      </w:r>
    </w:p>
    <w:p w14:paraId="5A304645" w14:textId="77777777" w:rsidR="000959A2" w:rsidRPr="00522DCA" w:rsidRDefault="000959A2" w:rsidP="006F7584">
      <w:pPr>
        <w:pStyle w:val="berschrift3"/>
      </w:pPr>
      <w:bookmarkStart w:id="261" w:name="_Toc415132403"/>
      <w:bookmarkStart w:id="262" w:name="_Toc415132584"/>
      <w:r w:rsidRPr="00522DCA">
        <w:t>View &gt; Show toolbar</w:t>
      </w:r>
      <w:bookmarkEnd w:id="261"/>
      <w:bookmarkEnd w:id="262"/>
      <w:r w:rsidRPr="00522DCA">
        <w:t xml:space="preserve"> </w:t>
      </w:r>
      <w:bookmarkEnd w:id="254"/>
    </w:p>
    <w:p w14:paraId="09049B03" w14:textId="77777777" w:rsidR="000959A2" w:rsidRPr="00522DCA" w:rsidRDefault="000959A2" w:rsidP="005D3475">
      <w:pPr>
        <w:pStyle w:val="Standard-BlockCharCharChar"/>
        <w:rPr>
          <w:lang w:val="en-GB"/>
        </w:rPr>
      </w:pPr>
      <w:r w:rsidRPr="00522DCA">
        <w:rPr>
          <w:lang w:val="en-GB"/>
        </w:rPr>
        <w:t>Defines, whether the toolbar is shown or hidden.</w:t>
      </w:r>
    </w:p>
    <w:p w14:paraId="049116B8" w14:textId="77777777" w:rsidR="000959A2" w:rsidRPr="00522DCA" w:rsidRDefault="0005350C">
      <w:pPr>
        <w:pStyle w:val="BildChar"/>
        <w:rPr>
          <w:rFonts w:ascii="Times New Roman" w:hAnsi="Times New Roman"/>
          <w:lang w:val="en-GB"/>
        </w:rPr>
      </w:pPr>
      <w:r>
        <w:rPr>
          <w:rFonts w:ascii="Times New Roman" w:hAnsi="Times New Roman"/>
          <w:lang w:val="en-GB"/>
        </w:rPr>
        <w:pict w14:anchorId="22348A62">
          <v:shape id="_x0000_i1031" type="#_x0000_t75" style="width:468pt;height:15.05pt" filled="t">
            <v:fill color2="black"/>
            <v:imagedata r:id="rId150" o:title=""/>
          </v:shape>
        </w:pict>
      </w:r>
    </w:p>
    <w:p w14:paraId="115DA2EB" w14:textId="77777777" w:rsidR="000959A2" w:rsidRPr="00522DCA" w:rsidRDefault="000959A2" w:rsidP="006F7584">
      <w:pPr>
        <w:pStyle w:val="berschrift3"/>
      </w:pPr>
      <w:bookmarkStart w:id="263" w:name="_View_%3E_Show_grid"/>
      <w:bookmarkStart w:id="264" w:name="_Toc415132404"/>
      <w:bookmarkStart w:id="265" w:name="_Toc415132585"/>
      <w:bookmarkStart w:id="266" w:name="_Ref108438073"/>
      <w:bookmarkEnd w:id="263"/>
      <w:r w:rsidRPr="00522DCA">
        <w:t>View &gt; Show large text field</w:t>
      </w:r>
      <w:bookmarkEnd w:id="264"/>
      <w:bookmarkEnd w:id="265"/>
      <w:r w:rsidRPr="00522DCA">
        <w:t xml:space="preserve"> </w:t>
      </w:r>
    </w:p>
    <w:p w14:paraId="503FDAA6" w14:textId="77777777" w:rsidR="000959A2" w:rsidRPr="00522DCA" w:rsidRDefault="000959A2" w:rsidP="005D3475">
      <w:pPr>
        <w:pStyle w:val="Standard-BlockCharCharChar"/>
        <w:rPr>
          <w:lang w:val="en-GB"/>
        </w:rPr>
      </w:pPr>
      <w:r w:rsidRPr="00522DCA">
        <w:rPr>
          <w:lang w:val="en-GB"/>
        </w:rPr>
        <w:t xml:space="preserve">Specifies, </w:t>
      </w:r>
      <w:r w:rsidRPr="0049368D">
        <w:rPr>
          <w:lang w:val="en-US"/>
        </w:rPr>
        <w:t>whether</w:t>
      </w:r>
      <w:r w:rsidRPr="00522DCA">
        <w:rPr>
          <w:lang w:val="en-GB"/>
        </w:rPr>
        <w:t xml:space="preserve"> the large text field (for entering and displaying transcription text) is shown or hidden.</w:t>
      </w:r>
    </w:p>
    <w:p w14:paraId="612BAE6F" w14:textId="77777777" w:rsidR="000959A2" w:rsidRPr="00522DCA" w:rsidRDefault="000959A2" w:rsidP="006F7584">
      <w:pPr>
        <w:pStyle w:val="berschrift3"/>
      </w:pPr>
      <w:bookmarkStart w:id="267" w:name="_Toc415132405"/>
      <w:bookmarkStart w:id="268" w:name="_Toc415132586"/>
      <w:r w:rsidRPr="00522DCA">
        <w:t>View &gt; Show grid</w:t>
      </w:r>
      <w:bookmarkEnd w:id="255"/>
      <w:bookmarkEnd w:id="256"/>
      <w:bookmarkEnd w:id="257"/>
      <w:bookmarkEnd w:id="266"/>
      <w:bookmarkEnd w:id="267"/>
      <w:bookmarkEnd w:id="268"/>
    </w:p>
    <w:p w14:paraId="63CFC6D7" w14:textId="77777777" w:rsidR="000959A2" w:rsidRPr="00522DCA" w:rsidRDefault="000959A2" w:rsidP="005D3475">
      <w:pPr>
        <w:pStyle w:val="Standard-BlockCharCharChar"/>
        <w:rPr>
          <w:lang w:val="en-GB"/>
        </w:rPr>
      </w:pPr>
      <w:r w:rsidRPr="00522DCA">
        <w:rPr>
          <w:lang w:val="en-GB"/>
        </w:rPr>
        <w:t>Specifies, whether the grid on the musical score is shown or hidden. Using the grid makes it easier to navigate in the musical score and also makes the division of events more clear:</w:t>
      </w:r>
    </w:p>
    <w:p w14:paraId="2DB09BAD" w14:textId="77777777" w:rsidR="000959A2" w:rsidRPr="00522DCA" w:rsidRDefault="0005350C">
      <w:pPr>
        <w:pStyle w:val="BildChar"/>
        <w:rPr>
          <w:rFonts w:ascii="Times New Roman" w:hAnsi="Times New Roman"/>
          <w:lang w:val="en-GB"/>
        </w:rPr>
      </w:pPr>
      <w:r>
        <w:rPr>
          <w:rFonts w:ascii="Times New Roman" w:hAnsi="Times New Roman"/>
          <w:lang w:val="en-GB"/>
        </w:rPr>
        <w:pict w14:anchorId="54ADA333">
          <v:shape id="_x0000_i1032" type="#_x0000_t75" style="width:465.5pt;height:112.2pt" filled="t">
            <v:fill color2="black"/>
            <v:imagedata r:id="rId151" o:title=""/>
          </v:shape>
        </w:pict>
      </w:r>
    </w:p>
    <w:p w14:paraId="1D3BDAD5" w14:textId="76573B5C" w:rsidR="000959A2" w:rsidRPr="00522DCA" w:rsidRDefault="000959A2" w:rsidP="005D3475">
      <w:pPr>
        <w:pStyle w:val="Standard-BlockCharCharChar"/>
        <w:rPr>
          <w:lang w:val="en-GB"/>
        </w:rPr>
      </w:pPr>
      <w:r w:rsidRPr="00522DCA">
        <w:rPr>
          <w:lang w:val="en-GB"/>
        </w:rPr>
        <w:t xml:space="preserve">Hidden grid lines hide the table-like structure of the user interface. This makes the user interface look more like a </w:t>
      </w:r>
      <w:r w:rsidR="006D0A9D" w:rsidRPr="00522DCA">
        <w:rPr>
          <w:lang w:val="en-GB"/>
        </w:rPr>
        <w:t>“</w:t>
      </w:r>
      <w:r w:rsidRPr="00522DCA">
        <w:rPr>
          <w:lang w:val="en-GB"/>
        </w:rPr>
        <w:t>musical score</w:t>
      </w:r>
      <w:r w:rsidR="006D0A9D" w:rsidRPr="00522DCA">
        <w:rPr>
          <w:lang w:val="en-GB"/>
        </w:rPr>
        <w:t>”</w:t>
      </w:r>
      <w:r w:rsidRPr="00522DCA">
        <w:rPr>
          <w:lang w:val="en-GB"/>
        </w:rPr>
        <w:t xml:space="preserve">, especially if the background colour of blank events is set to </w:t>
      </w:r>
      <w:r w:rsidR="006D0A9D" w:rsidRPr="00522DCA">
        <w:rPr>
          <w:lang w:val="en-GB"/>
        </w:rPr>
        <w:t>“</w:t>
      </w:r>
      <w:r w:rsidRPr="00522DCA">
        <w:rPr>
          <w:lang w:val="en-GB"/>
        </w:rPr>
        <w:t>white</w:t>
      </w:r>
      <w:r w:rsidR="006D0A9D" w:rsidRPr="00522DCA">
        <w:rPr>
          <w:lang w:val="en-GB"/>
        </w:rPr>
        <w:t>”</w:t>
      </w:r>
      <w:r w:rsidRPr="00522DCA">
        <w:rPr>
          <w:lang w:val="en-GB"/>
        </w:rPr>
        <w:t xml:space="preserve"> (see also </w:t>
      </w:r>
      <w:r w:rsidR="006D0A9D" w:rsidRPr="00522DCA">
        <w:rPr>
          <w:lang w:val="en-GB"/>
        </w:rPr>
        <w:t>“</w:t>
      </w:r>
      <w:r w:rsidRPr="00522DCA">
        <w:rPr>
          <w:lang w:val="en-GB"/>
        </w:rPr>
        <w:t>Format Menu</w:t>
      </w:r>
      <w:r w:rsidR="006D0A9D" w:rsidRPr="00522DCA">
        <w:rPr>
          <w:lang w:val="en-GB"/>
        </w:rPr>
        <w:t>”</w:t>
      </w:r>
      <w:r w:rsidRPr="00522DCA">
        <w:rPr>
          <w:lang w:val="en-GB"/>
        </w:rPr>
        <w:t xml:space="preserve"> and </w:t>
      </w:r>
      <w:r w:rsidR="006D0A9D" w:rsidRPr="00522DCA">
        <w:rPr>
          <w:lang w:val="en-GB"/>
        </w:rPr>
        <w:t>“</w:t>
      </w:r>
      <w:r w:rsidRPr="00522DCA">
        <w:rPr>
          <w:lang w:val="en-GB"/>
        </w:rPr>
        <w:t>View Menu</w:t>
      </w:r>
      <w:r w:rsidR="006D0A9D" w:rsidRPr="00522DCA">
        <w:rPr>
          <w:lang w:val="en-GB"/>
        </w:rPr>
        <w:t>”</w:t>
      </w:r>
      <w:r w:rsidRPr="00522DCA">
        <w:rPr>
          <w:lang w:val="en-GB"/>
        </w:rPr>
        <w:t>):</w:t>
      </w:r>
    </w:p>
    <w:p w14:paraId="661198D9" w14:textId="77777777" w:rsidR="000959A2" w:rsidRPr="00522DCA" w:rsidRDefault="0005350C">
      <w:pPr>
        <w:pStyle w:val="BildChar"/>
        <w:rPr>
          <w:rFonts w:ascii="Times New Roman" w:hAnsi="Times New Roman"/>
          <w:lang w:val="en-GB"/>
        </w:rPr>
      </w:pPr>
      <w:r>
        <w:rPr>
          <w:rFonts w:ascii="Times New Roman" w:hAnsi="Times New Roman"/>
          <w:lang w:val="en-GB"/>
        </w:rPr>
        <w:pict w14:anchorId="245AADF3">
          <v:shape id="_x0000_i1033" type="#_x0000_t75" style="width:468pt;height:112.2pt" filled="t">
            <v:fill color2="black"/>
            <v:imagedata r:id="rId152" o:title=""/>
          </v:shape>
        </w:pict>
      </w:r>
    </w:p>
    <w:p w14:paraId="400B513E" w14:textId="2D034BC9" w:rsidR="000959A2" w:rsidRPr="00522DCA" w:rsidRDefault="000959A2" w:rsidP="006F7584">
      <w:pPr>
        <w:pStyle w:val="berschrift3"/>
      </w:pPr>
      <w:bookmarkStart w:id="269" w:name="_View_%3E_Show_special%20characters"/>
      <w:bookmarkStart w:id="270" w:name="_Toc415132406"/>
      <w:bookmarkStart w:id="271" w:name="_Toc415132587"/>
      <w:bookmarkStart w:id="272" w:name="_Ref108438090"/>
      <w:bookmarkStart w:id="273" w:name="_Toc69129991"/>
      <w:bookmarkStart w:id="274" w:name="_Toc69129850"/>
      <w:bookmarkStart w:id="275" w:name="_Toc55213860"/>
      <w:bookmarkEnd w:id="258"/>
      <w:bookmarkEnd w:id="259"/>
      <w:bookmarkEnd w:id="260"/>
      <w:bookmarkEnd w:id="269"/>
      <w:r w:rsidRPr="00522DCA">
        <w:t>View &gt; Show special characters</w:t>
      </w:r>
      <w:bookmarkEnd w:id="270"/>
      <w:bookmarkEnd w:id="271"/>
      <w:r w:rsidRPr="00522DCA">
        <w:t xml:space="preserve"> </w:t>
      </w:r>
      <w:bookmarkEnd w:id="272"/>
      <w:bookmarkEnd w:id="273"/>
      <w:bookmarkEnd w:id="274"/>
      <w:bookmarkEnd w:id="275"/>
    </w:p>
    <w:p w14:paraId="0D388DC5" w14:textId="751D6FDB" w:rsidR="000959A2" w:rsidRPr="00522DCA" w:rsidRDefault="000959A2" w:rsidP="005D3475">
      <w:pPr>
        <w:pStyle w:val="Standard-BlockCharCharChar"/>
        <w:rPr>
          <w:lang w:val="en-GB"/>
        </w:rPr>
      </w:pPr>
      <w:r w:rsidRPr="00522DCA">
        <w:rPr>
          <w:lang w:val="en-GB"/>
        </w:rPr>
        <w:t xml:space="preserve">Shows spaces in the musical score as little dots (similar to MS Word). For this, the musical </w:t>
      </w:r>
      <w:r w:rsidRPr="00522DCA">
        <w:rPr>
          <w:lang w:val="en-GB"/>
        </w:rPr>
        <w:lastRenderedPageBreak/>
        <w:t>score has to be reformatted. This may take a few seconds. Please note: If this option is activated, the musical score cannot be edited! In order to be able to edit again, deactivate this option by selecting the function from the menu or the toolbar once more.</w:t>
      </w:r>
      <w:r w:rsidR="00F4659F">
        <w:rPr>
          <w:lang w:val="en-GB"/>
        </w:rPr>
        <w:t xml:space="preserve"> </w:t>
      </w:r>
    </w:p>
    <w:tbl>
      <w:tblPr>
        <w:tblW w:w="9605" w:type="dxa"/>
        <w:tblLayout w:type="fixed"/>
        <w:tblLook w:val="0000" w:firstRow="0" w:lastRow="0" w:firstColumn="0" w:lastColumn="0" w:noHBand="0" w:noVBand="0"/>
      </w:tblPr>
      <w:tblGrid>
        <w:gridCol w:w="4677"/>
        <w:gridCol w:w="4928"/>
      </w:tblGrid>
      <w:tr w:rsidR="000959A2" w:rsidRPr="0005350C" w14:paraId="64FF77BA" w14:textId="77777777" w:rsidTr="00A62A8E">
        <w:tc>
          <w:tcPr>
            <w:tcW w:w="4677" w:type="dxa"/>
            <w:shd w:val="clear" w:color="auto" w:fill="auto"/>
          </w:tcPr>
          <w:p w14:paraId="01F704EA" w14:textId="7B849997" w:rsidR="000959A2" w:rsidRPr="00522DCA" w:rsidRDefault="00A515F1" w:rsidP="005D3475">
            <w:pPr>
              <w:pStyle w:val="Standard-BlockCharCharChar"/>
              <w:rPr>
                <w:lang w:val="en-GB"/>
              </w:rPr>
            </w:pPr>
            <w:r w:rsidRPr="00522DCA">
              <w:rPr>
                <w:lang w:val="en-GB"/>
              </w:rPr>
              <w:t>“</w:t>
            </w:r>
            <w:r w:rsidR="000959A2" w:rsidRPr="00522DCA">
              <w:rPr>
                <w:lang w:val="en-GB"/>
              </w:rPr>
              <w:t>Standard View</w:t>
            </w:r>
            <w:r w:rsidRPr="00522DCA">
              <w:rPr>
                <w:lang w:val="en-GB"/>
              </w:rPr>
              <w:t>”</w:t>
            </w:r>
            <w:r w:rsidR="000959A2" w:rsidRPr="00522DCA">
              <w:rPr>
                <w:lang w:val="en-GB"/>
              </w:rPr>
              <w:t xml:space="preserve"> (musical score can be edited):</w:t>
            </w:r>
          </w:p>
        </w:tc>
        <w:tc>
          <w:tcPr>
            <w:tcW w:w="4928" w:type="dxa"/>
            <w:shd w:val="clear" w:color="auto" w:fill="auto"/>
          </w:tcPr>
          <w:p w14:paraId="79E1C2EA" w14:textId="05FDE08F" w:rsidR="00F4659F" w:rsidRPr="00522DCA" w:rsidRDefault="006D0A9D" w:rsidP="005D3475">
            <w:pPr>
              <w:pStyle w:val="Standard-BlockCharCharChar"/>
              <w:rPr>
                <w:lang w:val="en-GB"/>
              </w:rPr>
            </w:pPr>
            <w:r w:rsidRPr="00522DCA">
              <w:rPr>
                <w:lang w:val="en-GB"/>
              </w:rPr>
              <w:t>“</w:t>
            </w:r>
            <w:r w:rsidR="000959A2" w:rsidRPr="00522DCA">
              <w:rPr>
                <w:lang w:val="en-GB"/>
              </w:rPr>
              <w:t>Show special characters</w:t>
            </w:r>
            <w:r w:rsidRPr="00522DCA">
              <w:rPr>
                <w:lang w:val="en-GB"/>
              </w:rPr>
              <w:t>”</w:t>
            </w:r>
            <w:r w:rsidR="000959A2" w:rsidRPr="00522DCA">
              <w:rPr>
                <w:lang w:val="en-GB"/>
              </w:rPr>
              <w:t xml:space="preserve"> activated</w:t>
            </w:r>
            <w:r w:rsidR="00A515F1" w:rsidRPr="00522DCA">
              <w:rPr>
                <w:lang w:val="en-GB"/>
              </w:rPr>
              <w:t xml:space="preserve"> </w:t>
            </w:r>
            <w:r w:rsidR="000959A2" w:rsidRPr="00522DCA">
              <w:rPr>
                <w:lang w:val="en-GB"/>
              </w:rPr>
              <w:t xml:space="preserve">(musical score </w:t>
            </w:r>
            <w:proofErr w:type="spellStart"/>
            <w:r w:rsidR="000959A2" w:rsidRPr="00522DCA">
              <w:rPr>
                <w:lang w:val="en-GB"/>
              </w:rPr>
              <w:t>can not</w:t>
            </w:r>
            <w:proofErr w:type="spellEnd"/>
            <w:r w:rsidR="000959A2" w:rsidRPr="00522DCA">
              <w:rPr>
                <w:lang w:val="en-GB"/>
              </w:rPr>
              <w:t xml:space="preserve"> be edited):</w:t>
            </w:r>
          </w:p>
        </w:tc>
      </w:tr>
      <w:tr w:rsidR="000959A2" w:rsidRPr="00522DCA" w14:paraId="4E3418D3" w14:textId="77777777" w:rsidTr="00A62A8E">
        <w:tc>
          <w:tcPr>
            <w:tcW w:w="4677" w:type="dxa"/>
            <w:shd w:val="clear" w:color="auto" w:fill="auto"/>
          </w:tcPr>
          <w:p w14:paraId="37A109FD" w14:textId="77777777" w:rsidR="000959A2" w:rsidRPr="00522DCA" w:rsidRDefault="0005350C">
            <w:pPr>
              <w:pStyle w:val="BildChar"/>
              <w:jc w:val="left"/>
              <w:rPr>
                <w:rFonts w:ascii="Times New Roman" w:hAnsi="Times New Roman"/>
                <w:lang w:val="en-GB"/>
              </w:rPr>
            </w:pPr>
            <w:r>
              <w:rPr>
                <w:rFonts w:ascii="Times New Roman" w:hAnsi="Times New Roman"/>
                <w:lang w:val="en-GB"/>
              </w:rPr>
              <w:pict w14:anchorId="45D015A0">
                <v:shape id="_x0000_i1093" type="#_x0000_t75" style="width:212.65pt;height:40.2pt" filled="t">
                  <v:fill color2="black"/>
                  <v:imagedata r:id="rId153" o:title=""/>
                </v:shape>
              </w:pict>
            </w:r>
          </w:p>
        </w:tc>
        <w:tc>
          <w:tcPr>
            <w:tcW w:w="4928" w:type="dxa"/>
            <w:shd w:val="clear" w:color="auto" w:fill="auto"/>
          </w:tcPr>
          <w:p w14:paraId="38090C92" w14:textId="77777777" w:rsidR="000959A2" w:rsidRPr="00522DCA" w:rsidRDefault="0005350C">
            <w:pPr>
              <w:pStyle w:val="BildChar"/>
              <w:jc w:val="right"/>
              <w:rPr>
                <w:rFonts w:ascii="Times New Roman" w:hAnsi="Times New Roman"/>
                <w:lang w:val="en-GB"/>
              </w:rPr>
            </w:pPr>
            <w:r>
              <w:rPr>
                <w:rFonts w:ascii="Times New Roman" w:hAnsi="Times New Roman"/>
                <w:lang w:val="en-GB"/>
              </w:rPr>
              <w:pict w14:anchorId="5ADA6680">
                <v:shape id="_x0000_i1094" type="#_x0000_t75" style="width:212.65pt;height:39.35pt" filled="t">
                  <v:fill color2="black"/>
                  <v:imagedata r:id="rId154" o:title=""/>
                </v:shape>
              </w:pict>
            </w:r>
          </w:p>
        </w:tc>
      </w:tr>
    </w:tbl>
    <w:p w14:paraId="5BA461B1" w14:textId="77777777" w:rsidR="000959A2" w:rsidRPr="00522DCA" w:rsidRDefault="000959A2" w:rsidP="006F7584">
      <w:pPr>
        <w:pStyle w:val="berschrift3"/>
      </w:pPr>
      <w:bookmarkStart w:id="276" w:name="_View_%3E_Color_empty%20events"/>
      <w:bookmarkStart w:id="277" w:name="_Toc415132407"/>
      <w:bookmarkStart w:id="278" w:name="_Toc415132588"/>
      <w:bookmarkStart w:id="279" w:name="_Ref108438100"/>
      <w:bookmarkStart w:id="280" w:name="_Toc69129992"/>
      <w:bookmarkStart w:id="281" w:name="_Toc69129851"/>
      <w:bookmarkStart w:id="282" w:name="_Toc55213861"/>
      <w:bookmarkEnd w:id="276"/>
      <w:r w:rsidRPr="00522DCA">
        <w:t>View &gt; </w:t>
      </w:r>
      <w:proofErr w:type="spellStart"/>
      <w:r w:rsidRPr="00522DCA">
        <w:t>Color</w:t>
      </w:r>
      <w:proofErr w:type="spellEnd"/>
      <w:r w:rsidRPr="00522DCA">
        <w:t> empty events</w:t>
      </w:r>
      <w:bookmarkEnd w:id="277"/>
      <w:bookmarkEnd w:id="278"/>
      <w:r w:rsidRPr="00522DCA">
        <w:t xml:space="preserve"> </w:t>
      </w:r>
      <w:bookmarkEnd w:id="279"/>
    </w:p>
    <w:p w14:paraId="4C449B44" w14:textId="17DBC5BB" w:rsidR="000959A2" w:rsidRPr="00522DCA" w:rsidRDefault="000959A2" w:rsidP="005D3475">
      <w:pPr>
        <w:pStyle w:val="Standard-BlockCharCharChar"/>
        <w:rPr>
          <w:lang w:val="en-GB"/>
        </w:rPr>
      </w:pPr>
      <w:r w:rsidRPr="00522DCA">
        <w:rPr>
          <w:lang w:val="en-GB"/>
        </w:rPr>
        <w:t xml:space="preserve">Defines, whether the blank spaces in the transcription that do not contain an event should have a coloured tint when viewed on the screen. The colour will not be included in the output. The shading colour is </w:t>
      </w:r>
      <w:proofErr w:type="spellStart"/>
      <w:r w:rsidRPr="00522DCA">
        <w:rPr>
          <w:lang w:val="en-GB"/>
        </w:rPr>
        <w:t>preset</w:t>
      </w:r>
      <w:proofErr w:type="spellEnd"/>
      <w:r w:rsidRPr="00522DCA">
        <w:rPr>
          <w:lang w:val="en-GB"/>
        </w:rPr>
        <w:t xml:space="preserve"> to </w:t>
      </w:r>
      <w:r w:rsidR="006D0A9D" w:rsidRPr="00522DCA">
        <w:rPr>
          <w:lang w:val="en-GB"/>
        </w:rPr>
        <w:t>“</w:t>
      </w:r>
      <w:r w:rsidRPr="00522DCA">
        <w:rPr>
          <w:lang w:val="en-GB"/>
        </w:rPr>
        <w:t>grey</w:t>
      </w:r>
      <w:r w:rsidR="006D0A9D" w:rsidRPr="00522DCA">
        <w:rPr>
          <w:lang w:val="en-GB"/>
        </w:rPr>
        <w:t>”</w:t>
      </w:r>
      <w:r w:rsidRPr="00522DCA">
        <w:rPr>
          <w:lang w:val="en-GB"/>
        </w:rPr>
        <w:t xml:space="preserve"> and can be changed by using </w:t>
      </w:r>
      <w:r w:rsidRPr="00522DCA">
        <w:rPr>
          <w:rStyle w:val="Menufunction"/>
          <w:lang w:val="en-GB"/>
        </w:rPr>
        <w:t>Format &gt; Edit format table</w:t>
      </w:r>
      <w:r w:rsidRPr="00522DCA">
        <w:rPr>
          <w:lang w:val="en-GB"/>
        </w:rPr>
        <w:t xml:space="preserve">. In the dialog, go to </w:t>
      </w:r>
      <w:r w:rsidR="006D0A9D" w:rsidRPr="00522DCA">
        <w:rPr>
          <w:lang w:val="en-GB"/>
        </w:rPr>
        <w:t>“</w:t>
      </w:r>
      <w:r w:rsidRPr="00522DCA">
        <w:rPr>
          <w:lang w:val="en-GB"/>
        </w:rPr>
        <w:t>EMPTY-</w:t>
      </w:r>
      <w:r w:rsidR="00C11634" w:rsidRPr="00522DCA">
        <w:rPr>
          <w:lang w:val="en-GB"/>
        </w:rPr>
        <w:t>EDITOR</w:t>
      </w:r>
      <w:r w:rsidR="006D0A9D" w:rsidRPr="00522DCA">
        <w:rPr>
          <w:lang w:val="en-GB"/>
        </w:rPr>
        <w:t>”</w:t>
      </w:r>
      <w:r w:rsidRPr="00522DCA">
        <w:rPr>
          <w:lang w:val="en-GB"/>
        </w:rPr>
        <w:t xml:space="preserve"> and then click the </w:t>
      </w:r>
      <w:r w:rsidRPr="00522DCA">
        <w:rPr>
          <w:i/>
          <w:lang w:val="en-GB"/>
        </w:rPr>
        <w:t xml:space="preserve">Edit </w:t>
      </w:r>
      <w:r w:rsidRPr="00522DCA">
        <w:rPr>
          <w:lang w:val="en-GB"/>
        </w:rPr>
        <w:t xml:space="preserve">button beside the entry </w:t>
      </w:r>
      <w:r w:rsidR="006D0A9D" w:rsidRPr="00522DCA">
        <w:rPr>
          <w:lang w:val="en-GB"/>
        </w:rPr>
        <w:t>“</w:t>
      </w:r>
      <w:r w:rsidRPr="00522DCA">
        <w:rPr>
          <w:lang w:val="en-GB"/>
        </w:rPr>
        <w:t>Background </w:t>
      </w:r>
      <w:proofErr w:type="spellStart"/>
      <w:r w:rsidRPr="00522DCA">
        <w:rPr>
          <w:lang w:val="en-GB"/>
        </w:rPr>
        <w:t>color</w:t>
      </w:r>
      <w:proofErr w:type="spellEnd"/>
      <w:r w:rsidR="006D0A9D" w:rsidRPr="00522DCA">
        <w:rPr>
          <w:lang w:val="en-GB"/>
        </w:rPr>
        <w:t>”</w:t>
      </w:r>
      <w:r w:rsidRPr="00522DCA">
        <w:rPr>
          <w:lang w:val="en-GB"/>
        </w:rPr>
        <w:t xml:space="preserve">, in order to pick your colour. </w:t>
      </w:r>
    </w:p>
    <w:p w14:paraId="0CB32AE0" w14:textId="7BA72C73" w:rsidR="000959A2" w:rsidRPr="00522DCA" w:rsidRDefault="000959A2" w:rsidP="005D3475">
      <w:pPr>
        <w:pStyle w:val="Standard-BlockCharCharChar"/>
        <w:rPr>
          <w:lang w:val="en-GB"/>
        </w:rPr>
      </w:pPr>
      <w:r w:rsidRPr="00522DCA">
        <w:rPr>
          <w:lang w:val="en-GB"/>
        </w:rPr>
        <w:t>The calculation of the coloured shading is time consuming. Therefore it is advisable to deactivate this option for larger transcriptions, as this will make the E</w:t>
      </w:r>
      <w:r w:rsidR="00C11634" w:rsidRPr="00522DCA">
        <w:rPr>
          <w:lang w:val="en-GB"/>
        </w:rPr>
        <w:t>ditor</w:t>
      </w:r>
      <w:r w:rsidRPr="00522DCA">
        <w:rPr>
          <w:lang w:val="en-GB"/>
        </w:rPr>
        <w:t xml:space="preserve"> work significantly faster.</w:t>
      </w:r>
    </w:p>
    <w:tbl>
      <w:tblPr>
        <w:tblW w:w="9425" w:type="dxa"/>
        <w:tblLayout w:type="fixed"/>
        <w:tblCellMar>
          <w:left w:w="70" w:type="dxa"/>
          <w:right w:w="70" w:type="dxa"/>
        </w:tblCellMar>
        <w:tblLook w:val="0000" w:firstRow="0" w:lastRow="0" w:firstColumn="0" w:lastColumn="0" w:noHBand="0" w:noVBand="0"/>
      </w:tblPr>
      <w:tblGrid>
        <w:gridCol w:w="4747"/>
        <w:gridCol w:w="4678"/>
      </w:tblGrid>
      <w:tr w:rsidR="000959A2" w:rsidRPr="0005350C" w14:paraId="547FF102" w14:textId="77777777" w:rsidTr="00A62A8E">
        <w:tc>
          <w:tcPr>
            <w:tcW w:w="4747" w:type="dxa"/>
            <w:shd w:val="clear" w:color="auto" w:fill="auto"/>
          </w:tcPr>
          <w:p w14:paraId="705D0CDC" w14:textId="58FEA028" w:rsidR="000959A2" w:rsidRPr="00522DCA" w:rsidRDefault="000959A2" w:rsidP="005D3475">
            <w:pPr>
              <w:pStyle w:val="Standard-BlockCharCharChar"/>
              <w:rPr>
                <w:lang w:val="en-GB"/>
              </w:rPr>
            </w:pPr>
            <w:r w:rsidRPr="00522DCA">
              <w:rPr>
                <w:lang w:val="en-GB"/>
              </w:rPr>
              <w:t xml:space="preserve">Option </w:t>
            </w:r>
            <w:r w:rsidR="006D0A9D" w:rsidRPr="00522DCA">
              <w:rPr>
                <w:lang w:val="en-GB"/>
              </w:rPr>
              <w:t>“</w:t>
            </w:r>
            <w:proofErr w:type="spellStart"/>
            <w:r w:rsidRPr="00522DCA">
              <w:rPr>
                <w:lang w:val="en-GB"/>
              </w:rPr>
              <w:t>Color</w:t>
            </w:r>
            <w:proofErr w:type="spellEnd"/>
            <w:r w:rsidRPr="00522DCA">
              <w:rPr>
                <w:lang w:val="en-GB"/>
              </w:rPr>
              <w:t> empty events</w:t>
            </w:r>
            <w:r w:rsidR="006D0A9D" w:rsidRPr="00522DCA">
              <w:rPr>
                <w:lang w:val="en-GB"/>
              </w:rPr>
              <w:t>”</w:t>
            </w:r>
            <w:r w:rsidRPr="00522DCA">
              <w:rPr>
                <w:lang w:val="en-GB"/>
              </w:rPr>
              <w:t xml:space="preserve"> deactivated:</w:t>
            </w:r>
          </w:p>
          <w:p w14:paraId="3CC356AC" w14:textId="77777777" w:rsidR="000959A2" w:rsidRPr="00522DCA" w:rsidRDefault="000959A2" w:rsidP="005D3475">
            <w:pPr>
              <w:pStyle w:val="Standard-BlockCharCharChar"/>
              <w:rPr>
                <w:lang w:val="en-GB"/>
              </w:rPr>
            </w:pPr>
          </w:p>
        </w:tc>
        <w:tc>
          <w:tcPr>
            <w:tcW w:w="4678" w:type="dxa"/>
            <w:shd w:val="clear" w:color="auto" w:fill="auto"/>
          </w:tcPr>
          <w:p w14:paraId="2CE0DCFA" w14:textId="76470CE2" w:rsidR="000959A2" w:rsidRPr="00522DCA" w:rsidRDefault="000959A2" w:rsidP="005D3475">
            <w:pPr>
              <w:pStyle w:val="Standard-BlockCharCharChar"/>
              <w:rPr>
                <w:lang w:val="en-GB"/>
              </w:rPr>
            </w:pPr>
            <w:r w:rsidRPr="00522DCA">
              <w:rPr>
                <w:lang w:val="en-GB"/>
              </w:rPr>
              <w:t xml:space="preserve">   Option </w:t>
            </w:r>
            <w:r w:rsidR="006D0A9D" w:rsidRPr="00522DCA">
              <w:rPr>
                <w:lang w:val="en-GB"/>
              </w:rPr>
              <w:t>“</w:t>
            </w:r>
            <w:proofErr w:type="spellStart"/>
            <w:r w:rsidRPr="00522DCA">
              <w:rPr>
                <w:lang w:val="en-GB"/>
              </w:rPr>
              <w:t>Color</w:t>
            </w:r>
            <w:proofErr w:type="spellEnd"/>
            <w:r w:rsidRPr="00522DCA">
              <w:rPr>
                <w:lang w:val="en-GB"/>
              </w:rPr>
              <w:t> empty events</w:t>
            </w:r>
            <w:r w:rsidR="006D0A9D" w:rsidRPr="00522DCA">
              <w:rPr>
                <w:lang w:val="en-GB"/>
              </w:rPr>
              <w:t>”</w:t>
            </w:r>
            <w:r w:rsidRPr="00522DCA">
              <w:rPr>
                <w:lang w:val="en-GB"/>
              </w:rPr>
              <w:t xml:space="preserve"> activated:</w:t>
            </w:r>
          </w:p>
          <w:p w14:paraId="498A2A27" w14:textId="77777777" w:rsidR="000959A2" w:rsidRPr="00522DCA" w:rsidRDefault="000959A2" w:rsidP="005D3475">
            <w:pPr>
              <w:pStyle w:val="Standard-BlockCharCharChar"/>
              <w:rPr>
                <w:lang w:val="en-GB"/>
              </w:rPr>
            </w:pPr>
          </w:p>
        </w:tc>
      </w:tr>
      <w:tr w:rsidR="000959A2" w:rsidRPr="00522DCA" w14:paraId="25080788" w14:textId="77777777" w:rsidTr="00A62A8E">
        <w:tc>
          <w:tcPr>
            <w:tcW w:w="4747" w:type="dxa"/>
            <w:shd w:val="clear" w:color="auto" w:fill="auto"/>
          </w:tcPr>
          <w:p w14:paraId="4B4DC792" w14:textId="77777777" w:rsidR="000959A2" w:rsidRPr="00522DCA" w:rsidRDefault="0005350C">
            <w:pPr>
              <w:pStyle w:val="BildChar"/>
              <w:jc w:val="left"/>
              <w:rPr>
                <w:rFonts w:ascii="Times New Roman" w:hAnsi="Times New Roman"/>
                <w:lang w:val="en-GB"/>
              </w:rPr>
            </w:pPr>
            <w:r>
              <w:rPr>
                <w:rFonts w:ascii="Times New Roman" w:hAnsi="Times New Roman"/>
                <w:lang w:val="en-GB"/>
              </w:rPr>
              <w:pict w14:anchorId="079B325E">
                <v:shape id="_x0000_i1095" type="#_x0000_t75" style="width:214.35pt;height:84.55pt" filled="t">
                  <v:fill color2="black"/>
                  <v:imagedata r:id="rId155" o:title=""/>
                </v:shape>
              </w:pict>
            </w:r>
          </w:p>
        </w:tc>
        <w:tc>
          <w:tcPr>
            <w:tcW w:w="4678" w:type="dxa"/>
            <w:shd w:val="clear" w:color="auto" w:fill="auto"/>
          </w:tcPr>
          <w:p w14:paraId="01EE10D2" w14:textId="77777777" w:rsidR="000959A2" w:rsidRPr="00522DCA" w:rsidRDefault="000959A2">
            <w:pPr>
              <w:pStyle w:val="BildChar"/>
              <w:jc w:val="right"/>
              <w:rPr>
                <w:rFonts w:ascii="Times New Roman" w:hAnsi="Times New Roman"/>
                <w:lang w:val="en-GB"/>
              </w:rPr>
            </w:pPr>
            <w:r w:rsidRPr="00522DCA">
              <w:rPr>
                <w:rFonts w:ascii="Times New Roman" w:hAnsi="Times New Roman"/>
                <w:lang w:val="en-GB"/>
              </w:rPr>
              <w:t xml:space="preserve"> </w:t>
            </w:r>
            <w:r w:rsidR="0005350C">
              <w:rPr>
                <w:rFonts w:ascii="Times New Roman" w:hAnsi="Times New Roman"/>
                <w:lang w:val="en-GB"/>
              </w:rPr>
              <w:pict w14:anchorId="67E7E8E8">
                <v:shape id="_x0000_i1096" type="#_x0000_t75" style="width:214.35pt;height:85.4pt" filled="t">
                  <v:fill color2="black"/>
                  <v:imagedata r:id="rId156" o:title=""/>
                </v:shape>
              </w:pict>
            </w:r>
          </w:p>
        </w:tc>
      </w:tr>
    </w:tbl>
    <w:p w14:paraId="1A63F59B" w14:textId="77777777" w:rsidR="000959A2" w:rsidRPr="00522DCA" w:rsidRDefault="000959A2" w:rsidP="005D3475">
      <w:pPr>
        <w:pStyle w:val="Standard-BlockCharCharChar"/>
        <w:rPr>
          <w:lang w:val="en-GB"/>
        </w:rPr>
      </w:pPr>
    </w:p>
    <w:p w14:paraId="07D1EE90" w14:textId="77777777" w:rsidR="000959A2" w:rsidRPr="00522DCA" w:rsidRDefault="000959A2" w:rsidP="006F7584">
      <w:pPr>
        <w:pStyle w:val="berschrift3"/>
      </w:pPr>
      <w:bookmarkStart w:id="283" w:name="_View_%3E_Change_scale%20constant%E2%80%"/>
      <w:bookmarkStart w:id="284" w:name="_Toc415132408"/>
      <w:bookmarkStart w:id="285" w:name="_Toc415132589"/>
      <w:bookmarkStart w:id="286" w:name="_Ref108438109"/>
      <w:bookmarkEnd w:id="283"/>
      <w:r w:rsidRPr="00522DCA">
        <w:t>View &gt; Change scale constant…</w:t>
      </w:r>
      <w:bookmarkEnd w:id="284"/>
      <w:bookmarkEnd w:id="285"/>
      <w:r w:rsidRPr="00522DCA">
        <w:t xml:space="preserve"> </w:t>
      </w:r>
      <w:bookmarkEnd w:id="286"/>
    </w:p>
    <w:p w14:paraId="1BB9C715" w14:textId="1EC629AC" w:rsidR="000959A2" w:rsidRPr="00522DCA" w:rsidRDefault="000959A2" w:rsidP="005D3475">
      <w:pPr>
        <w:pStyle w:val="Standard-BlockCharCharChar"/>
        <w:rPr>
          <w:lang w:val="en-GB"/>
        </w:rPr>
      </w:pPr>
      <w:r w:rsidRPr="00522DCA">
        <w:rPr>
          <w:lang w:val="en-GB"/>
        </w:rPr>
        <w:t>Opens a dialog to change the scale constant.</w:t>
      </w:r>
    </w:p>
    <w:p w14:paraId="41173005" w14:textId="77777777" w:rsidR="000959A2" w:rsidRPr="00522DCA" w:rsidRDefault="000959A2" w:rsidP="005D3475">
      <w:pPr>
        <w:pStyle w:val="Standard-BlockCharCharChar"/>
        <w:rPr>
          <w:lang w:val="en-GB"/>
        </w:rPr>
      </w:pPr>
    </w:p>
    <w:p w14:paraId="3199FCEB"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46DF054A">
          <v:shape id="_x0000_i1097" type="#_x0000_t75" style="width:205.95pt;height:84.55pt" filled="t">
            <v:fill color2="black"/>
            <v:imagedata r:id="rId157" o:title=""/>
          </v:shape>
        </w:pict>
      </w:r>
    </w:p>
    <w:p w14:paraId="427CD85E" w14:textId="6F6C6B28" w:rsidR="000959A2" w:rsidRPr="00522DCA" w:rsidRDefault="000959A2" w:rsidP="005D3475">
      <w:pPr>
        <w:pStyle w:val="Standard-BlockCharCharChar"/>
        <w:rPr>
          <w:lang w:val="en-GB"/>
        </w:rPr>
      </w:pPr>
      <w:r w:rsidRPr="00522DCA">
        <w:rPr>
          <w:lang w:val="en-GB"/>
        </w:rPr>
        <w:t xml:space="preserve">The scale constant is the value that is added to the set point size of the fonts for the display in the </w:t>
      </w:r>
      <w:r w:rsidR="00C11634" w:rsidRPr="00522DCA">
        <w:rPr>
          <w:lang w:val="en-GB"/>
        </w:rPr>
        <w:t>Editor</w:t>
      </w:r>
      <w:r w:rsidRPr="00522DCA">
        <w:rPr>
          <w:lang w:val="en-GB"/>
        </w:rPr>
        <w:t>. A scale constant of +5 will display a text which is formatted as 10 </w:t>
      </w:r>
      <w:proofErr w:type="spellStart"/>
      <w:r w:rsidRPr="00522DCA">
        <w:rPr>
          <w:lang w:val="en-GB"/>
        </w:rPr>
        <w:t>pt</w:t>
      </w:r>
      <w:proofErr w:type="spellEnd"/>
      <w:r w:rsidRPr="00522DCA">
        <w:rPr>
          <w:lang w:val="en-GB"/>
        </w:rPr>
        <w:t xml:space="preserve">, with a font size of 15 pt. Use the slider in order to change the scale constant and click </w:t>
      </w:r>
      <w:r w:rsidR="00253464" w:rsidRPr="00522DCA">
        <w:rPr>
          <w:lang w:val="en-GB"/>
        </w:rPr>
        <w:t>“</w:t>
      </w:r>
      <w:r w:rsidRPr="00522DCA">
        <w:rPr>
          <w:lang w:val="en-GB"/>
        </w:rPr>
        <w:t>OK</w:t>
      </w:r>
      <w:r w:rsidR="00253464" w:rsidRPr="00522DCA">
        <w:rPr>
          <w:lang w:val="en-GB"/>
        </w:rPr>
        <w:t>”</w:t>
      </w:r>
      <w:r w:rsidRPr="00522DCA">
        <w:rPr>
          <w:lang w:val="en-GB"/>
        </w:rPr>
        <w:t>. The musical score has to be reformatted afterwards. This may take a few seconds.</w:t>
      </w:r>
    </w:p>
    <w:p w14:paraId="7B2CA3FE" w14:textId="1F4B2E40" w:rsidR="000959A2" w:rsidRDefault="00524561" w:rsidP="005D3475">
      <w:pPr>
        <w:pStyle w:val="Standard-BlockCharCharChar"/>
        <w:rPr>
          <w:lang w:val="en-GB"/>
        </w:rPr>
      </w:pPr>
      <w:r>
        <w:rPr>
          <w:noProof/>
          <w:lang w:eastAsia="de-DE" w:bidi="ar-SA"/>
        </w:rPr>
        <w:drawing>
          <wp:anchor distT="0" distB="0" distL="114300" distR="114300" simplePos="0" relativeHeight="251673600" behindDoc="0" locked="0" layoutInCell="1" allowOverlap="1" wp14:anchorId="51F5E624" wp14:editId="5ABB421E">
            <wp:simplePos x="0" y="0"/>
            <wp:positionH relativeFrom="column">
              <wp:posOffset>56973</wp:posOffset>
            </wp:positionH>
            <wp:positionV relativeFrom="paragraph">
              <wp:posOffset>546425</wp:posOffset>
            </wp:positionV>
            <wp:extent cx="5677535" cy="563245"/>
            <wp:effectExtent l="0" t="0" r="0" b="825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77535" cy="563245"/>
                    </a:xfrm>
                    <a:prstGeom prst="rect">
                      <a:avLst/>
                    </a:prstGeom>
                    <a:solidFill>
                      <a:srgbClr val="FFFFFF"/>
                    </a:solidFill>
                    <a:ln>
                      <a:noFill/>
                    </a:ln>
                  </pic:spPr>
                </pic:pic>
              </a:graphicData>
            </a:graphic>
          </wp:anchor>
        </w:drawing>
      </w:r>
      <w:r w:rsidR="000959A2" w:rsidRPr="00522DCA">
        <w:rPr>
          <w:lang w:val="en-GB"/>
        </w:rPr>
        <w:t>Note: The font size in the text box above the musical score can be changed by using the slider at the right margin of the box:</w:t>
      </w:r>
    </w:p>
    <w:p w14:paraId="57832FAC" w14:textId="7375360E" w:rsidR="000959A2" w:rsidRPr="00522DCA" w:rsidRDefault="000959A2" w:rsidP="00524561">
      <w:pPr>
        <w:pStyle w:val="BildChar"/>
        <w:rPr>
          <w:lang w:val="en-GB"/>
        </w:rPr>
      </w:pPr>
    </w:p>
    <w:p w14:paraId="08FA7D24" w14:textId="2C42D758" w:rsidR="000959A2" w:rsidRPr="00522DCA" w:rsidRDefault="000959A2" w:rsidP="006F7584">
      <w:pPr>
        <w:pStyle w:val="berschrift3"/>
      </w:pPr>
      <w:bookmarkStart w:id="287" w:name="_Toc415132409"/>
      <w:bookmarkStart w:id="288" w:name="_Toc415132590"/>
      <w:bookmarkEnd w:id="280"/>
      <w:bookmarkEnd w:id="281"/>
      <w:bookmarkEnd w:id="282"/>
      <w:r w:rsidRPr="00522DCA">
        <w:t>View &gt; Text proportional / Time proportional</w:t>
      </w:r>
      <w:bookmarkEnd w:id="287"/>
      <w:bookmarkEnd w:id="288"/>
      <w:r w:rsidRPr="00522DCA">
        <w:t xml:space="preserve"> </w:t>
      </w:r>
    </w:p>
    <w:p w14:paraId="5BECB0C5" w14:textId="76F61ABC" w:rsidR="000959A2" w:rsidRPr="00522DCA" w:rsidRDefault="000959A2" w:rsidP="005D3475">
      <w:pPr>
        <w:pStyle w:val="Standard-BlockCharCharChar"/>
        <w:rPr>
          <w:lang w:val="en-GB"/>
        </w:rPr>
      </w:pPr>
      <w:r w:rsidRPr="00522DCA">
        <w:rPr>
          <w:lang w:val="en-GB"/>
        </w:rPr>
        <w:t xml:space="preserve">In normal view, the width of </w:t>
      </w:r>
      <w:r w:rsidR="006D0A9D" w:rsidRPr="00522DCA">
        <w:rPr>
          <w:lang w:val="en-GB"/>
        </w:rPr>
        <w:t>“</w:t>
      </w:r>
      <w:r w:rsidRPr="00522DCA">
        <w:rPr>
          <w:lang w:val="en-GB"/>
        </w:rPr>
        <w:t>cells</w:t>
      </w:r>
      <w:r w:rsidR="006D0A9D" w:rsidRPr="00522DCA">
        <w:rPr>
          <w:lang w:val="en-GB"/>
        </w:rPr>
        <w:t>”</w:t>
      </w:r>
      <w:r w:rsidRPr="00522DCA">
        <w:rPr>
          <w:lang w:val="en-GB"/>
        </w:rPr>
        <w:t xml:space="preserve"> within the musical score is calculated according to the width of the text inside them (</w:t>
      </w:r>
      <w:r w:rsidR="006D0A9D" w:rsidRPr="00522DCA">
        <w:rPr>
          <w:lang w:val="en-GB"/>
        </w:rPr>
        <w:t>“</w:t>
      </w:r>
      <w:r w:rsidRPr="00522DCA">
        <w:rPr>
          <w:lang w:val="en-GB"/>
        </w:rPr>
        <w:t>text proportional</w:t>
      </w:r>
      <w:r w:rsidR="006D0A9D" w:rsidRPr="00522DCA">
        <w:rPr>
          <w:lang w:val="en-GB"/>
        </w:rPr>
        <w:t>”</w:t>
      </w:r>
      <w:r w:rsidRPr="00522DCA">
        <w:rPr>
          <w:lang w:val="en-GB"/>
        </w:rPr>
        <w:t xml:space="preserve">). When switching to the </w:t>
      </w:r>
      <w:r w:rsidR="006D0A9D" w:rsidRPr="00522DCA">
        <w:rPr>
          <w:lang w:val="en-GB"/>
        </w:rPr>
        <w:t>“</w:t>
      </w:r>
      <w:r w:rsidRPr="00522DCA">
        <w:rPr>
          <w:lang w:val="en-GB"/>
        </w:rPr>
        <w:t>time proportional</w:t>
      </w:r>
      <w:r w:rsidR="006D0A9D" w:rsidRPr="00522DCA">
        <w:rPr>
          <w:lang w:val="en-GB"/>
        </w:rPr>
        <w:t>”</w:t>
      </w:r>
      <w:r w:rsidRPr="00522DCA">
        <w:rPr>
          <w:lang w:val="en-GB"/>
        </w:rPr>
        <w:t xml:space="preserve"> view, the width is calculated according to the length of time of the interval. Furthermore, the oscillogram and the musical score are synchronised. This is equivalent to the view of tools like ANVIL, ELAN or Praat.</w:t>
      </w:r>
    </w:p>
    <w:p w14:paraId="7E6F79CE" w14:textId="77777777" w:rsidR="000959A2" w:rsidRPr="00522DCA" w:rsidRDefault="000959A2" w:rsidP="005D3475">
      <w:pPr>
        <w:pStyle w:val="Standard-BlockCharCharChar"/>
        <w:rPr>
          <w:lang w:val="en-GB"/>
        </w:rPr>
      </w:pPr>
      <w:r w:rsidRPr="00522DCA">
        <w:rPr>
          <w:lang w:val="en-GB"/>
        </w:rPr>
        <w:t xml:space="preserve">Text proportional view: </w:t>
      </w:r>
    </w:p>
    <w:p w14:paraId="52CB99CB" w14:textId="77777777" w:rsidR="000959A2" w:rsidRPr="00522DCA" w:rsidRDefault="0005350C" w:rsidP="005D3475">
      <w:pPr>
        <w:pStyle w:val="Standard-BlockCharCharChar"/>
        <w:rPr>
          <w:lang w:val="en-GB"/>
        </w:rPr>
      </w:pPr>
      <w:r>
        <w:rPr>
          <w:lang w:val="en-GB"/>
        </w:rPr>
        <w:pict w14:anchorId="094930BC">
          <v:shape id="_x0000_i1098" type="#_x0000_t75" style="width:468.85pt;height:134.8pt" filled="t">
            <v:fill color2="black"/>
            <v:imagedata r:id="rId159" o:title=""/>
          </v:shape>
        </w:pict>
      </w:r>
    </w:p>
    <w:p w14:paraId="3CC5D84B" w14:textId="26D0C48D" w:rsidR="000959A2" w:rsidRPr="00522DCA" w:rsidRDefault="0005350C" w:rsidP="005D3475">
      <w:pPr>
        <w:pStyle w:val="Standard-BlockCharCharChar"/>
        <w:rPr>
          <w:lang w:val="en-GB"/>
        </w:rPr>
        <w:sectPr w:rsidR="000959A2" w:rsidRPr="00522DCA" w:rsidSect="00BC7D6E">
          <w:pgSz w:w="11906" w:h="16838"/>
          <w:pgMar w:top="1417" w:right="1417" w:bottom="1134" w:left="1417" w:header="708" w:footer="708" w:gutter="0"/>
          <w:cols w:space="708"/>
          <w:docGrid w:linePitch="360"/>
        </w:sectPr>
      </w:pPr>
      <w:r>
        <w:rPr>
          <w:noProof/>
        </w:rPr>
        <w:lastRenderedPageBreak/>
        <w:pict w14:anchorId="21C4CC63">
          <v:shape id="_x0000_s3273" type="#_x0000_t75" style="position:absolute;left:0;text-align:left;margin-left:-1.8pt;margin-top:32.2pt;width:468pt;height:202.5pt;z-index:-251643904;mso-position-horizontal-relative:text;mso-position-vertical-relative:text" wrapcoords="-35 0 -35 21520 21600 21520 21600 0 -35 0" filled="t">
            <v:fill color2="black"/>
            <v:imagedata r:id="rId160" o:title=""/>
            <w10:wrap type="tight"/>
          </v:shape>
        </w:pict>
      </w:r>
      <w:r w:rsidR="000959A2" w:rsidRPr="00522DCA">
        <w:rPr>
          <w:lang w:val="en-GB"/>
        </w:rPr>
        <w:t xml:space="preserve">Time proportional view: </w:t>
      </w:r>
    </w:p>
    <w:p w14:paraId="72855924" w14:textId="5FA8F797" w:rsidR="000959A2" w:rsidRPr="00522DCA" w:rsidRDefault="000959A2" w:rsidP="00F73227">
      <w:pPr>
        <w:pStyle w:val="berschrift2"/>
        <w:numPr>
          <w:ilvl w:val="1"/>
          <w:numId w:val="90"/>
        </w:numPr>
        <w:rPr>
          <w:lang w:val="en-GB"/>
        </w:rPr>
      </w:pPr>
      <w:bookmarkStart w:id="289" w:name="_Toc415132410"/>
      <w:bookmarkStart w:id="290" w:name="_Toc415132591"/>
      <w:r w:rsidRPr="00522DCA">
        <w:rPr>
          <w:lang w:val="en-GB"/>
        </w:rPr>
        <w:lastRenderedPageBreak/>
        <w:t>Transcription Menu</w:t>
      </w:r>
      <w:bookmarkEnd w:id="289"/>
      <w:bookmarkEnd w:id="290"/>
      <w:r w:rsidRPr="00522DCA">
        <w:rPr>
          <w:lang w:val="en-GB"/>
        </w:rPr>
        <w:t xml:space="preserve"> </w:t>
      </w:r>
    </w:p>
    <w:p w14:paraId="00B9AB60" w14:textId="77777777" w:rsidR="000959A2" w:rsidRPr="00522DCA" w:rsidRDefault="0005350C" w:rsidP="001D306D">
      <w:pPr>
        <w:jc w:val="left"/>
        <w:rPr>
          <w:rFonts w:cs="Times New Roman"/>
          <w:lang w:val="en-GB"/>
        </w:rPr>
      </w:pPr>
      <w:bookmarkStart w:id="291" w:name="_Toc55213820"/>
      <w:bookmarkStart w:id="292" w:name="_Ref108437702"/>
      <w:bookmarkStart w:id="293" w:name="_Toc69129948"/>
      <w:bookmarkStart w:id="294" w:name="_Toc69129807"/>
      <w:r>
        <w:rPr>
          <w:rFonts w:cs="Times New Roman"/>
          <w:lang w:val="en-GB"/>
        </w:rPr>
        <w:pict w14:anchorId="2BA58061">
          <v:shape id="_x0000_i1029" type="#_x0000_t75" style="width:181.65pt;height:376.75pt" filled="t">
            <v:fill color2="black"/>
            <v:imagedata r:id="rId161" o:title=""/>
          </v:shape>
        </w:pict>
      </w:r>
    </w:p>
    <w:p w14:paraId="312AA72A" w14:textId="77777777" w:rsidR="000959A2" w:rsidRPr="00522DCA" w:rsidRDefault="000959A2" w:rsidP="006F7584">
      <w:pPr>
        <w:pStyle w:val="berschrift3"/>
      </w:pPr>
      <w:bookmarkStart w:id="295" w:name="_Toc415132411"/>
      <w:bookmarkStart w:id="296" w:name="_Toc415132592"/>
      <w:r w:rsidRPr="00522DCA">
        <w:t>Transcription &gt; Meta information</w:t>
      </w:r>
      <w:bookmarkEnd w:id="291"/>
      <w:r w:rsidRPr="00522DCA">
        <w:t>…</w:t>
      </w:r>
      <w:bookmarkEnd w:id="292"/>
      <w:bookmarkEnd w:id="293"/>
      <w:bookmarkEnd w:id="294"/>
      <w:bookmarkEnd w:id="295"/>
      <w:bookmarkEnd w:id="296"/>
    </w:p>
    <w:p w14:paraId="4C5BD232"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073AE6AD">
          <v:shape id="_x0000_i1030" type="#_x0000_t75" style="width:198.4pt;height:290.5pt" filled="t">
            <v:fill color2="black"/>
            <v:imagedata r:id="rId162" o:title=""/>
          </v:shape>
        </w:pict>
      </w:r>
    </w:p>
    <w:p w14:paraId="61E7FA71" w14:textId="77777777" w:rsidR="000959A2" w:rsidRPr="00522DCA" w:rsidRDefault="000959A2" w:rsidP="005D3475">
      <w:pPr>
        <w:pStyle w:val="Standard-BlockCharCharChar"/>
        <w:rPr>
          <w:lang w:val="en-GB"/>
        </w:rPr>
      </w:pPr>
      <w:r w:rsidRPr="00522DCA">
        <w:rPr>
          <w:lang w:val="en-GB"/>
        </w:rPr>
        <w:t xml:space="preserve">Opens a dialog in which the transcription's </w:t>
      </w:r>
      <w:proofErr w:type="gramStart"/>
      <w:r w:rsidRPr="00522DCA">
        <w:rPr>
          <w:lang w:val="en-GB"/>
        </w:rPr>
        <w:t>meta</w:t>
      </w:r>
      <w:proofErr w:type="gramEnd"/>
      <w:r w:rsidRPr="00522DCA">
        <w:rPr>
          <w:lang w:val="en-GB"/>
        </w:rPr>
        <w:t xml:space="preserve"> information can be saved and edited, i.e. information about the transcriber, the recordings, the conventions etc. The </w:t>
      </w:r>
      <w:proofErr w:type="gramStart"/>
      <w:r w:rsidRPr="00522DCA">
        <w:rPr>
          <w:lang w:val="en-GB"/>
        </w:rPr>
        <w:t>meta</w:t>
      </w:r>
      <w:proofErr w:type="gramEnd"/>
      <w:r w:rsidRPr="00522DCA">
        <w:rPr>
          <w:lang w:val="en-GB"/>
        </w:rPr>
        <w:t xml:space="preserve"> information is organized into a set of attribute-value pairs. Some of them are predefined:</w:t>
      </w:r>
    </w:p>
    <w:p w14:paraId="1B7F99D8" w14:textId="38BB6F33" w:rsidR="000959A2" w:rsidRPr="00522DCA" w:rsidRDefault="000959A2" w:rsidP="005D3475">
      <w:pPr>
        <w:pStyle w:val="Standard-BlockCharCharChar"/>
        <w:numPr>
          <w:ilvl w:val="0"/>
          <w:numId w:val="93"/>
        </w:numPr>
        <w:rPr>
          <w:lang w:val="en-GB"/>
        </w:rPr>
      </w:pPr>
      <w:r w:rsidRPr="00AE6FAE">
        <w:rPr>
          <w:szCs w:val="24"/>
          <w:shd w:val="clear" w:color="auto" w:fill="D9D9D9"/>
          <w:lang w:val="en-GB" w:eastAsia="de-DE"/>
        </w:rPr>
        <w:t>Project Name:</w:t>
      </w:r>
      <w:r w:rsidRPr="00522DCA">
        <w:rPr>
          <w:lang w:val="en-GB"/>
        </w:rPr>
        <w:t xml:space="preserve"> the name of the project.</w:t>
      </w:r>
    </w:p>
    <w:p w14:paraId="093DB050" w14:textId="015556BC" w:rsidR="000959A2" w:rsidRPr="00522DCA" w:rsidRDefault="000959A2" w:rsidP="005D3475">
      <w:pPr>
        <w:pStyle w:val="Standard-BlockCharCharChar"/>
        <w:numPr>
          <w:ilvl w:val="0"/>
          <w:numId w:val="93"/>
        </w:numPr>
        <w:rPr>
          <w:lang w:val="en-GB"/>
        </w:rPr>
      </w:pPr>
      <w:r w:rsidRPr="00AE6FAE">
        <w:rPr>
          <w:szCs w:val="24"/>
          <w:shd w:val="clear" w:color="auto" w:fill="D9D9D9"/>
          <w:lang w:val="en-GB" w:eastAsia="de-DE"/>
        </w:rPr>
        <w:t>Transcription:</w:t>
      </w:r>
      <w:r w:rsidRPr="00522DCA">
        <w:rPr>
          <w:lang w:val="en-GB"/>
        </w:rPr>
        <w:t xml:space="preserve"> the name of the transcription. For HTML or RTF output, this name is used as the    document name.</w:t>
      </w:r>
    </w:p>
    <w:p w14:paraId="1EA1B36C" w14:textId="41ED124F" w:rsidR="000959A2" w:rsidRPr="00522DCA" w:rsidRDefault="000959A2" w:rsidP="005D3475">
      <w:pPr>
        <w:pStyle w:val="Standard-BlockCharCharChar"/>
        <w:numPr>
          <w:ilvl w:val="0"/>
          <w:numId w:val="93"/>
        </w:numPr>
        <w:rPr>
          <w:lang w:val="en-GB"/>
        </w:rPr>
      </w:pPr>
      <w:r w:rsidRPr="00AE6FAE">
        <w:rPr>
          <w:szCs w:val="24"/>
          <w:shd w:val="clear" w:color="auto" w:fill="D9D9D9"/>
          <w:lang w:val="en-GB" w:eastAsia="de-DE"/>
        </w:rPr>
        <w:t>Transcription Convention:</w:t>
      </w:r>
      <w:r w:rsidRPr="00522DCA">
        <w:rPr>
          <w:lang w:val="en-GB"/>
        </w:rPr>
        <w:t xml:space="preserve"> the transcription convention made use of.</w:t>
      </w:r>
    </w:p>
    <w:p w14:paraId="3C6CFF37" w14:textId="3EE43A64" w:rsidR="000959A2" w:rsidRPr="00522DCA" w:rsidRDefault="000959A2" w:rsidP="005D3475">
      <w:pPr>
        <w:pStyle w:val="Standard-BlockCharCharChar"/>
        <w:numPr>
          <w:ilvl w:val="0"/>
          <w:numId w:val="93"/>
        </w:numPr>
        <w:rPr>
          <w:lang w:val="en-GB"/>
        </w:rPr>
      </w:pPr>
      <w:r w:rsidRPr="00AE6FAE">
        <w:rPr>
          <w:szCs w:val="24"/>
          <w:shd w:val="clear" w:color="auto" w:fill="D9D9D9"/>
          <w:lang w:val="en-GB" w:eastAsia="de-DE"/>
        </w:rPr>
        <w:t>Referenced File:</w:t>
      </w:r>
      <w:r w:rsidRPr="00522DCA">
        <w:rPr>
          <w:lang w:val="en-GB"/>
        </w:rPr>
        <w:t xml:space="preserve"> the associated </w:t>
      </w:r>
      <w:commentRangeStart w:id="297"/>
      <w:r w:rsidRPr="00D457F5">
        <w:rPr>
          <w:lang w:val="en-GB"/>
        </w:rPr>
        <w:t>digitized</w:t>
      </w:r>
      <w:r w:rsidRPr="00522DCA">
        <w:rPr>
          <w:lang w:val="en-GB"/>
        </w:rPr>
        <w:t xml:space="preserve"> </w:t>
      </w:r>
      <w:commentRangeEnd w:id="297"/>
      <w:r w:rsidRPr="00AE6FAE">
        <w:commentReference w:id="297"/>
      </w:r>
      <w:r w:rsidRPr="00522DCA">
        <w:rPr>
          <w:lang w:val="en-GB"/>
        </w:rPr>
        <w:t xml:space="preserve">audio or video file, if available. The </w:t>
      </w:r>
      <w:r w:rsidR="006D0A9D" w:rsidRPr="00522DCA">
        <w:rPr>
          <w:lang w:val="en-GB"/>
        </w:rPr>
        <w:t>“</w:t>
      </w:r>
      <w:r w:rsidRPr="00522DCA">
        <w:rPr>
          <w:lang w:val="en-GB"/>
        </w:rPr>
        <w:t>Browse...</w:t>
      </w:r>
      <w:r w:rsidR="006D0A9D" w:rsidRPr="00522DCA">
        <w:rPr>
          <w:lang w:val="en-GB"/>
        </w:rPr>
        <w:t>”</w:t>
      </w:r>
      <w:r w:rsidRPr="00522DCA">
        <w:rPr>
          <w:lang w:val="en-GB"/>
        </w:rPr>
        <w:t xml:space="preserve"> button next to this field opens a dialog with which this file can be located and assigned.</w:t>
      </w:r>
    </w:p>
    <w:p w14:paraId="3C87B7AC" w14:textId="54A0DD87" w:rsidR="000959A2" w:rsidRPr="00522DCA" w:rsidRDefault="000959A2" w:rsidP="005D3475">
      <w:pPr>
        <w:pStyle w:val="Standard-BlockCharCharChar"/>
        <w:numPr>
          <w:ilvl w:val="0"/>
          <w:numId w:val="93"/>
        </w:numPr>
        <w:rPr>
          <w:lang w:val="en-GB"/>
        </w:rPr>
      </w:pPr>
      <w:r w:rsidRPr="00AE6FAE">
        <w:rPr>
          <w:szCs w:val="24"/>
          <w:shd w:val="clear" w:color="auto" w:fill="D9D9D9"/>
          <w:lang w:val="en-GB" w:eastAsia="de-DE"/>
        </w:rPr>
        <w:t>Comment:</w:t>
      </w:r>
      <w:r w:rsidRPr="00522DCA">
        <w:rPr>
          <w:lang w:val="en-GB"/>
        </w:rPr>
        <w:t xml:space="preserve"> allows comments on the recording and transcription.</w:t>
      </w:r>
    </w:p>
    <w:p w14:paraId="7673E659" w14:textId="2AEDDC04" w:rsidR="000959A2" w:rsidRPr="00522DCA" w:rsidRDefault="000959A2" w:rsidP="005D3475">
      <w:pPr>
        <w:pStyle w:val="Standard-BlockCharCharChar"/>
        <w:rPr>
          <w:lang w:val="en-GB"/>
        </w:rPr>
      </w:pPr>
      <w:r w:rsidRPr="00522DCA">
        <w:rPr>
          <w:lang w:val="en-GB"/>
        </w:rPr>
        <w:t xml:space="preserve">In addition, an unlimited number of user-defined attributes can be added. To add a new user-defined attribute, click </w:t>
      </w:r>
      <w:r w:rsidR="00A515F1" w:rsidRPr="00522DCA">
        <w:rPr>
          <w:lang w:val="en-GB"/>
        </w:rPr>
        <w:t>“</w:t>
      </w:r>
      <w:r w:rsidRPr="00522DCA">
        <w:rPr>
          <w:lang w:val="en-GB"/>
        </w:rPr>
        <w:t>Add attribute</w:t>
      </w:r>
      <w:r w:rsidR="00A515F1" w:rsidRPr="00522DCA">
        <w:rPr>
          <w:lang w:val="en-GB"/>
        </w:rPr>
        <w:t>”</w:t>
      </w:r>
      <w:r w:rsidRPr="00522DCA">
        <w:rPr>
          <w:i/>
          <w:lang w:val="en-GB"/>
        </w:rPr>
        <w:t>.</w:t>
      </w:r>
      <w:r w:rsidRPr="00522DCA">
        <w:rPr>
          <w:lang w:val="en-GB"/>
        </w:rPr>
        <w:t xml:space="preserve"> A new attribute-value pair is added to the table. It can be edited in the corresponding text fields.</w:t>
      </w:r>
    </w:p>
    <w:p w14:paraId="042AFCCD" w14:textId="74B24763" w:rsidR="000959A2" w:rsidRPr="00522DCA" w:rsidRDefault="000959A2" w:rsidP="005D3475">
      <w:pPr>
        <w:pStyle w:val="Standard-BlockCharCharChar"/>
        <w:rPr>
          <w:lang w:val="en-GB"/>
        </w:rPr>
      </w:pPr>
      <w:r w:rsidRPr="00522DCA">
        <w:rPr>
          <w:lang w:val="en-GB"/>
        </w:rPr>
        <w:t xml:space="preserve">Double clicking marks the content of a field in the table and allows the overwriting of the content. Conclude your input with </w:t>
      </w:r>
      <w:r w:rsidR="006D0A9D" w:rsidRPr="00522DCA">
        <w:rPr>
          <w:lang w:val="en-GB"/>
        </w:rPr>
        <w:t>“</w:t>
      </w:r>
      <w:r w:rsidRPr="00522DCA">
        <w:rPr>
          <w:iCs/>
          <w:lang w:val="en-GB"/>
        </w:rPr>
        <w:t>Enter”</w:t>
      </w:r>
      <w:r w:rsidRPr="00522DCA">
        <w:rPr>
          <w:lang w:val="en-GB"/>
        </w:rPr>
        <w:t xml:space="preserve">. </w:t>
      </w:r>
    </w:p>
    <w:p w14:paraId="6F1E340C" w14:textId="18FB635A" w:rsidR="000959A2" w:rsidRPr="00522DCA" w:rsidRDefault="000959A2" w:rsidP="005D3475">
      <w:pPr>
        <w:pStyle w:val="Standard-BlockCharCharChar"/>
        <w:rPr>
          <w:lang w:val="en-GB"/>
        </w:rPr>
      </w:pPr>
      <w:r w:rsidRPr="00522DCA">
        <w:rPr>
          <w:lang w:val="en-GB"/>
        </w:rPr>
        <w:t xml:space="preserve">If the space under </w:t>
      </w:r>
      <w:r w:rsidR="006D0A9D" w:rsidRPr="00522DCA">
        <w:rPr>
          <w:lang w:val="en-GB"/>
        </w:rPr>
        <w:t>“</w:t>
      </w:r>
      <w:r w:rsidRPr="00522DCA">
        <w:rPr>
          <w:lang w:val="en-GB"/>
        </w:rPr>
        <w:t>Value</w:t>
      </w:r>
      <w:r w:rsidR="006D0A9D" w:rsidRPr="00522DCA">
        <w:rPr>
          <w:lang w:val="en-GB"/>
        </w:rPr>
        <w:t>”</w:t>
      </w:r>
      <w:r w:rsidRPr="00522DCA">
        <w:rPr>
          <w:lang w:val="en-GB"/>
        </w:rPr>
        <w:t xml:space="preserve"> does not suffice, click the button with the three dots </w:t>
      </w:r>
      <w:r w:rsidR="00A515F1" w:rsidRPr="00522DCA">
        <w:rPr>
          <w:lang w:val="en-GB"/>
        </w:rPr>
        <w:t>“</w:t>
      </w:r>
      <w:r w:rsidRPr="00522DCA">
        <w:rPr>
          <w:lang w:val="en-GB"/>
        </w:rPr>
        <w:t>(...)</w:t>
      </w:r>
      <w:r w:rsidR="00A515F1" w:rsidRPr="00522DCA">
        <w:rPr>
          <w:lang w:val="en-GB"/>
        </w:rPr>
        <w:t>”</w:t>
      </w:r>
      <w:r w:rsidRPr="00522DCA">
        <w:rPr>
          <w:lang w:val="en-GB"/>
        </w:rPr>
        <w:t xml:space="preserve"> in order to get a larger window in which you can edit.</w:t>
      </w:r>
    </w:p>
    <w:p w14:paraId="740E7C1B" w14:textId="665915EB" w:rsidR="000959A2" w:rsidRPr="00522DCA" w:rsidRDefault="000959A2" w:rsidP="005D3475">
      <w:pPr>
        <w:pStyle w:val="Standard-BlockCharCharChar"/>
        <w:rPr>
          <w:lang w:val="en-GB"/>
        </w:rPr>
      </w:pPr>
      <w:r w:rsidRPr="00522DCA">
        <w:rPr>
          <w:lang w:val="en-GB"/>
        </w:rPr>
        <w:t xml:space="preserve">In order to delete a user-defined attribute, select it in the table and click </w:t>
      </w:r>
      <w:r w:rsidR="00A515F1" w:rsidRPr="00522DCA">
        <w:rPr>
          <w:lang w:val="en-GB"/>
        </w:rPr>
        <w:t>“</w:t>
      </w:r>
      <w:r w:rsidRPr="00522DCA">
        <w:rPr>
          <w:lang w:val="en-GB"/>
        </w:rPr>
        <w:t>Remove attribute</w:t>
      </w:r>
      <w:r w:rsidR="00A515F1" w:rsidRPr="00522DCA">
        <w:rPr>
          <w:lang w:val="en-GB"/>
        </w:rPr>
        <w:t>”</w:t>
      </w:r>
      <w:r w:rsidRPr="00522DCA">
        <w:rPr>
          <w:lang w:val="en-GB"/>
        </w:rPr>
        <w:t>.</w:t>
      </w:r>
    </w:p>
    <w:p w14:paraId="6ABC1E4D" w14:textId="77777777" w:rsidR="000959A2" w:rsidRPr="00522DCA" w:rsidRDefault="000959A2" w:rsidP="005D3475">
      <w:pPr>
        <w:pStyle w:val="Standard-BlockCharCharChar"/>
        <w:rPr>
          <w:lang w:val="en-GB"/>
        </w:rPr>
      </w:pPr>
    </w:p>
    <w:p w14:paraId="4DE371F9" w14:textId="7C8D3242" w:rsidR="000959A2" w:rsidRPr="00522DCA" w:rsidRDefault="000959A2" w:rsidP="005D3475">
      <w:pPr>
        <w:pStyle w:val="Standard-BlockCharCharChar"/>
        <w:rPr>
          <w:lang w:val="en-GB"/>
        </w:rPr>
      </w:pPr>
      <w:r w:rsidRPr="00522DCA">
        <w:rPr>
          <w:lang w:val="en-GB"/>
        </w:rPr>
        <w:lastRenderedPageBreak/>
        <w:t xml:space="preserve">In order to make use of a user-defined attribute from a different transcription, click </w:t>
      </w:r>
      <w:r w:rsidR="00A515F1" w:rsidRPr="00522DCA">
        <w:rPr>
          <w:lang w:val="en-GB"/>
        </w:rPr>
        <w:t>“</w:t>
      </w:r>
      <w:r w:rsidRPr="00522DCA">
        <w:rPr>
          <w:lang w:val="en-GB"/>
        </w:rPr>
        <w:t>Template</w:t>
      </w:r>
      <w:r w:rsidR="00A515F1" w:rsidRPr="00522DCA">
        <w:rPr>
          <w:lang w:val="en-GB"/>
        </w:rPr>
        <w:t>”</w:t>
      </w:r>
      <w:r w:rsidRPr="00522DCA">
        <w:rPr>
          <w:lang w:val="en-GB"/>
        </w:rPr>
        <w:t xml:space="preserve"> and browse for the transcription in the file dialog that appears.</w:t>
      </w:r>
    </w:p>
    <w:p w14:paraId="5065C695" w14:textId="4AC2913E" w:rsidR="000959A2" w:rsidRPr="00522DCA" w:rsidRDefault="000959A2" w:rsidP="005D3475">
      <w:pPr>
        <w:pStyle w:val="Standard-BlockCharCharChar"/>
        <w:rPr>
          <w:lang w:val="en-GB"/>
        </w:rPr>
      </w:pPr>
      <w:r w:rsidRPr="00522DCA">
        <w:rPr>
          <w:lang w:val="en-GB"/>
        </w:rPr>
        <w:t xml:space="preserve">To change the order in which the attributes are listed, select the attribute you would like to move and click </w:t>
      </w:r>
      <w:r w:rsidR="00A515F1" w:rsidRPr="00522DCA">
        <w:rPr>
          <w:lang w:val="en-GB"/>
        </w:rPr>
        <w:t>“</w:t>
      </w:r>
      <w:r w:rsidRPr="00522DCA">
        <w:rPr>
          <w:lang w:val="en-GB"/>
        </w:rPr>
        <w:t>Up</w:t>
      </w:r>
      <w:r w:rsidR="00A515F1" w:rsidRPr="00522DCA">
        <w:rPr>
          <w:lang w:val="en-GB"/>
        </w:rPr>
        <w:t>”</w:t>
      </w:r>
      <w:r w:rsidRPr="00522DCA">
        <w:rPr>
          <w:lang w:val="en-GB"/>
        </w:rPr>
        <w:t xml:space="preserve"> or </w:t>
      </w:r>
      <w:r w:rsidR="00A515F1" w:rsidRPr="00522DCA">
        <w:rPr>
          <w:lang w:val="en-GB"/>
        </w:rPr>
        <w:t>“</w:t>
      </w:r>
      <w:r w:rsidRPr="00522DCA">
        <w:rPr>
          <w:lang w:val="en-GB"/>
        </w:rPr>
        <w:t>Down</w:t>
      </w:r>
      <w:r w:rsidR="00A515F1" w:rsidRPr="00522DCA">
        <w:rPr>
          <w:lang w:val="en-GB"/>
        </w:rPr>
        <w:t>”</w:t>
      </w:r>
      <w:r w:rsidRPr="00522DCA">
        <w:rPr>
          <w:lang w:val="en-GB"/>
        </w:rPr>
        <w:t>.</w:t>
      </w:r>
    </w:p>
    <w:p w14:paraId="2C592F4B" w14:textId="2242F126" w:rsidR="000959A2" w:rsidRPr="00522DCA" w:rsidRDefault="000959A2" w:rsidP="005D3475">
      <w:pPr>
        <w:pStyle w:val="Standard-BlockCharCharChar"/>
        <w:rPr>
          <w:lang w:val="en-GB"/>
        </w:rPr>
      </w:pPr>
      <w:r w:rsidRPr="00522DCA">
        <w:rPr>
          <w:lang w:val="en-GB"/>
        </w:rPr>
        <w:t xml:space="preserve">In order to save the changes made in the </w:t>
      </w:r>
      <w:proofErr w:type="gramStart"/>
      <w:r w:rsidRPr="00522DCA">
        <w:rPr>
          <w:lang w:val="en-GB"/>
        </w:rPr>
        <w:t>meta</w:t>
      </w:r>
      <w:proofErr w:type="gramEnd"/>
      <w:r w:rsidRPr="00522DCA">
        <w:rPr>
          <w:lang w:val="en-GB"/>
        </w:rPr>
        <w:t xml:space="preserve"> information, close the dialog by clicking </w:t>
      </w:r>
      <w:r w:rsidR="00A515F1" w:rsidRPr="00522DCA">
        <w:rPr>
          <w:lang w:val="en-GB"/>
        </w:rPr>
        <w:t>“</w:t>
      </w:r>
      <w:r w:rsidRPr="00522DCA">
        <w:rPr>
          <w:lang w:val="en-GB"/>
        </w:rPr>
        <w:t>OK</w:t>
      </w:r>
      <w:r w:rsidR="00A515F1" w:rsidRPr="00522DCA">
        <w:rPr>
          <w:lang w:val="en-GB"/>
        </w:rPr>
        <w:t>”</w:t>
      </w:r>
      <w:r w:rsidRPr="00522DCA">
        <w:rPr>
          <w:lang w:val="en-GB"/>
        </w:rPr>
        <w:t>.</w:t>
      </w:r>
    </w:p>
    <w:p w14:paraId="3F837038" w14:textId="2ECBBC15" w:rsidR="000959A2" w:rsidRPr="00522DCA" w:rsidRDefault="000959A2" w:rsidP="006F7584">
      <w:pPr>
        <w:pStyle w:val="berschrift3"/>
      </w:pPr>
      <w:bookmarkStart w:id="298" w:name="_File_%3E_Speakertable%E2%80%A6"/>
      <w:bookmarkStart w:id="299" w:name="_Ref108437714"/>
      <w:bookmarkStart w:id="300" w:name="_Toc69129949"/>
      <w:bookmarkStart w:id="301" w:name="_Toc69129808"/>
      <w:bookmarkStart w:id="302" w:name="_Toc55213821"/>
      <w:bookmarkStart w:id="303" w:name="_Toc415132412"/>
      <w:bookmarkStart w:id="304" w:name="_Toc415132593"/>
      <w:bookmarkEnd w:id="298"/>
      <w:r w:rsidRPr="00522DCA">
        <w:t>Transcription &gt; Speakertable…</w:t>
      </w:r>
      <w:bookmarkEnd w:id="299"/>
      <w:bookmarkEnd w:id="300"/>
      <w:bookmarkEnd w:id="301"/>
      <w:bookmarkEnd w:id="302"/>
      <w:bookmarkEnd w:id="303"/>
      <w:bookmarkEnd w:id="304"/>
    </w:p>
    <w:p w14:paraId="59038ACC" w14:textId="77777777" w:rsidR="00253464" w:rsidRPr="00522DCA" w:rsidRDefault="00253464" w:rsidP="00253464">
      <w:pPr>
        <w:pStyle w:val="Textkrper"/>
        <w:rPr>
          <w:lang w:val="en-GB" w:eastAsia="hi-IN" w:bidi="hi-IN"/>
        </w:rPr>
      </w:pPr>
    </w:p>
    <w:p w14:paraId="0F66E3D2" w14:textId="77777777" w:rsidR="000959A2" w:rsidRPr="00522DCA" w:rsidRDefault="0005350C">
      <w:pPr>
        <w:pStyle w:val="BildChar"/>
        <w:keepNext/>
        <w:rPr>
          <w:rFonts w:ascii="Times New Roman" w:hAnsi="Times New Roman"/>
          <w:lang w:val="en-GB"/>
        </w:rPr>
      </w:pPr>
      <w:r>
        <w:rPr>
          <w:rFonts w:ascii="Times New Roman" w:hAnsi="Times New Roman"/>
          <w:lang w:val="en-GB"/>
        </w:rPr>
        <w:pict w14:anchorId="79B041BA">
          <v:shape id="_x0000_i1028" type="#_x0000_t75" style="width:344.95pt;height:294.7pt" filled="t">
            <v:fill color2="black"/>
            <v:imagedata r:id="rId163" o:title=""/>
          </v:shape>
        </w:pict>
      </w:r>
    </w:p>
    <w:p w14:paraId="73EE3FC0" w14:textId="5F013C22" w:rsidR="000959A2" w:rsidRPr="00522DCA" w:rsidRDefault="000959A2" w:rsidP="005D3475">
      <w:pPr>
        <w:pStyle w:val="Standard-BlockCharCharChar"/>
        <w:rPr>
          <w:lang w:val="en-GB"/>
        </w:rPr>
      </w:pPr>
      <w:r w:rsidRPr="00522DCA">
        <w:rPr>
          <w:lang w:val="en-GB"/>
        </w:rPr>
        <w:t xml:space="preserve">Opens a dialog for the input and editing of information on the speakers. In the upper section of the speakertable the speakers are listed. In order to add a new speaker click </w:t>
      </w:r>
      <w:r w:rsidR="00A515F1" w:rsidRPr="00522DCA">
        <w:rPr>
          <w:lang w:val="en-GB"/>
        </w:rPr>
        <w:t>“</w:t>
      </w:r>
      <w:r w:rsidRPr="00522DCA">
        <w:rPr>
          <w:lang w:val="en-GB"/>
        </w:rPr>
        <w:t>Add speaker</w:t>
      </w:r>
      <w:r w:rsidR="00A515F1" w:rsidRPr="00522DCA">
        <w:rPr>
          <w:lang w:val="en-GB"/>
        </w:rPr>
        <w:t>”</w:t>
      </w:r>
      <w:r w:rsidRPr="00522DCA">
        <w:rPr>
          <w:lang w:val="en-GB"/>
        </w:rPr>
        <w:t xml:space="preserve">. In order to delete an existing speaker from the list, select the corresponding entry in the list and click </w:t>
      </w:r>
      <w:r w:rsidR="00A515F1" w:rsidRPr="00522DCA">
        <w:rPr>
          <w:lang w:val="en-GB"/>
        </w:rPr>
        <w:t>“</w:t>
      </w:r>
      <w:r w:rsidRPr="00522DCA">
        <w:rPr>
          <w:lang w:val="en-GB"/>
        </w:rPr>
        <w:t>Remove speaker</w:t>
      </w:r>
      <w:r w:rsidR="00A515F1" w:rsidRPr="00522DCA">
        <w:rPr>
          <w:lang w:val="en-GB"/>
        </w:rPr>
        <w:t>”</w:t>
      </w:r>
      <w:r w:rsidRPr="00522DCA">
        <w:rPr>
          <w:lang w:val="en-GB"/>
        </w:rPr>
        <w:t>.</w:t>
      </w:r>
    </w:p>
    <w:p w14:paraId="16BE7AF2" w14:textId="1D4AA5A8" w:rsidR="000959A2" w:rsidRPr="00522DCA" w:rsidRDefault="000959A2" w:rsidP="005D3475">
      <w:pPr>
        <w:pStyle w:val="Standard-BlockCharCharChar"/>
        <w:rPr>
          <w:lang w:val="en-GB"/>
        </w:rPr>
      </w:pPr>
      <w:r w:rsidRPr="00522DCA">
        <w:rPr>
          <w:lang w:val="en-GB"/>
        </w:rPr>
        <w:t xml:space="preserve">In order to add or change the information corresponding to a speaker, first select the speaker from the list. Under </w:t>
      </w:r>
      <w:r w:rsidR="006D0A9D" w:rsidRPr="00522DCA">
        <w:rPr>
          <w:lang w:val="en-GB"/>
        </w:rPr>
        <w:t>“</w:t>
      </w:r>
      <w:r w:rsidRPr="00522DCA">
        <w:rPr>
          <w:lang w:val="en-GB"/>
        </w:rPr>
        <w:t>Speaker properties</w:t>
      </w:r>
      <w:r w:rsidR="006D0A9D" w:rsidRPr="00522DCA">
        <w:rPr>
          <w:lang w:val="en-GB"/>
        </w:rPr>
        <w:t>”</w:t>
      </w:r>
      <w:r w:rsidRPr="00522DCA">
        <w:rPr>
          <w:lang w:val="en-GB"/>
        </w:rPr>
        <w:t xml:space="preserve"> the already existing information is displayed. The speakertable consists of attribute-value pairs. Some of them are predefined:</w:t>
      </w:r>
    </w:p>
    <w:p w14:paraId="247F4652" w14:textId="76BD48D4"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Abbreviation:</w:t>
      </w:r>
      <w:r w:rsidRPr="00522DCA">
        <w:rPr>
          <w:lang w:val="en-GB"/>
        </w:rPr>
        <w:t xml:space="preserve"> the speaker abbreviation that is also used for the tier labels (when activating the option </w:t>
      </w:r>
      <w:r w:rsidR="006D0A9D" w:rsidRPr="00522DCA">
        <w:rPr>
          <w:lang w:val="en-GB"/>
        </w:rPr>
        <w:t>“</w:t>
      </w:r>
      <w:r w:rsidRPr="00522DCA">
        <w:rPr>
          <w:lang w:val="en-GB"/>
        </w:rPr>
        <w:t>Auto</w:t>
      </w:r>
      <w:r w:rsidR="006D0A9D" w:rsidRPr="00522DCA">
        <w:rPr>
          <w:lang w:val="en-GB"/>
        </w:rPr>
        <w:t>”</w:t>
      </w:r>
      <w:r w:rsidRPr="00522DCA">
        <w:rPr>
          <w:lang w:val="en-GB"/>
        </w:rPr>
        <w:t xml:space="preserve">, see </w:t>
      </w:r>
      <w:r w:rsidRPr="00522DCA">
        <w:rPr>
          <w:rStyle w:val="Menufunction"/>
          <w:lang w:val="en-GB"/>
        </w:rPr>
        <w:t>Tier &gt; Edit Tier properties</w:t>
      </w:r>
      <w:r w:rsidRPr="00522DCA">
        <w:rPr>
          <w:lang w:val="en-GB"/>
        </w:rPr>
        <w:t xml:space="preserve">). </w:t>
      </w:r>
    </w:p>
    <w:p w14:paraId="41B9784D" w14:textId="569FE08E"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Sex:</w:t>
      </w:r>
      <w:r w:rsidRPr="00522DCA">
        <w:rPr>
          <w:lang w:val="en-GB"/>
        </w:rPr>
        <w:t xml:space="preserve"> the sex of the speaker.</w:t>
      </w:r>
    </w:p>
    <w:p w14:paraId="03490AE0" w14:textId="4E768505"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Languages:</w:t>
      </w:r>
      <w:r w:rsidRPr="00522DCA">
        <w:rPr>
          <w:lang w:val="en-GB"/>
        </w:rPr>
        <w:t xml:space="preserve"> the first (L1) and second (L2) languages of the speaker, as well as the languages the speaker uses in the transcription (</w:t>
      </w:r>
      <w:r w:rsidR="006D0A9D" w:rsidRPr="00522DCA">
        <w:rPr>
          <w:lang w:val="en-GB"/>
        </w:rPr>
        <w:t>“</w:t>
      </w:r>
      <w:r w:rsidRPr="00522DCA">
        <w:rPr>
          <w:lang w:val="en-GB"/>
        </w:rPr>
        <w:t>Languages used</w:t>
      </w:r>
      <w:r w:rsidR="006D0A9D" w:rsidRPr="00522DCA">
        <w:rPr>
          <w:lang w:val="en-GB"/>
        </w:rPr>
        <w:t>”</w:t>
      </w:r>
      <w:r w:rsidRPr="00522DCA">
        <w:rPr>
          <w:lang w:val="en-GB"/>
        </w:rPr>
        <w:t>).</w:t>
      </w:r>
    </w:p>
    <w:p w14:paraId="2432F23E" w14:textId="33D9FE10"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lastRenderedPageBreak/>
        <w:t>Comment:</w:t>
      </w:r>
      <w:r w:rsidRPr="00522DCA">
        <w:rPr>
          <w:lang w:val="en-GB"/>
        </w:rPr>
        <w:t xml:space="preserve"> allows comments on the speaker.</w:t>
      </w:r>
    </w:p>
    <w:p w14:paraId="4EAFB66C" w14:textId="20213323" w:rsidR="000959A2" w:rsidRPr="00522DCA" w:rsidRDefault="000959A2" w:rsidP="005D3475">
      <w:pPr>
        <w:pStyle w:val="Standard-BlockCharCharChar"/>
        <w:rPr>
          <w:lang w:val="en-GB"/>
        </w:rPr>
      </w:pPr>
      <w:r w:rsidRPr="00522DCA">
        <w:rPr>
          <w:lang w:val="en-GB"/>
        </w:rPr>
        <w:t xml:space="preserve">In order to change the entries under </w:t>
      </w:r>
      <w:r w:rsidR="006D0A9D" w:rsidRPr="00522DCA">
        <w:rPr>
          <w:lang w:val="en-GB"/>
        </w:rPr>
        <w:t>“</w:t>
      </w:r>
      <w:r w:rsidRPr="00522DCA">
        <w:rPr>
          <w:lang w:val="en-GB"/>
        </w:rPr>
        <w:t>Languages</w:t>
      </w:r>
      <w:r w:rsidR="006D0A9D" w:rsidRPr="00522DCA">
        <w:rPr>
          <w:lang w:val="en-GB"/>
        </w:rPr>
        <w:t>”</w:t>
      </w:r>
      <w:r w:rsidRPr="00522DCA">
        <w:rPr>
          <w:lang w:val="en-GB"/>
        </w:rPr>
        <w:t xml:space="preserve">, click </w:t>
      </w:r>
      <w:r w:rsidR="00A515F1" w:rsidRPr="00522DCA">
        <w:rPr>
          <w:lang w:val="en-GB"/>
        </w:rPr>
        <w:t>“</w:t>
      </w:r>
      <w:r w:rsidRPr="00522DCA">
        <w:rPr>
          <w:lang w:val="en-GB"/>
        </w:rPr>
        <w:t>Edit languages...</w:t>
      </w:r>
      <w:proofErr w:type="gramStart"/>
      <w:r w:rsidR="00A515F1" w:rsidRPr="00522DCA">
        <w:rPr>
          <w:lang w:val="en-GB"/>
        </w:rPr>
        <w:t>”</w:t>
      </w:r>
      <w:r w:rsidRPr="00522DCA">
        <w:rPr>
          <w:lang w:val="en-GB"/>
        </w:rPr>
        <w:t>.</w:t>
      </w:r>
      <w:proofErr w:type="gramEnd"/>
      <w:r w:rsidRPr="00522DCA">
        <w:rPr>
          <w:lang w:val="en-GB"/>
        </w:rPr>
        <w:t xml:space="preserve"> The following dialog will appear:</w:t>
      </w:r>
    </w:p>
    <w:p w14:paraId="0EF55933" w14:textId="77777777" w:rsidR="000959A2" w:rsidRPr="00522DCA" w:rsidRDefault="0005350C">
      <w:pPr>
        <w:pStyle w:val="BildChar"/>
        <w:rPr>
          <w:rFonts w:ascii="Times New Roman" w:hAnsi="Times New Roman"/>
          <w:lang w:val="en-GB"/>
        </w:rPr>
      </w:pPr>
      <w:r>
        <w:rPr>
          <w:rFonts w:ascii="Times New Roman" w:hAnsi="Times New Roman"/>
          <w:lang w:val="en-GB"/>
        </w:rPr>
        <w:pict w14:anchorId="79D67653">
          <v:shape id="_x0000_i1099" type="#_x0000_t75" style="width:305.6pt;height:142.35pt" filled="t">
            <v:fill color2="black"/>
            <v:imagedata r:id="rId164" o:title=""/>
          </v:shape>
        </w:pict>
      </w:r>
    </w:p>
    <w:p w14:paraId="3ED3114B" w14:textId="3EE9D1F1" w:rsidR="000959A2" w:rsidRPr="00522DCA" w:rsidRDefault="000959A2" w:rsidP="005D3475">
      <w:pPr>
        <w:pStyle w:val="Standard-BlockCharCharChar"/>
        <w:rPr>
          <w:lang w:val="en-GB"/>
        </w:rPr>
      </w:pPr>
      <w:r w:rsidRPr="00522DCA">
        <w:rPr>
          <w:lang w:val="en-GB"/>
        </w:rPr>
        <w:t xml:space="preserve">To assign a language to a speaker, select it from the list on the left side. Then click the corresponding </w:t>
      </w:r>
      <w:r w:rsidR="00A515F1" w:rsidRPr="00522DCA">
        <w:rPr>
          <w:lang w:val="en-GB"/>
        </w:rPr>
        <w:t>“</w:t>
      </w:r>
      <w:r w:rsidRPr="00522DCA">
        <w:rPr>
          <w:lang w:val="en-GB"/>
        </w:rPr>
        <w:t>Add</w:t>
      </w:r>
      <w:r w:rsidR="00A515F1" w:rsidRPr="00522DCA">
        <w:rPr>
          <w:lang w:val="en-GB"/>
        </w:rPr>
        <w:t>”-</w:t>
      </w:r>
      <w:r w:rsidRPr="00522DCA">
        <w:rPr>
          <w:lang w:val="en-GB"/>
        </w:rPr>
        <w:t xml:space="preserve">button. In order to delete a language, select it in the table on the right and click the corresponding </w:t>
      </w:r>
      <w:r w:rsidR="00A515F1" w:rsidRPr="00522DCA">
        <w:rPr>
          <w:lang w:val="en-GB"/>
        </w:rPr>
        <w:t>“Remove”-</w:t>
      </w:r>
      <w:r w:rsidRPr="00522DCA">
        <w:rPr>
          <w:lang w:val="en-GB"/>
        </w:rPr>
        <w:t xml:space="preserve">button. (Please note: The languages codes available in the list have adopted from </w:t>
      </w:r>
      <w:r w:rsidR="006D0A9D" w:rsidRPr="00522DCA">
        <w:rPr>
          <w:lang w:val="en-GB"/>
        </w:rPr>
        <w:t>“</w:t>
      </w:r>
      <w:proofErr w:type="spellStart"/>
      <w:r w:rsidRPr="00522DCA">
        <w:rPr>
          <w:lang w:val="en-GB"/>
        </w:rPr>
        <w:t>Ethnologue</w:t>
      </w:r>
      <w:proofErr w:type="spellEnd"/>
      <w:r w:rsidR="006D0A9D" w:rsidRPr="00522DCA">
        <w:rPr>
          <w:lang w:val="en-GB"/>
        </w:rPr>
        <w:t>”</w:t>
      </w:r>
      <w:r w:rsidRPr="00522DCA">
        <w:rPr>
          <w:lang w:val="en-GB"/>
        </w:rPr>
        <w:t xml:space="preserve"> (</w:t>
      </w:r>
      <w:r w:rsidRPr="00522DCA">
        <w:rPr>
          <w:rStyle w:val="Hyperlink"/>
          <w:lang w:val="en-GB"/>
        </w:rPr>
        <w:t>http://www.ethnologue.com/</w:t>
      </w:r>
      <w:r w:rsidRPr="00522DCA">
        <w:rPr>
          <w:lang w:val="en-GB"/>
        </w:rPr>
        <w:t>). Look up the website should you require more information on this list.</w:t>
      </w:r>
    </w:p>
    <w:p w14:paraId="5DAAC436" w14:textId="6303CF21" w:rsidR="000959A2" w:rsidRPr="00522DCA" w:rsidRDefault="000959A2" w:rsidP="005D3475">
      <w:pPr>
        <w:pStyle w:val="Standard-BlockCharCharChar"/>
        <w:rPr>
          <w:lang w:val="en-GB"/>
        </w:rPr>
      </w:pPr>
      <w:r w:rsidRPr="00522DCA">
        <w:rPr>
          <w:lang w:val="en-GB"/>
        </w:rPr>
        <w:t xml:space="preserve">In addition, an unlimited number of user-defined attributes can be added for the speakers. To add a new user-defined attribute, click </w:t>
      </w:r>
      <w:r w:rsidR="00A515F1" w:rsidRPr="00522DCA">
        <w:rPr>
          <w:lang w:val="en-GB"/>
        </w:rPr>
        <w:t>“</w:t>
      </w:r>
      <w:r w:rsidRPr="00522DCA">
        <w:rPr>
          <w:lang w:val="en-GB"/>
        </w:rPr>
        <w:t>Add attribute</w:t>
      </w:r>
      <w:r w:rsidR="00A515F1" w:rsidRPr="00522DCA">
        <w:rPr>
          <w:lang w:val="en-GB"/>
        </w:rPr>
        <w:t>”</w:t>
      </w:r>
      <w:r w:rsidRPr="00522DCA">
        <w:rPr>
          <w:lang w:val="en-GB"/>
        </w:rPr>
        <w:t xml:space="preserve">. A new attribute-value-pair is added to the table. It can be edited in the corresponding text fields. </w:t>
      </w:r>
    </w:p>
    <w:p w14:paraId="6BF9551D" w14:textId="772E53A4" w:rsidR="000959A2" w:rsidRPr="00522DCA" w:rsidRDefault="000959A2" w:rsidP="005D3475">
      <w:pPr>
        <w:pStyle w:val="Standard-BlockCharCharChar"/>
        <w:rPr>
          <w:lang w:val="en-GB"/>
        </w:rPr>
      </w:pPr>
      <w:r w:rsidRPr="00522DCA">
        <w:rPr>
          <w:lang w:val="en-GB"/>
        </w:rPr>
        <w:t xml:space="preserve">Double clicking marks the content of a field in the table and allows the overwriting of the content. Conclude your input with </w:t>
      </w:r>
      <w:r w:rsidR="00A515F1" w:rsidRPr="00522DCA">
        <w:rPr>
          <w:lang w:val="en-GB"/>
        </w:rPr>
        <w:t>“</w:t>
      </w:r>
      <w:r w:rsidRPr="00522DCA">
        <w:rPr>
          <w:iCs/>
          <w:lang w:val="en-GB"/>
        </w:rPr>
        <w:t>Enter</w:t>
      </w:r>
      <w:r w:rsidR="00A515F1" w:rsidRPr="00522DCA">
        <w:rPr>
          <w:iCs/>
          <w:lang w:val="en-GB"/>
        </w:rPr>
        <w:t>”</w:t>
      </w:r>
      <w:r w:rsidRPr="00522DCA">
        <w:rPr>
          <w:lang w:val="en-GB"/>
        </w:rPr>
        <w:t xml:space="preserve">. </w:t>
      </w:r>
    </w:p>
    <w:p w14:paraId="498953B7" w14:textId="4CBAA031" w:rsidR="000959A2" w:rsidRPr="00522DCA" w:rsidRDefault="000959A2" w:rsidP="005D3475">
      <w:pPr>
        <w:pStyle w:val="Standard-BlockCharCharChar"/>
        <w:rPr>
          <w:lang w:val="en-GB"/>
        </w:rPr>
      </w:pPr>
      <w:r w:rsidRPr="00522DCA">
        <w:rPr>
          <w:lang w:val="en-GB"/>
        </w:rPr>
        <w:t xml:space="preserve">If the space under </w:t>
      </w:r>
      <w:r w:rsidR="006D0A9D" w:rsidRPr="00522DCA">
        <w:rPr>
          <w:lang w:val="en-GB"/>
        </w:rPr>
        <w:t>“</w:t>
      </w:r>
      <w:r w:rsidRPr="00522DCA">
        <w:rPr>
          <w:lang w:val="en-GB"/>
        </w:rPr>
        <w:t>Value</w:t>
      </w:r>
      <w:r w:rsidR="006D0A9D" w:rsidRPr="00522DCA">
        <w:rPr>
          <w:lang w:val="en-GB"/>
        </w:rPr>
        <w:t>”</w:t>
      </w:r>
      <w:r w:rsidRPr="00522DCA">
        <w:rPr>
          <w:lang w:val="en-GB"/>
        </w:rPr>
        <w:t xml:space="preserve"> does not suffice, click the button with the three dots </w:t>
      </w:r>
      <w:r w:rsidR="00D457F5">
        <w:rPr>
          <w:lang w:val="en-GB"/>
        </w:rPr>
        <w:t>“</w:t>
      </w:r>
      <w:r w:rsidRPr="00522DCA">
        <w:rPr>
          <w:lang w:val="en-GB"/>
        </w:rPr>
        <w:t>(...)</w:t>
      </w:r>
      <w:r w:rsidR="00D457F5">
        <w:rPr>
          <w:lang w:val="en-GB"/>
        </w:rPr>
        <w:t>”</w:t>
      </w:r>
      <w:r w:rsidRPr="00522DCA">
        <w:rPr>
          <w:lang w:val="en-GB"/>
        </w:rPr>
        <w:t xml:space="preserve"> in order to get a larger window in which you can edit.</w:t>
      </w:r>
    </w:p>
    <w:p w14:paraId="01C4371C" w14:textId="584B5C93" w:rsidR="000959A2" w:rsidRPr="00522DCA" w:rsidRDefault="000959A2" w:rsidP="005D3475">
      <w:pPr>
        <w:pStyle w:val="Standard-BlockCharCharChar"/>
        <w:rPr>
          <w:lang w:val="en-GB"/>
        </w:rPr>
      </w:pPr>
      <w:r w:rsidRPr="00522DCA">
        <w:rPr>
          <w:lang w:val="en-GB"/>
        </w:rPr>
        <w:t xml:space="preserve">In order to delete a user-defined attribute, select it in the table and click </w:t>
      </w:r>
      <w:r w:rsidR="00A515F1" w:rsidRPr="00522DCA">
        <w:rPr>
          <w:lang w:val="en-GB"/>
        </w:rPr>
        <w:t>“</w:t>
      </w:r>
      <w:r w:rsidRPr="00522DCA">
        <w:rPr>
          <w:lang w:val="en-GB"/>
        </w:rPr>
        <w:t>Remove attribute</w:t>
      </w:r>
      <w:r w:rsidR="00A515F1" w:rsidRPr="00522DCA">
        <w:rPr>
          <w:lang w:val="en-GB"/>
        </w:rPr>
        <w:t>”</w:t>
      </w:r>
      <w:r w:rsidRPr="00522DCA">
        <w:rPr>
          <w:lang w:val="en-GB"/>
        </w:rPr>
        <w:t>.</w:t>
      </w:r>
    </w:p>
    <w:p w14:paraId="38A98C3C" w14:textId="798C9AF9" w:rsidR="000959A2" w:rsidRPr="00522DCA" w:rsidRDefault="000959A2" w:rsidP="005D3475">
      <w:pPr>
        <w:pStyle w:val="Standard-BlockCharCharChar"/>
        <w:rPr>
          <w:lang w:val="en-GB"/>
        </w:rPr>
      </w:pPr>
      <w:r w:rsidRPr="00522DCA">
        <w:rPr>
          <w:lang w:val="en-GB"/>
        </w:rPr>
        <w:t xml:space="preserve">In order to apply all the already defined attributes for the current speaker to other speakers in the transcription, click </w:t>
      </w:r>
      <w:r w:rsidR="00A515F1" w:rsidRPr="00522DCA">
        <w:rPr>
          <w:lang w:val="en-GB"/>
        </w:rPr>
        <w:t>“</w:t>
      </w:r>
      <w:r w:rsidRPr="00522DCA">
        <w:rPr>
          <w:lang w:val="en-GB"/>
        </w:rPr>
        <w:t>Collect attributes</w:t>
      </w:r>
      <w:r w:rsidR="00A515F1" w:rsidRPr="00522DCA">
        <w:rPr>
          <w:lang w:val="en-GB"/>
        </w:rPr>
        <w:t>”</w:t>
      </w:r>
      <w:r w:rsidRPr="00522DCA">
        <w:rPr>
          <w:lang w:val="en-GB"/>
        </w:rPr>
        <w:t>.</w:t>
      </w:r>
    </w:p>
    <w:p w14:paraId="49FE2DFA" w14:textId="41215F7E" w:rsidR="000959A2" w:rsidRPr="00522DCA" w:rsidRDefault="000959A2" w:rsidP="005D3475">
      <w:pPr>
        <w:pStyle w:val="Standard-BlockCharCharChar"/>
        <w:rPr>
          <w:lang w:val="en-GB"/>
        </w:rPr>
      </w:pPr>
      <w:r w:rsidRPr="00522DCA">
        <w:rPr>
          <w:lang w:val="en-GB"/>
        </w:rPr>
        <w:t xml:space="preserve">In order to make use of a user-defined attribute from a different transcription, click </w:t>
      </w:r>
      <w:r w:rsidR="00A515F1" w:rsidRPr="00522DCA">
        <w:rPr>
          <w:lang w:val="en-GB"/>
        </w:rPr>
        <w:t>“</w:t>
      </w:r>
      <w:r w:rsidRPr="00522DCA">
        <w:rPr>
          <w:lang w:val="en-GB"/>
        </w:rPr>
        <w:t>Template</w:t>
      </w:r>
      <w:r w:rsidR="00A515F1" w:rsidRPr="00522DCA">
        <w:rPr>
          <w:lang w:val="en-GB"/>
        </w:rPr>
        <w:t>”</w:t>
      </w:r>
      <w:r w:rsidRPr="00522DCA">
        <w:rPr>
          <w:lang w:val="en-GB"/>
        </w:rPr>
        <w:t xml:space="preserve"> and browse for the transcription in the file dialog that appears.</w:t>
      </w:r>
    </w:p>
    <w:p w14:paraId="48C0F6ED" w14:textId="33C7E7DB" w:rsidR="000959A2" w:rsidRPr="00522DCA" w:rsidRDefault="000959A2" w:rsidP="005D3475">
      <w:pPr>
        <w:pStyle w:val="Standard-BlockCharCharChar"/>
        <w:rPr>
          <w:lang w:val="en-GB"/>
        </w:rPr>
      </w:pPr>
      <w:r w:rsidRPr="00522DCA">
        <w:rPr>
          <w:lang w:val="en-GB"/>
        </w:rPr>
        <w:t xml:space="preserve">To change the order in which the attributes are listed, select the attribute you would like to move and click </w:t>
      </w:r>
      <w:r w:rsidR="00A515F1" w:rsidRPr="00522DCA">
        <w:rPr>
          <w:lang w:val="en-GB"/>
        </w:rPr>
        <w:t>“</w:t>
      </w:r>
      <w:r w:rsidRPr="00522DCA">
        <w:rPr>
          <w:lang w:val="en-GB"/>
        </w:rPr>
        <w:t>Up</w:t>
      </w:r>
      <w:r w:rsidR="00A515F1" w:rsidRPr="00522DCA">
        <w:rPr>
          <w:lang w:val="en-GB"/>
        </w:rPr>
        <w:t>”</w:t>
      </w:r>
      <w:r w:rsidRPr="00522DCA">
        <w:rPr>
          <w:lang w:val="en-GB"/>
        </w:rPr>
        <w:t xml:space="preserve"> or </w:t>
      </w:r>
      <w:r w:rsidR="00A515F1" w:rsidRPr="00522DCA">
        <w:rPr>
          <w:lang w:val="en-GB"/>
        </w:rPr>
        <w:t>“</w:t>
      </w:r>
      <w:r w:rsidRPr="00522DCA">
        <w:rPr>
          <w:lang w:val="en-GB"/>
        </w:rPr>
        <w:t>Down</w:t>
      </w:r>
      <w:r w:rsidR="00A515F1" w:rsidRPr="00522DCA">
        <w:rPr>
          <w:lang w:val="en-GB"/>
        </w:rPr>
        <w:t>”</w:t>
      </w:r>
      <w:r w:rsidRPr="00522DCA">
        <w:rPr>
          <w:lang w:val="en-GB"/>
        </w:rPr>
        <w:t>.</w:t>
      </w:r>
    </w:p>
    <w:p w14:paraId="4933F1E9" w14:textId="0E30FBD8" w:rsidR="000959A2" w:rsidRPr="00522DCA" w:rsidRDefault="000959A2" w:rsidP="005D3475">
      <w:pPr>
        <w:pStyle w:val="Standard-BlockCharCharChar"/>
        <w:rPr>
          <w:lang w:val="en-GB"/>
        </w:rPr>
      </w:pPr>
      <w:r w:rsidRPr="00522DCA">
        <w:rPr>
          <w:lang w:val="en-GB"/>
        </w:rPr>
        <w:t xml:space="preserve">In order to save the changes made in the speaker table, close the dialog by clicking </w:t>
      </w:r>
      <w:r w:rsidR="00A515F1" w:rsidRPr="00522DCA">
        <w:rPr>
          <w:lang w:val="en-GB"/>
        </w:rPr>
        <w:t>“</w:t>
      </w:r>
      <w:r w:rsidRPr="00522DCA">
        <w:rPr>
          <w:lang w:val="en-GB"/>
        </w:rPr>
        <w:t>OK</w:t>
      </w:r>
      <w:r w:rsidR="00A515F1" w:rsidRPr="00522DCA">
        <w:rPr>
          <w:lang w:val="en-GB"/>
        </w:rPr>
        <w:t>”</w:t>
      </w:r>
      <w:r w:rsidRPr="00522DCA">
        <w:rPr>
          <w:lang w:val="en-GB"/>
        </w:rPr>
        <w:t>.</w:t>
      </w:r>
    </w:p>
    <w:p w14:paraId="348BD09E" w14:textId="71A0BE56" w:rsidR="000959A2" w:rsidRPr="00522DCA" w:rsidRDefault="000959A2" w:rsidP="006F7584">
      <w:pPr>
        <w:pStyle w:val="berschrift3"/>
      </w:pPr>
      <w:bookmarkStart w:id="305" w:name="_Toc415132413"/>
      <w:bookmarkStart w:id="306" w:name="_Toc415132594"/>
      <w:r w:rsidRPr="00522DCA">
        <w:t>Transcription &gt; Recordings…</w:t>
      </w:r>
      <w:bookmarkEnd w:id="305"/>
      <w:bookmarkEnd w:id="306"/>
    </w:p>
    <w:p w14:paraId="72CF009B" w14:textId="77777777" w:rsidR="000959A2" w:rsidRPr="00522DCA" w:rsidRDefault="000959A2" w:rsidP="005D3475">
      <w:pPr>
        <w:pStyle w:val="Standard-BlockCharCharChar"/>
        <w:rPr>
          <w:szCs w:val="24"/>
          <w:lang w:val="en-GB"/>
        </w:rPr>
      </w:pPr>
      <w:r w:rsidRPr="00522DCA">
        <w:rPr>
          <w:lang w:val="en-GB"/>
        </w:rPr>
        <w:t>Opens a dialog through which digital audio and/or video files can be linked to the transcription</w:t>
      </w:r>
      <w:r w:rsidRPr="00522DCA">
        <w:rPr>
          <w:szCs w:val="24"/>
          <w:lang w:val="en-GB"/>
        </w:rPr>
        <w:t xml:space="preserve">. </w:t>
      </w:r>
    </w:p>
    <w:p w14:paraId="0A5737E4" w14:textId="77777777" w:rsidR="000959A2" w:rsidRPr="00522DCA" w:rsidRDefault="000959A2" w:rsidP="005D3475">
      <w:pPr>
        <w:pStyle w:val="Standard-BlockCharCharChar"/>
        <w:rPr>
          <w:lang w:val="en-GB"/>
        </w:rPr>
      </w:pPr>
    </w:p>
    <w:p w14:paraId="4F07E9CA" w14:textId="77777777" w:rsidR="000959A2" w:rsidRPr="00522DCA" w:rsidRDefault="0005350C" w:rsidP="005D3475">
      <w:pPr>
        <w:pStyle w:val="Standard-BlockCharCharChar"/>
        <w:rPr>
          <w:lang w:val="en-GB"/>
        </w:rPr>
      </w:pPr>
      <w:r>
        <w:rPr>
          <w:lang w:val="en-GB"/>
        </w:rPr>
        <w:lastRenderedPageBreak/>
        <w:pict w14:anchorId="338654CD">
          <v:shape id="_x0000_i1100" type="#_x0000_t75" style="width:357.5pt;height:168.3pt" filled="t">
            <v:fill color2="black"/>
            <v:imagedata r:id="rId165" o:title=""/>
          </v:shape>
        </w:pict>
      </w:r>
    </w:p>
    <w:p w14:paraId="1A21C111" w14:textId="4754A889" w:rsidR="000959A2" w:rsidRPr="00522DCA" w:rsidRDefault="000959A2" w:rsidP="005D3475">
      <w:pPr>
        <w:pStyle w:val="Standard-BlockCharCharChar"/>
        <w:rPr>
          <w:lang w:val="en-GB"/>
        </w:rPr>
      </w:pPr>
      <w:r w:rsidRPr="00522DCA">
        <w:rPr>
          <w:lang w:val="en-GB"/>
        </w:rPr>
        <w:t xml:space="preserve">Use the </w:t>
      </w:r>
      <w:r w:rsidR="006D0A9D" w:rsidRPr="00522DCA">
        <w:rPr>
          <w:lang w:val="en-GB"/>
        </w:rPr>
        <w:t>“</w:t>
      </w:r>
      <w:r w:rsidRPr="00522DCA">
        <w:rPr>
          <w:lang w:val="en-GB"/>
        </w:rPr>
        <w:t>Add...</w:t>
      </w:r>
      <w:r w:rsidR="006D0A9D" w:rsidRPr="00522DCA">
        <w:rPr>
          <w:lang w:val="en-GB"/>
        </w:rPr>
        <w:t>”</w:t>
      </w:r>
      <w:r w:rsidRPr="00522DCA">
        <w:rPr>
          <w:lang w:val="en-GB"/>
        </w:rPr>
        <w:t xml:space="preserve"> button to add a media file to the list. Select an entry in the list and click </w:t>
      </w:r>
      <w:r w:rsidR="006D0A9D" w:rsidRPr="00522DCA">
        <w:rPr>
          <w:lang w:val="en-GB"/>
        </w:rPr>
        <w:t>“</w:t>
      </w:r>
      <w:r w:rsidRPr="00522DCA">
        <w:rPr>
          <w:lang w:val="en-GB"/>
        </w:rPr>
        <w:t>Remove</w:t>
      </w:r>
      <w:proofErr w:type="gramStart"/>
      <w:r w:rsidR="00E6350C" w:rsidRPr="00522DCA">
        <w:rPr>
          <w:lang w:val="en-GB"/>
        </w:rPr>
        <w:t>“</w:t>
      </w:r>
      <w:r w:rsidRPr="00522DCA">
        <w:rPr>
          <w:lang w:val="en-GB"/>
        </w:rPr>
        <w:t xml:space="preserve"> to</w:t>
      </w:r>
      <w:proofErr w:type="gramEnd"/>
      <w:r w:rsidRPr="00522DCA">
        <w:rPr>
          <w:lang w:val="en-GB"/>
        </w:rPr>
        <w:t xml:space="preserve"> delete that entry from the list. Select an entry in the list and use the buttons </w:t>
      </w:r>
      <w:r w:rsidR="006D0A9D" w:rsidRPr="00522DCA">
        <w:rPr>
          <w:lang w:val="en-GB"/>
        </w:rPr>
        <w:t>“</w:t>
      </w:r>
      <w:r w:rsidRPr="00522DCA">
        <w:rPr>
          <w:lang w:val="en-GB"/>
        </w:rPr>
        <w:t>Top</w:t>
      </w:r>
      <w:r w:rsidR="006D0A9D" w:rsidRPr="00522DCA">
        <w:rPr>
          <w:lang w:val="en-GB"/>
        </w:rPr>
        <w:t>”</w:t>
      </w:r>
      <w:r w:rsidRPr="00522DCA">
        <w:rPr>
          <w:lang w:val="en-GB"/>
        </w:rPr>
        <w:t xml:space="preserve">, </w:t>
      </w:r>
      <w:r w:rsidR="006D0A9D" w:rsidRPr="00522DCA">
        <w:rPr>
          <w:lang w:val="en-GB"/>
        </w:rPr>
        <w:t>“</w:t>
      </w:r>
      <w:r w:rsidRPr="00522DCA">
        <w:rPr>
          <w:lang w:val="en-GB"/>
        </w:rPr>
        <w:t>Up</w:t>
      </w:r>
      <w:r w:rsidR="006D0A9D" w:rsidRPr="00522DCA">
        <w:rPr>
          <w:lang w:val="en-GB"/>
        </w:rPr>
        <w:t>”</w:t>
      </w:r>
      <w:r w:rsidRPr="00522DCA">
        <w:rPr>
          <w:lang w:val="en-GB"/>
        </w:rPr>
        <w:t xml:space="preserve"> and </w:t>
      </w:r>
      <w:r w:rsidR="006D0A9D" w:rsidRPr="00522DCA">
        <w:rPr>
          <w:lang w:val="en-GB"/>
        </w:rPr>
        <w:t>“</w:t>
      </w:r>
      <w:r w:rsidRPr="00522DCA">
        <w:rPr>
          <w:lang w:val="en-GB"/>
        </w:rPr>
        <w:t>Down</w:t>
      </w:r>
      <w:r w:rsidR="006D0A9D" w:rsidRPr="00522DCA">
        <w:rPr>
          <w:lang w:val="en-GB"/>
        </w:rPr>
        <w:t>”</w:t>
      </w:r>
      <w:r w:rsidRPr="00522DCA">
        <w:rPr>
          <w:lang w:val="en-GB"/>
        </w:rPr>
        <w:t xml:space="preserve"> to change the order of the files. Please note the following:</w:t>
      </w:r>
    </w:p>
    <w:p w14:paraId="21270E6E" w14:textId="6D413C94" w:rsidR="000959A2" w:rsidRPr="00522DCA" w:rsidRDefault="000959A2" w:rsidP="005D3475">
      <w:pPr>
        <w:pStyle w:val="Standard-BlockCharCharChar"/>
        <w:numPr>
          <w:ilvl w:val="0"/>
          <w:numId w:val="93"/>
        </w:numPr>
        <w:rPr>
          <w:lang w:val="en-GB"/>
        </w:rPr>
      </w:pPr>
      <w:r w:rsidRPr="00522DCA">
        <w:rPr>
          <w:lang w:val="en-GB"/>
        </w:rPr>
        <w:t xml:space="preserve">For the oscillogram view, the </w:t>
      </w:r>
      <w:proofErr w:type="spellStart"/>
      <w:r w:rsidR="00C11634" w:rsidRPr="00522DCA">
        <w:rPr>
          <w:lang w:val="en-GB"/>
        </w:rPr>
        <w:t>EditorEditor</w:t>
      </w:r>
      <w:proofErr w:type="spellEnd"/>
      <w:r w:rsidRPr="00522DCA">
        <w:rPr>
          <w:lang w:val="en-GB"/>
        </w:rPr>
        <w:t xml:space="preserve"> will search for a file with the file extension </w:t>
      </w:r>
      <w:r w:rsidR="006D0A9D" w:rsidRPr="00522DCA">
        <w:rPr>
          <w:lang w:val="en-GB"/>
        </w:rPr>
        <w:t>“</w:t>
      </w:r>
      <w:r w:rsidRPr="00522DCA">
        <w:rPr>
          <w:lang w:val="en-GB"/>
        </w:rPr>
        <w:t>.wav</w:t>
      </w:r>
      <w:r w:rsidR="006D0A9D" w:rsidRPr="00522DCA">
        <w:rPr>
          <w:lang w:val="en-GB"/>
        </w:rPr>
        <w:t>”</w:t>
      </w:r>
      <w:r w:rsidRPr="00522DCA">
        <w:rPr>
          <w:lang w:val="en-GB"/>
        </w:rPr>
        <w:t xml:space="preserve"> or </w:t>
      </w:r>
      <w:r w:rsidR="006D0A9D" w:rsidRPr="00522DCA">
        <w:rPr>
          <w:lang w:val="en-GB"/>
        </w:rPr>
        <w:t>“</w:t>
      </w:r>
      <w:r w:rsidRPr="00522DCA">
        <w:rPr>
          <w:lang w:val="en-GB"/>
        </w:rPr>
        <w:t>.WAV</w:t>
      </w:r>
      <w:r w:rsidR="006D0A9D" w:rsidRPr="00522DCA">
        <w:rPr>
          <w:lang w:val="en-GB"/>
        </w:rPr>
        <w:t>”</w:t>
      </w:r>
      <w:r w:rsidRPr="00522DCA">
        <w:rPr>
          <w:lang w:val="en-GB"/>
        </w:rPr>
        <w:t xml:space="preserve">. If the </w:t>
      </w:r>
      <w:proofErr w:type="spellStart"/>
      <w:r w:rsidR="00C11634" w:rsidRPr="00522DCA">
        <w:rPr>
          <w:lang w:val="en-GB"/>
        </w:rPr>
        <w:t>EditorEditor</w:t>
      </w:r>
      <w:proofErr w:type="spellEnd"/>
      <w:r w:rsidRPr="00522DCA">
        <w:rPr>
          <w:lang w:val="en-GB"/>
        </w:rPr>
        <w:t xml:space="preserve"> finds such a file, the oscillogram will be calculated on the basis of this file. If the </w:t>
      </w:r>
      <w:proofErr w:type="spellStart"/>
      <w:r w:rsidR="00C11634" w:rsidRPr="00522DCA">
        <w:rPr>
          <w:lang w:val="en-GB"/>
        </w:rPr>
        <w:t>EditorEditor</w:t>
      </w:r>
      <w:proofErr w:type="spellEnd"/>
      <w:r w:rsidRPr="00522DCA">
        <w:rPr>
          <w:lang w:val="en-GB"/>
        </w:rPr>
        <w:t xml:space="preserve"> does not find one, a timeline without an oscillogram is drawn on the basis of the first file in the list.</w:t>
      </w:r>
    </w:p>
    <w:p w14:paraId="72615385" w14:textId="77777777" w:rsidR="000959A2" w:rsidRPr="00522DCA" w:rsidRDefault="000959A2" w:rsidP="005D3475">
      <w:pPr>
        <w:pStyle w:val="Standard-BlockCharCharChar"/>
        <w:numPr>
          <w:ilvl w:val="0"/>
          <w:numId w:val="93"/>
        </w:numPr>
        <w:rPr>
          <w:lang w:val="en-GB"/>
        </w:rPr>
      </w:pPr>
      <w:r w:rsidRPr="00522DCA">
        <w:rPr>
          <w:lang w:val="en-GB"/>
        </w:rPr>
        <w:t>The player always loads the first file in the list. If you load a different media file with help of the Audio/Video Panel, it will be placed at the top of the list.</w:t>
      </w:r>
    </w:p>
    <w:p w14:paraId="1ACE130C" w14:textId="13C252C5" w:rsidR="000959A2" w:rsidRPr="00522DCA" w:rsidRDefault="000959A2" w:rsidP="005D3475">
      <w:pPr>
        <w:pStyle w:val="Standard-BlockCharCharChar"/>
        <w:numPr>
          <w:ilvl w:val="0"/>
          <w:numId w:val="93"/>
        </w:numPr>
        <w:rPr>
          <w:lang w:val="en-GB"/>
        </w:rPr>
      </w:pPr>
      <w:r w:rsidRPr="00AE6FAE">
        <w:rPr>
          <w:lang w:val="en-GB"/>
        </w:rPr>
        <w:t>T</w:t>
      </w:r>
      <w:r w:rsidRPr="00522DCA">
        <w:rPr>
          <w:lang w:val="en-GB"/>
        </w:rPr>
        <w:t xml:space="preserve">he </w:t>
      </w:r>
      <w:r w:rsidR="006D0A9D" w:rsidRPr="00522DCA">
        <w:rPr>
          <w:lang w:val="en-GB"/>
        </w:rPr>
        <w:t>“</w:t>
      </w:r>
      <w:r w:rsidRPr="00522DCA">
        <w:rPr>
          <w:lang w:val="en-GB"/>
        </w:rPr>
        <w:t>HTML Partitur + Flash Player</w:t>
      </w:r>
      <w:r w:rsidR="006D0A9D" w:rsidRPr="00522DCA">
        <w:rPr>
          <w:lang w:val="en-GB"/>
        </w:rPr>
        <w:t>”</w:t>
      </w:r>
      <w:r w:rsidRPr="00522DCA">
        <w:rPr>
          <w:lang w:val="en-GB"/>
        </w:rPr>
        <w:t xml:space="preserve"> output (see </w:t>
      </w:r>
      <w:r w:rsidRPr="0049368D">
        <w:rPr>
          <w:rStyle w:val="Menufunction"/>
          <w:kern w:val="0"/>
          <w:lang w:val="en-US" w:eastAsia="de-DE" w:bidi="ar-SA"/>
        </w:rPr>
        <w:t>File &gt; Output...</w:t>
      </w:r>
      <w:r w:rsidRPr="00522DCA">
        <w:rPr>
          <w:lang w:val="en-GB"/>
        </w:rPr>
        <w:t xml:space="preserve">) searches for the first file with the extension </w:t>
      </w:r>
      <w:r w:rsidR="006D0A9D" w:rsidRPr="00522DCA">
        <w:rPr>
          <w:lang w:val="en-GB"/>
        </w:rPr>
        <w:t>“</w:t>
      </w:r>
      <w:r w:rsidRPr="00522DCA">
        <w:rPr>
          <w:lang w:val="en-GB"/>
        </w:rPr>
        <w:t>.mp3</w:t>
      </w:r>
      <w:r w:rsidR="006D0A9D" w:rsidRPr="00522DCA">
        <w:rPr>
          <w:lang w:val="en-GB"/>
        </w:rPr>
        <w:t>”</w:t>
      </w:r>
      <w:r w:rsidRPr="00522DCA">
        <w:rPr>
          <w:lang w:val="en-GB"/>
        </w:rPr>
        <w:t xml:space="preserve"> or </w:t>
      </w:r>
      <w:r w:rsidR="006D0A9D" w:rsidRPr="00522DCA">
        <w:rPr>
          <w:lang w:val="en-GB"/>
        </w:rPr>
        <w:t>“</w:t>
      </w:r>
      <w:r w:rsidRPr="00522DCA">
        <w:rPr>
          <w:lang w:val="en-GB"/>
        </w:rPr>
        <w:t>.MP3</w:t>
      </w:r>
      <w:r w:rsidR="006D0A9D" w:rsidRPr="00522DCA">
        <w:rPr>
          <w:lang w:val="en-GB"/>
        </w:rPr>
        <w:t>”</w:t>
      </w:r>
      <w:r w:rsidRPr="00522DCA">
        <w:rPr>
          <w:lang w:val="en-GB"/>
        </w:rPr>
        <w:t xml:space="preserve">. If no such file is found, the corresponding error message will appear. </w:t>
      </w:r>
    </w:p>
    <w:p w14:paraId="6EBD8567" w14:textId="77777777" w:rsidR="000959A2" w:rsidRPr="00522DCA" w:rsidRDefault="000959A2" w:rsidP="005D3475">
      <w:pPr>
        <w:pStyle w:val="Standard-BlockCharCharChar"/>
        <w:numPr>
          <w:ilvl w:val="0"/>
          <w:numId w:val="93"/>
        </w:numPr>
        <w:rPr>
          <w:lang w:val="en-GB"/>
        </w:rPr>
      </w:pPr>
      <w:r w:rsidRPr="00522DCA">
        <w:rPr>
          <w:lang w:val="en-GB"/>
        </w:rPr>
        <w:t xml:space="preserve">Normally, files in the list should only be distinguishable on the basis of their file format (Audio vs. Video, different Codecs). In particular, they should all be of the same length. </w:t>
      </w:r>
    </w:p>
    <w:p w14:paraId="77B3BCA5" w14:textId="77777777" w:rsidR="000959A2" w:rsidRPr="00522DCA" w:rsidRDefault="000959A2" w:rsidP="00AE6FAE">
      <w:pPr>
        <w:spacing w:before="0" w:after="0"/>
        <w:rPr>
          <w:rFonts w:cs="Times New Roman"/>
          <w:lang w:val="en-GB"/>
        </w:rPr>
      </w:pPr>
    </w:p>
    <w:p w14:paraId="45590C70" w14:textId="77777777" w:rsidR="000959A2" w:rsidRPr="00522DCA" w:rsidRDefault="000959A2" w:rsidP="006F7584">
      <w:pPr>
        <w:pStyle w:val="berschrift3"/>
      </w:pPr>
      <w:bookmarkStart w:id="307" w:name="_Toc415132414"/>
      <w:bookmarkStart w:id="308" w:name="_Toc415132595"/>
      <w:r w:rsidRPr="00522DCA">
        <w:t>Transcription &gt; Structure errors…</w:t>
      </w:r>
      <w:bookmarkEnd w:id="307"/>
      <w:bookmarkEnd w:id="308"/>
    </w:p>
    <w:p w14:paraId="043F0054" w14:textId="77777777" w:rsidR="000959A2" w:rsidRPr="00522DCA" w:rsidRDefault="000959A2" w:rsidP="005D3475">
      <w:pPr>
        <w:pStyle w:val="Standard-BlockCharCharChar"/>
        <w:rPr>
          <w:ins w:id="309" w:author="Moritz Lautenbach" w:date="2014-04-15T16:39:00Z"/>
          <w:lang w:val="en-GB"/>
        </w:rPr>
      </w:pPr>
      <w:r w:rsidRPr="00522DCA">
        <w:rPr>
          <w:lang w:val="en-GB"/>
        </w:rPr>
        <w:t xml:space="preserve">Displays a dialog for editing structural errors (see also the document </w:t>
      </w:r>
      <w:r w:rsidRPr="00522DCA">
        <w:rPr>
          <w:rStyle w:val="Dokumentation"/>
          <w:szCs w:val="24"/>
          <w:lang w:val="en-GB"/>
        </w:rPr>
        <w:t>How to edit and correct transcriptions</w:t>
      </w:r>
      <w:r w:rsidRPr="00522DCA">
        <w:rPr>
          <w:lang w:val="en-GB"/>
        </w:rPr>
        <w:t>).</w:t>
      </w:r>
    </w:p>
    <w:p w14:paraId="0EAE312E" w14:textId="77777777" w:rsidR="000959A2" w:rsidRPr="00522DCA" w:rsidRDefault="0005350C">
      <w:pPr>
        <w:rPr>
          <w:rFonts w:cs="Times New Roman"/>
          <w:szCs w:val="24"/>
          <w:lang w:val="en-GB"/>
        </w:rPr>
      </w:pPr>
      <w:r>
        <w:rPr>
          <w:rFonts w:cs="Times New Roman"/>
          <w:szCs w:val="24"/>
          <w:lang w:val="en-GB"/>
        </w:rPr>
        <w:pict w14:anchorId="436FFFAF">
          <v:shape id="_x0000_i1101" type="#_x0000_t75" style="width:189.2pt;height:127.25pt" filled="t">
            <v:fill color2="black"/>
            <v:imagedata r:id="rId166" o:title=""/>
          </v:shape>
        </w:pict>
      </w:r>
    </w:p>
    <w:p w14:paraId="0D376BA2" w14:textId="77777777" w:rsidR="000959A2" w:rsidRPr="00522DCA" w:rsidRDefault="000959A2" w:rsidP="0009116A">
      <w:pPr>
        <w:jc w:val="left"/>
        <w:rPr>
          <w:rFonts w:cs="Times New Roman"/>
          <w:szCs w:val="24"/>
          <w:lang w:val="en-GB"/>
        </w:rPr>
      </w:pPr>
      <w:r w:rsidRPr="00522DCA">
        <w:rPr>
          <w:rFonts w:cs="Times New Roman"/>
          <w:szCs w:val="24"/>
          <w:lang w:val="en-GB"/>
        </w:rPr>
        <w:t>The following structural errors can occur:</w:t>
      </w:r>
    </w:p>
    <w:p w14:paraId="2228E757" w14:textId="0BC7B53B" w:rsidR="000959A2" w:rsidRPr="00522DCA" w:rsidRDefault="006D0A9D" w:rsidP="005D3475">
      <w:pPr>
        <w:pStyle w:val="Standard-BlockCharCharChar"/>
        <w:numPr>
          <w:ilvl w:val="0"/>
          <w:numId w:val="93"/>
        </w:numPr>
        <w:rPr>
          <w:lang w:val="en-GB"/>
        </w:rPr>
      </w:pPr>
      <w:r w:rsidRPr="00243150">
        <w:rPr>
          <w:szCs w:val="24"/>
          <w:shd w:val="clear" w:color="auto" w:fill="D9D9D9"/>
          <w:lang w:val="en-GB" w:eastAsia="de-DE"/>
        </w:rPr>
        <w:lastRenderedPageBreak/>
        <w:t>“</w:t>
      </w:r>
      <w:r w:rsidR="000959A2" w:rsidRPr="00243150">
        <w:rPr>
          <w:szCs w:val="24"/>
          <w:shd w:val="clear" w:color="auto" w:fill="D9D9D9"/>
          <w:lang w:val="en-GB" w:eastAsia="de-DE"/>
        </w:rPr>
        <w:t>Temporal anomaly</w:t>
      </w:r>
      <w:r w:rsidRPr="00243150">
        <w:rPr>
          <w:szCs w:val="24"/>
          <w:shd w:val="clear" w:color="auto" w:fill="D9D9D9"/>
          <w:lang w:val="en-GB" w:eastAsia="de-DE"/>
        </w:rPr>
        <w:t>”</w:t>
      </w:r>
      <w:r w:rsidR="000959A2" w:rsidRPr="00243150">
        <w:rPr>
          <w:szCs w:val="24"/>
          <w:shd w:val="clear" w:color="auto" w:fill="D9D9D9"/>
          <w:lang w:val="en-GB" w:eastAsia="de-DE"/>
        </w:rPr>
        <w:t>:</w:t>
      </w:r>
      <w:r w:rsidR="000959A2" w:rsidRPr="00522DCA">
        <w:rPr>
          <w:lang w:val="en-GB"/>
        </w:rPr>
        <w:t xml:space="preserve"> absolute time values in the time axis have to show a monotonous increase.</w:t>
      </w:r>
    </w:p>
    <w:p w14:paraId="163FC502" w14:textId="6F3BBAE9" w:rsidR="000959A2" w:rsidRPr="00522DCA" w:rsidRDefault="006D0A9D" w:rsidP="005D3475">
      <w:pPr>
        <w:pStyle w:val="Standard-BlockCharCharChar"/>
        <w:numPr>
          <w:ilvl w:val="0"/>
          <w:numId w:val="93"/>
        </w:numPr>
        <w:rPr>
          <w:lang w:val="en-GB"/>
        </w:rPr>
      </w:pPr>
      <w:r w:rsidRPr="00243150">
        <w:rPr>
          <w:szCs w:val="24"/>
          <w:shd w:val="clear" w:color="auto" w:fill="D9D9D9"/>
          <w:lang w:val="en-GB" w:eastAsia="de-DE"/>
        </w:rPr>
        <w:t>“</w:t>
      </w:r>
      <w:r w:rsidR="000959A2" w:rsidRPr="00243150">
        <w:rPr>
          <w:szCs w:val="24"/>
          <w:shd w:val="clear" w:color="auto" w:fill="D9D9D9"/>
          <w:lang w:val="en-GB" w:eastAsia="de-DE"/>
        </w:rPr>
        <w:t>More than one transcription tier for one speaker</w:t>
      </w:r>
      <w:r w:rsidRPr="00243150">
        <w:rPr>
          <w:szCs w:val="24"/>
          <w:shd w:val="clear" w:color="auto" w:fill="D9D9D9"/>
          <w:lang w:val="en-GB" w:eastAsia="de-DE"/>
        </w:rPr>
        <w:t>”</w:t>
      </w:r>
      <w:r w:rsidR="000959A2" w:rsidRPr="00243150">
        <w:rPr>
          <w:szCs w:val="24"/>
          <w:shd w:val="clear" w:color="auto" w:fill="D9D9D9"/>
          <w:lang w:val="en-GB" w:eastAsia="de-DE"/>
        </w:rPr>
        <w:t>:</w:t>
      </w:r>
      <w:r w:rsidR="000959A2" w:rsidRPr="00522DCA">
        <w:rPr>
          <w:lang w:val="en-GB"/>
        </w:rPr>
        <w:t xml:space="preserve"> there may only be one tier of type </w:t>
      </w:r>
      <w:r w:rsidRPr="00522DCA">
        <w:rPr>
          <w:lang w:val="en-GB"/>
        </w:rPr>
        <w:t>“</w:t>
      </w:r>
      <w:proofErr w:type="gramStart"/>
      <w:r w:rsidR="000959A2" w:rsidRPr="00522DCA">
        <w:rPr>
          <w:lang w:val="en-GB"/>
        </w:rPr>
        <w:t>T(</w:t>
      </w:r>
      <w:proofErr w:type="spellStart"/>
      <w:proofErr w:type="gramEnd"/>
      <w:r w:rsidR="000959A2" w:rsidRPr="00522DCA">
        <w:rPr>
          <w:lang w:val="en-GB"/>
        </w:rPr>
        <w:t>ranscription</w:t>
      </w:r>
      <w:proofErr w:type="spellEnd"/>
      <w:r w:rsidR="000959A2" w:rsidRPr="00522DCA">
        <w:rPr>
          <w:lang w:val="en-GB"/>
        </w:rPr>
        <w:t>)</w:t>
      </w:r>
      <w:r w:rsidRPr="00522DCA">
        <w:rPr>
          <w:lang w:val="en-GB"/>
        </w:rPr>
        <w:t>”</w:t>
      </w:r>
      <w:r w:rsidR="000959A2" w:rsidRPr="00522DCA">
        <w:rPr>
          <w:lang w:val="en-GB"/>
        </w:rPr>
        <w:t xml:space="preserve"> for every speaker.</w:t>
      </w:r>
    </w:p>
    <w:p w14:paraId="27758D62" w14:textId="374F652C" w:rsidR="000959A2" w:rsidRPr="00522DCA" w:rsidRDefault="006D0A9D" w:rsidP="005D3475">
      <w:pPr>
        <w:pStyle w:val="Standard-BlockCharCharChar"/>
        <w:numPr>
          <w:ilvl w:val="0"/>
          <w:numId w:val="93"/>
        </w:numPr>
        <w:rPr>
          <w:lang w:val="en-GB"/>
        </w:rPr>
      </w:pPr>
      <w:r w:rsidRPr="00243150">
        <w:rPr>
          <w:szCs w:val="24"/>
          <w:shd w:val="clear" w:color="auto" w:fill="D9D9D9"/>
          <w:lang w:val="en-GB" w:eastAsia="de-DE"/>
        </w:rPr>
        <w:t>“</w:t>
      </w:r>
      <w:r w:rsidR="000959A2" w:rsidRPr="00243150">
        <w:rPr>
          <w:szCs w:val="24"/>
          <w:shd w:val="clear" w:color="auto" w:fill="D9D9D9"/>
          <w:lang w:val="en-GB" w:eastAsia="de-DE"/>
        </w:rPr>
        <w:t>Orphaned transcription tier</w:t>
      </w:r>
      <w:r w:rsidRPr="00243150">
        <w:rPr>
          <w:szCs w:val="24"/>
          <w:shd w:val="clear" w:color="auto" w:fill="D9D9D9"/>
          <w:lang w:val="en-GB" w:eastAsia="de-DE"/>
        </w:rPr>
        <w:t>”</w:t>
      </w:r>
      <w:r w:rsidR="000959A2" w:rsidRPr="00243150">
        <w:rPr>
          <w:szCs w:val="24"/>
          <w:shd w:val="clear" w:color="auto" w:fill="D9D9D9"/>
          <w:lang w:val="en-GB" w:eastAsia="de-DE"/>
        </w:rPr>
        <w:t>:</w:t>
      </w:r>
      <w:r w:rsidR="000959A2" w:rsidRPr="00522DCA">
        <w:rPr>
          <w:lang w:val="en-GB"/>
        </w:rPr>
        <w:t xml:space="preserve"> Tiers of type </w:t>
      </w:r>
      <w:r w:rsidRPr="00522DCA">
        <w:rPr>
          <w:lang w:val="en-GB"/>
        </w:rPr>
        <w:t>“</w:t>
      </w:r>
      <w:proofErr w:type="gramStart"/>
      <w:r w:rsidR="000959A2" w:rsidRPr="00522DCA">
        <w:rPr>
          <w:lang w:val="en-GB"/>
        </w:rPr>
        <w:t>T(</w:t>
      </w:r>
      <w:proofErr w:type="spellStart"/>
      <w:proofErr w:type="gramEnd"/>
      <w:r w:rsidR="000959A2" w:rsidRPr="00522DCA">
        <w:rPr>
          <w:lang w:val="en-GB"/>
        </w:rPr>
        <w:t>ranscription</w:t>
      </w:r>
      <w:proofErr w:type="spellEnd"/>
      <w:r w:rsidR="000959A2" w:rsidRPr="00522DCA">
        <w:rPr>
          <w:lang w:val="en-GB"/>
        </w:rPr>
        <w:t>)” have to be assigned to a speaker.</w:t>
      </w:r>
    </w:p>
    <w:p w14:paraId="63BDB028" w14:textId="0AE6F26A" w:rsidR="000959A2" w:rsidRPr="00522DCA" w:rsidRDefault="006D0A9D" w:rsidP="005D3475">
      <w:pPr>
        <w:pStyle w:val="Standard-BlockCharCharChar"/>
        <w:numPr>
          <w:ilvl w:val="0"/>
          <w:numId w:val="93"/>
        </w:numPr>
        <w:rPr>
          <w:lang w:val="en-GB"/>
        </w:rPr>
      </w:pPr>
      <w:r w:rsidRPr="00243150">
        <w:rPr>
          <w:szCs w:val="24"/>
          <w:shd w:val="clear" w:color="auto" w:fill="D9D9D9"/>
          <w:lang w:val="en-GB" w:eastAsia="de-DE"/>
        </w:rPr>
        <w:t>“</w:t>
      </w:r>
      <w:r w:rsidR="000959A2" w:rsidRPr="00243150">
        <w:rPr>
          <w:szCs w:val="24"/>
          <w:shd w:val="clear" w:color="auto" w:fill="D9D9D9"/>
          <w:lang w:val="en-GB" w:eastAsia="de-DE"/>
        </w:rPr>
        <w:t>Orphaned annotation tier</w:t>
      </w:r>
      <w:r w:rsidRPr="00243150">
        <w:rPr>
          <w:szCs w:val="24"/>
          <w:shd w:val="clear" w:color="auto" w:fill="D9D9D9"/>
          <w:lang w:val="en-GB" w:eastAsia="de-DE"/>
        </w:rPr>
        <w:t>”</w:t>
      </w:r>
      <w:r w:rsidR="000959A2" w:rsidRPr="00243150">
        <w:rPr>
          <w:szCs w:val="24"/>
          <w:shd w:val="clear" w:color="auto" w:fill="D9D9D9"/>
          <w:lang w:val="en-GB" w:eastAsia="de-DE"/>
        </w:rPr>
        <w:t>:</w:t>
      </w:r>
      <w:r w:rsidR="000959A2" w:rsidRPr="00522DCA">
        <w:rPr>
          <w:lang w:val="en-GB"/>
        </w:rPr>
        <w:t xml:space="preserve"> Tiers of type </w:t>
      </w:r>
      <w:r w:rsidRPr="00522DCA">
        <w:rPr>
          <w:lang w:val="en-GB"/>
        </w:rPr>
        <w:t>“</w:t>
      </w:r>
      <w:proofErr w:type="gramStart"/>
      <w:r w:rsidR="000959A2" w:rsidRPr="00522DCA">
        <w:rPr>
          <w:lang w:val="en-GB"/>
        </w:rPr>
        <w:t>A(</w:t>
      </w:r>
      <w:proofErr w:type="spellStart"/>
      <w:proofErr w:type="gramEnd"/>
      <w:r w:rsidR="000959A2" w:rsidRPr="00522DCA">
        <w:rPr>
          <w:lang w:val="en-GB"/>
        </w:rPr>
        <w:t>nnotation</w:t>
      </w:r>
      <w:proofErr w:type="spellEnd"/>
      <w:r w:rsidR="000959A2" w:rsidRPr="00522DCA">
        <w:rPr>
          <w:lang w:val="en-GB"/>
        </w:rPr>
        <w:t>)</w:t>
      </w:r>
      <w:r w:rsidRPr="00522DCA">
        <w:rPr>
          <w:lang w:val="en-GB"/>
        </w:rPr>
        <w:t>”</w:t>
      </w:r>
      <w:r w:rsidR="000959A2" w:rsidRPr="00522DCA">
        <w:rPr>
          <w:lang w:val="en-GB"/>
        </w:rPr>
        <w:t xml:space="preserve"> have to be assigned to a speaker. Furthermore, in addition to this tier there has to be a tier of type </w:t>
      </w:r>
      <w:r w:rsidRPr="00522DCA">
        <w:rPr>
          <w:lang w:val="en-GB"/>
        </w:rPr>
        <w:t>“</w:t>
      </w:r>
      <w:proofErr w:type="gramStart"/>
      <w:r w:rsidR="000959A2" w:rsidRPr="00522DCA">
        <w:rPr>
          <w:lang w:val="en-GB"/>
        </w:rPr>
        <w:t>T(</w:t>
      </w:r>
      <w:proofErr w:type="spellStart"/>
      <w:proofErr w:type="gramEnd"/>
      <w:r w:rsidR="000959A2" w:rsidRPr="00522DCA">
        <w:rPr>
          <w:lang w:val="en-GB"/>
        </w:rPr>
        <w:t>ranscription</w:t>
      </w:r>
      <w:proofErr w:type="spellEnd"/>
      <w:r w:rsidR="000959A2" w:rsidRPr="00522DCA">
        <w:rPr>
          <w:lang w:val="en-GB"/>
        </w:rPr>
        <w:t>)</w:t>
      </w:r>
      <w:r w:rsidRPr="00522DCA">
        <w:rPr>
          <w:lang w:val="en-GB"/>
        </w:rPr>
        <w:t>”</w:t>
      </w:r>
      <w:r w:rsidR="000959A2" w:rsidRPr="00522DCA">
        <w:rPr>
          <w:lang w:val="en-GB"/>
        </w:rPr>
        <w:t xml:space="preserve"> that is assigned to the same speaker.</w:t>
      </w:r>
    </w:p>
    <w:p w14:paraId="7F1BDA46" w14:textId="7C90AB63" w:rsidR="000959A2" w:rsidRPr="00522DCA" w:rsidRDefault="006D0A9D" w:rsidP="005D3475">
      <w:pPr>
        <w:pStyle w:val="Standard-BlockCharCharChar"/>
        <w:numPr>
          <w:ilvl w:val="0"/>
          <w:numId w:val="93"/>
        </w:numPr>
        <w:rPr>
          <w:lang w:val="en-GB"/>
        </w:rPr>
      </w:pPr>
      <w:r w:rsidRPr="00243150">
        <w:rPr>
          <w:szCs w:val="24"/>
          <w:shd w:val="clear" w:color="auto" w:fill="D9D9D9"/>
          <w:lang w:val="en-GB" w:eastAsia="de-DE"/>
        </w:rPr>
        <w:t>“</w:t>
      </w:r>
      <w:r w:rsidR="000959A2" w:rsidRPr="00243150">
        <w:rPr>
          <w:szCs w:val="24"/>
          <w:shd w:val="clear" w:color="auto" w:fill="D9D9D9"/>
          <w:lang w:val="en-GB" w:eastAsia="de-DE"/>
        </w:rPr>
        <w:t>Annotation mismatch</w:t>
      </w:r>
      <w:r w:rsidRPr="00243150">
        <w:rPr>
          <w:szCs w:val="24"/>
          <w:shd w:val="clear" w:color="auto" w:fill="D9D9D9"/>
          <w:lang w:val="en-GB" w:eastAsia="de-DE"/>
        </w:rPr>
        <w:t>”</w:t>
      </w:r>
      <w:r w:rsidR="000959A2" w:rsidRPr="00243150">
        <w:rPr>
          <w:szCs w:val="24"/>
          <w:shd w:val="clear" w:color="auto" w:fill="D9D9D9"/>
          <w:lang w:val="en-GB" w:eastAsia="de-DE"/>
        </w:rPr>
        <w:t>:</w:t>
      </w:r>
      <w:r w:rsidR="000959A2" w:rsidRPr="00522DCA">
        <w:rPr>
          <w:lang w:val="en-GB"/>
        </w:rPr>
        <w:t xml:space="preserve"> for every event in a tier of type </w:t>
      </w:r>
      <w:r w:rsidRPr="00522DCA">
        <w:rPr>
          <w:lang w:val="en-GB"/>
        </w:rPr>
        <w:t>“</w:t>
      </w:r>
      <w:r w:rsidR="000959A2" w:rsidRPr="00522DCA">
        <w:rPr>
          <w:lang w:val="en-GB"/>
        </w:rPr>
        <w:t>A(</w:t>
      </w:r>
      <w:proofErr w:type="spellStart"/>
      <w:r w:rsidR="000959A2" w:rsidRPr="00522DCA">
        <w:rPr>
          <w:lang w:val="en-GB"/>
        </w:rPr>
        <w:t>nnotation</w:t>
      </w:r>
      <w:proofErr w:type="spellEnd"/>
      <w:r w:rsidR="000959A2" w:rsidRPr="00522DCA">
        <w:rPr>
          <w:lang w:val="en-GB"/>
        </w:rPr>
        <w:t>)</w:t>
      </w:r>
      <w:r w:rsidRPr="00522DCA">
        <w:rPr>
          <w:lang w:val="en-GB"/>
        </w:rPr>
        <w:t>”</w:t>
      </w:r>
      <w:r w:rsidR="000959A2" w:rsidRPr="00522DCA">
        <w:rPr>
          <w:lang w:val="en-GB"/>
        </w:rPr>
        <w:t xml:space="preserve"> there has to be an event or a chain of interrelated events in the associated tier of type </w:t>
      </w:r>
      <w:r w:rsidRPr="00522DCA">
        <w:rPr>
          <w:lang w:val="en-GB"/>
        </w:rPr>
        <w:t>“</w:t>
      </w:r>
      <w:r w:rsidR="000959A2" w:rsidRPr="00522DCA">
        <w:rPr>
          <w:lang w:val="en-GB"/>
        </w:rPr>
        <w:t>T(</w:t>
      </w:r>
      <w:proofErr w:type="spellStart"/>
      <w:r w:rsidR="000959A2" w:rsidRPr="00522DCA">
        <w:rPr>
          <w:lang w:val="en-GB"/>
        </w:rPr>
        <w:t>ranscription</w:t>
      </w:r>
      <w:proofErr w:type="spellEnd"/>
      <w:r w:rsidR="000959A2" w:rsidRPr="00522DCA">
        <w:rPr>
          <w:lang w:val="en-GB"/>
        </w:rPr>
        <w:t>)</w:t>
      </w:r>
      <w:r w:rsidRPr="00522DCA">
        <w:rPr>
          <w:lang w:val="en-GB"/>
        </w:rPr>
        <w:t>”</w:t>
      </w:r>
      <w:r w:rsidR="000959A2" w:rsidRPr="00522DCA">
        <w:rPr>
          <w:lang w:val="en-GB"/>
        </w:rPr>
        <w:t xml:space="preserve"> which has/have the same start and end point.</w:t>
      </w:r>
    </w:p>
    <w:p w14:paraId="7330DE67" w14:textId="77777777" w:rsidR="000959A2" w:rsidRPr="00522DCA" w:rsidRDefault="000959A2" w:rsidP="005D3475">
      <w:pPr>
        <w:pStyle w:val="Standard-BlockCharCharChar"/>
        <w:rPr>
          <w:lang w:val="en-GB"/>
        </w:rPr>
      </w:pPr>
      <w:r w:rsidRPr="00522DCA">
        <w:rPr>
          <w:lang w:val="en-GB"/>
        </w:rPr>
        <w:t>Double click an element in the list in order to get to the section in the transcription where the error occurred.</w:t>
      </w:r>
    </w:p>
    <w:p w14:paraId="34D11DCA" w14:textId="3ED4F4A2" w:rsidR="000959A2" w:rsidRPr="00522DCA" w:rsidRDefault="000959A2" w:rsidP="006F7584">
      <w:pPr>
        <w:pStyle w:val="berschrift3"/>
      </w:pPr>
      <w:bookmarkStart w:id="310" w:name="_Toc415132415"/>
      <w:bookmarkStart w:id="311" w:name="_Toc415132596"/>
      <w:r w:rsidRPr="00522DCA">
        <w:t>Transcription &gt; Calculate annotated time…</w:t>
      </w:r>
      <w:bookmarkEnd w:id="310"/>
      <w:bookmarkEnd w:id="311"/>
    </w:p>
    <w:p w14:paraId="55709856" w14:textId="77777777" w:rsidR="000959A2" w:rsidRPr="00522DCA" w:rsidRDefault="000959A2" w:rsidP="005D3475">
      <w:pPr>
        <w:pStyle w:val="Standard-BlockCharCharChar"/>
        <w:rPr>
          <w:lang w:val="en-GB"/>
        </w:rPr>
      </w:pPr>
      <w:r w:rsidRPr="00522DCA">
        <w:rPr>
          <w:lang w:val="en-GB"/>
        </w:rPr>
        <w:t>Calculates the total duration for the existing events in every tier</w:t>
      </w:r>
      <w:ins w:id="312" w:author="Moritz Lautenbach" w:date="2014-04-15T16:40:00Z">
        <w:r w:rsidRPr="00522DCA">
          <w:rPr>
            <w:lang w:val="en-GB"/>
          </w:rPr>
          <w:t>.</w:t>
        </w:r>
      </w:ins>
    </w:p>
    <w:p w14:paraId="64B205CE" w14:textId="77777777" w:rsidR="000959A2" w:rsidRPr="00522DCA" w:rsidRDefault="0005350C">
      <w:pPr>
        <w:rPr>
          <w:rFonts w:cs="Times New Roman"/>
          <w:lang w:val="en-GB"/>
        </w:rPr>
      </w:pPr>
      <w:r>
        <w:rPr>
          <w:rFonts w:cs="Times New Roman"/>
          <w:lang w:val="en-GB"/>
        </w:rPr>
        <w:pict w14:anchorId="3AB0B3CB">
          <v:shape id="_x0000_i1102" type="#_x0000_t75" style="width:306.4pt;height:199.25pt" filled="t">
            <v:fill color2="black"/>
            <v:imagedata r:id="rId167" o:title=""/>
          </v:shape>
        </w:pict>
      </w:r>
    </w:p>
    <w:p w14:paraId="336A3A02" w14:textId="77777777" w:rsidR="000959A2" w:rsidRPr="00522DCA" w:rsidRDefault="000959A2" w:rsidP="006F7584">
      <w:pPr>
        <w:pStyle w:val="berschrift3"/>
      </w:pPr>
      <w:bookmarkStart w:id="313" w:name="_Toc415132416"/>
      <w:bookmarkStart w:id="314" w:name="_Toc415132597"/>
      <w:r w:rsidRPr="00522DCA">
        <w:t>Transcription &gt; Segmentation errors…</w:t>
      </w:r>
      <w:bookmarkEnd w:id="313"/>
      <w:bookmarkEnd w:id="314"/>
    </w:p>
    <w:p w14:paraId="0D40259D" w14:textId="07B07C0B" w:rsidR="000959A2" w:rsidRPr="00522DCA" w:rsidRDefault="000959A2" w:rsidP="005D3475">
      <w:pPr>
        <w:pStyle w:val="Standard-BlockCharCharChar"/>
        <w:rPr>
          <w:lang w:val="en-GB"/>
        </w:rPr>
      </w:pPr>
      <w:r w:rsidRPr="00522DCA">
        <w:rPr>
          <w:lang w:val="en-GB"/>
        </w:rPr>
        <w:t xml:space="preserve">Opens a dialog with all segmentation errors of the current transcription. The segmentation algorithm set under </w:t>
      </w:r>
      <w:r w:rsidRPr="0049368D">
        <w:rPr>
          <w:rStyle w:val="Menufunction"/>
          <w:lang w:val="en-US"/>
        </w:rPr>
        <w:t>Edit &gt; Preferences &gt; Segmentation</w:t>
      </w:r>
      <w:r w:rsidRPr="00522DCA">
        <w:rPr>
          <w:lang w:val="en-GB"/>
        </w:rPr>
        <w:t xml:space="preserve"> is taken as a basis.</w:t>
      </w:r>
    </w:p>
    <w:p w14:paraId="70EFA510" w14:textId="77777777" w:rsidR="000959A2" w:rsidRPr="00522DCA" w:rsidRDefault="000959A2" w:rsidP="005D3475">
      <w:pPr>
        <w:pStyle w:val="Standard-BlockCharCharChar"/>
        <w:rPr>
          <w:lang w:val="en-GB"/>
        </w:rPr>
      </w:pPr>
    </w:p>
    <w:p w14:paraId="349C5D62" w14:textId="77777777" w:rsidR="000959A2" w:rsidRPr="00522DCA" w:rsidRDefault="0005350C">
      <w:pPr>
        <w:pStyle w:val="BildChar"/>
        <w:rPr>
          <w:rFonts w:ascii="Times New Roman" w:hAnsi="Times New Roman"/>
          <w:lang w:val="en-GB"/>
        </w:rPr>
      </w:pPr>
      <w:r>
        <w:rPr>
          <w:rFonts w:ascii="Times New Roman" w:hAnsi="Times New Roman"/>
          <w:sz w:val="24"/>
          <w:szCs w:val="24"/>
          <w:lang w:val="en-GB"/>
        </w:rPr>
        <w:lastRenderedPageBreak/>
        <w:pict w14:anchorId="27EE36B5">
          <v:shape id="_x0000_i1103" type="#_x0000_t75" style="width:436.2pt;height:212.65pt" filled="t">
            <v:fill color2="black"/>
            <v:imagedata r:id="rId168" o:title=""/>
          </v:shape>
        </w:pict>
      </w:r>
    </w:p>
    <w:p w14:paraId="2E2FFBB9" w14:textId="40021F50" w:rsidR="000959A2" w:rsidRPr="00522DCA" w:rsidRDefault="000959A2" w:rsidP="005D3475">
      <w:pPr>
        <w:pStyle w:val="Standard-BlockCharCharChar"/>
        <w:rPr>
          <w:lang w:val="en-GB"/>
        </w:rPr>
      </w:pPr>
      <w:r w:rsidRPr="00522DCA">
        <w:rPr>
          <w:lang w:val="en-GB"/>
        </w:rPr>
        <w:t xml:space="preserve">In the table in the upper half of the dialog, all segmentation errors are listed that resulted from the segmentation of the entire transcription </w:t>
      </w:r>
      <w:proofErr w:type="gramStart"/>
      <w:r w:rsidRPr="00522DCA">
        <w:rPr>
          <w:lang w:val="en-GB"/>
        </w:rPr>
        <w:t>For</w:t>
      </w:r>
      <w:proofErr w:type="gramEnd"/>
      <w:r w:rsidRPr="00522DCA">
        <w:rPr>
          <w:lang w:val="en-GB"/>
        </w:rPr>
        <w:t xml:space="preserve"> every error the following information is noted in four columns:</w:t>
      </w:r>
    </w:p>
    <w:p w14:paraId="70E73711" w14:textId="77777777" w:rsidR="000959A2" w:rsidRPr="00AE6FAE" w:rsidRDefault="000959A2" w:rsidP="005D3475">
      <w:pPr>
        <w:pStyle w:val="Standard-BlockCharCharChar"/>
        <w:numPr>
          <w:ilvl w:val="0"/>
          <w:numId w:val="93"/>
        </w:numPr>
        <w:rPr>
          <w:lang w:val="en-GB"/>
        </w:rPr>
      </w:pPr>
      <w:r w:rsidRPr="00243150">
        <w:rPr>
          <w:szCs w:val="24"/>
          <w:shd w:val="clear" w:color="auto" w:fill="D9D9D9"/>
          <w:lang w:val="en-GB" w:eastAsia="de-DE"/>
        </w:rPr>
        <w:t>Tier:</w:t>
      </w:r>
      <w:r w:rsidRPr="00AE6FAE">
        <w:rPr>
          <w:lang w:val="en-GB"/>
        </w:rPr>
        <w:t xml:space="preserve"> the tier, in which the segmentation error occurred. </w:t>
      </w:r>
    </w:p>
    <w:p w14:paraId="71387E89" w14:textId="2C7821C5" w:rsidR="000959A2" w:rsidRPr="00AE6FAE" w:rsidRDefault="000959A2" w:rsidP="005D3475">
      <w:pPr>
        <w:pStyle w:val="Standard-BlockCharCharChar"/>
        <w:numPr>
          <w:ilvl w:val="0"/>
          <w:numId w:val="93"/>
        </w:numPr>
        <w:rPr>
          <w:lang w:val="en-GB"/>
        </w:rPr>
      </w:pPr>
      <w:r w:rsidRPr="00243150">
        <w:rPr>
          <w:szCs w:val="24"/>
          <w:shd w:val="clear" w:color="auto" w:fill="D9D9D9"/>
          <w:lang w:val="en-GB" w:eastAsia="de-DE"/>
        </w:rPr>
        <w:t>TLI:</w:t>
      </w:r>
      <w:r w:rsidRPr="00AE6FAE">
        <w:rPr>
          <w:lang w:val="en-GB"/>
        </w:rPr>
        <w:t xml:space="preserve"> the time point on the axis at which the segmentation error occurred. </w:t>
      </w:r>
    </w:p>
    <w:p w14:paraId="1F5B4C2D" w14:textId="17B45703" w:rsidR="000959A2" w:rsidRPr="00AE6FAE" w:rsidRDefault="000959A2" w:rsidP="005D3475">
      <w:pPr>
        <w:pStyle w:val="Standard-BlockCharCharChar"/>
        <w:numPr>
          <w:ilvl w:val="0"/>
          <w:numId w:val="93"/>
        </w:numPr>
        <w:rPr>
          <w:lang w:val="en-GB"/>
        </w:rPr>
      </w:pPr>
      <w:r w:rsidRPr="00243150">
        <w:rPr>
          <w:szCs w:val="24"/>
          <w:shd w:val="clear" w:color="auto" w:fill="D9D9D9"/>
          <w:lang w:val="en-GB" w:eastAsia="de-DE"/>
        </w:rPr>
        <w:t>Error:</w:t>
      </w:r>
      <w:r w:rsidRPr="00AE6FAE">
        <w:rPr>
          <w:lang w:val="en-GB"/>
        </w:rPr>
        <w:t xml:space="preserve"> the cause of the error. </w:t>
      </w:r>
    </w:p>
    <w:p w14:paraId="0C861E50" w14:textId="7C7ADCC3" w:rsidR="000959A2" w:rsidRPr="00AE6FAE" w:rsidRDefault="000959A2" w:rsidP="005D3475">
      <w:pPr>
        <w:pStyle w:val="Standard-BlockCharCharChar"/>
        <w:numPr>
          <w:ilvl w:val="0"/>
          <w:numId w:val="93"/>
        </w:numPr>
        <w:rPr>
          <w:lang w:val="en-GB"/>
        </w:rPr>
      </w:pPr>
      <w:r w:rsidRPr="00243150">
        <w:rPr>
          <w:szCs w:val="24"/>
          <w:shd w:val="clear" w:color="auto" w:fill="D9D9D9"/>
          <w:lang w:val="en-GB" w:eastAsia="de-DE"/>
        </w:rPr>
        <w:t>Processed output:</w:t>
      </w:r>
      <w:r w:rsidRPr="00AE6FAE">
        <w:rPr>
          <w:lang w:val="en-GB"/>
        </w:rPr>
        <w:t xml:space="preserve"> the output that has been processed up to the occurrence of the error. </w:t>
      </w:r>
    </w:p>
    <w:p w14:paraId="573A2E7D" w14:textId="23955A8A" w:rsidR="000959A2" w:rsidRPr="00522DCA" w:rsidRDefault="000959A2" w:rsidP="005D3475">
      <w:pPr>
        <w:pStyle w:val="Standard-BlockCharCharChar"/>
        <w:rPr>
          <w:lang w:val="en-GB"/>
        </w:rPr>
      </w:pPr>
      <w:r w:rsidRPr="00522DCA">
        <w:rPr>
          <w:lang w:val="en-GB"/>
        </w:rPr>
        <w:t>If an entry is selected in the table, the content of the corresponding column is shown in the text field in the lower part of the dialog. This can be especially useful for longer error messages or longer processed output.</w:t>
      </w:r>
    </w:p>
    <w:p w14:paraId="339AEF3D" w14:textId="77777777" w:rsidR="00AE6FAE" w:rsidRDefault="000959A2" w:rsidP="005D3475">
      <w:pPr>
        <w:pStyle w:val="Standard-BlockCharCharChar"/>
        <w:rPr>
          <w:lang w:val="en-GB"/>
        </w:rPr>
      </w:pPr>
      <w:r w:rsidRPr="00522DCA">
        <w:rPr>
          <w:lang w:val="en-GB"/>
        </w:rPr>
        <w:t>In order to mend the segment</w:t>
      </w:r>
      <w:r w:rsidR="00AE6FAE">
        <w:rPr>
          <w:lang w:val="en-GB"/>
        </w:rPr>
        <w:t>ation errors, do the following:</w:t>
      </w:r>
    </w:p>
    <w:p w14:paraId="689CD3B3" w14:textId="11AF35F0" w:rsidR="000959A2" w:rsidRPr="00AE6FAE" w:rsidRDefault="000959A2" w:rsidP="005D3475">
      <w:pPr>
        <w:pStyle w:val="Standard-BlockCharCharChar"/>
        <w:numPr>
          <w:ilvl w:val="2"/>
          <w:numId w:val="11"/>
        </w:numPr>
        <w:rPr>
          <w:lang w:val="en-GB"/>
        </w:rPr>
      </w:pPr>
      <w:r w:rsidRPr="00AE6FAE">
        <w:rPr>
          <w:lang w:val="en-GB"/>
        </w:rPr>
        <w:t>Select the errors you would like to edit by clicking on the corresponding column in the table.</w:t>
      </w:r>
    </w:p>
    <w:p w14:paraId="637271B0" w14:textId="2A29826B" w:rsidR="000959A2" w:rsidRPr="00AE6FAE" w:rsidRDefault="000959A2" w:rsidP="005D3475">
      <w:pPr>
        <w:pStyle w:val="Standard-BlockCharCharChar"/>
        <w:numPr>
          <w:ilvl w:val="2"/>
          <w:numId w:val="11"/>
        </w:numPr>
        <w:rPr>
          <w:lang w:val="en-GB"/>
        </w:rPr>
      </w:pPr>
      <w:r w:rsidRPr="00AE6FAE">
        <w:rPr>
          <w:lang w:val="en-GB"/>
        </w:rPr>
        <w:t xml:space="preserve">Click </w:t>
      </w:r>
      <w:r w:rsidR="00AE6FAE" w:rsidRPr="00AE6FAE">
        <w:rPr>
          <w:lang w:val="en-GB"/>
        </w:rPr>
        <w:t>“</w:t>
      </w:r>
      <w:r w:rsidRPr="00AE6FAE">
        <w:rPr>
          <w:lang w:val="en-GB"/>
        </w:rPr>
        <w:t>Go to</w:t>
      </w:r>
      <w:r w:rsidR="00AE6FAE" w:rsidRPr="00AE6FAE">
        <w:rPr>
          <w:lang w:val="en-GB"/>
        </w:rPr>
        <w:t>”</w:t>
      </w:r>
      <w:r w:rsidRPr="00AE6FAE">
        <w:rPr>
          <w:lang w:val="en-GB"/>
        </w:rPr>
        <w:t xml:space="preserve"> to move the musical score to the position where the error occurred.</w:t>
      </w:r>
    </w:p>
    <w:p w14:paraId="388049D9" w14:textId="77777777" w:rsidR="000959A2" w:rsidRPr="00AE6FAE" w:rsidRDefault="000959A2" w:rsidP="005D3475">
      <w:pPr>
        <w:pStyle w:val="Standard-BlockCharCharChar"/>
        <w:numPr>
          <w:ilvl w:val="2"/>
          <w:numId w:val="11"/>
        </w:numPr>
        <w:rPr>
          <w:lang w:val="en-GB"/>
        </w:rPr>
      </w:pPr>
      <w:r w:rsidRPr="00AE6FAE">
        <w:rPr>
          <w:lang w:val="en-GB"/>
        </w:rPr>
        <w:t>Correct the error. The dialog can remain open.</w:t>
      </w:r>
    </w:p>
    <w:p w14:paraId="2C9DECAA" w14:textId="0342606A" w:rsidR="000959A2" w:rsidRPr="00AE6FAE" w:rsidRDefault="000959A2" w:rsidP="005D3475">
      <w:pPr>
        <w:pStyle w:val="Standard-BlockCharCharChar"/>
        <w:numPr>
          <w:ilvl w:val="2"/>
          <w:numId w:val="11"/>
        </w:numPr>
        <w:rPr>
          <w:lang w:val="en-GB"/>
        </w:rPr>
      </w:pPr>
      <w:r w:rsidRPr="00AE6FAE">
        <w:rPr>
          <w:lang w:val="en-GB"/>
        </w:rPr>
        <w:t xml:space="preserve">Click </w:t>
      </w:r>
      <w:r w:rsidR="00AE6FAE" w:rsidRPr="00AE6FAE">
        <w:rPr>
          <w:lang w:val="en-GB"/>
        </w:rPr>
        <w:t>“</w:t>
      </w:r>
      <w:r w:rsidRPr="00AE6FAE">
        <w:rPr>
          <w:lang w:val="en-GB"/>
        </w:rPr>
        <w:t>Refresh</w:t>
      </w:r>
      <w:r w:rsidR="00AE6FAE" w:rsidRPr="00AE6FAE">
        <w:rPr>
          <w:lang w:val="en-GB"/>
        </w:rPr>
        <w:t>"</w:t>
      </w:r>
      <w:r w:rsidRPr="00AE6FAE">
        <w:rPr>
          <w:lang w:val="en-GB"/>
        </w:rPr>
        <w:t xml:space="preserve"> to have the remaining segmentation errors displayed.</w:t>
      </w:r>
    </w:p>
    <w:p w14:paraId="418CFFA3" w14:textId="77777777" w:rsidR="000959A2" w:rsidRPr="00AE6FAE" w:rsidRDefault="000959A2" w:rsidP="005D3475">
      <w:pPr>
        <w:pStyle w:val="Standard-BlockCharCharChar"/>
        <w:numPr>
          <w:ilvl w:val="2"/>
          <w:numId w:val="11"/>
        </w:numPr>
        <w:rPr>
          <w:lang w:val="en-GB"/>
        </w:rPr>
      </w:pPr>
      <w:r w:rsidRPr="00AE6FAE">
        <w:rPr>
          <w:lang w:val="en-GB"/>
        </w:rPr>
        <w:t>Should segmentation errors remain, repeat from step 1.</w:t>
      </w:r>
    </w:p>
    <w:p w14:paraId="5937EDCD" w14:textId="77777777" w:rsidR="000959A2" w:rsidRPr="00AE6FAE" w:rsidRDefault="000959A2" w:rsidP="005D3475">
      <w:pPr>
        <w:pStyle w:val="Standard-BlockCharCharChar"/>
        <w:numPr>
          <w:ilvl w:val="2"/>
          <w:numId w:val="11"/>
        </w:numPr>
        <w:rPr>
          <w:lang w:val="en-GB"/>
        </w:rPr>
      </w:pPr>
      <w:r w:rsidRPr="00AE6FAE">
        <w:rPr>
          <w:lang w:val="en-GB"/>
        </w:rPr>
        <w:t>Close the dialog by clicking onto the x in the top right corner.</w:t>
      </w:r>
    </w:p>
    <w:p w14:paraId="1ABA5667" w14:textId="3B4EE69C" w:rsidR="000959A2" w:rsidRPr="00522DCA" w:rsidRDefault="000959A2" w:rsidP="006F7584">
      <w:pPr>
        <w:pStyle w:val="berschrift3"/>
      </w:pPr>
      <w:bookmarkStart w:id="315" w:name="_Toc415132417"/>
      <w:bookmarkStart w:id="316" w:name="_Toc415132598"/>
      <w:r w:rsidRPr="00522DCA">
        <w:t>Transcription &gt; Export Segmented Transcription…</w:t>
      </w:r>
      <w:bookmarkEnd w:id="315"/>
      <w:bookmarkEnd w:id="316"/>
    </w:p>
    <w:p w14:paraId="79916802" w14:textId="376AE3B8" w:rsidR="000959A2" w:rsidRPr="00522DCA" w:rsidRDefault="000959A2" w:rsidP="005D3475">
      <w:pPr>
        <w:pStyle w:val="Standard-BlockCharCharChar"/>
        <w:rPr>
          <w:lang w:val="en-GB"/>
        </w:rPr>
      </w:pPr>
      <w:r w:rsidRPr="00522DCA">
        <w:rPr>
          <w:lang w:val="en-GB"/>
        </w:rPr>
        <w:t xml:space="preserve">Applies the segmentation algorithm set under </w:t>
      </w:r>
      <w:r w:rsidRPr="0049368D">
        <w:rPr>
          <w:rStyle w:val="Menufunction"/>
          <w:lang w:val="en-US"/>
        </w:rPr>
        <w:t>Edit &gt; Preferences &gt; Segmentation</w:t>
      </w:r>
      <w:r w:rsidRPr="00522DCA">
        <w:rPr>
          <w:lang w:val="en-GB"/>
        </w:rPr>
        <w:t xml:space="preserve"> to the transcription that is currently opened. If the segmentation runs successfully a dialog that allows </w:t>
      </w:r>
      <w:r w:rsidRPr="00522DCA">
        <w:rPr>
          <w:lang w:val="en-GB"/>
        </w:rPr>
        <w:lastRenderedPageBreak/>
        <w:t xml:space="preserve">saving the transcription pops up. Note that the segmented transcription </w:t>
      </w:r>
      <w:proofErr w:type="spellStart"/>
      <w:r w:rsidRPr="00522DCA">
        <w:rPr>
          <w:lang w:val="en-GB"/>
        </w:rPr>
        <w:t>can not</w:t>
      </w:r>
      <w:proofErr w:type="spellEnd"/>
      <w:r w:rsidRPr="00522DCA">
        <w:rPr>
          <w:lang w:val="en-GB"/>
        </w:rPr>
        <w:t xml:space="preserve"> be read by the Partitur-</w:t>
      </w:r>
      <w:r w:rsidR="00C11634" w:rsidRPr="00522DCA">
        <w:rPr>
          <w:lang w:val="en-GB"/>
        </w:rPr>
        <w:t>Editor</w:t>
      </w:r>
      <w:r w:rsidR="009D776F">
        <w:rPr>
          <w:lang w:val="en-GB"/>
        </w:rPr>
        <w:t xml:space="preserve">. The purpose of segmenting the transcriptions, </w:t>
      </w:r>
      <w:r w:rsidRPr="00522DCA">
        <w:rPr>
          <w:lang w:val="en-GB"/>
        </w:rPr>
        <w:t xml:space="preserve">is </w:t>
      </w:r>
      <w:r w:rsidR="009D776F">
        <w:rPr>
          <w:lang w:val="en-GB"/>
        </w:rPr>
        <w:t xml:space="preserve">their </w:t>
      </w:r>
      <w:r w:rsidRPr="00522DCA">
        <w:rPr>
          <w:lang w:val="en-GB"/>
        </w:rPr>
        <w:t>integration into an EXMARaLDA corpus</w:t>
      </w:r>
      <w:r w:rsidR="009D776F">
        <w:rPr>
          <w:lang w:val="en-GB"/>
        </w:rPr>
        <w:t>,</w:t>
      </w:r>
      <w:r w:rsidRPr="00522DCA">
        <w:rPr>
          <w:lang w:val="en-GB"/>
        </w:rPr>
        <w:t xml:space="preserve"> and </w:t>
      </w:r>
      <w:r w:rsidR="009D776F">
        <w:rPr>
          <w:lang w:val="en-GB"/>
        </w:rPr>
        <w:t>to</w:t>
      </w:r>
      <w:r w:rsidRPr="00522DCA">
        <w:rPr>
          <w:lang w:val="en-GB"/>
        </w:rPr>
        <w:t xml:space="preserve"> use</w:t>
      </w:r>
      <w:r w:rsidR="009D776F">
        <w:rPr>
          <w:lang w:val="en-GB"/>
        </w:rPr>
        <w:t xml:space="preserve"> them</w:t>
      </w:r>
      <w:r w:rsidRPr="00522DCA">
        <w:rPr>
          <w:lang w:val="en-GB"/>
        </w:rPr>
        <w:t xml:space="preserve"> for the work with EXAKT. Thus, during this process, you should not overwrite the existing basic transcription, but give the segmented transcription a new name.</w:t>
      </w:r>
    </w:p>
    <w:p w14:paraId="5A501693" w14:textId="77777777" w:rsidR="000959A2" w:rsidRPr="00522DCA" w:rsidRDefault="000959A2" w:rsidP="005D3475">
      <w:pPr>
        <w:pStyle w:val="Standard-BlockCharCharChar"/>
        <w:rPr>
          <w:lang w:val="en-GB"/>
        </w:rPr>
      </w:pPr>
      <w:r w:rsidRPr="00522DCA">
        <w:rPr>
          <w:lang w:val="en-GB"/>
        </w:rPr>
        <w:t>If the segmentation fails, the following dialog will appear:</w:t>
      </w:r>
    </w:p>
    <w:p w14:paraId="1BCAAB35" w14:textId="77777777" w:rsidR="000959A2" w:rsidRPr="00522DCA" w:rsidRDefault="0005350C">
      <w:pPr>
        <w:rPr>
          <w:rFonts w:cs="Times New Roman"/>
          <w:lang w:val="en-GB"/>
        </w:rPr>
      </w:pPr>
      <w:r>
        <w:rPr>
          <w:rFonts w:cs="Times New Roman"/>
          <w:lang w:val="en-GB"/>
        </w:rPr>
        <w:pict w14:anchorId="78B58DED">
          <v:shape id="_x0000_i1104" type="#_x0000_t75" style="width:308.95pt;height:99.65pt" filled="t">
            <v:fill color2="black"/>
            <v:imagedata r:id="rId169" o:title=""/>
          </v:shape>
        </w:pict>
      </w:r>
    </w:p>
    <w:p w14:paraId="0DFFF954" w14:textId="682513B2" w:rsidR="000959A2" w:rsidRPr="00522DCA" w:rsidRDefault="000959A2" w:rsidP="005D3475">
      <w:pPr>
        <w:pStyle w:val="Standard-BlockCharCharChar"/>
        <w:rPr>
          <w:lang w:val="en-GB"/>
        </w:rPr>
      </w:pPr>
      <w:r w:rsidRPr="00522DCA">
        <w:rPr>
          <w:lang w:val="en-GB"/>
        </w:rPr>
        <w:t xml:space="preserve">Click </w:t>
      </w:r>
      <w:r w:rsidR="006D0A9D" w:rsidRPr="00522DCA">
        <w:rPr>
          <w:lang w:val="en-GB"/>
        </w:rPr>
        <w:t>“</w:t>
      </w:r>
      <w:r w:rsidRPr="00522DCA">
        <w:rPr>
          <w:lang w:val="en-GB"/>
        </w:rPr>
        <w:t>OK</w:t>
      </w:r>
      <w:r w:rsidR="006D0A9D" w:rsidRPr="00522DCA">
        <w:rPr>
          <w:lang w:val="en-GB"/>
        </w:rPr>
        <w:t>”</w:t>
      </w:r>
      <w:r w:rsidRPr="00522DCA">
        <w:rPr>
          <w:lang w:val="en-GB"/>
        </w:rPr>
        <w:t xml:space="preserve"> to have the dialog for editing segmentation errors displayed (see </w:t>
      </w:r>
      <w:r w:rsidR="006D0A9D" w:rsidRPr="00522DCA">
        <w:rPr>
          <w:lang w:val="en-GB"/>
        </w:rPr>
        <w:t>“</w:t>
      </w:r>
      <w:r w:rsidRPr="00522DCA">
        <w:rPr>
          <w:lang w:val="en-GB"/>
        </w:rPr>
        <w:t>Transcription &gt; Segmentation Errors...</w:t>
      </w:r>
      <w:r w:rsidR="006D0A9D" w:rsidRPr="00522DCA">
        <w:rPr>
          <w:lang w:val="en-GB"/>
        </w:rPr>
        <w:t>”</w:t>
      </w:r>
      <w:r w:rsidRPr="00522DCA">
        <w:rPr>
          <w:lang w:val="en-GB"/>
        </w:rPr>
        <w:t>).</w:t>
      </w:r>
    </w:p>
    <w:p w14:paraId="727B39CA" w14:textId="6DB6A781" w:rsidR="000959A2" w:rsidRPr="00522DCA" w:rsidRDefault="000959A2" w:rsidP="006F7584">
      <w:pPr>
        <w:pStyle w:val="berschrift3"/>
      </w:pPr>
      <w:bookmarkStart w:id="317" w:name="_Toc415132418"/>
      <w:bookmarkStart w:id="318" w:name="_Toc415132599"/>
      <w:r w:rsidRPr="00522DCA">
        <w:t>Transcription &gt; Count Segments…</w:t>
      </w:r>
      <w:bookmarkEnd w:id="317"/>
      <w:bookmarkEnd w:id="318"/>
    </w:p>
    <w:p w14:paraId="7C64F363" w14:textId="1BB13DDD" w:rsidR="000959A2" w:rsidRPr="00522DCA" w:rsidRDefault="000959A2" w:rsidP="005D3475">
      <w:pPr>
        <w:pStyle w:val="Standard-BlockCharCharChar"/>
        <w:rPr>
          <w:lang w:val="en-GB"/>
        </w:rPr>
      </w:pPr>
      <w:r w:rsidRPr="00522DCA">
        <w:rPr>
          <w:lang w:val="en-GB"/>
        </w:rPr>
        <w:t xml:space="preserve">Applies the segmentation algorithm set under </w:t>
      </w:r>
      <w:r w:rsidRPr="0049368D">
        <w:rPr>
          <w:rStyle w:val="Menufunction"/>
          <w:lang w:val="en-US"/>
        </w:rPr>
        <w:t>Edit &gt; Preferences &gt; Segmentation</w:t>
      </w:r>
      <w:r w:rsidRPr="00522DCA">
        <w:rPr>
          <w:lang w:val="en-GB"/>
        </w:rPr>
        <w:t xml:space="preserve"> to the transcription that is currently opened. If the segmentation is successful, a dialog will appear that </w:t>
      </w:r>
      <w:r w:rsidR="009D776F">
        <w:rPr>
          <w:lang w:val="en-GB"/>
        </w:rPr>
        <w:t xml:space="preserve">gives statistics for </w:t>
      </w:r>
      <w:r w:rsidRPr="00522DCA">
        <w:rPr>
          <w:lang w:val="en-GB"/>
        </w:rPr>
        <w:t>various units of the transcription in a table (the type of units are defined by the segmentation algorithm).</w:t>
      </w:r>
    </w:p>
    <w:p w14:paraId="17A33518" w14:textId="77777777" w:rsidR="000959A2" w:rsidRPr="00522DCA" w:rsidRDefault="0005350C">
      <w:pPr>
        <w:rPr>
          <w:rFonts w:cs="Times New Roman"/>
          <w:lang w:val="en-GB"/>
        </w:rPr>
      </w:pPr>
      <w:r>
        <w:rPr>
          <w:rFonts w:cs="Times New Roman"/>
          <w:lang w:val="en-GB"/>
        </w:rPr>
        <w:pict w14:anchorId="6812A492">
          <v:shape id="_x0000_i1105" type="#_x0000_t75" style="width:227.7pt;height:211.8pt" filled="t">
            <v:fill color2="black"/>
            <v:imagedata r:id="rId170" o:title=""/>
          </v:shape>
        </w:pict>
      </w:r>
    </w:p>
    <w:p w14:paraId="729933D3" w14:textId="77777777" w:rsidR="000959A2" w:rsidRPr="00522DCA" w:rsidRDefault="000959A2" w:rsidP="005D3475">
      <w:pPr>
        <w:pStyle w:val="Standard-BlockCharCharChar"/>
        <w:rPr>
          <w:lang w:val="en-GB"/>
        </w:rPr>
      </w:pPr>
      <w:r w:rsidRPr="00522DCA">
        <w:rPr>
          <w:lang w:val="en-GB"/>
        </w:rPr>
        <w:t>If the segmentation fails, the following dialog will appear:</w:t>
      </w:r>
    </w:p>
    <w:p w14:paraId="3C794C4A" w14:textId="77777777" w:rsidR="000959A2" w:rsidRPr="00522DCA" w:rsidRDefault="0005350C">
      <w:pPr>
        <w:rPr>
          <w:rFonts w:cs="Times New Roman"/>
          <w:szCs w:val="24"/>
          <w:lang w:val="en-GB"/>
        </w:rPr>
      </w:pPr>
      <w:r>
        <w:rPr>
          <w:rFonts w:cs="Times New Roman"/>
          <w:szCs w:val="24"/>
          <w:lang w:val="en-GB"/>
        </w:rPr>
        <w:lastRenderedPageBreak/>
        <w:pict w14:anchorId="2E406F66">
          <v:shape id="_x0000_i1106" type="#_x0000_t75" style="width:266.25pt;height:87.05pt" filled="t">
            <v:fill color2="black"/>
            <v:imagedata r:id="rId169" o:title=""/>
          </v:shape>
        </w:pict>
      </w:r>
    </w:p>
    <w:p w14:paraId="3A04C736" w14:textId="6776496D" w:rsidR="000959A2" w:rsidRPr="00522DCA" w:rsidRDefault="000959A2" w:rsidP="005D3475">
      <w:pPr>
        <w:pStyle w:val="Standard-BlockCharCharChar"/>
        <w:rPr>
          <w:lang w:val="en-GB"/>
        </w:rPr>
      </w:pPr>
      <w:r w:rsidRPr="00522DCA">
        <w:rPr>
          <w:lang w:val="en-GB"/>
        </w:rPr>
        <w:t xml:space="preserve">Click </w:t>
      </w:r>
      <w:r w:rsidR="006D0A9D" w:rsidRPr="00522DCA">
        <w:rPr>
          <w:lang w:val="en-GB"/>
        </w:rPr>
        <w:t>“</w:t>
      </w:r>
      <w:r w:rsidRPr="00522DCA">
        <w:rPr>
          <w:lang w:val="en-GB"/>
        </w:rPr>
        <w:t>OK</w:t>
      </w:r>
      <w:r w:rsidR="006D0A9D" w:rsidRPr="00522DCA">
        <w:rPr>
          <w:lang w:val="en-GB"/>
        </w:rPr>
        <w:t>”</w:t>
      </w:r>
      <w:r w:rsidRPr="00522DCA">
        <w:rPr>
          <w:lang w:val="en-GB"/>
        </w:rPr>
        <w:t xml:space="preserve"> to have the dialog for editing segmentation errors displayed (see </w:t>
      </w:r>
      <w:r w:rsidRPr="0049368D">
        <w:rPr>
          <w:rStyle w:val="Menufunction"/>
          <w:lang w:val="en-US"/>
        </w:rPr>
        <w:t>Transcription &gt; Segmentation Errors...</w:t>
      </w:r>
      <w:r w:rsidRPr="00522DCA">
        <w:rPr>
          <w:lang w:val="en-GB"/>
        </w:rPr>
        <w:t>).</w:t>
      </w:r>
    </w:p>
    <w:p w14:paraId="1A453086" w14:textId="6FB86CEE" w:rsidR="000959A2" w:rsidRPr="00522DCA" w:rsidRDefault="000959A2" w:rsidP="006F7584">
      <w:pPr>
        <w:pStyle w:val="berschrift3"/>
      </w:pPr>
      <w:bookmarkStart w:id="319" w:name="_Toc415132419"/>
      <w:bookmarkStart w:id="320" w:name="_Toc415132600"/>
      <w:r w:rsidRPr="00522DCA">
        <w:t>Transcription &gt; Word list…</w:t>
      </w:r>
      <w:bookmarkEnd w:id="319"/>
      <w:bookmarkEnd w:id="320"/>
    </w:p>
    <w:p w14:paraId="6B634E7B" w14:textId="53AC195F" w:rsidR="000959A2" w:rsidRPr="00522DCA" w:rsidRDefault="000959A2" w:rsidP="005D3475">
      <w:pPr>
        <w:pStyle w:val="Standard-BlockCharCharChar"/>
        <w:rPr>
          <w:lang w:val="en-GB"/>
        </w:rPr>
      </w:pPr>
      <w:r w:rsidRPr="00522DCA">
        <w:rPr>
          <w:lang w:val="en-GB"/>
        </w:rPr>
        <w:t xml:space="preserve">Applies the segmentation algorithm set under </w:t>
      </w:r>
      <w:r w:rsidRPr="0049368D">
        <w:rPr>
          <w:rStyle w:val="Menufunction"/>
          <w:lang w:val="en-US"/>
        </w:rPr>
        <w:t>Edit &gt; Preferences &gt; Segmentation</w:t>
      </w:r>
      <w:r w:rsidRPr="00522DCA">
        <w:rPr>
          <w:lang w:val="en-GB"/>
        </w:rPr>
        <w:t xml:space="preserve"> to the transcription that is currently opened. If the segmentation is successful, a dialog will appear that shows all units segmented as words in a list.</w:t>
      </w:r>
    </w:p>
    <w:p w14:paraId="73006FB2" w14:textId="77777777" w:rsidR="000959A2" w:rsidRPr="00522DCA" w:rsidRDefault="0005350C">
      <w:pPr>
        <w:rPr>
          <w:rFonts w:cs="Times New Roman"/>
          <w:lang w:val="en-GB"/>
        </w:rPr>
      </w:pPr>
      <w:r>
        <w:rPr>
          <w:rFonts w:cs="Times New Roman"/>
          <w:szCs w:val="24"/>
          <w:lang w:val="en-GB"/>
        </w:rPr>
        <w:pict w14:anchorId="78FE6748">
          <v:shape id="_x0000_i1107" type="#_x0000_t75" style="width:132.3pt;height:312.3pt" filled="t">
            <v:fill color2="black"/>
            <v:imagedata r:id="rId171" o:title=""/>
          </v:shape>
        </w:pict>
      </w:r>
    </w:p>
    <w:p w14:paraId="4827F377" w14:textId="3E7F7B8C" w:rsidR="000959A2" w:rsidRPr="00522DCA" w:rsidRDefault="000959A2" w:rsidP="005D3475">
      <w:pPr>
        <w:pStyle w:val="Standard-BlockCharCharChar"/>
        <w:rPr>
          <w:lang w:val="en-GB"/>
        </w:rPr>
      </w:pPr>
      <w:r w:rsidRPr="00522DCA">
        <w:rPr>
          <w:lang w:val="en-GB"/>
        </w:rPr>
        <w:t xml:space="preserve">Click the table heading </w:t>
      </w:r>
      <w:r w:rsidR="006D0A9D" w:rsidRPr="00522DCA">
        <w:rPr>
          <w:lang w:val="en-GB"/>
        </w:rPr>
        <w:t>“</w:t>
      </w:r>
      <w:r w:rsidRPr="00522DCA">
        <w:rPr>
          <w:lang w:val="en-GB"/>
        </w:rPr>
        <w:t>Word</w:t>
      </w:r>
      <w:r w:rsidR="006D0A9D" w:rsidRPr="00522DCA">
        <w:rPr>
          <w:lang w:val="en-GB"/>
        </w:rPr>
        <w:t>”</w:t>
      </w:r>
      <w:r w:rsidRPr="00522DCA">
        <w:rPr>
          <w:lang w:val="en-GB"/>
        </w:rPr>
        <w:t xml:space="preserve"> or </w:t>
      </w:r>
      <w:r w:rsidR="006D0A9D" w:rsidRPr="00522DCA">
        <w:rPr>
          <w:lang w:val="en-GB"/>
        </w:rPr>
        <w:t>“</w:t>
      </w:r>
      <w:r w:rsidRPr="00522DCA">
        <w:rPr>
          <w:lang w:val="en-GB"/>
        </w:rPr>
        <w:t>Speaker</w:t>
      </w:r>
      <w:r w:rsidR="006D0A9D" w:rsidRPr="00522DCA">
        <w:rPr>
          <w:lang w:val="en-GB"/>
        </w:rPr>
        <w:t>”</w:t>
      </w:r>
      <w:r w:rsidRPr="00522DCA">
        <w:rPr>
          <w:lang w:val="en-GB"/>
        </w:rPr>
        <w:t xml:space="preserve"> to sort the list alphabetically by words or speakers. The button </w:t>
      </w:r>
      <w:r w:rsidR="006D0A9D" w:rsidRPr="00522DCA">
        <w:rPr>
          <w:lang w:val="en-GB"/>
        </w:rPr>
        <w:t>“</w:t>
      </w:r>
      <w:r w:rsidRPr="00522DCA">
        <w:rPr>
          <w:lang w:val="en-GB"/>
        </w:rPr>
        <w:t>Save as...</w:t>
      </w:r>
      <w:r w:rsidR="006D0A9D" w:rsidRPr="00522DCA">
        <w:rPr>
          <w:lang w:val="en-GB"/>
        </w:rPr>
        <w:t>”</w:t>
      </w:r>
      <w:r w:rsidRPr="00522DCA">
        <w:rPr>
          <w:lang w:val="en-GB"/>
        </w:rPr>
        <w:t xml:space="preserve"> allows you to save the word list as an HTML file. You have two options:</w:t>
      </w:r>
    </w:p>
    <w:p w14:paraId="75A365D4" w14:textId="77777777" w:rsidR="000959A2" w:rsidRPr="00522DCA" w:rsidRDefault="0005350C">
      <w:pPr>
        <w:rPr>
          <w:rFonts w:cs="Times New Roman"/>
          <w:szCs w:val="24"/>
          <w:lang w:val="en-GB"/>
        </w:rPr>
      </w:pPr>
      <w:r>
        <w:rPr>
          <w:rFonts w:cs="Times New Roman"/>
          <w:szCs w:val="24"/>
          <w:lang w:val="en-GB"/>
        </w:rPr>
        <w:pict w14:anchorId="52CD1D15">
          <v:shape id="_x0000_i1108" type="#_x0000_t75" style="width:220.2pt;height:46.9pt" filled="t">
            <v:fill color2="black"/>
            <v:imagedata r:id="rId172" o:title=""/>
          </v:shape>
        </w:pict>
      </w:r>
    </w:p>
    <w:p w14:paraId="796C5459" w14:textId="46C7D527" w:rsidR="000959A2" w:rsidRPr="00522DCA" w:rsidRDefault="006D0A9D" w:rsidP="005D3475">
      <w:pPr>
        <w:pStyle w:val="Standard-BlockCharCharChar"/>
        <w:rPr>
          <w:lang w:val="en-GB"/>
        </w:rPr>
      </w:pPr>
      <w:r w:rsidRPr="00522DCA">
        <w:rPr>
          <w:lang w:val="en-GB"/>
        </w:rPr>
        <w:t>“</w:t>
      </w:r>
      <w:r w:rsidR="000959A2" w:rsidRPr="00522DCA">
        <w:rPr>
          <w:lang w:val="en-GB"/>
        </w:rPr>
        <w:t>Simple word list (HTML)</w:t>
      </w:r>
      <w:r w:rsidRPr="00522DCA">
        <w:rPr>
          <w:lang w:val="en-GB"/>
        </w:rPr>
        <w:t>”</w:t>
      </w:r>
      <w:r w:rsidR="000959A2" w:rsidRPr="00522DCA">
        <w:rPr>
          <w:lang w:val="en-GB"/>
        </w:rPr>
        <w:t xml:space="preserve"> saves the word list as a simple alphabetically sorted word list. </w:t>
      </w:r>
      <w:r w:rsidRPr="00522DCA">
        <w:rPr>
          <w:lang w:val="en-GB"/>
        </w:rPr>
        <w:t>“</w:t>
      </w:r>
      <w:r w:rsidR="000959A2" w:rsidRPr="00522DCA">
        <w:rPr>
          <w:lang w:val="en-GB"/>
        </w:rPr>
        <w:t>Word list by speaker (HTML)</w:t>
      </w:r>
      <w:r w:rsidRPr="00522DCA">
        <w:rPr>
          <w:lang w:val="en-GB"/>
        </w:rPr>
        <w:t>”</w:t>
      </w:r>
      <w:r w:rsidR="000959A2" w:rsidRPr="00522DCA">
        <w:rPr>
          <w:lang w:val="en-GB"/>
        </w:rPr>
        <w:t xml:space="preserve"> first sorts the word list by speakers and then alphabetically.</w:t>
      </w:r>
    </w:p>
    <w:p w14:paraId="54FF142E" w14:textId="5A9688FC" w:rsidR="000959A2" w:rsidRPr="00522DCA" w:rsidRDefault="000959A2">
      <w:pPr>
        <w:rPr>
          <w:rFonts w:cs="Times New Roman"/>
          <w:lang w:val="en-GB"/>
        </w:rPr>
      </w:pPr>
      <w:r w:rsidRPr="00522DCA">
        <w:rPr>
          <w:rFonts w:cs="Times New Roman"/>
          <w:lang w:val="en-GB"/>
        </w:rPr>
        <w:lastRenderedPageBreak/>
        <w:tab/>
      </w:r>
      <w:r w:rsidR="0005350C">
        <w:rPr>
          <w:rFonts w:cs="Times New Roman"/>
          <w:lang w:val="en-GB"/>
        </w:rPr>
        <w:pict w14:anchorId="21E18613">
          <v:shape id="_x0000_i1109" type="#_x0000_t75" style="width:44.35pt;height:140.65pt" filled="t">
            <v:fill color2="black"/>
            <v:imagedata r:id="rId173" o:title=""/>
          </v:shape>
        </w:pict>
      </w:r>
      <w:r w:rsidRPr="00522DCA">
        <w:rPr>
          <w:rFonts w:cs="Times New Roman"/>
          <w:lang w:val="en-GB"/>
        </w:rPr>
        <w:t xml:space="preserve">  </w:t>
      </w:r>
      <w:ins w:id="321" w:author="Moritz Lautenbach" w:date="2014-04-15T16:10:00Z">
        <w:r w:rsidRPr="00522DCA">
          <w:rPr>
            <w:rFonts w:cs="Times New Roman"/>
            <w:lang w:val="en-GB"/>
          </w:rPr>
          <w:t xml:space="preserve"> </w:t>
        </w:r>
      </w:ins>
      <w:r w:rsidRPr="00522DCA">
        <w:rPr>
          <w:rFonts w:cs="Times New Roman"/>
          <w:lang w:val="en-GB"/>
        </w:rPr>
        <w:tab/>
      </w:r>
      <w:r w:rsidRPr="00522DCA">
        <w:rPr>
          <w:rFonts w:cs="Times New Roman"/>
          <w:lang w:val="en-GB"/>
        </w:rPr>
        <w:tab/>
      </w:r>
      <w:r w:rsidRPr="00522DCA">
        <w:rPr>
          <w:rFonts w:cs="Times New Roman"/>
          <w:lang w:val="en-GB"/>
        </w:rPr>
        <w:tab/>
      </w:r>
      <w:r w:rsidR="00A62A8E" w:rsidRPr="00522DCA">
        <w:rPr>
          <w:rFonts w:cs="Times New Roman"/>
          <w:noProof/>
          <w:lang w:eastAsia="de-DE"/>
        </w:rPr>
        <w:drawing>
          <wp:inline distT="0" distB="0" distL="0" distR="0" wp14:anchorId="38029FEE" wp14:editId="4A633289">
            <wp:extent cx="1257300" cy="13144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57300" cy="1314450"/>
                    </a:xfrm>
                    <a:prstGeom prst="rect">
                      <a:avLst/>
                    </a:prstGeom>
                    <a:solidFill>
                      <a:srgbClr val="FFFFFF"/>
                    </a:solidFill>
                    <a:ln>
                      <a:noFill/>
                    </a:ln>
                  </pic:spPr>
                </pic:pic>
              </a:graphicData>
            </a:graphic>
          </wp:inline>
        </w:drawing>
      </w:r>
      <w:r w:rsidRPr="00522DCA">
        <w:rPr>
          <w:rFonts w:cs="Times New Roman"/>
          <w:lang w:val="en-GB"/>
        </w:rPr>
        <w:tab/>
      </w:r>
      <w:r w:rsidRPr="00522DCA">
        <w:rPr>
          <w:rFonts w:cs="Times New Roman"/>
          <w:lang w:val="en-GB"/>
        </w:rPr>
        <w:tab/>
      </w:r>
      <w:r w:rsidR="0005350C">
        <w:rPr>
          <w:rFonts w:cs="Times New Roman"/>
          <w:lang w:val="en-GB"/>
        </w:rPr>
        <w:pict w14:anchorId="52640E97">
          <v:shape id="_x0000_i1110" type="#_x0000_t75" style="width:81.2pt;height:136.45pt" filled="t">
            <v:fill color2="black"/>
            <v:imagedata r:id="rId175" o:title=""/>
          </v:shape>
        </w:pict>
      </w:r>
    </w:p>
    <w:p w14:paraId="58B5FBE1" w14:textId="77777777" w:rsidR="000959A2" w:rsidRPr="00522DCA" w:rsidRDefault="000959A2" w:rsidP="006F7584">
      <w:pPr>
        <w:pStyle w:val="berschrift3"/>
      </w:pPr>
      <w:bookmarkStart w:id="322" w:name="_Toc415132420"/>
      <w:bookmarkStart w:id="323" w:name="_Toc415132601"/>
      <w:r w:rsidRPr="00522DCA">
        <w:t>Transcription &gt; Insert Utterance Numbers</w:t>
      </w:r>
      <w:bookmarkEnd w:id="322"/>
      <w:bookmarkEnd w:id="323"/>
    </w:p>
    <w:p w14:paraId="26C437DE" w14:textId="656E73CF" w:rsidR="009D776F" w:rsidRPr="009D776F" w:rsidRDefault="000959A2" w:rsidP="005D3475">
      <w:pPr>
        <w:pStyle w:val="Standard-BlockCharCharChar"/>
        <w:rPr>
          <w:lang w:val="en-US"/>
        </w:rPr>
      </w:pPr>
      <w:r w:rsidRPr="009D776F">
        <w:rPr>
          <w:lang w:val="en-US"/>
        </w:rPr>
        <w:t xml:space="preserve">This function will only be shown if </w:t>
      </w:r>
      <w:r w:rsidR="009D776F">
        <w:rPr>
          <w:lang w:val="en-US"/>
        </w:rPr>
        <w:t>“</w:t>
      </w:r>
      <w:r w:rsidRPr="009D776F">
        <w:rPr>
          <w:lang w:val="en-US"/>
        </w:rPr>
        <w:t>HIAT</w:t>
      </w:r>
      <w:r w:rsidR="009D776F">
        <w:rPr>
          <w:lang w:val="en-US"/>
        </w:rPr>
        <w:t>”</w:t>
      </w:r>
      <w:r w:rsidRPr="009D776F">
        <w:rPr>
          <w:lang w:val="en-US"/>
        </w:rPr>
        <w:t xml:space="preserve"> has been set as </w:t>
      </w:r>
      <w:r w:rsidR="009D776F">
        <w:rPr>
          <w:lang w:val="en-US"/>
        </w:rPr>
        <w:t>“</w:t>
      </w:r>
      <w:r w:rsidRPr="009D776F">
        <w:rPr>
          <w:lang w:val="en-US"/>
        </w:rPr>
        <w:t>Preferred Segmentation</w:t>
      </w:r>
      <w:r w:rsidR="009D776F">
        <w:rPr>
          <w:lang w:val="en-US"/>
        </w:rPr>
        <w:t xml:space="preserve">” under </w:t>
      </w:r>
      <w:r w:rsidRPr="009D776F">
        <w:rPr>
          <w:rStyle w:val="Menufunction"/>
          <w:lang w:val="en-US"/>
        </w:rPr>
        <w:t>Edit &gt; Preferences &gt; Segmentation</w:t>
      </w:r>
      <w:r w:rsidR="009D776F">
        <w:rPr>
          <w:lang w:val="en-US"/>
        </w:rPr>
        <w:t>.</w:t>
      </w:r>
    </w:p>
    <w:p w14:paraId="54688E4F" w14:textId="77777777" w:rsidR="000959A2" w:rsidRPr="00522DCA" w:rsidRDefault="000959A2" w:rsidP="005D3475">
      <w:pPr>
        <w:pStyle w:val="Standard-BlockCharCharChar"/>
        <w:rPr>
          <w:lang w:val="en-GB"/>
        </w:rPr>
      </w:pPr>
      <w:r w:rsidRPr="00522DCA">
        <w:rPr>
          <w:lang w:val="en-GB"/>
        </w:rPr>
        <w:t>Adds an annotation tier of the category 'no' for every speaker in which utterances are numbered in a temporal order, as compliant with the HIAT segmentation, e.g.:</w:t>
      </w:r>
    </w:p>
    <w:p w14:paraId="05049ADF" w14:textId="77777777" w:rsidR="000959A2" w:rsidRPr="00522DCA" w:rsidRDefault="000959A2" w:rsidP="005D3475">
      <w:pPr>
        <w:pStyle w:val="Standard-BlockCharCharChar"/>
        <w:rPr>
          <w:lang w:val="en-GB"/>
        </w:rPr>
      </w:pPr>
      <w:r w:rsidRPr="00522DCA">
        <w:rPr>
          <w:lang w:val="en-GB"/>
        </w:rPr>
        <w:t>Before:</w:t>
      </w:r>
    </w:p>
    <w:p w14:paraId="1CB60A45" w14:textId="77777777" w:rsidR="000959A2" w:rsidRPr="00522DCA" w:rsidRDefault="0005350C">
      <w:pPr>
        <w:rPr>
          <w:rFonts w:cs="Times New Roman"/>
          <w:lang w:val="en-GB"/>
        </w:rPr>
      </w:pPr>
      <w:r>
        <w:rPr>
          <w:rFonts w:cs="Times New Roman"/>
          <w:lang w:val="en-GB"/>
        </w:rPr>
        <w:pict w14:anchorId="63909F74">
          <v:shape id="_x0000_i1111" type="#_x0000_t75" style="width:466.35pt;height:87.05pt" filled="t">
            <v:fill color2="black"/>
            <v:imagedata r:id="rId176" o:title=""/>
          </v:shape>
        </w:pict>
      </w:r>
    </w:p>
    <w:p w14:paraId="48627318" w14:textId="77777777" w:rsidR="000959A2" w:rsidRPr="00522DCA" w:rsidRDefault="000959A2" w:rsidP="005D3475">
      <w:pPr>
        <w:pStyle w:val="Standard-BlockCharCharChar"/>
        <w:rPr>
          <w:lang w:val="en-GB"/>
        </w:rPr>
      </w:pPr>
      <w:r w:rsidRPr="00522DCA">
        <w:rPr>
          <w:lang w:val="en-GB"/>
        </w:rPr>
        <w:t>After:</w:t>
      </w:r>
    </w:p>
    <w:p w14:paraId="03E63537" w14:textId="77777777" w:rsidR="000959A2" w:rsidRPr="00522DCA" w:rsidRDefault="0005350C">
      <w:pPr>
        <w:rPr>
          <w:rFonts w:cs="Times New Roman"/>
          <w:szCs w:val="24"/>
          <w:lang w:val="en-GB"/>
        </w:rPr>
      </w:pPr>
      <w:r>
        <w:rPr>
          <w:rFonts w:cs="Times New Roman"/>
          <w:szCs w:val="24"/>
          <w:lang w:val="en-GB"/>
        </w:rPr>
        <w:pict w14:anchorId="3E4214DC">
          <v:shape id="_x0000_i1112" type="#_x0000_t75" style="width:468.85pt;height:127.25pt" filled="t">
            <v:fill color2="black"/>
            <v:imagedata r:id="rId177" o:title=""/>
          </v:shape>
        </w:pict>
      </w:r>
    </w:p>
    <w:p w14:paraId="31943C20" w14:textId="77777777" w:rsidR="000959A2" w:rsidRPr="00522DCA" w:rsidRDefault="000959A2" w:rsidP="005D3475">
      <w:pPr>
        <w:pStyle w:val="Standard-BlockCharCharChar"/>
        <w:rPr>
          <w:lang w:val="en-GB"/>
        </w:rPr>
      </w:pPr>
      <w:r w:rsidRPr="00522DCA">
        <w:rPr>
          <w:lang w:val="en-GB"/>
        </w:rPr>
        <w:t>The requirement is that, first, the transcription can be segmented according to HIAT. Should this not be the case, an error message will appear that addresses the segmentation error.</w:t>
      </w:r>
    </w:p>
    <w:p w14:paraId="2C36E7A2" w14:textId="77777777" w:rsidR="000959A2" w:rsidRPr="00522DCA" w:rsidRDefault="0005350C">
      <w:pPr>
        <w:rPr>
          <w:rFonts w:cs="Times New Roman"/>
          <w:szCs w:val="24"/>
          <w:lang w:val="en-GB"/>
        </w:rPr>
      </w:pPr>
      <w:r>
        <w:rPr>
          <w:rFonts w:cs="Times New Roman"/>
          <w:szCs w:val="24"/>
          <w:lang w:val="en-GB"/>
        </w:rPr>
        <w:pict w14:anchorId="08270F19">
          <v:shape id="_x0000_i1113" type="#_x0000_t75" style="width:200.95pt;height:91.25pt" filled="t">
            <v:fill color2="black"/>
            <v:imagedata r:id="rId178" o:title=""/>
          </v:shape>
        </w:pict>
      </w:r>
    </w:p>
    <w:p w14:paraId="12CB19D2" w14:textId="77777777" w:rsidR="000959A2" w:rsidRPr="00522DCA" w:rsidRDefault="000959A2" w:rsidP="005D3475">
      <w:pPr>
        <w:pStyle w:val="Standard-BlockCharCharChar"/>
        <w:rPr>
          <w:b/>
          <w:color w:val="0000FF"/>
          <w:lang w:val="en-GB"/>
        </w:rPr>
      </w:pPr>
      <w:r w:rsidRPr="00522DCA">
        <w:rPr>
          <w:lang w:val="en-GB"/>
        </w:rPr>
        <w:lastRenderedPageBreak/>
        <w:t xml:space="preserve">In this case, check and correct the segmentation errors with the function </w:t>
      </w:r>
      <w:r w:rsidRPr="009D776F">
        <w:rPr>
          <w:rStyle w:val="Menufunction"/>
          <w:lang w:val="en-US"/>
        </w:rPr>
        <w:t>Transcription &gt; Segmentation errors...</w:t>
      </w:r>
    </w:p>
    <w:p w14:paraId="14AA4E41" w14:textId="4663DB4A" w:rsidR="000959A2" w:rsidRPr="00522DCA" w:rsidRDefault="000959A2" w:rsidP="005D3475">
      <w:pPr>
        <w:pStyle w:val="Standard-BlockCharCharChar"/>
        <w:rPr>
          <w:lang w:val="en-GB"/>
        </w:rPr>
      </w:pPr>
      <w:r w:rsidRPr="00522DCA">
        <w:rPr>
          <w:lang w:val="en-GB"/>
        </w:rPr>
        <w:t>Secondly, every utterance boundary has to coincide with an event boundary. Should this not be the case, as in the following example</w:t>
      </w:r>
      <w:proofErr w:type="gramStart"/>
      <w:r w:rsidR="009D776F">
        <w:rPr>
          <w:lang w:val="en-GB"/>
        </w:rPr>
        <w:t>…</w:t>
      </w:r>
      <w:proofErr w:type="gramEnd"/>
    </w:p>
    <w:p w14:paraId="71108F15" w14:textId="77777777" w:rsidR="000959A2" w:rsidRPr="00522DCA" w:rsidRDefault="0005350C">
      <w:pPr>
        <w:rPr>
          <w:rFonts w:cs="Times New Roman"/>
          <w:lang w:val="en-GB"/>
        </w:rPr>
      </w:pPr>
      <w:r>
        <w:rPr>
          <w:rFonts w:cs="Times New Roman"/>
          <w:lang w:val="en-GB"/>
        </w:rPr>
        <w:pict w14:anchorId="5D7AD705">
          <v:shape id="_x0000_i1114" type="#_x0000_t75" style="width:466.35pt;height:37.65pt" filled="t">
            <v:fill color2="black"/>
            <v:imagedata r:id="rId179" o:title=""/>
          </v:shape>
        </w:pict>
      </w:r>
    </w:p>
    <w:p w14:paraId="02F97923" w14:textId="77777777" w:rsidR="000959A2" w:rsidRPr="00522DCA" w:rsidRDefault="000959A2" w:rsidP="005D3475">
      <w:pPr>
        <w:pStyle w:val="Standard-BlockCharCharChar"/>
        <w:rPr>
          <w:lang w:val="en-GB"/>
        </w:rPr>
      </w:pPr>
      <w:r w:rsidRPr="00522DCA">
        <w:rPr>
          <w:lang w:val="en-GB"/>
        </w:rPr>
        <w:t xml:space="preserve">... </w:t>
      </w:r>
      <w:proofErr w:type="gramStart"/>
      <w:r w:rsidRPr="00522DCA">
        <w:rPr>
          <w:lang w:val="en-GB"/>
        </w:rPr>
        <w:t>the</w:t>
      </w:r>
      <w:proofErr w:type="gramEnd"/>
      <w:r w:rsidRPr="00522DCA">
        <w:rPr>
          <w:lang w:val="en-GB"/>
        </w:rPr>
        <w:t xml:space="preserve"> following error message will appear:</w:t>
      </w:r>
    </w:p>
    <w:p w14:paraId="657DB730" w14:textId="77777777" w:rsidR="000959A2" w:rsidRPr="00522DCA" w:rsidRDefault="0005350C">
      <w:pPr>
        <w:rPr>
          <w:rFonts w:cs="Times New Roman"/>
          <w:lang w:val="en-GB"/>
        </w:rPr>
      </w:pPr>
      <w:r>
        <w:rPr>
          <w:rFonts w:cs="Times New Roman"/>
          <w:szCs w:val="24"/>
          <w:lang w:val="en-GB"/>
        </w:rPr>
        <w:pict w14:anchorId="4C97C9B6">
          <v:shape id="_x0000_i1115" type="#_x0000_t75" style="width:263.7pt;height:91.25pt" filled="t">
            <v:fill color2="black"/>
            <v:imagedata r:id="rId180" o:title=""/>
          </v:shape>
        </w:pict>
      </w:r>
    </w:p>
    <w:p w14:paraId="78AAEB98" w14:textId="77777777" w:rsidR="000959A2" w:rsidRPr="00522DCA" w:rsidRDefault="000959A2" w:rsidP="005D3475">
      <w:pPr>
        <w:pStyle w:val="Standard-BlockCharCharChar"/>
        <w:rPr>
          <w:lang w:val="en-GB"/>
        </w:rPr>
      </w:pPr>
      <w:r w:rsidRPr="00522DCA">
        <w:rPr>
          <w:lang w:val="en-GB"/>
        </w:rPr>
        <w:t>In this case, split the affected event into two at its utterance boundaries.</w:t>
      </w:r>
    </w:p>
    <w:p w14:paraId="501D1663" w14:textId="4705B21E" w:rsidR="000959A2" w:rsidRPr="00522DCA" w:rsidRDefault="000959A2" w:rsidP="006F7584">
      <w:pPr>
        <w:pStyle w:val="berschrift3"/>
      </w:pPr>
      <w:bookmarkStart w:id="324" w:name="_Toc415132421"/>
      <w:bookmarkStart w:id="325" w:name="_Toc415132602"/>
      <w:r w:rsidRPr="00522DCA">
        <w:t>Transcription &gt; Transformation…</w:t>
      </w:r>
      <w:bookmarkEnd w:id="324"/>
      <w:bookmarkEnd w:id="325"/>
    </w:p>
    <w:p w14:paraId="06F0AAA9" w14:textId="77777777" w:rsidR="000959A2" w:rsidRPr="00522DCA" w:rsidRDefault="000959A2" w:rsidP="005D3475">
      <w:pPr>
        <w:pStyle w:val="Standard-BlockCharCharChar"/>
        <w:rPr>
          <w:lang w:val="en-GB"/>
        </w:rPr>
      </w:pPr>
      <w:r w:rsidRPr="00522DCA">
        <w:rPr>
          <w:lang w:val="en-GB"/>
        </w:rPr>
        <w:t>Opens a dialog which allows flexible transformation of a transcription into different formats.</w:t>
      </w:r>
    </w:p>
    <w:p w14:paraId="1442BA36" w14:textId="77777777" w:rsidR="000959A2" w:rsidRPr="00522DCA" w:rsidRDefault="0005350C">
      <w:pPr>
        <w:rPr>
          <w:rFonts w:cs="Times New Roman"/>
          <w:lang w:val="en-GB"/>
        </w:rPr>
      </w:pPr>
      <w:r>
        <w:rPr>
          <w:rFonts w:cs="Times New Roman"/>
          <w:lang w:val="en-GB"/>
        </w:rPr>
        <w:pict w14:anchorId="76221E5C">
          <v:shape id="_x0000_i1116" type="#_x0000_t75" style="width:376.75pt;height:270.4pt" filled="t">
            <v:fill color2="black"/>
            <v:imagedata r:id="rId181" o:title=""/>
          </v:shape>
        </w:pict>
      </w:r>
    </w:p>
    <w:p w14:paraId="190D2AA6" w14:textId="77777777" w:rsidR="000959A2" w:rsidRPr="00522DCA" w:rsidRDefault="000959A2" w:rsidP="005D3475">
      <w:pPr>
        <w:pStyle w:val="Standard-BlockCharCharChar"/>
        <w:rPr>
          <w:lang w:val="en-GB"/>
        </w:rPr>
      </w:pPr>
      <w:r w:rsidRPr="00522DCA">
        <w:rPr>
          <w:lang w:val="en-GB"/>
        </w:rPr>
        <w:t>The following parameters can be set:</w:t>
      </w:r>
    </w:p>
    <w:p w14:paraId="45BEA289" w14:textId="5982DFD7" w:rsidR="000959A2" w:rsidRPr="001D306D" w:rsidRDefault="000959A2" w:rsidP="005D3475">
      <w:pPr>
        <w:pStyle w:val="Standard-BlockCharCharChar"/>
        <w:numPr>
          <w:ilvl w:val="0"/>
          <w:numId w:val="93"/>
        </w:numPr>
        <w:rPr>
          <w:lang w:val="en-GB"/>
        </w:rPr>
        <w:pPrChange w:id="326" w:author="Moritz Lautenbach" w:date="2014-04-15T16:53:00Z">
          <w:pPr>
            <w:pStyle w:val="Aufzhlungszeichen1"/>
            <w:tabs>
              <w:tab w:val="clear" w:pos="360"/>
              <w:tab w:val="left" w:pos="964"/>
            </w:tabs>
            <w:ind w:left="964" w:hanging="482"/>
          </w:pPr>
        </w:pPrChange>
      </w:pPr>
      <w:r w:rsidRPr="00243150">
        <w:rPr>
          <w:szCs w:val="24"/>
          <w:shd w:val="clear" w:color="auto" w:fill="D9D9D9"/>
          <w:lang w:val="en-GB" w:eastAsia="de-DE"/>
        </w:rPr>
        <w:t>Transform:</w:t>
      </w:r>
      <w:r w:rsidRPr="001D306D">
        <w:rPr>
          <w:lang w:val="en-GB"/>
        </w:rPr>
        <w:t xml:space="preserve"> What should be transformed? The basic transcription (i.e. the transcription that is edited in the </w:t>
      </w:r>
      <w:r w:rsidR="00C11634" w:rsidRPr="001D306D">
        <w:rPr>
          <w:lang w:val="en-GB"/>
        </w:rPr>
        <w:t>Editor</w:t>
      </w:r>
      <w:r w:rsidRPr="001D306D">
        <w:rPr>
          <w:lang w:val="en-GB"/>
        </w:rPr>
        <w:t xml:space="preserve">), a segmented transcription (i.e. a version of the basic transcription </w:t>
      </w:r>
      <w:r w:rsidRPr="001D306D">
        <w:rPr>
          <w:lang w:val="en-GB"/>
        </w:rPr>
        <w:lastRenderedPageBreak/>
        <w:t>onto which a segmentation algorithm has been applied), or a list transcription (i.e. a segmented transcription in which units have been sorted into lists?</w:t>
      </w:r>
    </w:p>
    <w:p w14:paraId="3D6E2F78" w14:textId="0121ED1A" w:rsidR="000959A2" w:rsidRPr="001D306D" w:rsidRDefault="000959A2" w:rsidP="005D3475">
      <w:pPr>
        <w:pStyle w:val="Standard-BlockCharCharChar"/>
        <w:numPr>
          <w:ilvl w:val="0"/>
          <w:numId w:val="93"/>
        </w:numPr>
        <w:rPr>
          <w:lang w:val="en-GB"/>
        </w:rPr>
        <w:pPrChange w:id="327" w:author="Moritz Lautenbach" w:date="2014-04-15T16:53:00Z">
          <w:pPr>
            <w:pStyle w:val="Aufzhlungszeichen1"/>
            <w:tabs>
              <w:tab w:val="clear" w:pos="360"/>
              <w:tab w:val="left" w:pos="964"/>
            </w:tabs>
            <w:ind w:left="964" w:hanging="482"/>
          </w:pPr>
        </w:pPrChange>
      </w:pPr>
      <w:r w:rsidRPr="00243150">
        <w:rPr>
          <w:szCs w:val="24"/>
          <w:shd w:val="clear" w:color="auto" w:fill="D9D9D9"/>
          <w:lang w:val="en-GB" w:eastAsia="de-DE"/>
        </w:rPr>
        <w:t>Segmentation:</w:t>
      </w:r>
      <w:r w:rsidRPr="001D306D">
        <w:rPr>
          <w:lang w:val="en-GB"/>
        </w:rPr>
        <w:t xml:space="preserve"> Which segmentation algorithm should be used? This parameter is only necessary if a segmented or a list transcription has been selected under </w:t>
      </w:r>
      <w:r w:rsidR="006D0A9D" w:rsidRPr="001D306D">
        <w:rPr>
          <w:lang w:val="en-GB"/>
        </w:rPr>
        <w:t>“</w:t>
      </w:r>
      <w:r w:rsidRPr="001D306D">
        <w:rPr>
          <w:lang w:val="en-GB"/>
        </w:rPr>
        <w:t>Transform</w:t>
      </w:r>
      <w:r w:rsidR="006D0A9D" w:rsidRPr="001D306D">
        <w:rPr>
          <w:lang w:val="en-GB"/>
        </w:rPr>
        <w:t>”</w:t>
      </w:r>
      <w:r w:rsidRPr="001D306D">
        <w:rPr>
          <w:lang w:val="en-GB"/>
        </w:rPr>
        <w:t xml:space="preserve">. </w:t>
      </w:r>
    </w:p>
    <w:p w14:paraId="471FF64B" w14:textId="4E84A927" w:rsidR="000959A2" w:rsidRPr="001D306D" w:rsidRDefault="000959A2" w:rsidP="005D3475">
      <w:pPr>
        <w:pStyle w:val="Standard-BlockCharCharChar"/>
        <w:numPr>
          <w:ilvl w:val="0"/>
          <w:numId w:val="93"/>
        </w:numPr>
        <w:rPr>
          <w:lang w:val="en-GB"/>
        </w:rPr>
        <w:pPrChange w:id="328" w:author="Moritz Lautenbach" w:date="2014-04-15T16:53:00Z">
          <w:pPr>
            <w:pStyle w:val="Aufzhlungszeichen1"/>
            <w:tabs>
              <w:tab w:val="clear" w:pos="360"/>
              <w:tab w:val="left" w:pos="964"/>
            </w:tabs>
            <w:ind w:left="964" w:hanging="482"/>
          </w:pPr>
        </w:pPrChange>
      </w:pPr>
      <w:bookmarkStart w:id="329" w:name="_Ref108437480"/>
      <w:bookmarkStart w:id="330" w:name="_Toc69129982"/>
      <w:bookmarkStart w:id="331" w:name="_Toc69129841"/>
      <w:bookmarkStart w:id="332" w:name="_Toc55213852"/>
      <w:r w:rsidRPr="00243150">
        <w:rPr>
          <w:szCs w:val="24"/>
          <w:shd w:val="clear" w:color="auto" w:fill="D9D9D9"/>
          <w:lang w:val="en-GB" w:eastAsia="de-DE"/>
        </w:rPr>
        <w:t>List unit:</w:t>
      </w:r>
      <w:r w:rsidRPr="001D306D">
        <w:rPr>
          <w:lang w:val="en-GB"/>
        </w:rPr>
        <w:t xml:space="preserve"> Which unit is the basis of the list? This parameter is only necessary if a list transcription has been selected under </w:t>
      </w:r>
      <w:r w:rsidR="006D0A9D" w:rsidRPr="001D306D">
        <w:rPr>
          <w:lang w:val="en-GB"/>
        </w:rPr>
        <w:t>“</w:t>
      </w:r>
      <w:r w:rsidRPr="001D306D">
        <w:rPr>
          <w:lang w:val="en-GB"/>
        </w:rPr>
        <w:t>Transform</w:t>
      </w:r>
      <w:r w:rsidR="006D0A9D" w:rsidRPr="001D306D">
        <w:rPr>
          <w:lang w:val="en-GB"/>
        </w:rPr>
        <w:t>”</w:t>
      </w:r>
      <w:r w:rsidRPr="001D306D">
        <w:rPr>
          <w:lang w:val="en-GB"/>
        </w:rPr>
        <w:t xml:space="preserve">. </w:t>
      </w:r>
    </w:p>
    <w:p w14:paraId="30388412" w14:textId="1B7FC73B" w:rsidR="000959A2" w:rsidRPr="001D306D" w:rsidRDefault="000959A2" w:rsidP="005D3475">
      <w:pPr>
        <w:pStyle w:val="Standard-BlockCharCharChar"/>
        <w:numPr>
          <w:ilvl w:val="0"/>
          <w:numId w:val="93"/>
        </w:numPr>
        <w:rPr>
          <w:lang w:val="en-GB"/>
        </w:rPr>
        <w:pPrChange w:id="333" w:author="Moritz Lautenbach" w:date="2014-04-15T16:53:00Z">
          <w:pPr>
            <w:pStyle w:val="Aufzhlungszeichen1"/>
            <w:tabs>
              <w:tab w:val="clear" w:pos="360"/>
              <w:tab w:val="left" w:pos="964"/>
            </w:tabs>
            <w:ind w:left="964" w:hanging="482"/>
          </w:pPr>
        </w:pPrChange>
      </w:pPr>
      <w:r w:rsidRPr="00243150">
        <w:rPr>
          <w:szCs w:val="24"/>
          <w:shd w:val="clear" w:color="auto" w:fill="D9D9D9"/>
          <w:lang w:val="en-GB" w:eastAsia="de-DE"/>
        </w:rPr>
        <w:t>Stylesheet:</w:t>
      </w:r>
      <w:r w:rsidRPr="001D306D">
        <w:rPr>
          <w:lang w:val="en-GB"/>
        </w:rPr>
        <w:t xml:space="preserve"> Which (XSL) stylesheet should be applied to the transcription? If you leave the field blank </w:t>
      </w:r>
      <w:ins w:id="334" w:author="Moritz Lautenbach" w:date="2014-04-15T16:51:00Z">
        <w:r w:rsidRPr="001D306D">
          <w:rPr>
            <w:lang w:val="en-GB"/>
          </w:rPr>
          <w:t>n</w:t>
        </w:r>
      </w:ins>
      <w:r w:rsidRPr="001D306D">
        <w:rPr>
          <w:lang w:val="en-GB"/>
        </w:rPr>
        <w:t xml:space="preserve">o stylesheet will be used and the output will be in XML. Suitable stylesheets can be found on the EXMARaLDA website under </w:t>
      </w:r>
      <w:r w:rsidR="006D0A9D" w:rsidRPr="001D306D">
        <w:rPr>
          <w:lang w:val="en-GB"/>
        </w:rPr>
        <w:t>“</w:t>
      </w:r>
      <w:r w:rsidRPr="001D306D">
        <w:rPr>
          <w:lang w:val="en-GB"/>
        </w:rPr>
        <w:t>Download</w:t>
      </w:r>
      <w:r w:rsidR="006D0A9D" w:rsidRPr="001D306D">
        <w:rPr>
          <w:lang w:val="en-GB"/>
        </w:rPr>
        <w:t>”</w:t>
      </w:r>
      <w:ins w:id="335" w:author="Moritz Lautenbach" w:date="2014-04-15T16:52:00Z">
        <w:r w:rsidRPr="001D306D">
          <w:rPr>
            <w:lang w:val="en-GB"/>
          </w:rPr>
          <w:t>.</w:t>
        </w:r>
      </w:ins>
    </w:p>
    <w:p w14:paraId="032F84CE" w14:textId="5D863EAE" w:rsidR="000959A2" w:rsidRPr="00522DCA" w:rsidRDefault="000959A2" w:rsidP="005D3475">
      <w:pPr>
        <w:pStyle w:val="Standard-BlockCharCharChar"/>
        <w:numPr>
          <w:ilvl w:val="0"/>
          <w:numId w:val="93"/>
        </w:numPr>
        <w:rPr>
          <w:szCs w:val="24"/>
          <w:lang w:val="en-GB"/>
        </w:rPr>
        <w:pPrChange w:id="336" w:author="Moritz Lautenbach" w:date="2014-04-15T16:53:00Z">
          <w:pPr>
            <w:pStyle w:val="Aufzhlungszeichen1"/>
            <w:tabs>
              <w:tab w:val="clear" w:pos="360"/>
              <w:tab w:val="left" w:pos="964"/>
            </w:tabs>
            <w:ind w:left="964" w:hanging="482"/>
          </w:pPr>
        </w:pPrChange>
      </w:pPr>
      <w:r w:rsidRPr="00243150">
        <w:rPr>
          <w:szCs w:val="24"/>
          <w:shd w:val="clear" w:color="auto" w:fill="D9D9D9"/>
          <w:lang w:val="en-GB" w:eastAsia="de-DE"/>
        </w:rPr>
        <w:t>Output:</w:t>
      </w:r>
      <w:r w:rsidRPr="001D306D">
        <w:rPr>
          <w:lang w:val="en-GB"/>
        </w:rPr>
        <w:t xml:space="preserve"> Which file type should the output be? You can choose between HTML, XML, TXT and </w:t>
      </w:r>
      <w:r w:rsidR="006D0A9D" w:rsidRPr="001D306D">
        <w:rPr>
          <w:lang w:val="en-GB"/>
        </w:rPr>
        <w:t>“</w:t>
      </w:r>
      <w:r w:rsidRPr="001D306D">
        <w:rPr>
          <w:lang w:val="en-GB"/>
        </w:rPr>
        <w:t>other</w:t>
      </w:r>
      <w:r w:rsidR="006D0A9D" w:rsidRPr="00522DCA">
        <w:rPr>
          <w:szCs w:val="24"/>
          <w:lang w:val="en-GB"/>
        </w:rPr>
        <w:t>”</w:t>
      </w:r>
      <w:ins w:id="337" w:author="Moritz Lautenbach" w:date="2014-04-15T16:52:00Z">
        <w:r w:rsidRPr="00522DCA">
          <w:rPr>
            <w:szCs w:val="24"/>
            <w:lang w:val="en-GB"/>
          </w:rPr>
          <w:t>.</w:t>
        </w:r>
      </w:ins>
    </w:p>
    <w:p w14:paraId="7F815D95" w14:textId="77777777" w:rsidR="000959A2" w:rsidRPr="00522DCA" w:rsidRDefault="000959A2" w:rsidP="005D3475">
      <w:pPr>
        <w:pStyle w:val="Standard-BlockCharCharChar"/>
        <w:rPr>
          <w:lang w:val="en-GB"/>
        </w:rPr>
      </w:pPr>
      <w:r w:rsidRPr="00522DCA">
        <w:rPr>
          <w:lang w:val="en-GB"/>
        </w:rPr>
        <w:t xml:space="preserve">Various transformation scenarios are available. These make use of stylesheets that are integrated in the code (EXMARaLDA.jar). </w:t>
      </w:r>
    </w:p>
    <w:p w14:paraId="35E7401C" w14:textId="733E318F" w:rsidR="000959A2" w:rsidRPr="00522DCA" w:rsidRDefault="000959A2" w:rsidP="006F7584">
      <w:pPr>
        <w:pStyle w:val="berschrift3"/>
      </w:pPr>
      <w:bookmarkStart w:id="338" w:name="_Toc415132422"/>
      <w:bookmarkStart w:id="339" w:name="_Toc415132603"/>
      <w:r w:rsidRPr="00522DCA">
        <w:t>Transcription &gt; Clean up...</w:t>
      </w:r>
      <w:bookmarkEnd w:id="329"/>
      <w:bookmarkEnd w:id="330"/>
      <w:bookmarkEnd w:id="331"/>
      <w:bookmarkEnd w:id="332"/>
      <w:bookmarkEnd w:id="338"/>
      <w:bookmarkEnd w:id="339"/>
    </w:p>
    <w:p w14:paraId="03933277" w14:textId="77777777" w:rsidR="000959A2" w:rsidRPr="00522DCA" w:rsidRDefault="000959A2" w:rsidP="005D3475">
      <w:pPr>
        <w:pStyle w:val="Standard-BlockCharCharChar"/>
        <w:rPr>
          <w:lang w:val="en-GB"/>
        </w:rPr>
      </w:pPr>
      <w:r w:rsidRPr="00522DCA">
        <w:rPr>
          <w:lang w:val="en-GB"/>
        </w:rPr>
        <w:t xml:space="preserve">Opens a dialog that offers options for the automatic </w:t>
      </w:r>
      <w:proofErr w:type="spellStart"/>
      <w:r w:rsidRPr="00522DCA">
        <w:rPr>
          <w:lang w:val="en-GB"/>
        </w:rPr>
        <w:t>clean up</w:t>
      </w:r>
      <w:proofErr w:type="spellEnd"/>
      <w:r w:rsidRPr="00522DCA">
        <w:rPr>
          <w:lang w:val="en-GB"/>
        </w:rPr>
        <w:t xml:space="preserve"> of the transcription.</w:t>
      </w:r>
    </w:p>
    <w:p w14:paraId="450B6583" w14:textId="77777777" w:rsidR="000959A2" w:rsidRPr="00522DCA" w:rsidRDefault="0005350C">
      <w:pPr>
        <w:pStyle w:val="BildChar"/>
        <w:rPr>
          <w:rFonts w:ascii="Times New Roman" w:hAnsi="Times New Roman"/>
          <w:lang w:val="en-GB"/>
        </w:rPr>
      </w:pPr>
      <w:r>
        <w:rPr>
          <w:rFonts w:ascii="Times New Roman" w:hAnsi="Times New Roman"/>
          <w:lang w:val="en-GB"/>
        </w:rPr>
        <w:pict w14:anchorId="15F3A80F">
          <v:shape id="_x0000_i1117" type="#_x0000_t75" style="width:299.7pt;height:263.7pt" filled="t">
            <v:fill color2="black"/>
            <v:imagedata r:id="rId182" o:title=""/>
          </v:shape>
        </w:pict>
      </w:r>
    </w:p>
    <w:p w14:paraId="44CBB152" w14:textId="77777777" w:rsidR="000959A2" w:rsidRPr="00522DCA" w:rsidRDefault="000959A2" w:rsidP="005D3475">
      <w:pPr>
        <w:pStyle w:val="Standard-BlockCharCharChar"/>
        <w:numPr>
          <w:ilvl w:val="0"/>
          <w:numId w:val="93"/>
        </w:numPr>
        <w:rPr>
          <w:lang w:val="en-GB"/>
        </w:rPr>
        <w:pPrChange w:id="340" w:author="Moritz Lautenbach" w:date="2014-04-15T16:52:00Z">
          <w:pPr>
            <w:pStyle w:val="Aufzhlungszeichen1"/>
            <w:tabs>
              <w:tab w:val="clear" w:pos="360"/>
              <w:tab w:val="left" w:pos="964"/>
            </w:tabs>
            <w:ind w:left="964" w:hanging="482"/>
          </w:pPr>
        </w:pPrChange>
      </w:pPr>
      <w:r w:rsidRPr="00243150">
        <w:rPr>
          <w:szCs w:val="24"/>
          <w:shd w:val="clear" w:color="auto" w:fill="D9D9D9"/>
          <w:lang w:val="en-GB" w:eastAsia="de-DE"/>
        </w:rPr>
        <w:t>Remove empty events:</w:t>
      </w:r>
      <w:r w:rsidRPr="00522DCA">
        <w:rPr>
          <w:lang w:val="en-GB"/>
        </w:rPr>
        <w:t xml:space="preserve"> activate this option if you would like to remove empty events from all tiers that is, events that do not contain text.</w:t>
      </w:r>
    </w:p>
    <w:p w14:paraId="555E68AF" w14:textId="7B381F9A" w:rsidR="000959A2" w:rsidRPr="00522DCA" w:rsidRDefault="000959A2" w:rsidP="005D3475">
      <w:pPr>
        <w:pStyle w:val="Standard-BlockCharCharChar"/>
        <w:numPr>
          <w:ilvl w:val="0"/>
          <w:numId w:val="93"/>
        </w:numPr>
        <w:rPr>
          <w:lang w:val="en-GB"/>
        </w:rPr>
        <w:pPrChange w:id="341" w:author="Moritz Lautenbach" w:date="2014-04-15T16:52:00Z">
          <w:pPr>
            <w:pStyle w:val="Aufzhlungszeichen1"/>
            <w:tabs>
              <w:tab w:val="clear" w:pos="360"/>
              <w:tab w:val="left" w:pos="964"/>
            </w:tabs>
            <w:ind w:left="964" w:hanging="482"/>
          </w:pPr>
        </w:pPrChange>
      </w:pPr>
      <w:r w:rsidRPr="00243150">
        <w:rPr>
          <w:szCs w:val="24"/>
          <w:shd w:val="clear" w:color="auto" w:fill="D9D9D9"/>
          <w:lang w:val="en-GB" w:eastAsia="de-DE"/>
        </w:rPr>
        <w:t>Smooth timeline with a threshold of:</w:t>
      </w:r>
      <w:r w:rsidRPr="00522DCA">
        <w:rPr>
          <w:lang w:val="en-GB"/>
        </w:rPr>
        <w:t xml:space="preserve"> Activate this option if you would like to combine timeline entries that lie very close together. With the help of a threshold you can define which entries are to be considered as </w:t>
      </w:r>
      <w:r w:rsidR="006D0A9D" w:rsidRPr="00522DCA">
        <w:rPr>
          <w:lang w:val="en-GB"/>
        </w:rPr>
        <w:t>“</w:t>
      </w:r>
      <w:r w:rsidRPr="00522DCA">
        <w:rPr>
          <w:lang w:val="en-GB"/>
        </w:rPr>
        <w:t>lying close together</w:t>
      </w:r>
      <w:r w:rsidR="006D0A9D" w:rsidRPr="00522DCA">
        <w:rPr>
          <w:lang w:val="en-GB"/>
        </w:rPr>
        <w:t>”</w:t>
      </w:r>
      <w:r w:rsidRPr="00522DCA">
        <w:rPr>
          <w:lang w:val="en-GB"/>
        </w:rPr>
        <w:t>.</w:t>
      </w:r>
    </w:p>
    <w:p w14:paraId="21E2EFDF" w14:textId="77777777" w:rsidR="000959A2" w:rsidRPr="00522DCA" w:rsidRDefault="000959A2" w:rsidP="005D3475">
      <w:pPr>
        <w:pStyle w:val="Standard-BlockCharCharChar"/>
        <w:numPr>
          <w:ilvl w:val="0"/>
          <w:numId w:val="93"/>
        </w:numPr>
        <w:rPr>
          <w:lang w:val="en-GB"/>
        </w:rPr>
        <w:pPrChange w:id="342" w:author="Moritz Lautenbach" w:date="2014-04-15T16:52:00Z">
          <w:pPr>
            <w:pStyle w:val="Aufzhlungszeichen1"/>
            <w:tabs>
              <w:tab w:val="clear" w:pos="360"/>
              <w:tab w:val="left" w:pos="964"/>
            </w:tabs>
            <w:ind w:left="964" w:hanging="482"/>
          </w:pPr>
        </w:pPrChange>
      </w:pPr>
      <w:r w:rsidRPr="00243150">
        <w:rPr>
          <w:szCs w:val="24"/>
          <w:shd w:val="clear" w:color="auto" w:fill="D9D9D9"/>
          <w:lang w:val="en-GB" w:eastAsia="de-DE"/>
        </w:rPr>
        <w:t>Bridge gaps smaller than:</w:t>
      </w:r>
      <w:r w:rsidRPr="00522DCA">
        <w:rPr>
          <w:lang w:val="en-GB"/>
        </w:rPr>
        <w:t xml:space="preserve"> activate this option if you've provided timeline entries with </w:t>
      </w:r>
      <w:r w:rsidRPr="00522DCA">
        <w:rPr>
          <w:lang w:val="en-GB"/>
        </w:rPr>
        <w:lastRenderedPageBreak/>
        <w:t>absolute time values and would like to close the gaps in the time axis that are smaller than the predefined value in milliseconds. To set this value, move the scroll bar to the desired value.</w:t>
      </w:r>
    </w:p>
    <w:p w14:paraId="1A18FFE0" w14:textId="491DCD59"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Remove unused timeline items:</w:t>
      </w:r>
      <w:r w:rsidR="009D776F">
        <w:rPr>
          <w:lang w:val="en-GB"/>
        </w:rPr>
        <w:t xml:space="preserve"> is equivalent to the menu item </w:t>
      </w:r>
      <w:r w:rsidRPr="0049368D">
        <w:rPr>
          <w:rStyle w:val="Menufunction"/>
          <w:lang w:val="en-US"/>
        </w:rPr>
        <w:t>Timeline &gt; Remove unused timeline items</w:t>
      </w:r>
      <w:r w:rsidRPr="00522DCA">
        <w:rPr>
          <w:lang w:val="en-GB"/>
        </w:rPr>
        <w:t xml:space="preserve"> (s</w:t>
      </w:r>
      <w:r w:rsidR="009D776F">
        <w:rPr>
          <w:lang w:val="en-GB"/>
        </w:rPr>
        <w:t>ee below</w:t>
      </w:r>
      <w:r w:rsidRPr="00522DCA">
        <w:rPr>
          <w:lang w:val="en-GB"/>
        </w:rPr>
        <w:t>)</w:t>
      </w:r>
    </w:p>
    <w:p w14:paraId="4C1D0140" w14:textId="35304F3B" w:rsidR="000959A2" w:rsidRPr="00522DCA" w:rsidRDefault="000959A2" w:rsidP="005D3475">
      <w:pPr>
        <w:pStyle w:val="Standard-BlockCharCharChar"/>
        <w:numPr>
          <w:ilvl w:val="0"/>
          <w:numId w:val="93"/>
        </w:numPr>
        <w:rPr>
          <w:lang w:val="en-GB"/>
        </w:rPr>
        <w:pPrChange w:id="343" w:author="Moritz Lautenbach" w:date="2014-04-15T16:52:00Z">
          <w:pPr>
            <w:pStyle w:val="Aufzhlungszeichen1"/>
            <w:tabs>
              <w:tab w:val="clear" w:pos="360"/>
              <w:tab w:val="left" w:pos="964"/>
            </w:tabs>
            <w:ind w:left="964" w:hanging="482"/>
          </w:pPr>
        </w:pPrChange>
      </w:pPr>
      <w:r w:rsidRPr="00243150">
        <w:rPr>
          <w:szCs w:val="24"/>
          <w:shd w:val="clear" w:color="auto" w:fill="D9D9D9"/>
          <w:lang w:val="en-GB" w:eastAsia="de-DE"/>
        </w:rPr>
        <w:t>Remove gaps:</w:t>
      </w:r>
      <w:r w:rsidRPr="00522DCA">
        <w:rPr>
          <w:lang w:val="en-GB"/>
        </w:rPr>
        <w:t xml:space="preserve"> is equivalent to the menu item </w:t>
      </w:r>
      <w:r w:rsidRPr="0049368D">
        <w:rPr>
          <w:rStyle w:val="Menufunction"/>
          <w:lang w:val="en-US"/>
        </w:rPr>
        <w:t>Timeline &gt; Remove gaps</w:t>
      </w:r>
      <w:r w:rsidRPr="00522DCA">
        <w:rPr>
          <w:lang w:val="en-GB"/>
        </w:rPr>
        <w:t xml:space="preserve"> (see below).</w:t>
      </w:r>
    </w:p>
    <w:p w14:paraId="0FC5DC07" w14:textId="77777777" w:rsidR="000959A2" w:rsidRPr="00522DCA" w:rsidRDefault="000959A2" w:rsidP="005D3475">
      <w:pPr>
        <w:pStyle w:val="Standard-BlockCharCharChar"/>
        <w:numPr>
          <w:ilvl w:val="0"/>
          <w:numId w:val="93"/>
        </w:numPr>
        <w:rPr>
          <w:lang w:val="en-GB"/>
        </w:rPr>
        <w:pPrChange w:id="344" w:author="Moritz Lautenbach" w:date="2014-04-15T16:52:00Z">
          <w:pPr>
            <w:pStyle w:val="Aufzhlungszeichen1"/>
            <w:tabs>
              <w:tab w:val="clear" w:pos="360"/>
              <w:tab w:val="left" w:pos="964"/>
            </w:tabs>
            <w:ind w:left="964" w:hanging="482"/>
          </w:pPr>
        </w:pPrChange>
      </w:pPr>
      <w:r w:rsidRPr="00243150">
        <w:rPr>
          <w:szCs w:val="24"/>
          <w:shd w:val="clear" w:color="auto" w:fill="D9D9D9"/>
          <w:lang w:val="en-GB" w:eastAsia="de-DE"/>
        </w:rPr>
        <w:t>Normalize IDs:</w:t>
      </w:r>
      <w:r w:rsidRPr="00522DCA">
        <w:rPr>
          <w:lang w:val="en-GB"/>
        </w:rPr>
        <w:t xml:space="preserve"> ensures that IDs for time points, tiers, speakers etc. are assigned consistently.</w:t>
      </w:r>
    </w:p>
    <w:p w14:paraId="04737FC5" w14:textId="53D01C8E" w:rsidR="000959A2" w:rsidRPr="00522DCA" w:rsidRDefault="000959A2" w:rsidP="006F7584">
      <w:pPr>
        <w:pStyle w:val="berschrift3"/>
      </w:pPr>
      <w:bookmarkStart w:id="345" w:name="_Edit_%3E_Preferences%E2%80%A6"/>
      <w:bookmarkStart w:id="346" w:name="_Ref108437449"/>
      <w:bookmarkStart w:id="347" w:name="_Ref108437435"/>
      <w:bookmarkStart w:id="348" w:name="_Toc415132423"/>
      <w:bookmarkStart w:id="349" w:name="_Toc415132604"/>
      <w:bookmarkEnd w:id="345"/>
      <w:r w:rsidRPr="00522DCA">
        <w:t>Transcription &gt; Glue transcriptions...</w:t>
      </w:r>
      <w:bookmarkEnd w:id="346"/>
      <w:bookmarkEnd w:id="347"/>
      <w:bookmarkEnd w:id="348"/>
      <w:bookmarkEnd w:id="349"/>
    </w:p>
    <w:p w14:paraId="5DF94B1B" w14:textId="77777777" w:rsidR="000959A2" w:rsidRPr="00522DCA" w:rsidRDefault="000959A2" w:rsidP="005D3475">
      <w:pPr>
        <w:pStyle w:val="Standard-BlockCharCharChar"/>
        <w:rPr>
          <w:lang w:val="en-GB"/>
        </w:rPr>
      </w:pPr>
      <w:r w:rsidRPr="00522DCA">
        <w:rPr>
          <w:lang w:val="en-GB"/>
        </w:rPr>
        <w:t xml:space="preserve">Glues a second transcription to the end of the currently opened transcription. </w:t>
      </w:r>
    </w:p>
    <w:p w14:paraId="409D7539" w14:textId="57E7DB6C" w:rsidR="000959A2" w:rsidRPr="00522DCA" w:rsidRDefault="000959A2" w:rsidP="005D3475">
      <w:pPr>
        <w:pStyle w:val="Standard-BlockCharCharChar"/>
        <w:rPr>
          <w:lang w:val="en-GB"/>
        </w:rPr>
      </w:pPr>
      <w:r w:rsidRPr="00522DCA">
        <w:rPr>
          <w:lang w:val="en-GB"/>
        </w:rPr>
        <w:t>First, you are asked to select a file to be glued. Thereafter, a dialog will appear with which you can define the assignment of tiers in the current transcription (</w:t>
      </w:r>
      <w:r w:rsidR="006D0A9D" w:rsidRPr="00522DCA">
        <w:rPr>
          <w:lang w:val="en-GB"/>
        </w:rPr>
        <w:t>“</w:t>
      </w:r>
      <w:r w:rsidRPr="00522DCA">
        <w:rPr>
          <w:lang w:val="en-GB"/>
        </w:rPr>
        <w:t>Transcription 1</w:t>
      </w:r>
      <w:r w:rsidR="006D0A9D" w:rsidRPr="00522DCA">
        <w:rPr>
          <w:lang w:val="en-GB"/>
        </w:rPr>
        <w:t>”</w:t>
      </w:r>
      <w:r w:rsidRPr="00522DCA">
        <w:rPr>
          <w:lang w:val="en-GB"/>
        </w:rPr>
        <w:t>) and the transcription you intend to glue (</w:t>
      </w:r>
      <w:r w:rsidR="006D0A9D" w:rsidRPr="00522DCA">
        <w:rPr>
          <w:lang w:val="en-GB"/>
        </w:rPr>
        <w:t>“</w:t>
      </w:r>
      <w:r w:rsidRPr="00522DCA">
        <w:rPr>
          <w:lang w:val="en-GB"/>
        </w:rPr>
        <w:t>Transcription 2</w:t>
      </w:r>
      <w:r w:rsidR="006D0A9D" w:rsidRPr="00522DCA">
        <w:rPr>
          <w:lang w:val="en-GB"/>
        </w:rPr>
        <w:t>”</w:t>
      </w:r>
      <w:r w:rsidRPr="00522DCA">
        <w:rPr>
          <w:lang w:val="en-GB"/>
        </w:rPr>
        <w:t>). The tiers that have been assigned to each other are shown in the right text field (</w:t>
      </w:r>
      <w:r w:rsidR="006D0A9D" w:rsidRPr="00522DCA">
        <w:rPr>
          <w:lang w:val="en-GB"/>
        </w:rPr>
        <w:t>“</w:t>
      </w:r>
      <w:r w:rsidRPr="00522DCA">
        <w:rPr>
          <w:lang w:val="en-GB"/>
        </w:rPr>
        <w:t>Mappings</w:t>
      </w:r>
      <w:r w:rsidR="006D0A9D" w:rsidRPr="00522DCA">
        <w:rPr>
          <w:lang w:val="en-GB"/>
        </w:rPr>
        <w:t>”</w:t>
      </w:r>
      <w:r w:rsidRPr="00522DCA">
        <w:rPr>
          <w:lang w:val="en-GB"/>
        </w:rPr>
        <w:t>).</w:t>
      </w:r>
    </w:p>
    <w:p w14:paraId="61D2BF49" w14:textId="77777777" w:rsidR="000959A2" w:rsidRPr="00522DCA" w:rsidRDefault="0005350C">
      <w:pPr>
        <w:pStyle w:val="BildChar"/>
        <w:rPr>
          <w:rFonts w:ascii="Times New Roman" w:hAnsi="Times New Roman"/>
          <w:lang w:val="en-GB"/>
        </w:rPr>
      </w:pPr>
      <w:r>
        <w:rPr>
          <w:rFonts w:ascii="Times New Roman" w:hAnsi="Times New Roman"/>
          <w:lang w:val="en-GB"/>
        </w:rPr>
        <w:pict w14:anchorId="3F830C02">
          <v:shape id="_x0000_i1118" type="#_x0000_t75" style="width:442.9pt;height:196.75pt" filled="t">
            <v:fill color2="black"/>
            <v:imagedata r:id="rId183" o:title=""/>
          </v:shape>
        </w:pict>
      </w:r>
    </w:p>
    <w:p w14:paraId="615E3248" w14:textId="7CA66810" w:rsidR="000959A2" w:rsidRPr="00522DCA" w:rsidRDefault="000959A2" w:rsidP="005D3475">
      <w:pPr>
        <w:pStyle w:val="Standard-BlockCharCharChar"/>
        <w:rPr>
          <w:lang w:val="en-GB"/>
        </w:rPr>
      </w:pPr>
      <w:r w:rsidRPr="00522DCA">
        <w:rPr>
          <w:lang w:val="en-GB"/>
        </w:rPr>
        <w:t>To assign the tiers individually (</w:t>
      </w:r>
      <w:r w:rsidR="006D0A9D" w:rsidRPr="00522DCA">
        <w:rPr>
          <w:lang w:val="en-GB"/>
        </w:rPr>
        <w:t>“</w:t>
      </w:r>
      <w:r w:rsidRPr="00522DCA">
        <w:rPr>
          <w:lang w:val="en-GB"/>
        </w:rPr>
        <w:t>by hand</w:t>
      </w:r>
      <w:r w:rsidR="006D0A9D" w:rsidRPr="00522DCA">
        <w:rPr>
          <w:lang w:val="en-GB"/>
        </w:rPr>
        <w:t>”</w:t>
      </w:r>
      <w:r w:rsidRPr="00522DCA">
        <w:rPr>
          <w:lang w:val="en-GB"/>
        </w:rPr>
        <w:t>), use the following functions:</w:t>
      </w:r>
    </w:p>
    <w:p w14:paraId="75BBE093" w14:textId="54F544AE" w:rsidR="000959A2" w:rsidRPr="00522DCA" w:rsidRDefault="000959A2" w:rsidP="005D3475">
      <w:pPr>
        <w:pStyle w:val="Standard-BlockCharCharChar"/>
        <w:numPr>
          <w:ilvl w:val="0"/>
          <w:numId w:val="93"/>
        </w:numPr>
        <w:rPr>
          <w:lang w:val="en-GB"/>
        </w:rPr>
        <w:pPrChange w:id="350" w:author="Moritz Lautenbach" w:date="2014-04-15T16:56:00Z">
          <w:pPr>
            <w:pStyle w:val="Aufzhlungszeichen1"/>
            <w:tabs>
              <w:tab w:val="clear" w:pos="360"/>
              <w:tab w:val="left" w:pos="964"/>
            </w:tabs>
            <w:ind w:left="964" w:hanging="482"/>
          </w:pPr>
        </w:pPrChange>
      </w:pPr>
      <w:r w:rsidRPr="00243150">
        <w:rPr>
          <w:szCs w:val="24"/>
          <w:shd w:val="clear" w:color="auto" w:fill="D9D9D9"/>
          <w:lang w:val="en-GB" w:eastAsia="de-DE"/>
        </w:rPr>
        <w:t>Add:</w:t>
      </w:r>
      <w:r w:rsidRPr="00522DCA">
        <w:rPr>
          <w:lang w:val="en-GB"/>
        </w:rPr>
        <w:t xml:space="preserve"> To carry out an individual assignment, select both of the entries in the left text fields and click </w:t>
      </w:r>
      <w:r w:rsidR="009D776F">
        <w:rPr>
          <w:lang w:val="en-GB"/>
        </w:rPr>
        <w:t>“</w:t>
      </w:r>
      <w:r w:rsidRPr="006F7584">
        <w:rPr>
          <w:lang w:val="en-GB"/>
        </w:rPr>
        <w:t>Add</w:t>
      </w:r>
      <w:r w:rsidR="006F7584">
        <w:rPr>
          <w:lang w:val="en-GB"/>
        </w:rPr>
        <w:t>”</w:t>
      </w:r>
      <w:r w:rsidRPr="006F7584">
        <w:rPr>
          <w:lang w:val="en-GB"/>
        </w:rPr>
        <w:t xml:space="preserve"> </w:t>
      </w:r>
      <w:r w:rsidRPr="00522DCA">
        <w:rPr>
          <w:lang w:val="en-GB"/>
        </w:rPr>
        <w:t>to add this pair to the right text field.</w:t>
      </w:r>
    </w:p>
    <w:p w14:paraId="43A3613C" w14:textId="3636C814" w:rsidR="000959A2" w:rsidRPr="00522DCA" w:rsidRDefault="000959A2" w:rsidP="005D3475">
      <w:pPr>
        <w:pStyle w:val="Standard-BlockCharCharChar"/>
        <w:numPr>
          <w:ilvl w:val="0"/>
          <w:numId w:val="93"/>
        </w:numPr>
        <w:rPr>
          <w:lang w:val="en-GB"/>
        </w:rPr>
        <w:pPrChange w:id="351" w:author="Moritz Lautenbach" w:date="2014-04-15T16:56:00Z">
          <w:pPr>
            <w:pStyle w:val="Aufzhlungszeichen1"/>
            <w:tabs>
              <w:tab w:val="clear" w:pos="360"/>
              <w:tab w:val="left" w:pos="964"/>
            </w:tabs>
            <w:ind w:left="964" w:hanging="482"/>
          </w:pPr>
        </w:pPrChange>
      </w:pPr>
      <w:r w:rsidRPr="00243150">
        <w:rPr>
          <w:szCs w:val="24"/>
          <w:shd w:val="clear" w:color="auto" w:fill="D9D9D9"/>
          <w:lang w:val="en-GB" w:eastAsia="de-DE"/>
        </w:rPr>
        <w:t>Remove:</w:t>
      </w:r>
      <w:r w:rsidRPr="00522DCA">
        <w:rPr>
          <w:lang w:val="en-GB"/>
        </w:rPr>
        <w:t xml:space="preserve"> In order to undo an assignment, select the entry in question in the right text field and click </w:t>
      </w:r>
      <w:r w:rsidR="006F7584">
        <w:rPr>
          <w:lang w:val="en-GB"/>
        </w:rPr>
        <w:t>“</w:t>
      </w:r>
      <w:r w:rsidRPr="001D306D">
        <w:rPr>
          <w:lang w:val="en-GB"/>
        </w:rPr>
        <w:t>Remove</w:t>
      </w:r>
      <w:r w:rsidR="006F7584">
        <w:rPr>
          <w:lang w:val="en-GB"/>
        </w:rPr>
        <w:t>”</w:t>
      </w:r>
      <w:r w:rsidRPr="00522DCA">
        <w:rPr>
          <w:lang w:val="en-GB"/>
        </w:rPr>
        <w:t>.</w:t>
      </w:r>
    </w:p>
    <w:p w14:paraId="6DD6221F" w14:textId="48D6B671" w:rsidR="000959A2" w:rsidRPr="00522DCA" w:rsidRDefault="000959A2" w:rsidP="005D3475">
      <w:pPr>
        <w:pStyle w:val="Standard-BlockCharCharChar"/>
        <w:numPr>
          <w:ilvl w:val="0"/>
          <w:numId w:val="93"/>
        </w:numPr>
        <w:rPr>
          <w:lang w:val="en-GB"/>
        </w:rPr>
        <w:pPrChange w:id="352" w:author="Moritz Lautenbach" w:date="2014-04-15T16:56:00Z">
          <w:pPr>
            <w:pStyle w:val="Aufzhlungszeichen1"/>
            <w:tabs>
              <w:tab w:val="clear" w:pos="360"/>
              <w:tab w:val="left" w:pos="964"/>
            </w:tabs>
            <w:ind w:left="964" w:hanging="482"/>
          </w:pPr>
        </w:pPrChange>
      </w:pPr>
      <w:r w:rsidRPr="00243150">
        <w:rPr>
          <w:szCs w:val="24"/>
          <w:shd w:val="clear" w:color="auto" w:fill="D9D9D9"/>
          <w:lang w:val="en-GB" w:eastAsia="de-DE"/>
        </w:rPr>
        <w:t>Remove all:</w:t>
      </w:r>
      <w:r w:rsidRPr="00522DCA">
        <w:rPr>
          <w:lang w:val="en-GB"/>
        </w:rPr>
        <w:t xml:space="preserve"> In order to delete all assignments, click </w:t>
      </w:r>
      <w:r w:rsidR="006F7584">
        <w:rPr>
          <w:lang w:val="en-GB"/>
        </w:rPr>
        <w:t>“</w:t>
      </w:r>
      <w:r w:rsidRPr="001D306D">
        <w:rPr>
          <w:lang w:val="en-GB"/>
        </w:rPr>
        <w:t>Remove all</w:t>
      </w:r>
      <w:r w:rsidR="006F7584">
        <w:rPr>
          <w:lang w:val="en-GB"/>
        </w:rPr>
        <w:t>”</w:t>
      </w:r>
      <w:r w:rsidRPr="00522DCA">
        <w:rPr>
          <w:lang w:val="en-GB"/>
        </w:rPr>
        <w:t>.</w:t>
      </w:r>
    </w:p>
    <w:p w14:paraId="3E468C53" w14:textId="77777777" w:rsidR="000959A2" w:rsidRPr="00522DCA" w:rsidRDefault="000959A2" w:rsidP="005D3475">
      <w:pPr>
        <w:pStyle w:val="Standard-BlockCharCharChar"/>
        <w:rPr>
          <w:lang w:val="en-GB"/>
        </w:rPr>
      </w:pPr>
      <w:r w:rsidRPr="00522DCA">
        <w:rPr>
          <w:lang w:val="en-GB"/>
        </w:rPr>
        <w:t>There are two ways to assign the tiers automatically:</w:t>
      </w:r>
    </w:p>
    <w:p w14:paraId="33821F06" w14:textId="03533326"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Auto (Position):</w:t>
      </w:r>
      <w:r w:rsidRPr="00522DCA">
        <w:rPr>
          <w:lang w:val="en-GB"/>
        </w:rPr>
        <w:t xml:space="preserve"> Assigns the tiers according to their position, hence the first tier in transcription 1 will be assigned to the first tier in transcription 2, the second tier in transcription 1 will be assigned to the second tier in transcription 2 etc.</w:t>
      </w:r>
    </w:p>
    <w:p w14:paraId="21ECFEFA" w14:textId="77777777" w:rsidR="000959A2" w:rsidRPr="00522DCA" w:rsidRDefault="000959A2" w:rsidP="005D3475">
      <w:pPr>
        <w:pStyle w:val="Standard-BlockCharCharChar"/>
        <w:numPr>
          <w:ilvl w:val="0"/>
          <w:numId w:val="93"/>
        </w:numPr>
        <w:rPr>
          <w:lang w:val="en-GB"/>
        </w:rPr>
        <w:pPrChange w:id="353" w:author="Moritz Lautenbach" w:date="2014-04-15T16:56:00Z">
          <w:pPr>
            <w:pStyle w:val="Aufzhlungszeichen1"/>
            <w:tabs>
              <w:tab w:val="clear" w:pos="360"/>
              <w:tab w:val="left" w:pos="964"/>
            </w:tabs>
            <w:ind w:left="964" w:hanging="482"/>
          </w:pPr>
        </w:pPrChange>
      </w:pPr>
      <w:r w:rsidRPr="00243150">
        <w:rPr>
          <w:szCs w:val="24"/>
          <w:shd w:val="clear" w:color="auto" w:fill="D9D9D9"/>
          <w:lang w:val="en-GB" w:eastAsia="de-DE"/>
        </w:rPr>
        <w:lastRenderedPageBreak/>
        <w:t>Auto (Properties):</w:t>
      </w:r>
      <w:r w:rsidRPr="00522DCA">
        <w:rPr>
          <w:lang w:val="en-GB"/>
        </w:rPr>
        <w:t xml:space="preserve"> Assigns the tiers according to their properties, hence tiers with the same speaker abbreviation and the same category are assigned to each other.</w:t>
      </w:r>
    </w:p>
    <w:p w14:paraId="0B0746B5" w14:textId="77777777" w:rsidR="000959A2" w:rsidRPr="00522DCA" w:rsidRDefault="000959A2" w:rsidP="005D3475">
      <w:pPr>
        <w:pStyle w:val="Standard-BlockCharCharChar"/>
        <w:rPr>
          <w:lang w:val="en-GB"/>
        </w:rPr>
      </w:pPr>
      <w:r w:rsidRPr="00522DCA">
        <w:rPr>
          <w:lang w:val="en-GB"/>
        </w:rPr>
        <w:t xml:space="preserve">It is possible to combine both manual and automatic assignment with each other. </w:t>
      </w:r>
    </w:p>
    <w:p w14:paraId="243D5ADB" w14:textId="57BD4280" w:rsidR="000959A2" w:rsidRPr="00522DCA" w:rsidRDefault="006D0A9D" w:rsidP="005D3475">
      <w:pPr>
        <w:pStyle w:val="Standard-BlockCharCharChar"/>
        <w:rPr>
          <w:lang w:val="en-GB"/>
        </w:rPr>
      </w:pPr>
      <w:r w:rsidRPr="00522DCA">
        <w:rPr>
          <w:lang w:val="en-GB"/>
        </w:rPr>
        <w:t>“</w:t>
      </w:r>
      <w:r w:rsidR="000959A2" w:rsidRPr="00522DCA">
        <w:rPr>
          <w:lang w:val="en-GB"/>
        </w:rPr>
        <w:t>Timeline Method</w:t>
      </w:r>
      <w:r w:rsidRPr="00522DCA">
        <w:rPr>
          <w:lang w:val="en-GB"/>
        </w:rPr>
        <w:t>”</w:t>
      </w:r>
      <w:r w:rsidR="000959A2" w:rsidRPr="00522DCA">
        <w:rPr>
          <w:lang w:val="en-GB"/>
        </w:rPr>
        <w:t xml:space="preserve"> allows you to choose whether time points should be sorted according to their absolute time values when they are being glued,</w:t>
      </w:r>
      <w:ins w:id="354" w:author="Moritz Lautenbach" w:date="2014-04-15T16:57:00Z">
        <w:r w:rsidR="000959A2" w:rsidRPr="00522DCA">
          <w:rPr>
            <w:lang w:val="en-GB"/>
          </w:rPr>
          <w:t xml:space="preserve"> </w:t>
        </w:r>
      </w:ins>
      <w:r w:rsidR="000959A2" w:rsidRPr="00522DCA">
        <w:rPr>
          <w:lang w:val="en-GB"/>
        </w:rPr>
        <w:t>(</w:t>
      </w:r>
      <w:r w:rsidRPr="00522DCA">
        <w:rPr>
          <w:lang w:val="en-GB"/>
        </w:rPr>
        <w:t>“</w:t>
      </w:r>
      <w:r w:rsidR="000959A2" w:rsidRPr="00522DCA">
        <w:rPr>
          <w:lang w:val="en-GB"/>
        </w:rPr>
        <w:t>Merge timelines</w:t>
      </w:r>
      <w:r w:rsidRPr="00522DCA">
        <w:rPr>
          <w:lang w:val="en-GB"/>
        </w:rPr>
        <w:t>”</w:t>
      </w:r>
      <w:r w:rsidR="000959A2" w:rsidRPr="00522DCA">
        <w:rPr>
          <w:lang w:val="en-GB"/>
        </w:rPr>
        <w:t>, is recommended for fully aligned transcriptions) or whether the two time axes should simply be stringed together</w:t>
      </w:r>
      <w:ins w:id="355" w:author="Moritz Lautenbach" w:date="2014-04-15T16:57:00Z">
        <w:r w:rsidR="000959A2" w:rsidRPr="00522DCA">
          <w:rPr>
            <w:lang w:val="en-GB"/>
          </w:rPr>
          <w:t xml:space="preserve"> </w:t>
        </w:r>
      </w:ins>
      <w:del w:id="356" w:author="Moritz Lautenbach" w:date="2014-04-15T16:57:00Z">
        <w:r w:rsidR="000959A2" w:rsidRPr="00522DCA" w:rsidDel="0026707F">
          <w:rPr>
            <w:lang w:val="en-GB"/>
          </w:rPr>
          <w:delText>.</w:delText>
        </w:r>
      </w:del>
      <w:r w:rsidR="000959A2" w:rsidRPr="00522DCA">
        <w:rPr>
          <w:lang w:val="en-GB"/>
        </w:rPr>
        <w:t>(</w:t>
      </w:r>
      <w:r w:rsidRPr="00522DCA">
        <w:rPr>
          <w:lang w:val="en-GB"/>
        </w:rPr>
        <w:t>“</w:t>
      </w:r>
      <w:r w:rsidR="000959A2" w:rsidRPr="00522DCA">
        <w:rPr>
          <w:lang w:val="en-GB"/>
        </w:rPr>
        <w:t>Append timelines</w:t>
      </w:r>
      <w:r w:rsidRPr="00522DCA">
        <w:rPr>
          <w:lang w:val="en-GB"/>
        </w:rPr>
        <w:t>”</w:t>
      </w:r>
      <w:r w:rsidR="000959A2" w:rsidRPr="00522DCA">
        <w:rPr>
          <w:lang w:val="en-GB"/>
        </w:rPr>
        <w:t xml:space="preserve">). </w:t>
      </w:r>
    </w:p>
    <w:p w14:paraId="25A4DB65" w14:textId="574CFCB0" w:rsidR="000959A2" w:rsidRPr="00522DCA" w:rsidRDefault="000959A2" w:rsidP="005D3475">
      <w:pPr>
        <w:pStyle w:val="Standard-BlockCharCharChar"/>
        <w:rPr>
          <w:lang w:val="en-GB"/>
        </w:rPr>
      </w:pPr>
      <w:r w:rsidRPr="00522DCA">
        <w:rPr>
          <w:lang w:val="en-GB"/>
        </w:rPr>
        <w:t xml:space="preserve">Once you have completed the assignment of the files click </w:t>
      </w:r>
      <w:r w:rsidR="006F7584">
        <w:rPr>
          <w:lang w:val="en-GB"/>
        </w:rPr>
        <w:t>“OK”</w:t>
      </w:r>
      <w:r w:rsidRPr="00522DCA">
        <w:rPr>
          <w:lang w:val="en-GB"/>
        </w:rPr>
        <w:t xml:space="preserve"> to glue the transcriptions.</w:t>
      </w:r>
    </w:p>
    <w:p w14:paraId="42CA697C" w14:textId="27FE6836" w:rsidR="000959A2" w:rsidRPr="00522DCA" w:rsidRDefault="000959A2" w:rsidP="006F7584">
      <w:pPr>
        <w:pStyle w:val="berschrift3"/>
      </w:pPr>
      <w:bookmarkStart w:id="357" w:name="_Ref108437462"/>
      <w:bookmarkStart w:id="358" w:name="_Toc415132424"/>
      <w:bookmarkStart w:id="359" w:name="_Toc415132605"/>
      <w:r w:rsidRPr="00522DCA">
        <w:t>Transcription &gt; Chop transcription…</w:t>
      </w:r>
      <w:bookmarkEnd w:id="357"/>
      <w:bookmarkEnd w:id="358"/>
      <w:bookmarkEnd w:id="359"/>
    </w:p>
    <w:p w14:paraId="6A3DA471" w14:textId="77777777" w:rsidR="000959A2" w:rsidRPr="00522DCA" w:rsidRDefault="000959A2" w:rsidP="005D3475">
      <w:pPr>
        <w:pStyle w:val="Standard-BlockCharCharChar"/>
        <w:rPr>
          <w:lang w:val="en-GB"/>
        </w:rPr>
      </w:pPr>
      <w:r w:rsidRPr="00522DCA">
        <w:rPr>
          <w:lang w:val="en-GB"/>
        </w:rPr>
        <w:t>Divides the entire transcription into various partial transcriptions while keeping the original file.</w:t>
      </w:r>
    </w:p>
    <w:p w14:paraId="2E82AAF1" w14:textId="77777777" w:rsidR="000959A2" w:rsidRPr="00522DCA" w:rsidRDefault="0005350C">
      <w:pPr>
        <w:pStyle w:val="BildChar"/>
        <w:rPr>
          <w:rFonts w:ascii="Times New Roman" w:hAnsi="Times New Roman"/>
          <w:lang w:val="en-GB"/>
        </w:rPr>
      </w:pPr>
      <w:r>
        <w:rPr>
          <w:rFonts w:ascii="Times New Roman" w:hAnsi="Times New Roman"/>
          <w:lang w:val="en-GB"/>
        </w:rPr>
        <w:pict w14:anchorId="21708A49">
          <v:shape id="_x0000_i1119" type="#_x0000_t75" style="width:412.75pt;height:102.15pt" filled="t">
            <v:fill color2="black"/>
            <v:imagedata r:id="rId184" o:title=""/>
          </v:shape>
        </w:pict>
      </w:r>
    </w:p>
    <w:p w14:paraId="65E4B3D8" w14:textId="77777777" w:rsidR="000959A2" w:rsidRPr="00522DCA" w:rsidRDefault="000959A2" w:rsidP="005D3475">
      <w:pPr>
        <w:pStyle w:val="Standard-BlockCharCharChar"/>
        <w:rPr>
          <w:lang w:val="en-GB"/>
        </w:rPr>
      </w:pPr>
    </w:p>
    <w:p w14:paraId="11D44C93"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Minimum number of timeline items:</w:t>
      </w:r>
      <w:r w:rsidRPr="00522DCA">
        <w:rPr>
          <w:lang w:val="en-GB"/>
        </w:rPr>
        <w:t xml:space="preserve">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p>
    <w:p w14:paraId="188A547C" w14:textId="2834223E"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Directory:</w:t>
      </w:r>
      <w:r w:rsidRPr="00522DCA">
        <w:rPr>
          <w:lang w:val="en-GB"/>
        </w:rPr>
        <w:t xml:space="preserve"> click </w:t>
      </w:r>
      <w:r w:rsidR="006F7584">
        <w:rPr>
          <w:lang w:val="en-GB"/>
        </w:rPr>
        <w:t>“</w:t>
      </w:r>
      <w:r w:rsidRPr="001D306D">
        <w:rPr>
          <w:lang w:val="en-GB"/>
        </w:rPr>
        <w:t>Browse…</w:t>
      </w:r>
      <w:proofErr w:type="gramStart"/>
      <w:r w:rsidR="006F7584">
        <w:rPr>
          <w:lang w:val="en-GB"/>
        </w:rPr>
        <w:t>”</w:t>
      </w:r>
      <w:r w:rsidRPr="001D306D">
        <w:rPr>
          <w:lang w:val="en-GB"/>
        </w:rPr>
        <w:t>,</w:t>
      </w:r>
      <w:proofErr w:type="gramEnd"/>
      <w:r w:rsidRPr="00522DCA">
        <w:rPr>
          <w:lang w:val="en-GB"/>
        </w:rPr>
        <w:t xml:space="preserve"> to select a directory in which the new partial transcription should be saved. </w:t>
      </w:r>
    </w:p>
    <w:p w14:paraId="0DD7CB8D"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Base filename:</w:t>
      </w:r>
      <w:r w:rsidRPr="00522DCA">
        <w:rPr>
          <w:lang w:val="en-GB"/>
        </w:rPr>
        <w:t xml:space="preserve"> Then enter a base filename for the files that are then automatically numbered consecutively.</w:t>
      </w:r>
    </w:p>
    <w:p w14:paraId="22A9AF82" w14:textId="5C3C37AC" w:rsidR="000959A2" w:rsidRPr="00522DCA" w:rsidRDefault="000959A2" w:rsidP="005D3475">
      <w:pPr>
        <w:pStyle w:val="Standard-BlockCharCharChar"/>
        <w:rPr>
          <w:lang w:val="en-GB"/>
        </w:rPr>
      </w:pPr>
      <w:r w:rsidRPr="00522DCA">
        <w:rPr>
          <w:lang w:val="en-GB"/>
        </w:rPr>
        <w:t xml:space="preserve">Close your input by clicking </w:t>
      </w:r>
      <w:r w:rsidR="006F7584">
        <w:rPr>
          <w:lang w:val="en-GB"/>
        </w:rPr>
        <w:t>“OK”</w:t>
      </w:r>
      <w:r w:rsidRPr="00522DCA">
        <w:rPr>
          <w:lang w:val="en-GB"/>
        </w:rPr>
        <w:t>. A separate window will inform you of the successful production of the partial transcriptions.</w:t>
      </w:r>
    </w:p>
    <w:p w14:paraId="4E61424C" w14:textId="77777777" w:rsidR="000959A2" w:rsidRPr="00522DCA" w:rsidRDefault="0005350C">
      <w:pPr>
        <w:pStyle w:val="BildChar"/>
        <w:rPr>
          <w:rFonts w:ascii="Times New Roman" w:hAnsi="Times New Roman"/>
          <w:lang w:val="en-GB"/>
        </w:rPr>
      </w:pPr>
      <w:r>
        <w:rPr>
          <w:rFonts w:ascii="Times New Roman" w:hAnsi="Times New Roman"/>
          <w:lang w:val="en-GB"/>
        </w:rPr>
        <w:pict w14:anchorId="7575D906">
          <v:shape id="_x0000_i1120" type="#_x0000_t75" style="width:314.8pt;height:91.25pt" filled="t">
            <v:fill color2="black"/>
            <v:imagedata r:id="rId185" o:title=""/>
          </v:shape>
        </w:pict>
      </w:r>
    </w:p>
    <w:p w14:paraId="25A31F53" w14:textId="1DF65196" w:rsidR="000959A2" w:rsidRPr="00522DCA" w:rsidRDefault="000959A2" w:rsidP="005D3475">
      <w:pPr>
        <w:pStyle w:val="Standard-BlockCharCharChar"/>
        <w:rPr>
          <w:lang w:val="en-GB"/>
        </w:rPr>
      </w:pPr>
      <w:r w:rsidRPr="00522DCA">
        <w:rPr>
          <w:lang w:val="en-GB"/>
        </w:rPr>
        <w:t xml:space="preserve">Now the directory you previously selected will contain a set of new </w:t>
      </w:r>
      <w:r w:rsidR="006F7584">
        <w:rPr>
          <w:lang w:val="en-GB"/>
        </w:rPr>
        <w:t>.xml-</w:t>
      </w:r>
      <w:r w:rsidRPr="00522DCA">
        <w:rPr>
          <w:lang w:val="en-GB"/>
        </w:rPr>
        <w:t>files that each represent a section of the original transcription.</w:t>
      </w:r>
    </w:p>
    <w:p w14:paraId="4F31C953"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4513B876">
          <v:shape id="_x0000_i1121" type="#_x0000_t75" style="width:4in;height:183.35pt" filled="t">
            <v:fill color2="black"/>
            <v:imagedata r:id="rId186" o:title=""/>
          </v:shape>
        </w:pict>
      </w:r>
    </w:p>
    <w:p w14:paraId="1D439A76" w14:textId="77777777" w:rsidR="000959A2" w:rsidRPr="00522DCA" w:rsidRDefault="000959A2" w:rsidP="006F7584">
      <w:pPr>
        <w:pStyle w:val="berschrift3"/>
      </w:pPr>
      <w:bookmarkStart w:id="360" w:name="_Toc415132425"/>
      <w:bookmarkStart w:id="361" w:name="_Toc415132606"/>
      <w:r w:rsidRPr="00522DCA">
        <w:t>Transcription &gt; Chop audio…</w:t>
      </w:r>
      <w:bookmarkEnd w:id="360"/>
      <w:bookmarkEnd w:id="361"/>
    </w:p>
    <w:p w14:paraId="45896760" w14:textId="0ED81D3E" w:rsidR="000959A2" w:rsidRPr="00522DCA" w:rsidRDefault="000959A2" w:rsidP="005D3475">
      <w:pPr>
        <w:pStyle w:val="Standard-BlockCharCharChar"/>
        <w:rPr>
          <w:lang w:val="en-GB"/>
        </w:rPr>
      </w:pPr>
      <w:r w:rsidRPr="00522DCA">
        <w:rPr>
          <w:lang w:val="en-GB"/>
        </w:rPr>
        <w:t>Divides a copy of the audio file of the musical score into a number of smaller audio files (</w:t>
      </w:r>
      <w:r w:rsidR="006D0A9D" w:rsidRPr="00522DCA">
        <w:rPr>
          <w:lang w:val="en-GB"/>
        </w:rPr>
        <w:t>“</w:t>
      </w:r>
      <w:r w:rsidRPr="00522DCA">
        <w:rPr>
          <w:lang w:val="en-GB"/>
        </w:rPr>
        <w:t>audio snippets</w:t>
      </w:r>
      <w:r w:rsidR="006D0A9D" w:rsidRPr="00522DCA">
        <w:rPr>
          <w:lang w:val="en-GB"/>
        </w:rPr>
        <w:t>”</w:t>
      </w:r>
      <w:r w:rsidRPr="00522DCA">
        <w:rPr>
          <w:lang w:val="en-GB"/>
        </w:rPr>
        <w:t>).</w:t>
      </w:r>
    </w:p>
    <w:p w14:paraId="6171CE32" w14:textId="77777777" w:rsidR="000959A2" w:rsidRPr="00522DCA" w:rsidRDefault="000959A2" w:rsidP="005D3475">
      <w:pPr>
        <w:pStyle w:val="Standard-BlockCharCharChar"/>
        <w:rPr>
          <w:lang w:val="en-GB"/>
        </w:rPr>
      </w:pPr>
      <w:r w:rsidRPr="00522DCA">
        <w:rPr>
          <w:lang w:val="en-GB"/>
        </w:rPr>
        <w:t xml:space="preserve">Please note that the use of this function requires </w:t>
      </w:r>
    </w:p>
    <w:p w14:paraId="30F74245" w14:textId="64D2CCCE" w:rsidR="000959A2" w:rsidRPr="00522DCA" w:rsidRDefault="001D306D" w:rsidP="005D3475">
      <w:pPr>
        <w:pStyle w:val="Standard-BlockCharCharChar"/>
        <w:rPr>
          <w:lang w:val="en-GB"/>
        </w:rPr>
      </w:pPr>
      <w:r>
        <w:rPr>
          <w:lang w:val="en-GB"/>
        </w:rPr>
        <w:t xml:space="preserve">1. </w:t>
      </w:r>
      <w:proofErr w:type="gramStart"/>
      <w:r w:rsidR="000959A2" w:rsidRPr="00522DCA">
        <w:rPr>
          <w:lang w:val="en-GB"/>
        </w:rPr>
        <w:t>that</w:t>
      </w:r>
      <w:proofErr w:type="gramEnd"/>
      <w:r w:rsidR="000959A2" w:rsidRPr="00522DCA">
        <w:rPr>
          <w:lang w:val="en-GB"/>
        </w:rPr>
        <w:t xml:space="preserve"> you've assigned an audio file to the musical score via </w:t>
      </w:r>
      <w:r w:rsidR="006D0A9D" w:rsidRPr="00522DCA">
        <w:rPr>
          <w:lang w:val="en-GB"/>
        </w:rPr>
        <w:t>“</w:t>
      </w:r>
      <w:r w:rsidR="000959A2" w:rsidRPr="00522DCA">
        <w:rPr>
          <w:lang w:val="en-GB"/>
        </w:rPr>
        <w:t>Referenced media file</w:t>
      </w:r>
      <w:r w:rsidR="00E6350C" w:rsidRPr="00522DCA">
        <w:rPr>
          <w:lang w:val="en-GB"/>
        </w:rPr>
        <w:t>“</w:t>
      </w:r>
      <w:r w:rsidR="000959A2" w:rsidRPr="00522DCA">
        <w:rPr>
          <w:lang w:val="en-GB"/>
        </w:rPr>
        <w:t>,</w:t>
      </w:r>
    </w:p>
    <w:p w14:paraId="18B60CB6" w14:textId="584D8EA1" w:rsidR="000959A2" w:rsidRPr="00522DCA" w:rsidRDefault="001D306D" w:rsidP="005D3475">
      <w:pPr>
        <w:pStyle w:val="Standard-BlockCharCharChar"/>
        <w:rPr>
          <w:lang w:val="en-GB"/>
        </w:rPr>
      </w:pPr>
      <w:r>
        <w:rPr>
          <w:lang w:val="en-GB"/>
        </w:rPr>
        <w:t xml:space="preserve">2. </w:t>
      </w:r>
      <w:proofErr w:type="gramStart"/>
      <w:r w:rsidR="000959A2" w:rsidRPr="00522DCA">
        <w:rPr>
          <w:lang w:val="en-GB"/>
        </w:rPr>
        <w:t>that</w:t>
      </w:r>
      <w:proofErr w:type="gramEnd"/>
      <w:r w:rsidR="000959A2" w:rsidRPr="00522DCA">
        <w:rPr>
          <w:lang w:val="en-GB"/>
        </w:rPr>
        <w:t xml:space="preserve"> the audio file is in </w:t>
      </w:r>
      <w:r w:rsidR="006D0A9D" w:rsidRPr="00522DCA">
        <w:rPr>
          <w:lang w:val="en-GB"/>
        </w:rPr>
        <w:t>“</w:t>
      </w:r>
      <w:r w:rsidR="000959A2" w:rsidRPr="00522DCA">
        <w:rPr>
          <w:lang w:val="en-GB"/>
        </w:rPr>
        <w:t>.wav</w:t>
      </w:r>
      <w:r w:rsidR="006F7584">
        <w:rPr>
          <w:lang w:val="en-GB"/>
        </w:rPr>
        <w:t>”</w:t>
      </w:r>
      <w:r w:rsidR="000959A2" w:rsidRPr="00522DCA">
        <w:rPr>
          <w:lang w:val="en-GB"/>
        </w:rPr>
        <w:t xml:space="preserve"> format file (other audio formats </w:t>
      </w:r>
      <w:proofErr w:type="spellStart"/>
      <w:r w:rsidR="000959A2" w:rsidRPr="00522DCA">
        <w:rPr>
          <w:lang w:val="en-GB"/>
        </w:rPr>
        <w:t>can not</w:t>
      </w:r>
      <w:proofErr w:type="spellEnd"/>
      <w:r w:rsidR="000959A2" w:rsidRPr="00522DCA">
        <w:rPr>
          <w:lang w:val="en-GB"/>
        </w:rPr>
        <w:t xml:space="preserve"> be processed) and </w:t>
      </w:r>
    </w:p>
    <w:p w14:paraId="1B126C13" w14:textId="780904E7" w:rsidR="000959A2" w:rsidRPr="00522DCA" w:rsidRDefault="001D306D" w:rsidP="005D3475">
      <w:pPr>
        <w:pStyle w:val="Standard-BlockCharCharChar"/>
        <w:rPr>
          <w:lang w:val="en-GB"/>
        </w:rPr>
      </w:pPr>
      <w:r>
        <w:rPr>
          <w:lang w:val="en-GB"/>
        </w:rPr>
        <w:t xml:space="preserve">3. </w:t>
      </w:r>
      <w:proofErr w:type="gramStart"/>
      <w:r w:rsidR="000959A2" w:rsidRPr="00522DCA">
        <w:rPr>
          <w:lang w:val="en-GB"/>
        </w:rPr>
        <w:t>that</w:t>
      </w:r>
      <w:proofErr w:type="gramEnd"/>
      <w:r w:rsidR="000959A2" w:rsidRPr="00522DCA">
        <w:rPr>
          <w:lang w:val="en-GB"/>
        </w:rPr>
        <w:t xml:space="preserve"> the time axis has as many absolute time values as possible. </w:t>
      </w:r>
    </w:p>
    <w:p w14:paraId="2CC8D318" w14:textId="77777777" w:rsidR="000959A2" w:rsidRPr="00522DCA" w:rsidRDefault="000959A2" w:rsidP="005D3475">
      <w:pPr>
        <w:pStyle w:val="Standard-BlockCharCharChar"/>
        <w:rPr>
          <w:lang w:val="en-GB"/>
        </w:rPr>
      </w:pPr>
    </w:p>
    <w:p w14:paraId="2F57106B" w14:textId="77777777" w:rsidR="000959A2" w:rsidRPr="00522DCA" w:rsidRDefault="0005350C">
      <w:pPr>
        <w:pStyle w:val="BildChar"/>
        <w:rPr>
          <w:rFonts w:ascii="Times New Roman" w:hAnsi="Times New Roman"/>
          <w:lang w:val="en-GB"/>
        </w:rPr>
      </w:pPr>
      <w:r>
        <w:rPr>
          <w:rFonts w:ascii="Times New Roman" w:hAnsi="Times New Roman"/>
          <w:lang w:val="en-GB"/>
        </w:rPr>
        <w:pict w14:anchorId="20985552">
          <v:shape id="_x0000_i1122" type="#_x0000_t75" style="width:400.2pt;height:155.7pt" filled="t">
            <v:fill color2="black"/>
            <v:imagedata r:id="rId187" o:title=""/>
          </v:shape>
        </w:pict>
      </w:r>
    </w:p>
    <w:p w14:paraId="1E38BA7E" w14:textId="77777777" w:rsidR="000959A2" w:rsidRPr="00522DCA" w:rsidRDefault="000959A2" w:rsidP="005D3475">
      <w:pPr>
        <w:pStyle w:val="Standard-BlockCharCharChar"/>
        <w:rPr>
          <w:lang w:val="en-GB"/>
        </w:rPr>
      </w:pPr>
      <w:r w:rsidRPr="00522DCA">
        <w:rPr>
          <w:lang w:val="en-GB"/>
        </w:rPr>
        <w:t>There are two ways to chop the audio file:</w:t>
      </w:r>
    </w:p>
    <w:p w14:paraId="01573AA9" w14:textId="3A504A3A"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Based on the timeline:</w:t>
      </w:r>
      <w:r w:rsidRPr="00522DCA">
        <w:rPr>
          <w:lang w:val="en-GB"/>
        </w:rPr>
        <w:t xml:space="preserve"> The audio file is chopped in accordance with the time axis. An </w:t>
      </w:r>
      <w:r w:rsidR="006D0A9D" w:rsidRPr="00522DCA">
        <w:rPr>
          <w:lang w:val="en-GB"/>
        </w:rPr>
        <w:t>“</w:t>
      </w:r>
      <w:r w:rsidRPr="00522DCA">
        <w:rPr>
          <w:lang w:val="en-GB"/>
        </w:rPr>
        <w:t>audio snippet</w:t>
      </w:r>
      <w:r w:rsidR="006D0A9D" w:rsidRPr="00522DCA">
        <w:rPr>
          <w:lang w:val="en-GB"/>
        </w:rPr>
        <w:t>”</w:t>
      </w:r>
      <w:r w:rsidRPr="00522DCA">
        <w:rPr>
          <w:lang w:val="en-GB"/>
        </w:rPr>
        <w:t xml:space="preserve"> is created for every interval of the time axis. </w:t>
      </w:r>
    </w:p>
    <w:p w14:paraId="0A72126E" w14:textId="5A6E3FD2"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Based on events in tier:</w:t>
      </w:r>
      <w:r w:rsidRPr="00522DCA">
        <w:rPr>
          <w:lang w:val="en-GB"/>
        </w:rPr>
        <w:t xml:space="preserve"> The audio file is chopped in accordance with the events in the selected tier: For every event an </w:t>
      </w:r>
      <w:r w:rsidR="006D0A9D" w:rsidRPr="00522DCA">
        <w:rPr>
          <w:lang w:val="en-GB"/>
        </w:rPr>
        <w:t>“</w:t>
      </w:r>
      <w:r w:rsidRPr="00522DCA">
        <w:rPr>
          <w:lang w:val="en-GB"/>
        </w:rPr>
        <w:t>audio snippet</w:t>
      </w:r>
      <w:r w:rsidR="006D0A9D" w:rsidRPr="00522DCA">
        <w:rPr>
          <w:lang w:val="en-GB"/>
        </w:rPr>
        <w:t>”</w:t>
      </w:r>
      <w:r w:rsidRPr="00522DCA">
        <w:rPr>
          <w:lang w:val="en-GB"/>
        </w:rPr>
        <w:t xml:space="preserve"> is created.</w:t>
      </w:r>
    </w:p>
    <w:p w14:paraId="5539BFCE" w14:textId="0D211F7C" w:rsidR="000959A2" w:rsidRPr="00522DCA" w:rsidRDefault="000959A2" w:rsidP="005D3475">
      <w:pPr>
        <w:pStyle w:val="Standard-BlockCharCharChar"/>
        <w:rPr>
          <w:lang w:val="en-GB"/>
        </w:rPr>
      </w:pPr>
      <w:r w:rsidRPr="00522DCA">
        <w:rPr>
          <w:lang w:val="en-GB"/>
        </w:rPr>
        <w:t xml:space="preserve">Furthermore you have the option of linking the newly created </w:t>
      </w:r>
      <w:r w:rsidR="006D0A9D" w:rsidRPr="00522DCA">
        <w:rPr>
          <w:lang w:val="en-GB"/>
        </w:rPr>
        <w:t>“</w:t>
      </w:r>
      <w:r w:rsidRPr="00522DCA">
        <w:rPr>
          <w:lang w:val="en-GB"/>
        </w:rPr>
        <w:t>audio-snippets</w:t>
      </w:r>
      <w:r w:rsidR="006D0A9D" w:rsidRPr="00522DCA">
        <w:rPr>
          <w:lang w:val="en-GB"/>
        </w:rPr>
        <w:t>”</w:t>
      </w:r>
      <w:r w:rsidRPr="00522DCA">
        <w:rPr>
          <w:lang w:val="en-GB"/>
        </w:rPr>
        <w:t xml:space="preserve"> with the musical </w:t>
      </w:r>
      <w:r w:rsidRPr="00522DCA">
        <w:rPr>
          <w:lang w:val="en-GB"/>
        </w:rPr>
        <w:lastRenderedPageBreak/>
        <w:t>score in the same step:</w:t>
      </w:r>
    </w:p>
    <w:p w14:paraId="23802FDF" w14:textId="5D12F695"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Link to the selected tier:</w:t>
      </w:r>
      <w:r w:rsidRPr="00522DCA">
        <w:rPr>
          <w:lang w:val="en-GB"/>
        </w:rPr>
        <w:t xml:space="preserve"> The created </w:t>
      </w:r>
      <w:r w:rsidR="006D0A9D" w:rsidRPr="00522DCA">
        <w:rPr>
          <w:lang w:val="en-GB"/>
        </w:rPr>
        <w:t>“</w:t>
      </w:r>
      <w:r w:rsidRPr="00522DCA">
        <w:rPr>
          <w:lang w:val="en-GB"/>
        </w:rPr>
        <w:t>audio snippets</w:t>
      </w:r>
      <w:r w:rsidR="006D0A9D" w:rsidRPr="00522DCA">
        <w:rPr>
          <w:lang w:val="en-GB"/>
        </w:rPr>
        <w:t>”</w:t>
      </w:r>
      <w:r w:rsidRPr="00522DCA">
        <w:rPr>
          <w:lang w:val="en-GB"/>
        </w:rPr>
        <w:t xml:space="preserve"> are linked to the currently selected tier automatically.</w:t>
      </w:r>
    </w:p>
    <w:p w14:paraId="07B93AB5" w14:textId="1374CE4B"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Link to a new tier:</w:t>
      </w:r>
      <w:r w:rsidRPr="00522DCA">
        <w:rPr>
          <w:lang w:val="en-GB"/>
        </w:rPr>
        <w:t xml:space="preserve"> The Partitur-</w:t>
      </w:r>
      <w:r w:rsidR="00C11634" w:rsidRPr="00522DCA">
        <w:rPr>
          <w:lang w:val="en-GB"/>
        </w:rPr>
        <w:t>Editor</w:t>
      </w:r>
      <w:r w:rsidRPr="00522DCA">
        <w:rPr>
          <w:lang w:val="en-GB"/>
        </w:rPr>
        <w:t xml:space="preserve"> automatically generates an additional tier in which the </w:t>
      </w:r>
      <w:r w:rsidR="006D0A9D" w:rsidRPr="00522DCA">
        <w:rPr>
          <w:lang w:val="en-GB"/>
        </w:rPr>
        <w:t>“</w:t>
      </w:r>
      <w:r w:rsidRPr="00522DCA">
        <w:rPr>
          <w:lang w:val="en-GB"/>
        </w:rPr>
        <w:t>audio snippets</w:t>
      </w:r>
      <w:r w:rsidR="006D0A9D" w:rsidRPr="00522DCA">
        <w:rPr>
          <w:lang w:val="en-GB"/>
        </w:rPr>
        <w:t>”</w:t>
      </w:r>
      <w:r w:rsidRPr="00522DCA">
        <w:rPr>
          <w:lang w:val="en-GB"/>
        </w:rPr>
        <w:t xml:space="preserve"> are linked to the musical score.</w:t>
      </w:r>
    </w:p>
    <w:p w14:paraId="680DEA2C" w14:textId="21EC757E"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Don’t link:</w:t>
      </w:r>
      <w:r w:rsidRPr="00522DCA">
        <w:rPr>
          <w:lang w:val="en-GB"/>
        </w:rPr>
        <w:t xml:space="preserve"> The </w:t>
      </w:r>
      <w:r w:rsidR="006D0A9D" w:rsidRPr="00522DCA">
        <w:rPr>
          <w:lang w:val="en-GB"/>
        </w:rPr>
        <w:t>“</w:t>
      </w:r>
      <w:r w:rsidRPr="00522DCA">
        <w:rPr>
          <w:lang w:val="en-GB"/>
        </w:rPr>
        <w:t>audio snippets</w:t>
      </w:r>
      <w:r w:rsidR="006D0A9D" w:rsidRPr="00522DCA">
        <w:rPr>
          <w:lang w:val="en-GB"/>
        </w:rPr>
        <w:t>”</w:t>
      </w:r>
      <w:r w:rsidRPr="00522DCA">
        <w:rPr>
          <w:lang w:val="en-GB"/>
        </w:rPr>
        <w:t xml:space="preserve"> are only generated without being linked to the musical score.</w:t>
      </w:r>
    </w:p>
    <w:p w14:paraId="672663FB" w14:textId="77777777" w:rsidR="000959A2" w:rsidRPr="00522DCA" w:rsidRDefault="000959A2" w:rsidP="005D3475">
      <w:pPr>
        <w:pStyle w:val="Standard-BlockCharCharChar"/>
        <w:rPr>
          <w:lang w:val="en-GB"/>
        </w:rPr>
      </w:pPr>
      <w:r w:rsidRPr="00522DCA">
        <w:rPr>
          <w:lang w:val="en-GB"/>
        </w:rPr>
        <w:t>In the lower section of the dialog you will then be asked to enter a name and a location where you would like to save the file.</w:t>
      </w:r>
    </w:p>
    <w:p w14:paraId="46D67B36" w14:textId="59EE519C"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Directory:</w:t>
      </w:r>
      <w:r w:rsidRPr="00522DCA">
        <w:rPr>
          <w:lang w:val="en-GB"/>
        </w:rPr>
        <w:t xml:space="preserve"> Is the directory on your computer where you would like to save the newly created audio files. In order to change the directory click </w:t>
      </w:r>
      <w:r w:rsidR="006F7584">
        <w:rPr>
          <w:lang w:val="en-GB"/>
        </w:rPr>
        <w:t>“</w:t>
      </w:r>
      <w:r w:rsidRPr="001D306D">
        <w:rPr>
          <w:lang w:val="en-GB"/>
        </w:rPr>
        <w:t>Browse…</w:t>
      </w:r>
      <w:proofErr w:type="gramStart"/>
      <w:r w:rsidR="006F7584">
        <w:rPr>
          <w:lang w:val="en-GB"/>
        </w:rPr>
        <w:t>”</w:t>
      </w:r>
      <w:r w:rsidRPr="00522DCA">
        <w:rPr>
          <w:lang w:val="en-GB"/>
        </w:rPr>
        <w:t>.</w:t>
      </w:r>
      <w:proofErr w:type="gramEnd"/>
    </w:p>
    <w:p w14:paraId="2D419717"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Base filename:</w:t>
      </w:r>
      <w:r w:rsidRPr="00522DCA">
        <w:rPr>
          <w:lang w:val="en-GB"/>
        </w:rPr>
        <w:t xml:space="preserve"> Is the base filename for the files that are to be created.</w:t>
      </w:r>
    </w:p>
    <w:p w14:paraId="484E2A57" w14:textId="61C58B1F"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Append event description:</w:t>
      </w:r>
      <w:r w:rsidRPr="00522DCA">
        <w:rPr>
          <w:lang w:val="en-GB"/>
        </w:rPr>
        <w:t xml:space="preserve"> The first symbol of the associated text will be added to the filename of the </w:t>
      </w:r>
      <w:r w:rsidR="006D0A9D" w:rsidRPr="00522DCA">
        <w:rPr>
          <w:lang w:val="en-GB"/>
        </w:rPr>
        <w:t>“</w:t>
      </w:r>
      <w:r w:rsidRPr="00522DCA">
        <w:rPr>
          <w:lang w:val="en-GB"/>
        </w:rPr>
        <w:t>audio snippets</w:t>
      </w:r>
      <w:r w:rsidR="006D0A9D" w:rsidRPr="00522DCA">
        <w:rPr>
          <w:lang w:val="en-GB"/>
        </w:rPr>
        <w:t>”</w:t>
      </w:r>
      <w:r w:rsidRPr="00522DCA">
        <w:rPr>
          <w:lang w:val="en-GB"/>
        </w:rPr>
        <w:t xml:space="preserve"> that are to be created.</w:t>
      </w:r>
    </w:p>
    <w:p w14:paraId="1DFC9C8B" w14:textId="77777777" w:rsidR="000959A2" w:rsidRPr="00522DCA" w:rsidRDefault="000959A2" w:rsidP="005D3475">
      <w:pPr>
        <w:pStyle w:val="Standard-BlockCharCharChar"/>
        <w:rPr>
          <w:lang w:val="en-GB"/>
        </w:rPr>
      </w:pPr>
      <w:r w:rsidRPr="00522DCA">
        <w:rPr>
          <w:lang w:val="en-GB"/>
        </w:rPr>
        <w:t>The chopping may take a few seconds. Upon completion a dialog will inform you whether the chopping has been successful or whether errors occurred.</w:t>
      </w:r>
    </w:p>
    <w:p w14:paraId="5F8DA1E3" w14:textId="77777777" w:rsidR="000959A2" w:rsidRPr="00522DCA" w:rsidRDefault="0005350C">
      <w:pPr>
        <w:pStyle w:val="BildChar"/>
        <w:rPr>
          <w:rFonts w:ascii="Times New Roman" w:hAnsi="Times New Roman"/>
          <w:lang w:val="en-GB"/>
        </w:rPr>
      </w:pPr>
      <w:r>
        <w:rPr>
          <w:rFonts w:ascii="Times New Roman" w:hAnsi="Times New Roman"/>
          <w:lang w:val="en-GB"/>
        </w:rPr>
        <w:pict w14:anchorId="0F0DE516">
          <v:shape id="_x0000_i1123" type="#_x0000_t75" style="width:226.9pt;height:219.35pt" filled="t">
            <v:fill color2="black"/>
            <v:imagedata r:id="rId188" o:title=""/>
          </v:shape>
        </w:pict>
      </w:r>
    </w:p>
    <w:p w14:paraId="25011290" w14:textId="55517871" w:rsidR="000959A2" w:rsidRPr="00522DCA" w:rsidRDefault="000959A2" w:rsidP="005D3475">
      <w:pPr>
        <w:pStyle w:val="Standard-BlockCharCharChar"/>
        <w:rPr>
          <w:lang w:val="en-GB"/>
        </w:rPr>
      </w:pPr>
      <w:r w:rsidRPr="00522DCA">
        <w:rPr>
          <w:lang w:val="en-GB"/>
        </w:rPr>
        <w:t xml:space="preserve">In the following example the audio file is divided in two ways and linked to an additional tier: In the </w:t>
      </w:r>
      <w:r w:rsidR="006D0A9D" w:rsidRPr="00522DCA">
        <w:rPr>
          <w:lang w:val="en-GB"/>
        </w:rPr>
        <w:t>“</w:t>
      </w:r>
      <w:r w:rsidRPr="00522DCA">
        <w:rPr>
          <w:lang w:val="en-GB"/>
        </w:rPr>
        <w:t>Timeline</w:t>
      </w:r>
      <w:r w:rsidR="006D0A9D" w:rsidRPr="00522DCA">
        <w:rPr>
          <w:lang w:val="en-GB"/>
        </w:rPr>
        <w:t>”</w:t>
      </w:r>
      <w:r w:rsidRPr="00522DCA">
        <w:rPr>
          <w:lang w:val="en-GB"/>
        </w:rPr>
        <w:t>-tier, the audio file was chopped with the option (</w:t>
      </w:r>
      <w:r w:rsidR="006D0A9D" w:rsidRPr="00522DCA">
        <w:rPr>
          <w:lang w:val="en-GB"/>
        </w:rPr>
        <w:t>“</w:t>
      </w:r>
      <w:r w:rsidRPr="00522DCA">
        <w:rPr>
          <w:lang w:val="en-GB"/>
        </w:rPr>
        <w:t>Based on the timeline</w:t>
      </w:r>
      <w:r w:rsidR="006D0A9D" w:rsidRPr="00522DCA">
        <w:rPr>
          <w:lang w:val="en-GB"/>
        </w:rPr>
        <w:t>”</w:t>
      </w:r>
      <w:r w:rsidRPr="00522DCA">
        <w:rPr>
          <w:lang w:val="en-GB"/>
        </w:rPr>
        <w:t xml:space="preserve">), in the </w:t>
      </w:r>
      <w:r w:rsidR="006D0A9D" w:rsidRPr="00522DCA">
        <w:rPr>
          <w:lang w:val="en-GB"/>
        </w:rPr>
        <w:t>“</w:t>
      </w:r>
      <w:r w:rsidRPr="00522DCA">
        <w:rPr>
          <w:lang w:val="en-GB"/>
        </w:rPr>
        <w:t>Tier</w:t>
      </w:r>
      <w:r w:rsidR="006D0A9D" w:rsidRPr="00522DCA">
        <w:rPr>
          <w:lang w:val="en-GB"/>
        </w:rPr>
        <w:t>”</w:t>
      </w:r>
      <w:r w:rsidRPr="00522DCA">
        <w:rPr>
          <w:lang w:val="en-GB"/>
        </w:rPr>
        <w:t xml:space="preserve">-tier, the audio file was only chopped based on the tear of the speaker </w:t>
      </w:r>
      <w:r w:rsidR="006D0A9D" w:rsidRPr="00522DCA">
        <w:rPr>
          <w:lang w:val="en-GB"/>
        </w:rPr>
        <w:t>“</w:t>
      </w:r>
      <w:r w:rsidRPr="00522DCA">
        <w:rPr>
          <w:lang w:val="en-GB"/>
        </w:rPr>
        <w:t>Fichte</w:t>
      </w:r>
      <w:r w:rsidR="006D0A9D" w:rsidRPr="00522DCA">
        <w:rPr>
          <w:lang w:val="en-GB"/>
        </w:rPr>
        <w:t>”</w:t>
      </w:r>
      <w:r w:rsidRPr="00522DCA">
        <w:rPr>
          <w:lang w:val="en-GB"/>
        </w:rPr>
        <w:t xml:space="preserve">. The assigned </w:t>
      </w:r>
      <w:r w:rsidR="006D0A9D" w:rsidRPr="00522DCA">
        <w:rPr>
          <w:lang w:val="en-GB"/>
        </w:rPr>
        <w:t>“</w:t>
      </w:r>
      <w:r w:rsidRPr="00522DCA">
        <w:rPr>
          <w:lang w:val="en-GB"/>
        </w:rPr>
        <w:t>audio snippets” can only be played directly from the musical score.</w:t>
      </w:r>
    </w:p>
    <w:p w14:paraId="54E231B0"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231A3C9C">
          <v:shape id="_x0000_i1124" type="#_x0000_t75" style="width:466.35pt;height:96.3pt" filled="t">
            <v:fill color2="black"/>
            <v:imagedata r:id="rId189" o:title=""/>
          </v:shape>
        </w:pict>
      </w:r>
    </w:p>
    <w:p w14:paraId="049922F4" w14:textId="77777777" w:rsidR="000959A2" w:rsidRPr="00522DCA" w:rsidRDefault="000959A2" w:rsidP="005D3475">
      <w:pPr>
        <w:pStyle w:val="Standard-BlockCharCharChar"/>
        <w:rPr>
          <w:lang w:val="en-GB"/>
        </w:rPr>
      </w:pPr>
    </w:p>
    <w:p w14:paraId="01DEA158" w14:textId="77777777" w:rsidR="000959A2" w:rsidRPr="00522DCA" w:rsidRDefault="000959A2" w:rsidP="005D3475">
      <w:pPr>
        <w:pStyle w:val="Standard-BlockCharCharChar"/>
        <w:rPr>
          <w:lang w:val="en-GB"/>
        </w:rPr>
      </w:pPr>
      <w:r w:rsidRPr="00522DCA">
        <w:rPr>
          <w:lang w:val="en-GB"/>
        </w:rPr>
        <w:t>The newly generated files are saved in the previously defined directory. A consecutive number and the first symbol of the associated event were automatically added to the previously chosen Base filename:</w:t>
      </w:r>
    </w:p>
    <w:p w14:paraId="3C90A1BB" w14:textId="77777777" w:rsidR="000959A2" w:rsidRPr="00522DCA" w:rsidRDefault="0005350C">
      <w:pPr>
        <w:pStyle w:val="BildChar"/>
        <w:rPr>
          <w:rFonts w:ascii="Times New Roman" w:hAnsi="Times New Roman"/>
          <w:lang w:val="en-GB"/>
        </w:rPr>
      </w:pPr>
      <w:r>
        <w:rPr>
          <w:rFonts w:ascii="Times New Roman" w:hAnsi="Times New Roman"/>
          <w:lang w:val="en-GB"/>
        </w:rPr>
        <w:pict w14:anchorId="4093E851">
          <v:shape id="_x0000_i1125" type="#_x0000_t75" style="width:278.8pt;height:181.65pt" filled="t">
            <v:fill color2="black"/>
            <v:imagedata r:id="rId190" o:title=""/>
          </v:shape>
        </w:pict>
      </w:r>
    </w:p>
    <w:p w14:paraId="12949831" w14:textId="77777777" w:rsidR="000959A2" w:rsidRPr="00522DCA" w:rsidRDefault="000959A2" w:rsidP="006F7584">
      <w:pPr>
        <w:pStyle w:val="berschrift3"/>
      </w:pPr>
      <w:bookmarkStart w:id="362" w:name="_Edit_%3E_Extras_%3E_Glue_transcriptions"/>
      <w:bookmarkStart w:id="363" w:name="_Edit_%3E_Extras_%3E_ExSync_Event_Shrink"/>
      <w:bookmarkStart w:id="364" w:name="_Edit_%3E_Extras_%3E_Chop_transription%E"/>
      <w:bookmarkStart w:id="365" w:name="_Toc69129981"/>
      <w:bookmarkStart w:id="366" w:name="_Toc69129840"/>
      <w:bookmarkStart w:id="367" w:name="_Toc55213851"/>
      <w:bookmarkStart w:id="368" w:name="_Ref108437471"/>
      <w:bookmarkStart w:id="369" w:name="_Toc415132426"/>
      <w:bookmarkStart w:id="370" w:name="_Toc415132607"/>
      <w:bookmarkEnd w:id="362"/>
      <w:bookmarkEnd w:id="363"/>
      <w:bookmarkEnd w:id="364"/>
      <w:r w:rsidRPr="00522DCA">
        <w:t>Transcription &gt; </w:t>
      </w:r>
      <w:proofErr w:type="spellStart"/>
      <w:r w:rsidRPr="00522DCA">
        <w:t>ExSync</w:t>
      </w:r>
      <w:proofErr w:type="spellEnd"/>
      <w:r w:rsidRPr="00522DCA">
        <w:t> Event </w:t>
      </w:r>
      <w:proofErr w:type="spellStart"/>
      <w:r w:rsidRPr="00522DCA">
        <w:t>Shrinker</w:t>
      </w:r>
      <w:bookmarkEnd w:id="365"/>
      <w:bookmarkEnd w:id="366"/>
      <w:bookmarkEnd w:id="367"/>
      <w:bookmarkEnd w:id="368"/>
      <w:bookmarkEnd w:id="369"/>
      <w:bookmarkEnd w:id="370"/>
      <w:proofErr w:type="spellEnd"/>
    </w:p>
    <w:p w14:paraId="699F4E10" w14:textId="1A279AFE" w:rsidR="006F7584" w:rsidRDefault="000959A2" w:rsidP="005D3475">
      <w:pPr>
        <w:pStyle w:val="Standard-BlockCharCharChar"/>
        <w:rPr>
          <w:lang w:val="en-GB"/>
        </w:rPr>
      </w:pPr>
      <w:r w:rsidRPr="00522DCA">
        <w:rPr>
          <w:lang w:val="en-GB"/>
        </w:rPr>
        <w:t xml:space="preserve">Shrinks the events automatically after the import of </w:t>
      </w:r>
      <w:proofErr w:type="spellStart"/>
      <w:r w:rsidRPr="00522DCA">
        <w:rPr>
          <w:lang w:val="en-GB"/>
        </w:rPr>
        <w:t>ExSync</w:t>
      </w:r>
      <w:proofErr w:type="spellEnd"/>
      <w:r w:rsidRPr="00522DCA">
        <w:rPr>
          <w:lang w:val="en-GB"/>
        </w:rPr>
        <w:t xml:space="preserve">-documents in accordance to their typographic expansion (see </w:t>
      </w:r>
      <w:r w:rsidRPr="00522DCA">
        <w:rPr>
          <w:lang w:val="en-GB"/>
          <w:rPrChange w:id="371" w:author="Moritz Lautenbach" w:date="2014-04-15T17:03:00Z">
            <w:rPr/>
          </w:rPrChange>
        </w:rPr>
        <w:t xml:space="preserve">also </w:t>
      </w:r>
      <w:proofErr w:type="spellStart"/>
      <w:r w:rsidRPr="006F7584">
        <w:rPr>
          <w:rStyle w:val="Dokumentation"/>
          <w:highlight w:val="yellow"/>
          <w:lang w:val="en-GB"/>
        </w:rPr>
        <w:t>Leitfaden</w:t>
      </w:r>
      <w:proofErr w:type="spellEnd"/>
      <w:r w:rsidRPr="006F7584">
        <w:rPr>
          <w:rStyle w:val="Dokumentation"/>
          <w:highlight w:val="yellow"/>
          <w:lang w:val="en-GB"/>
        </w:rPr>
        <w:t xml:space="preserve"> </w:t>
      </w:r>
      <w:proofErr w:type="spellStart"/>
      <w:r w:rsidRPr="006F7584">
        <w:rPr>
          <w:rStyle w:val="Dokumentation"/>
          <w:highlight w:val="yellow"/>
          <w:lang w:val="en-GB"/>
        </w:rPr>
        <w:t>für</w:t>
      </w:r>
      <w:proofErr w:type="spellEnd"/>
      <w:r w:rsidRPr="006F7584">
        <w:rPr>
          <w:rStyle w:val="Dokumentation"/>
          <w:highlight w:val="yellow"/>
          <w:lang w:val="en-GB"/>
        </w:rPr>
        <w:t xml:space="preserve"> die </w:t>
      </w:r>
      <w:proofErr w:type="spellStart"/>
      <w:r w:rsidRPr="006F7584">
        <w:rPr>
          <w:rStyle w:val="Dokumentation"/>
          <w:highlight w:val="yellow"/>
          <w:lang w:val="en-GB"/>
        </w:rPr>
        <w:t>Konvertierung</w:t>
      </w:r>
      <w:proofErr w:type="spellEnd"/>
      <w:r w:rsidRPr="006F7584">
        <w:rPr>
          <w:rStyle w:val="Dokumentation"/>
          <w:highlight w:val="yellow"/>
          <w:lang w:val="en-GB"/>
        </w:rPr>
        <w:t xml:space="preserve"> von Legacy-</w:t>
      </w:r>
      <w:proofErr w:type="spellStart"/>
      <w:r w:rsidRPr="006F7584">
        <w:rPr>
          <w:rStyle w:val="Dokumentation"/>
          <w:highlight w:val="yellow"/>
          <w:lang w:val="en-GB"/>
        </w:rPr>
        <w:t>Daten</w:t>
      </w:r>
      <w:proofErr w:type="spellEnd"/>
      <w:r w:rsidRPr="006F7584">
        <w:rPr>
          <w:highlight w:val="yellow"/>
          <w:lang w:val="en-GB"/>
        </w:rPr>
        <w:t xml:space="preserve">: </w:t>
      </w:r>
      <w:r w:rsidR="006D0A9D" w:rsidRPr="006F7584">
        <w:rPr>
          <w:highlight w:val="yellow"/>
          <w:lang w:val="en-GB"/>
        </w:rPr>
        <w:t>“</w:t>
      </w:r>
      <w:proofErr w:type="spellStart"/>
      <w:r w:rsidRPr="006F7584">
        <w:rPr>
          <w:highlight w:val="yellow"/>
          <w:lang w:val="en-GB"/>
        </w:rPr>
        <w:t>Importieren</w:t>
      </w:r>
      <w:proofErr w:type="spellEnd"/>
      <w:r w:rsidRPr="006F7584">
        <w:rPr>
          <w:highlight w:val="yellow"/>
          <w:lang w:val="en-GB"/>
        </w:rPr>
        <w:t xml:space="preserve"> von </w:t>
      </w:r>
      <w:proofErr w:type="spellStart"/>
      <w:r w:rsidRPr="006F7584">
        <w:rPr>
          <w:highlight w:val="yellow"/>
          <w:lang w:val="en-GB"/>
        </w:rPr>
        <w:t>syncWRITER-Daten</w:t>
      </w:r>
      <w:proofErr w:type="spellEnd"/>
      <w:r w:rsidR="006D0A9D" w:rsidRPr="006F7584">
        <w:rPr>
          <w:highlight w:val="yellow"/>
          <w:lang w:val="en-GB"/>
        </w:rPr>
        <w:t>”</w:t>
      </w:r>
      <w:r w:rsidRPr="006F7584">
        <w:rPr>
          <w:highlight w:val="yellow"/>
          <w:lang w:val="en-GB"/>
        </w:rPr>
        <w:t>???).</w:t>
      </w:r>
    </w:p>
    <w:p w14:paraId="59F80012" w14:textId="77777777" w:rsidR="006F7584" w:rsidRDefault="006F7584" w:rsidP="005D3475">
      <w:pPr>
        <w:pStyle w:val="Standard-BlockCharCharChar"/>
        <w:rPr>
          <w:lang w:val="en-GB"/>
        </w:rPr>
      </w:pPr>
      <w:r>
        <w:rPr>
          <w:lang w:val="en-GB"/>
        </w:rPr>
        <w:br w:type="page"/>
      </w:r>
    </w:p>
    <w:p w14:paraId="75205ADF" w14:textId="0E2947DC" w:rsidR="000959A2" w:rsidRPr="00522DCA" w:rsidRDefault="000959A2" w:rsidP="00F73227">
      <w:pPr>
        <w:pStyle w:val="berschrift2"/>
        <w:numPr>
          <w:ilvl w:val="1"/>
          <w:numId w:val="90"/>
        </w:numPr>
        <w:rPr>
          <w:lang w:val="en-GB"/>
        </w:rPr>
      </w:pPr>
      <w:bookmarkStart w:id="372" w:name="_Toc415132427"/>
      <w:bookmarkStart w:id="373" w:name="_Toc415132608"/>
      <w:commentRangeStart w:id="374"/>
      <w:r w:rsidRPr="00522DCA">
        <w:rPr>
          <w:lang w:val="en-GB"/>
        </w:rPr>
        <w:lastRenderedPageBreak/>
        <w:t>Tier Menu</w:t>
      </w:r>
      <w:commentRangeEnd w:id="374"/>
      <w:r w:rsidRPr="00522DCA">
        <w:rPr>
          <w:rStyle w:val="Kommentarzeichen"/>
          <w:rFonts w:eastAsia="SimSun"/>
          <w:b w:val="0"/>
          <w:bCs w:val="0"/>
          <w:iCs w:val="0"/>
          <w:lang w:val="en-GB"/>
        </w:rPr>
        <w:commentReference w:id="374"/>
      </w:r>
      <w:bookmarkEnd w:id="372"/>
      <w:bookmarkEnd w:id="373"/>
    </w:p>
    <w:p w14:paraId="754B212F" w14:textId="77777777" w:rsidR="000959A2" w:rsidRPr="00522DCA" w:rsidRDefault="000959A2" w:rsidP="005D3475">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522DCA" w14:paraId="269C404B" w14:textId="77777777">
        <w:trPr>
          <w:cantSplit/>
        </w:trPr>
        <w:tc>
          <w:tcPr>
            <w:tcW w:w="4605" w:type="dxa"/>
            <w:shd w:val="clear" w:color="auto" w:fill="auto"/>
          </w:tcPr>
          <w:p w14:paraId="5E44F1CC" w14:textId="77777777" w:rsidR="000959A2" w:rsidRPr="00522DCA" w:rsidRDefault="0005350C">
            <w:pPr>
              <w:rPr>
                <w:rFonts w:cs="Times New Roman"/>
                <w:lang w:val="en-GB"/>
              </w:rPr>
            </w:pPr>
            <w:r>
              <w:rPr>
                <w:rFonts w:cs="Times New Roman"/>
                <w:lang w:val="en-GB"/>
              </w:rPr>
              <w:pict w14:anchorId="05443562">
                <v:shape id="_x0000_i1126" type="#_x0000_t75" style="width:174.15pt;height:223.55pt" filled="t">
                  <v:fill color2="black"/>
                  <v:imagedata r:id="rId191" o:title=""/>
                </v:shape>
              </w:pict>
            </w:r>
          </w:p>
        </w:tc>
        <w:tc>
          <w:tcPr>
            <w:tcW w:w="4820" w:type="dxa"/>
            <w:shd w:val="clear" w:color="auto" w:fill="auto"/>
          </w:tcPr>
          <w:p w14:paraId="15FD0457" w14:textId="77777777" w:rsidR="000959A2" w:rsidRPr="00522DCA" w:rsidRDefault="000959A2">
            <w:pPr>
              <w:ind w:left="497"/>
              <w:rPr>
                <w:rFonts w:cs="Times New Roman"/>
                <w:lang w:val="en-GB"/>
              </w:rPr>
            </w:pPr>
          </w:p>
        </w:tc>
      </w:tr>
    </w:tbl>
    <w:p w14:paraId="70348F2A" w14:textId="77777777" w:rsidR="000959A2" w:rsidRPr="00522DCA" w:rsidRDefault="000959A2" w:rsidP="005D3475">
      <w:pPr>
        <w:pStyle w:val="Standard-BlockCharCharChar"/>
        <w:rPr>
          <w:lang w:val="en-GB"/>
        </w:rPr>
      </w:pPr>
      <w:r w:rsidRPr="00522DCA">
        <w:rPr>
          <w:lang w:val="en-GB"/>
        </w:rPr>
        <w:t>Most of the functions in the tier menu are only accessible once you have marked a tier. In order to select a tier, click on the corresponding speaker label at the beginning of the tier:</w:t>
      </w:r>
    </w:p>
    <w:p w14:paraId="64429BD2" w14:textId="77777777" w:rsidR="000959A2" w:rsidRPr="00522DCA" w:rsidRDefault="0005350C">
      <w:pPr>
        <w:pStyle w:val="BildChar"/>
        <w:rPr>
          <w:rFonts w:ascii="Times New Roman" w:hAnsi="Times New Roman"/>
          <w:lang w:val="en-GB"/>
        </w:rPr>
      </w:pPr>
      <w:r>
        <w:rPr>
          <w:rFonts w:ascii="Times New Roman" w:hAnsi="Times New Roman"/>
          <w:lang w:val="en-GB"/>
        </w:rPr>
        <w:pict w14:anchorId="24C0AECB">
          <v:shape id="_x0000_i1127" type="#_x0000_t75" style="width:226.9pt;height:91.25pt" filled="t">
            <v:fill color2="black"/>
            <v:imagedata r:id="rId192" o:title=""/>
          </v:shape>
        </w:pict>
      </w:r>
    </w:p>
    <w:p w14:paraId="1C98AC8B" w14:textId="77777777" w:rsidR="000959A2" w:rsidRPr="00522DCA" w:rsidRDefault="000959A2" w:rsidP="006F7584">
      <w:pPr>
        <w:pStyle w:val="berschrift3"/>
      </w:pPr>
      <w:bookmarkStart w:id="375" w:name="_Tier_%3E_Tier_properties%E2%80%A6"/>
      <w:bookmarkStart w:id="376" w:name="_Ref108438124"/>
      <w:bookmarkStart w:id="377" w:name="_Toc69129994"/>
      <w:bookmarkStart w:id="378" w:name="_Toc69129853"/>
      <w:bookmarkStart w:id="379" w:name="_Toc55213863"/>
      <w:bookmarkStart w:id="380" w:name="_Toc415132428"/>
      <w:bookmarkStart w:id="381" w:name="_Toc415132609"/>
      <w:bookmarkEnd w:id="375"/>
      <w:r w:rsidRPr="00522DCA">
        <w:t>Tier &gt; Tier properties…</w:t>
      </w:r>
      <w:bookmarkEnd w:id="376"/>
      <w:bookmarkEnd w:id="377"/>
      <w:bookmarkEnd w:id="378"/>
      <w:bookmarkEnd w:id="379"/>
      <w:bookmarkEnd w:id="380"/>
      <w:bookmarkEnd w:id="381"/>
    </w:p>
    <w:p w14:paraId="28201EB9" w14:textId="77777777" w:rsidR="000959A2" w:rsidRPr="00522DCA" w:rsidRDefault="000959A2" w:rsidP="005D3475">
      <w:pPr>
        <w:pStyle w:val="Standard-BlockCharCharChar"/>
        <w:rPr>
          <w:lang w:val="en-GB"/>
        </w:rPr>
      </w:pPr>
      <w:r w:rsidRPr="00522DCA">
        <w:rPr>
          <w:lang w:val="en-GB"/>
        </w:rPr>
        <w:t>Opens a dialog that allows editing properties of the currently selected tier.</w:t>
      </w:r>
    </w:p>
    <w:p w14:paraId="15DF2B59"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0EFE7272">
          <v:shape id="_x0000_i1128" type="#_x0000_t75" style="width:263.7pt;height:254.5pt" filled="t">
            <v:fill color2="black"/>
            <v:imagedata r:id="rId193" o:title=""/>
          </v:shape>
        </w:pict>
      </w:r>
    </w:p>
    <w:p w14:paraId="2D8EB001" w14:textId="77777777" w:rsidR="000959A2" w:rsidRPr="00522DCA" w:rsidRDefault="000959A2" w:rsidP="005D3475">
      <w:pPr>
        <w:pStyle w:val="Standard-BlockCharCharChar"/>
        <w:rPr>
          <w:lang w:val="en-GB"/>
        </w:rPr>
      </w:pPr>
      <w:r w:rsidRPr="00522DCA">
        <w:rPr>
          <w:lang w:val="en-GB"/>
        </w:rPr>
        <w:t>Four attributes are defined:</w:t>
      </w:r>
    </w:p>
    <w:p w14:paraId="5602D274" w14:textId="7D1E9C69" w:rsidR="000959A2" w:rsidRPr="00522DCA" w:rsidRDefault="000959A2" w:rsidP="005D3475">
      <w:pPr>
        <w:pStyle w:val="Standard-BlockCharCharChar"/>
        <w:numPr>
          <w:ilvl w:val="0"/>
          <w:numId w:val="93"/>
        </w:numPr>
        <w:rPr>
          <w:lang w:val="en-GB"/>
        </w:rPr>
        <w:pPrChange w:id="382" w:author="Moritz Lautenbach" w:date="2014-04-16T09:17:00Z">
          <w:pPr>
            <w:pStyle w:val="Aufzhlungszeichen1"/>
            <w:tabs>
              <w:tab w:val="clear" w:pos="360"/>
              <w:tab w:val="left" w:pos="964"/>
            </w:tabs>
            <w:ind w:left="964" w:hanging="482"/>
          </w:pPr>
        </w:pPrChange>
      </w:pPr>
      <w:r w:rsidRPr="00243150">
        <w:rPr>
          <w:szCs w:val="24"/>
          <w:shd w:val="clear" w:color="auto" w:fill="D9D9D9"/>
          <w:lang w:val="en-GB" w:eastAsia="de-DE"/>
        </w:rPr>
        <w:t>Speaker:</w:t>
      </w:r>
      <w:r w:rsidRPr="00522DCA">
        <w:rPr>
          <w:lang w:val="en-GB"/>
        </w:rPr>
        <w:t xml:space="preserve"> the assigned speaker. All defined speakers are listed as options in the </w:t>
      </w:r>
      <w:proofErr w:type="spellStart"/>
      <w:r w:rsidRPr="00522DCA">
        <w:rPr>
          <w:lang w:val="en-GB"/>
        </w:rPr>
        <w:t>ComboBox</w:t>
      </w:r>
      <w:proofErr w:type="spellEnd"/>
      <w:r w:rsidRPr="00522DCA">
        <w:rPr>
          <w:lang w:val="en-GB"/>
        </w:rPr>
        <w:t xml:space="preserve">. If it is not useful to assign the tier in question to a speaker, choose </w:t>
      </w:r>
      <w:r w:rsidR="00C23F5A" w:rsidRPr="00522DCA">
        <w:rPr>
          <w:lang w:val="en-GB"/>
        </w:rPr>
        <w:t>“</w:t>
      </w:r>
      <w:r w:rsidRPr="00522DCA">
        <w:rPr>
          <w:lang w:val="en-GB"/>
        </w:rPr>
        <w:t>no speaker</w:t>
      </w:r>
      <w:r w:rsidR="006D0A9D" w:rsidRPr="00522DCA">
        <w:rPr>
          <w:lang w:val="en-GB"/>
        </w:rPr>
        <w:t>”</w:t>
      </w:r>
      <w:r w:rsidRPr="00522DCA">
        <w:rPr>
          <w:lang w:val="en-GB"/>
        </w:rPr>
        <w:t>.</w:t>
      </w:r>
    </w:p>
    <w:p w14:paraId="45509FE8" w14:textId="711BB609" w:rsidR="000959A2" w:rsidRPr="00522DCA" w:rsidRDefault="000959A2" w:rsidP="005D3475">
      <w:pPr>
        <w:pStyle w:val="Standard-BlockCharCharChar"/>
        <w:numPr>
          <w:ilvl w:val="0"/>
          <w:numId w:val="93"/>
        </w:numPr>
        <w:rPr>
          <w:lang w:val="en-GB"/>
        </w:rPr>
        <w:pPrChange w:id="383" w:author="Moritz Lautenbach" w:date="2014-04-16T09:17:00Z">
          <w:pPr>
            <w:pStyle w:val="Aufzhlungszeichen1"/>
            <w:tabs>
              <w:tab w:val="clear" w:pos="360"/>
              <w:tab w:val="left" w:pos="964"/>
            </w:tabs>
            <w:ind w:left="964" w:hanging="482"/>
          </w:pPr>
        </w:pPrChange>
      </w:pPr>
      <w:r w:rsidRPr="00243150">
        <w:rPr>
          <w:szCs w:val="24"/>
          <w:shd w:val="clear" w:color="auto" w:fill="D9D9D9"/>
          <w:lang w:val="en-GB" w:eastAsia="de-DE"/>
        </w:rPr>
        <w:t>Type:</w:t>
      </w:r>
      <w:r w:rsidRPr="00522DCA">
        <w:rPr>
          <w:lang w:val="en-GB"/>
        </w:rPr>
        <w:t xml:space="preserve"> the tier type. Choose </w:t>
      </w:r>
      <w:r w:rsidR="00C23F5A" w:rsidRPr="00522DCA">
        <w:rPr>
          <w:lang w:val="en-GB"/>
        </w:rPr>
        <w:t>“</w:t>
      </w:r>
      <w:proofErr w:type="gramStart"/>
      <w:r w:rsidRPr="00522DCA">
        <w:rPr>
          <w:lang w:val="en-GB"/>
        </w:rPr>
        <w:t>T(</w:t>
      </w:r>
      <w:proofErr w:type="spellStart"/>
      <w:proofErr w:type="gramEnd"/>
      <w:r w:rsidRPr="00522DCA">
        <w:rPr>
          <w:lang w:val="en-GB"/>
        </w:rPr>
        <w:t>ranscritpion</w:t>
      </w:r>
      <w:proofErr w:type="spellEnd"/>
      <w:r w:rsidRPr="00522DCA">
        <w:rPr>
          <w:lang w:val="en-GB"/>
        </w:rPr>
        <w:t>)</w:t>
      </w:r>
      <w:r w:rsidR="006D0A9D" w:rsidRPr="00522DCA">
        <w:rPr>
          <w:lang w:val="en-GB"/>
        </w:rPr>
        <w:t>”</w:t>
      </w:r>
      <w:r w:rsidRPr="00522DCA">
        <w:rPr>
          <w:lang w:val="en-GB"/>
        </w:rPr>
        <w:t xml:space="preserve"> for verbal tiers, </w:t>
      </w:r>
      <w:r w:rsidR="00C23F5A" w:rsidRPr="00522DCA">
        <w:rPr>
          <w:lang w:val="en-GB"/>
        </w:rPr>
        <w:t>“</w:t>
      </w:r>
      <w:r w:rsidRPr="00522DCA">
        <w:rPr>
          <w:lang w:val="en-GB"/>
        </w:rPr>
        <w:t>D(</w:t>
      </w:r>
      <w:proofErr w:type="spellStart"/>
      <w:r w:rsidRPr="00522DCA">
        <w:rPr>
          <w:lang w:val="en-GB"/>
        </w:rPr>
        <w:t>escription</w:t>
      </w:r>
      <w:proofErr w:type="spellEnd"/>
      <w:r w:rsidRPr="00522DCA">
        <w:rPr>
          <w:lang w:val="en-GB"/>
        </w:rPr>
        <w:t>)</w:t>
      </w:r>
      <w:r w:rsidR="006D0A9D" w:rsidRPr="00522DCA">
        <w:rPr>
          <w:lang w:val="en-GB"/>
        </w:rPr>
        <w:t>”</w:t>
      </w:r>
      <w:r w:rsidRPr="00522DCA">
        <w:rPr>
          <w:lang w:val="en-GB"/>
        </w:rPr>
        <w:t xml:space="preserve"> for nonverbal tiers, </w:t>
      </w:r>
      <w:r w:rsidR="00C23F5A" w:rsidRPr="00522DCA">
        <w:rPr>
          <w:lang w:val="en-GB"/>
        </w:rPr>
        <w:t>“</w:t>
      </w:r>
      <w:r w:rsidRPr="00522DCA">
        <w:rPr>
          <w:lang w:val="en-GB"/>
        </w:rPr>
        <w:t>A(</w:t>
      </w:r>
      <w:proofErr w:type="spellStart"/>
      <w:r w:rsidRPr="00522DCA">
        <w:rPr>
          <w:lang w:val="en-GB"/>
        </w:rPr>
        <w:t>nnotation</w:t>
      </w:r>
      <w:proofErr w:type="spellEnd"/>
      <w:r w:rsidRPr="00522DCA">
        <w:rPr>
          <w:lang w:val="en-GB"/>
        </w:rPr>
        <w:t>)</w:t>
      </w:r>
      <w:r w:rsidR="006D0A9D" w:rsidRPr="00522DCA">
        <w:rPr>
          <w:lang w:val="en-GB"/>
        </w:rPr>
        <w:t>”</w:t>
      </w:r>
      <w:r w:rsidRPr="00522DCA">
        <w:rPr>
          <w:lang w:val="en-GB"/>
        </w:rPr>
        <w:t xml:space="preserve"> for tiers with annotations (translations etc.), </w:t>
      </w:r>
      <w:r w:rsidR="00C23F5A" w:rsidRPr="00522DCA">
        <w:rPr>
          <w:lang w:val="en-GB"/>
        </w:rPr>
        <w:t>“</w:t>
      </w:r>
      <w:r w:rsidRPr="00522DCA">
        <w:rPr>
          <w:lang w:val="en-GB"/>
        </w:rPr>
        <w:t>L(ink)</w:t>
      </w:r>
      <w:r w:rsidR="006D0A9D" w:rsidRPr="00522DCA">
        <w:rPr>
          <w:lang w:val="en-GB"/>
        </w:rPr>
        <w:t>”</w:t>
      </w:r>
      <w:r w:rsidRPr="00522DCA">
        <w:rPr>
          <w:lang w:val="en-GB"/>
        </w:rPr>
        <w:t xml:space="preserve"> for tiers that contain links to files and </w:t>
      </w:r>
      <w:r w:rsidR="00C23F5A" w:rsidRPr="00522DCA">
        <w:rPr>
          <w:lang w:val="en-GB"/>
        </w:rPr>
        <w:t>“</w:t>
      </w:r>
      <w:r w:rsidRPr="00522DCA">
        <w:rPr>
          <w:lang w:val="en-GB"/>
        </w:rPr>
        <w:t>U(</w:t>
      </w:r>
      <w:proofErr w:type="spellStart"/>
      <w:r w:rsidRPr="00522DCA">
        <w:rPr>
          <w:lang w:val="en-GB"/>
        </w:rPr>
        <w:t>ser</w:t>
      </w:r>
      <w:proofErr w:type="spellEnd"/>
      <w:r w:rsidRPr="00522DCA">
        <w:rPr>
          <w:lang w:val="en-GB"/>
        </w:rPr>
        <w:t>) D(</w:t>
      </w:r>
      <w:proofErr w:type="spellStart"/>
      <w:r w:rsidRPr="00522DCA">
        <w:rPr>
          <w:lang w:val="en-GB"/>
        </w:rPr>
        <w:t>efined</w:t>
      </w:r>
      <w:proofErr w:type="spellEnd"/>
      <w:r w:rsidRPr="00522DCA">
        <w:rPr>
          <w:lang w:val="en-GB"/>
        </w:rPr>
        <w:t>)</w:t>
      </w:r>
      <w:r w:rsidR="006D0A9D" w:rsidRPr="00522DCA">
        <w:rPr>
          <w:lang w:val="en-GB"/>
        </w:rPr>
        <w:t>”</w:t>
      </w:r>
      <w:r w:rsidRPr="00522DCA">
        <w:rPr>
          <w:lang w:val="en-GB"/>
        </w:rPr>
        <w:t xml:space="preserve"> for other tiers. The correct assignment of the tier type is especially important for segmentation functions.</w:t>
      </w:r>
    </w:p>
    <w:p w14:paraId="4113531C" w14:textId="609E6C47" w:rsidR="000959A2" w:rsidRPr="00522DCA" w:rsidRDefault="000959A2" w:rsidP="005D3475">
      <w:pPr>
        <w:pStyle w:val="Standard-BlockCharCharChar"/>
        <w:numPr>
          <w:ilvl w:val="0"/>
          <w:numId w:val="93"/>
        </w:numPr>
        <w:rPr>
          <w:lang w:val="en-GB"/>
        </w:rPr>
        <w:pPrChange w:id="384" w:author="Moritz Lautenbach" w:date="2014-04-16T09:17:00Z">
          <w:pPr>
            <w:pStyle w:val="Aufzhlungszeichen1"/>
            <w:tabs>
              <w:tab w:val="clear" w:pos="360"/>
              <w:tab w:val="left" w:pos="964"/>
            </w:tabs>
            <w:ind w:left="964" w:hanging="482"/>
          </w:pPr>
        </w:pPrChange>
      </w:pPr>
      <w:r w:rsidRPr="00243150">
        <w:rPr>
          <w:szCs w:val="24"/>
          <w:shd w:val="clear" w:color="auto" w:fill="D9D9D9"/>
          <w:lang w:val="en-GB" w:eastAsia="de-DE"/>
        </w:rPr>
        <w:t>Category:</w:t>
      </w:r>
      <w:r w:rsidRPr="00522DCA">
        <w:rPr>
          <w:lang w:val="en-GB"/>
        </w:rPr>
        <w:t xml:space="preserve"> the tier category. It can be defined freely or remain empty. A category should be defined, if you set up more than one tier for a speaker. For example, enter </w:t>
      </w:r>
      <w:r w:rsidR="00C23F5A" w:rsidRPr="00522DCA">
        <w:rPr>
          <w:lang w:val="en-GB"/>
        </w:rPr>
        <w:t>“</w:t>
      </w:r>
      <w:r w:rsidRPr="00522DCA">
        <w:rPr>
          <w:lang w:val="en-GB"/>
        </w:rPr>
        <w:t>v</w:t>
      </w:r>
      <w:r w:rsidR="006D0A9D" w:rsidRPr="00522DCA">
        <w:rPr>
          <w:lang w:val="en-GB"/>
        </w:rPr>
        <w:t>”</w:t>
      </w:r>
      <w:r w:rsidRPr="00522DCA">
        <w:rPr>
          <w:lang w:val="en-GB"/>
        </w:rPr>
        <w:t xml:space="preserve"> for </w:t>
      </w:r>
      <w:r w:rsidR="00C23F5A" w:rsidRPr="00522DCA">
        <w:rPr>
          <w:lang w:val="en-GB"/>
        </w:rPr>
        <w:t>“</w:t>
      </w:r>
      <w:r w:rsidRPr="00522DCA">
        <w:rPr>
          <w:lang w:val="en-GB"/>
        </w:rPr>
        <w:t>verbal</w:t>
      </w:r>
      <w:r w:rsidR="006D0A9D" w:rsidRPr="00522DCA">
        <w:rPr>
          <w:lang w:val="en-GB"/>
        </w:rPr>
        <w:t>”</w:t>
      </w:r>
      <w:r w:rsidRPr="00522DCA">
        <w:rPr>
          <w:lang w:val="en-GB"/>
        </w:rPr>
        <w:t xml:space="preserve">, </w:t>
      </w:r>
      <w:r w:rsidR="00C23F5A" w:rsidRPr="00522DCA">
        <w:rPr>
          <w:lang w:val="en-GB"/>
        </w:rPr>
        <w:t>“</w:t>
      </w:r>
      <w:proofErr w:type="spellStart"/>
      <w:r w:rsidRPr="00522DCA">
        <w:rPr>
          <w:lang w:val="en-GB"/>
        </w:rPr>
        <w:t>nv</w:t>
      </w:r>
      <w:proofErr w:type="spellEnd"/>
      <w:r w:rsidR="006D0A9D" w:rsidRPr="00522DCA">
        <w:rPr>
          <w:lang w:val="en-GB"/>
        </w:rPr>
        <w:t>”</w:t>
      </w:r>
      <w:r w:rsidRPr="00522DCA">
        <w:rPr>
          <w:lang w:val="en-GB"/>
        </w:rPr>
        <w:t xml:space="preserve"> for </w:t>
      </w:r>
      <w:r w:rsidR="00C23F5A" w:rsidRPr="00522DCA">
        <w:rPr>
          <w:lang w:val="en-GB"/>
        </w:rPr>
        <w:t>“</w:t>
      </w:r>
      <w:r w:rsidRPr="00522DCA">
        <w:rPr>
          <w:lang w:val="en-GB"/>
        </w:rPr>
        <w:t>nonverbal</w:t>
      </w:r>
      <w:r w:rsidR="006D0A9D" w:rsidRPr="00522DCA">
        <w:rPr>
          <w:lang w:val="en-GB"/>
        </w:rPr>
        <w:t>”</w:t>
      </w:r>
      <w:r w:rsidRPr="00522DCA">
        <w:rPr>
          <w:lang w:val="en-GB"/>
        </w:rPr>
        <w:t xml:space="preserve">, </w:t>
      </w:r>
      <w:r w:rsidR="00C23F5A" w:rsidRPr="00522DCA">
        <w:rPr>
          <w:lang w:val="en-GB"/>
        </w:rPr>
        <w:t>“</w:t>
      </w:r>
      <w:r w:rsidRPr="00522DCA">
        <w:rPr>
          <w:lang w:val="en-GB"/>
        </w:rPr>
        <w:t>c</w:t>
      </w:r>
      <w:r w:rsidR="006D0A9D" w:rsidRPr="00522DCA">
        <w:rPr>
          <w:lang w:val="en-GB"/>
        </w:rPr>
        <w:t>”</w:t>
      </w:r>
      <w:r w:rsidRPr="00522DCA">
        <w:rPr>
          <w:lang w:val="en-GB"/>
        </w:rPr>
        <w:t xml:space="preserve"> for </w:t>
      </w:r>
      <w:r w:rsidR="00C23F5A" w:rsidRPr="00522DCA">
        <w:rPr>
          <w:lang w:val="en-GB"/>
        </w:rPr>
        <w:t>“</w:t>
      </w:r>
      <w:r w:rsidRPr="00522DCA">
        <w:rPr>
          <w:lang w:val="en-GB"/>
        </w:rPr>
        <w:t>comment</w:t>
      </w:r>
      <w:r w:rsidR="006D0A9D" w:rsidRPr="00522DCA">
        <w:rPr>
          <w:lang w:val="en-GB"/>
        </w:rPr>
        <w:t>”</w:t>
      </w:r>
      <w:r w:rsidRPr="00522DCA">
        <w:rPr>
          <w:lang w:val="en-GB"/>
        </w:rPr>
        <w:t xml:space="preserve"> or </w:t>
      </w:r>
      <w:r w:rsidR="00C23F5A" w:rsidRPr="00522DCA">
        <w:rPr>
          <w:lang w:val="en-GB"/>
        </w:rPr>
        <w:t>“</w:t>
      </w:r>
      <w:r w:rsidRPr="00522DCA">
        <w:rPr>
          <w:lang w:val="en-GB"/>
        </w:rPr>
        <w:t>ENG</w:t>
      </w:r>
      <w:r w:rsidR="006D0A9D" w:rsidRPr="00522DCA">
        <w:rPr>
          <w:lang w:val="en-GB"/>
        </w:rPr>
        <w:t>”</w:t>
      </w:r>
      <w:r w:rsidRPr="00522DCA">
        <w:rPr>
          <w:lang w:val="en-GB"/>
        </w:rPr>
        <w:t xml:space="preserve"> for an </w:t>
      </w:r>
      <w:r w:rsidR="00C23F5A" w:rsidRPr="00522DCA">
        <w:rPr>
          <w:lang w:val="en-GB"/>
        </w:rPr>
        <w:t>“</w:t>
      </w:r>
      <w:r w:rsidRPr="00522DCA">
        <w:rPr>
          <w:lang w:val="en-GB"/>
        </w:rPr>
        <w:t>English Translation</w:t>
      </w:r>
      <w:r w:rsidR="006D0A9D" w:rsidRPr="00522DCA">
        <w:rPr>
          <w:lang w:val="en-GB"/>
        </w:rPr>
        <w:t>”</w:t>
      </w:r>
      <w:r w:rsidRPr="00522DCA">
        <w:rPr>
          <w:lang w:val="en-GB"/>
        </w:rPr>
        <w:t>.</w:t>
      </w:r>
    </w:p>
    <w:p w14:paraId="1D682C1F" w14:textId="757A1E0D" w:rsidR="000959A2" w:rsidRPr="00522DCA" w:rsidRDefault="000959A2" w:rsidP="005D3475">
      <w:pPr>
        <w:pStyle w:val="Standard-BlockCharCharChar"/>
        <w:numPr>
          <w:ilvl w:val="0"/>
          <w:numId w:val="93"/>
        </w:numPr>
        <w:rPr>
          <w:lang w:val="en-GB"/>
        </w:rPr>
        <w:pPrChange w:id="385" w:author="Moritz Lautenbach" w:date="2014-04-16T09:17:00Z">
          <w:pPr>
            <w:pStyle w:val="Aufzhlungszeichen1"/>
            <w:tabs>
              <w:tab w:val="clear" w:pos="360"/>
              <w:tab w:val="left" w:pos="964"/>
            </w:tabs>
            <w:ind w:left="964" w:hanging="482"/>
          </w:pPr>
        </w:pPrChange>
      </w:pPr>
      <w:r w:rsidRPr="00243150">
        <w:rPr>
          <w:szCs w:val="24"/>
          <w:shd w:val="clear" w:color="auto" w:fill="D9D9D9"/>
          <w:lang w:val="en-GB" w:eastAsia="de-DE"/>
        </w:rPr>
        <w:t>Display:</w:t>
      </w:r>
      <w:r w:rsidRPr="00522DCA">
        <w:rPr>
          <w:lang w:val="en-GB"/>
        </w:rPr>
        <w:t xml:space="preserve"> the name of the tier that should be used for the tier for the output in the Partitur-</w:t>
      </w:r>
      <w:r w:rsidR="00C11634" w:rsidRPr="00522DCA">
        <w:rPr>
          <w:lang w:val="en-GB"/>
        </w:rPr>
        <w:t>Editor</w:t>
      </w:r>
      <w:r w:rsidRPr="00522DCA">
        <w:rPr>
          <w:lang w:val="en-GB"/>
        </w:rPr>
        <w:t xml:space="preserve">. If the option </w:t>
      </w:r>
      <w:r w:rsidR="00C23F5A" w:rsidRPr="00522DCA">
        <w:rPr>
          <w:lang w:val="en-GB"/>
        </w:rPr>
        <w:t>“</w:t>
      </w:r>
      <w:r w:rsidRPr="00522DCA">
        <w:rPr>
          <w:lang w:val="en-GB"/>
        </w:rPr>
        <w:t>Auto</w:t>
      </w:r>
      <w:r w:rsidR="006D0A9D" w:rsidRPr="00522DCA">
        <w:rPr>
          <w:lang w:val="en-GB"/>
        </w:rPr>
        <w:t>”</w:t>
      </w:r>
      <w:r w:rsidRPr="00522DCA">
        <w:rPr>
          <w:lang w:val="en-GB"/>
        </w:rPr>
        <w:t xml:space="preserve"> is activated, this name is automatically generated from the abbreviation and the category. In order to enter a different tier name, deactivate the option </w:t>
      </w:r>
      <w:r w:rsidR="00C23F5A" w:rsidRPr="00522DCA">
        <w:rPr>
          <w:lang w:val="en-GB"/>
        </w:rPr>
        <w:t>“</w:t>
      </w:r>
      <w:r w:rsidRPr="00522DCA">
        <w:rPr>
          <w:lang w:val="en-GB"/>
        </w:rPr>
        <w:t>Auto</w:t>
      </w:r>
      <w:r w:rsidR="006D0A9D" w:rsidRPr="00522DCA">
        <w:rPr>
          <w:lang w:val="en-GB"/>
        </w:rPr>
        <w:t>”</w:t>
      </w:r>
      <w:r w:rsidRPr="00522DCA">
        <w:rPr>
          <w:lang w:val="en-GB"/>
        </w:rPr>
        <w:t xml:space="preserve"> and enter the desired name. </w:t>
      </w:r>
    </w:p>
    <w:p w14:paraId="573CC34A" w14:textId="142156A5" w:rsidR="000959A2" w:rsidRPr="00522DCA" w:rsidRDefault="00C23F5A" w:rsidP="005D3475">
      <w:pPr>
        <w:pStyle w:val="Standard-BlockCharCharChar"/>
        <w:rPr>
          <w:lang w:val="en-GB"/>
        </w:rPr>
      </w:pPr>
      <w:r w:rsidRPr="00522DCA">
        <w:rPr>
          <w:lang w:val="en-GB"/>
        </w:rPr>
        <w:t>“</w:t>
      </w:r>
      <w:r w:rsidR="000959A2" w:rsidRPr="00522DCA">
        <w:rPr>
          <w:lang w:val="en-GB"/>
        </w:rPr>
        <w:t>User defined attributes</w:t>
      </w:r>
      <w:r w:rsidR="006D0A9D" w:rsidRPr="00522DCA">
        <w:rPr>
          <w:lang w:val="en-GB"/>
        </w:rPr>
        <w:t>”</w:t>
      </w:r>
      <w:r w:rsidR="000959A2" w:rsidRPr="00522DCA">
        <w:rPr>
          <w:lang w:val="en-GB"/>
        </w:rPr>
        <w:t xml:space="preserve"> allows the additional input of user-defined attribute-value pairs for the tier (for a manual, see </w:t>
      </w:r>
      <w:r w:rsidR="000959A2" w:rsidRPr="006F7584">
        <w:rPr>
          <w:rStyle w:val="Menufunction"/>
          <w:lang w:val="en-US"/>
        </w:rPr>
        <w:t>File &gt; Edit Meta Information</w:t>
      </w:r>
      <w:r w:rsidR="000959A2" w:rsidRPr="00522DCA">
        <w:rPr>
          <w:lang w:val="en-GB"/>
        </w:rPr>
        <w:t>).</w:t>
      </w:r>
    </w:p>
    <w:p w14:paraId="56FEC333" w14:textId="4C04D33C" w:rsidR="000959A2" w:rsidRPr="00522DCA" w:rsidRDefault="006F7584" w:rsidP="006F7584">
      <w:pPr>
        <w:pStyle w:val="berschrift3"/>
      </w:pPr>
      <w:bookmarkStart w:id="386" w:name="_Tier_%3E_Add_tier%E2%80%A6"/>
      <w:bookmarkStart w:id="387" w:name="_Ref108438134"/>
      <w:bookmarkStart w:id="388" w:name="_Toc69129995"/>
      <w:bookmarkStart w:id="389" w:name="_Toc69129854"/>
      <w:bookmarkStart w:id="390" w:name="_Toc55213864"/>
      <w:bookmarkStart w:id="391" w:name="_Toc415132429"/>
      <w:bookmarkStart w:id="392" w:name="_Toc415132610"/>
      <w:bookmarkEnd w:id="386"/>
      <w:r>
        <w:rPr>
          <w:noProof/>
          <w:lang w:val="de-DE" w:eastAsia="de-DE" w:bidi="ar-SA"/>
        </w:rPr>
        <w:drawing>
          <wp:anchor distT="0" distB="0" distL="114300" distR="114300" simplePos="0" relativeHeight="251675648" behindDoc="1" locked="0" layoutInCell="1" allowOverlap="1" wp14:anchorId="0AE5DCCB" wp14:editId="5CBD9660">
            <wp:simplePos x="0" y="0"/>
            <wp:positionH relativeFrom="column">
              <wp:posOffset>1275907</wp:posOffset>
            </wp:positionH>
            <wp:positionV relativeFrom="paragraph">
              <wp:posOffset>20320</wp:posOffset>
            </wp:positionV>
            <wp:extent cx="228600" cy="228600"/>
            <wp:effectExtent l="0" t="0" r="0" b="0"/>
            <wp:wrapTight wrapText="bothSides">
              <wp:wrapPolygon edited="0">
                <wp:start x="0" y="0"/>
                <wp:lineTo x="0" y="19800"/>
                <wp:lineTo x="19800" y="19800"/>
                <wp:lineTo x="19800" y="0"/>
                <wp:lineTo x="0" y="0"/>
              </wp:wrapPolygon>
            </wp:wrapTight>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Tier &gt; Add tier…</w:t>
      </w:r>
      <w:bookmarkEnd w:id="387"/>
      <w:bookmarkEnd w:id="388"/>
      <w:bookmarkEnd w:id="389"/>
      <w:bookmarkEnd w:id="390"/>
      <w:bookmarkEnd w:id="391"/>
      <w:bookmarkEnd w:id="392"/>
    </w:p>
    <w:p w14:paraId="06935765" w14:textId="3038CEC4" w:rsidR="000959A2" w:rsidRPr="00522DCA" w:rsidRDefault="000959A2" w:rsidP="005D3475">
      <w:pPr>
        <w:pStyle w:val="Standard-BlockCharCharChar"/>
        <w:rPr>
          <w:lang w:val="en-GB"/>
        </w:rPr>
      </w:pPr>
      <w:r w:rsidRPr="00522DCA">
        <w:rPr>
          <w:lang w:val="en-GB"/>
        </w:rPr>
        <w:t xml:space="preserve">(Shortcut: </w:t>
      </w:r>
      <w:r w:rsidR="006F7584" w:rsidRPr="006F7584">
        <w:rPr>
          <w:szCs w:val="24"/>
          <w:bdr w:val="single" w:sz="4" w:space="0" w:color="auto"/>
          <w:lang w:val="en-US"/>
        </w:rPr>
        <w:t>CTRL</w:t>
      </w:r>
      <w:r w:rsidR="006F7584" w:rsidRPr="006F7584">
        <w:rPr>
          <w:szCs w:val="24"/>
          <w:lang w:val="en-US"/>
        </w:rPr>
        <w:t> + </w:t>
      </w:r>
      <w:proofErr w:type="gramStart"/>
      <w:r w:rsidR="006F7584" w:rsidRPr="006F7584">
        <w:rPr>
          <w:szCs w:val="24"/>
          <w:bdr w:val="single" w:sz="4" w:space="0" w:color="auto"/>
          <w:lang w:val="en-US"/>
        </w:rPr>
        <w:t>A</w:t>
      </w:r>
      <w:proofErr w:type="gramEnd"/>
      <w:r w:rsidR="006F7584" w:rsidRPr="006F7584">
        <w:rPr>
          <w:szCs w:val="24"/>
          <w:lang w:val="en-US"/>
        </w:rPr>
        <w:t xml:space="preserve"> </w:t>
      </w:r>
      <w:r w:rsidRPr="00522DCA">
        <w:rPr>
          <w:lang w:val="en-GB"/>
        </w:rPr>
        <w:t xml:space="preserve">on Windows, </w:t>
      </w:r>
      <w:r w:rsidR="006F7584" w:rsidRPr="006F7584">
        <w:rPr>
          <w:rFonts w:ascii="Cambria Math" w:eastAsia="Arial Unicode MS" w:hAnsi="Cambria Math" w:cs="Cambria Math"/>
          <w:szCs w:val="24"/>
          <w:bdr w:val="single" w:sz="4" w:space="0" w:color="auto"/>
          <w:lang w:val="en-US"/>
        </w:rPr>
        <w:t>⌘</w:t>
      </w:r>
      <w:r w:rsidR="006F7584" w:rsidRPr="006F7584">
        <w:rPr>
          <w:szCs w:val="24"/>
          <w:lang w:val="en-US"/>
        </w:rPr>
        <w:t> + </w:t>
      </w:r>
      <w:r w:rsidR="006F7584" w:rsidRPr="006F7584">
        <w:rPr>
          <w:szCs w:val="24"/>
          <w:bdr w:val="single" w:sz="4" w:space="0" w:color="auto"/>
          <w:lang w:val="en-US"/>
        </w:rPr>
        <w:t>A</w:t>
      </w:r>
      <w:r w:rsidRPr="00522DCA">
        <w:rPr>
          <w:lang w:val="en-GB"/>
        </w:rPr>
        <w:t xml:space="preserve"> on Mac)</w:t>
      </w:r>
    </w:p>
    <w:p w14:paraId="6E1824B9" w14:textId="77777777" w:rsidR="000959A2" w:rsidRPr="00522DCA" w:rsidRDefault="000959A2" w:rsidP="005D3475">
      <w:pPr>
        <w:pStyle w:val="Standard-BlockCharCharChar"/>
        <w:rPr>
          <w:lang w:val="en-GB"/>
        </w:rPr>
      </w:pPr>
      <w:r w:rsidRPr="00522DCA">
        <w:rPr>
          <w:lang w:val="en-GB"/>
        </w:rPr>
        <w:t>Opens a dialog to add a new tier at the end of the transcription.</w:t>
      </w:r>
    </w:p>
    <w:p w14:paraId="23AC897B"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52794AF1">
          <v:shape id="_x0000_i1129" type="#_x0000_t75" style="width:320.65pt;height:134.8pt" filled="t">
            <v:fill color2="black"/>
            <v:imagedata r:id="rId195" o:title=""/>
          </v:shape>
        </w:pict>
      </w:r>
    </w:p>
    <w:p w14:paraId="30DF6C7D" w14:textId="5A3120C6" w:rsidR="000959A2" w:rsidRPr="00522DCA" w:rsidRDefault="000959A2" w:rsidP="005D3475">
      <w:pPr>
        <w:pStyle w:val="Standard-BlockCharCharChar"/>
        <w:rPr>
          <w:lang w:val="en-GB"/>
        </w:rPr>
      </w:pPr>
      <w:r w:rsidRPr="00522DCA">
        <w:rPr>
          <w:spacing w:val="-4"/>
          <w:lang w:val="en-GB"/>
        </w:rPr>
        <w:t xml:space="preserve">The </w:t>
      </w:r>
      <w:r w:rsidRPr="006F7584">
        <w:rPr>
          <w:lang w:val="en-US"/>
        </w:rPr>
        <w:t>entries</w:t>
      </w:r>
      <w:r w:rsidRPr="00522DCA">
        <w:rPr>
          <w:spacing w:val="-4"/>
          <w:lang w:val="en-GB"/>
        </w:rPr>
        <w:t xml:space="preserve"> under </w:t>
      </w:r>
      <w:r w:rsidR="00C23F5A" w:rsidRPr="00522DCA">
        <w:rPr>
          <w:spacing w:val="-4"/>
          <w:lang w:val="en-GB"/>
        </w:rPr>
        <w:t>“</w:t>
      </w:r>
      <w:r w:rsidRPr="00522DCA">
        <w:rPr>
          <w:spacing w:val="-4"/>
          <w:lang w:val="en-GB"/>
        </w:rPr>
        <w:t>Speaker</w:t>
      </w:r>
      <w:r w:rsidR="006D0A9D" w:rsidRPr="00522DCA">
        <w:rPr>
          <w:spacing w:val="-4"/>
          <w:lang w:val="en-GB"/>
        </w:rPr>
        <w:t>”</w:t>
      </w:r>
      <w:r w:rsidRPr="00522DCA">
        <w:rPr>
          <w:spacing w:val="-4"/>
          <w:lang w:val="en-GB"/>
        </w:rPr>
        <w:t xml:space="preserve">, </w:t>
      </w:r>
      <w:r w:rsidR="00C23F5A" w:rsidRPr="00522DCA">
        <w:rPr>
          <w:spacing w:val="-4"/>
          <w:lang w:val="en-GB"/>
        </w:rPr>
        <w:t>“</w:t>
      </w:r>
      <w:r w:rsidRPr="00522DCA">
        <w:rPr>
          <w:spacing w:val="-4"/>
          <w:lang w:val="en-GB"/>
        </w:rPr>
        <w:t>Type</w:t>
      </w:r>
      <w:r w:rsidR="006D0A9D" w:rsidRPr="00522DCA">
        <w:rPr>
          <w:spacing w:val="-4"/>
          <w:lang w:val="en-GB"/>
        </w:rPr>
        <w:t>”</w:t>
      </w:r>
      <w:r w:rsidRPr="00522DCA">
        <w:rPr>
          <w:spacing w:val="-4"/>
          <w:lang w:val="en-GB"/>
        </w:rPr>
        <w:t xml:space="preserve"> and </w:t>
      </w:r>
      <w:r w:rsidR="00C23F5A" w:rsidRPr="00522DCA">
        <w:rPr>
          <w:spacing w:val="-4"/>
          <w:lang w:val="en-GB"/>
        </w:rPr>
        <w:t>“</w:t>
      </w:r>
      <w:r w:rsidRPr="00522DCA">
        <w:rPr>
          <w:spacing w:val="-4"/>
          <w:lang w:val="en-GB"/>
        </w:rPr>
        <w:t>Category</w:t>
      </w:r>
      <w:r w:rsidR="006D0A9D" w:rsidRPr="00522DCA">
        <w:rPr>
          <w:spacing w:val="-4"/>
          <w:lang w:val="en-GB"/>
        </w:rPr>
        <w:t>”</w:t>
      </w:r>
      <w:r w:rsidRPr="00522DCA">
        <w:rPr>
          <w:spacing w:val="-4"/>
          <w:lang w:val="en-GB"/>
        </w:rPr>
        <w:t xml:space="preserve"> are equivalent to the ones described above in </w:t>
      </w:r>
      <w:r w:rsidRPr="006F7584">
        <w:rPr>
          <w:rStyle w:val="Menufunction"/>
          <w:lang w:val="en-US"/>
        </w:rPr>
        <w:t>Tier &gt;</w:t>
      </w:r>
      <w:ins w:id="393" w:author="Moritz Lautenbach" w:date="2014-04-16T09:21:00Z">
        <w:r w:rsidRPr="006F7584">
          <w:rPr>
            <w:rStyle w:val="Menufunction"/>
            <w:lang w:val="en-US"/>
          </w:rPr>
          <w:t xml:space="preserve"> </w:t>
        </w:r>
      </w:ins>
      <w:r w:rsidRPr="006F7584">
        <w:rPr>
          <w:rStyle w:val="Menufunction"/>
          <w:lang w:val="en-US"/>
        </w:rPr>
        <w:t>Edit tier properties...</w:t>
      </w:r>
      <w:r w:rsidRPr="00522DCA">
        <w:rPr>
          <w:lang w:val="en-GB"/>
        </w:rPr>
        <w:t xml:space="preserve">. If the option </w:t>
      </w:r>
      <w:r w:rsidR="00C23F5A" w:rsidRPr="00522DCA">
        <w:rPr>
          <w:lang w:val="en-GB"/>
        </w:rPr>
        <w:t>“</w:t>
      </w:r>
      <w:r w:rsidRPr="00522DCA">
        <w:rPr>
          <w:lang w:val="en-GB"/>
        </w:rPr>
        <w:t>Copy events from</w:t>
      </w:r>
      <w:r w:rsidR="00C23F5A" w:rsidRPr="00522DCA">
        <w:rPr>
          <w:lang w:val="en-GB"/>
        </w:rPr>
        <w:t>”</w:t>
      </w:r>
      <w:r w:rsidRPr="00522DCA">
        <w:rPr>
          <w:lang w:val="en-GB"/>
        </w:rPr>
        <w:t xml:space="preserve"> is selected, empty events will be inserted into the new tier, wherever the copied tier also contains entries (this can be especially useful for annotation tiers</w:t>
      </w:r>
      <w:ins w:id="394" w:author="Moritz Lautenbach" w:date="2014-04-16T09:22:00Z">
        <w:r w:rsidRPr="00522DCA">
          <w:rPr>
            <w:lang w:val="en-GB"/>
          </w:rPr>
          <w:t>)</w:t>
        </w:r>
      </w:ins>
      <w:r w:rsidRPr="00522DCA">
        <w:rPr>
          <w:lang w:val="en-GB"/>
        </w:rPr>
        <w:t>.</w:t>
      </w:r>
    </w:p>
    <w:p w14:paraId="08D5D875" w14:textId="74FBAF87" w:rsidR="000959A2" w:rsidRPr="00522DCA" w:rsidRDefault="006F7584" w:rsidP="006F7584">
      <w:pPr>
        <w:pStyle w:val="berschrift3"/>
      </w:pPr>
      <w:bookmarkStart w:id="395" w:name="_Tier_%3E_Insert_tier%E2%80%A6"/>
      <w:bookmarkStart w:id="396" w:name="_Ref108438143"/>
      <w:bookmarkStart w:id="397" w:name="_Toc69129996"/>
      <w:bookmarkStart w:id="398" w:name="_Toc69129855"/>
      <w:bookmarkStart w:id="399" w:name="_Toc55213865"/>
      <w:bookmarkStart w:id="400" w:name="_Toc415132430"/>
      <w:bookmarkStart w:id="401" w:name="_Toc415132611"/>
      <w:bookmarkEnd w:id="395"/>
      <w:r>
        <w:rPr>
          <w:noProof/>
          <w:lang w:val="de-DE" w:eastAsia="de-DE" w:bidi="ar-SA"/>
        </w:rPr>
        <w:drawing>
          <wp:anchor distT="0" distB="0" distL="114300" distR="114300" simplePos="0" relativeHeight="251677696" behindDoc="1" locked="0" layoutInCell="1" allowOverlap="1" wp14:anchorId="1BC1821B" wp14:editId="0E22D991">
            <wp:simplePos x="0" y="0"/>
            <wp:positionH relativeFrom="column">
              <wp:posOffset>1396128</wp:posOffset>
            </wp:positionH>
            <wp:positionV relativeFrom="paragraph">
              <wp:posOffset>55068</wp:posOffset>
            </wp:positionV>
            <wp:extent cx="228600" cy="228600"/>
            <wp:effectExtent l="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Tier &gt; Insert tier…</w:t>
      </w:r>
      <w:bookmarkEnd w:id="396"/>
      <w:bookmarkEnd w:id="397"/>
      <w:bookmarkEnd w:id="398"/>
      <w:bookmarkEnd w:id="399"/>
      <w:bookmarkEnd w:id="400"/>
      <w:bookmarkEnd w:id="401"/>
    </w:p>
    <w:p w14:paraId="0EDDA752" w14:textId="16ED3DF1" w:rsidR="000959A2" w:rsidRPr="00522DCA" w:rsidRDefault="000959A2" w:rsidP="005D3475">
      <w:pPr>
        <w:pStyle w:val="Standard-BlockCharCharChar"/>
        <w:rPr>
          <w:lang w:val="en-GB"/>
        </w:rPr>
      </w:pPr>
      <w:r w:rsidRPr="00522DCA">
        <w:rPr>
          <w:lang w:val="en-GB"/>
        </w:rPr>
        <w:t xml:space="preserve">(Shortcut: </w:t>
      </w:r>
      <w:r w:rsidR="006F7584" w:rsidRPr="006F7584">
        <w:rPr>
          <w:szCs w:val="24"/>
          <w:bdr w:val="single" w:sz="4" w:space="0" w:color="auto"/>
          <w:lang w:val="en-US"/>
        </w:rPr>
        <w:t>CTRL</w:t>
      </w:r>
      <w:r w:rsidR="006F7584" w:rsidRPr="006F7584">
        <w:rPr>
          <w:szCs w:val="24"/>
          <w:lang w:val="en-US"/>
        </w:rPr>
        <w:t> +</w:t>
      </w:r>
      <w:proofErr w:type="gramStart"/>
      <w:r w:rsidR="006F7584" w:rsidRPr="006F7584">
        <w:rPr>
          <w:szCs w:val="24"/>
          <w:lang w:val="en-US"/>
        </w:rPr>
        <w:t> </w:t>
      </w:r>
      <w:r w:rsidR="006F7584" w:rsidRPr="006F7584">
        <w:rPr>
          <w:szCs w:val="24"/>
          <w:bdr w:val="single" w:sz="4" w:space="0" w:color="auto"/>
          <w:lang w:val="en-US"/>
        </w:rPr>
        <w:t xml:space="preserve"> I</w:t>
      </w:r>
      <w:proofErr w:type="gramEnd"/>
      <w:r w:rsidR="006F7584" w:rsidRPr="006F7584">
        <w:rPr>
          <w:szCs w:val="24"/>
          <w:bdr w:val="single" w:sz="4" w:space="0" w:color="auto"/>
          <w:lang w:val="en-US"/>
        </w:rPr>
        <w:t xml:space="preserve"> </w:t>
      </w:r>
      <w:r w:rsidR="006F7584" w:rsidRPr="006F7584">
        <w:rPr>
          <w:szCs w:val="24"/>
          <w:lang w:val="en-US"/>
        </w:rPr>
        <w:t xml:space="preserve"> </w:t>
      </w:r>
      <w:r w:rsidRPr="00522DCA">
        <w:rPr>
          <w:lang w:val="en-GB"/>
        </w:rPr>
        <w:t xml:space="preserve">on Windows, </w:t>
      </w:r>
      <w:r w:rsidR="006F7584" w:rsidRPr="006F7584">
        <w:rPr>
          <w:rFonts w:ascii="Cambria Math" w:eastAsia="Arial Unicode MS" w:hAnsi="Cambria Math" w:cs="Cambria Math"/>
          <w:szCs w:val="24"/>
          <w:bdr w:val="single" w:sz="4" w:space="0" w:color="auto"/>
          <w:lang w:val="en-US"/>
        </w:rPr>
        <w:t>⌘</w:t>
      </w:r>
      <w:r w:rsidR="006F7584" w:rsidRPr="006F7584">
        <w:rPr>
          <w:szCs w:val="24"/>
          <w:lang w:val="en-US"/>
        </w:rPr>
        <w:t> + </w:t>
      </w:r>
      <w:r w:rsidR="006F7584" w:rsidRPr="006F7584">
        <w:rPr>
          <w:szCs w:val="24"/>
          <w:bdr w:val="single" w:sz="4" w:space="0" w:color="auto"/>
          <w:lang w:val="en-US"/>
        </w:rPr>
        <w:t xml:space="preserve"> I </w:t>
      </w:r>
      <w:r w:rsidR="006F7584" w:rsidRPr="006F7584">
        <w:rPr>
          <w:szCs w:val="24"/>
          <w:lang w:val="en-US"/>
        </w:rPr>
        <w:t xml:space="preserve"> </w:t>
      </w:r>
      <w:r w:rsidRPr="00522DCA">
        <w:rPr>
          <w:lang w:val="en-GB"/>
        </w:rPr>
        <w:t>on Mac)</w:t>
      </w:r>
    </w:p>
    <w:p w14:paraId="1290446E" w14:textId="3D59E173" w:rsidR="000959A2" w:rsidRPr="00522DCA" w:rsidRDefault="000959A2" w:rsidP="005D3475">
      <w:pPr>
        <w:pStyle w:val="Standard-BlockCharCharChar"/>
        <w:rPr>
          <w:lang w:val="en-GB"/>
        </w:rPr>
      </w:pPr>
      <w:r w:rsidRPr="00522DCA">
        <w:rPr>
          <w:lang w:val="en-GB"/>
        </w:rPr>
        <w:t xml:space="preserve">Opens a dialog to insert a new tier above the currently selected tier. The dialog is identical to the </w:t>
      </w:r>
      <w:r w:rsidRPr="0049368D">
        <w:rPr>
          <w:rStyle w:val="Menufunction"/>
          <w:lang w:val="en-US"/>
        </w:rPr>
        <w:t>Tier &gt; Add tier...</w:t>
      </w:r>
      <w:r w:rsidRPr="00522DCA">
        <w:rPr>
          <w:lang w:val="en-GB"/>
        </w:rPr>
        <w:t xml:space="preserve"> dialog described above.</w:t>
      </w:r>
    </w:p>
    <w:p w14:paraId="1B700E42" w14:textId="4D277F53" w:rsidR="000959A2" w:rsidRPr="00522DCA" w:rsidRDefault="006F7584" w:rsidP="006F7584">
      <w:pPr>
        <w:pStyle w:val="berschrift3"/>
      </w:pPr>
      <w:bookmarkStart w:id="402" w:name="_Tier_%3E_Remove_tier%E2%80%A6"/>
      <w:bookmarkStart w:id="403" w:name="_Ref108438154"/>
      <w:bookmarkStart w:id="404" w:name="_Toc69129997"/>
      <w:bookmarkStart w:id="405" w:name="_Toc69129856"/>
      <w:bookmarkStart w:id="406" w:name="_Toc55213866"/>
      <w:bookmarkStart w:id="407" w:name="_Toc415132431"/>
      <w:bookmarkStart w:id="408" w:name="_Toc415132612"/>
      <w:bookmarkEnd w:id="402"/>
      <w:r>
        <w:rPr>
          <w:noProof/>
          <w:lang w:val="de-DE" w:eastAsia="de-DE" w:bidi="ar-SA"/>
        </w:rPr>
        <w:drawing>
          <wp:anchor distT="0" distB="0" distL="114300" distR="114300" simplePos="0" relativeHeight="251678720" behindDoc="1" locked="0" layoutInCell="1" allowOverlap="1" wp14:anchorId="63C4CC5B" wp14:editId="673D9932">
            <wp:simplePos x="0" y="0"/>
            <wp:positionH relativeFrom="column">
              <wp:posOffset>1492058</wp:posOffset>
            </wp:positionH>
            <wp:positionV relativeFrom="paragraph">
              <wp:posOffset>36712</wp:posOffset>
            </wp:positionV>
            <wp:extent cx="228600" cy="228600"/>
            <wp:effectExtent l="0" t="0" r="0" b="0"/>
            <wp:wrapTight wrapText="bothSides">
              <wp:wrapPolygon edited="0">
                <wp:start x="0" y="0"/>
                <wp:lineTo x="0" y="19800"/>
                <wp:lineTo x="19800" y="19800"/>
                <wp:lineTo x="19800" y="0"/>
                <wp:lineTo x="0" y="0"/>
              </wp:wrapPolygon>
            </wp:wrapTight>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Tier &gt; Remove tier…</w:t>
      </w:r>
      <w:bookmarkEnd w:id="403"/>
      <w:bookmarkEnd w:id="404"/>
      <w:bookmarkEnd w:id="405"/>
      <w:bookmarkEnd w:id="406"/>
      <w:bookmarkEnd w:id="407"/>
      <w:bookmarkEnd w:id="408"/>
    </w:p>
    <w:p w14:paraId="34DFBD30" w14:textId="0DB507F8" w:rsidR="000959A2" w:rsidRPr="00522DCA" w:rsidRDefault="000959A2" w:rsidP="005D3475">
      <w:pPr>
        <w:pStyle w:val="Standard-BlockCharCharChar"/>
        <w:rPr>
          <w:lang w:val="en-GB"/>
        </w:rPr>
      </w:pPr>
      <w:r w:rsidRPr="00522DCA">
        <w:rPr>
          <w:lang w:val="en-GB"/>
        </w:rPr>
        <w:t xml:space="preserve">Removes the currently selected tier. A confirmation prompt is then carried out. In order to hide a tier, rather than deleting it permanently, use </w:t>
      </w:r>
      <w:r w:rsidRPr="0049368D">
        <w:rPr>
          <w:rStyle w:val="Menufunction"/>
          <w:lang w:val="en-US"/>
        </w:rPr>
        <w:t>Tier &gt; Hide tier</w:t>
      </w:r>
      <w:r w:rsidRPr="00522DCA">
        <w:rPr>
          <w:lang w:val="en-GB"/>
        </w:rPr>
        <w:t>.</w:t>
      </w:r>
    </w:p>
    <w:p w14:paraId="1FD13DFE" w14:textId="00BC0A52" w:rsidR="000959A2" w:rsidRPr="00522DCA" w:rsidRDefault="007A75EE" w:rsidP="006F7584">
      <w:pPr>
        <w:pStyle w:val="berschrift3"/>
      </w:pPr>
      <w:bookmarkStart w:id="409" w:name="_Tier_%3E_Move_tier%20upwards%E2%80%A6"/>
      <w:bookmarkStart w:id="410" w:name="_Ref108438161"/>
      <w:bookmarkStart w:id="411" w:name="_Toc69129998"/>
      <w:bookmarkStart w:id="412" w:name="_Toc69129857"/>
      <w:bookmarkStart w:id="413" w:name="_Toc55213867"/>
      <w:bookmarkStart w:id="414" w:name="_Toc415132432"/>
      <w:bookmarkStart w:id="415" w:name="_Toc415132613"/>
      <w:bookmarkEnd w:id="409"/>
      <w:r>
        <w:rPr>
          <w:noProof/>
          <w:lang w:val="de-DE" w:eastAsia="de-DE" w:bidi="ar-SA"/>
        </w:rPr>
        <w:drawing>
          <wp:anchor distT="0" distB="0" distL="114300" distR="114300" simplePos="0" relativeHeight="251680768" behindDoc="0" locked="0" layoutInCell="1" allowOverlap="1" wp14:anchorId="216C67E8" wp14:editId="49309C8A">
            <wp:simplePos x="0" y="0"/>
            <wp:positionH relativeFrom="column">
              <wp:posOffset>1945758</wp:posOffset>
            </wp:positionH>
            <wp:positionV relativeFrom="paragraph">
              <wp:posOffset>62850</wp:posOffset>
            </wp:positionV>
            <wp:extent cx="228600" cy="228600"/>
            <wp:effectExtent l="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Tier &gt; Move tier upwards…</w:t>
      </w:r>
      <w:bookmarkEnd w:id="410"/>
      <w:bookmarkEnd w:id="411"/>
      <w:bookmarkEnd w:id="412"/>
      <w:bookmarkEnd w:id="413"/>
      <w:bookmarkEnd w:id="414"/>
      <w:bookmarkEnd w:id="415"/>
    </w:p>
    <w:p w14:paraId="39440973" w14:textId="426F5886" w:rsidR="000959A2" w:rsidRPr="00522DCA" w:rsidRDefault="000959A2" w:rsidP="005D3475">
      <w:pPr>
        <w:pStyle w:val="Standard-BlockCharCharChar"/>
        <w:rPr>
          <w:lang w:val="en-GB"/>
        </w:rPr>
      </w:pPr>
      <w:r w:rsidRPr="00522DCA">
        <w:rPr>
          <w:lang w:val="en-GB"/>
        </w:rPr>
        <w:t xml:space="preserve">(Shortcut: </w:t>
      </w:r>
      <w:r w:rsidR="007A75EE">
        <w:rPr>
          <w:bdr w:val="single" w:sz="4" w:space="0" w:color="auto"/>
          <w:lang w:val="en-US"/>
        </w:rPr>
        <w:t>CTRL</w:t>
      </w:r>
      <w:r w:rsidR="007A75EE" w:rsidRPr="007A75EE">
        <w:rPr>
          <w:lang w:val="en-US"/>
        </w:rPr>
        <w:t> + </w:t>
      </w:r>
      <w:r w:rsidR="007A75EE" w:rsidRPr="007A75EE">
        <w:rPr>
          <w:bdr w:val="single" w:sz="4" w:space="0" w:color="auto"/>
          <w:lang w:val="en-US"/>
        </w:rPr>
        <w:t xml:space="preserve"> </w:t>
      </w:r>
      <w:r w:rsidR="007A75EE" w:rsidRPr="003A6CBC">
        <w:rPr>
          <w:bdr w:val="single" w:sz="4" w:space="0" w:color="auto"/>
        </w:rPr>
        <w:sym w:font="Wingdings 3" w:char="F093"/>
      </w:r>
      <w:r w:rsidR="007A75EE" w:rsidRPr="007A75EE">
        <w:rPr>
          <w:bdr w:val="single" w:sz="4" w:space="0" w:color="auto"/>
          <w:lang w:val="en-US"/>
        </w:rPr>
        <w:t xml:space="preserve"> </w:t>
      </w:r>
      <w:r w:rsidR="007A75EE" w:rsidRPr="007A75EE">
        <w:rPr>
          <w:lang w:val="en-US"/>
        </w:rPr>
        <w:t xml:space="preserve"> </w:t>
      </w:r>
      <w:r w:rsidRPr="00522DCA">
        <w:rPr>
          <w:lang w:val="en-GB"/>
        </w:rPr>
        <w:t xml:space="preserve">Windows, </w:t>
      </w:r>
      <w:r w:rsidR="007A75EE" w:rsidRPr="007A75EE">
        <w:rPr>
          <w:rFonts w:ascii="Cambria Math" w:eastAsia="Arial Unicode MS" w:hAnsi="Cambria Math" w:cs="Cambria Math"/>
          <w:bdr w:val="single" w:sz="4" w:space="0" w:color="auto"/>
          <w:lang w:val="en-US"/>
        </w:rPr>
        <w:t>⌘</w:t>
      </w:r>
      <w:r w:rsidR="007A75EE" w:rsidRPr="007A75EE">
        <w:rPr>
          <w:lang w:val="en-US"/>
        </w:rPr>
        <w:t> + </w:t>
      </w:r>
      <w:r w:rsidR="007A75EE" w:rsidRPr="007A75EE">
        <w:rPr>
          <w:bdr w:val="single" w:sz="4" w:space="0" w:color="auto"/>
          <w:lang w:val="en-US"/>
        </w:rPr>
        <w:t xml:space="preserve"> </w:t>
      </w:r>
      <w:r w:rsidR="007A75EE" w:rsidRPr="003A6CBC">
        <w:rPr>
          <w:bdr w:val="single" w:sz="4" w:space="0" w:color="auto"/>
        </w:rPr>
        <w:sym w:font="Wingdings 3" w:char="F093"/>
      </w:r>
      <w:r w:rsidR="007A75EE" w:rsidRPr="007A75EE">
        <w:rPr>
          <w:bdr w:val="single" w:sz="4" w:space="0" w:color="auto"/>
          <w:lang w:val="en-US"/>
        </w:rPr>
        <w:t xml:space="preserve"> </w:t>
      </w:r>
      <w:r w:rsidR="007A75EE" w:rsidRPr="007A75EE">
        <w:rPr>
          <w:lang w:val="en-US"/>
        </w:rPr>
        <w:t xml:space="preserve"> </w:t>
      </w:r>
      <w:r w:rsidR="007A75EE">
        <w:rPr>
          <w:lang w:val="en-US"/>
        </w:rPr>
        <w:t>on Mac)</w:t>
      </w:r>
    </w:p>
    <w:p w14:paraId="508B9BBF" w14:textId="77777777" w:rsidR="000959A2" w:rsidRPr="00522DCA" w:rsidRDefault="000959A2" w:rsidP="005D3475">
      <w:pPr>
        <w:pStyle w:val="Standard-BlockCharCharChar"/>
        <w:rPr>
          <w:lang w:val="en-GB"/>
        </w:rPr>
      </w:pPr>
      <w:r w:rsidRPr="00522DCA">
        <w:rPr>
          <w:lang w:val="en-GB"/>
        </w:rPr>
        <w:t xml:space="preserve">Moves </w:t>
      </w:r>
      <w:r w:rsidRPr="0049368D">
        <w:rPr>
          <w:lang w:val="en-US"/>
        </w:rPr>
        <w:t>the</w:t>
      </w:r>
      <w:r w:rsidRPr="00522DCA">
        <w:rPr>
          <w:lang w:val="en-GB"/>
        </w:rPr>
        <w:t xml:space="preserve"> currently selected tier upwards.</w:t>
      </w:r>
    </w:p>
    <w:p w14:paraId="17AC24C7" w14:textId="7E8D44D8" w:rsidR="000959A2" w:rsidRPr="00522DCA" w:rsidRDefault="007A75EE" w:rsidP="006F7584">
      <w:pPr>
        <w:pStyle w:val="berschrift3"/>
      </w:pPr>
      <w:bookmarkStart w:id="416" w:name="_Tier_%3E_Change_tier%20order%E2%80%A6"/>
      <w:bookmarkStart w:id="417" w:name="_Ref108438168"/>
      <w:bookmarkStart w:id="418" w:name="_Toc69129999"/>
      <w:bookmarkStart w:id="419" w:name="_Toc69129858"/>
      <w:bookmarkStart w:id="420" w:name="_Toc55213868"/>
      <w:bookmarkStart w:id="421" w:name="_Toc415132433"/>
      <w:bookmarkStart w:id="422" w:name="_Toc415132614"/>
      <w:bookmarkEnd w:id="416"/>
      <w:r>
        <w:rPr>
          <w:noProof/>
          <w:lang w:val="de-DE" w:eastAsia="de-DE" w:bidi="ar-SA"/>
        </w:rPr>
        <w:drawing>
          <wp:anchor distT="0" distB="0" distL="114300" distR="114300" simplePos="0" relativeHeight="251682816" behindDoc="0" locked="0" layoutInCell="1" allowOverlap="1" wp14:anchorId="0B25CF4B" wp14:editId="38B54EAE">
            <wp:simplePos x="0" y="0"/>
            <wp:positionH relativeFrom="column">
              <wp:posOffset>1945759</wp:posOffset>
            </wp:positionH>
            <wp:positionV relativeFrom="paragraph">
              <wp:posOffset>77367</wp:posOffset>
            </wp:positionV>
            <wp:extent cx="228600" cy="228600"/>
            <wp:effectExtent l="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Tier &gt; Change tier order…</w:t>
      </w:r>
      <w:bookmarkEnd w:id="417"/>
      <w:bookmarkEnd w:id="418"/>
      <w:bookmarkEnd w:id="419"/>
      <w:bookmarkEnd w:id="420"/>
      <w:bookmarkEnd w:id="421"/>
      <w:bookmarkEnd w:id="422"/>
    </w:p>
    <w:p w14:paraId="420BB438" w14:textId="77777777" w:rsidR="000959A2" w:rsidRPr="00522DCA" w:rsidRDefault="000959A2" w:rsidP="005D3475">
      <w:pPr>
        <w:pStyle w:val="Standard-BlockCharCharChar"/>
        <w:rPr>
          <w:lang w:val="en-GB"/>
        </w:rPr>
      </w:pPr>
      <w:r w:rsidRPr="00522DCA">
        <w:rPr>
          <w:lang w:val="en-GB"/>
        </w:rPr>
        <w:t>Opens a dialog that allows changing the tier order:</w:t>
      </w:r>
    </w:p>
    <w:p w14:paraId="6389BCF4"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123CDCFD">
          <v:shape id="_x0000_i1130" type="#_x0000_t75" style="width:138.15pt;height:151.55pt" filled="t">
            <v:fill color2="black"/>
            <v:imagedata r:id="rId200" o:title=""/>
          </v:shape>
        </w:pict>
      </w:r>
    </w:p>
    <w:p w14:paraId="6D9414C8" w14:textId="03F335DD" w:rsidR="000959A2" w:rsidRPr="007A75EE" w:rsidRDefault="000959A2" w:rsidP="005D3475">
      <w:pPr>
        <w:pStyle w:val="Standard-BlockCharCharChar"/>
        <w:rPr>
          <w:lang w:val="en-GB"/>
        </w:rPr>
      </w:pPr>
      <w:r w:rsidRPr="00522DCA">
        <w:rPr>
          <w:lang w:val="en-GB"/>
        </w:rPr>
        <w:t xml:space="preserve">Select the tier that you would like to move, click </w:t>
      </w:r>
      <w:r w:rsidR="007A75EE">
        <w:rPr>
          <w:lang w:val="en-GB"/>
        </w:rPr>
        <w:t>“Move up”</w:t>
      </w:r>
      <w:r w:rsidRPr="00522DCA">
        <w:rPr>
          <w:lang w:val="en-GB"/>
        </w:rPr>
        <w:t xml:space="preserve"> to move it up or </w:t>
      </w:r>
      <w:r w:rsidR="007A75EE">
        <w:rPr>
          <w:lang w:val="en-GB"/>
        </w:rPr>
        <w:t>“</w:t>
      </w:r>
      <w:r w:rsidRPr="007A75EE">
        <w:rPr>
          <w:lang w:val="en-GB"/>
        </w:rPr>
        <w:t>Move down</w:t>
      </w:r>
      <w:r w:rsidR="007A75EE">
        <w:rPr>
          <w:lang w:val="en-GB"/>
        </w:rPr>
        <w:t>”</w:t>
      </w:r>
      <w:r w:rsidRPr="007A75EE">
        <w:rPr>
          <w:lang w:val="en-GB"/>
        </w:rPr>
        <w:t xml:space="preserve">, to move it down. In order to save the changes made, close the dialog by clicking </w:t>
      </w:r>
      <w:r w:rsidR="007A75EE">
        <w:rPr>
          <w:lang w:val="en-GB"/>
        </w:rPr>
        <w:t>“</w:t>
      </w:r>
      <w:r w:rsidRPr="007A75EE">
        <w:rPr>
          <w:lang w:val="en-GB"/>
        </w:rPr>
        <w:t>OK</w:t>
      </w:r>
      <w:r w:rsidR="007A75EE">
        <w:rPr>
          <w:lang w:val="en-GB"/>
        </w:rPr>
        <w:t>”</w:t>
      </w:r>
      <w:r w:rsidRPr="007A75EE">
        <w:rPr>
          <w:lang w:val="en-GB"/>
        </w:rPr>
        <w:t>.</w:t>
      </w:r>
    </w:p>
    <w:p w14:paraId="22DB1316" w14:textId="2FE85B24" w:rsidR="000959A2" w:rsidRPr="00522DCA" w:rsidRDefault="007A75EE" w:rsidP="006F7584">
      <w:pPr>
        <w:pStyle w:val="berschrift3"/>
      </w:pPr>
      <w:bookmarkStart w:id="423" w:name="_Tier_%3E_Hide_tier"/>
      <w:bookmarkStart w:id="424" w:name="_Ref108438175"/>
      <w:bookmarkStart w:id="425" w:name="_Toc69130000"/>
      <w:bookmarkStart w:id="426" w:name="_Toc69129859"/>
      <w:bookmarkStart w:id="427" w:name="_Toc55213869"/>
      <w:bookmarkStart w:id="428" w:name="_Toc415132434"/>
      <w:bookmarkStart w:id="429" w:name="_Toc415132615"/>
      <w:bookmarkEnd w:id="423"/>
      <w:r>
        <w:rPr>
          <w:noProof/>
          <w:lang w:val="de-DE" w:eastAsia="de-DE" w:bidi="ar-SA"/>
        </w:rPr>
        <w:drawing>
          <wp:anchor distT="0" distB="0" distL="114300" distR="114300" simplePos="0" relativeHeight="251684864" behindDoc="0" locked="0" layoutInCell="1" allowOverlap="1" wp14:anchorId="22B6BCDE" wp14:editId="1CFBBB25">
            <wp:simplePos x="0" y="0"/>
            <wp:positionH relativeFrom="column">
              <wp:posOffset>1173465</wp:posOffset>
            </wp:positionH>
            <wp:positionV relativeFrom="paragraph">
              <wp:posOffset>69215</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Tier &gt; Hide tier</w:t>
      </w:r>
      <w:bookmarkEnd w:id="424"/>
      <w:bookmarkEnd w:id="425"/>
      <w:bookmarkEnd w:id="426"/>
      <w:bookmarkEnd w:id="427"/>
      <w:bookmarkEnd w:id="428"/>
      <w:bookmarkEnd w:id="429"/>
    </w:p>
    <w:p w14:paraId="4977E74B" w14:textId="77777777" w:rsidR="000959A2" w:rsidRPr="00522DCA" w:rsidRDefault="000959A2" w:rsidP="005D3475">
      <w:pPr>
        <w:pStyle w:val="Standard-BlockCharCharChar"/>
        <w:rPr>
          <w:lang w:val="en-GB"/>
        </w:rPr>
      </w:pPr>
      <w:r w:rsidRPr="00522DCA">
        <w:rPr>
          <w:lang w:val="en-GB"/>
        </w:rPr>
        <w:t>Hides the currently selected tier.</w:t>
      </w:r>
    </w:p>
    <w:p w14:paraId="12ADA5E5" w14:textId="4D870F90" w:rsidR="000959A2" w:rsidRPr="00522DCA" w:rsidRDefault="000959A2" w:rsidP="006F7584">
      <w:pPr>
        <w:pStyle w:val="berschrift3"/>
      </w:pPr>
      <w:bookmarkStart w:id="430" w:name="_Tier_%3E_Show_all%20tiers"/>
      <w:bookmarkStart w:id="431" w:name="_Ref108438182"/>
      <w:bookmarkStart w:id="432" w:name="_Toc69130001"/>
      <w:bookmarkStart w:id="433" w:name="_Toc69129860"/>
      <w:bookmarkStart w:id="434" w:name="_Toc55213870"/>
      <w:bookmarkStart w:id="435" w:name="_Toc415132435"/>
      <w:bookmarkStart w:id="436" w:name="_Toc415132616"/>
      <w:bookmarkEnd w:id="430"/>
      <w:r w:rsidRPr="00522DCA">
        <w:t>Tier &gt; Show all tiers</w:t>
      </w:r>
      <w:bookmarkEnd w:id="431"/>
      <w:bookmarkEnd w:id="432"/>
      <w:bookmarkEnd w:id="433"/>
      <w:bookmarkEnd w:id="434"/>
      <w:bookmarkEnd w:id="435"/>
      <w:bookmarkEnd w:id="436"/>
    </w:p>
    <w:p w14:paraId="2AC1EE2D" w14:textId="77777777" w:rsidR="000959A2" w:rsidRPr="00522DCA" w:rsidRDefault="000959A2" w:rsidP="005D3475">
      <w:pPr>
        <w:pStyle w:val="Standard-BlockCharCharChar"/>
        <w:rPr>
          <w:lang w:val="en-GB"/>
        </w:rPr>
      </w:pPr>
      <w:r w:rsidRPr="00522DCA">
        <w:rPr>
          <w:lang w:val="en-GB"/>
        </w:rPr>
        <w:t>Shows all hidden tiers again.</w:t>
      </w:r>
    </w:p>
    <w:p w14:paraId="28915212" w14:textId="339F21A0" w:rsidR="000959A2" w:rsidRPr="00522DCA" w:rsidRDefault="000959A2" w:rsidP="006F7584">
      <w:pPr>
        <w:pStyle w:val="berschrift3"/>
      </w:pPr>
      <w:bookmarkStart w:id="437" w:name="_Tier_%3E_Remove_empty%20events"/>
      <w:bookmarkStart w:id="438" w:name="_Ref108438190"/>
      <w:bookmarkStart w:id="439" w:name="_Toc69130002"/>
      <w:bookmarkStart w:id="440" w:name="_Toc69129861"/>
      <w:bookmarkStart w:id="441" w:name="_Toc55213871"/>
      <w:bookmarkStart w:id="442" w:name="_Toc415132436"/>
      <w:bookmarkStart w:id="443" w:name="_Toc415132617"/>
      <w:bookmarkEnd w:id="437"/>
      <w:r w:rsidRPr="00522DCA">
        <w:t>Tier &gt; Remove empty events</w:t>
      </w:r>
      <w:bookmarkEnd w:id="438"/>
      <w:bookmarkEnd w:id="439"/>
      <w:bookmarkEnd w:id="440"/>
      <w:bookmarkEnd w:id="441"/>
      <w:bookmarkEnd w:id="442"/>
      <w:bookmarkEnd w:id="443"/>
    </w:p>
    <w:p w14:paraId="6A064BBC" w14:textId="77777777" w:rsidR="000959A2" w:rsidRPr="00522DCA" w:rsidRDefault="000959A2" w:rsidP="005D3475">
      <w:pPr>
        <w:pStyle w:val="Standard-BlockCharCharChar"/>
        <w:rPr>
          <w:lang w:val="en-GB"/>
        </w:rPr>
      </w:pPr>
      <w:r w:rsidRPr="00522DCA">
        <w:rPr>
          <w:lang w:val="en-GB"/>
        </w:rPr>
        <w:t>Removes empty events, hence events that only contain spaces, from the currently selected tier.</w:t>
      </w:r>
    </w:p>
    <w:p w14:paraId="6EE43F8F" w14:textId="56F3599F" w:rsidR="000959A2" w:rsidRPr="00522DCA" w:rsidRDefault="000959A2" w:rsidP="006F7584">
      <w:pPr>
        <w:pStyle w:val="berschrift3"/>
      </w:pPr>
      <w:bookmarkStart w:id="444" w:name="_Toc415132437"/>
      <w:bookmarkStart w:id="445" w:name="_Toc415132618"/>
      <w:r w:rsidRPr="00522DCA">
        <w:t>Tier &gt; Edit tiers…</w:t>
      </w:r>
      <w:bookmarkEnd w:id="444"/>
      <w:bookmarkEnd w:id="445"/>
    </w:p>
    <w:p w14:paraId="456736B4" w14:textId="77777777" w:rsidR="000959A2" w:rsidRPr="00522DCA" w:rsidRDefault="000959A2" w:rsidP="005D3475">
      <w:pPr>
        <w:pStyle w:val="Standard-BlockCharCharChar"/>
        <w:rPr>
          <w:lang w:val="en-GB"/>
        </w:rPr>
      </w:pPr>
      <w:r w:rsidRPr="00522DCA">
        <w:rPr>
          <w:lang w:val="en-GB"/>
        </w:rPr>
        <w:t>Opens a dialog that contains an overview of all properties of all tiers and allows these to be changed.</w:t>
      </w:r>
    </w:p>
    <w:p w14:paraId="5AE3CBD5" w14:textId="77777777" w:rsidR="000959A2" w:rsidRPr="00522DCA" w:rsidRDefault="0005350C" w:rsidP="005D3475">
      <w:pPr>
        <w:pStyle w:val="Standard-BlockCharCharChar"/>
        <w:rPr>
          <w:lang w:val="en-GB"/>
        </w:rPr>
      </w:pPr>
      <w:r>
        <w:rPr>
          <w:lang w:val="en-GB"/>
        </w:rPr>
        <w:pict w14:anchorId="43F69CCB">
          <v:shape id="_x0000_i1131" type="#_x0000_t75" style="width:468.85pt;height:205.1pt" filled="t">
            <v:fill color2="black"/>
            <v:imagedata r:id="rId202" o:title=""/>
          </v:shape>
        </w:pict>
      </w:r>
    </w:p>
    <w:p w14:paraId="1E83E7B1" w14:textId="77777777" w:rsidR="000959A2" w:rsidRPr="00522DCA" w:rsidRDefault="000959A2" w:rsidP="005D3475">
      <w:pPr>
        <w:pStyle w:val="Standard-BlockCharCharChar"/>
        <w:rPr>
          <w:lang w:val="en-GB"/>
        </w:rPr>
      </w:pPr>
      <w:r w:rsidRPr="00522DCA">
        <w:rPr>
          <w:lang w:val="en-GB"/>
        </w:rPr>
        <w:lastRenderedPageBreak/>
        <w:t>Shown from left to right are:</w:t>
      </w:r>
    </w:p>
    <w:p w14:paraId="455C26E0"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Display Name:</w:t>
      </w:r>
      <w:r w:rsidRPr="00522DCA">
        <w:rPr>
          <w:lang w:val="en-GB"/>
        </w:rPr>
        <w:t xml:space="preserve"> the name that is displayed in the musical score at the beginning of every tier</w:t>
      </w:r>
    </w:p>
    <w:p w14:paraId="7B4C3457"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Category:</w:t>
      </w:r>
      <w:r w:rsidRPr="00522DCA">
        <w:rPr>
          <w:lang w:val="en-GB"/>
        </w:rPr>
        <w:t xml:space="preserve"> the tier category</w:t>
      </w:r>
    </w:p>
    <w:p w14:paraId="3580ED0F"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Type:</w:t>
      </w:r>
      <w:r w:rsidRPr="00522DCA">
        <w:rPr>
          <w:lang w:val="en-GB"/>
        </w:rPr>
        <w:t xml:space="preserve"> the tier type</w:t>
      </w:r>
    </w:p>
    <w:p w14:paraId="2E13313E"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ID:</w:t>
      </w:r>
      <w:r w:rsidRPr="00522DCA">
        <w:rPr>
          <w:lang w:val="en-GB"/>
        </w:rPr>
        <w:t xml:space="preserve"> the ID tier assigned by the program</w:t>
      </w:r>
    </w:p>
    <w:p w14:paraId="3154D45E"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Speaker:</w:t>
      </w:r>
      <w:r w:rsidRPr="00522DCA">
        <w:rPr>
          <w:lang w:val="en-GB"/>
        </w:rPr>
        <w:t xml:space="preserve"> the speaker abbreviation assigned to the speaker</w:t>
      </w:r>
    </w:p>
    <w:p w14:paraId="1E63E082"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Speaker ID:</w:t>
      </w:r>
      <w:r w:rsidRPr="00522DCA">
        <w:rPr>
          <w:lang w:val="en-GB"/>
        </w:rPr>
        <w:t xml:space="preserve"> the speaker ID assigned by the program</w:t>
      </w:r>
    </w:p>
    <w:p w14:paraId="78A8A434" w14:textId="77777777"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Number of Events:</w:t>
      </w:r>
      <w:r w:rsidRPr="00522DCA">
        <w:rPr>
          <w:lang w:val="en-GB"/>
        </w:rPr>
        <w:t xml:space="preserve"> the number of events within this tier </w:t>
      </w:r>
    </w:p>
    <w:p w14:paraId="78B05BF1" w14:textId="02C947CE"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Parent Tier:</w:t>
      </w:r>
      <w:r w:rsidR="007A75EE">
        <w:rPr>
          <w:lang w:val="en-GB"/>
        </w:rPr>
        <w:t xml:space="preserve"> for tiers of the type “</w:t>
      </w:r>
      <w:proofErr w:type="gramStart"/>
      <w:r w:rsidRPr="00522DCA">
        <w:rPr>
          <w:lang w:val="en-GB"/>
        </w:rPr>
        <w:t>A(</w:t>
      </w:r>
      <w:proofErr w:type="spellStart"/>
      <w:proofErr w:type="gramEnd"/>
      <w:r w:rsidRPr="00522DCA">
        <w:rPr>
          <w:lang w:val="en-GB"/>
        </w:rPr>
        <w:t>nnotation</w:t>
      </w:r>
      <w:proofErr w:type="spellEnd"/>
      <w:r w:rsidRPr="00522DCA">
        <w:rPr>
          <w:lang w:val="en-GB"/>
        </w:rPr>
        <w:t>)</w:t>
      </w:r>
      <w:r w:rsidR="007A75EE">
        <w:rPr>
          <w:lang w:val="en-GB"/>
        </w:rPr>
        <w:t>”</w:t>
      </w:r>
      <w:r w:rsidRPr="00522DCA">
        <w:rPr>
          <w:lang w:val="en-GB"/>
        </w:rPr>
        <w:t xml:space="preserve"> the software chec</w:t>
      </w:r>
      <w:r w:rsidR="007A75EE">
        <w:rPr>
          <w:lang w:val="en-GB"/>
        </w:rPr>
        <w:t>ks, whether a tier of the type “</w:t>
      </w:r>
      <w:r w:rsidRPr="00522DCA">
        <w:rPr>
          <w:lang w:val="en-GB"/>
        </w:rPr>
        <w:t>T(</w:t>
      </w:r>
      <w:proofErr w:type="spellStart"/>
      <w:r w:rsidRPr="00522DCA">
        <w:rPr>
          <w:lang w:val="en-GB"/>
        </w:rPr>
        <w:t>ranscription</w:t>
      </w:r>
      <w:proofErr w:type="spellEnd"/>
      <w:r w:rsidRPr="00522DCA">
        <w:rPr>
          <w:lang w:val="en-GB"/>
        </w:rPr>
        <w:t>)</w:t>
      </w:r>
      <w:r w:rsidR="007A75EE">
        <w:rPr>
          <w:lang w:val="en-GB"/>
        </w:rPr>
        <w:t>”</w:t>
      </w:r>
      <w:r w:rsidRPr="00522DCA">
        <w:rPr>
          <w:lang w:val="en-GB"/>
        </w:rPr>
        <w:t xml:space="preserve"> that is linked to the same speaker exists. If this is the case, an </w:t>
      </w:r>
      <w:r w:rsidR="00C23F5A" w:rsidRPr="00522DCA">
        <w:rPr>
          <w:lang w:val="en-GB"/>
        </w:rPr>
        <w:t>“</w:t>
      </w:r>
      <w:r w:rsidRPr="00522DCA">
        <w:rPr>
          <w:lang w:val="en-GB"/>
        </w:rPr>
        <w:t>OK</w:t>
      </w:r>
      <w:r w:rsidR="00C23F5A" w:rsidRPr="00522DCA">
        <w:rPr>
          <w:lang w:val="en-GB"/>
        </w:rPr>
        <w:t>”</w:t>
      </w:r>
      <w:r w:rsidRPr="00522DCA">
        <w:rPr>
          <w:lang w:val="en-GB"/>
        </w:rPr>
        <w:t xml:space="preserve"> will appear, otherwise </w:t>
      </w:r>
      <w:r w:rsidR="00C23F5A" w:rsidRPr="00522DCA">
        <w:rPr>
          <w:lang w:val="en-GB"/>
        </w:rPr>
        <w:t>“</w:t>
      </w:r>
      <w:r w:rsidRPr="00522DCA">
        <w:rPr>
          <w:lang w:val="en-GB"/>
        </w:rPr>
        <w:t>#Error</w:t>
      </w:r>
      <w:r w:rsidR="00C23F5A" w:rsidRPr="00522DCA">
        <w:rPr>
          <w:lang w:val="en-GB"/>
        </w:rPr>
        <w:t>”</w:t>
      </w:r>
      <w:r w:rsidRPr="00522DCA">
        <w:rPr>
          <w:lang w:val="en-GB"/>
        </w:rPr>
        <w:t>. Fo</w:t>
      </w:r>
      <w:r w:rsidR="007A75EE">
        <w:rPr>
          <w:lang w:val="en-GB"/>
        </w:rPr>
        <w:t>r tiers of type “</w:t>
      </w:r>
      <w:proofErr w:type="gramStart"/>
      <w:r w:rsidR="007A75EE">
        <w:rPr>
          <w:lang w:val="en-GB"/>
        </w:rPr>
        <w:t>T(</w:t>
      </w:r>
      <w:proofErr w:type="spellStart"/>
      <w:proofErr w:type="gramEnd"/>
      <w:r w:rsidR="007A75EE">
        <w:rPr>
          <w:lang w:val="en-GB"/>
        </w:rPr>
        <w:t>ranscription</w:t>
      </w:r>
      <w:proofErr w:type="spellEnd"/>
      <w:r w:rsidR="007A75EE">
        <w:rPr>
          <w:lang w:val="en-GB"/>
        </w:rPr>
        <w:t>)” or “</w:t>
      </w:r>
      <w:r w:rsidRPr="00522DCA">
        <w:rPr>
          <w:lang w:val="en-GB"/>
        </w:rPr>
        <w:t>D(</w:t>
      </w:r>
      <w:proofErr w:type="spellStart"/>
      <w:r w:rsidRPr="00522DCA">
        <w:rPr>
          <w:lang w:val="en-GB"/>
        </w:rPr>
        <w:t>escription</w:t>
      </w:r>
      <w:proofErr w:type="spellEnd"/>
      <w:r w:rsidRPr="00522DCA">
        <w:rPr>
          <w:lang w:val="en-GB"/>
        </w:rPr>
        <w:t>)</w:t>
      </w:r>
      <w:r w:rsidR="007A75EE">
        <w:rPr>
          <w:lang w:val="en-GB"/>
        </w:rPr>
        <w:t>”</w:t>
      </w:r>
      <w:r w:rsidRPr="00522DCA">
        <w:rPr>
          <w:lang w:val="en-GB"/>
        </w:rPr>
        <w:t xml:space="preserve">, </w:t>
      </w:r>
      <w:r w:rsidR="00C23F5A" w:rsidRPr="00522DCA">
        <w:rPr>
          <w:lang w:val="en-GB"/>
        </w:rPr>
        <w:t>“</w:t>
      </w:r>
      <w:proofErr w:type="spellStart"/>
      <w:r w:rsidRPr="00522DCA">
        <w:rPr>
          <w:lang w:val="en-GB"/>
        </w:rPr>
        <w:t>n.a</w:t>
      </w:r>
      <w:proofErr w:type="spellEnd"/>
      <w:r w:rsidRPr="00522DCA">
        <w:rPr>
          <w:lang w:val="en-GB"/>
        </w:rPr>
        <w:t>.</w:t>
      </w:r>
      <w:r w:rsidR="00C23F5A" w:rsidRPr="00522DCA">
        <w:rPr>
          <w:lang w:val="en-GB"/>
        </w:rPr>
        <w:t>”</w:t>
      </w:r>
      <w:r w:rsidRPr="00522DCA">
        <w:rPr>
          <w:lang w:val="en-GB"/>
        </w:rPr>
        <w:t xml:space="preserve"> for </w:t>
      </w:r>
      <w:r w:rsidR="00C23F5A" w:rsidRPr="00522DCA">
        <w:rPr>
          <w:lang w:val="en-GB"/>
        </w:rPr>
        <w:t>“</w:t>
      </w:r>
      <w:r w:rsidRPr="00522DCA">
        <w:rPr>
          <w:lang w:val="en-GB"/>
        </w:rPr>
        <w:t>not applicable</w:t>
      </w:r>
      <w:r w:rsidR="00C23F5A" w:rsidRPr="00522DCA">
        <w:rPr>
          <w:lang w:val="en-GB"/>
        </w:rPr>
        <w:t>”</w:t>
      </w:r>
      <w:r w:rsidRPr="00522DCA">
        <w:rPr>
          <w:lang w:val="en-GB"/>
        </w:rPr>
        <w:t xml:space="preserve"> is displayed.</w:t>
      </w:r>
    </w:p>
    <w:p w14:paraId="20C432E6" w14:textId="279E1461"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Annotation mismatches:</w:t>
      </w:r>
      <w:r w:rsidRPr="00522DCA">
        <w:rPr>
          <w:lang w:val="en-GB"/>
        </w:rPr>
        <w:t xml:space="preserve"> for tiers of the type </w:t>
      </w:r>
      <w:r w:rsidR="007A75EE">
        <w:rPr>
          <w:lang w:val="en-GB"/>
        </w:rPr>
        <w:t>“</w:t>
      </w:r>
      <w:proofErr w:type="gramStart"/>
      <w:r w:rsidRPr="00522DCA">
        <w:rPr>
          <w:lang w:val="en-GB"/>
        </w:rPr>
        <w:t>A(</w:t>
      </w:r>
      <w:proofErr w:type="spellStart"/>
      <w:proofErr w:type="gramEnd"/>
      <w:r w:rsidRPr="00522DCA">
        <w:rPr>
          <w:lang w:val="en-GB"/>
        </w:rPr>
        <w:t>nnotation</w:t>
      </w:r>
      <w:proofErr w:type="spellEnd"/>
      <w:r w:rsidRPr="00522DCA">
        <w:rPr>
          <w:lang w:val="en-GB"/>
        </w:rPr>
        <w:t>)</w:t>
      </w:r>
      <w:r w:rsidR="007A75EE">
        <w:rPr>
          <w:lang w:val="en-GB"/>
        </w:rPr>
        <w:t>”</w:t>
      </w:r>
      <w:r w:rsidRPr="00522DCA">
        <w:rPr>
          <w:lang w:val="en-GB"/>
        </w:rPr>
        <w:t xml:space="preserve">, the software checks whether all events have a corresponding event in the respective tier of type </w:t>
      </w:r>
      <w:r w:rsidR="007A75EE">
        <w:rPr>
          <w:lang w:val="en-GB"/>
        </w:rPr>
        <w:t>“</w:t>
      </w:r>
      <w:r w:rsidRPr="00522DCA">
        <w:rPr>
          <w:lang w:val="en-GB"/>
        </w:rPr>
        <w:t>T(</w:t>
      </w:r>
      <w:proofErr w:type="spellStart"/>
      <w:r w:rsidRPr="00522DCA">
        <w:rPr>
          <w:lang w:val="en-GB"/>
        </w:rPr>
        <w:t>ranscription</w:t>
      </w:r>
      <w:proofErr w:type="spellEnd"/>
      <w:r w:rsidRPr="00522DCA">
        <w:rPr>
          <w:lang w:val="en-GB"/>
        </w:rPr>
        <w:t>)</w:t>
      </w:r>
      <w:r w:rsidR="007A75EE">
        <w:rPr>
          <w:lang w:val="en-GB"/>
        </w:rPr>
        <w:t>”</w:t>
      </w:r>
      <w:r w:rsidRPr="00522DCA">
        <w:rPr>
          <w:lang w:val="en-GB"/>
        </w:rPr>
        <w:t xml:space="preserve"> (see also </w:t>
      </w:r>
      <w:r w:rsidRPr="0049368D">
        <w:rPr>
          <w:rStyle w:val="Menufunction"/>
          <w:lang w:val="en-US"/>
        </w:rPr>
        <w:t>Transcription &gt; Structure errors</w:t>
      </w:r>
      <w:r w:rsidRPr="00522DCA">
        <w:rPr>
          <w:lang w:val="en-GB"/>
        </w:rPr>
        <w:t xml:space="preserve">). If this is the case, </w:t>
      </w:r>
      <w:r w:rsidR="00C23F5A" w:rsidRPr="00522DCA">
        <w:rPr>
          <w:lang w:val="en-GB"/>
        </w:rPr>
        <w:t>“</w:t>
      </w:r>
      <w:r w:rsidRPr="00522DCA">
        <w:rPr>
          <w:lang w:val="en-GB"/>
        </w:rPr>
        <w:t>OK</w:t>
      </w:r>
      <w:r w:rsidR="00C23F5A" w:rsidRPr="00522DCA">
        <w:rPr>
          <w:lang w:val="en-GB"/>
        </w:rPr>
        <w:t>”</w:t>
      </w:r>
      <w:r w:rsidRPr="00522DCA">
        <w:rPr>
          <w:lang w:val="en-GB"/>
        </w:rPr>
        <w:t xml:space="preserve"> will appear, otherwise the number of faulty annotations wi</w:t>
      </w:r>
      <w:r w:rsidR="007A75EE">
        <w:rPr>
          <w:lang w:val="en-GB"/>
        </w:rPr>
        <w:t>ll be shown. For tiers of type “</w:t>
      </w:r>
      <w:proofErr w:type="gramStart"/>
      <w:r w:rsidRPr="00522DCA">
        <w:rPr>
          <w:lang w:val="en-GB"/>
        </w:rPr>
        <w:t>T(</w:t>
      </w:r>
      <w:proofErr w:type="spellStart"/>
      <w:proofErr w:type="gramEnd"/>
      <w:r w:rsidRPr="00522DCA">
        <w:rPr>
          <w:lang w:val="en-GB"/>
        </w:rPr>
        <w:t>ranscription</w:t>
      </w:r>
      <w:proofErr w:type="spellEnd"/>
      <w:r w:rsidRPr="00522DCA">
        <w:rPr>
          <w:lang w:val="en-GB"/>
        </w:rPr>
        <w:t>)</w:t>
      </w:r>
      <w:r w:rsidR="007A75EE">
        <w:rPr>
          <w:lang w:val="en-GB"/>
        </w:rPr>
        <w:t>”</w:t>
      </w:r>
      <w:r w:rsidRPr="00522DCA">
        <w:rPr>
          <w:lang w:val="en-GB"/>
        </w:rPr>
        <w:t xml:space="preserve"> or </w:t>
      </w:r>
      <w:r w:rsidR="007A75EE">
        <w:rPr>
          <w:lang w:val="en-GB"/>
        </w:rPr>
        <w:t>“</w:t>
      </w:r>
      <w:r w:rsidRPr="00522DCA">
        <w:rPr>
          <w:lang w:val="en-GB"/>
        </w:rPr>
        <w:t>D(</w:t>
      </w:r>
      <w:proofErr w:type="spellStart"/>
      <w:r w:rsidRPr="00522DCA">
        <w:rPr>
          <w:lang w:val="en-GB"/>
        </w:rPr>
        <w:t>escription</w:t>
      </w:r>
      <w:proofErr w:type="spellEnd"/>
      <w:r w:rsidRPr="00522DCA">
        <w:rPr>
          <w:lang w:val="en-GB"/>
        </w:rPr>
        <w:t>)</w:t>
      </w:r>
      <w:r w:rsidR="007A75EE">
        <w:rPr>
          <w:lang w:val="en-GB"/>
        </w:rPr>
        <w:t>”</w:t>
      </w:r>
      <w:r w:rsidRPr="00522DCA">
        <w:rPr>
          <w:lang w:val="en-GB"/>
        </w:rPr>
        <w:t xml:space="preserve">, </w:t>
      </w:r>
      <w:r w:rsidR="00C23F5A" w:rsidRPr="00522DCA">
        <w:rPr>
          <w:lang w:val="en-GB"/>
        </w:rPr>
        <w:t>“</w:t>
      </w:r>
      <w:proofErr w:type="spellStart"/>
      <w:r w:rsidRPr="00522DCA">
        <w:rPr>
          <w:lang w:val="en-GB"/>
        </w:rPr>
        <w:t>n.a</w:t>
      </w:r>
      <w:proofErr w:type="spellEnd"/>
      <w:r w:rsidRPr="00522DCA">
        <w:rPr>
          <w:lang w:val="en-GB"/>
        </w:rPr>
        <w:t>.</w:t>
      </w:r>
      <w:r w:rsidR="00C23F5A" w:rsidRPr="00522DCA">
        <w:rPr>
          <w:lang w:val="en-GB"/>
        </w:rPr>
        <w:t>“</w:t>
      </w:r>
      <w:r w:rsidRPr="00522DCA">
        <w:rPr>
          <w:lang w:val="en-GB"/>
        </w:rPr>
        <w:t xml:space="preserve"> for </w:t>
      </w:r>
      <w:r w:rsidR="00C23F5A" w:rsidRPr="00522DCA">
        <w:rPr>
          <w:lang w:val="en-GB"/>
        </w:rPr>
        <w:t>“</w:t>
      </w:r>
      <w:r w:rsidRPr="00522DCA">
        <w:rPr>
          <w:lang w:val="en-GB"/>
        </w:rPr>
        <w:t>not applicable</w:t>
      </w:r>
      <w:r w:rsidR="00C23F5A" w:rsidRPr="00522DCA">
        <w:rPr>
          <w:lang w:val="en-GB"/>
        </w:rPr>
        <w:t>”</w:t>
      </w:r>
      <w:r w:rsidRPr="00522DCA">
        <w:rPr>
          <w:lang w:val="en-GB"/>
        </w:rPr>
        <w:t xml:space="preserve"> is displayed.</w:t>
      </w:r>
    </w:p>
    <w:p w14:paraId="21E16F42" w14:textId="77777777" w:rsidR="000959A2" w:rsidRPr="00522DCA" w:rsidRDefault="000959A2" w:rsidP="005D3475">
      <w:pPr>
        <w:pStyle w:val="Aufzhlungszeichen1"/>
      </w:pPr>
    </w:p>
    <w:p w14:paraId="6075F850" w14:textId="77777777" w:rsidR="000959A2" w:rsidRPr="00522DCA" w:rsidRDefault="000959A2" w:rsidP="005D3475">
      <w:pPr>
        <w:pStyle w:val="Standard-BlockCharCharChar"/>
        <w:rPr>
          <w:lang w:val="en-GB"/>
        </w:rPr>
      </w:pPr>
    </w:p>
    <w:p w14:paraId="28C3FDE4" w14:textId="77777777" w:rsidR="000959A2" w:rsidRPr="00522DCA" w:rsidRDefault="000959A2">
      <w:pPr>
        <w:rPr>
          <w:rFonts w:cs="Times New Roman"/>
          <w:lang w:val="en-GB"/>
          <w:rPrChange w:id="446" w:author="Moritz Lautenbach" w:date="2014-04-16T09:16:00Z">
            <w:rPr/>
          </w:rPrChange>
        </w:rPr>
        <w:sectPr w:rsidR="000959A2" w:rsidRPr="00522DCA" w:rsidSect="00BC7D6E">
          <w:headerReference w:type="default" r:id="rId203"/>
          <w:footerReference w:type="even" r:id="rId204"/>
          <w:footerReference w:type="default" r:id="rId205"/>
          <w:headerReference w:type="first" r:id="rId206"/>
          <w:footerReference w:type="first" r:id="rId207"/>
          <w:pgSz w:w="11906" w:h="16838"/>
          <w:pgMar w:top="1417" w:right="1417" w:bottom="1134" w:left="1417" w:header="708" w:footer="708" w:gutter="0"/>
          <w:cols w:space="708"/>
          <w:docGrid w:linePitch="360"/>
        </w:sectPr>
      </w:pPr>
    </w:p>
    <w:p w14:paraId="01EFCBBB" w14:textId="77777777" w:rsidR="000959A2" w:rsidRPr="00522DCA" w:rsidRDefault="000959A2" w:rsidP="00F73227">
      <w:pPr>
        <w:pStyle w:val="berschrift2"/>
        <w:numPr>
          <w:ilvl w:val="1"/>
          <w:numId w:val="90"/>
        </w:numPr>
        <w:rPr>
          <w:lang w:val="en-GB"/>
        </w:rPr>
      </w:pPr>
      <w:bookmarkStart w:id="447" w:name="_Event-Men%C3%BC"/>
      <w:bookmarkStart w:id="448" w:name="_Toc69130003"/>
      <w:bookmarkStart w:id="449" w:name="_Toc69129862"/>
      <w:bookmarkStart w:id="450" w:name="_Toc55213872"/>
      <w:bookmarkStart w:id="451" w:name="_Toc415132438"/>
      <w:bookmarkStart w:id="452" w:name="_Toc415132619"/>
      <w:bookmarkEnd w:id="447"/>
      <w:r w:rsidRPr="00522DCA">
        <w:rPr>
          <w:lang w:val="en-GB"/>
        </w:rPr>
        <w:lastRenderedPageBreak/>
        <w:t>Event Menu</w:t>
      </w:r>
      <w:bookmarkEnd w:id="448"/>
      <w:bookmarkEnd w:id="449"/>
      <w:bookmarkEnd w:id="450"/>
      <w:bookmarkEnd w:id="451"/>
      <w:bookmarkEnd w:id="452"/>
    </w:p>
    <w:p w14:paraId="67676560" w14:textId="77777777" w:rsidR="000959A2" w:rsidRPr="00522DCA" w:rsidRDefault="000959A2" w:rsidP="005D3475">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759"/>
        <w:gridCol w:w="4452"/>
      </w:tblGrid>
      <w:tr w:rsidR="000959A2" w:rsidRPr="00522DCA" w14:paraId="198A8273" w14:textId="77777777">
        <w:trPr>
          <w:cantSplit/>
        </w:trPr>
        <w:tc>
          <w:tcPr>
            <w:tcW w:w="4759" w:type="dxa"/>
            <w:shd w:val="clear" w:color="auto" w:fill="auto"/>
          </w:tcPr>
          <w:p w14:paraId="04A906AC" w14:textId="77777777" w:rsidR="000959A2" w:rsidRPr="00522DCA" w:rsidRDefault="0005350C">
            <w:pPr>
              <w:rPr>
                <w:rFonts w:cs="Times New Roman"/>
                <w:lang w:val="en-GB"/>
              </w:rPr>
            </w:pPr>
            <w:r>
              <w:rPr>
                <w:rFonts w:cs="Times New Roman"/>
                <w:lang w:val="en-GB"/>
              </w:rPr>
              <w:pict w14:anchorId="66E9EB24">
                <v:shape id="_x0000_i1132" type="#_x0000_t75" style="width:231.05pt;height:350.8pt" filled="t">
                  <v:fill color2="black"/>
                  <v:imagedata r:id="rId208" o:title=""/>
                </v:shape>
              </w:pict>
            </w:r>
          </w:p>
        </w:tc>
        <w:tc>
          <w:tcPr>
            <w:tcW w:w="4452" w:type="dxa"/>
            <w:shd w:val="clear" w:color="auto" w:fill="auto"/>
          </w:tcPr>
          <w:p w14:paraId="6371A317" w14:textId="77777777" w:rsidR="000959A2" w:rsidRPr="00522DCA" w:rsidRDefault="000959A2">
            <w:pPr>
              <w:ind w:left="497"/>
              <w:rPr>
                <w:rFonts w:cs="Times New Roman"/>
                <w:lang w:val="en-GB"/>
              </w:rPr>
            </w:pPr>
          </w:p>
        </w:tc>
      </w:tr>
    </w:tbl>
    <w:p w14:paraId="33FF563A" w14:textId="77777777" w:rsidR="000959A2" w:rsidRPr="00522DCA" w:rsidRDefault="000959A2" w:rsidP="006F7584">
      <w:pPr>
        <w:pStyle w:val="berschrift3"/>
      </w:pPr>
      <w:bookmarkStart w:id="453" w:name="_Event_%3E_Event_properties%E2%80%A6"/>
      <w:bookmarkStart w:id="454" w:name="_Toc55213885"/>
      <w:bookmarkStart w:id="455" w:name="_Ref108438199"/>
      <w:bookmarkStart w:id="456" w:name="_Toc69130004"/>
      <w:bookmarkStart w:id="457" w:name="_Toc69129863"/>
      <w:bookmarkStart w:id="458" w:name="_Toc415132439"/>
      <w:bookmarkStart w:id="459" w:name="_Toc415132620"/>
      <w:bookmarkStart w:id="460" w:name="_Toc55213873"/>
      <w:bookmarkEnd w:id="453"/>
      <w:r w:rsidRPr="00522DCA">
        <w:t>Event &gt; Event properties</w:t>
      </w:r>
      <w:bookmarkEnd w:id="454"/>
      <w:r w:rsidRPr="00522DCA">
        <w:t>…</w:t>
      </w:r>
      <w:bookmarkEnd w:id="455"/>
      <w:bookmarkEnd w:id="456"/>
      <w:bookmarkEnd w:id="457"/>
      <w:bookmarkEnd w:id="458"/>
      <w:bookmarkEnd w:id="459"/>
      <w:r w:rsidRPr="00522DCA">
        <w:t xml:space="preserve"> </w:t>
      </w:r>
    </w:p>
    <w:p w14:paraId="659BB99F" w14:textId="7A4D65C6" w:rsidR="000959A2" w:rsidRPr="00522DCA" w:rsidRDefault="000959A2" w:rsidP="005D3475">
      <w:pPr>
        <w:pStyle w:val="Standard-BlockCharCharChar"/>
        <w:rPr>
          <w:lang w:val="en-GB"/>
        </w:rPr>
      </w:pPr>
      <w:r w:rsidRPr="00522DCA">
        <w:rPr>
          <w:lang w:val="en-GB"/>
        </w:rPr>
        <w:t xml:space="preserve">(Shortcut: </w:t>
      </w:r>
      <w:r w:rsidR="007A75EE" w:rsidRPr="007A75EE">
        <w:rPr>
          <w:szCs w:val="24"/>
          <w:bdr w:val="single" w:sz="4" w:space="0" w:color="auto"/>
          <w:lang w:val="en-US"/>
        </w:rPr>
        <w:t>CTRL</w:t>
      </w:r>
      <w:r w:rsidR="007A75EE" w:rsidRPr="007A75EE">
        <w:rPr>
          <w:szCs w:val="24"/>
          <w:lang w:val="en-US"/>
        </w:rPr>
        <w:t> + </w:t>
      </w:r>
      <w:r w:rsidR="007A75EE" w:rsidRPr="007A75EE">
        <w:rPr>
          <w:szCs w:val="24"/>
          <w:bdr w:val="single" w:sz="4" w:space="0" w:color="auto"/>
          <w:lang w:val="en-US"/>
        </w:rPr>
        <w:t>Enter</w:t>
      </w:r>
      <w:r w:rsidR="007A75EE" w:rsidRPr="007A75EE">
        <w:rPr>
          <w:szCs w:val="24"/>
          <w:lang w:val="en-US"/>
        </w:rPr>
        <w:t xml:space="preserve"> </w:t>
      </w:r>
      <w:r w:rsidRPr="00522DCA">
        <w:rPr>
          <w:lang w:val="en-GB"/>
        </w:rPr>
        <w:t>on Windows,</w:t>
      </w:r>
      <w:ins w:id="461" w:author="Moritz Lautenbach" w:date="2014-04-16T09:30:00Z">
        <w:r w:rsidRPr="00522DCA">
          <w:rPr>
            <w:lang w:val="en-GB"/>
          </w:rPr>
          <w:t xml:space="preserve"> </w:t>
        </w:r>
      </w:ins>
      <w:r w:rsidR="007A75EE" w:rsidRPr="007A75EE">
        <w:rPr>
          <w:rFonts w:ascii="Cambria Math" w:eastAsia="Arial Unicode MS" w:hAnsi="Cambria Math" w:cs="Cambria Math"/>
          <w:szCs w:val="24"/>
          <w:bdr w:val="single" w:sz="4" w:space="0" w:color="auto"/>
          <w:lang w:val="en-US"/>
        </w:rPr>
        <w:t>⌘</w:t>
      </w:r>
      <w:r w:rsidR="007A75EE" w:rsidRPr="007A75EE">
        <w:rPr>
          <w:szCs w:val="24"/>
          <w:lang w:val="en-US"/>
        </w:rPr>
        <w:t> + </w:t>
      </w:r>
      <w:r w:rsidR="007A75EE" w:rsidRPr="007A75EE">
        <w:rPr>
          <w:szCs w:val="24"/>
          <w:bdr w:val="single" w:sz="4" w:space="0" w:color="auto"/>
          <w:lang w:val="en-US"/>
        </w:rPr>
        <w:t>Enter</w:t>
      </w:r>
      <w:r w:rsidR="007A75EE" w:rsidRPr="007A75EE">
        <w:rPr>
          <w:szCs w:val="24"/>
          <w:lang w:val="en-US"/>
        </w:rPr>
        <w:t xml:space="preserve"> </w:t>
      </w:r>
      <w:r w:rsidRPr="00522DCA">
        <w:rPr>
          <w:lang w:val="en-GB"/>
        </w:rPr>
        <w:t>on Mac, as well as by right clicking into the corresponding event)</w:t>
      </w:r>
    </w:p>
    <w:p w14:paraId="3333EF1F" w14:textId="77777777" w:rsidR="000959A2" w:rsidRPr="00522DCA" w:rsidRDefault="000959A2" w:rsidP="005D3475">
      <w:pPr>
        <w:pStyle w:val="Standard-BlockCharCharChar"/>
        <w:rPr>
          <w:lang w:val="en-GB"/>
        </w:rPr>
      </w:pPr>
      <w:r w:rsidRPr="00522DCA">
        <w:rPr>
          <w:lang w:val="en-GB"/>
        </w:rPr>
        <w:t>Opens a dialog to edit the currently selected event:</w:t>
      </w:r>
    </w:p>
    <w:p w14:paraId="63CD74A5"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36EEA449">
          <v:shape id="_x0000_i1133" type="#_x0000_t75" style="width:384.3pt;height:256.2pt" filled="t">
            <v:fill color2="black"/>
            <v:imagedata r:id="rId209" o:title=""/>
          </v:shape>
        </w:pict>
      </w:r>
    </w:p>
    <w:p w14:paraId="23CAD77E" w14:textId="017319EE" w:rsidR="000959A2" w:rsidRPr="00522DCA" w:rsidRDefault="000959A2" w:rsidP="005D3475">
      <w:pPr>
        <w:pStyle w:val="Standard-BlockCharCharChar"/>
        <w:rPr>
          <w:lang w:val="en-GB"/>
        </w:rPr>
      </w:pPr>
      <w:r w:rsidRPr="00522DCA">
        <w:rPr>
          <w:lang w:val="en-GB"/>
        </w:rPr>
        <w:t xml:space="preserve">The event text can be edited via </w:t>
      </w:r>
      <w:r w:rsidR="00C23F5A" w:rsidRPr="00522DCA">
        <w:rPr>
          <w:lang w:val="en-GB"/>
        </w:rPr>
        <w:t>“</w:t>
      </w:r>
      <w:r w:rsidRPr="00522DCA">
        <w:rPr>
          <w:lang w:val="en-GB"/>
        </w:rPr>
        <w:t>Event description</w:t>
      </w:r>
      <w:r w:rsidR="00C23F5A" w:rsidRPr="00522DCA">
        <w:rPr>
          <w:lang w:val="en-GB"/>
        </w:rPr>
        <w:t>”</w:t>
      </w:r>
      <w:r w:rsidRPr="00522DCA">
        <w:rPr>
          <w:lang w:val="en-GB"/>
        </w:rPr>
        <w:t xml:space="preserve"> – this may be of convenience especially when writing extensive descriptions. </w:t>
      </w:r>
      <w:r w:rsidR="00C23F5A" w:rsidRPr="00522DCA">
        <w:rPr>
          <w:lang w:val="en-GB"/>
        </w:rPr>
        <w:t>“</w:t>
      </w:r>
      <w:r w:rsidRPr="00522DCA">
        <w:rPr>
          <w:lang w:val="en-GB"/>
        </w:rPr>
        <w:t>User defined attributes</w:t>
      </w:r>
      <w:r w:rsidR="00C23F5A" w:rsidRPr="00522DCA">
        <w:rPr>
          <w:lang w:val="en-GB"/>
        </w:rPr>
        <w:t>”</w:t>
      </w:r>
      <w:r w:rsidRPr="00522DCA">
        <w:rPr>
          <w:lang w:val="en-GB"/>
        </w:rPr>
        <w:t xml:space="preserve"> allows the entry of user defined attribute-value pairs for the event (how to operate this field can be found under </w:t>
      </w:r>
      <w:r w:rsidRPr="007A75EE">
        <w:rPr>
          <w:rStyle w:val="Menufunction"/>
          <w:lang w:val="en-US"/>
        </w:rPr>
        <w:t>File &gt; Meta information</w:t>
      </w:r>
      <w:r w:rsidRPr="00522DCA">
        <w:rPr>
          <w:lang w:val="en-GB"/>
        </w:rPr>
        <w:t>).</w:t>
      </w:r>
    </w:p>
    <w:p w14:paraId="6C829833" w14:textId="37B674A9" w:rsidR="000959A2" w:rsidRPr="00522DCA" w:rsidRDefault="007A75EE" w:rsidP="006F7584">
      <w:pPr>
        <w:pStyle w:val="berschrift3"/>
      </w:pPr>
      <w:bookmarkStart w:id="462" w:name="_Ref108438327"/>
      <w:bookmarkStart w:id="463" w:name="_Toc415132440"/>
      <w:bookmarkStart w:id="464" w:name="_Toc415132621"/>
      <w:bookmarkStart w:id="465" w:name="_Toc69130010"/>
      <w:bookmarkStart w:id="466" w:name="_Toc69129869"/>
      <w:bookmarkStart w:id="467" w:name="_Toc55213878"/>
      <w:bookmarkStart w:id="468" w:name="_Ref108438210"/>
      <w:bookmarkStart w:id="469" w:name="_Toc69130005"/>
      <w:bookmarkStart w:id="470" w:name="_Toc69129864"/>
      <w:bookmarkStart w:id="471" w:name="_Event_%3E_Shift_characters%20to%20the%2"/>
      <w:r>
        <w:rPr>
          <w:noProof/>
          <w:lang w:val="de-DE" w:eastAsia="de-DE" w:bidi="ar-SA"/>
        </w:rPr>
        <w:drawing>
          <wp:anchor distT="0" distB="0" distL="114300" distR="114300" simplePos="0" relativeHeight="251686912" behindDoc="0" locked="0" layoutInCell="1" allowOverlap="1" wp14:anchorId="766C5A2B" wp14:editId="7BA40848">
            <wp:simplePos x="0" y="0"/>
            <wp:positionH relativeFrom="column">
              <wp:posOffset>1286539</wp:posOffset>
            </wp:positionH>
            <wp:positionV relativeFrom="paragraph">
              <wp:posOffset>123146</wp:posOffset>
            </wp:positionV>
            <wp:extent cx="228600" cy="228600"/>
            <wp:effectExtent l="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Event &gt; Remove</w:t>
      </w:r>
      <w:bookmarkEnd w:id="462"/>
      <w:bookmarkEnd w:id="463"/>
      <w:bookmarkEnd w:id="464"/>
      <w:r w:rsidR="000959A2" w:rsidRPr="00522DCA">
        <w:t> </w:t>
      </w:r>
      <w:bookmarkEnd w:id="465"/>
      <w:bookmarkEnd w:id="466"/>
      <w:bookmarkEnd w:id="467"/>
    </w:p>
    <w:p w14:paraId="6915D576" w14:textId="68AAE91D" w:rsidR="000959A2" w:rsidRPr="00522DCA" w:rsidRDefault="000959A2" w:rsidP="005D3475">
      <w:pPr>
        <w:pStyle w:val="Standard-BlockCharCharChar"/>
        <w:rPr>
          <w:lang w:val="en-GB"/>
        </w:rPr>
      </w:pPr>
      <w:r w:rsidRPr="00522DCA">
        <w:rPr>
          <w:lang w:val="en-GB"/>
        </w:rPr>
        <w:t xml:space="preserve">(Shortcut: </w:t>
      </w:r>
      <w:r w:rsidR="007A75EE" w:rsidRPr="007A75EE">
        <w:rPr>
          <w:szCs w:val="24"/>
          <w:bdr w:val="single" w:sz="4" w:space="0" w:color="auto"/>
          <w:lang w:val="en-US"/>
        </w:rPr>
        <w:t>CTRL</w:t>
      </w:r>
      <w:r w:rsidR="007A75EE" w:rsidRPr="007A75EE">
        <w:rPr>
          <w:szCs w:val="24"/>
          <w:lang w:val="en-US"/>
        </w:rPr>
        <w:t> + </w:t>
      </w:r>
      <w:r w:rsidR="007A75EE" w:rsidRPr="007A75EE">
        <w:rPr>
          <w:szCs w:val="24"/>
          <w:bdr w:val="single" w:sz="4" w:space="0" w:color="auto"/>
          <w:lang w:val="en-US"/>
        </w:rPr>
        <w:t>D</w:t>
      </w:r>
      <w:r w:rsidR="007A75EE" w:rsidRPr="007A75EE">
        <w:rPr>
          <w:szCs w:val="24"/>
          <w:lang w:val="en-US"/>
        </w:rPr>
        <w:t xml:space="preserve"> </w:t>
      </w:r>
      <w:r w:rsidRPr="00522DCA">
        <w:rPr>
          <w:lang w:val="en-GB"/>
        </w:rPr>
        <w:t xml:space="preserve">on Windows, </w:t>
      </w:r>
      <w:r w:rsidR="007A75EE" w:rsidRPr="007A75EE">
        <w:rPr>
          <w:rFonts w:ascii="Cambria Math" w:eastAsia="Arial Unicode MS" w:hAnsi="Cambria Math" w:cs="Cambria Math"/>
          <w:szCs w:val="24"/>
          <w:bdr w:val="single" w:sz="4" w:space="0" w:color="auto"/>
          <w:lang w:val="en-US"/>
        </w:rPr>
        <w:t>⌘</w:t>
      </w:r>
      <w:r w:rsidR="007A75EE" w:rsidRPr="007A75EE">
        <w:rPr>
          <w:szCs w:val="24"/>
          <w:lang w:val="en-US"/>
        </w:rPr>
        <w:t> + </w:t>
      </w:r>
      <w:r w:rsidR="007A75EE" w:rsidRPr="007A75EE">
        <w:rPr>
          <w:szCs w:val="24"/>
          <w:bdr w:val="single" w:sz="4" w:space="0" w:color="auto"/>
          <w:lang w:val="en-US"/>
        </w:rPr>
        <w:t>D</w:t>
      </w:r>
      <w:r w:rsidRPr="00522DCA">
        <w:rPr>
          <w:lang w:val="en-GB"/>
        </w:rPr>
        <w:t xml:space="preserve"> on Mac)</w:t>
      </w:r>
    </w:p>
    <w:p w14:paraId="09D18B0C" w14:textId="77777777" w:rsidR="000959A2" w:rsidRPr="00522DCA" w:rsidRDefault="000959A2" w:rsidP="005D3475">
      <w:pPr>
        <w:pStyle w:val="Standard-BlockCharCharChar"/>
        <w:rPr>
          <w:lang w:val="en-GB"/>
        </w:rPr>
      </w:pPr>
      <w:r w:rsidRPr="00522DCA">
        <w:rPr>
          <w:lang w:val="en-GB"/>
        </w:rPr>
        <w:t>Removes the currently selected event.</w:t>
      </w:r>
    </w:p>
    <w:p w14:paraId="3783C5FB" w14:textId="77777777" w:rsidR="000959A2" w:rsidRPr="00522DCA" w:rsidRDefault="000959A2" w:rsidP="005D3475">
      <w:pPr>
        <w:pStyle w:val="Standard-BlockCharCharChar"/>
        <w:rPr>
          <w:lang w:val="en-GB"/>
        </w:rPr>
      </w:pPr>
      <w:r w:rsidRPr="00522DCA">
        <w:rPr>
          <w:lang w:val="en-GB"/>
        </w:rPr>
        <w:t>Before:</w:t>
      </w:r>
    </w:p>
    <w:p w14:paraId="554EF6F0" w14:textId="77777777" w:rsidR="000959A2" w:rsidRPr="00522DCA" w:rsidRDefault="0005350C">
      <w:pPr>
        <w:pStyle w:val="BildChar"/>
        <w:rPr>
          <w:rFonts w:ascii="Times New Roman" w:hAnsi="Times New Roman"/>
          <w:lang w:val="en-GB"/>
        </w:rPr>
      </w:pPr>
      <w:r>
        <w:rPr>
          <w:rFonts w:ascii="Times New Roman" w:hAnsi="Times New Roman"/>
          <w:lang w:val="en-GB"/>
        </w:rPr>
        <w:pict w14:anchorId="7C21670C">
          <v:shape id="_x0000_i1134" type="#_x0000_t75" style="width:254.5pt;height:51.9pt" filled="t">
            <v:fill color2="black"/>
            <v:imagedata r:id="rId211" o:title=""/>
          </v:shape>
        </w:pict>
      </w:r>
    </w:p>
    <w:p w14:paraId="0D91F884" w14:textId="77777777" w:rsidR="000959A2" w:rsidRPr="00522DCA" w:rsidRDefault="000959A2" w:rsidP="005D3475">
      <w:pPr>
        <w:pStyle w:val="Standard-BlockCharCharChar"/>
        <w:rPr>
          <w:lang w:val="en-GB"/>
        </w:rPr>
      </w:pPr>
      <w:r w:rsidRPr="00522DCA">
        <w:rPr>
          <w:lang w:val="en-GB"/>
        </w:rPr>
        <w:t>After:</w:t>
      </w:r>
    </w:p>
    <w:p w14:paraId="33F7A57D" w14:textId="77777777" w:rsidR="000959A2" w:rsidRPr="00522DCA" w:rsidRDefault="0005350C">
      <w:pPr>
        <w:pStyle w:val="BildChar"/>
        <w:rPr>
          <w:rFonts w:ascii="Times New Roman" w:hAnsi="Times New Roman"/>
          <w:lang w:val="en-GB"/>
        </w:rPr>
      </w:pPr>
      <w:r>
        <w:rPr>
          <w:rFonts w:ascii="Times New Roman" w:hAnsi="Times New Roman"/>
          <w:lang w:val="en-GB"/>
        </w:rPr>
        <w:pict w14:anchorId="287B3218">
          <v:shape id="_x0000_i1135" type="#_x0000_t75" style="width:255.35pt;height:47.7pt" filled="t">
            <v:fill color2="black"/>
            <v:imagedata r:id="rId212" o:title=""/>
          </v:shape>
        </w:pict>
      </w:r>
    </w:p>
    <w:p w14:paraId="606B33E4" w14:textId="15D6895B" w:rsidR="000959A2" w:rsidRPr="00522DCA" w:rsidRDefault="003D491A" w:rsidP="006F7584">
      <w:pPr>
        <w:pStyle w:val="berschrift3"/>
      </w:pPr>
      <w:bookmarkStart w:id="472" w:name="_Toc415132441"/>
      <w:bookmarkStart w:id="473" w:name="_Toc415132622"/>
      <w:r w:rsidRPr="00522DCA">
        <w:t>E</w:t>
      </w:r>
      <w:r w:rsidR="000959A2" w:rsidRPr="00522DCA">
        <w:t>vent &gt; Shift characters to the right</w:t>
      </w:r>
      <w:bookmarkEnd w:id="460"/>
      <w:bookmarkEnd w:id="468"/>
      <w:bookmarkEnd w:id="469"/>
      <w:bookmarkEnd w:id="470"/>
      <w:bookmarkEnd w:id="472"/>
      <w:bookmarkEnd w:id="473"/>
    </w:p>
    <w:p w14:paraId="0BB28D9E" w14:textId="7531D97C" w:rsidR="000959A2" w:rsidRPr="00522DCA" w:rsidRDefault="000959A2" w:rsidP="005D3475">
      <w:pPr>
        <w:pStyle w:val="Standard-BlockCharCharChar"/>
        <w:rPr>
          <w:lang w:val="en-GB"/>
        </w:rPr>
      </w:pPr>
      <w:r w:rsidRPr="00522DCA">
        <w:rPr>
          <w:lang w:val="en-GB"/>
        </w:rPr>
        <w:t xml:space="preserve">(Shortcut: </w:t>
      </w:r>
      <w:r w:rsidR="007A75EE" w:rsidRPr="007A75EE">
        <w:rPr>
          <w:szCs w:val="24"/>
          <w:bdr w:val="single" w:sz="4" w:space="0" w:color="auto"/>
          <w:lang w:val="en-US"/>
        </w:rPr>
        <w:t>CTRL</w:t>
      </w:r>
      <w:r w:rsidR="007A75EE" w:rsidRPr="007A75EE">
        <w:rPr>
          <w:szCs w:val="24"/>
          <w:lang w:val="en-US"/>
        </w:rPr>
        <w:t> + </w:t>
      </w:r>
      <w:r w:rsidR="007A75EE" w:rsidRPr="00924581">
        <w:rPr>
          <w:szCs w:val="24"/>
          <w:bdr w:val="single" w:sz="4" w:space="0" w:color="auto"/>
        </w:rPr>
        <w:sym w:font="Wingdings" w:char="F0F1"/>
      </w:r>
      <w:r w:rsidR="007A75EE" w:rsidRPr="007A75EE">
        <w:rPr>
          <w:szCs w:val="24"/>
          <w:lang w:val="en-US"/>
        </w:rPr>
        <w:t> + </w:t>
      </w:r>
      <w:r w:rsidR="007A75EE" w:rsidRPr="007A75EE">
        <w:rPr>
          <w:szCs w:val="24"/>
          <w:bdr w:val="single" w:sz="4" w:space="0" w:color="auto"/>
          <w:lang w:val="en-US"/>
        </w:rPr>
        <w:t>R</w:t>
      </w:r>
      <w:r w:rsidR="007A75EE" w:rsidRPr="007A75EE">
        <w:rPr>
          <w:szCs w:val="24"/>
          <w:lang w:val="en-US"/>
        </w:rPr>
        <w:t xml:space="preserve"> </w:t>
      </w:r>
      <w:r w:rsidRPr="00522DCA">
        <w:rPr>
          <w:lang w:val="en-GB"/>
        </w:rPr>
        <w:t xml:space="preserve">on Windows, </w:t>
      </w:r>
      <w:r w:rsidR="007A75EE" w:rsidRPr="007A75EE">
        <w:rPr>
          <w:rFonts w:ascii="Cambria Math" w:eastAsia="Arial Unicode MS" w:hAnsi="Cambria Math" w:cs="Cambria Math"/>
          <w:szCs w:val="24"/>
          <w:bdr w:val="single" w:sz="4" w:space="0" w:color="auto"/>
          <w:lang w:val="en-US"/>
        </w:rPr>
        <w:t>⌘</w:t>
      </w:r>
      <w:r w:rsidR="007A75EE" w:rsidRPr="007A75EE">
        <w:rPr>
          <w:szCs w:val="24"/>
          <w:lang w:val="en-US"/>
        </w:rPr>
        <w:t> + </w:t>
      </w:r>
      <w:r w:rsidR="007A75EE" w:rsidRPr="00924581">
        <w:rPr>
          <w:szCs w:val="24"/>
          <w:bdr w:val="single" w:sz="4" w:space="0" w:color="auto"/>
        </w:rPr>
        <w:sym w:font="Wingdings" w:char="F0F1"/>
      </w:r>
      <w:r w:rsidR="007A75EE" w:rsidRPr="007A75EE">
        <w:rPr>
          <w:szCs w:val="24"/>
          <w:lang w:val="en-US"/>
        </w:rPr>
        <w:t> + </w:t>
      </w:r>
      <w:r w:rsidR="007A75EE" w:rsidRPr="007A75EE">
        <w:rPr>
          <w:szCs w:val="24"/>
          <w:bdr w:val="single" w:sz="4" w:space="0" w:color="auto"/>
          <w:lang w:val="en-US"/>
        </w:rPr>
        <w:t>R</w:t>
      </w:r>
      <w:r w:rsidR="007A75EE" w:rsidRPr="007A75EE">
        <w:rPr>
          <w:szCs w:val="24"/>
          <w:lang w:val="en-US"/>
        </w:rPr>
        <w:t xml:space="preserve"> </w:t>
      </w:r>
      <w:r w:rsidRPr="00522DCA">
        <w:rPr>
          <w:lang w:val="en-GB"/>
        </w:rPr>
        <w:t>on Mac)</w:t>
      </w:r>
    </w:p>
    <w:p w14:paraId="14DD364C" w14:textId="77777777" w:rsidR="000959A2" w:rsidRPr="00522DCA" w:rsidRDefault="000959A2" w:rsidP="005D3475">
      <w:pPr>
        <w:pStyle w:val="Standard-BlockCharCharChar"/>
        <w:rPr>
          <w:lang w:val="en-GB"/>
        </w:rPr>
      </w:pPr>
      <w:r w:rsidRPr="00522DCA">
        <w:rPr>
          <w:lang w:val="en-GB"/>
        </w:rPr>
        <w:t>Shifts the characters to the right of the current cursor position into the next event.</w:t>
      </w:r>
    </w:p>
    <w:p w14:paraId="028001E7" w14:textId="77777777" w:rsidR="000959A2" w:rsidRPr="00522DCA" w:rsidRDefault="000959A2" w:rsidP="005D3475">
      <w:pPr>
        <w:pStyle w:val="Standard-BlockCharCharChar"/>
        <w:rPr>
          <w:lang w:val="en-GB"/>
        </w:rPr>
      </w:pPr>
      <w:r w:rsidRPr="00522DCA">
        <w:rPr>
          <w:lang w:val="en-GB"/>
        </w:rPr>
        <w:lastRenderedPageBreak/>
        <w:t>Before:</w:t>
      </w:r>
    </w:p>
    <w:p w14:paraId="03D5A1E2" w14:textId="77777777" w:rsidR="000959A2" w:rsidRPr="00522DCA" w:rsidRDefault="0005350C">
      <w:pPr>
        <w:pStyle w:val="BildChar"/>
        <w:rPr>
          <w:rFonts w:ascii="Times New Roman" w:hAnsi="Times New Roman"/>
          <w:lang w:val="en-GB"/>
        </w:rPr>
      </w:pPr>
      <w:r>
        <w:rPr>
          <w:rFonts w:ascii="Times New Roman" w:hAnsi="Times New Roman"/>
          <w:lang w:val="en-GB"/>
        </w:rPr>
        <w:pict w14:anchorId="193D8A94">
          <v:shape id="_x0000_i1136" type="#_x0000_t75" style="width:254.5pt;height:40.2pt" filled="t">
            <v:fill color2="black"/>
            <v:imagedata r:id="rId213" o:title=""/>
          </v:shape>
        </w:pict>
      </w:r>
    </w:p>
    <w:p w14:paraId="40C70E6E" w14:textId="77777777" w:rsidR="000959A2" w:rsidRPr="00522DCA" w:rsidRDefault="000959A2" w:rsidP="005D3475">
      <w:pPr>
        <w:pStyle w:val="Standard-BlockCharCharChar"/>
        <w:rPr>
          <w:lang w:val="en-GB"/>
        </w:rPr>
      </w:pPr>
      <w:r w:rsidRPr="00522DCA">
        <w:rPr>
          <w:lang w:val="en-GB"/>
        </w:rPr>
        <w:t>After:</w:t>
      </w:r>
    </w:p>
    <w:p w14:paraId="2F8155FF" w14:textId="77777777" w:rsidR="000959A2" w:rsidRPr="00522DCA" w:rsidRDefault="0005350C">
      <w:pPr>
        <w:pStyle w:val="BildChar"/>
        <w:rPr>
          <w:rFonts w:ascii="Times New Roman" w:hAnsi="Times New Roman"/>
          <w:lang w:val="en-GB"/>
        </w:rPr>
      </w:pPr>
      <w:r>
        <w:rPr>
          <w:rFonts w:ascii="Times New Roman" w:hAnsi="Times New Roman"/>
          <w:lang w:val="en-GB"/>
        </w:rPr>
        <w:pict w14:anchorId="68FA0AA8">
          <v:shape id="_x0000_i1137" type="#_x0000_t75" style="width:254.5pt;height:41.85pt" filled="t">
            <v:fill color2="black"/>
            <v:imagedata r:id="rId214" o:title=""/>
          </v:shape>
        </w:pict>
      </w:r>
    </w:p>
    <w:p w14:paraId="1624539A" w14:textId="7A3252D3" w:rsidR="000959A2" w:rsidRPr="00522DCA" w:rsidRDefault="007A75EE" w:rsidP="006F7584">
      <w:pPr>
        <w:pStyle w:val="berschrift3"/>
      </w:pPr>
      <w:bookmarkStart w:id="474" w:name="_Ref108438217"/>
      <w:bookmarkStart w:id="475" w:name="_Toc69130006"/>
      <w:bookmarkStart w:id="476" w:name="_Toc69129865"/>
      <w:bookmarkStart w:id="477" w:name="_Toc55213874"/>
      <w:bookmarkStart w:id="478" w:name="_Toc415132442"/>
      <w:bookmarkStart w:id="479" w:name="_Toc415132623"/>
      <w:bookmarkEnd w:id="471"/>
      <w:r>
        <w:rPr>
          <w:noProof/>
          <w:lang w:val="de-DE" w:eastAsia="de-DE" w:bidi="ar-SA"/>
        </w:rPr>
        <w:drawing>
          <wp:anchor distT="0" distB="0" distL="114300" distR="114300" simplePos="0" relativeHeight="251688960" behindDoc="1" locked="0" layoutInCell="1" allowOverlap="1" wp14:anchorId="61C71D60" wp14:editId="49F5B0C4">
            <wp:simplePos x="0" y="0"/>
            <wp:positionH relativeFrom="column">
              <wp:posOffset>2529618</wp:posOffset>
            </wp:positionH>
            <wp:positionV relativeFrom="paragraph">
              <wp:posOffset>216240</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Event &gt; Shift characters to the left</w:t>
      </w:r>
      <w:bookmarkEnd w:id="474"/>
      <w:bookmarkEnd w:id="475"/>
      <w:bookmarkEnd w:id="476"/>
      <w:bookmarkEnd w:id="477"/>
      <w:bookmarkEnd w:id="478"/>
      <w:bookmarkEnd w:id="479"/>
    </w:p>
    <w:p w14:paraId="0AA7FBB0" w14:textId="38ECF38B" w:rsidR="000959A2" w:rsidRPr="00522DCA" w:rsidRDefault="000959A2" w:rsidP="005D3475">
      <w:pPr>
        <w:pStyle w:val="Standard-BlockCharCharChar"/>
        <w:rPr>
          <w:lang w:val="en-GB"/>
        </w:rPr>
      </w:pPr>
      <w:r w:rsidRPr="00522DCA">
        <w:rPr>
          <w:lang w:val="en-GB"/>
        </w:rPr>
        <w:t xml:space="preserve">(Shortcut: </w:t>
      </w:r>
      <w:r w:rsidR="007A75EE" w:rsidRPr="007A75EE">
        <w:rPr>
          <w:szCs w:val="24"/>
          <w:bdr w:val="single" w:sz="4" w:space="0" w:color="auto"/>
          <w:lang w:val="en-US"/>
        </w:rPr>
        <w:t>CTRL</w:t>
      </w:r>
      <w:r w:rsidR="007A75EE" w:rsidRPr="007A75EE">
        <w:rPr>
          <w:szCs w:val="24"/>
          <w:lang w:val="en-US"/>
        </w:rPr>
        <w:t> + </w:t>
      </w:r>
      <w:r w:rsidR="007A75EE" w:rsidRPr="00924581">
        <w:rPr>
          <w:szCs w:val="24"/>
          <w:bdr w:val="single" w:sz="4" w:space="0" w:color="auto"/>
        </w:rPr>
        <w:sym w:font="Wingdings" w:char="F0F1"/>
      </w:r>
      <w:r w:rsidR="007A75EE" w:rsidRPr="007A75EE">
        <w:rPr>
          <w:szCs w:val="24"/>
          <w:lang w:val="en-US"/>
        </w:rPr>
        <w:t> + </w:t>
      </w:r>
      <w:r w:rsidR="007A75EE" w:rsidRPr="007A75EE">
        <w:rPr>
          <w:szCs w:val="24"/>
          <w:bdr w:val="single" w:sz="4" w:space="0" w:color="auto"/>
          <w:lang w:val="en-US"/>
        </w:rPr>
        <w:t>L</w:t>
      </w:r>
      <w:r w:rsidR="007A75EE" w:rsidRPr="007A75EE">
        <w:rPr>
          <w:szCs w:val="24"/>
          <w:lang w:val="en-US"/>
        </w:rPr>
        <w:t xml:space="preserve"> </w:t>
      </w:r>
      <w:r w:rsidRPr="00522DCA">
        <w:rPr>
          <w:lang w:val="en-GB"/>
        </w:rPr>
        <w:t xml:space="preserve">on Windows, </w:t>
      </w:r>
      <w:r w:rsidR="007A75EE" w:rsidRPr="007A75EE">
        <w:rPr>
          <w:rFonts w:ascii="Cambria Math" w:eastAsia="Arial Unicode MS" w:hAnsi="Cambria Math" w:cs="Cambria Math"/>
          <w:szCs w:val="24"/>
          <w:bdr w:val="single" w:sz="4" w:space="0" w:color="auto"/>
          <w:lang w:val="en-US"/>
        </w:rPr>
        <w:t>⌘</w:t>
      </w:r>
      <w:r w:rsidR="007A75EE" w:rsidRPr="007A75EE">
        <w:rPr>
          <w:szCs w:val="24"/>
          <w:lang w:val="en-US"/>
        </w:rPr>
        <w:t> + </w:t>
      </w:r>
      <w:r w:rsidR="007A75EE" w:rsidRPr="00924581">
        <w:rPr>
          <w:szCs w:val="24"/>
          <w:bdr w:val="single" w:sz="4" w:space="0" w:color="auto"/>
        </w:rPr>
        <w:sym w:font="Wingdings" w:char="F0F1"/>
      </w:r>
      <w:r w:rsidR="007A75EE" w:rsidRPr="007A75EE">
        <w:rPr>
          <w:szCs w:val="24"/>
          <w:lang w:val="en-US"/>
        </w:rPr>
        <w:t> + </w:t>
      </w:r>
      <w:r w:rsidR="007A75EE" w:rsidRPr="007A75EE">
        <w:rPr>
          <w:szCs w:val="24"/>
          <w:bdr w:val="single" w:sz="4" w:space="0" w:color="auto"/>
          <w:lang w:val="en-US"/>
        </w:rPr>
        <w:t>L</w:t>
      </w:r>
      <w:r w:rsidR="007A75EE" w:rsidRPr="007A75EE">
        <w:rPr>
          <w:szCs w:val="24"/>
          <w:lang w:val="en-US"/>
        </w:rPr>
        <w:t xml:space="preserve"> </w:t>
      </w:r>
      <w:r w:rsidRPr="00522DCA">
        <w:rPr>
          <w:lang w:val="en-GB"/>
        </w:rPr>
        <w:t>on Mac)</w:t>
      </w:r>
    </w:p>
    <w:p w14:paraId="6BF7B251" w14:textId="51349498" w:rsidR="000959A2" w:rsidRPr="00522DCA" w:rsidRDefault="000959A2" w:rsidP="005D3475">
      <w:pPr>
        <w:pStyle w:val="Standard-BlockCharCharChar"/>
        <w:rPr>
          <w:lang w:val="en-GB"/>
        </w:rPr>
      </w:pPr>
      <w:r w:rsidRPr="00522DCA">
        <w:rPr>
          <w:lang w:val="en-GB"/>
        </w:rPr>
        <w:t>Shifts the characters to the left of the current cursor position into the previous event</w:t>
      </w:r>
      <w:del w:id="480" w:author="Moritz Lautenbach" w:date="2014-04-16T09:31:00Z">
        <w:r w:rsidRPr="00522DCA" w:rsidDel="0019726D">
          <w:rPr>
            <w:lang w:val="en-GB"/>
          </w:rPr>
          <w:tab/>
        </w:r>
      </w:del>
      <w:r w:rsidRPr="00522DCA">
        <w:rPr>
          <w:lang w:val="en-GB"/>
        </w:rPr>
        <w:t>.</w:t>
      </w:r>
    </w:p>
    <w:p w14:paraId="1D105142" w14:textId="77777777" w:rsidR="000959A2" w:rsidRPr="00522DCA" w:rsidRDefault="000959A2" w:rsidP="005D3475">
      <w:pPr>
        <w:pStyle w:val="Standard-BlockCharCharChar"/>
        <w:rPr>
          <w:lang w:val="en-GB"/>
        </w:rPr>
      </w:pPr>
      <w:r w:rsidRPr="00522DCA">
        <w:rPr>
          <w:lang w:val="en-GB"/>
        </w:rPr>
        <w:t>Before:</w:t>
      </w:r>
    </w:p>
    <w:p w14:paraId="160A214D" w14:textId="77777777" w:rsidR="000959A2" w:rsidRPr="00522DCA" w:rsidRDefault="0005350C">
      <w:pPr>
        <w:pStyle w:val="BildChar"/>
        <w:rPr>
          <w:rFonts w:ascii="Times New Roman" w:hAnsi="Times New Roman"/>
          <w:lang w:val="en-GB"/>
        </w:rPr>
      </w:pPr>
      <w:r>
        <w:rPr>
          <w:rFonts w:ascii="Times New Roman" w:hAnsi="Times New Roman"/>
          <w:lang w:val="en-GB"/>
        </w:rPr>
        <w:pict w14:anchorId="5B77C664">
          <v:shape id="_x0000_i1138" type="#_x0000_t75" style="width:254.5pt;height:16.75pt" filled="t">
            <v:fill color2="black"/>
            <v:imagedata r:id="rId216" o:title=""/>
          </v:shape>
        </w:pict>
      </w:r>
    </w:p>
    <w:p w14:paraId="776CEFDB" w14:textId="77777777" w:rsidR="000959A2" w:rsidRPr="00522DCA" w:rsidRDefault="000959A2" w:rsidP="005D3475">
      <w:pPr>
        <w:pStyle w:val="Standard-BlockCharCharChar"/>
        <w:rPr>
          <w:lang w:val="en-GB"/>
        </w:rPr>
      </w:pPr>
      <w:r w:rsidRPr="00522DCA">
        <w:rPr>
          <w:lang w:val="en-GB"/>
        </w:rPr>
        <w:t>After:</w:t>
      </w:r>
    </w:p>
    <w:p w14:paraId="293A8FEF" w14:textId="77777777" w:rsidR="000959A2" w:rsidRPr="00522DCA" w:rsidRDefault="0005350C">
      <w:pPr>
        <w:pStyle w:val="BildChar"/>
        <w:rPr>
          <w:rFonts w:ascii="Times New Roman" w:hAnsi="Times New Roman"/>
          <w:lang w:val="en-GB"/>
        </w:rPr>
      </w:pPr>
      <w:r>
        <w:rPr>
          <w:rFonts w:ascii="Times New Roman" w:hAnsi="Times New Roman"/>
          <w:lang w:val="en-GB"/>
        </w:rPr>
        <w:pict w14:anchorId="1D02D1BB">
          <v:shape id="_x0000_i1139" type="#_x0000_t75" style="width:255.35pt;height:16.75pt" filled="t">
            <v:fill color2="black"/>
            <v:imagedata r:id="rId217" o:title=""/>
          </v:shape>
        </w:pict>
      </w:r>
    </w:p>
    <w:p w14:paraId="5761AB24" w14:textId="77777777" w:rsidR="007A75EE" w:rsidRDefault="007A75EE" w:rsidP="007A75EE">
      <w:pPr>
        <w:pStyle w:val="berschrift3"/>
      </w:pPr>
      <w:bookmarkStart w:id="481" w:name="_Event_%3E_Merge"/>
      <w:bookmarkStart w:id="482" w:name="_Ref108438234"/>
      <w:bookmarkStart w:id="483" w:name="_Toc69130007"/>
      <w:bookmarkStart w:id="484" w:name="_Toc69129866"/>
      <w:bookmarkStart w:id="485" w:name="_Toc55213875"/>
      <w:bookmarkStart w:id="486" w:name="_Toc415132443"/>
      <w:bookmarkStart w:id="487" w:name="_Toc415132624"/>
      <w:bookmarkEnd w:id="481"/>
      <w:r>
        <w:rPr>
          <w:noProof/>
          <w:lang w:val="de-DE" w:eastAsia="de-DE" w:bidi="ar-SA"/>
        </w:rPr>
        <w:drawing>
          <wp:anchor distT="0" distB="0" distL="114300" distR="114300" simplePos="0" relativeHeight="251689984" behindDoc="0" locked="0" layoutInCell="1" allowOverlap="1" wp14:anchorId="79685244" wp14:editId="5A8745AF">
            <wp:simplePos x="0" y="0"/>
            <wp:positionH relativeFrom="column">
              <wp:posOffset>1120111</wp:posOffset>
            </wp:positionH>
            <wp:positionV relativeFrom="paragraph">
              <wp:posOffset>206567</wp:posOffset>
            </wp:positionV>
            <wp:extent cx="257175" cy="276225"/>
            <wp:effectExtent l="0" t="0" r="9525" b="9525"/>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000959A2" w:rsidRPr="00522DCA">
        <w:t>Event &gt; Merge</w:t>
      </w:r>
      <w:bookmarkEnd w:id="482"/>
      <w:bookmarkEnd w:id="483"/>
      <w:bookmarkEnd w:id="484"/>
      <w:bookmarkEnd w:id="485"/>
      <w:bookmarkEnd w:id="486"/>
      <w:bookmarkEnd w:id="487"/>
      <w:r>
        <w:t xml:space="preserve"> </w:t>
      </w:r>
    </w:p>
    <w:p w14:paraId="3F2B1CEE" w14:textId="557A5304" w:rsidR="000959A2" w:rsidRPr="00E252DD" w:rsidRDefault="000959A2" w:rsidP="005D3475">
      <w:pPr>
        <w:pStyle w:val="Standard-BlockCharCharChar"/>
        <w:rPr>
          <w:lang w:val="en-US"/>
        </w:rPr>
      </w:pPr>
      <w:r w:rsidRPr="00E252DD">
        <w:rPr>
          <w:lang w:val="en-US"/>
        </w:rPr>
        <w:t xml:space="preserve">(Shortcut: </w:t>
      </w:r>
      <w:r w:rsidR="00E252DD" w:rsidRPr="00E252DD">
        <w:rPr>
          <w:bdr w:val="single" w:sz="4" w:space="0" w:color="auto"/>
          <w:lang w:val="en-US"/>
        </w:rPr>
        <w:t>CTRL</w:t>
      </w:r>
      <w:r w:rsidR="00E252DD" w:rsidRPr="00E252DD">
        <w:rPr>
          <w:lang w:val="en-US"/>
        </w:rPr>
        <w:t> + </w:t>
      </w:r>
      <w:r w:rsidR="00E252DD" w:rsidRPr="00E252DD">
        <w:rPr>
          <w:bdr w:val="single" w:sz="4" w:space="0" w:color="auto"/>
          <w:lang w:val="en-US"/>
        </w:rPr>
        <w:t>1</w:t>
      </w:r>
      <w:r w:rsidR="00E252DD" w:rsidRPr="00E252DD">
        <w:rPr>
          <w:lang w:val="en-US"/>
        </w:rPr>
        <w:t xml:space="preserve"> </w:t>
      </w:r>
      <w:r w:rsidRPr="00E252DD">
        <w:rPr>
          <w:lang w:val="en-US"/>
        </w:rPr>
        <w:t xml:space="preserve">on Windows, </w:t>
      </w:r>
      <w:r w:rsidR="00E252DD" w:rsidRPr="00E252DD">
        <w:rPr>
          <w:rFonts w:ascii="Cambria Math" w:eastAsia="Arial Unicode MS" w:hAnsi="Cambria Math" w:cs="Cambria Math"/>
          <w:bdr w:val="single" w:sz="4" w:space="0" w:color="auto"/>
          <w:lang w:val="en-US"/>
        </w:rPr>
        <w:t>⌘</w:t>
      </w:r>
      <w:r w:rsidR="00E252DD" w:rsidRPr="00E252DD">
        <w:rPr>
          <w:lang w:val="en-US"/>
        </w:rPr>
        <w:t> + </w:t>
      </w:r>
      <w:r w:rsidR="00E252DD" w:rsidRPr="00E252DD">
        <w:rPr>
          <w:bdr w:val="single" w:sz="4" w:space="0" w:color="auto"/>
          <w:lang w:val="en-US"/>
        </w:rPr>
        <w:t>1</w:t>
      </w:r>
      <w:r w:rsidR="00E252DD" w:rsidRPr="00E252DD">
        <w:rPr>
          <w:lang w:val="en-US"/>
        </w:rPr>
        <w:t xml:space="preserve"> </w:t>
      </w:r>
      <w:r w:rsidRPr="00E252DD">
        <w:rPr>
          <w:lang w:val="en-US"/>
        </w:rPr>
        <w:t>on Mac)</w:t>
      </w:r>
    </w:p>
    <w:p w14:paraId="00C6C0C9" w14:textId="072E9486" w:rsidR="000959A2" w:rsidRPr="00522DCA" w:rsidRDefault="000959A2" w:rsidP="005D3475">
      <w:pPr>
        <w:pStyle w:val="Standard-BlockCharCharChar"/>
        <w:rPr>
          <w:lang w:val="en-GB"/>
        </w:rPr>
      </w:pPr>
      <w:r w:rsidRPr="00522DCA">
        <w:rPr>
          <w:lang w:val="en-GB"/>
        </w:rPr>
        <w:t>M</w:t>
      </w:r>
      <w:r w:rsidR="00E252DD">
        <w:rPr>
          <w:lang w:val="en-GB"/>
        </w:rPr>
        <w:t>erges t</w:t>
      </w:r>
      <w:r w:rsidRPr="00522DCA">
        <w:rPr>
          <w:lang w:val="en-GB"/>
        </w:rPr>
        <w:t xml:space="preserve">wo or more selected events in a tier into one event. </w:t>
      </w:r>
    </w:p>
    <w:p w14:paraId="6C78E5E0" w14:textId="77777777" w:rsidR="000959A2" w:rsidRPr="00522DCA" w:rsidRDefault="000959A2" w:rsidP="005D3475">
      <w:pPr>
        <w:pStyle w:val="Standard-BlockCharCharChar"/>
        <w:rPr>
          <w:lang w:val="en-GB"/>
        </w:rPr>
      </w:pPr>
      <w:r w:rsidRPr="00522DCA">
        <w:rPr>
          <w:lang w:val="en-GB"/>
        </w:rPr>
        <w:t>Before:</w:t>
      </w:r>
    </w:p>
    <w:p w14:paraId="7517C2CD" w14:textId="77777777" w:rsidR="000959A2" w:rsidRPr="00522DCA" w:rsidRDefault="0005350C">
      <w:pPr>
        <w:pStyle w:val="BildChar"/>
        <w:keepNext/>
        <w:rPr>
          <w:rFonts w:ascii="Times New Roman" w:hAnsi="Times New Roman"/>
          <w:lang w:val="en-GB"/>
        </w:rPr>
      </w:pPr>
      <w:r>
        <w:rPr>
          <w:rFonts w:ascii="Times New Roman" w:hAnsi="Times New Roman"/>
          <w:lang w:val="en-GB"/>
        </w:rPr>
        <w:pict w14:anchorId="1034BFE3">
          <v:shape id="_x0000_i1140" type="#_x0000_t75" style="width:255.35pt;height:40.2pt" filled="t">
            <v:fill color2="black"/>
            <v:imagedata r:id="rId219" o:title=""/>
          </v:shape>
        </w:pict>
      </w:r>
    </w:p>
    <w:p w14:paraId="2B689491" w14:textId="77777777" w:rsidR="000959A2" w:rsidRPr="00522DCA" w:rsidRDefault="000959A2" w:rsidP="005D3475">
      <w:pPr>
        <w:pStyle w:val="Standard-BlockCharCharChar"/>
        <w:rPr>
          <w:lang w:val="en-GB"/>
        </w:rPr>
      </w:pPr>
      <w:r w:rsidRPr="00522DCA">
        <w:rPr>
          <w:lang w:val="en-GB"/>
        </w:rPr>
        <w:t>Select:</w:t>
      </w:r>
    </w:p>
    <w:p w14:paraId="66184CC0" w14:textId="77777777" w:rsidR="000959A2" w:rsidRPr="00522DCA" w:rsidRDefault="0005350C">
      <w:pPr>
        <w:pStyle w:val="BildChar"/>
        <w:keepNext/>
        <w:rPr>
          <w:rFonts w:ascii="Times New Roman" w:hAnsi="Times New Roman"/>
          <w:lang w:val="en-GB"/>
        </w:rPr>
      </w:pPr>
      <w:r>
        <w:rPr>
          <w:rFonts w:ascii="Times New Roman" w:hAnsi="Times New Roman"/>
          <w:lang w:val="en-GB"/>
        </w:rPr>
        <w:pict w14:anchorId="52B22FD8">
          <v:shape id="_x0000_i1141" type="#_x0000_t75" style="width:255.35pt;height:40.2pt" filled="t">
            <v:fill color2="black"/>
            <v:imagedata r:id="rId220" o:title=""/>
          </v:shape>
        </w:pict>
      </w:r>
    </w:p>
    <w:p w14:paraId="4D4545EE" w14:textId="77777777" w:rsidR="000959A2" w:rsidRPr="00522DCA" w:rsidRDefault="000959A2" w:rsidP="005D3475">
      <w:pPr>
        <w:pStyle w:val="Standard-BlockCharCharChar"/>
        <w:rPr>
          <w:lang w:val="en-GB"/>
        </w:rPr>
      </w:pPr>
    </w:p>
    <w:p w14:paraId="75988FAD" w14:textId="77777777" w:rsidR="000959A2" w:rsidRPr="00522DCA" w:rsidRDefault="000959A2" w:rsidP="005D3475">
      <w:pPr>
        <w:pStyle w:val="Standard-BlockCharCharChar"/>
        <w:rPr>
          <w:lang w:val="en-GB"/>
        </w:rPr>
      </w:pPr>
      <w:r w:rsidRPr="00522DCA">
        <w:rPr>
          <w:lang w:val="en-GB"/>
        </w:rPr>
        <w:t>After:</w:t>
      </w:r>
    </w:p>
    <w:p w14:paraId="78CCE657" w14:textId="77777777" w:rsidR="000959A2" w:rsidRPr="00522DCA" w:rsidRDefault="0005350C">
      <w:pPr>
        <w:pStyle w:val="BildChar"/>
        <w:keepNext/>
        <w:rPr>
          <w:rFonts w:ascii="Times New Roman" w:hAnsi="Times New Roman"/>
          <w:lang w:val="en-GB"/>
        </w:rPr>
      </w:pPr>
      <w:r>
        <w:rPr>
          <w:rFonts w:ascii="Times New Roman" w:hAnsi="Times New Roman"/>
          <w:lang w:val="en-GB"/>
        </w:rPr>
        <w:lastRenderedPageBreak/>
        <w:pict w14:anchorId="18E25D25">
          <v:shape id="_x0000_i1142" type="#_x0000_t75" style="width:254.5pt;height:41.85pt" filled="t">
            <v:fill color2="black"/>
            <v:imagedata r:id="rId221" o:title=""/>
          </v:shape>
        </w:pict>
      </w:r>
    </w:p>
    <w:p w14:paraId="09EAAED9" w14:textId="1BCDF359" w:rsidR="000959A2" w:rsidRPr="00522DCA" w:rsidRDefault="00E252DD" w:rsidP="006F7584">
      <w:pPr>
        <w:pStyle w:val="berschrift3"/>
      </w:pPr>
      <w:bookmarkStart w:id="488" w:name="_Event_%3E_Split"/>
      <w:bookmarkStart w:id="489" w:name="_Ref108438242"/>
      <w:bookmarkStart w:id="490" w:name="_Toc69130008"/>
      <w:bookmarkStart w:id="491" w:name="_Toc69129867"/>
      <w:bookmarkStart w:id="492" w:name="_Toc55213876"/>
      <w:bookmarkStart w:id="493" w:name="_Toc415132444"/>
      <w:bookmarkStart w:id="494" w:name="_Toc415132625"/>
      <w:bookmarkEnd w:id="488"/>
      <w:r>
        <w:rPr>
          <w:noProof/>
          <w:lang w:val="de-DE" w:eastAsia="de-DE" w:bidi="ar-SA"/>
        </w:rPr>
        <w:drawing>
          <wp:anchor distT="0" distB="0" distL="114300" distR="114300" simplePos="0" relativeHeight="251691008" behindDoc="0" locked="0" layoutInCell="1" allowOverlap="1" wp14:anchorId="750FD1BC" wp14:editId="0551A4B0">
            <wp:simplePos x="0" y="0"/>
            <wp:positionH relativeFrom="column">
              <wp:posOffset>1008380</wp:posOffset>
            </wp:positionH>
            <wp:positionV relativeFrom="paragraph">
              <wp:posOffset>250323</wp:posOffset>
            </wp:positionV>
            <wp:extent cx="228600" cy="228600"/>
            <wp:effectExtent l="0" t="0" r="0" b="0"/>
            <wp:wrapSquare wrapText="bothSides"/>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Event &gt; Split</w:t>
      </w:r>
      <w:bookmarkEnd w:id="489"/>
      <w:bookmarkEnd w:id="490"/>
      <w:bookmarkEnd w:id="491"/>
      <w:bookmarkEnd w:id="492"/>
      <w:bookmarkEnd w:id="493"/>
      <w:bookmarkEnd w:id="494"/>
    </w:p>
    <w:p w14:paraId="0B425EA7" w14:textId="1B834B62" w:rsidR="000959A2" w:rsidRPr="00522DCA" w:rsidRDefault="000959A2" w:rsidP="005D3475">
      <w:pPr>
        <w:pStyle w:val="Standard-BlockCharCharChar"/>
        <w:rPr>
          <w:lang w:val="en-GB"/>
        </w:rPr>
      </w:pPr>
      <w:r w:rsidRPr="00522DCA">
        <w:rPr>
          <w:lang w:val="en-GB"/>
        </w:rPr>
        <w:t xml:space="preserve">(Shortcut: </w:t>
      </w:r>
      <w:r w:rsidR="00E252DD" w:rsidRPr="00314371">
        <w:rPr>
          <w:szCs w:val="24"/>
          <w:bdr w:val="single" w:sz="4" w:space="0" w:color="auto"/>
          <w:lang w:val="en-US"/>
        </w:rPr>
        <w:t>CTRL</w:t>
      </w:r>
      <w:r w:rsidR="00E252DD" w:rsidRPr="00314371">
        <w:rPr>
          <w:szCs w:val="24"/>
          <w:lang w:val="en-US"/>
        </w:rPr>
        <w:t> + </w:t>
      </w:r>
      <w:r w:rsidR="00E252DD" w:rsidRPr="00314371">
        <w:rPr>
          <w:szCs w:val="24"/>
          <w:bdr w:val="single" w:sz="4" w:space="0" w:color="auto"/>
          <w:lang w:val="en-US"/>
        </w:rPr>
        <w:t>2</w:t>
      </w:r>
      <w:r w:rsidR="00E252DD" w:rsidRPr="00314371">
        <w:rPr>
          <w:szCs w:val="24"/>
          <w:lang w:val="en-US"/>
        </w:rPr>
        <w:t xml:space="preserve"> </w:t>
      </w:r>
      <w:r w:rsidRPr="00522DCA">
        <w:rPr>
          <w:lang w:val="en-GB"/>
        </w:rPr>
        <w:t xml:space="preserve">on Windows, </w:t>
      </w:r>
      <w:r w:rsidR="00314371" w:rsidRPr="00314371">
        <w:rPr>
          <w:rFonts w:ascii="Cambria Math" w:eastAsia="Arial Unicode MS" w:hAnsi="Cambria Math" w:cs="Cambria Math"/>
          <w:szCs w:val="24"/>
          <w:bdr w:val="single" w:sz="4" w:space="0" w:color="auto"/>
          <w:lang w:val="en-US"/>
        </w:rPr>
        <w:t>⌘</w:t>
      </w:r>
      <w:r w:rsidR="00314371" w:rsidRPr="00314371">
        <w:rPr>
          <w:szCs w:val="24"/>
          <w:lang w:val="en-US"/>
        </w:rPr>
        <w:t> + </w:t>
      </w:r>
      <w:r w:rsidR="00314371" w:rsidRPr="00314371">
        <w:rPr>
          <w:szCs w:val="24"/>
          <w:bdr w:val="single" w:sz="4" w:space="0" w:color="auto"/>
          <w:lang w:val="en-US"/>
        </w:rPr>
        <w:t>2</w:t>
      </w:r>
      <w:r w:rsidR="00314371" w:rsidRPr="00314371">
        <w:rPr>
          <w:szCs w:val="24"/>
          <w:lang w:val="en-US"/>
        </w:rPr>
        <w:t xml:space="preserve"> </w:t>
      </w:r>
      <w:r w:rsidRPr="00522DCA">
        <w:rPr>
          <w:lang w:val="en-GB"/>
        </w:rPr>
        <w:t>on Mac)</w:t>
      </w:r>
    </w:p>
    <w:p w14:paraId="08E208C2" w14:textId="77777777" w:rsidR="000959A2" w:rsidRPr="00522DCA" w:rsidRDefault="000959A2" w:rsidP="005D3475">
      <w:pPr>
        <w:pStyle w:val="Standard-BlockCharCharChar"/>
        <w:rPr>
          <w:lang w:val="en-GB"/>
        </w:rPr>
      </w:pPr>
      <w:r w:rsidRPr="00522DCA">
        <w:rPr>
          <w:lang w:val="en-GB"/>
        </w:rPr>
        <w:t>Splits the current event into two at the cursor position.</w:t>
      </w:r>
    </w:p>
    <w:p w14:paraId="7C025212" w14:textId="77777777" w:rsidR="000959A2" w:rsidRPr="00522DCA" w:rsidRDefault="000959A2" w:rsidP="005D3475">
      <w:pPr>
        <w:pStyle w:val="Standard-BlockCharCharChar"/>
        <w:rPr>
          <w:lang w:val="en-GB"/>
        </w:rPr>
      </w:pPr>
      <w:r w:rsidRPr="00522DCA">
        <w:rPr>
          <w:lang w:val="en-GB"/>
        </w:rPr>
        <w:t>Before:</w:t>
      </w:r>
    </w:p>
    <w:p w14:paraId="001378B3" w14:textId="77777777" w:rsidR="000959A2" w:rsidRPr="00522DCA" w:rsidRDefault="0005350C">
      <w:pPr>
        <w:pStyle w:val="BildChar"/>
        <w:rPr>
          <w:rFonts w:ascii="Times New Roman" w:hAnsi="Times New Roman"/>
          <w:lang w:val="en-GB"/>
        </w:rPr>
      </w:pPr>
      <w:r>
        <w:rPr>
          <w:rFonts w:ascii="Times New Roman" w:hAnsi="Times New Roman"/>
          <w:lang w:val="en-GB"/>
        </w:rPr>
        <w:pict w14:anchorId="3F1C0898">
          <v:shape id="_x0000_i1143" type="#_x0000_t75" style="width:254.5pt;height:40.2pt" filled="t">
            <v:fill color2="black"/>
            <v:imagedata r:id="rId223" o:title=""/>
          </v:shape>
        </w:pict>
      </w:r>
    </w:p>
    <w:p w14:paraId="4D244DD4" w14:textId="77777777" w:rsidR="000959A2" w:rsidRPr="00522DCA" w:rsidRDefault="000959A2" w:rsidP="005D3475">
      <w:pPr>
        <w:pStyle w:val="Standard-BlockCharCharChar"/>
        <w:rPr>
          <w:lang w:val="en-GB"/>
        </w:rPr>
      </w:pPr>
      <w:r w:rsidRPr="00522DCA">
        <w:rPr>
          <w:lang w:val="en-GB"/>
        </w:rPr>
        <w:t>After:</w:t>
      </w:r>
    </w:p>
    <w:p w14:paraId="04CAA7E9" w14:textId="77777777" w:rsidR="000959A2" w:rsidRPr="00522DCA" w:rsidRDefault="0005350C">
      <w:pPr>
        <w:pStyle w:val="BildChar"/>
        <w:rPr>
          <w:rFonts w:ascii="Times New Roman" w:hAnsi="Times New Roman"/>
          <w:lang w:val="en-GB"/>
        </w:rPr>
      </w:pPr>
      <w:r>
        <w:rPr>
          <w:rFonts w:ascii="Times New Roman" w:hAnsi="Times New Roman"/>
          <w:lang w:val="en-GB"/>
        </w:rPr>
        <w:pict w14:anchorId="318272E1">
          <v:shape id="_x0000_i1144" type="#_x0000_t75" style="width:255.35pt;height:39.35pt" filled="t">
            <v:fill color2="black"/>
            <v:imagedata r:id="rId224" o:title=""/>
          </v:shape>
        </w:pict>
      </w:r>
    </w:p>
    <w:p w14:paraId="08D4DDEF" w14:textId="77777777" w:rsidR="000959A2" w:rsidRPr="00522DCA" w:rsidRDefault="000959A2" w:rsidP="005D3475">
      <w:pPr>
        <w:pStyle w:val="Standard-BlockCharCharChar"/>
        <w:rPr>
          <w:lang w:val="en-GB"/>
        </w:rPr>
      </w:pPr>
      <w:r w:rsidRPr="00522DCA">
        <w:rPr>
          <w:lang w:val="en-GB"/>
        </w:rPr>
        <w:t xml:space="preserve">If the current event only includes a time span from one time point to the next, a new time point will be inserted on the time axis. </w:t>
      </w:r>
    </w:p>
    <w:p w14:paraId="29024FFE" w14:textId="77777777" w:rsidR="000959A2" w:rsidRPr="00522DCA" w:rsidRDefault="000959A2" w:rsidP="005D3475">
      <w:pPr>
        <w:pStyle w:val="Standard-BlockCharCharChar"/>
        <w:rPr>
          <w:lang w:val="en-GB"/>
        </w:rPr>
      </w:pPr>
      <w:r w:rsidRPr="00522DCA">
        <w:rPr>
          <w:lang w:val="en-GB"/>
        </w:rPr>
        <w:t xml:space="preserve">If the event has a time span from one time point up to two time points thereafter, like in the example, it will be split at the </w:t>
      </w:r>
      <w:proofErr w:type="spellStart"/>
      <w:r w:rsidRPr="00522DCA">
        <w:rPr>
          <w:lang w:val="en-GB"/>
        </w:rPr>
        <w:t>interjacent</w:t>
      </w:r>
      <w:proofErr w:type="spellEnd"/>
      <w:r w:rsidRPr="00522DCA">
        <w:rPr>
          <w:lang w:val="en-GB"/>
        </w:rPr>
        <w:t xml:space="preserve"> time point. </w:t>
      </w:r>
    </w:p>
    <w:p w14:paraId="5E61AD67" w14:textId="77777777" w:rsidR="000959A2" w:rsidRPr="00522DCA" w:rsidRDefault="000959A2" w:rsidP="005D3475">
      <w:pPr>
        <w:pStyle w:val="Standard-BlockCharCharChar"/>
        <w:rPr>
          <w:lang w:val="en-GB"/>
        </w:rPr>
      </w:pPr>
      <w:r w:rsidRPr="00522DCA">
        <w:rPr>
          <w:lang w:val="en-GB"/>
        </w:rPr>
        <w:t xml:space="preserve">If the time span is greater, a dialog will open in which the time point at which the event is to be split can be selected: </w:t>
      </w:r>
    </w:p>
    <w:p w14:paraId="737FF9EB" w14:textId="77777777" w:rsidR="000959A2" w:rsidRPr="00522DCA" w:rsidRDefault="0005350C">
      <w:pPr>
        <w:pStyle w:val="BildChar"/>
        <w:rPr>
          <w:rFonts w:ascii="Times New Roman" w:hAnsi="Times New Roman"/>
          <w:lang w:val="en-GB"/>
        </w:rPr>
      </w:pPr>
      <w:r>
        <w:rPr>
          <w:rFonts w:ascii="Times New Roman" w:hAnsi="Times New Roman"/>
          <w:lang w:val="en-GB"/>
        </w:rPr>
        <w:pict w14:anchorId="747DFC66">
          <v:shape id="_x0000_i1145" type="#_x0000_t75" style="width:155.7pt;height:112.2pt" filled="t">
            <v:fill color2="black"/>
            <v:imagedata r:id="rId225" o:title=""/>
          </v:shape>
        </w:pict>
      </w:r>
    </w:p>
    <w:p w14:paraId="0FA3AA54" w14:textId="392EACBF" w:rsidR="000959A2" w:rsidRPr="00522DCA" w:rsidRDefault="00314371" w:rsidP="006F7584">
      <w:pPr>
        <w:pStyle w:val="berschrift3"/>
      </w:pPr>
      <w:bookmarkStart w:id="495" w:name="_Event_%3E_Double_split"/>
      <w:bookmarkStart w:id="496" w:name="_Ref108438250"/>
      <w:bookmarkStart w:id="497" w:name="_Toc415132445"/>
      <w:bookmarkStart w:id="498" w:name="_Toc415132626"/>
      <w:bookmarkStart w:id="499" w:name="_Toc69130009"/>
      <w:bookmarkStart w:id="500" w:name="_Toc69129868"/>
      <w:bookmarkStart w:id="501" w:name="_Toc55213877"/>
      <w:bookmarkEnd w:id="495"/>
      <w:r>
        <w:rPr>
          <w:noProof/>
          <w:lang w:val="de-DE" w:eastAsia="de-DE" w:bidi="ar-SA"/>
        </w:rPr>
        <w:drawing>
          <wp:anchor distT="0" distB="0" distL="114300" distR="114300" simplePos="0" relativeHeight="251692032" behindDoc="0" locked="0" layoutInCell="1" allowOverlap="1" wp14:anchorId="0C28332D" wp14:editId="1240B40E">
            <wp:simplePos x="0" y="0"/>
            <wp:positionH relativeFrom="column">
              <wp:posOffset>1513176</wp:posOffset>
            </wp:positionH>
            <wp:positionV relativeFrom="paragraph">
              <wp:posOffset>237830</wp:posOffset>
            </wp:positionV>
            <wp:extent cx="276225" cy="247650"/>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000959A2" w:rsidRPr="00522DCA">
        <w:t>Event &gt; Double split</w:t>
      </w:r>
      <w:bookmarkEnd w:id="496"/>
      <w:bookmarkEnd w:id="497"/>
      <w:bookmarkEnd w:id="498"/>
      <w:r w:rsidR="000959A2" w:rsidRPr="00522DCA">
        <w:t> </w:t>
      </w:r>
      <w:bookmarkEnd w:id="499"/>
      <w:bookmarkEnd w:id="500"/>
      <w:bookmarkEnd w:id="501"/>
    </w:p>
    <w:p w14:paraId="14CA1908" w14:textId="3F2A6E8A" w:rsidR="000959A2" w:rsidRPr="00522DCA" w:rsidRDefault="000959A2" w:rsidP="005D3475">
      <w:pPr>
        <w:pStyle w:val="Standard-BlockCharCharChar"/>
        <w:rPr>
          <w:lang w:val="en-GB"/>
        </w:rPr>
      </w:pPr>
      <w:r w:rsidRPr="00522DCA">
        <w:rPr>
          <w:lang w:val="en-GB"/>
        </w:rPr>
        <w:t xml:space="preserve">(Shortcut: </w:t>
      </w:r>
      <w:r w:rsidR="00314371" w:rsidRPr="00314371">
        <w:rPr>
          <w:szCs w:val="24"/>
          <w:bdr w:val="single" w:sz="4" w:space="0" w:color="auto"/>
          <w:lang w:val="en-US"/>
        </w:rPr>
        <w:t>CTRL</w:t>
      </w:r>
      <w:r w:rsidR="00314371" w:rsidRPr="00314371">
        <w:rPr>
          <w:szCs w:val="24"/>
          <w:lang w:val="en-US"/>
        </w:rPr>
        <w:t> + </w:t>
      </w:r>
      <w:r w:rsidR="00314371" w:rsidRPr="00314371">
        <w:rPr>
          <w:szCs w:val="24"/>
          <w:bdr w:val="single" w:sz="4" w:space="0" w:color="auto"/>
          <w:lang w:val="en-US"/>
        </w:rPr>
        <w:t>3</w:t>
      </w:r>
      <w:r w:rsidR="00314371" w:rsidRPr="00314371">
        <w:rPr>
          <w:szCs w:val="24"/>
          <w:lang w:val="en-US"/>
        </w:rPr>
        <w:t xml:space="preserve"> </w:t>
      </w:r>
      <w:r w:rsidRPr="00522DCA">
        <w:rPr>
          <w:lang w:val="en-GB"/>
        </w:rPr>
        <w:t xml:space="preserve">on Windows, </w:t>
      </w:r>
      <w:r w:rsidR="00314371" w:rsidRPr="00314371">
        <w:rPr>
          <w:rFonts w:ascii="Cambria Math" w:eastAsia="Arial Unicode MS" w:hAnsi="Cambria Math" w:cs="Cambria Math"/>
          <w:szCs w:val="24"/>
          <w:bdr w:val="single" w:sz="4" w:space="0" w:color="auto"/>
          <w:lang w:val="en-US"/>
        </w:rPr>
        <w:t>⌘</w:t>
      </w:r>
      <w:r w:rsidR="00314371" w:rsidRPr="00314371">
        <w:rPr>
          <w:szCs w:val="24"/>
          <w:lang w:val="en-US"/>
        </w:rPr>
        <w:t> + </w:t>
      </w:r>
      <w:r w:rsidR="00314371" w:rsidRPr="00314371">
        <w:rPr>
          <w:szCs w:val="24"/>
          <w:bdr w:val="single" w:sz="4" w:space="0" w:color="auto"/>
          <w:lang w:val="en-US"/>
        </w:rPr>
        <w:t>3</w:t>
      </w:r>
      <w:r w:rsidR="00314371" w:rsidRPr="00314371">
        <w:rPr>
          <w:szCs w:val="24"/>
          <w:lang w:val="en-US"/>
        </w:rPr>
        <w:t xml:space="preserve"> </w:t>
      </w:r>
      <w:r w:rsidRPr="00522DCA">
        <w:rPr>
          <w:lang w:val="en-GB"/>
        </w:rPr>
        <w:t>on Mac)</w:t>
      </w:r>
    </w:p>
    <w:p w14:paraId="2FB07648" w14:textId="77777777" w:rsidR="000959A2" w:rsidRPr="00522DCA" w:rsidRDefault="000959A2" w:rsidP="005D3475">
      <w:pPr>
        <w:pStyle w:val="Standard-BlockCharCharChar"/>
        <w:rPr>
          <w:lang w:val="en-GB"/>
        </w:rPr>
      </w:pPr>
      <w:r w:rsidRPr="00522DCA">
        <w:rPr>
          <w:lang w:val="en-GB"/>
        </w:rPr>
        <w:t>Splits the current event according to the current text selection in three events.</w:t>
      </w:r>
    </w:p>
    <w:p w14:paraId="342DAD45" w14:textId="77777777" w:rsidR="000959A2" w:rsidRPr="00522DCA" w:rsidRDefault="000959A2" w:rsidP="005D3475">
      <w:pPr>
        <w:pStyle w:val="Standard-BlockCharCharChar"/>
        <w:rPr>
          <w:lang w:val="en-GB"/>
        </w:rPr>
      </w:pPr>
      <w:r w:rsidRPr="00522DCA">
        <w:rPr>
          <w:lang w:val="en-GB"/>
        </w:rPr>
        <w:t>Before:</w:t>
      </w:r>
    </w:p>
    <w:p w14:paraId="575D10DF" w14:textId="77777777" w:rsidR="000959A2" w:rsidRPr="00522DCA" w:rsidRDefault="0005350C">
      <w:pPr>
        <w:pStyle w:val="BildChar"/>
        <w:keepNext/>
        <w:rPr>
          <w:rFonts w:ascii="Times New Roman" w:hAnsi="Times New Roman"/>
          <w:lang w:val="en-GB"/>
        </w:rPr>
      </w:pPr>
      <w:r>
        <w:rPr>
          <w:rFonts w:ascii="Times New Roman" w:hAnsi="Times New Roman"/>
          <w:lang w:val="en-GB"/>
        </w:rPr>
        <w:lastRenderedPageBreak/>
        <w:pict w14:anchorId="2048CD04">
          <v:shape id="_x0000_i1146" type="#_x0000_t75" style="width:256.2pt;height:59.45pt" filled="t">
            <v:fill color2="black"/>
            <v:imagedata r:id="rId227" o:title=""/>
          </v:shape>
        </w:pict>
      </w:r>
    </w:p>
    <w:p w14:paraId="19DE13DD" w14:textId="77777777" w:rsidR="000959A2" w:rsidRPr="00522DCA" w:rsidRDefault="000959A2" w:rsidP="005D3475">
      <w:pPr>
        <w:pStyle w:val="Standard-BlockCharCharChar"/>
        <w:rPr>
          <w:lang w:val="en-GB"/>
        </w:rPr>
      </w:pPr>
      <w:r w:rsidRPr="00522DCA">
        <w:rPr>
          <w:lang w:val="en-GB"/>
        </w:rPr>
        <w:t>After:</w:t>
      </w:r>
    </w:p>
    <w:p w14:paraId="77ACCFFC" w14:textId="77777777" w:rsidR="000959A2" w:rsidRPr="00522DCA" w:rsidRDefault="0005350C">
      <w:pPr>
        <w:pStyle w:val="BildChar"/>
        <w:keepNext/>
        <w:rPr>
          <w:rFonts w:ascii="Times New Roman" w:hAnsi="Times New Roman"/>
          <w:lang w:val="en-GB"/>
        </w:rPr>
      </w:pPr>
      <w:r>
        <w:rPr>
          <w:rFonts w:ascii="Times New Roman" w:hAnsi="Times New Roman"/>
          <w:lang w:val="en-GB"/>
        </w:rPr>
        <w:pict w14:anchorId="23EDE4F4">
          <v:shape id="_x0000_i1147" type="#_x0000_t75" style="width:255.35pt;height:55.25pt" filled="t">
            <v:fill color2="black"/>
            <v:imagedata r:id="rId228" o:title=""/>
          </v:shape>
        </w:pict>
      </w:r>
    </w:p>
    <w:p w14:paraId="029ACF17" w14:textId="72D3B929" w:rsidR="000959A2" w:rsidRPr="00522DCA" w:rsidRDefault="000959A2" w:rsidP="005D3475">
      <w:pPr>
        <w:pStyle w:val="Standard-BlockCharCharChar"/>
        <w:rPr>
          <w:lang w:val="en-GB"/>
        </w:rPr>
      </w:pPr>
      <w:r w:rsidRPr="00522DCA">
        <w:rPr>
          <w:lang w:val="en-GB"/>
        </w:rPr>
        <w:t xml:space="preserve">If the event in question covers more than one time interval this function is deactivated. In this case apply the function </w:t>
      </w:r>
      <w:r w:rsidRPr="0049368D">
        <w:rPr>
          <w:rStyle w:val="Menufunction"/>
          <w:lang w:val="en-US"/>
        </w:rPr>
        <w:t>Event &gt; Split Event</w:t>
      </w:r>
      <w:r w:rsidRPr="00522DCA">
        <w:rPr>
          <w:lang w:val="en-GB"/>
        </w:rPr>
        <w:t xml:space="preserve"> twice.</w:t>
      </w:r>
    </w:p>
    <w:p w14:paraId="43515186" w14:textId="4D8E31D2" w:rsidR="000959A2" w:rsidRPr="00522DCA" w:rsidRDefault="008C4079" w:rsidP="006F7584">
      <w:pPr>
        <w:pStyle w:val="berschrift3"/>
      </w:pPr>
      <w:bookmarkStart w:id="502" w:name="_Event_%3E_Remove"/>
      <w:bookmarkStart w:id="503" w:name="_Event_%3E_Extend_to%20the%20right"/>
      <w:bookmarkStart w:id="504" w:name="_Ref108438352"/>
      <w:bookmarkStart w:id="505" w:name="_Toc69130011"/>
      <w:bookmarkStart w:id="506" w:name="_Toc69129870"/>
      <w:bookmarkStart w:id="507" w:name="_Toc55213879"/>
      <w:bookmarkStart w:id="508" w:name="_Toc415132446"/>
      <w:bookmarkStart w:id="509" w:name="_Toc415132627"/>
      <w:bookmarkEnd w:id="502"/>
      <w:bookmarkEnd w:id="503"/>
      <w:r>
        <w:rPr>
          <w:noProof/>
          <w:lang w:val="de-DE" w:eastAsia="de-DE" w:bidi="ar-SA"/>
        </w:rPr>
        <w:drawing>
          <wp:anchor distT="0" distB="0" distL="114300" distR="114300" simplePos="0" relativeHeight="251696128" behindDoc="0" locked="0" layoutInCell="1" allowOverlap="1" wp14:anchorId="2057462F" wp14:editId="41E93915">
            <wp:simplePos x="0" y="0"/>
            <wp:positionH relativeFrom="column">
              <wp:posOffset>2009554</wp:posOffset>
            </wp:positionH>
            <wp:positionV relativeFrom="paragraph">
              <wp:posOffset>74118</wp:posOffset>
            </wp:positionV>
            <wp:extent cx="228600" cy="228600"/>
            <wp:effectExtent l="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Event &gt; Extend to the right</w:t>
      </w:r>
      <w:bookmarkEnd w:id="504"/>
      <w:bookmarkEnd w:id="505"/>
      <w:bookmarkEnd w:id="506"/>
      <w:bookmarkEnd w:id="507"/>
      <w:bookmarkEnd w:id="508"/>
      <w:bookmarkEnd w:id="509"/>
      <w:r>
        <w:t xml:space="preserve"> </w:t>
      </w:r>
    </w:p>
    <w:p w14:paraId="21B14F7F" w14:textId="3B09A29F" w:rsidR="000959A2" w:rsidRPr="00522DCA" w:rsidRDefault="000959A2" w:rsidP="005D3475">
      <w:pPr>
        <w:pStyle w:val="Standard-BlockCharCharChar"/>
        <w:rPr>
          <w:lang w:val="en-GB"/>
        </w:rPr>
      </w:pPr>
      <w:r w:rsidRPr="00522DCA">
        <w:rPr>
          <w:lang w:val="en-GB"/>
        </w:rPr>
        <w:t xml:space="preserve">(Shortcut: </w:t>
      </w:r>
      <w:r w:rsidR="008C4079">
        <w:rPr>
          <w:szCs w:val="24"/>
          <w:bdr w:val="single" w:sz="4" w:space="0" w:color="auto"/>
          <w:lang w:val="en-US"/>
        </w:rPr>
        <w:t>CTRL</w:t>
      </w:r>
      <w:r w:rsidR="008C4079" w:rsidRPr="008C4079">
        <w:rPr>
          <w:szCs w:val="24"/>
          <w:lang w:val="en-US"/>
        </w:rPr>
        <w:t> + </w:t>
      </w:r>
      <w:r w:rsidR="00276C76" w:rsidRPr="00924581">
        <w:rPr>
          <w:szCs w:val="24"/>
          <w:bdr w:val="single" w:sz="4" w:space="0" w:color="auto"/>
        </w:rPr>
        <w:sym w:font="Wingdings" w:char="F0F1"/>
      </w:r>
      <w:r w:rsidR="00276C76" w:rsidRPr="00276C76">
        <w:rPr>
          <w:szCs w:val="24"/>
          <w:lang w:val="en-US"/>
        </w:rPr>
        <w:t> + </w:t>
      </w:r>
      <w:r w:rsidR="00276C76" w:rsidRPr="00924581">
        <w:rPr>
          <w:szCs w:val="24"/>
          <w:bdr w:val="single" w:sz="4" w:space="0" w:color="auto"/>
        </w:rPr>
        <w:sym w:font="Wingdings 3" w:char="F092"/>
      </w:r>
      <w:r w:rsidR="00276C76" w:rsidRPr="00276C76">
        <w:rPr>
          <w:szCs w:val="24"/>
          <w:lang w:val="en-US"/>
        </w:rPr>
        <w:t xml:space="preserve"> </w:t>
      </w:r>
      <w:r w:rsidRPr="00522DCA">
        <w:rPr>
          <w:lang w:val="en-GB"/>
        </w:rPr>
        <w:t xml:space="preserve">on Windows, </w:t>
      </w:r>
      <w:r w:rsidR="008C4079" w:rsidRPr="008C4079">
        <w:rPr>
          <w:rFonts w:ascii="Cambria Math" w:eastAsia="Arial Unicode MS" w:hAnsi="Cambria Math" w:cs="Cambria Math"/>
          <w:szCs w:val="24"/>
          <w:bdr w:val="single" w:sz="4" w:space="0" w:color="auto"/>
          <w:lang w:val="en-US"/>
        </w:rPr>
        <w:t>⌘</w:t>
      </w:r>
      <w:r w:rsidR="008C4079" w:rsidRPr="008C4079">
        <w:rPr>
          <w:szCs w:val="24"/>
          <w:lang w:val="en-US"/>
        </w:rPr>
        <w:t> + </w:t>
      </w:r>
      <w:r w:rsidR="00276C76" w:rsidRPr="00924581">
        <w:rPr>
          <w:szCs w:val="24"/>
          <w:bdr w:val="single" w:sz="4" w:space="0" w:color="auto"/>
        </w:rPr>
        <w:sym w:font="Wingdings" w:char="F0F1"/>
      </w:r>
      <w:r w:rsidR="00276C76" w:rsidRPr="00276C76">
        <w:rPr>
          <w:szCs w:val="24"/>
          <w:lang w:val="en-US"/>
        </w:rPr>
        <w:t> + </w:t>
      </w:r>
      <w:r w:rsidR="00276C76" w:rsidRPr="00924581">
        <w:rPr>
          <w:szCs w:val="24"/>
          <w:bdr w:val="single" w:sz="4" w:space="0" w:color="auto"/>
        </w:rPr>
        <w:sym w:font="Wingdings 3" w:char="F092"/>
      </w:r>
      <w:r w:rsidR="00276C76" w:rsidRPr="00276C76">
        <w:rPr>
          <w:szCs w:val="24"/>
          <w:lang w:val="en-US"/>
        </w:rPr>
        <w:t xml:space="preserve"> </w:t>
      </w:r>
      <w:r w:rsidRPr="00522DCA">
        <w:rPr>
          <w:lang w:val="en-GB"/>
        </w:rPr>
        <w:t>on Mac)</w:t>
      </w:r>
    </w:p>
    <w:p w14:paraId="78BDA5C8" w14:textId="77777777" w:rsidR="000959A2" w:rsidRPr="00522DCA" w:rsidRDefault="000959A2" w:rsidP="005D3475">
      <w:pPr>
        <w:pStyle w:val="Standard-BlockCharCharChar"/>
        <w:rPr>
          <w:lang w:val="en-GB"/>
        </w:rPr>
      </w:pPr>
      <w:r w:rsidRPr="00522DCA">
        <w:rPr>
          <w:lang w:val="en-GB"/>
        </w:rPr>
        <w:t>Extends the currently selected event to the right by one time point.</w:t>
      </w:r>
    </w:p>
    <w:p w14:paraId="42E1AACF" w14:textId="77777777" w:rsidR="000959A2" w:rsidRPr="00522DCA" w:rsidRDefault="000959A2" w:rsidP="005D3475">
      <w:pPr>
        <w:pStyle w:val="Standard-BlockCharCharChar"/>
        <w:rPr>
          <w:lang w:val="en-GB"/>
        </w:rPr>
      </w:pPr>
      <w:r w:rsidRPr="00522DCA">
        <w:rPr>
          <w:lang w:val="en-GB"/>
        </w:rPr>
        <w:t>Before:</w:t>
      </w:r>
    </w:p>
    <w:p w14:paraId="66629413" w14:textId="77777777" w:rsidR="000959A2" w:rsidRPr="00522DCA" w:rsidRDefault="0005350C">
      <w:pPr>
        <w:pStyle w:val="BildChar"/>
        <w:rPr>
          <w:rFonts w:ascii="Times New Roman" w:hAnsi="Times New Roman"/>
          <w:lang w:val="en-GB"/>
        </w:rPr>
      </w:pPr>
      <w:r>
        <w:rPr>
          <w:rFonts w:ascii="Times New Roman" w:hAnsi="Times New Roman"/>
          <w:lang w:val="en-GB"/>
        </w:rPr>
        <w:pict w14:anchorId="78751797">
          <v:shape id="_x0000_i1148" type="#_x0000_t75" style="width:255.35pt;height:55.25pt" filled="t">
            <v:fill color2="black"/>
            <v:imagedata r:id="rId230" o:title=""/>
          </v:shape>
        </w:pict>
      </w:r>
    </w:p>
    <w:p w14:paraId="5D09D0A4" w14:textId="77777777" w:rsidR="000959A2" w:rsidRPr="00522DCA" w:rsidRDefault="000959A2" w:rsidP="005D3475">
      <w:pPr>
        <w:pStyle w:val="Standard-BlockCharCharChar"/>
        <w:rPr>
          <w:lang w:val="en-GB"/>
        </w:rPr>
      </w:pPr>
      <w:r w:rsidRPr="00522DCA">
        <w:rPr>
          <w:lang w:val="en-GB"/>
        </w:rPr>
        <w:t>After:</w:t>
      </w:r>
    </w:p>
    <w:p w14:paraId="5C95FDB7" w14:textId="77777777" w:rsidR="000959A2" w:rsidRPr="00522DCA" w:rsidRDefault="0005350C">
      <w:pPr>
        <w:pStyle w:val="BildChar"/>
        <w:rPr>
          <w:rFonts w:ascii="Times New Roman" w:hAnsi="Times New Roman"/>
          <w:lang w:val="en-GB"/>
        </w:rPr>
      </w:pPr>
      <w:r>
        <w:rPr>
          <w:rFonts w:ascii="Times New Roman" w:hAnsi="Times New Roman"/>
          <w:lang w:val="en-GB"/>
        </w:rPr>
        <w:pict w14:anchorId="3F16E97A">
          <v:shape id="_x0000_i1149" type="#_x0000_t75" style="width:253.65pt;height:54.4pt" filled="t">
            <v:fill color2="black"/>
            <v:imagedata r:id="rId231" o:title=""/>
          </v:shape>
        </w:pict>
      </w:r>
    </w:p>
    <w:p w14:paraId="43790781" w14:textId="44C01B05" w:rsidR="000959A2" w:rsidRPr="00522DCA" w:rsidRDefault="008C4079" w:rsidP="006F7584">
      <w:pPr>
        <w:pStyle w:val="berschrift3"/>
      </w:pPr>
      <w:bookmarkStart w:id="510" w:name="_Event_%3E_Extend_to%20the%20left"/>
      <w:bookmarkStart w:id="511" w:name="_Ref108438359"/>
      <w:bookmarkStart w:id="512" w:name="_Toc69130012"/>
      <w:bookmarkStart w:id="513" w:name="_Toc69129871"/>
      <w:bookmarkStart w:id="514" w:name="_Toc55213880"/>
      <w:bookmarkStart w:id="515" w:name="_Toc415132447"/>
      <w:bookmarkStart w:id="516" w:name="_Toc415132628"/>
      <w:bookmarkEnd w:id="510"/>
      <w:r>
        <w:rPr>
          <w:noProof/>
          <w:lang w:val="de-DE" w:eastAsia="de-DE" w:bidi="ar-SA"/>
        </w:rPr>
        <w:drawing>
          <wp:anchor distT="0" distB="0" distL="114300" distR="114300" simplePos="0" relativeHeight="251694080" behindDoc="0" locked="0" layoutInCell="1" allowOverlap="1" wp14:anchorId="1488DE5C" wp14:editId="27D1578F">
            <wp:simplePos x="0" y="0"/>
            <wp:positionH relativeFrom="column">
              <wp:posOffset>1874830</wp:posOffset>
            </wp:positionH>
            <wp:positionV relativeFrom="paragraph">
              <wp:posOffset>237298</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Event &gt; Extend to the left</w:t>
      </w:r>
      <w:bookmarkEnd w:id="511"/>
      <w:bookmarkEnd w:id="512"/>
      <w:bookmarkEnd w:id="513"/>
      <w:bookmarkEnd w:id="514"/>
      <w:bookmarkEnd w:id="515"/>
      <w:bookmarkEnd w:id="516"/>
    </w:p>
    <w:p w14:paraId="1521A909" w14:textId="00AAFAC5" w:rsidR="000959A2" w:rsidRPr="00522DCA" w:rsidRDefault="000959A2" w:rsidP="005D3475">
      <w:pPr>
        <w:pStyle w:val="Standard-BlockCharCharChar"/>
        <w:rPr>
          <w:lang w:val="en-GB"/>
        </w:rPr>
      </w:pPr>
      <w:r w:rsidRPr="00522DCA">
        <w:rPr>
          <w:lang w:val="en-GB"/>
        </w:rPr>
        <w:t xml:space="preserve">(Shortcut: </w:t>
      </w:r>
      <w:r w:rsidR="00276C76">
        <w:rPr>
          <w:szCs w:val="24"/>
          <w:bdr w:val="single" w:sz="4" w:space="0" w:color="auto"/>
          <w:lang w:val="en-US"/>
        </w:rPr>
        <w:t>CTRL</w:t>
      </w:r>
      <w:r w:rsidR="008C4079" w:rsidRPr="008C4079">
        <w:rPr>
          <w:szCs w:val="24"/>
          <w:lang w:val="en-US"/>
        </w:rPr>
        <w:t> + </w:t>
      </w:r>
      <w:r w:rsidR="008C4079" w:rsidRPr="00924581">
        <w:rPr>
          <w:szCs w:val="24"/>
          <w:bdr w:val="single" w:sz="4" w:space="0" w:color="auto"/>
        </w:rPr>
        <w:sym w:font="Wingdings" w:char="F0F1"/>
      </w:r>
      <w:r w:rsidR="008C4079" w:rsidRPr="008C4079">
        <w:rPr>
          <w:szCs w:val="24"/>
          <w:lang w:val="en-US"/>
        </w:rPr>
        <w:t> + </w:t>
      </w:r>
      <w:r w:rsidR="008C4079" w:rsidRPr="00924581">
        <w:rPr>
          <w:szCs w:val="24"/>
          <w:bdr w:val="single" w:sz="4" w:space="0" w:color="auto"/>
        </w:rPr>
        <w:sym w:font="Wingdings 3" w:char="F091"/>
      </w:r>
      <w:r w:rsidR="008C4079" w:rsidRPr="008C4079">
        <w:rPr>
          <w:szCs w:val="24"/>
          <w:lang w:val="en-US"/>
        </w:rPr>
        <w:t xml:space="preserve"> </w:t>
      </w:r>
      <w:r w:rsidRPr="00522DCA">
        <w:rPr>
          <w:lang w:val="en-GB"/>
        </w:rPr>
        <w:t xml:space="preserve"> on Windows,</w:t>
      </w:r>
      <w:r w:rsidR="008C4079" w:rsidRPr="008C4079">
        <w:rPr>
          <w:szCs w:val="24"/>
          <w:lang w:val="en-US"/>
        </w:rPr>
        <w:t xml:space="preserve"> </w:t>
      </w:r>
      <w:r w:rsidR="008C4079" w:rsidRPr="008C4079">
        <w:rPr>
          <w:rFonts w:ascii="Cambria Math" w:eastAsia="Arial Unicode MS" w:hAnsi="Cambria Math" w:cs="Cambria Math"/>
          <w:szCs w:val="24"/>
          <w:bdr w:val="single" w:sz="4" w:space="0" w:color="auto"/>
          <w:lang w:val="en-US"/>
        </w:rPr>
        <w:t>⌘</w:t>
      </w:r>
      <w:r w:rsidR="008C4079" w:rsidRPr="008C4079">
        <w:rPr>
          <w:szCs w:val="24"/>
          <w:lang w:val="en-US"/>
        </w:rPr>
        <w:t> + </w:t>
      </w:r>
      <w:r w:rsidR="008C4079" w:rsidRPr="00924581">
        <w:rPr>
          <w:szCs w:val="24"/>
          <w:bdr w:val="single" w:sz="4" w:space="0" w:color="auto"/>
        </w:rPr>
        <w:sym w:font="Wingdings" w:char="F0F1"/>
      </w:r>
      <w:r w:rsidR="008C4079" w:rsidRPr="008C4079">
        <w:rPr>
          <w:szCs w:val="24"/>
          <w:lang w:val="en-US"/>
        </w:rPr>
        <w:t> + </w:t>
      </w:r>
      <w:r w:rsidR="008C4079" w:rsidRPr="00924581">
        <w:rPr>
          <w:szCs w:val="24"/>
          <w:bdr w:val="single" w:sz="4" w:space="0" w:color="auto"/>
        </w:rPr>
        <w:sym w:font="Wingdings 3" w:char="F091"/>
      </w:r>
      <w:r w:rsidR="008C4079" w:rsidRPr="008C4079">
        <w:rPr>
          <w:szCs w:val="24"/>
          <w:lang w:val="en-US"/>
        </w:rPr>
        <w:t xml:space="preserve"> </w:t>
      </w:r>
      <w:r w:rsidRPr="00522DCA">
        <w:rPr>
          <w:lang w:val="en-GB"/>
        </w:rPr>
        <w:t>on Mac)</w:t>
      </w:r>
    </w:p>
    <w:p w14:paraId="0C83A678" w14:textId="77777777" w:rsidR="000959A2" w:rsidRPr="00522DCA" w:rsidRDefault="000959A2" w:rsidP="005D3475">
      <w:pPr>
        <w:pStyle w:val="Standard-BlockCharCharChar"/>
        <w:rPr>
          <w:lang w:val="en-GB"/>
        </w:rPr>
      </w:pPr>
      <w:r w:rsidRPr="00522DCA">
        <w:rPr>
          <w:lang w:val="en-GB"/>
        </w:rPr>
        <w:t>Extends the currently selected event to the left by one time point.</w:t>
      </w:r>
    </w:p>
    <w:p w14:paraId="61EF4F26" w14:textId="66756799" w:rsidR="000959A2" w:rsidRPr="00522DCA" w:rsidRDefault="00E52636" w:rsidP="006F7584">
      <w:pPr>
        <w:pStyle w:val="berschrift3"/>
      </w:pPr>
      <w:bookmarkStart w:id="517" w:name="_Event_%3E_Shrink_on%20the%20right"/>
      <w:bookmarkStart w:id="518" w:name="_Ref108438367"/>
      <w:bookmarkStart w:id="519" w:name="_Toc69130013"/>
      <w:bookmarkStart w:id="520" w:name="_Toc69129872"/>
      <w:bookmarkStart w:id="521" w:name="_Toc55213881"/>
      <w:bookmarkStart w:id="522" w:name="_Toc415132448"/>
      <w:bookmarkStart w:id="523" w:name="_Toc415132629"/>
      <w:bookmarkEnd w:id="517"/>
      <w:r>
        <w:rPr>
          <w:noProof/>
          <w:lang w:val="de-DE" w:eastAsia="de-DE" w:bidi="ar-SA"/>
        </w:rPr>
        <w:drawing>
          <wp:anchor distT="0" distB="0" distL="114300" distR="114300" simplePos="0" relativeHeight="251697152" behindDoc="0" locked="0" layoutInCell="1" allowOverlap="1" wp14:anchorId="645E2009" wp14:editId="3E43FDB1">
            <wp:simplePos x="0" y="0"/>
            <wp:positionH relativeFrom="column">
              <wp:posOffset>1959890</wp:posOffset>
            </wp:positionH>
            <wp:positionV relativeFrom="paragraph">
              <wp:posOffset>78607</wp:posOffset>
            </wp:positionV>
            <wp:extent cx="228600" cy="228600"/>
            <wp:effectExtent l="0" t="0" r="0" b="0"/>
            <wp:wrapSquare wrapText="bothSides"/>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Event &gt; Shrink on the right</w:t>
      </w:r>
      <w:bookmarkEnd w:id="518"/>
      <w:bookmarkEnd w:id="519"/>
      <w:bookmarkEnd w:id="520"/>
      <w:bookmarkEnd w:id="521"/>
      <w:bookmarkEnd w:id="522"/>
      <w:bookmarkEnd w:id="523"/>
    </w:p>
    <w:p w14:paraId="34BC55A6" w14:textId="052FFABA" w:rsidR="000959A2" w:rsidRPr="00522DCA" w:rsidRDefault="000959A2" w:rsidP="005D3475">
      <w:pPr>
        <w:pStyle w:val="Standard-BlockCharCharChar"/>
        <w:rPr>
          <w:lang w:val="en-GB"/>
        </w:rPr>
      </w:pPr>
      <w:r w:rsidRPr="00522DCA">
        <w:rPr>
          <w:lang w:val="en-GB"/>
        </w:rPr>
        <w:t xml:space="preserve">(Shortcut: </w:t>
      </w:r>
      <w:r w:rsidR="00E52636" w:rsidRPr="00E52636">
        <w:rPr>
          <w:szCs w:val="24"/>
          <w:bdr w:val="single" w:sz="4" w:space="0" w:color="auto"/>
          <w:lang w:val="en-US"/>
        </w:rPr>
        <w:t>CTRL</w:t>
      </w:r>
      <w:r w:rsidR="00E52636" w:rsidRPr="00E52636">
        <w:rPr>
          <w:szCs w:val="24"/>
          <w:lang w:val="en-US"/>
        </w:rPr>
        <w:t> + </w:t>
      </w:r>
      <w:r w:rsidR="00E52636" w:rsidRPr="00E52636">
        <w:rPr>
          <w:szCs w:val="24"/>
          <w:bdr w:val="single" w:sz="4" w:space="0" w:color="auto"/>
          <w:lang w:val="en-US"/>
        </w:rPr>
        <w:t>Alt</w:t>
      </w:r>
      <w:r w:rsidR="00E52636" w:rsidRPr="00E52636">
        <w:rPr>
          <w:szCs w:val="24"/>
          <w:lang w:val="en-US"/>
        </w:rPr>
        <w:t> + </w:t>
      </w:r>
      <w:r w:rsidR="00E52636" w:rsidRPr="00924581">
        <w:rPr>
          <w:iCs/>
          <w:szCs w:val="24"/>
          <w:bdr w:val="single" w:sz="4" w:space="0" w:color="auto"/>
        </w:rPr>
        <w:sym w:font="Wingdings 3" w:char="F092"/>
      </w:r>
      <w:r w:rsidR="00E52636" w:rsidRPr="00E52636">
        <w:rPr>
          <w:szCs w:val="24"/>
          <w:lang w:val="en-US"/>
        </w:rPr>
        <w:t xml:space="preserve"> </w:t>
      </w:r>
      <w:r w:rsidRPr="00522DCA">
        <w:rPr>
          <w:lang w:val="en-GB"/>
        </w:rPr>
        <w:t xml:space="preserve">on Windows, </w:t>
      </w:r>
      <w:r w:rsidR="00E52636" w:rsidRPr="00E52636">
        <w:rPr>
          <w:rFonts w:ascii="Cambria Math" w:eastAsia="Arial Unicode MS" w:hAnsi="Cambria Math" w:cs="Cambria Math"/>
          <w:szCs w:val="24"/>
          <w:bdr w:val="single" w:sz="4" w:space="0" w:color="auto"/>
          <w:lang w:val="en-US"/>
        </w:rPr>
        <w:t>⌘</w:t>
      </w:r>
      <w:r w:rsidR="00E52636" w:rsidRPr="00E52636">
        <w:rPr>
          <w:szCs w:val="24"/>
          <w:lang w:val="en-US"/>
        </w:rPr>
        <w:t> + </w:t>
      </w:r>
      <w:r w:rsidR="00E52636" w:rsidRPr="00E52636">
        <w:rPr>
          <w:szCs w:val="24"/>
          <w:bdr w:val="single" w:sz="4" w:space="0" w:color="auto"/>
          <w:lang w:val="en-US"/>
        </w:rPr>
        <w:t>Alt</w:t>
      </w:r>
      <w:r w:rsidR="00E52636" w:rsidRPr="00E52636">
        <w:rPr>
          <w:szCs w:val="24"/>
          <w:lang w:val="en-US"/>
        </w:rPr>
        <w:t> + </w:t>
      </w:r>
      <w:r w:rsidR="00E52636" w:rsidRPr="00924581">
        <w:rPr>
          <w:iCs/>
          <w:szCs w:val="24"/>
          <w:bdr w:val="single" w:sz="4" w:space="0" w:color="auto"/>
        </w:rPr>
        <w:sym w:font="Wingdings 3" w:char="F092"/>
      </w:r>
      <w:r w:rsidR="00E52636" w:rsidRPr="00E52636">
        <w:rPr>
          <w:szCs w:val="24"/>
          <w:lang w:val="en-US"/>
        </w:rPr>
        <w:t xml:space="preserve"> </w:t>
      </w:r>
      <w:r w:rsidRPr="00522DCA">
        <w:rPr>
          <w:lang w:val="en-GB"/>
        </w:rPr>
        <w:t xml:space="preserve"> on Mac)</w:t>
      </w:r>
    </w:p>
    <w:p w14:paraId="6C6D89DB" w14:textId="77777777" w:rsidR="000959A2" w:rsidRPr="00522DCA" w:rsidRDefault="000959A2" w:rsidP="005D3475">
      <w:pPr>
        <w:pStyle w:val="Standard-BlockCharCharChar"/>
        <w:rPr>
          <w:lang w:val="en-GB"/>
        </w:rPr>
      </w:pPr>
      <w:r w:rsidRPr="00522DCA">
        <w:rPr>
          <w:lang w:val="en-GB"/>
        </w:rPr>
        <w:t>Shrinks the currently selected event by one time point from the right.</w:t>
      </w:r>
    </w:p>
    <w:p w14:paraId="7D3A1CC2" w14:textId="77777777" w:rsidR="000959A2" w:rsidRPr="00522DCA" w:rsidRDefault="000959A2" w:rsidP="005D3475">
      <w:pPr>
        <w:pStyle w:val="Standard-BlockCharCharChar"/>
        <w:rPr>
          <w:lang w:val="en-GB"/>
        </w:rPr>
      </w:pPr>
      <w:r w:rsidRPr="00522DCA">
        <w:rPr>
          <w:lang w:val="en-GB"/>
        </w:rPr>
        <w:t>Before:</w:t>
      </w:r>
    </w:p>
    <w:p w14:paraId="396E3BE8"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6D07BD44">
          <v:shape id="_x0000_i1150" type="#_x0000_t75" style="width:255.35pt;height:54.4pt" filled="t">
            <v:fill color2="black"/>
            <v:imagedata r:id="rId231" o:title=""/>
          </v:shape>
        </w:pict>
      </w:r>
    </w:p>
    <w:p w14:paraId="0B54AB48" w14:textId="77777777" w:rsidR="000959A2" w:rsidRPr="00522DCA" w:rsidRDefault="000959A2" w:rsidP="005D3475">
      <w:pPr>
        <w:pStyle w:val="Standard-BlockCharCharChar"/>
        <w:rPr>
          <w:lang w:val="en-GB"/>
        </w:rPr>
      </w:pPr>
      <w:r w:rsidRPr="00522DCA">
        <w:rPr>
          <w:lang w:val="en-GB"/>
        </w:rPr>
        <w:t>After:</w:t>
      </w:r>
    </w:p>
    <w:p w14:paraId="4A3BA147" w14:textId="77777777" w:rsidR="000959A2" w:rsidRPr="00522DCA" w:rsidRDefault="0005350C">
      <w:pPr>
        <w:pStyle w:val="BildChar"/>
        <w:keepNext/>
        <w:rPr>
          <w:rFonts w:ascii="Times New Roman" w:hAnsi="Times New Roman"/>
          <w:lang w:val="en-GB"/>
        </w:rPr>
      </w:pPr>
      <w:r>
        <w:rPr>
          <w:rFonts w:ascii="Times New Roman" w:hAnsi="Times New Roman"/>
          <w:lang w:val="en-GB"/>
        </w:rPr>
        <w:pict w14:anchorId="5CF4D2A3">
          <v:shape id="_x0000_i1151" type="#_x0000_t75" style="width:255.35pt;height:55.25pt" filled="t">
            <v:fill color2="black"/>
            <v:imagedata r:id="rId230" o:title=""/>
          </v:shape>
        </w:pict>
      </w:r>
    </w:p>
    <w:p w14:paraId="5D31C74A" w14:textId="3385A16C" w:rsidR="000959A2" w:rsidRPr="00522DCA" w:rsidRDefault="00E52636" w:rsidP="006F7584">
      <w:pPr>
        <w:pStyle w:val="berschrift3"/>
      </w:pPr>
      <w:bookmarkStart w:id="524" w:name="_Event_%3E_Shrink_on%20the%20left"/>
      <w:bookmarkStart w:id="525" w:name="_Ref108438374"/>
      <w:bookmarkStart w:id="526" w:name="_Toc69130014"/>
      <w:bookmarkStart w:id="527" w:name="_Toc69129873"/>
      <w:bookmarkStart w:id="528" w:name="_Toc55213882"/>
      <w:bookmarkStart w:id="529" w:name="_Toc415132449"/>
      <w:bookmarkStart w:id="530" w:name="_Toc415132630"/>
      <w:bookmarkEnd w:id="524"/>
      <w:r>
        <w:rPr>
          <w:noProof/>
          <w:lang w:val="de-DE" w:eastAsia="de-DE" w:bidi="ar-SA"/>
        </w:rPr>
        <w:drawing>
          <wp:anchor distT="0" distB="0" distL="114300" distR="114300" simplePos="0" relativeHeight="251699200" behindDoc="1" locked="0" layoutInCell="1" allowOverlap="1" wp14:anchorId="1F192A37" wp14:editId="3550E3F2">
            <wp:simplePos x="0" y="0"/>
            <wp:positionH relativeFrom="column">
              <wp:posOffset>1871331</wp:posOffset>
            </wp:positionH>
            <wp:positionV relativeFrom="paragraph">
              <wp:posOffset>266035</wp:posOffset>
            </wp:positionV>
            <wp:extent cx="228600" cy="228600"/>
            <wp:effectExtent l="0" t="0" r="0" b="0"/>
            <wp:wrapTight wrapText="bothSides">
              <wp:wrapPolygon edited="0">
                <wp:start x="0" y="0"/>
                <wp:lineTo x="0" y="19800"/>
                <wp:lineTo x="19800" y="19800"/>
                <wp:lineTo x="19800" y="0"/>
                <wp:lineTo x="0" y="0"/>
              </wp:wrapPolygon>
            </wp:wrapTight>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Event &gt; Shrink on the left</w:t>
      </w:r>
      <w:bookmarkEnd w:id="525"/>
      <w:bookmarkEnd w:id="526"/>
      <w:bookmarkEnd w:id="527"/>
      <w:bookmarkEnd w:id="528"/>
      <w:bookmarkEnd w:id="529"/>
      <w:bookmarkEnd w:id="530"/>
    </w:p>
    <w:p w14:paraId="59B74769" w14:textId="7A92C74D" w:rsidR="000959A2" w:rsidRPr="00522DCA" w:rsidRDefault="000959A2" w:rsidP="005D3475">
      <w:pPr>
        <w:pStyle w:val="Standard-BlockCharCharChar"/>
        <w:rPr>
          <w:lang w:val="en-GB"/>
        </w:rPr>
      </w:pPr>
      <w:r w:rsidRPr="00522DCA">
        <w:rPr>
          <w:lang w:val="en-GB"/>
        </w:rPr>
        <w:t xml:space="preserve">(Shortcut: </w:t>
      </w:r>
      <w:r w:rsidR="00E52636" w:rsidRPr="00E52636">
        <w:rPr>
          <w:szCs w:val="24"/>
          <w:bdr w:val="single" w:sz="4" w:space="0" w:color="auto"/>
          <w:lang w:val="en-US"/>
        </w:rPr>
        <w:t>CTRL</w:t>
      </w:r>
      <w:r w:rsidR="00E52636" w:rsidRPr="00E52636">
        <w:rPr>
          <w:szCs w:val="24"/>
          <w:lang w:val="en-US"/>
        </w:rPr>
        <w:t> + </w:t>
      </w:r>
      <w:r w:rsidR="00E52636" w:rsidRPr="00E52636">
        <w:rPr>
          <w:szCs w:val="24"/>
          <w:bdr w:val="single" w:sz="4" w:space="0" w:color="auto"/>
          <w:lang w:val="en-US"/>
        </w:rPr>
        <w:t>Alt</w:t>
      </w:r>
      <w:r w:rsidR="00E52636" w:rsidRPr="00E52636">
        <w:rPr>
          <w:szCs w:val="24"/>
          <w:lang w:val="en-US"/>
        </w:rPr>
        <w:t> + </w:t>
      </w:r>
      <w:r w:rsidR="00E52636" w:rsidRPr="00924581">
        <w:rPr>
          <w:szCs w:val="24"/>
          <w:bdr w:val="single" w:sz="4" w:space="0" w:color="auto"/>
        </w:rPr>
        <w:sym w:font="Wingdings 3" w:char="F091"/>
      </w:r>
      <w:r w:rsidR="00E52636" w:rsidRPr="00E52636">
        <w:rPr>
          <w:szCs w:val="24"/>
          <w:lang w:val="en-US"/>
        </w:rPr>
        <w:t xml:space="preserve"> </w:t>
      </w:r>
      <w:r w:rsidRPr="00522DCA">
        <w:rPr>
          <w:lang w:val="en-GB"/>
        </w:rPr>
        <w:t xml:space="preserve"> on Windows, </w:t>
      </w:r>
      <w:r w:rsidR="00E52636" w:rsidRPr="00E52636">
        <w:rPr>
          <w:rFonts w:ascii="Cambria Math" w:eastAsia="Arial Unicode MS" w:hAnsi="Cambria Math" w:cs="Cambria Math"/>
          <w:szCs w:val="24"/>
          <w:bdr w:val="single" w:sz="4" w:space="0" w:color="auto"/>
          <w:lang w:val="en-US"/>
        </w:rPr>
        <w:t>⌘</w:t>
      </w:r>
      <w:r w:rsidR="00E52636" w:rsidRPr="00E52636">
        <w:rPr>
          <w:szCs w:val="24"/>
          <w:lang w:val="en-US"/>
        </w:rPr>
        <w:t> + </w:t>
      </w:r>
      <w:r w:rsidR="00E52636" w:rsidRPr="00E52636">
        <w:rPr>
          <w:szCs w:val="24"/>
          <w:bdr w:val="single" w:sz="4" w:space="0" w:color="auto"/>
          <w:lang w:val="en-US"/>
        </w:rPr>
        <w:t>Alt</w:t>
      </w:r>
      <w:r w:rsidR="00E52636" w:rsidRPr="00E52636">
        <w:rPr>
          <w:szCs w:val="24"/>
          <w:lang w:val="en-US"/>
        </w:rPr>
        <w:t> + </w:t>
      </w:r>
      <w:r w:rsidR="00E52636" w:rsidRPr="00924581">
        <w:rPr>
          <w:szCs w:val="24"/>
          <w:bdr w:val="single" w:sz="4" w:space="0" w:color="auto"/>
        </w:rPr>
        <w:sym w:font="Wingdings 3" w:char="F091"/>
      </w:r>
      <w:r w:rsidR="00E52636" w:rsidRPr="00E52636">
        <w:rPr>
          <w:szCs w:val="24"/>
          <w:lang w:val="en-US"/>
        </w:rPr>
        <w:t xml:space="preserve"> </w:t>
      </w:r>
      <w:r w:rsidRPr="00522DCA">
        <w:rPr>
          <w:lang w:val="en-GB"/>
        </w:rPr>
        <w:t>on Mac)</w:t>
      </w:r>
    </w:p>
    <w:p w14:paraId="6CB98D12" w14:textId="77777777" w:rsidR="000959A2" w:rsidRPr="00522DCA" w:rsidRDefault="000959A2" w:rsidP="005D3475">
      <w:pPr>
        <w:pStyle w:val="Standard-BlockCharCharChar"/>
        <w:rPr>
          <w:lang w:val="en-GB"/>
        </w:rPr>
      </w:pPr>
      <w:r w:rsidRPr="00522DCA">
        <w:rPr>
          <w:lang w:val="en-GB"/>
        </w:rPr>
        <w:t>Shrinks the currently selected event by one time point from the left.</w:t>
      </w:r>
    </w:p>
    <w:p w14:paraId="4D96BD4C" w14:textId="6E67EB29" w:rsidR="000959A2" w:rsidRPr="00522DCA" w:rsidRDefault="00E52636" w:rsidP="006F7584">
      <w:pPr>
        <w:pStyle w:val="berschrift3"/>
      </w:pPr>
      <w:bookmarkStart w:id="531" w:name="_Event_%3E_Move_to%20the%20right"/>
      <w:bookmarkStart w:id="532" w:name="_Ref108438381"/>
      <w:bookmarkStart w:id="533" w:name="_Toc69130015"/>
      <w:bookmarkStart w:id="534" w:name="_Toc69129874"/>
      <w:bookmarkStart w:id="535" w:name="_Toc55213883"/>
      <w:bookmarkStart w:id="536" w:name="_Toc415132450"/>
      <w:bookmarkStart w:id="537" w:name="_Toc415132631"/>
      <w:bookmarkEnd w:id="531"/>
      <w:r>
        <w:rPr>
          <w:noProof/>
          <w:lang w:val="de-DE" w:eastAsia="de-DE" w:bidi="ar-SA"/>
        </w:rPr>
        <w:drawing>
          <wp:anchor distT="0" distB="0" distL="114300" distR="114300" simplePos="0" relativeHeight="251701248" behindDoc="0" locked="0" layoutInCell="1" allowOverlap="1" wp14:anchorId="1BDC0625" wp14:editId="42B13104">
            <wp:simplePos x="0" y="0"/>
            <wp:positionH relativeFrom="column">
              <wp:posOffset>1871331</wp:posOffset>
            </wp:positionH>
            <wp:positionV relativeFrom="paragraph">
              <wp:posOffset>106016</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Event &gt; Move to the right</w:t>
      </w:r>
      <w:bookmarkEnd w:id="532"/>
      <w:bookmarkEnd w:id="533"/>
      <w:bookmarkEnd w:id="534"/>
      <w:bookmarkEnd w:id="535"/>
      <w:bookmarkEnd w:id="536"/>
      <w:bookmarkEnd w:id="537"/>
    </w:p>
    <w:p w14:paraId="2AE8E0AE" w14:textId="4903CB9C" w:rsidR="000959A2" w:rsidRPr="00522DCA" w:rsidRDefault="000959A2" w:rsidP="005D3475">
      <w:pPr>
        <w:pStyle w:val="Standard-BlockCharCharChar"/>
        <w:rPr>
          <w:lang w:val="en-GB"/>
        </w:rPr>
      </w:pPr>
      <w:r w:rsidRPr="00522DCA">
        <w:rPr>
          <w:lang w:val="en-GB"/>
        </w:rPr>
        <w:t xml:space="preserve">(Shortcut: </w:t>
      </w:r>
      <w:r w:rsidR="00E52636" w:rsidRPr="00E52636">
        <w:rPr>
          <w:szCs w:val="24"/>
          <w:bdr w:val="single" w:sz="4" w:space="0" w:color="auto"/>
          <w:lang w:val="en-US"/>
        </w:rPr>
        <w:t>CTRL</w:t>
      </w:r>
      <w:r w:rsidR="00E52636" w:rsidRPr="00E52636">
        <w:rPr>
          <w:szCs w:val="24"/>
          <w:lang w:val="en-US"/>
        </w:rPr>
        <w:t> + </w:t>
      </w:r>
      <w:r w:rsidR="00E52636" w:rsidRPr="00924581">
        <w:rPr>
          <w:szCs w:val="24"/>
          <w:bdr w:val="single" w:sz="4" w:space="0" w:color="auto"/>
        </w:rPr>
        <w:sym w:font="Wingdings 3" w:char="F092"/>
      </w:r>
      <w:r w:rsidR="00E52636" w:rsidRPr="00E52636">
        <w:rPr>
          <w:szCs w:val="24"/>
          <w:lang w:val="en-US"/>
        </w:rPr>
        <w:t xml:space="preserve"> </w:t>
      </w:r>
      <w:r w:rsidRPr="00522DCA">
        <w:rPr>
          <w:lang w:val="en-GB"/>
        </w:rPr>
        <w:t xml:space="preserve">on Windows, </w:t>
      </w:r>
      <w:r w:rsidR="00E52636" w:rsidRPr="00E52636">
        <w:rPr>
          <w:rFonts w:ascii="Cambria Math" w:eastAsia="Arial Unicode MS" w:hAnsi="Cambria Math" w:cs="Cambria Math"/>
          <w:szCs w:val="24"/>
          <w:bdr w:val="single" w:sz="4" w:space="0" w:color="auto"/>
          <w:lang w:val="en-US"/>
        </w:rPr>
        <w:t>⌘</w:t>
      </w:r>
      <w:r w:rsidR="00E52636" w:rsidRPr="00E52636">
        <w:rPr>
          <w:szCs w:val="24"/>
          <w:lang w:val="en-US"/>
        </w:rPr>
        <w:t> + </w:t>
      </w:r>
      <w:r w:rsidR="00E52636" w:rsidRPr="00924581">
        <w:rPr>
          <w:szCs w:val="24"/>
          <w:bdr w:val="single" w:sz="4" w:space="0" w:color="auto"/>
        </w:rPr>
        <w:sym w:font="Wingdings 3" w:char="F092"/>
      </w:r>
      <w:r w:rsidR="00E52636" w:rsidRPr="00E52636">
        <w:rPr>
          <w:szCs w:val="24"/>
          <w:lang w:val="en-US"/>
        </w:rPr>
        <w:t xml:space="preserve"> </w:t>
      </w:r>
      <w:r w:rsidRPr="00522DCA">
        <w:rPr>
          <w:lang w:val="en-GB"/>
        </w:rPr>
        <w:t>on Mac)</w:t>
      </w:r>
    </w:p>
    <w:p w14:paraId="7C738A95" w14:textId="77777777" w:rsidR="000959A2" w:rsidRPr="00522DCA" w:rsidRDefault="000959A2" w:rsidP="005D3475">
      <w:pPr>
        <w:pStyle w:val="Standard-BlockCharCharChar"/>
        <w:rPr>
          <w:lang w:val="en-GB"/>
        </w:rPr>
      </w:pPr>
      <w:r w:rsidRPr="00522DCA">
        <w:rPr>
          <w:lang w:val="en-GB"/>
        </w:rPr>
        <w:t>Moves the currently selected event to the right by one time point.</w:t>
      </w:r>
    </w:p>
    <w:p w14:paraId="2EAFF040" w14:textId="77777777" w:rsidR="000959A2" w:rsidRPr="00522DCA" w:rsidRDefault="000959A2" w:rsidP="005D3475">
      <w:pPr>
        <w:pStyle w:val="Standard-BlockCharCharChar"/>
        <w:rPr>
          <w:lang w:val="en-GB"/>
        </w:rPr>
      </w:pPr>
      <w:r w:rsidRPr="00522DCA">
        <w:rPr>
          <w:lang w:val="en-GB"/>
        </w:rPr>
        <w:t>Before:</w:t>
      </w:r>
    </w:p>
    <w:p w14:paraId="2EA0819F" w14:textId="77777777" w:rsidR="000959A2" w:rsidRPr="00522DCA" w:rsidRDefault="0005350C">
      <w:pPr>
        <w:pStyle w:val="BildChar"/>
        <w:rPr>
          <w:rFonts w:ascii="Times New Roman" w:hAnsi="Times New Roman"/>
          <w:lang w:val="en-GB"/>
        </w:rPr>
      </w:pPr>
      <w:r>
        <w:rPr>
          <w:rFonts w:ascii="Times New Roman" w:hAnsi="Times New Roman"/>
          <w:lang w:val="en-GB"/>
        </w:rPr>
        <w:pict w14:anchorId="374197A6">
          <v:shape id="_x0000_i1152" type="#_x0000_t75" style="width:255.35pt;height:55.25pt" filled="t">
            <v:fill color2="black"/>
            <v:imagedata r:id="rId236" o:title=""/>
          </v:shape>
        </w:pict>
      </w:r>
    </w:p>
    <w:p w14:paraId="408448DB" w14:textId="77777777" w:rsidR="000959A2" w:rsidRPr="00522DCA" w:rsidRDefault="000959A2" w:rsidP="005D3475">
      <w:pPr>
        <w:pStyle w:val="Standard-BlockCharCharChar"/>
        <w:rPr>
          <w:lang w:val="en-GB"/>
        </w:rPr>
      </w:pPr>
      <w:r w:rsidRPr="00522DCA">
        <w:rPr>
          <w:lang w:val="en-GB"/>
        </w:rPr>
        <w:t xml:space="preserve">After: </w:t>
      </w:r>
    </w:p>
    <w:p w14:paraId="2DEBC3E4" w14:textId="77777777" w:rsidR="000959A2" w:rsidRPr="00522DCA" w:rsidRDefault="0005350C">
      <w:pPr>
        <w:pStyle w:val="BildChar"/>
        <w:rPr>
          <w:rFonts w:ascii="Times New Roman" w:hAnsi="Times New Roman"/>
          <w:lang w:val="en-GB"/>
        </w:rPr>
      </w:pPr>
      <w:r>
        <w:rPr>
          <w:rFonts w:ascii="Times New Roman" w:hAnsi="Times New Roman"/>
          <w:lang w:val="en-GB"/>
        </w:rPr>
        <w:pict w14:anchorId="6A638C60">
          <v:shape id="_x0000_i1153" type="#_x0000_t75" style="width:255.35pt;height:55.25pt" filled="t">
            <v:fill color2="black"/>
            <v:imagedata r:id="rId237" o:title=""/>
          </v:shape>
        </w:pict>
      </w:r>
    </w:p>
    <w:p w14:paraId="0B3A3699" w14:textId="53E35D3D" w:rsidR="000959A2" w:rsidRPr="00522DCA" w:rsidRDefault="00E52636" w:rsidP="006F7584">
      <w:pPr>
        <w:pStyle w:val="berschrift3"/>
      </w:pPr>
      <w:bookmarkStart w:id="538" w:name="_Event_%3E_Move_to%20the%20left"/>
      <w:bookmarkStart w:id="539" w:name="_Ref108438389"/>
      <w:bookmarkStart w:id="540" w:name="_Toc69130016"/>
      <w:bookmarkStart w:id="541" w:name="_Toc69129875"/>
      <w:bookmarkStart w:id="542" w:name="_Toc55213884"/>
      <w:bookmarkStart w:id="543" w:name="_Toc415132451"/>
      <w:bookmarkStart w:id="544" w:name="_Toc415132632"/>
      <w:bookmarkEnd w:id="538"/>
      <w:r>
        <w:rPr>
          <w:noProof/>
          <w:lang w:val="de-DE" w:eastAsia="de-DE" w:bidi="ar-SA"/>
        </w:rPr>
        <w:drawing>
          <wp:anchor distT="0" distB="0" distL="114300" distR="114300" simplePos="0" relativeHeight="251703296" behindDoc="0" locked="0" layoutInCell="1" allowOverlap="1" wp14:anchorId="5E9179FE" wp14:editId="14B33011">
            <wp:simplePos x="0" y="0"/>
            <wp:positionH relativeFrom="column">
              <wp:posOffset>1743592</wp:posOffset>
            </wp:positionH>
            <wp:positionV relativeFrom="paragraph">
              <wp:posOffset>233045</wp:posOffset>
            </wp:positionV>
            <wp:extent cx="228600" cy="228600"/>
            <wp:effectExtent l="0" t="0" r="0" b="0"/>
            <wp:wrapSquare wrapText="bothSides"/>
            <wp:docPr id="16"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Event &gt; Move to the left</w:t>
      </w:r>
      <w:bookmarkEnd w:id="539"/>
      <w:bookmarkEnd w:id="540"/>
      <w:bookmarkEnd w:id="541"/>
      <w:bookmarkEnd w:id="542"/>
      <w:bookmarkEnd w:id="543"/>
      <w:bookmarkEnd w:id="544"/>
    </w:p>
    <w:p w14:paraId="534D329E" w14:textId="483F088D" w:rsidR="000959A2" w:rsidRPr="00522DCA" w:rsidRDefault="000959A2" w:rsidP="005D3475">
      <w:pPr>
        <w:pStyle w:val="Standard-BlockCharCharChar"/>
        <w:rPr>
          <w:lang w:val="en-GB"/>
        </w:rPr>
      </w:pPr>
      <w:r w:rsidRPr="00522DCA">
        <w:rPr>
          <w:lang w:val="en-GB"/>
        </w:rPr>
        <w:t xml:space="preserve">(Shortcut: </w:t>
      </w:r>
      <w:r w:rsidR="00E52636" w:rsidRPr="00E52636">
        <w:rPr>
          <w:szCs w:val="24"/>
          <w:bdr w:val="single" w:sz="4" w:space="0" w:color="auto"/>
          <w:lang w:val="en-US"/>
        </w:rPr>
        <w:t>CTRL</w:t>
      </w:r>
      <w:r w:rsidR="00E52636" w:rsidRPr="00E52636">
        <w:rPr>
          <w:szCs w:val="24"/>
          <w:lang w:val="en-US"/>
        </w:rPr>
        <w:t> + </w:t>
      </w:r>
      <w:r w:rsidR="00276C76" w:rsidRPr="00924581">
        <w:rPr>
          <w:szCs w:val="24"/>
          <w:bdr w:val="single" w:sz="4" w:space="0" w:color="auto"/>
        </w:rPr>
        <w:sym w:font="Wingdings 3" w:char="F091"/>
      </w:r>
      <w:r w:rsidR="00E52636" w:rsidRPr="00E52636">
        <w:rPr>
          <w:szCs w:val="24"/>
          <w:lang w:val="en-US"/>
        </w:rPr>
        <w:t xml:space="preserve"> </w:t>
      </w:r>
      <w:r w:rsidRPr="00522DCA">
        <w:rPr>
          <w:lang w:val="en-GB"/>
        </w:rPr>
        <w:t xml:space="preserve">on Windows, </w:t>
      </w:r>
      <w:r w:rsidR="00E52636" w:rsidRPr="00E52636">
        <w:rPr>
          <w:rFonts w:ascii="Cambria Math" w:eastAsia="Arial Unicode MS" w:hAnsi="Cambria Math" w:cs="Cambria Math"/>
          <w:szCs w:val="24"/>
          <w:bdr w:val="single" w:sz="4" w:space="0" w:color="auto"/>
          <w:lang w:val="en-US"/>
        </w:rPr>
        <w:t>⌘</w:t>
      </w:r>
      <w:r w:rsidR="00E52636" w:rsidRPr="00E52636">
        <w:rPr>
          <w:szCs w:val="24"/>
          <w:lang w:val="en-US"/>
        </w:rPr>
        <w:t> + </w:t>
      </w:r>
      <w:r w:rsidR="00276C76" w:rsidRPr="00924581">
        <w:rPr>
          <w:szCs w:val="24"/>
          <w:bdr w:val="single" w:sz="4" w:space="0" w:color="auto"/>
        </w:rPr>
        <w:sym w:font="Wingdings 3" w:char="F091"/>
      </w:r>
      <w:r w:rsidR="00E52636" w:rsidRPr="00E52636">
        <w:rPr>
          <w:szCs w:val="24"/>
          <w:lang w:val="en-US"/>
        </w:rPr>
        <w:t xml:space="preserve"> </w:t>
      </w:r>
      <w:r w:rsidRPr="00522DCA">
        <w:rPr>
          <w:lang w:val="en-GB"/>
        </w:rPr>
        <w:t>on Mac)</w:t>
      </w:r>
    </w:p>
    <w:p w14:paraId="1A9178CE" w14:textId="77777777" w:rsidR="000959A2" w:rsidRPr="00522DCA" w:rsidRDefault="000959A2" w:rsidP="005D3475">
      <w:pPr>
        <w:pStyle w:val="Standard-BlockCharCharChar"/>
        <w:rPr>
          <w:lang w:val="en-GB"/>
        </w:rPr>
      </w:pPr>
      <w:r w:rsidRPr="00522DCA">
        <w:rPr>
          <w:lang w:val="en-GB"/>
        </w:rPr>
        <w:t>Moves the currently selected event to the left by one time point.</w:t>
      </w:r>
    </w:p>
    <w:p w14:paraId="6F10F76B" w14:textId="7EDA1081" w:rsidR="000959A2" w:rsidRPr="00522DCA" w:rsidRDefault="000959A2" w:rsidP="006F7584">
      <w:pPr>
        <w:pStyle w:val="berschrift3"/>
      </w:pPr>
      <w:bookmarkStart w:id="545" w:name="_Toc415132452"/>
      <w:bookmarkStart w:id="546" w:name="_Toc415132633"/>
      <w:r w:rsidRPr="00522DCA">
        <w:t>Event &gt; Find next event</w:t>
      </w:r>
      <w:bookmarkEnd w:id="545"/>
      <w:bookmarkEnd w:id="546"/>
    </w:p>
    <w:p w14:paraId="78F0C711" w14:textId="77777777" w:rsidR="000959A2" w:rsidRPr="00522DCA" w:rsidRDefault="000959A2" w:rsidP="005D3475">
      <w:pPr>
        <w:pStyle w:val="Standard-BlockCharCharChar"/>
        <w:rPr>
          <w:lang w:val="en-GB"/>
        </w:rPr>
      </w:pPr>
      <w:r w:rsidRPr="00522DCA">
        <w:rPr>
          <w:lang w:val="en-GB"/>
        </w:rPr>
        <w:t>Looks for the next event in the tier that is currently active from position of the current selection.</w:t>
      </w:r>
    </w:p>
    <w:p w14:paraId="6FD0F25D" w14:textId="4EFC4711" w:rsidR="000959A2" w:rsidRPr="00522DCA" w:rsidRDefault="000959A2" w:rsidP="006F7584">
      <w:pPr>
        <w:pStyle w:val="berschrift3"/>
      </w:pPr>
      <w:bookmarkStart w:id="547" w:name="_Toc415132453"/>
      <w:bookmarkStart w:id="548" w:name="_Toc415132634"/>
      <w:r w:rsidRPr="00522DCA">
        <w:lastRenderedPageBreak/>
        <w:t>Event &gt; Insert Pause</w:t>
      </w:r>
      <w:r w:rsidR="000C3130">
        <w:t xml:space="preserve"> </w:t>
      </w:r>
      <w:r w:rsidR="000C3130">
        <w:rPr>
          <w:noProof/>
          <w:lang w:val="de-DE" w:eastAsia="de-DE" w:bidi="ar-SA"/>
        </w:rPr>
        <w:drawing>
          <wp:inline distT="0" distB="0" distL="0" distR="0" wp14:anchorId="45F76FC4" wp14:editId="40879170">
            <wp:extent cx="171450" cy="28575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285750"/>
                    </a:xfrm>
                    <a:prstGeom prst="rect">
                      <a:avLst/>
                    </a:prstGeom>
                  </pic:spPr>
                </pic:pic>
              </a:graphicData>
            </a:graphic>
          </wp:inline>
        </w:drawing>
      </w:r>
      <w:bookmarkEnd w:id="547"/>
      <w:bookmarkEnd w:id="548"/>
    </w:p>
    <w:p w14:paraId="3DEEB9D8" w14:textId="41E3D36D" w:rsidR="000959A2" w:rsidRPr="00522DCA" w:rsidRDefault="000959A2" w:rsidP="005D3475">
      <w:pPr>
        <w:pStyle w:val="Standard-BlockCharCharChar"/>
        <w:rPr>
          <w:lang w:val="en-GB"/>
        </w:rPr>
      </w:pPr>
      <w:r w:rsidRPr="00522DCA">
        <w:rPr>
          <w:lang w:val="en-GB"/>
        </w:rPr>
        <w:t xml:space="preserve">Inserts a pause into the selected event with the length of the current selection in the oscillogram. The specific notation of the pause can be set via </w:t>
      </w:r>
      <w:r w:rsidRPr="00E52636">
        <w:rPr>
          <w:rStyle w:val="Menufunction"/>
          <w:lang w:val="en-US"/>
        </w:rPr>
        <w:t>Edit &gt; Preferences &gt; Segmentation</w:t>
      </w:r>
      <w:r w:rsidRPr="00522DCA">
        <w:rPr>
          <w:lang w:val="en-GB"/>
        </w:rPr>
        <w:t>.</w:t>
      </w:r>
    </w:p>
    <w:p w14:paraId="0A5C6837" w14:textId="5C32D0F7" w:rsidR="00E52636" w:rsidRDefault="00E52636">
      <w:pPr>
        <w:spacing w:before="0" w:after="160" w:line="259" w:lineRule="auto"/>
        <w:jc w:val="left"/>
        <w:rPr>
          <w:rFonts w:cs="Times New Roman"/>
          <w:lang w:val="en-GB"/>
        </w:rPr>
      </w:pPr>
      <w:r>
        <w:rPr>
          <w:rFonts w:cs="Times New Roman"/>
          <w:lang w:val="en-GB"/>
        </w:rPr>
        <w:br w:type="page"/>
      </w:r>
    </w:p>
    <w:p w14:paraId="1616CA2B" w14:textId="77777777" w:rsidR="000959A2" w:rsidRPr="00522DCA" w:rsidRDefault="000959A2" w:rsidP="00F73227">
      <w:pPr>
        <w:pStyle w:val="berschrift2"/>
        <w:numPr>
          <w:ilvl w:val="1"/>
          <w:numId w:val="90"/>
        </w:numPr>
        <w:rPr>
          <w:lang w:val="en-GB"/>
        </w:rPr>
      </w:pPr>
      <w:bookmarkStart w:id="549" w:name="_Toc69130017"/>
      <w:bookmarkStart w:id="550" w:name="_Toc69129876"/>
      <w:bookmarkStart w:id="551" w:name="_Toc55213886"/>
      <w:bookmarkStart w:id="552" w:name="_Ref52614824"/>
      <w:bookmarkStart w:id="553" w:name="_Ref52614814"/>
      <w:bookmarkStart w:id="554" w:name="_Toc415132454"/>
      <w:bookmarkStart w:id="555" w:name="_Toc415132635"/>
      <w:commentRangeStart w:id="556"/>
      <w:r w:rsidRPr="00522DCA">
        <w:rPr>
          <w:lang w:val="en-GB"/>
        </w:rPr>
        <w:lastRenderedPageBreak/>
        <w:t>Timeline Menu</w:t>
      </w:r>
      <w:bookmarkEnd w:id="549"/>
      <w:bookmarkEnd w:id="550"/>
      <w:bookmarkEnd w:id="551"/>
      <w:bookmarkEnd w:id="552"/>
      <w:bookmarkEnd w:id="553"/>
      <w:commentRangeEnd w:id="556"/>
      <w:r w:rsidRPr="00522DCA">
        <w:rPr>
          <w:rStyle w:val="Kommentarzeichen"/>
          <w:rFonts w:eastAsia="SimSun"/>
          <w:b w:val="0"/>
          <w:bCs w:val="0"/>
          <w:iCs w:val="0"/>
          <w:lang w:val="en-GB"/>
        </w:rPr>
        <w:commentReference w:id="556"/>
      </w:r>
      <w:bookmarkEnd w:id="554"/>
      <w:bookmarkEnd w:id="555"/>
    </w:p>
    <w:p w14:paraId="03569257" w14:textId="77777777" w:rsidR="000959A2" w:rsidRPr="00522DCA" w:rsidRDefault="000959A2" w:rsidP="005D3475">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522DCA" w14:paraId="74BB6580" w14:textId="77777777">
        <w:tc>
          <w:tcPr>
            <w:tcW w:w="4605" w:type="dxa"/>
            <w:shd w:val="clear" w:color="auto" w:fill="auto"/>
          </w:tcPr>
          <w:p w14:paraId="2B38C85B" w14:textId="77777777" w:rsidR="000959A2" w:rsidRPr="00522DCA" w:rsidRDefault="0005350C">
            <w:pPr>
              <w:rPr>
                <w:rFonts w:cs="Times New Roman"/>
                <w:lang w:val="en-GB"/>
              </w:rPr>
            </w:pPr>
            <w:r>
              <w:rPr>
                <w:rFonts w:cs="Times New Roman"/>
                <w:lang w:val="en-GB"/>
              </w:rPr>
              <w:pict w14:anchorId="080D2D40">
                <v:shape id="_x0000_i1154" type="#_x0000_t75" style="width:154.9pt;height:307.25pt" filled="t">
                  <v:fill color2="black"/>
                  <v:imagedata r:id="rId238" o:title=""/>
                </v:shape>
              </w:pict>
            </w:r>
          </w:p>
        </w:tc>
        <w:tc>
          <w:tcPr>
            <w:tcW w:w="4820" w:type="dxa"/>
            <w:shd w:val="clear" w:color="auto" w:fill="auto"/>
          </w:tcPr>
          <w:p w14:paraId="3C6B201A" w14:textId="77777777" w:rsidR="000959A2" w:rsidRPr="00522DCA" w:rsidRDefault="000959A2">
            <w:pPr>
              <w:ind w:left="497"/>
              <w:rPr>
                <w:rFonts w:cs="Times New Roman"/>
                <w:lang w:val="en-GB"/>
              </w:rPr>
            </w:pPr>
          </w:p>
        </w:tc>
      </w:tr>
    </w:tbl>
    <w:p w14:paraId="17969731" w14:textId="534B087C" w:rsidR="000959A2" w:rsidRPr="00522DCA" w:rsidRDefault="006B3F66" w:rsidP="006F7584">
      <w:pPr>
        <w:pStyle w:val="berschrift3"/>
      </w:pPr>
      <w:bookmarkStart w:id="557" w:name="_Timeline_%3E_Edit_timeline%20item..."/>
      <w:bookmarkStart w:id="558" w:name="_Ref108438399"/>
      <w:bookmarkStart w:id="559" w:name="_Toc69130018"/>
      <w:bookmarkStart w:id="560" w:name="_Toc69129877"/>
      <w:bookmarkStart w:id="561" w:name="_Toc55213887"/>
      <w:bookmarkStart w:id="562" w:name="_Toc415132455"/>
      <w:bookmarkStart w:id="563" w:name="_Toc415132636"/>
      <w:bookmarkEnd w:id="557"/>
      <w:r>
        <w:rPr>
          <w:noProof/>
          <w:lang w:val="de-DE" w:eastAsia="de-DE" w:bidi="ar-SA"/>
        </w:rPr>
        <w:drawing>
          <wp:anchor distT="0" distB="0" distL="114300" distR="114300" simplePos="0" relativeHeight="251705344" behindDoc="1" locked="0" layoutInCell="1" allowOverlap="1" wp14:anchorId="1D5BA729" wp14:editId="5DD2073F">
            <wp:simplePos x="0" y="0"/>
            <wp:positionH relativeFrom="column">
              <wp:posOffset>2243470</wp:posOffset>
            </wp:positionH>
            <wp:positionV relativeFrom="paragraph">
              <wp:posOffset>212873</wp:posOffset>
            </wp:positionV>
            <wp:extent cx="228600" cy="228600"/>
            <wp:effectExtent l="0" t="0" r="0" b="0"/>
            <wp:wrapTight wrapText="bothSides">
              <wp:wrapPolygon edited="0">
                <wp:start x="0" y="0"/>
                <wp:lineTo x="0" y="19800"/>
                <wp:lineTo x="19800" y="19800"/>
                <wp:lineTo x="19800" y="0"/>
                <wp:lineTo x="0" y="0"/>
              </wp:wrapPolygon>
            </wp:wrapTight>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Timeline &gt; Edit timeline item...</w:t>
      </w:r>
      <w:bookmarkEnd w:id="558"/>
      <w:bookmarkEnd w:id="559"/>
      <w:bookmarkEnd w:id="560"/>
      <w:bookmarkEnd w:id="561"/>
      <w:bookmarkEnd w:id="562"/>
      <w:bookmarkEnd w:id="563"/>
      <w:r w:rsidRPr="006B3F66">
        <w:rPr>
          <w:noProof/>
        </w:rPr>
        <w:t xml:space="preserve"> </w:t>
      </w:r>
    </w:p>
    <w:p w14:paraId="073300BB" w14:textId="77777777" w:rsidR="000959A2" w:rsidRPr="00522DCA" w:rsidRDefault="000959A2" w:rsidP="005D3475">
      <w:pPr>
        <w:pStyle w:val="Standard-BlockCharCharChar"/>
        <w:rPr>
          <w:lang w:val="en-GB"/>
        </w:rPr>
      </w:pPr>
      <w:r w:rsidRPr="0049368D">
        <w:rPr>
          <w:lang w:val="en-US"/>
        </w:rPr>
        <w:t>Opens</w:t>
      </w:r>
      <w:r w:rsidRPr="00522DCA">
        <w:rPr>
          <w:lang w:val="en-GB"/>
        </w:rPr>
        <w:t xml:space="preserve"> a dialog to edit the absolute time value of the currently selected event</w:t>
      </w:r>
      <w:ins w:id="564" w:author="Moritz Lautenbach" w:date="2014-04-16T09:37:00Z">
        <w:r w:rsidRPr="00522DCA">
          <w:rPr>
            <w:lang w:val="en-GB"/>
          </w:rPr>
          <w:t>:</w:t>
        </w:r>
      </w:ins>
    </w:p>
    <w:p w14:paraId="51DEC906" w14:textId="77777777" w:rsidR="000959A2" w:rsidRPr="00522DCA" w:rsidRDefault="0005350C">
      <w:pPr>
        <w:pStyle w:val="BildChar"/>
        <w:rPr>
          <w:rFonts w:ascii="Times New Roman" w:hAnsi="Times New Roman"/>
          <w:lang w:val="en-GB"/>
        </w:rPr>
      </w:pPr>
      <w:r>
        <w:rPr>
          <w:rFonts w:ascii="Times New Roman" w:hAnsi="Times New Roman"/>
          <w:lang w:val="en-GB"/>
        </w:rPr>
        <w:pict w14:anchorId="7C8D92B7">
          <v:shape id="_x0000_i1155" type="#_x0000_t75" style="width:189.2pt;height:98.8pt" filled="t">
            <v:fill color2="black"/>
            <v:imagedata r:id="rId240" o:title=""/>
          </v:shape>
        </w:pict>
      </w:r>
    </w:p>
    <w:p w14:paraId="33B1D8EB" w14:textId="77777777" w:rsidR="000959A2" w:rsidRPr="00522DCA" w:rsidRDefault="000959A2" w:rsidP="005D3475">
      <w:pPr>
        <w:pStyle w:val="Standard-BlockCharCharChar"/>
        <w:rPr>
          <w:lang w:val="en-GB"/>
        </w:rPr>
      </w:pPr>
      <w:r w:rsidRPr="00522DCA">
        <w:rPr>
          <w:lang w:val="en-GB"/>
        </w:rPr>
        <w:t xml:space="preserve">The absolute time value can either be entered as a decimal number (i.e. in seconds) or as </w:t>
      </w:r>
      <w:proofErr w:type="spellStart"/>
      <w:r w:rsidRPr="00522DCA">
        <w:rPr>
          <w:lang w:val="en-GB"/>
        </w:rPr>
        <w:t>hh:mm</w:t>
      </w:r>
      <w:proofErr w:type="gramStart"/>
      <w:r w:rsidRPr="00522DCA">
        <w:rPr>
          <w:lang w:val="en-GB"/>
        </w:rPr>
        <w:t>:ss.xxx</w:t>
      </w:r>
      <w:proofErr w:type="spellEnd"/>
      <w:proofErr w:type="gramEnd"/>
      <w:r w:rsidRPr="00522DCA">
        <w:rPr>
          <w:lang w:val="en-GB"/>
        </w:rPr>
        <w:t xml:space="preserve">. The entries: </w:t>
      </w:r>
    </w:p>
    <w:p w14:paraId="29652BB4" w14:textId="383DF978" w:rsidR="000959A2" w:rsidRPr="00522DCA" w:rsidRDefault="000959A2" w:rsidP="005D3475">
      <w:pPr>
        <w:pStyle w:val="Eingerckt"/>
        <w:rPr>
          <w:lang w:val="en-GB"/>
        </w:rPr>
      </w:pPr>
      <w:r w:rsidRPr="00522DCA">
        <w:rPr>
          <w:lang w:val="en-GB"/>
        </w:rPr>
        <w:t>181.23</w:t>
      </w:r>
    </w:p>
    <w:p w14:paraId="294A6C16" w14:textId="77777777" w:rsidR="000959A2" w:rsidRPr="00522DCA" w:rsidRDefault="000959A2" w:rsidP="005D3475">
      <w:pPr>
        <w:pStyle w:val="Eingerckt"/>
        <w:rPr>
          <w:lang w:val="en-GB"/>
        </w:rPr>
      </w:pPr>
      <w:r w:rsidRPr="00522DCA">
        <w:rPr>
          <w:lang w:val="en-GB"/>
        </w:rPr>
        <w:t>00:03:01.23</w:t>
      </w:r>
    </w:p>
    <w:p w14:paraId="27215DB6" w14:textId="123DF48B" w:rsidR="000959A2" w:rsidRPr="00522DCA" w:rsidRDefault="000959A2" w:rsidP="005D3475">
      <w:pPr>
        <w:pStyle w:val="Eingerckt"/>
        <w:rPr>
          <w:lang w:val="en-GB"/>
        </w:rPr>
      </w:pPr>
      <w:r w:rsidRPr="00522DCA">
        <w:rPr>
          <w:lang w:val="en-GB"/>
        </w:rPr>
        <w:t>03:01.230</w:t>
      </w:r>
    </w:p>
    <w:p w14:paraId="2A0EDE21" w14:textId="3F050FE5" w:rsidR="000959A2" w:rsidRPr="00522DCA" w:rsidRDefault="000959A2" w:rsidP="005D3475">
      <w:pPr>
        <w:pStyle w:val="Standard-BlockCharCharChar"/>
        <w:rPr>
          <w:lang w:val="en-GB"/>
        </w:rPr>
      </w:pPr>
      <w:proofErr w:type="gramStart"/>
      <w:r w:rsidRPr="00522DCA">
        <w:rPr>
          <w:lang w:val="en-GB"/>
        </w:rPr>
        <w:lastRenderedPageBreak/>
        <w:t>for</w:t>
      </w:r>
      <w:proofErr w:type="gramEnd"/>
      <w:r w:rsidRPr="00522DCA">
        <w:rPr>
          <w:lang w:val="en-GB"/>
        </w:rPr>
        <w:t xml:space="preserve"> example all represent the same, namely: </w:t>
      </w:r>
      <w:r w:rsidR="00C23F5A" w:rsidRPr="00522DCA">
        <w:rPr>
          <w:lang w:val="en-GB"/>
        </w:rPr>
        <w:t>“</w:t>
      </w:r>
      <w:r w:rsidRPr="00522DCA">
        <w:rPr>
          <w:lang w:val="en-GB"/>
        </w:rPr>
        <w:t>3 minutes, 1 second and 230 milliseconds.</w:t>
      </w:r>
      <w:r w:rsidR="00C23F5A" w:rsidRPr="00522DCA">
        <w:rPr>
          <w:lang w:val="en-GB"/>
        </w:rPr>
        <w:t>”</w:t>
      </w:r>
    </w:p>
    <w:p w14:paraId="31839B4C" w14:textId="40105C41" w:rsidR="000959A2" w:rsidRPr="00522DCA" w:rsidRDefault="006B3F66" w:rsidP="006F7584">
      <w:pPr>
        <w:pStyle w:val="berschrift3"/>
      </w:pPr>
      <w:bookmarkStart w:id="565" w:name="_Timeline_%3E_Insert_timeline%20item"/>
      <w:bookmarkStart w:id="566" w:name="_Ref108438406"/>
      <w:bookmarkStart w:id="567" w:name="_Toc69130019"/>
      <w:bookmarkStart w:id="568" w:name="_Toc69129878"/>
      <w:bookmarkStart w:id="569" w:name="_Toc55213888"/>
      <w:bookmarkStart w:id="570" w:name="_Toc415132456"/>
      <w:bookmarkStart w:id="571" w:name="_Toc415132637"/>
      <w:bookmarkEnd w:id="565"/>
      <w:r>
        <w:rPr>
          <w:noProof/>
          <w:lang w:val="de-DE" w:eastAsia="de-DE" w:bidi="ar-SA"/>
        </w:rPr>
        <w:drawing>
          <wp:anchor distT="0" distB="0" distL="114300" distR="114300" simplePos="0" relativeHeight="251707392" behindDoc="0" locked="0" layoutInCell="1" allowOverlap="1" wp14:anchorId="12A9E391" wp14:editId="114855BB">
            <wp:simplePos x="0" y="0"/>
            <wp:positionH relativeFrom="column">
              <wp:posOffset>2232837</wp:posOffset>
            </wp:positionH>
            <wp:positionV relativeFrom="paragraph">
              <wp:posOffset>-74797</wp:posOffset>
            </wp:positionV>
            <wp:extent cx="228600" cy="228600"/>
            <wp:effectExtent l="0" t="0" r="0" b="0"/>
            <wp:wrapNone/>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Timeline &gt; Insert timeline item</w:t>
      </w:r>
      <w:bookmarkEnd w:id="566"/>
      <w:bookmarkEnd w:id="567"/>
      <w:bookmarkEnd w:id="568"/>
      <w:bookmarkEnd w:id="569"/>
      <w:bookmarkEnd w:id="570"/>
      <w:bookmarkEnd w:id="571"/>
    </w:p>
    <w:p w14:paraId="20E99358" w14:textId="77777777" w:rsidR="000959A2" w:rsidRPr="00522DCA" w:rsidRDefault="000959A2" w:rsidP="005D3475">
      <w:pPr>
        <w:pStyle w:val="Standard-BlockCharCharChar"/>
        <w:rPr>
          <w:lang w:val="en-GB"/>
        </w:rPr>
      </w:pPr>
      <w:r w:rsidRPr="00522DCA">
        <w:rPr>
          <w:lang w:val="en-GB"/>
        </w:rPr>
        <w:t>Inserts a new time point to the left of the currently selected time point.</w:t>
      </w:r>
    </w:p>
    <w:p w14:paraId="43FFC81C" w14:textId="77777777" w:rsidR="000959A2" w:rsidRPr="00522DCA" w:rsidRDefault="000959A2" w:rsidP="005D3475">
      <w:pPr>
        <w:pStyle w:val="Standard-BlockCharCharChar"/>
        <w:rPr>
          <w:lang w:val="en-GB"/>
        </w:rPr>
      </w:pPr>
      <w:r w:rsidRPr="00522DCA">
        <w:rPr>
          <w:lang w:val="en-GB"/>
        </w:rPr>
        <w:t>Before:</w:t>
      </w:r>
    </w:p>
    <w:p w14:paraId="46ACA480" w14:textId="77777777" w:rsidR="000959A2" w:rsidRPr="00522DCA" w:rsidRDefault="0005350C">
      <w:pPr>
        <w:pStyle w:val="BildChar"/>
        <w:rPr>
          <w:rFonts w:ascii="Times New Roman" w:hAnsi="Times New Roman"/>
          <w:lang w:val="en-GB"/>
        </w:rPr>
      </w:pPr>
      <w:r>
        <w:rPr>
          <w:rFonts w:ascii="Times New Roman" w:hAnsi="Times New Roman"/>
          <w:lang w:val="en-GB"/>
        </w:rPr>
        <w:pict w14:anchorId="5E426599">
          <v:shape id="_x0000_i1156" type="#_x0000_t75" style="width:211pt;height:82.9pt" filled="t">
            <v:fill color2="black"/>
            <v:imagedata r:id="rId242" o:title=""/>
          </v:shape>
        </w:pict>
      </w:r>
    </w:p>
    <w:p w14:paraId="06A17ADE" w14:textId="77777777" w:rsidR="000959A2" w:rsidRPr="00522DCA" w:rsidRDefault="000959A2" w:rsidP="005D3475">
      <w:pPr>
        <w:pStyle w:val="Standard-BlockCharCharChar"/>
        <w:rPr>
          <w:lang w:val="en-GB"/>
        </w:rPr>
      </w:pPr>
      <w:r w:rsidRPr="00522DCA">
        <w:rPr>
          <w:lang w:val="en-GB"/>
        </w:rPr>
        <w:t>After:</w:t>
      </w:r>
    </w:p>
    <w:p w14:paraId="7BF33DAF" w14:textId="77777777" w:rsidR="000959A2" w:rsidRPr="00522DCA" w:rsidRDefault="0005350C">
      <w:pPr>
        <w:pStyle w:val="BildChar"/>
        <w:rPr>
          <w:rFonts w:ascii="Times New Roman" w:hAnsi="Times New Roman"/>
          <w:lang w:val="en-GB"/>
        </w:rPr>
      </w:pPr>
      <w:r>
        <w:rPr>
          <w:rFonts w:ascii="Times New Roman" w:hAnsi="Times New Roman"/>
          <w:lang w:val="en-GB"/>
        </w:rPr>
        <w:pict w14:anchorId="344086CF">
          <v:shape id="_x0000_i1157" type="#_x0000_t75" style="width:206.8pt;height:75.35pt" filled="t">
            <v:fill color2="black"/>
            <v:imagedata r:id="rId243" o:title=""/>
          </v:shape>
        </w:pict>
      </w:r>
    </w:p>
    <w:p w14:paraId="31CAB626" w14:textId="2B49633C" w:rsidR="000959A2" w:rsidRPr="00522DCA" w:rsidRDefault="006B3F66" w:rsidP="006F7584">
      <w:pPr>
        <w:pStyle w:val="berschrift3"/>
      </w:pPr>
      <w:bookmarkStart w:id="572" w:name="_Timeline_%3E_Remove_gap"/>
      <w:bookmarkStart w:id="573" w:name="_Ref108438416"/>
      <w:bookmarkStart w:id="574" w:name="_Toc69130020"/>
      <w:bookmarkStart w:id="575" w:name="_Toc69129879"/>
      <w:bookmarkStart w:id="576" w:name="_Toc55213889"/>
      <w:bookmarkStart w:id="577" w:name="_Toc415132457"/>
      <w:bookmarkStart w:id="578" w:name="_Toc415132638"/>
      <w:bookmarkEnd w:id="572"/>
      <w:r>
        <w:rPr>
          <w:noProof/>
          <w:lang w:val="de-DE" w:eastAsia="de-DE" w:bidi="ar-SA"/>
        </w:rPr>
        <w:drawing>
          <wp:anchor distT="0" distB="0" distL="114300" distR="114300" simplePos="0" relativeHeight="251708416" behindDoc="0" locked="0" layoutInCell="1" allowOverlap="1" wp14:anchorId="79E65EE8" wp14:editId="35E5849A">
            <wp:simplePos x="0" y="0"/>
            <wp:positionH relativeFrom="column">
              <wp:posOffset>1747166</wp:posOffset>
            </wp:positionH>
            <wp:positionV relativeFrom="paragraph">
              <wp:posOffset>194945</wp:posOffset>
            </wp:positionV>
            <wp:extent cx="247650" cy="285750"/>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anchor>
        </w:drawing>
      </w:r>
      <w:r w:rsidR="000959A2" w:rsidRPr="00522DCA">
        <w:t>Timeline &gt; Remove gap</w:t>
      </w:r>
      <w:bookmarkEnd w:id="573"/>
      <w:bookmarkEnd w:id="574"/>
      <w:bookmarkEnd w:id="575"/>
      <w:bookmarkEnd w:id="576"/>
      <w:bookmarkEnd w:id="577"/>
      <w:bookmarkEnd w:id="578"/>
    </w:p>
    <w:p w14:paraId="48BAAC91" w14:textId="0271FA26" w:rsidR="000959A2" w:rsidRPr="00522DCA" w:rsidRDefault="000959A2" w:rsidP="005D3475">
      <w:pPr>
        <w:pStyle w:val="Standard-BlockCharCharChar"/>
        <w:rPr>
          <w:lang w:val="en-GB"/>
        </w:rPr>
      </w:pPr>
      <w:r w:rsidRPr="00522DCA">
        <w:rPr>
          <w:lang w:val="en-GB"/>
        </w:rPr>
        <w:t>Removes the currently selected gap from the time axis. A gap is a space between consecutive time points that does not contain an event. When calling up this menu item, the first of these two time points is removed and thereafter the rest of the transcription is moved to the left by one time point.</w:t>
      </w:r>
    </w:p>
    <w:p w14:paraId="5777B229" w14:textId="77777777" w:rsidR="000959A2" w:rsidRPr="00522DCA" w:rsidRDefault="000959A2" w:rsidP="005D3475">
      <w:pPr>
        <w:pStyle w:val="Standard-BlockCharCharChar"/>
        <w:rPr>
          <w:lang w:val="en-GB"/>
        </w:rPr>
      </w:pPr>
      <w:r w:rsidRPr="00522DCA">
        <w:rPr>
          <w:lang w:val="en-GB"/>
        </w:rPr>
        <w:t>Before:</w:t>
      </w:r>
    </w:p>
    <w:p w14:paraId="25FAABBC" w14:textId="77777777" w:rsidR="000959A2" w:rsidRPr="00522DCA" w:rsidRDefault="0005350C">
      <w:pPr>
        <w:pStyle w:val="BildChar"/>
        <w:rPr>
          <w:rFonts w:ascii="Times New Roman" w:hAnsi="Times New Roman"/>
          <w:lang w:val="en-GB"/>
        </w:rPr>
      </w:pPr>
      <w:r>
        <w:rPr>
          <w:rFonts w:ascii="Times New Roman" w:hAnsi="Times New Roman"/>
          <w:lang w:val="en-GB"/>
        </w:rPr>
        <w:pict w14:anchorId="2A808014">
          <v:shape id="_x0000_i1158" type="#_x0000_t75" style="width:267.05pt;height:67.8pt" filled="t">
            <v:fill color2="black"/>
            <v:imagedata r:id="rId245" o:title=""/>
          </v:shape>
        </w:pict>
      </w:r>
    </w:p>
    <w:p w14:paraId="017A601D" w14:textId="77777777" w:rsidR="000959A2" w:rsidRPr="00522DCA" w:rsidRDefault="000959A2" w:rsidP="005D3475">
      <w:pPr>
        <w:pStyle w:val="Standard-BlockCharCharChar"/>
        <w:rPr>
          <w:lang w:val="en-GB"/>
        </w:rPr>
      </w:pPr>
      <w:r w:rsidRPr="00522DCA">
        <w:rPr>
          <w:lang w:val="en-GB"/>
        </w:rPr>
        <w:t>After:</w:t>
      </w:r>
    </w:p>
    <w:p w14:paraId="4EC5EF62" w14:textId="77777777" w:rsidR="000959A2" w:rsidRPr="00522DCA" w:rsidRDefault="0005350C">
      <w:pPr>
        <w:pStyle w:val="BildChar"/>
        <w:rPr>
          <w:rFonts w:ascii="Times New Roman" w:hAnsi="Times New Roman"/>
          <w:lang w:val="en-GB"/>
        </w:rPr>
      </w:pPr>
      <w:r>
        <w:rPr>
          <w:rFonts w:ascii="Times New Roman" w:hAnsi="Times New Roman"/>
          <w:lang w:val="en-GB"/>
        </w:rPr>
        <w:pict w14:anchorId="1EBE40AE">
          <v:shape id="_x0000_i1159" type="#_x0000_t75" style="width:267.05pt;height:73.65pt" filled="t">
            <v:fill color2="black"/>
            <v:imagedata r:id="rId246" o:title=""/>
          </v:shape>
        </w:pict>
      </w:r>
    </w:p>
    <w:p w14:paraId="5616BAC6" w14:textId="4C4D16AF" w:rsidR="000959A2" w:rsidRPr="00522DCA" w:rsidRDefault="006B3F66" w:rsidP="006F7584">
      <w:pPr>
        <w:pStyle w:val="berschrift3"/>
      </w:pPr>
      <w:bookmarkStart w:id="579" w:name="_Timeline_%3E_Remove_all%20gaps"/>
      <w:bookmarkStart w:id="580" w:name="_Ref108438423"/>
      <w:bookmarkStart w:id="581" w:name="_Toc69130021"/>
      <w:bookmarkStart w:id="582" w:name="_Toc69129880"/>
      <w:bookmarkStart w:id="583" w:name="_Toc55213890"/>
      <w:bookmarkStart w:id="584" w:name="_Toc415132458"/>
      <w:bookmarkStart w:id="585" w:name="_Toc415132639"/>
      <w:bookmarkEnd w:id="579"/>
      <w:r>
        <w:rPr>
          <w:noProof/>
          <w:lang w:val="de-DE" w:eastAsia="de-DE" w:bidi="ar-SA"/>
        </w:rPr>
        <w:drawing>
          <wp:anchor distT="0" distB="0" distL="114300" distR="114300" simplePos="0" relativeHeight="251710464" behindDoc="0" locked="0" layoutInCell="1" allowOverlap="1" wp14:anchorId="2F83E483" wp14:editId="02D5BC49">
            <wp:simplePos x="0" y="0"/>
            <wp:positionH relativeFrom="column">
              <wp:posOffset>2067856</wp:posOffset>
            </wp:positionH>
            <wp:positionV relativeFrom="paragraph">
              <wp:posOffset>211883</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Timeline &gt; Remove all gaps</w:t>
      </w:r>
      <w:bookmarkEnd w:id="580"/>
      <w:bookmarkEnd w:id="581"/>
      <w:bookmarkEnd w:id="582"/>
      <w:bookmarkEnd w:id="583"/>
      <w:bookmarkEnd w:id="584"/>
      <w:bookmarkEnd w:id="585"/>
    </w:p>
    <w:p w14:paraId="410814FF" w14:textId="77777777" w:rsidR="000959A2" w:rsidRPr="00522DCA" w:rsidRDefault="000959A2" w:rsidP="005D3475">
      <w:pPr>
        <w:pStyle w:val="Standard-BlockCharCharChar"/>
        <w:rPr>
          <w:lang w:val="en-GB"/>
        </w:rPr>
      </w:pPr>
      <w:r w:rsidRPr="00522DCA">
        <w:rPr>
          <w:lang w:val="en-GB"/>
        </w:rPr>
        <w:t xml:space="preserve">Removes </w:t>
      </w:r>
      <w:r w:rsidRPr="00522DCA">
        <w:rPr>
          <w:u w:val="single"/>
          <w:lang w:val="en-GB"/>
        </w:rPr>
        <w:t>all</w:t>
      </w:r>
      <w:r w:rsidRPr="00522DCA">
        <w:rPr>
          <w:lang w:val="en-GB"/>
        </w:rPr>
        <w:t xml:space="preserve"> gaps from the transcription.</w:t>
      </w:r>
    </w:p>
    <w:p w14:paraId="6E1A5705" w14:textId="77777777" w:rsidR="000959A2" w:rsidRPr="00522DCA" w:rsidRDefault="000959A2" w:rsidP="005D3475">
      <w:pPr>
        <w:pStyle w:val="Standard-BlockCharCharChar"/>
        <w:rPr>
          <w:lang w:val="en-GB"/>
        </w:rPr>
      </w:pPr>
    </w:p>
    <w:p w14:paraId="03895999" w14:textId="0B34204E" w:rsidR="000959A2" w:rsidRPr="00522DCA" w:rsidRDefault="000959A2" w:rsidP="006F7584">
      <w:pPr>
        <w:pStyle w:val="berschrift3"/>
      </w:pPr>
      <w:bookmarkStart w:id="586" w:name="_Timeline_%3E_Remove_unused%20timeline%2"/>
      <w:bookmarkStart w:id="587" w:name="_Ref108438433"/>
      <w:bookmarkStart w:id="588" w:name="_Toc69130022"/>
      <w:bookmarkStart w:id="589" w:name="_Toc69129881"/>
      <w:bookmarkStart w:id="590" w:name="_Toc55213891"/>
      <w:bookmarkStart w:id="591" w:name="_Toc415132459"/>
      <w:bookmarkStart w:id="592" w:name="_Toc415132640"/>
      <w:bookmarkEnd w:id="586"/>
      <w:r w:rsidRPr="00522DCA">
        <w:t>Timeline &gt; Remove unused timeline items</w:t>
      </w:r>
      <w:bookmarkEnd w:id="587"/>
      <w:bookmarkEnd w:id="588"/>
      <w:bookmarkEnd w:id="589"/>
      <w:bookmarkEnd w:id="590"/>
      <w:bookmarkEnd w:id="591"/>
      <w:bookmarkEnd w:id="592"/>
    </w:p>
    <w:p w14:paraId="473F02F2" w14:textId="77777777" w:rsidR="000959A2" w:rsidRPr="00522DCA" w:rsidRDefault="000959A2" w:rsidP="005D3475">
      <w:pPr>
        <w:pStyle w:val="Standard-BlockCharCharChar"/>
        <w:rPr>
          <w:lang w:val="en-GB"/>
        </w:rPr>
      </w:pPr>
      <w:r w:rsidRPr="00522DCA">
        <w:rPr>
          <w:lang w:val="en-GB"/>
        </w:rPr>
        <w:t xml:space="preserve">Removes all unused timeline items from the transcription. A </w:t>
      </w:r>
      <w:proofErr w:type="spellStart"/>
      <w:r w:rsidRPr="00522DCA">
        <w:rPr>
          <w:lang w:val="en-GB"/>
        </w:rPr>
        <w:t>timepoint</w:t>
      </w:r>
      <w:proofErr w:type="spellEnd"/>
      <w:r w:rsidRPr="00522DCA">
        <w:rPr>
          <w:lang w:val="en-GB"/>
        </w:rPr>
        <w:t xml:space="preserve"> is unused when no event starts or ends on it.</w:t>
      </w:r>
    </w:p>
    <w:p w14:paraId="396CF6D9" w14:textId="77777777" w:rsidR="000959A2" w:rsidRPr="00522DCA" w:rsidRDefault="000959A2" w:rsidP="005D3475">
      <w:pPr>
        <w:pStyle w:val="Standard-BlockCharCharChar"/>
        <w:rPr>
          <w:lang w:val="en-GB"/>
        </w:rPr>
      </w:pPr>
      <w:r w:rsidRPr="00522DCA">
        <w:rPr>
          <w:lang w:val="en-GB"/>
        </w:rPr>
        <w:t>Before:</w:t>
      </w:r>
    </w:p>
    <w:p w14:paraId="2446A4C5" w14:textId="77777777" w:rsidR="000959A2" w:rsidRPr="00522DCA" w:rsidRDefault="0005350C">
      <w:pPr>
        <w:pStyle w:val="BildChar"/>
        <w:rPr>
          <w:rFonts w:ascii="Times New Roman" w:hAnsi="Times New Roman"/>
          <w:lang w:val="en-GB"/>
        </w:rPr>
      </w:pPr>
      <w:r>
        <w:rPr>
          <w:rFonts w:ascii="Times New Roman" w:hAnsi="Times New Roman"/>
          <w:lang w:val="en-GB"/>
        </w:rPr>
        <w:pict w14:anchorId="03C41CA5">
          <v:shape id="_x0000_i1160" type="#_x0000_t75" style="width:180.85pt;height:76.2pt" filled="t">
            <v:fill color2="black"/>
            <v:imagedata r:id="rId248" o:title=""/>
          </v:shape>
        </w:pict>
      </w:r>
    </w:p>
    <w:p w14:paraId="452BED69" w14:textId="77777777" w:rsidR="000959A2" w:rsidRPr="00522DCA" w:rsidRDefault="000959A2" w:rsidP="005D3475">
      <w:pPr>
        <w:pStyle w:val="Standard-BlockCharCharChar"/>
        <w:rPr>
          <w:lang w:val="en-GB"/>
        </w:rPr>
      </w:pPr>
      <w:r w:rsidRPr="00522DCA">
        <w:rPr>
          <w:lang w:val="en-GB"/>
        </w:rPr>
        <w:t>After:</w:t>
      </w:r>
    </w:p>
    <w:p w14:paraId="44A15A47" w14:textId="5EA9A61F" w:rsidR="000959A2" w:rsidRPr="00522DCA" w:rsidRDefault="0005350C" w:rsidP="003D491A">
      <w:pPr>
        <w:pStyle w:val="BildChar"/>
        <w:rPr>
          <w:rFonts w:ascii="Times New Roman" w:hAnsi="Times New Roman"/>
          <w:lang w:val="en-GB"/>
        </w:rPr>
      </w:pPr>
      <w:r>
        <w:rPr>
          <w:rFonts w:ascii="Times New Roman" w:hAnsi="Times New Roman"/>
          <w:lang w:val="en-GB"/>
        </w:rPr>
        <w:pict w14:anchorId="158B99B8">
          <v:shape id="_x0000_i1161" type="#_x0000_t75" style="width:181.65pt;height:76.2pt" filled="t">
            <v:fill color2="black"/>
            <v:imagedata r:id="rId249" o:title=""/>
          </v:shape>
        </w:pict>
      </w:r>
    </w:p>
    <w:p w14:paraId="7D112C68" w14:textId="77777777" w:rsidR="000959A2" w:rsidRPr="00522DCA" w:rsidRDefault="000959A2" w:rsidP="006F7584">
      <w:pPr>
        <w:pStyle w:val="berschrift3"/>
      </w:pPr>
      <w:bookmarkStart w:id="593" w:name="_Timeline_%3E_Make_timeline%20consistent"/>
      <w:bookmarkStart w:id="594" w:name="_Ref108438441"/>
      <w:bookmarkStart w:id="595" w:name="_Toc69130023"/>
      <w:bookmarkStart w:id="596" w:name="_Toc69129882"/>
      <w:bookmarkStart w:id="597" w:name="_Toc55213892"/>
      <w:bookmarkStart w:id="598" w:name="_Toc415132460"/>
      <w:bookmarkStart w:id="599" w:name="_Toc415132641"/>
      <w:bookmarkEnd w:id="593"/>
      <w:r w:rsidRPr="00522DCA">
        <w:t>Timeline &gt; Make timeline consistent</w:t>
      </w:r>
      <w:bookmarkEnd w:id="594"/>
      <w:bookmarkEnd w:id="595"/>
      <w:bookmarkEnd w:id="596"/>
      <w:bookmarkEnd w:id="597"/>
      <w:bookmarkEnd w:id="598"/>
      <w:bookmarkEnd w:id="599"/>
    </w:p>
    <w:p w14:paraId="16E19116" w14:textId="77777777" w:rsidR="000959A2" w:rsidRPr="00522DCA" w:rsidRDefault="000959A2" w:rsidP="005D3475">
      <w:pPr>
        <w:pStyle w:val="Standard-BlockCharCharChar"/>
        <w:rPr>
          <w:lang w:val="en-GB"/>
        </w:rPr>
      </w:pPr>
      <w:r w:rsidRPr="00522DCA">
        <w:rPr>
          <w:lang w:val="en-GB"/>
        </w:rPr>
        <w:t>Checks the time axis for inconsistencies, i.e. after absolute time values. Absolute time values that do not fit into a monotonously growing sequence are removed.</w:t>
      </w:r>
    </w:p>
    <w:p w14:paraId="017120EC" w14:textId="77777777" w:rsidR="000959A2" w:rsidRPr="00522DCA" w:rsidRDefault="000959A2" w:rsidP="006F7584">
      <w:pPr>
        <w:pStyle w:val="berschrift3"/>
      </w:pPr>
      <w:bookmarkStart w:id="600" w:name="_Timeline_%3E_Interpolate_timeline"/>
      <w:bookmarkStart w:id="601" w:name="_Toc415132461"/>
      <w:bookmarkStart w:id="602" w:name="_Toc415132642"/>
      <w:bookmarkStart w:id="603" w:name="_Ref108438458"/>
      <w:bookmarkStart w:id="604" w:name="_Toc69130024"/>
      <w:bookmarkStart w:id="605" w:name="_Toc69129883"/>
      <w:bookmarkStart w:id="606" w:name="_Toc55213893"/>
      <w:bookmarkEnd w:id="600"/>
      <w:r w:rsidRPr="00522DCA">
        <w:t>Timeline &gt; Smooth timeline...</w:t>
      </w:r>
      <w:bookmarkEnd w:id="601"/>
      <w:bookmarkEnd w:id="602"/>
    </w:p>
    <w:p w14:paraId="6C089CFA" w14:textId="357E4E8B" w:rsidR="000959A2" w:rsidRPr="00522DCA" w:rsidRDefault="000959A2" w:rsidP="005D3475">
      <w:pPr>
        <w:pStyle w:val="Standard-BlockCharCharChar"/>
        <w:rPr>
          <w:lang w:val="en-GB"/>
        </w:rPr>
      </w:pPr>
      <w:proofErr w:type="spellStart"/>
      <w:r w:rsidRPr="00522DCA">
        <w:rPr>
          <w:lang w:val="en-GB"/>
        </w:rPr>
        <w:t>Smooths</w:t>
      </w:r>
      <w:proofErr w:type="spellEnd"/>
      <w:r w:rsidRPr="00522DCA">
        <w:rPr>
          <w:lang w:val="en-GB"/>
        </w:rPr>
        <w:t xml:space="preserve"> the time</w:t>
      </w:r>
      <w:r w:rsidR="006B3F66">
        <w:rPr>
          <w:lang w:val="en-GB"/>
        </w:rPr>
        <w:t>line</w:t>
      </w:r>
      <w:r w:rsidRPr="00522DCA">
        <w:rPr>
          <w:lang w:val="en-GB"/>
        </w:rPr>
        <w:t>, i.e. looks for time points w</w:t>
      </w:r>
      <w:r w:rsidR="006B3F66">
        <w:rPr>
          <w:lang w:val="en-GB"/>
        </w:rPr>
        <w:t>ith</w:t>
      </w:r>
      <w:r w:rsidRPr="00522DCA">
        <w:rPr>
          <w:lang w:val="en-GB"/>
        </w:rPr>
        <w:t xml:space="preserve"> absolute time values lie very close together and combines these to one time point. In the dialog an upper limit can be set for the maximum interval (in seconds). For this operation, the default value (one hundredth of a second) is useful for many purposes.</w:t>
      </w:r>
    </w:p>
    <w:p w14:paraId="0A82EB56" w14:textId="77777777" w:rsidR="000959A2" w:rsidRPr="00522DCA" w:rsidRDefault="0005350C" w:rsidP="005D3475">
      <w:pPr>
        <w:pStyle w:val="Standard-BlockCharCharChar"/>
        <w:rPr>
          <w:lang w:val="en-GB"/>
        </w:rPr>
      </w:pPr>
      <w:r>
        <w:rPr>
          <w:lang w:val="en-GB"/>
        </w:rPr>
        <w:pict w14:anchorId="2794EF07">
          <v:shape id="_x0000_i1162" type="#_x0000_t75" style="width:200.95pt;height:92.1pt" filled="t">
            <v:fill color2="black"/>
            <v:imagedata r:id="rId250" o:title=""/>
          </v:shape>
        </w:pict>
      </w:r>
    </w:p>
    <w:p w14:paraId="0C4D5A7D" w14:textId="6FD06A07" w:rsidR="000959A2" w:rsidRPr="00522DCA" w:rsidRDefault="000959A2" w:rsidP="006F7584">
      <w:pPr>
        <w:pStyle w:val="berschrift3"/>
      </w:pPr>
      <w:bookmarkStart w:id="607" w:name="_Toc415132462"/>
      <w:bookmarkStart w:id="608" w:name="_Toc415132643"/>
      <w:r w:rsidRPr="00522DCA">
        <w:t>Timeline &gt; Interpolate timeline</w:t>
      </w:r>
      <w:bookmarkEnd w:id="603"/>
      <w:bookmarkEnd w:id="604"/>
      <w:bookmarkEnd w:id="605"/>
      <w:bookmarkEnd w:id="606"/>
      <w:r w:rsidRPr="00522DCA">
        <w:t>...</w:t>
      </w:r>
      <w:bookmarkEnd w:id="607"/>
      <w:bookmarkEnd w:id="608"/>
    </w:p>
    <w:p w14:paraId="0E951BCB" w14:textId="77777777" w:rsidR="000959A2" w:rsidRPr="00522DCA" w:rsidRDefault="0005350C">
      <w:pPr>
        <w:rPr>
          <w:rFonts w:cs="Times New Roman"/>
          <w:lang w:val="en-GB"/>
        </w:rPr>
      </w:pPr>
      <w:r>
        <w:rPr>
          <w:rFonts w:cs="Times New Roman"/>
          <w:lang w:val="en-GB"/>
        </w:rPr>
        <w:lastRenderedPageBreak/>
        <w:pict w14:anchorId="17A2A873">
          <v:shape id="_x0000_i1027" type="#_x0000_t75" style="width:164.1pt;height:83.7pt" filled="t">
            <v:fill color2="black"/>
            <v:imagedata r:id="rId251" o:title=""/>
          </v:shape>
        </w:pict>
      </w:r>
    </w:p>
    <w:p w14:paraId="0957FEEF" w14:textId="77777777" w:rsidR="000959A2" w:rsidRPr="00522DCA" w:rsidRDefault="000959A2" w:rsidP="005D3475">
      <w:pPr>
        <w:pStyle w:val="Standard-BlockCharCharChar"/>
        <w:rPr>
          <w:lang w:val="en-GB"/>
        </w:rPr>
      </w:pPr>
    </w:p>
    <w:p w14:paraId="0FDBD58B" w14:textId="77777777" w:rsidR="000959A2" w:rsidRPr="00522DCA" w:rsidRDefault="000959A2" w:rsidP="005D3475">
      <w:pPr>
        <w:pStyle w:val="Standard-BlockCharCharChar"/>
        <w:rPr>
          <w:lang w:val="en-GB"/>
        </w:rPr>
      </w:pPr>
      <w:r w:rsidRPr="00522DCA">
        <w:rPr>
          <w:lang w:val="en-GB"/>
        </w:rP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14:paraId="7F9BEA3E" w14:textId="77777777" w:rsidR="000959A2" w:rsidRPr="00522DCA" w:rsidRDefault="000959A2" w:rsidP="005D3475">
      <w:pPr>
        <w:pStyle w:val="Standard-BlockCharCharChar"/>
        <w:rPr>
          <w:lang w:val="en-GB"/>
        </w:rPr>
      </w:pPr>
      <w:r w:rsidRPr="00522DCA">
        <w:rPr>
          <w:lang w:val="en-GB"/>
        </w:rPr>
        <w:t>There are two method</w:t>
      </w:r>
      <w:ins w:id="609" w:author="Moritz Lautenbach" w:date="2014-04-16T09:42:00Z">
        <w:r w:rsidRPr="00522DCA">
          <w:rPr>
            <w:lang w:val="en-GB"/>
          </w:rPr>
          <w:t>s</w:t>
        </w:r>
      </w:ins>
      <w:r w:rsidRPr="00522DCA">
        <w:rPr>
          <w:lang w:val="en-GB"/>
        </w:rPr>
        <w:t xml:space="preserve"> of interpolation. For this, consider the following transcription in which no absolute time value is available at time point 2:</w:t>
      </w:r>
    </w:p>
    <w:p w14:paraId="23B25599" w14:textId="77777777" w:rsidR="000959A2" w:rsidRPr="00522DCA" w:rsidRDefault="0005350C" w:rsidP="005D3475">
      <w:pPr>
        <w:pStyle w:val="Standard-BlockCharCharChar"/>
        <w:rPr>
          <w:lang w:val="en-GB"/>
        </w:rPr>
      </w:pPr>
      <w:r>
        <w:rPr>
          <w:lang w:val="en-GB"/>
        </w:rPr>
        <w:pict w14:anchorId="56251380">
          <v:shape id="_x0000_i1163" type="#_x0000_t75" style="width:305.6pt;height:45.2pt" filled="t">
            <v:fill color2="black"/>
            <v:imagedata r:id="rId252" o:title=""/>
          </v:shape>
        </w:pict>
      </w:r>
    </w:p>
    <w:p w14:paraId="5BEE6825" w14:textId="77777777" w:rsidR="000959A2" w:rsidRPr="00522DCA" w:rsidRDefault="000959A2" w:rsidP="005D3475">
      <w:pPr>
        <w:pStyle w:val="Standard-BlockCharCharChar"/>
        <w:rPr>
          <w:lang w:val="en-GB"/>
        </w:rPr>
      </w:pPr>
      <w:r w:rsidRPr="00522DCA">
        <w:rPr>
          <w:lang w:val="en-GB"/>
        </w:rPr>
        <w:t>The method Linear Interpolation inserts missing absolute time values according to the number of time points that lie between the previous and the next time point with an absolute time value</w:t>
      </w:r>
      <w:del w:id="610" w:author="Moritz Lautenbach" w:date="2014-04-16T09:43:00Z">
        <w:r w:rsidRPr="00522DCA" w:rsidDel="000C559E">
          <w:rPr>
            <w:lang w:val="en-GB"/>
          </w:rPr>
          <w:delText>.</w:delText>
        </w:r>
      </w:del>
      <w:r w:rsidRPr="00522DCA">
        <w:rPr>
          <w:lang w:val="en-GB"/>
        </w:rPr>
        <w:t>. In the example above time point 2 receives the value 1.0 + (4.0 – 1.0)/2 = 2.5:</w:t>
      </w:r>
    </w:p>
    <w:p w14:paraId="77B5B28E" w14:textId="77777777" w:rsidR="000959A2" w:rsidRPr="00522DCA" w:rsidRDefault="0005350C" w:rsidP="005D3475">
      <w:pPr>
        <w:pStyle w:val="Standard-BlockCharCharChar"/>
        <w:rPr>
          <w:lang w:val="en-GB"/>
        </w:rPr>
      </w:pPr>
      <w:r>
        <w:rPr>
          <w:lang w:val="en-GB"/>
        </w:rPr>
        <w:pict w14:anchorId="6769F987">
          <v:shape id="_x0000_i1164" type="#_x0000_t75" style="width:301.4pt;height:44.35pt" filled="t">
            <v:fill color2="black"/>
            <v:imagedata r:id="rId253" o:title=""/>
          </v:shape>
        </w:pict>
      </w:r>
    </w:p>
    <w:p w14:paraId="7A7B63E3" w14:textId="77777777" w:rsidR="000959A2" w:rsidRPr="00522DCA" w:rsidRDefault="000959A2" w:rsidP="005D3475">
      <w:pPr>
        <w:pStyle w:val="Standard-BlockCharCharChar"/>
        <w:rPr>
          <w:lang w:val="en-GB"/>
        </w:rPr>
      </w:pPr>
      <w:r w:rsidRPr="00522DCA">
        <w:rPr>
          <w:lang w:val="en-GB"/>
        </w:rPr>
        <w:t>The method Character Count Interpolation, on the other hand, inserts missing absolute time values according to the symbols in the events in question. Events with longer descriptions are assigned to intervals of a longer duration.</w:t>
      </w:r>
    </w:p>
    <w:p w14:paraId="13E4D6CD" w14:textId="77777777" w:rsidR="000959A2" w:rsidRPr="00522DCA" w:rsidRDefault="0005350C" w:rsidP="005D3475">
      <w:pPr>
        <w:pStyle w:val="Standard-BlockCharCharChar"/>
        <w:rPr>
          <w:lang w:val="en-GB"/>
        </w:rPr>
      </w:pPr>
      <w:r>
        <w:rPr>
          <w:lang w:val="en-GB"/>
        </w:rPr>
        <w:pict w14:anchorId="67969CB0">
          <v:shape id="_x0000_i1165" type="#_x0000_t75" style="width:300.55pt;height:45.2pt" filled="t">
            <v:fill color2="black"/>
            <v:imagedata r:id="rId254" o:title=""/>
          </v:shape>
        </w:pict>
      </w:r>
    </w:p>
    <w:p w14:paraId="296B9F75" w14:textId="77777777" w:rsidR="000959A2" w:rsidRPr="00522DCA" w:rsidRDefault="000959A2" w:rsidP="005D3475">
      <w:pPr>
        <w:pStyle w:val="Standard-BlockCharCharChar"/>
        <w:rPr>
          <w:lang w:val="en-GB"/>
        </w:rPr>
      </w:pPr>
      <w:r w:rsidRPr="00522DCA">
        <w:rPr>
          <w:lang w:val="en-GB"/>
        </w:rPr>
        <w:t>The second method leads to better results in most cases. Interpolated time values are marked with an Asterisk [03.3*] in the timeline of the musical score.</w:t>
      </w:r>
    </w:p>
    <w:p w14:paraId="0DC709DE" w14:textId="4991D9C0" w:rsidR="000959A2" w:rsidRPr="00522DCA" w:rsidRDefault="000959A2" w:rsidP="006F7584">
      <w:pPr>
        <w:pStyle w:val="berschrift3"/>
      </w:pPr>
      <w:bookmarkStart w:id="611" w:name="_Timeline_%3E_Remove_interpolated%20time"/>
      <w:bookmarkStart w:id="612" w:name="_Ref108438473"/>
      <w:bookmarkStart w:id="613" w:name="_Toc69130025"/>
      <w:bookmarkStart w:id="614" w:name="_Toc69129884"/>
      <w:bookmarkStart w:id="615" w:name="_Toc55213894"/>
      <w:bookmarkStart w:id="616" w:name="_Toc415132463"/>
      <w:bookmarkStart w:id="617" w:name="_Toc415132644"/>
      <w:bookmarkEnd w:id="611"/>
      <w:r w:rsidRPr="00522DCA">
        <w:t>Timeline &gt; Remove interpolated times</w:t>
      </w:r>
      <w:bookmarkEnd w:id="612"/>
      <w:bookmarkEnd w:id="613"/>
      <w:bookmarkEnd w:id="614"/>
      <w:bookmarkEnd w:id="615"/>
      <w:bookmarkEnd w:id="616"/>
      <w:bookmarkEnd w:id="617"/>
    </w:p>
    <w:p w14:paraId="27D237A8" w14:textId="77777777" w:rsidR="000959A2" w:rsidRPr="00522DCA" w:rsidRDefault="000959A2" w:rsidP="005D3475">
      <w:pPr>
        <w:pStyle w:val="Standard-BlockCharCharChar"/>
        <w:rPr>
          <w:lang w:val="en-GB"/>
        </w:rPr>
      </w:pPr>
      <w:r w:rsidRPr="00522DCA">
        <w:rPr>
          <w:lang w:val="en-GB"/>
        </w:rPr>
        <w:t>Removes absolute time values from the time axis that have been created by interpolating (see above).</w:t>
      </w:r>
    </w:p>
    <w:p w14:paraId="19D2F8FC" w14:textId="77777777" w:rsidR="000959A2" w:rsidRPr="00522DCA" w:rsidRDefault="000959A2" w:rsidP="006F7584">
      <w:pPr>
        <w:pStyle w:val="berschrift3"/>
      </w:pPr>
      <w:bookmarkStart w:id="618" w:name="_Timeline_%3E_Add_bookmark%E2%80%A6"/>
      <w:bookmarkStart w:id="619" w:name="_Toc415132464"/>
      <w:bookmarkStart w:id="620" w:name="_Toc415132645"/>
      <w:bookmarkStart w:id="621" w:name="_Ref108438484"/>
      <w:bookmarkEnd w:id="618"/>
      <w:r w:rsidRPr="00522DCA">
        <w:t>Timeline &gt; Confirm timeline item(s)</w:t>
      </w:r>
      <w:bookmarkEnd w:id="619"/>
      <w:bookmarkEnd w:id="620"/>
    </w:p>
    <w:p w14:paraId="4DA68E6C" w14:textId="4E07AC5E" w:rsidR="000959A2" w:rsidRPr="00522DCA" w:rsidRDefault="000959A2" w:rsidP="005D3475">
      <w:pPr>
        <w:pStyle w:val="Standard-BlockCharCharChar"/>
        <w:rPr>
          <w:lang w:val="en-GB"/>
        </w:rPr>
      </w:pPr>
      <w:r w:rsidRPr="00522DCA">
        <w:rPr>
          <w:lang w:val="en-GB"/>
        </w:rPr>
        <w:t xml:space="preserve">Confirms the absolute time values of all currently selected time points, i.e. sets their status from </w:t>
      </w:r>
      <w:r w:rsidR="00C23F5A" w:rsidRPr="00522DCA">
        <w:rPr>
          <w:lang w:val="en-GB"/>
        </w:rPr>
        <w:lastRenderedPageBreak/>
        <w:t>“</w:t>
      </w:r>
      <w:r w:rsidRPr="00522DCA">
        <w:rPr>
          <w:lang w:val="en-GB"/>
        </w:rPr>
        <w:t>interpolated</w:t>
      </w:r>
      <w:r w:rsidR="00C23F5A" w:rsidRPr="00522DCA">
        <w:rPr>
          <w:lang w:val="en-GB"/>
        </w:rPr>
        <w:t>”</w:t>
      </w:r>
      <w:r w:rsidRPr="00522DCA">
        <w:rPr>
          <w:lang w:val="en-GB"/>
        </w:rPr>
        <w:t xml:space="preserve"> to </w:t>
      </w:r>
      <w:r w:rsidR="00C23F5A" w:rsidRPr="00522DCA">
        <w:rPr>
          <w:lang w:val="en-GB"/>
        </w:rPr>
        <w:t>“</w:t>
      </w:r>
      <w:r w:rsidRPr="00522DCA">
        <w:rPr>
          <w:lang w:val="en-GB"/>
        </w:rPr>
        <w:t>confirmed</w:t>
      </w:r>
      <w:r w:rsidR="00C23F5A" w:rsidRPr="00522DCA">
        <w:rPr>
          <w:lang w:val="en-GB"/>
        </w:rPr>
        <w:t>”&gt;</w:t>
      </w:r>
      <w:r w:rsidRPr="00522DCA">
        <w:rPr>
          <w:lang w:val="en-GB"/>
        </w:rPr>
        <w:t xml:space="preserve">, if applicable. The Asterisk will then disappear and the time points in question will no longer be removed when executing </w:t>
      </w:r>
      <w:r w:rsidR="00C23F5A" w:rsidRPr="00522DCA">
        <w:rPr>
          <w:lang w:val="en-GB"/>
        </w:rPr>
        <w:t>“</w:t>
      </w:r>
      <w:r w:rsidRPr="00522DCA">
        <w:rPr>
          <w:lang w:val="en-GB"/>
        </w:rPr>
        <w:t>Remove interpolated times</w:t>
      </w:r>
      <w:r w:rsidR="00C23F5A" w:rsidRPr="00522DCA">
        <w:rPr>
          <w:lang w:val="en-GB"/>
        </w:rPr>
        <w:t>”</w:t>
      </w:r>
      <w:del w:id="622" w:author="Moritz Lautenbach" w:date="2014-04-16T09:44:00Z">
        <w:r w:rsidRPr="00522DCA" w:rsidDel="000C559E">
          <w:rPr>
            <w:lang w:val="en-GB"/>
          </w:rPr>
          <w:delText xml:space="preserve"> </w:delText>
        </w:r>
      </w:del>
      <w:r w:rsidRPr="00522DCA">
        <w:rPr>
          <w:lang w:val="en-GB"/>
        </w:rPr>
        <w:t>.</w:t>
      </w:r>
    </w:p>
    <w:p w14:paraId="2678F776" w14:textId="77777777" w:rsidR="000959A2" w:rsidRPr="00522DCA" w:rsidRDefault="000959A2" w:rsidP="006F7584">
      <w:pPr>
        <w:pStyle w:val="berschrift3"/>
        <w:rPr>
          <w:ins w:id="623" w:author="Moritz Lautenbach" w:date="2014-04-16T09:44:00Z"/>
        </w:rPr>
      </w:pPr>
      <w:bookmarkStart w:id="624" w:name="_Toc415132465"/>
      <w:bookmarkStart w:id="625" w:name="_Toc415132646"/>
      <w:r w:rsidRPr="00522DCA">
        <w:t>Timeline &gt; Shift absolute times...</w:t>
      </w:r>
      <w:bookmarkEnd w:id="624"/>
      <w:bookmarkEnd w:id="625"/>
    </w:p>
    <w:p w14:paraId="4793C1A5" w14:textId="77777777" w:rsidR="000959A2" w:rsidRPr="00522DCA" w:rsidRDefault="0005350C" w:rsidP="005D3475">
      <w:pPr>
        <w:pStyle w:val="Standard-BlockCharCharChar"/>
        <w:rPr>
          <w:lang w:val="en-GB"/>
        </w:rPr>
      </w:pPr>
      <w:r>
        <w:rPr>
          <w:lang w:val="en-GB"/>
        </w:rPr>
        <w:pict w14:anchorId="1805F451">
          <v:shape id="_x0000_i1026" type="#_x0000_t75" style="width:200.95pt;height:92.1pt" filled="t">
            <v:fill color2="black"/>
            <v:imagedata r:id="rId255" o:title=""/>
          </v:shape>
        </w:pict>
      </w:r>
    </w:p>
    <w:p w14:paraId="52C3DE98" w14:textId="77777777" w:rsidR="000959A2" w:rsidRPr="00522DCA" w:rsidRDefault="000959A2" w:rsidP="005D3475">
      <w:pPr>
        <w:pStyle w:val="Standard-BlockCharCharChar"/>
        <w:rPr>
          <w:lang w:val="en-GB"/>
        </w:rPr>
      </w:pPr>
      <w:r w:rsidRPr="00522DCA">
        <w:rPr>
          <w:lang w:val="en-GB"/>
        </w:rPr>
        <w:t>Moves all absolute time values in the time axis by the specified value. The value may also be negative.</w:t>
      </w:r>
    </w:p>
    <w:p w14:paraId="7CA698D0" w14:textId="059E021B" w:rsidR="000959A2" w:rsidRPr="00522DCA" w:rsidRDefault="000959A2" w:rsidP="006F7584">
      <w:pPr>
        <w:pStyle w:val="berschrift3"/>
      </w:pPr>
      <w:bookmarkStart w:id="626" w:name="_Toc415132466"/>
      <w:bookmarkStart w:id="627" w:name="_Toc415132647"/>
      <w:r w:rsidRPr="00522DCA">
        <w:t>Timeline &gt; Add bookmark…</w:t>
      </w:r>
      <w:bookmarkEnd w:id="621"/>
      <w:bookmarkEnd w:id="626"/>
      <w:bookmarkEnd w:id="627"/>
    </w:p>
    <w:p w14:paraId="1E4156CE" w14:textId="4997F713" w:rsidR="000959A2" w:rsidRPr="00522DCA" w:rsidRDefault="000959A2" w:rsidP="005D3475">
      <w:pPr>
        <w:pStyle w:val="Standard-BlockCharCharChar"/>
        <w:rPr>
          <w:lang w:val="en-GB"/>
        </w:rPr>
      </w:pPr>
      <w:r w:rsidRPr="00522DCA">
        <w:rPr>
          <w:lang w:val="en-GB"/>
        </w:rPr>
        <w:t xml:space="preserve">Adds a bookmark to a point on the time axis or allows the renaming of an already existing bookmark. A bookmark can facilitate finding significant sections of a transcription again (see </w:t>
      </w:r>
      <w:r w:rsidRPr="0049368D">
        <w:rPr>
          <w:rStyle w:val="Menufunction"/>
          <w:lang w:val="en-US"/>
        </w:rPr>
        <w:t>Timeline &gt; Bookmarks</w:t>
      </w:r>
      <w:r w:rsidRPr="00522DCA">
        <w:rPr>
          <w:lang w:val="en-GB"/>
        </w:rPr>
        <w:t xml:space="preserve">). Select the time point in question by clicking into it on the time axis. Then choose </w:t>
      </w:r>
      <w:r w:rsidRPr="006B3F66">
        <w:rPr>
          <w:rStyle w:val="Menufunction"/>
        </w:rPr>
        <w:t>Timeline &gt; Add bookmark</w:t>
      </w:r>
      <w:r w:rsidRPr="00522DCA">
        <w:rPr>
          <w:i/>
          <w:lang w:val="en-GB"/>
        </w:rPr>
        <w:t>.</w:t>
      </w:r>
      <w:r w:rsidRPr="00522DCA">
        <w:rPr>
          <w:lang w:val="en-GB"/>
        </w:rPr>
        <w:t xml:space="preserve"> </w:t>
      </w:r>
    </w:p>
    <w:p w14:paraId="1B7FC66C" w14:textId="77777777" w:rsidR="000959A2" w:rsidRPr="00522DCA" w:rsidRDefault="0005350C">
      <w:pPr>
        <w:pStyle w:val="BildChar"/>
        <w:rPr>
          <w:rFonts w:ascii="Times New Roman" w:hAnsi="Times New Roman"/>
          <w:lang w:val="en-GB"/>
        </w:rPr>
      </w:pPr>
      <w:r>
        <w:rPr>
          <w:rFonts w:ascii="Times New Roman" w:hAnsi="Times New Roman"/>
          <w:lang w:val="en-GB"/>
        </w:rPr>
        <w:pict w14:anchorId="377A7BE0">
          <v:shape id="_x0000_i1166" type="#_x0000_t75" style="width:218.5pt;height:67pt" filled="t">
            <v:fill color2="black"/>
            <v:imagedata r:id="rId256" o:title=""/>
          </v:shape>
        </w:pict>
      </w:r>
    </w:p>
    <w:p w14:paraId="0FEBEF22" w14:textId="77777777" w:rsidR="000959A2" w:rsidRPr="00522DCA" w:rsidRDefault="000959A2">
      <w:pPr>
        <w:pStyle w:val="BildChar"/>
        <w:rPr>
          <w:rFonts w:ascii="Times New Roman" w:hAnsi="Times New Roman"/>
          <w:lang w:val="en-GB"/>
        </w:rPr>
      </w:pPr>
    </w:p>
    <w:p w14:paraId="6941B348" w14:textId="0DF92C4C" w:rsidR="000959A2" w:rsidRPr="00522DCA" w:rsidRDefault="000959A2" w:rsidP="005D3475">
      <w:pPr>
        <w:pStyle w:val="Standard-BlockCharCharChar"/>
        <w:rPr>
          <w:lang w:val="en-GB"/>
        </w:rPr>
      </w:pPr>
      <w:r w:rsidRPr="00522DCA">
        <w:rPr>
          <w:lang w:val="en-GB"/>
        </w:rPr>
        <w:t xml:space="preserve">Enter a name for the bookmark in the window that appears or rename the bookmark and click </w:t>
      </w:r>
      <w:r w:rsidR="006B3F66">
        <w:rPr>
          <w:lang w:val="en-GB"/>
        </w:rPr>
        <w:t>“OK”</w:t>
      </w:r>
      <w:r w:rsidRPr="00522DCA">
        <w:rPr>
          <w:lang w:val="en-GB"/>
        </w:rPr>
        <w:t xml:space="preserve"> upon completion of your entry. The name of the bookmark will appear in the time axis thereafter:</w:t>
      </w:r>
    </w:p>
    <w:p w14:paraId="29DFB17B" w14:textId="77777777" w:rsidR="000959A2" w:rsidRPr="00522DCA" w:rsidRDefault="0005350C">
      <w:pPr>
        <w:rPr>
          <w:rFonts w:cs="Times New Roman"/>
          <w:lang w:val="en-GB"/>
        </w:rPr>
      </w:pPr>
      <w:r>
        <w:rPr>
          <w:rFonts w:cs="Times New Roman"/>
          <w:lang w:val="en-GB"/>
        </w:rPr>
        <w:pict w14:anchorId="70EF1FE8">
          <v:shape id="_x0000_i1167" type="#_x0000_t75" style="width:452.95pt;height:47.7pt" filled="t">
            <v:fill color2="black"/>
            <v:imagedata r:id="rId257" o:title=""/>
          </v:shape>
        </w:pict>
      </w:r>
    </w:p>
    <w:p w14:paraId="2BD3F183" w14:textId="77777777" w:rsidR="000959A2" w:rsidRPr="00522DCA" w:rsidRDefault="000959A2" w:rsidP="006F7584">
      <w:pPr>
        <w:pStyle w:val="berschrift3"/>
      </w:pPr>
      <w:bookmarkStart w:id="628" w:name="_Timeline_%3E_Bookmarks%E2%80%A6"/>
      <w:bookmarkStart w:id="629" w:name="_Toc415132467"/>
      <w:bookmarkStart w:id="630" w:name="_Toc415132648"/>
      <w:bookmarkStart w:id="631" w:name="_Ref108438491"/>
      <w:bookmarkEnd w:id="628"/>
      <w:r w:rsidRPr="00522DCA">
        <w:t>Timeline &gt; Fine tuning mode</w:t>
      </w:r>
      <w:bookmarkEnd w:id="629"/>
      <w:bookmarkEnd w:id="630"/>
    </w:p>
    <w:p w14:paraId="7CE508BA" w14:textId="2B252286" w:rsidR="000959A2" w:rsidRPr="00522DCA" w:rsidRDefault="000959A2" w:rsidP="005D3475">
      <w:pPr>
        <w:pStyle w:val="Standard-BlockCharCharChar"/>
        <w:rPr>
          <w:lang w:val="en-GB"/>
        </w:rPr>
      </w:pPr>
      <w:r w:rsidRPr="00522DCA">
        <w:rPr>
          <w:lang w:val="en-GB"/>
        </w:rPr>
        <w:t xml:space="preserve">Activates or deactivates the mode for fine tuning the absolute time references. If the mode is turned on the </w:t>
      </w:r>
      <w:proofErr w:type="spellStart"/>
      <w:r w:rsidRPr="00522DCA">
        <w:rPr>
          <w:lang w:val="en-GB"/>
        </w:rPr>
        <w:t>behavior</w:t>
      </w:r>
      <w:proofErr w:type="spellEnd"/>
      <w:r w:rsidRPr="00522DCA">
        <w:rPr>
          <w:lang w:val="en-GB"/>
        </w:rPr>
        <w:t xml:space="preserve"> of the </w:t>
      </w:r>
      <w:proofErr w:type="spellStart"/>
      <w:r w:rsidR="00C11634" w:rsidRPr="00522DCA">
        <w:rPr>
          <w:lang w:val="en-GB"/>
        </w:rPr>
        <w:t>Editor</w:t>
      </w:r>
      <w:del w:id="632" w:author="Moritz Lautenbach" w:date="2014-04-16T13:12:00Z">
        <w:r w:rsidRPr="00522DCA" w:rsidDel="001C3BD5">
          <w:rPr>
            <w:lang w:val="en-GB"/>
          </w:rPr>
          <w:delText xml:space="preserve"> </w:delText>
        </w:r>
      </w:del>
      <w:r w:rsidR="00C11634" w:rsidRPr="00522DCA">
        <w:rPr>
          <w:lang w:val="en-GB"/>
        </w:rPr>
        <w:t>Editor</w:t>
      </w:r>
      <w:proofErr w:type="spellEnd"/>
      <w:ins w:id="633" w:author="Moritz Lautenbach" w:date="2014-04-16T13:12:00Z">
        <w:r w:rsidRPr="00522DCA">
          <w:rPr>
            <w:lang w:val="en-GB"/>
          </w:rPr>
          <w:t xml:space="preserve"> </w:t>
        </w:r>
      </w:ins>
      <w:r w:rsidRPr="00522DCA">
        <w:rPr>
          <w:lang w:val="en-GB"/>
        </w:rPr>
        <w:t>will change as shown in the following:</w:t>
      </w:r>
    </w:p>
    <w:p w14:paraId="798CB51D" w14:textId="77777777" w:rsidR="000959A2" w:rsidRPr="00522DCA" w:rsidRDefault="000959A2" w:rsidP="005D3475">
      <w:pPr>
        <w:pStyle w:val="Standard-BlockCharCharChar"/>
        <w:numPr>
          <w:ilvl w:val="0"/>
          <w:numId w:val="93"/>
        </w:numPr>
        <w:rPr>
          <w:lang w:val="en-GB"/>
        </w:rPr>
      </w:pPr>
      <w:r w:rsidRPr="00522DCA">
        <w:rPr>
          <w:lang w:val="en-GB"/>
        </w:rPr>
        <w:t>By scrolling, the absolute time value of a selected time point can be increased or decreased by 0.1 seconds.</w:t>
      </w:r>
    </w:p>
    <w:p w14:paraId="260D08F5" w14:textId="4AAA2A06" w:rsidR="000959A2" w:rsidRPr="00522DCA" w:rsidRDefault="000959A2" w:rsidP="005D3475">
      <w:pPr>
        <w:pStyle w:val="Standard-BlockCharCharChar"/>
        <w:numPr>
          <w:ilvl w:val="0"/>
          <w:numId w:val="93"/>
        </w:numPr>
        <w:rPr>
          <w:lang w:val="en-GB"/>
        </w:rPr>
      </w:pPr>
      <w:r w:rsidRPr="00522DCA">
        <w:rPr>
          <w:lang w:val="en-GB"/>
        </w:rPr>
        <w:t>By pressing F1 only the first second of the currently selected time intervals is played.</w:t>
      </w:r>
    </w:p>
    <w:p w14:paraId="5D1D5660" w14:textId="230E80E7" w:rsidR="000959A2" w:rsidRPr="00522DCA" w:rsidRDefault="000959A2" w:rsidP="006F7584">
      <w:pPr>
        <w:pStyle w:val="berschrift3"/>
      </w:pPr>
      <w:bookmarkStart w:id="634" w:name="_Toc415132468"/>
      <w:bookmarkStart w:id="635" w:name="_Toc415132649"/>
      <w:r w:rsidRPr="00522DCA">
        <w:lastRenderedPageBreak/>
        <w:t>Timeline &gt; Bookmarks…</w:t>
      </w:r>
      <w:bookmarkEnd w:id="631"/>
      <w:bookmarkEnd w:id="634"/>
      <w:bookmarkEnd w:id="635"/>
    </w:p>
    <w:p w14:paraId="498783A1" w14:textId="77777777" w:rsidR="000959A2" w:rsidRPr="00522DCA" w:rsidRDefault="000959A2" w:rsidP="005D3475">
      <w:pPr>
        <w:pStyle w:val="Standard-BlockCharCharChar"/>
        <w:rPr>
          <w:lang w:val="en-GB"/>
        </w:rPr>
      </w:pPr>
      <w:r w:rsidRPr="00522DCA">
        <w:rPr>
          <w:lang w:val="en-GB"/>
        </w:rPr>
        <w:t xml:space="preserve">Opens a window with the selection of all set bookmarks. </w:t>
      </w:r>
    </w:p>
    <w:p w14:paraId="7B113A8B" w14:textId="77777777" w:rsidR="000959A2" w:rsidRPr="00522DCA" w:rsidRDefault="0005350C">
      <w:pPr>
        <w:pStyle w:val="BildChar"/>
        <w:keepNext/>
        <w:rPr>
          <w:rFonts w:ascii="Times New Roman" w:hAnsi="Times New Roman"/>
          <w:lang w:val="en-GB"/>
        </w:rPr>
      </w:pPr>
      <w:r>
        <w:rPr>
          <w:rFonts w:ascii="Times New Roman" w:hAnsi="Times New Roman"/>
          <w:lang w:val="en-GB"/>
        </w:rPr>
        <w:pict w14:anchorId="20A7F7D3">
          <v:shape id="_x0000_i1168" type="#_x0000_t75" style="width:174.15pt;height:127.25pt" filled="t">
            <v:fill color2="black"/>
            <v:imagedata r:id="rId258" o:title=""/>
          </v:shape>
        </w:pict>
      </w:r>
    </w:p>
    <w:p w14:paraId="19733C17" w14:textId="116B173F" w:rsidR="000959A2" w:rsidRPr="00522DCA" w:rsidRDefault="000959A2">
      <w:pPr>
        <w:pStyle w:val="Kopfzeile"/>
        <w:rPr>
          <w:rFonts w:ascii="Times New Roman" w:hAnsi="Times New Roman"/>
          <w:sz w:val="24"/>
          <w:szCs w:val="24"/>
          <w:u w:val="none"/>
          <w:lang w:val="en-GB"/>
        </w:rPr>
      </w:pPr>
      <w:r w:rsidRPr="00522DCA">
        <w:rPr>
          <w:rFonts w:ascii="Times New Roman" w:hAnsi="Times New Roman"/>
          <w:sz w:val="24"/>
          <w:szCs w:val="24"/>
          <w:u w:val="none"/>
          <w:lang w:val="en-GB"/>
          <w:rPrChange w:id="636" w:author="Moritz Lautenbach" w:date="2014-04-16T09:48:00Z">
            <w:rPr>
              <w:lang w:val="en-US"/>
            </w:rPr>
          </w:rPrChange>
        </w:rPr>
        <w:t xml:space="preserve">Select the section in the transcription that you would like to access and click </w:t>
      </w:r>
      <w:r w:rsidR="00A16501">
        <w:rPr>
          <w:rFonts w:ascii="Times New Roman" w:hAnsi="Times New Roman"/>
          <w:sz w:val="24"/>
          <w:szCs w:val="24"/>
          <w:u w:val="none"/>
          <w:lang w:val="en-GB"/>
        </w:rPr>
        <w:t>“Go to…</w:t>
      </w:r>
      <w:proofErr w:type="gramStart"/>
      <w:r w:rsidR="00A16501">
        <w:rPr>
          <w:rFonts w:ascii="Times New Roman" w:hAnsi="Times New Roman"/>
          <w:sz w:val="24"/>
          <w:szCs w:val="24"/>
          <w:u w:val="none"/>
          <w:lang w:val="en-GB"/>
        </w:rPr>
        <w:t>”</w:t>
      </w:r>
      <w:r w:rsidRPr="00522DCA">
        <w:rPr>
          <w:rFonts w:ascii="Times New Roman" w:hAnsi="Times New Roman"/>
          <w:sz w:val="24"/>
          <w:szCs w:val="24"/>
          <w:u w:val="none"/>
          <w:lang w:val="en-GB"/>
          <w:rPrChange w:id="637" w:author="Moritz Lautenbach" w:date="2014-04-16T09:48:00Z">
            <w:rPr>
              <w:lang w:val="en-US"/>
            </w:rPr>
          </w:rPrChange>
        </w:rPr>
        <w:t>.</w:t>
      </w:r>
      <w:proofErr w:type="gramEnd"/>
    </w:p>
    <w:p w14:paraId="1254A787" w14:textId="7D1AFC9F" w:rsidR="006B3F66" w:rsidRDefault="006B3F66">
      <w:pPr>
        <w:spacing w:before="0" w:after="160" w:line="259" w:lineRule="auto"/>
        <w:jc w:val="left"/>
        <w:rPr>
          <w:rFonts w:eastAsia="Times New Roman" w:cs="Times New Roman"/>
          <w:kern w:val="1"/>
          <w:szCs w:val="24"/>
          <w:lang w:val="en-GB" w:eastAsia="hi-IN" w:bidi="hi-IN"/>
        </w:rPr>
      </w:pPr>
      <w:r>
        <w:rPr>
          <w:szCs w:val="24"/>
          <w:lang w:val="en-GB"/>
        </w:rPr>
        <w:br w:type="page"/>
      </w:r>
    </w:p>
    <w:p w14:paraId="74D4EE28" w14:textId="77777777" w:rsidR="000959A2" w:rsidRPr="00522DCA" w:rsidRDefault="000959A2" w:rsidP="00F73227">
      <w:pPr>
        <w:pStyle w:val="berschrift2"/>
        <w:numPr>
          <w:ilvl w:val="1"/>
          <w:numId w:val="90"/>
        </w:numPr>
        <w:rPr>
          <w:rStyle w:val="Standard-BlockChar1"/>
          <w:rFonts w:ascii="Times New Roman" w:hAnsi="Times New Roman"/>
          <w:lang w:val="en-GB"/>
        </w:rPr>
      </w:pPr>
      <w:bookmarkStart w:id="638" w:name="_Toc69130026"/>
      <w:bookmarkStart w:id="639" w:name="_Toc69129885"/>
      <w:bookmarkStart w:id="640" w:name="_Toc55213895"/>
      <w:bookmarkStart w:id="641" w:name="_Toc415132469"/>
      <w:bookmarkStart w:id="642" w:name="_Toc415132650"/>
      <w:commentRangeStart w:id="643"/>
      <w:r w:rsidRPr="00522DCA">
        <w:rPr>
          <w:lang w:val="en-GB"/>
        </w:rPr>
        <w:lastRenderedPageBreak/>
        <w:t>Fo</w:t>
      </w:r>
      <w:r w:rsidRPr="00522DCA">
        <w:rPr>
          <w:rStyle w:val="Standard-BlockChar1"/>
          <w:rFonts w:ascii="Times New Roman" w:hAnsi="Times New Roman"/>
          <w:lang w:val="en-GB"/>
        </w:rPr>
        <w:t>rmat</w:t>
      </w:r>
      <w:commentRangeEnd w:id="643"/>
      <w:r w:rsidRPr="00522DCA">
        <w:rPr>
          <w:rStyle w:val="Kommentarzeichen"/>
          <w:rFonts w:eastAsia="SimSun"/>
          <w:b w:val="0"/>
          <w:bCs w:val="0"/>
          <w:iCs w:val="0"/>
          <w:lang w:val="en-GB"/>
        </w:rPr>
        <w:commentReference w:id="643"/>
      </w:r>
      <w:r w:rsidRPr="00522DCA">
        <w:rPr>
          <w:rStyle w:val="Standard-BlockChar1"/>
          <w:rFonts w:ascii="Times New Roman" w:hAnsi="Times New Roman"/>
          <w:lang w:val="en-GB"/>
        </w:rPr>
        <w:t>-Menu</w:t>
      </w:r>
      <w:bookmarkEnd w:id="638"/>
      <w:bookmarkEnd w:id="639"/>
      <w:bookmarkEnd w:id="640"/>
      <w:bookmarkEnd w:id="641"/>
      <w:bookmarkEnd w:id="642"/>
    </w:p>
    <w:p w14:paraId="27C17064" w14:textId="77777777" w:rsidR="000959A2" w:rsidRPr="00522DCA" w:rsidRDefault="000959A2" w:rsidP="005D3475">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560"/>
        <w:gridCol w:w="4651"/>
      </w:tblGrid>
      <w:tr w:rsidR="000959A2" w:rsidRPr="00522DCA" w14:paraId="7617A166" w14:textId="77777777">
        <w:tc>
          <w:tcPr>
            <w:tcW w:w="4560" w:type="dxa"/>
            <w:shd w:val="clear" w:color="auto" w:fill="auto"/>
          </w:tcPr>
          <w:p w14:paraId="4301698B" w14:textId="77777777" w:rsidR="000959A2" w:rsidRPr="00522DCA" w:rsidRDefault="0005350C">
            <w:pPr>
              <w:rPr>
                <w:rFonts w:cs="Times New Roman"/>
                <w:lang w:val="en-GB"/>
              </w:rPr>
            </w:pPr>
            <w:r>
              <w:rPr>
                <w:rFonts w:cs="Times New Roman"/>
                <w:lang w:val="en-GB"/>
              </w:rPr>
              <w:pict w14:anchorId="66DB2CE5">
                <v:shape id="_x0000_i1169" type="#_x0000_t75" style="width:160.75pt;height:265.4pt" filled="t">
                  <v:fill color2="black"/>
                  <v:imagedata r:id="rId259" o:title=""/>
                </v:shape>
              </w:pict>
            </w:r>
          </w:p>
        </w:tc>
        <w:tc>
          <w:tcPr>
            <w:tcW w:w="4651" w:type="dxa"/>
            <w:shd w:val="clear" w:color="auto" w:fill="auto"/>
          </w:tcPr>
          <w:p w14:paraId="283AE2B2" w14:textId="77777777" w:rsidR="000959A2" w:rsidRPr="00522DCA" w:rsidRDefault="000959A2">
            <w:pPr>
              <w:ind w:left="497"/>
              <w:rPr>
                <w:rFonts w:cs="Times New Roman"/>
                <w:lang w:val="en-GB"/>
              </w:rPr>
            </w:pPr>
          </w:p>
        </w:tc>
      </w:tr>
    </w:tbl>
    <w:p w14:paraId="706CC5FF" w14:textId="20AACEAD" w:rsidR="000959A2" w:rsidRPr="00522DCA" w:rsidRDefault="000959A2" w:rsidP="005D3475">
      <w:pPr>
        <w:pStyle w:val="Standard-BlockCharCharChar"/>
        <w:rPr>
          <w:lang w:val="en-GB"/>
        </w:rPr>
      </w:pPr>
      <w:r w:rsidRPr="00522DCA">
        <w:rPr>
          <w:lang w:val="en-GB"/>
        </w:rPr>
        <w:t xml:space="preserve">With the format menu the font type, font size, text and background </w:t>
      </w:r>
      <w:proofErr w:type="spellStart"/>
      <w:r w:rsidRPr="00522DCA">
        <w:rPr>
          <w:lang w:val="en-GB"/>
        </w:rPr>
        <w:t>colors</w:t>
      </w:r>
      <w:proofErr w:type="spellEnd"/>
      <w:r w:rsidRPr="00522DCA">
        <w:rPr>
          <w:lang w:val="en-GB"/>
        </w:rPr>
        <w:t xml:space="preserve"> etc. can be changed. The format options change both the way the musical score is displayed on the screen, as well as the way the output is displayed (Print, RTF-, HTML- or SVG document). Font size and bold print should not be used as carriers of linguistic information. In EXMARaLDA these are exclusively coded with the used symbols or symbol chains</w:t>
      </w:r>
      <w:del w:id="644" w:author="Moritz Lautenbach" w:date="2014-04-16T09:52:00Z">
        <w:r w:rsidRPr="00522DCA" w:rsidDel="00CD4D3A">
          <w:rPr>
            <w:lang w:val="en-GB"/>
          </w:rPr>
          <w:delText>.</w:delText>
        </w:r>
      </w:del>
      <w:r w:rsidRPr="00522DCA">
        <w:rPr>
          <w:lang w:val="en-GB"/>
        </w:rPr>
        <w:t xml:space="preserve"> (see also </w:t>
      </w:r>
      <w:r w:rsidR="00C23F5A" w:rsidRPr="00522DCA">
        <w:rPr>
          <w:lang w:val="en-GB"/>
        </w:rPr>
        <w:t>“</w:t>
      </w:r>
      <w:r w:rsidRPr="00522DCA">
        <w:rPr>
          <w:lang w:val="en-GB"/>
        </w:rPr>
        <w:t>Segmentation-Menu</w:t>
      </w:r>
      <w:r w:rsidR="00C23F5A" w:rsidRPr="00522DCA">
        <w:rPr>
          <w:lang w:val="en-GB"/>
        </w:rPr>
        <w:t>”</w:t>
      </w:r>
      <w:r w:rsidRPr="00522DCA">
        <w:rPr>
          <w:lang w:val="en-GB"/>
        </w:rPr>
        <w:t xml:space="preserve">). Formatting is thus not an integral component of the actual transcription but is treated like additional information that is only relevant for the presentation in the </w:t>
      </w:r>
      <w:r w:rsidR="00C11634" w:rsidRPr="00522DCA">
        <w:rPr>
          <w:lang w:val="en-GB"/>
        </w:rPr>
        <w:t>Editor</w:t>
      </w:r>
      <w:r w:rsidRPr="00522DCA">
        <w:rPr>
          <w:lang w:val="en-GB"/>
        </w:rPr>
        <w:t xml:space="preserve"> and the output. Furthermore it is saved as a separate file and not in the actual transcription. </w:t>
      </w:r>
    </w:p>
    <w:p w14:paraId="1FE92B60" w14:textId="77777777" w:rsidR="000959A2" w:rsidRPr="00522DCA" w:rsidRDefault="000959A2" w:rsidP="005D3475">
      <w:pPr>
        <w:pStyle w:val="Standard-BlockCharCharChar"/>
        <w:rPr>
          <w:lang w:val="en-GB"/>
        </w:rPr>
      </w:pPr>
      <w:r w:rsidRPr="00522DCA">
        <w:rPr>
          <w:lang w:val="en-GB"/>
        </w:rPr>
        <w:t xml:space="preserve">The system architecture ensures that only </w:t>
      </w:r>
      <w:r w:rsidRPr="00522DCA">
        <w:rPr>
          <w:u w:val="single"/>
          <w:lang w:val="en-GB"/>
        </w:rPr>
        <w:t>whole</w:t>
      </w:r>
      <w:r w:rsidRPr="00522DCA">
        <w:rPr>
          <w:lang w:val="en-GB"/>
        </w:rPr>
        <w:t xml:space="preserve"> tiers or </w:t>
      </w:r>
      <w:r w:rsidRPr="00522DCA">
        <w:rPr>
          <w:u w:val="single"/>
          <w:lang w:val="en-GB"/>
        </w:rPr>
        <w:t>all</w:t>
      </w:r>
      <w:r w:rsidRPr="00522DCA">
        <w:rPr>
          <w:lang w:val="en-GB"/>
        </w:rPr>
        <w:t xml:space="preserve"> tier labels or </w:t>
      </w:r>
      <w:r w:rsidRPr="00522DCA">
        <w:rPr>
          <w:u w:val="single"/>
          <w:lang w:val="en-GB"/>
        </w:rPr>
        <w:t>all</w:t>
      </w:r>
      <w:r w:rsidRPr="00522DCA">
        <w:rPr>
          <w:lang w:val="en-GB"/>
        </w:rPr>
        <w:t xml:space="preserve"> time axis labels can be formatted. </w:t>
      </w:r>
      <w:commentRangeStart w:id="645"/>
      <w:r w:rsidRPr="00522DCA">
        <w:rPr>
          <w:lang w:val="en-GB"/>
        </w:rPr>
        <w:t xml:space="preserve">It is </w:t>
      </w:r>
      <w:r w:rsidRPr="00522DCA">
        <w:rPr>
          <w:u w:val="single"/>
          <w:lang w:val="en-GB"/>
        </w:rPr>
        <w:t>not possible</w:t>
      </w:r>
      <w:r w:rsidRPr="00522DCA">
        <w:rPr>
          <w:lang w:val="en-GB"/>
        </w:rPr>
        <w:t xml:space="preserve"> to format individual sections of a tier, e.g. underlining single words in the transcription, print them in bold or change their font</w:t>
      </w:r>
      <w:commentRangeEnd w:id="645"/>
      <w:r w:rsidRPr="00522DCA">
        <w:rPr>
          <w:rStyle w:val="Kommentarzeichen"/>
          <w:rFonts w:eastAsia="SimSun"/>
          <w:lang w:val="en-GB"/>
        </w:rPr>
        <w:commentReference w:id="645"/>
      </w:r>
      <w:r w:rsidRPr="00522DCA">
        <w:rPr>
          <w:lang w:val="en-GB"/>
        </w:rPr>
        <w:t>.</w:t>
      </w:r>
      <w:del w:id="646" w:author="Moritz Lautenbach" w:date="2014-04-16T09:53:00Z">
        <w:r w:rsidRPr="00522DCA" w:rsidDel="00CD4D3A">
          <w:rPr>
            <w:lang w:val="en-GB"/>
          </w:rPr>
          <w:delText xml:space="preserve"> . </w:delText>
        </w:r>
      </w:del>
    </w:p>
    <w:p w14:paraId="44570937" w14:textId="595C847E" w:rsidR="000959A2" w:rsidRPr="00522DCA" w:rsidRDefault="000959A2" w:rsidP="005D3475">
      <w:pPr>
        <w:pStyle w:val="Standard-BlockCharCharChar"/>
        <w:rPr>
          <w:lang w:val="en-GB"/>
        </w:rPr>
      </w:pPr>
      <w:r w:rsidRPr="00522DCA">
        <w:rPr>
          <w:lang w:val="en-GB"/>
        </w:rPr>
        <w:t xml:space="preserve">The reason for this is that this kind of formatting can only be transformed into other file formats with some limitations. It is not possible, for example, to import </w:t>
      </w:r>
      <w:proofErr w:type="spellStart"/>
      <w:r w:rsidRPr="00522DCA">
        <w:rPr>
          <w:lang w:val="en-GB"/>
        </w:rPr>
        <w:t>underlinings</w:t>
      </w:r>
      <w:proofErr w:type="spellEnd"/>
      <w:r w:rsidRPr="00522DCA">
        <w:rPr>
          <w:lang w:val="en-GB"/>
        </w:rPr>
        <w:t xml:space="preserve"> or bold print into a data base. If you would solely like to use these features for display purposes, you can later apply the desired changes to an exported RTF-document. If they are part of your transcription conventions, however, (e.g. emphasized speech needs to be underlined according to your conventions) you should consider whether you can express the marked phenomena with the help of symbolic means.</w:t>
      </w:r>
    </w:p>
    <w:p w14:paraId="35F2822D" w14:textId="4A88D5C6" w:rsidR="000959A2" w:rsidRPr="00522DCA" w:rsidRDefault="000959A2" w:rsidP="005D3475">
      <w:pPr>
        <w:pStyle w:val="Standard-BlockCharCharChar"/>
        <w:rPr>
          <w:lang w:val="en-GB"/>
        </w:rPr>
      </w:pPr>
      <w:r w:rsidRPr="00522DCA">
        <w:rPr>
          <w:lang w:val="en-GB"/>
        </w:rPr>
        <w:t xml:space="preserve">The default format is automatically applied to every transcription made with the </w:t>
      </w:r>
      <w:r w:rsidR="00C11634" w:rsidRPr="00522DCA">
        <w:rPr>
          <w:lang w:val="en-GB"/>
        </w:rPr>
        <w:t>Editor</w:t>
      </w:r>
      <w:r w:rsidRPr="00522DCA">
        <w:rPr>
          <w:lang w:val="en-GB"/>
        </w:rPr>
        <w:t xml:space="preserve"> (to configure the default font </w:t>
      </w:r>
      <w:r w:rsidRPr="00A16501">
        <w:rPr>
          <w:rStyle w:val="Menufunction"/>
          <w:lang w:val="en-US"/>
        </w:rPr>
        <w:t>see Edit &gt; Edit Preferences…</w:t>
      </w:r>
      <w:r w:rsidRPr="00522DCA">
        <w:rPr>
          <w:lang w:val="en-GB"/>
        </w:rPr>
        <w:t xml:space="preserve">). Editing the format of a tier (or of the speaker labels or the time axis) is done by calling the following dialog via </w:t>
      </w:r>
      <w:r w:rsidRPr="0005350C">
        <w:rPr>
          <w:rStyle w:val="Menufunction"/>
          <w:lang w:val="en-US"/>
          <w:rPrChange w:id="647" w:author="Moritz Lautenbach" w:date="2014-04-16T09:56:00Z">
            <w:rPr>
              <w:i/>
              <w:lang w:val="en-US"/>
            </w:rPr>
          </w:rPrChange>
        </w:rPr>
        <w:t>Format &gt; Edit format table</w:t>
      </w:r>
      <w:r w:rsidRPr="00522DCA">
        <w:rPr>
          <w:lang w:val="en-GB"/>
        </w:rPr>
        <w:t>:</w:t>
      </w:r>
    </w:p>
    <w:p w14:paraId="3A920ABA"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015645D5">
          <v:shape id="_x0000_i1170" type="#_x0000_t75" style="width:419.45pt;height:297.2pt" filled="t">
            <v:fill color2="black"/>
            <v:imagedata r:id="rId260" o:title=""/>
          </v:shape>
        </w:pict>
      </w:r>
    </w:p>
    <w:p w14:paraId="460B181B" w14:textId="77777777" w:rsidR="000959A2" w:rsidRPr="00522DCA" w:rsidRDefault="000959A2" w:rsidP="005D3475">
      <w:pPr>
        <w:pStyle w:val="Standard-BlockCharCharChar"/>
        <w:numPr>
          <w:ilvl w:val="0"/>
          <w:numId w:val="93"/>
        </w:numPr>
        <w:rPr>
          <w:lang w:val="en-GB"/>
        </w:rPr>
        <w:pPrChange w:id="648" w:author="Moritz Lautenbach" w:date="2014-04-16T09:57:00Z">
          <w:pPr>
            <w:pStyle w:val="Aufzhlungszeichen1"/>
            <w:tabs>
              <w:tab w:val="clear" w:pos="360"/>
              <w:tab w:val="left" w:pos="964"/>
            </w:tabs>
            <w:ind w:left="964" w:hanging="482"/>
          </w:pPr>
        </w:pPrChange>
      </w:pPr>
      <w:r w:rsidRPr="00243150">
        <w:rPr>
          <w:szCs w:val="24"/>
          <w:shd w:val="clear" w:color="auto" w:fill="D9D9D9"/>
          <w:lang w:val="en-GB" w:eastAsia="de-DE"/>
        </w:rPr>
        <w:t>Font:</w:t>
      </w:r>
      <w:r w:rsidRPr="00522DCA">
        <w:rPr>
          <w:lang w:val="en-GB"/>
        </w:rPr>
        <w:t xml:space="preserve"> sets the font.</w:t>
      </w:r>
    </w:p>
    <w:p w14:paraId="32A89063" w14:textId="01D0A5E3" w:rsidR="000959A2" w:rsidRPr="00522DCA" w:rsidRDefault="000959A2" w:rsidP="005D3475">
      <w:pPr>
        <w:pStyle w:val="Standard-BlockCharCharChar"/>
        <w:numPr>
          <w:ilvl w:val="0"/>
          <w:numId w:val="93"/>
        </w:numPr>
        <w:rPr>
          <w:lang w:val="en-GB"/>
        </w:rPr>
        <w:pPrChange w:id="649" w:author="Moritz Lautenbach" w:date="2014-04-16T09:57:00Z">
          <w:pPr>
            <w:pStyle w:val="Aufzhlungszeichen1"/>
            <w:tabs>
              <w:tab w:val="clear" w:pos="360"/>
              <w:tab w:val="left" w:pos="964"/>
            </w:tabs>
            <w:ind w:left="964" w:hanging="482"/>
          </w:pPr>
        </w:pPrChange>
      </w:pPr>
      <w:r w:rsidRPr="00243150">
        <w:rPr>
          <w:szCs w:val="24"/>
          <w:shd w:val="clear" w:color="auto" w:fill="D9D9D9"/>
          <w:lang w:val="en-GB" w:eastAsia="de-DE"/>
        </w:rPr>
        <w:t>Font style:</w:t>
      </w:r>
      <w:r w:rsidRPr="00522DCA">
        <w:rPr>
          <w:lang w:val="en-GB"/>
        </w:rPr>
        <w:t xml:space="preserve"> sets the font type (</w:t>
      </w:r>
      <w:r w:rsidR="00C23F5A" w:rsidRPr="00522DCA">
        <w:rPr>
          <w:lang w:val="en-GB"/>
        </w:rPr>
        <w:t>“</w:t>
      </w:r>
      <w:r w:rsidRPr="00522DCA">
        <w:rPr>
          <w:lang w:val="en-GB"/>
        </w:rPr>
        <w:t>Plain</w:t>
      </w:r>
      <w:r w:rsidR="00C23F5A" w:rsidRPr="00522DCA">
        <w:rPr>
          <w:lang w:val="en-GB"/>
        </w:rPr>
        <w:t>”</w:t>
      </w:r>
      <w:r w:rsidRPr="00522DCA">
        <w:rPr>
          <w:lang w:val="en-GB"/>
        </w:rPr>
        <w:t xml:space="preserve">, </w:t>
      </w:r>
      <w:r w:rsidR="00C23F5A" w:rsidRPr="00522DCA">
        <w:rPr>
          <w:lang w:val="en-GB"/>
        </w:rPr>
        <w:t>“</w:t>
      </w:r>
      <w:r w:rsidRPr="00522DCA">
        <w:rPr>
          <w:lang w:val="en-GB"/>
        </w:rPr>
        <w:t>Bold</w:t>
      </w:r>
      <w:r w:rsidR="00C23F5A" w:rsidRPr="00522DCA">
        <w:rPr>
          <w:lang w:val="en-GB"/>
        </w:rPr>
        <w:t>”</w:t>
      </w:r>
      <w:r w:rsidRPr="00522DCA">
        <w:rPr>
          <w:lang w:val="en-GB"/>
        </w:rPr>
        <w:t xml:space="preserve"> or </w:t>
      </w:r>
      <w:r w:rsidR="00C23F5A" w:rsidRPr="00522DCA">
        <w:rPr>
          <w:lang w:val="en-GB"/>
        </w:rPr>
        <w:t>“</w:t>
      </w:r>
      <w:r w:rsidRPr="00522DCA">
        <w:rPr>
          <w:lang w:val="en-GB"/>
        </w:rPr>
        <w:t>Italic</w:t>
      </w:r>
      <w:r w:rsidR="00C23F5A" w:rsidRPr="00522DCA">
        <w:rPr>
          <w:lang w:val="en-GB"/>
        </w:rPr>
        <w:t>”</w:t>
      </w:r>
      <w:r w:rsidRPr="00522DCA">
        <w:rPr>
          <w:lang w:val="en-GB"/>
        </w:rPr>
        <w:t>).</w:t>
      </w:r>
    </w:p>
    <w:p w14:paraId="07B7F1DF" w14:textId="77777777" w:rsidR="000959A2" w:rsidRPr="00522DCA" w:rsidRDefault="000959A2" w:rsidP="005D3475">
      <w:pPr>
        <w:pStyle w:val="Standard-BlockCharCharChar"/>
        <w:numPr>
          <w:ilvl w:val="0"/>
          <w:numId w:val="93"/>
        </w:numPr>
        <w:rPr>
          <w:lang w:val="en-GB"/>
        </w:rPr>
        <w:pPrChange w:id="650" w:author="Moritz Lautenbach" w:date="2014-04-16T09:57:00Z">
          <w:pPr>
            <w:pStyle w:val="Aufzhlungszeichen1"/>
            <w:tabs>
              <w:tab w:val="clear" w:pos="360"/>
              <w:tab w:val="left" w:pos="964"/>
            </w:tabs>
            <w:ind w:left="964" w:hanging="482"/>
          </w:pPr>
        </w:pPrChange>
      </w:pPr>
      <w:r w:rsidRPr="00243150">
        <w:rPr>
          <w:szCs w:val="24"/>
          <w:shd w:val="clear" w:color="auto" w:fill="D9D9D9"/>
          <w:lang w:val="en-GB" w:eastAsia="de-DE"/>
        </w:rPr>
        <w:t>Font size:</w:t>
      </w:r>
      <w:r w:rsidRPr="00522DCA">
        <w:rPr>
          <w:lang w:val="en-GB"/>
        </w:rPr>
        <w:t xml:space="preserve"> sets the font size (in points)</w:t>
      </w:r>
      <w:del w:id="651" w:author="Moritz Lautenbach" w:date="2014-04-16T09:58:00Z">
        <w:r w:rsidRPr="00522DCA" w:rsidDel="00CD4D3A">
          <w:rPr>
            <w:lang w:val="en-GB"/>
          </w:rPr>
          <w:delText xml:space="preserve"> </w:delText>
        </w:r>
      </w:del>
      <w:r w:rsidRPr="00522DCA">
        <w:rPr>
          <w:lang w:val="en-GB"/>
        </w:rPr>
        <w:t>.</w:t>
      </w:r>
    </w:p>
    <w:p w14:paraId="7EB08BF3" w14:textId="77777777" w:rsidR="000959A2" w:rsidRPr="00522DCA" w:rsidRDefault="000959A2" w:rsidP="005D3475">
      <w:pPr>
        <w:pStyle w:val="Standard-BlockCharCharChar"/>
        <w:rPr>
          <w:lang w:val="en-GB"/>
        </w:rPr>
      </w:pPr>
      <w:r w:rsidRPr="00522DCA">
        <w:rPr>
          <w:lang w:val="en-GB"/>
        </w:rPr>
        <w:t>Example:</w:t>
      </w:r>
    </w:p>
    <w:tbl>
      <w:tblPr>
        <w:tblW w:w="9463" w:type="dxa"/>
        <w:tblLayout w:type="fixed"/>
        <w:tblLook w:val="0000" w:firstRow="0" w:lastRow="0" w:firstColumn="0" w:lastColumn="0" w:noHBand="0" w:noVBand="0"/>
      </w:tblPr>
      <w:tblGrid>
        <w:gridCol w:w="4360"/>
        <w:gridCol w:w="5103"/>
      </w:tblGrid>
      <w:tr w:rsidR="000959A2" w:rsidRPr="0005350C" w14:paraId="4E16957F" w14:textId="77777777" w:rsidTr="00A16501">
        <w:tc>
          <w:tcPr>
            <w:tcW w:w="4360" w:type="dxa"/>
            <w:shd w:val="clear" w:color="auto" w:fill="auto"/>
          </w:tcPr>
          <w:p w14:paraId="555B8D65" w14:textId="77777777" w:rsidR="000959A2" w:rsidRPr="00522DCA" w:rsidRDefault="0005350C">
            <w:pPr>
              <w:rPr>
                <w:rFonts w:cs="Times New Roman"/>
                <w:lang w:val="en-GB"/>
              </w:rPr>
            </w:pPr>
            <w:r>
              <w:rPr>
                <w:rFonts w:cs="Times New Roman"/>
                <w:lang w:val="en-GB"/>
              </w:rPr>
              <w:pict w14:anchorId="65C19A6C">
                <v:shape id="_x0000_i1171" type="#_x0000_t75" style="width:208.45pt;height:53.6pt" filled="t">
                  <v:fill color2="black"/>
                  <v:imagedata r:id="rId261" o:title=""/>
                </v:shape>
              </w:pict>
            </w:r>
          </w:p>
        </w:tc>
        <w:tc>
          <w:tcPr>
            <w:tcW w:w="5103" w:type="dxa"/>
            <w:shd w:val="clear" w:color="auto" w:fill="auto"/>
          </w:tcPr>
          <w:p w14:paraId="344C31DC" w14:textId="614E2649" w:rsidR="000959A2" w:rsidRPr="00522DCA" w:rsidRDefault="000959A2" w:rsidP="005D3475">
            <w:pPr>
              <w:pStyle w:val="Standard-BlockCharCharChar"/>
              <w:rPr>
                <w:lang w:val="en-GB"/>
              </w:rPr>
            </w:pPr>
            <w:r w:rsidRPr="00522DCA">
              <w:rPr>
                <w:lang w:val="en-GB"/>
              </w:rPr>
              <w:t>Labels:</w:t>
            </w:r>
            <w:r w:rsidRPr="00522DCA">
              <w:rPr>
                <w:lang w:val="en-GB"/>
              </w:rPr>
              <w:tab/>
            </w:r>
            <w:r w:rsidR="00C23F5A" w:rsidRPr="00522DCA">
              <w:rPr>
                <w:lang w:val="en-GB"/>
              </w:rPr>
              <w:t>“</w:t>
            </w:r>
            <w:r w:rsidRPr="00522DCA">
              <w:rPr>
                <w:lang w:val="en-GB"/>
              </w:rPr>
              <w:t>Times New Roman, Bold, 10 </w:t>
            </w:r>
            <w:proofErr w:type="spellStart"/>
            <w:r w:rsidRPr="00522DCA">
              <w:rPr>
                <w:lang w:val="en-GB"/>
              </w:rPr>
              <w:t>pt</w:t>
            </w:r>
            <w:proofErr w:type="spellEnd"/>
            <w:r w:rsidR="00C23F5A" w:rsidRPr="00522DCA">
              <w:rPr>
                <w:lang w:val="en-GB"/>
              </w:rPr>
              <w:t>”</w:t>
            </w:r>
          </w:p>
          <w:p w14:paraId="6A219A6A" w14:textId="77777777" w:rsidR="000959A2" w:rsidRPr="00522DCA" w:rsidRDefault="000959A2" w:rsidP="005D3475">
            <w:pPr>
              <w:pStyle w:val="Standard-BlockCharCharChar"/>
              <w:rPr>
                <w:lang w:val="en-GB"/>
              </w:rPr>
            </w:pPr>
          </w:p>
          <w:p w14:paraId="262DB804" w14:textId="211FCA09" w:rsidR="000959A2" w:rsidRPr="00522DCA" w:rsidRDefault="000959A2" w:rsidP="005D3475">
            <w:pPr>
              <w:pStyle w:val="Standard-BlockCharCharChar"/>
              <w:rPr>
                <w:lang w:val="en-GB"/>
              </w:rPr>
            </w:pPr>
            <w:r w:rsidRPr="00522DCA">
              <w:rPr>
                <w:lang w:val="en-GB"/>
              </w:rPr>
              <w:t>Tier 1 and 3:</w:t>
            </w:r>
            <w:r w:rsidRPr="00522DCA">
              <w:rPr>
                <w:lang w:val="en-GB"/>
              </w:rPr>
              <w:tab/>
            </w:r>
            <w:r w:rsidR="00C23F5A" w:rsidRPr="00522DCA">
              <w:rPr>
                <w:lang w:val="en-GB"/>
              </w:rPr>
              <w:t>“</w:t>
            </w:r>
            <w:r w:rsidRPr="00522DCA">
              <w:rPr>
                <w:lang w:val="en-GB"/>
              </w:rPr>
              <w:t>Times New Roman, Plain, 12 </w:t>
            </w:r>
            <w:proofErr w:type="spellStart"/>
            <w:r w:rsidRPr="00522DCA">
              <w:rPr>
                <w:lang w:val="en-GB"/>
              </w:rPr>
              <w:t>pt</w:t>
            </w:r>
            <w:proofErr w:type="spellEnd"/>
            <w:r w:rsidR="00C23F5A" w:rsidRPr="00522DCA">
              <w:rPr>
                <w:lang w:val="en-GB"/>
              </w:rPr>
              <w:t>”</w:t>
            </w:r>
          </w:p>
          <w:p w14:paraId="42F92D52" w14:textId="2B6DA0CE" w:rsidR="000959A2" w:rsidRPr="00522DCA" w:rsidRDefault="000959A2" w:rsidP="005D3475">
            <w:pPr>
              <w:pStyle w:val="Standard-BlockCharCharChar"/>
              <w:rPr>
                <w:lang w:val="en-GB"/>
              </w:rPr>
            </w:pPr>
            <w:r w:rsidRPr="00522DCA">
              <w:rPr>
                <w:lang w:val="en-GB"/>
              </w:rPr>
              <w:t>Tier 2:</w:t>
            </w:r>
            <w:r w:rsidRPr="00522DCA">
              <w:rPr>
                <w:lang w:val="en-GB"/>
              </w:rPr>
              <w:tab/>
            </w:r>
            <w:r w:rsidR="00C23F5A" w:rsidRPr="00522DCA">
              <w:rPr>
                <w:lang w:val="en-GB"/>
              </w:rPr>
              <w:t>“</w:t>
            </w:r>
            <w:r w:rsidRPr="00522DCA">
              <w:rPr>
                <w:lang w:val="en-GB"/>
              </w:rPr>
              <w:t>Courier New</w:t>
            </w:r>
            <w:r w:rsidR="00C23F5A" w:rsidRPr="00522DCA">
              <w:rPr>
                <w:lang w:val="en-GB"/>
              </w:rPr>
              <w:t>”</w:t>
            </w:r>
            <w:r w:rsidRPr="00522DCA">
              <w:rPr>
                <w:lang w:val="en-GB"/>
              </w:rPr>
              <w:t>, Italic, 8 </w:t>
            </w:r>
            <w:ins w:id="652" w:author="Moritz Lautenbach" w:date="2014-04-16T09:57:00Z">
              <w:r w:rsidRPr="00522DCA">
                <w:rPr>
                  <w:lang w:val="en-GB"/>
                </w:rPr>
                <w:t>p</w:t>
              </w:r>
            </w:ins>
            <w:del w:id="653" w:author="Moritz Lautenbach" w:date="2014-04-16T09:57:00Z">
              <w:r w:rsidRPr="00522DCA" w:rsidDel="00CD4D3A">
                <w:rPr>
                  <w:lang w:val="en-GB"/>
                </w:rPr>
                <w:delText>P</w:delText>
              </w:r>
            </w:del>
            <w:r w:rsidRPr="00522DCA">
              <w:rPr>
                <w:lang w:val="en-GB"/>
              </w:rPr>
              <w:t>t</w:t>
            </w:r>
            <w:r w:rsidR="00C23F5A" w:rsidRPr="00522DCA">
              <w:rPr>
                <w:lang w:val="en-GB"/>
              </w:rPr>
              <w:t>-2</w:t>
            </w:r>
          </w:p>
          <w:p w14:paraId="6C4C81A5" w14:textId="77777777" w:rsidR="000959A2" w:rsidRPr="00522DCA" w:rsidRDefault="000959A2" w:rsidP="005D3475">
            <w:pPr>
              <w:pStyle w:val="Standard-BlockCharCharChar"/>
              <w:rPr>
                <w:lang w:val="en-GB"/>
              </w:rPr>
            </w:pPr>
          </w:p>
        </w:tc>
      </w:tr>
    </w:tbl>
    <w:p w14:paraId="56B85033" w14:textId="77777777" w:rsidR="000959A2" w:rsidRPr="00522DCA" w:rsidRDefault="000959A2" w:rsidP="005D3475">
      <w:pPr>
        <w:pStyle w:val="Standard-BlockCharCharChar"/>
        <w:numPr>
          <w:ilvl w:val="0"/>
          <w:numId w:val="93"/>
        </w:numPr>
        <w:rPr>
          <w:lang w:val="en-GB"/>
        </w:rPr>
        <w:pPrChange w:id="654" w:author="Moritz Lautenbach" w:date="2014-04-16T09:58:00Z">
          <w:pPr>
            <w:pStyle w:val="Aufzhlungszeichen1"/>
            <w:tabs>
              <w:tab w:val="clear" w:pos="360"/>
              <w:tab w:val="left" w:pos="964"/>
            </w:tabs>
            <w:ind w:left="964" w:hanging="482"/>
          </w:pPr>
        </w:pPrChange>
      </w:pPr>
      <w:r w:rsidRPr="00243150">
        <w:rPr>
          <w:szCs w:val="24"/>
          <w:shd w:val="clear" w:color="auto" w:fill="D9D9D9"/>
          <w:lang w:val="en-GB" w:eastAsia="de-DE"/>
        </w:rPr>
        <w:t>Text </w:t>
      </w:r>
      <w:proofErr w:type="spellStart"/>
      <w:r w:rsidRPr="00243150">
        <w:rPr>
          <w:szCs w:val="24"/>
          <w:shd w:val="clear" w:color="auto" w:fill="D9D9D9"/>
          <w:lang w:val="en-GB" w:eastAsia="de-DE"/>
        </w:rPr>
        <w:t>color</w:t>
      </w:r>
      <w:proofErr w:type="spellEnd"/>
      <w:r w:rsidRPr="00243150">
        <w:rPr>
          <w:szCs w:val="24"/>
          <w:shd w:val="clear" w:color="auto" w:fill="D9D9D9"/>
          <w:lang w:val="en-GB" w:eastAsia="de-DE"/>
        </w:rPr>
        <w:t>:</w:t>
      </w:r>
      <w:r w:rsidRPr="00522DCA">
        <w:rPr>
          <w:lang w:val="en-GB"/>
        </w:rPr>
        <w:t xml:space="preserve"> sets the </w:t>
      </w:r>
      <w:proofErr w:type="spellStart"/>
      <w:r w:rsidRPr="00522DCA">
        <w:rPr>
          <w:lang w:val="en-GB"/>
        </w:rPr>
        <w:t>color</w:t>
      </w:r>
      <w:proofErr w:type="spellEnd"/>
      <w:r w:rsidRPr="00522DCA">
        <w:rPr>
          <w:lang w:val="en-GB"/>
        </w:rPr>
        <w:t xml:space="preserve"> of the text.</w:t>
      </w:r>
    </w:p>
    <w:p w14:paraId="77E99CC0" w14:textId="77777777" w:rsidR="000959A2" w:rsidRPr="00522DCA" w:rsidRDefault="000959A2" w:rsidP="005D3475">
      <w:pPr>
        <w:pStyle w:val="Standard-BlockCharCharChar"/>
        <w:numPr>
          <w:ilvl w:val="0"/>
          <w:numId w:val="93"/>
        </w:numPr>
        <w:rPr>
          <w:lang w:val="en-GB"/>
        </w:rPr>
        <w:pPrChange w:id="655" w:author="Moritz Lautenbach" w:date="2014-04-16T09:58:00Z">
          <w:pPr>
            <w:pStyle w:val="Aufzhlungszeichen1"/>
            <w:tabs>
              <w:tab w:val="clear" w:pos="360"/>
              <w:tab w:val="left" w:pos="964"/>
            </w:tabs>
            <w:ind w:left="964" w:hanging="482"/>
          </w:pPr>
        </w:pPrChange>
      </w:pPr>
      <w:r w:rsidRPr="00243150">
        <w:rPr>
          <w:szCs w:val="24"/>
          <w:shd w:val="clear" w:color="auto" w:fill="D9D9D9"/>
          <w:lang w:val="en-GB" w:eastAsia="de-DE"/>
        </w:rPr>
        <w:t>Background </w:t>
      </w:r>
      <w:proofErr w:type="spellStart"/>
      <w:r w:rsidRPr="00243150">
        <w:rPr>
          <w:szCs w:val="24"/>
          <w:shd w:val="clear" w:color="auto" w:fill="D9D9D9"/>
          <w:lang w:val="en-GB" w:eastAsia="de-DE"/>
        </w:rPr>
        <w:t>color</w:t>
      </w:r>
      <w:proofErr w:type="spellEnd"/>
      <w:r w:rsidRPr="00243150">
        <w:rPr>
          <w:szCs w:val="24"/>
          <w:shd w:val="clear" w:color="auto" w:fill="D9D9D9"/>
          <w:lang w:val="en-GB" w:eastAsia="de-DE"/>
        </w:rPr>
        <w:t>:</w:t>
      </w:r>
      <w:r w:rsidRPr="00522DCA">
        <w:rPr>
          <w:lang w:val="en-GB"/>
        </w:rPr>
        <w:t xml:space="preserve"> sets the background </w:t>
      </w:r>
      <w:proofErr w:type="spellStart"/>
      <w:r w:rsidRPr="00522DCA">
        <w:rPr>
          <w:lang w:val="en-GB"/>
        </w:rPr>
        <w:t>color</w:t>
      </w:r>
      <w:proofErr w:type="spellEnd"/>
      <w:r w:rsidRPr="00522DCA">
        <w:rPr>
          <w:lang w:val="en-GB"/>
        </w:rPr>
        <w:t xml:space="preserve"> of the text.</w:t>
      </w:r>
    </w:p>
    <w:p w14:paraId="2D4225D6" w14:textId="77777777" w:rsidR="000959A2" w:rsidRPr="00522DCA" w:rsidRDefault="000959A2" w:rsidP="005D3475">
      <w:pPr>
        <w:pStyle w:val="Standard-BlockCharCharChar"/>
        <w:rPr>
          <w:lang w:val="en-GB"/>
        </w:rPr>
      </w:pPr>
      <w:r w:rsidRPr="00522DCA">
        <w:rPr>
          <w:lang w:val="en-GB"/>
        </w:rPr>
        <w:t xml:space="preserve">Choosing the </w:t>
      </w:r>
      <w:proofErr w:type="spellStart"/>
      <w:r w:rsidRPr="00522DCA">
        <w:rPr>
          <w:lang w:val="en-GB"/>
        </w:rPr>
        <w:t>color</w:t>
      </w:r>
      <w:proofErr w:type="spellEnd"/>
      <w:r w:rsidRPr="00522DCA">
        <w:rPr>
          <w:lang w:val="en-GB"/>
        </w:rPr>
        <w:t xml:space="preserve"> is done by selecting it from the dialog.</w:t>
      </w:r>
    </w:p>
    <w:p w14:paraId="53C353A8" w14:textId="77777777" w:rsidR="00A16501" w:rsidRDefault="0005350C" w:rsidP="00A16501">
      <w:pPr>
        <w:pStyle w:val="BildChar"/>
        <w:rPr>
          <w:lang w:val="en-GB"/>
        </w:rPr>
      </w:pPr>
      <w:r>
        <w:rPr>
          <w:noProof/>
        </w:rPr>
        <w:lastRenderedPageBreak/>
        <w:pict w14:anchorId="474A75B5">
          <v:shape id="_x0000_s3516" type="#_x0000_t75" style="position:absolute;left:0;text-align:left;margin-left:123.35pt;margin-top:14.25pt;width:169.1pt;height:155.7pt;z-index:-251603968;mso-position-horizontal-relative:text;mso-position-vertical-relative:text" wrapcoords="-96 0 -96 21496 21600 21496 21600 0 -96 0" filled="t">
            <v:fill color2="black"/>
            <v:imagedata r:id="rId262" o:title=""/>
            <w10:wrap type="tight"/>
          </v:shape>
        </w:pict>
      </w:r>
    </w:p>
    <w:p w14:paraId="068AA764" w14:textId="77777777" w:rsidR="00A16501" w:rsidRDefault="00A16501" w:rsidP="00A16501">
      <w:pPr>
        <w:pStyle w:val="BildChar"/>
        <w:rPr>
          <w:lang w:val="en-GB"/>
        </w:rPr>
      </w:pPr>
    </w:p>
    <w:p w14:paraId="104448D3" w14:textId="77777777" w:rsidR="00A16501" w:rsidRDefault="00A16501" w:rsidP="00A16501">
      <w:pPr>
        <w:pStyle w:val="BildChar"/>
        <w:rPr>
          <w:lang w:val="en-GB"/>
        </w:rPr>
      </w:pPr>
    </w:p>
    <w:p w14:paraId="26AA818C" w14:textId="77777777" w:rsidR="00A16501" w:rsidRDefault="00A16501" w:rsidP="00A16501">
      <w:pPr>
        <w:pStyle w:val="BildChar"/>
        <w:rPr>
          <w:lang w:val="en-GB"/>
        </w:rPr>
      </w:pPr>
    </w:p>
    <w:p w14:paraId="7638A8DB" w14:textId="77777777" w:rsidR="00A16501" w:rsidRDefault="00A16501" w:rsidP="00A16501">
      <w:pPr>
        <w:pStyle w:val="BildChar"/>
        <w:rPr>
          <w:lang w:val="en-GB"/>
        </w:rPr>
      </w:pPr>
    </w:p>
    <w:p w14:paraId="76B2C0F5" w14:textId="77777777" w:rsidR="00A16501" w:rsidRDefault="00A16501" w:rsidP="00A16501">
      <w:pPr>
        <w:pStyle w:val="BildChar"/>
        <w:rPr>
          <w:lang w:val="en-GB"/>
        </w:rPr>
      </w:pPr>
    </w:p>
    <w:p w14:paraId="42A16A52" w14:textId="77777777" w:rsidR="00A16501" w:rsidRDefault="00A16501" w:rsidP="00A16501">
      <w:pPr>
        <w:pStyle w:val="BildChar"/>
        <w:rPr>
          <w:lang w:val="en-GB"/>
        </w:rPr>
      </w:pPr>
    </w:p>
    <w:p w14:paraId="4578943F" w14:textId="77777777" w:rsidR="00A16501" w:rsidRDefault="00A16501" w:rsidP="00A16501">
      <w:pPr>
        <w:pStyle w:val="BildChar"/>
        <w:rPr>
          <w:lang w:val="en-GB"/>
        </w:rPr>
      </w:pPr>
    </w:p>
    <w:p w14:paraId="60F61BD1" w14:textId="076D48B3" w:rsidR="000959A2" w:rsidRPr="00522DCA" w:rsidRDefault="00A16501" w:rsidP="005D3475">
      <w:pPr>
        <w:pStyle w:val="Standard-BlockCharCharChar"/>
        <w:rPr>
          <w:lang w:val="en-GB"/>
        </w:rPr>
      </w:pPr>
      <w:r>
        <w:rPr>
          <w:lang w:val="en-GB"/>
        </w:rPr>
        <w:t>E</w:t>
      </w:r>
      <w:r w:rsidR="000959A2" w:rsidRPr="00522DCA">
        <w:rPr>
          <w:lang w:val="en-GB"/>
        </w:rPr>
        <w:t>xamples:</w:t>
      </w:r>
    </w:p>
    <w:tbl>
      <w:tblPr>
        <w:tblW w:w="9463" w:type="dxa"/>
        <w:tblLayout w:type="fixed"/>
        <w:tblLook w:val="0000" w:firstRow="0" w:lastRow="0" w:firstColumn="0" w:lastColumn="0" w:noHBand="0" w:noVBand="0"/>
      </w:tblPr>
      <w:tblGrid>
        <w:gridCol w:w="4360"/>
        <w:gridCol w:w="5103"/>
      </w:tblGrid>
      <w:tr w:rsidR="000959A2" w:rsidRPr="0005350C" w14:paraId="66651849" w14:textId="77777777" w:rsidTr="003D491A">
        <w:tc>
          <w:tcPr>
            <w:tcW w:w="4360" w:type="dxa"/>
            <w:shd w:val="clear" w:color="auto" w:fill="auto"/>
          </w:tcPr>
          <w:p w14:paraId="0490770A" w14:textId="77777777" w:rsidR="000959A2" w:rsidRPr="00522DCA" w:rsidRDefault="0005350C">
            <w:pPr>
              <w:rPr>
                <w:rFonts w:cs="Times New Roman"/>
                <w:lang w:val="en-GB"/>
              </w:rPr>
            </w:pPr>
            <w:r>
              <w:rPr>
                <w:rFonts w:cs="Times New Roman"/>
                <w:lang w:val="en-GB"/>
              </w:rPr>
              <w:pict w14:anchorId="02770D90">
                <v:shape id="_x0000_i1172" type="#_x0000_t75" style="width:208.45pt;height:55.25pt" filled="t">
                  <v:fill color2="black"/>
                  <v:imagedata r:id="rId263" o:title=""/>
                </v:shape>
              </w:pict>
            </w:r>
          </w:p>
        </w:tc>
        <w:tc>
          <w:tcPr>
            <w:tcW w:w="5103" w:type="dxa"/>
            <w:shd w:val="clear" w:color="auto" w:fill="auto"/>
          </w:tcPr>
          <w:p w14:paraId="35335DB3" w14:textId="77777777" w:rsidR="000959A2" w:rsidRPr="00522DCA" w:rsidRDefault="000959A2" w:rsidP="005D3475">
            <w:pPr>
              <w:pStyle w:val="Standard-BlockCharCharChar"/>
              <w:rPr>
                <w:lang w:val="en-GB"/>
              </w:rPr>
            </w:pPr>
          </w:p>
          <w:p w14:paraId="0E9E762B" w14:textId="77777777" w:rsidR="000959A2" w:rsidRPr="00522DCA" w:rsidRDefault="000959A2" w:rsidP="005D3475">
            <w:pPr>
              <w:pStyle w:val="Standard-BlockCharCharChar"/>
              <w:rPr>
                <w:lang w:val="en-GB"/>
              </w:rPr>
            </w:pPr>
            <w:r w:rsidRPr="00522DCA">
              <w:rPr>
                <w:lang w:val="en-GB"/>
              </w:rPr>
              <w:t>Tier 1 to 3:</w:t>
            </w:r>
            <w:r w:rsidRPr="00522DCA">
              <w:rPr>
                <w:lang w:val="en-GB"/>
              </w:rPr>
              <w:tab/>
              <w:t xml:space="preserve">Red, blue and green as text </w:t>
            </w:r>
            <w:proofErr w:type="spellStart"/>
            <w:r w:rsidRPr="00522DCA">
              <w:rPr>
                <w:lang w:val="en-GB"/>
              </w:rPr>
              <w:t>colors</w:t>
            </w:r>
            <w:proofErr w:type="spellEnd"/>
          </w:p>
          <w:p w14:paraId="702816CD" w14:textId="77777777" w:rsidR="000959A2" w:rsidRPr="00522DCA" w:rsidRDefault="000959A2" w:rsidP="005D3475">
            <w:pPr>
              <w:pStyle w:val="Standard-BlockCharCharChar"/>
              <w:rPr>
                <w:lang w:val="en-GB"/>
              </w:rPr>
            </w:pPr>
          </w:p>
          <w:p w14:paraId="4CFFA5BE" w14:textId="77777777" w:rsidR="000959A2" w:rsidRPr="00522DCA" w:rsidRDefault="000959A2" w:rsidP="005D3475">
            <w:pPr>
              <w:pStyle w:val="Standard-BlockCharCharChar"/>
              <w:rPr>
                <w:lang w:val="en-GB"/>
              </w:rPr>
            </w:pPr>
          </w:p>
          <w:p w14:paraId="068639D3" w14:textId="77777777" w:rsidR="000959A2" w:rsidRPr="00522DCA" w:rsidRDefault="000959A2" w:rsidP="005D3475">
            <w:pPr>
              <w:pStyle w:val="Standard-BlockCharCharChar"/>
              <w:rPr>
                <w:lang w:val="en-GB"/>
              </w:rPr>
            </w:pPr>
          </w:p>
        </w:tc>
      </w:tr>
      <w:tr w:rsidR="000959A2" w:rsidRPr="0005350C" w14:paraId="4976D7BB" w14:textId="77777777" w:rsidTr="003D491A">
        <w:tc>
          <w:tcPr>
            <w:tcW w:w="4360" w:type="dxa"/>
            <w:shd w:val="clear" w:color="auto" w:fill="auto"/>
          </w:tcPr>
          <w:p w14:paraId="4F61910B" w14:textId="77777777" w:rsidR="000959A2" w:rsidRPr="00522DCA" w:rsidRDefault="0005350C">
            <w:pPr>
              <w:rPr>
                <w:rFonts w:cs="Times New Roman"/>
                <w:lang w:val="en-GB"/>
              </w:rPr>
            </w:pPr>
            <w:r>
              <w:rPr>
                <w:rFonts w:cs="Times New Roman"/>
                <w:lang w:val="en-GB"/>
              </w:rPr>
              <w:pict w14:anchorId="2C4FF51A">
                <v:shape id="_x0000_i1173" type="#_x0000_t75" style="width:205.95pt;height:53.6pt" filled="t">
                  <v:fill color2="black"/>
                  <v:imagedata r:id="rId264" o:title=""/>
                </v:shape>
              </w:pict>
            </w:r>
          </w:p>
        </w:tc>
        <w:tc>
          <w:tcPr>
            <w:tcW w:w="5103" w:type="dxa"/>
            <w:shd w:val="clear" w:color="auto" w:fill="auto"/>
          </w:tcPr>
          <w:p w14:paraId="6D063BBE" w14:textId="77777777" w:rsidR="000959A2" w:rsidRPr="00522DCA" w:rsidRDefault="000959A2" w:rsidP="005D3475">
            <w:pPr>
              <w:pStyle w:val="Standard-BlockCharCharChar"/>
              <w:rPr>
                <w:lang w:val="en-GB"/>
              </w:rPr>
            </w:pPr>
          </w:p>
          <w:p w14:paraId="232EE5AE" w14:textId="77777777" w:rsidR="000959A2" w:rsidRPr="00522DCA" w:rsidRDefault="000959A2" w:rsidP="005D3475">
            <w:pPr>
              <w:pStyle w:val="Standard-BlockCharCharChar"/>
              <w:rPr>
                <w:lang w:val="en-GB"/>
              </w:rPr>
            </w:pPr>
            <w:r w:rsidRPr="00522DCA">
              <w:rPr>
                <w:lang w:val="en-GB"/>
              </w:rPr>
              <w:t>Tier 2:</w:t>
            </w:r>
            <w:r w:rsidRPr="00522DCA">
              <w:rPr>
                <w:lang w:val="en-GB"/>
              </w:rPr>
              <w:tab/>
            </w:r>
            <w:proofErr w:type="spellStart"/>
            <w:r w:rsidRPr="00522DCA">
              <w:rPr>
                <w:lang w:val="en-GB"/>
              </w:rPr>
              <w:t>gray</w:t>
            </w:r>
            <w:proofErr w:type="spellEnd"/>
            <w:r w:rsidRPr="00522DCA">
              <w:rPr>
                <w:lang w:val="en-GB"/>
              </w:rPr>
              <w:t xml:space="preserve"> as a background </w:t>
            </w:r>
            <w:proofErr w:type="spellStart"/>
            <w:r w:rsidRPr="00522DCA">
              <w:rPr>
                <w:lang w:val="en-GB"/>
              </w:rPr>
              <w:t>color</w:t>
            </w:r>
            <w:proofErr w:type="spellEnd"/>
          </w:p>
          <w:p w14:paraId="592E0F37" w14:textId="77777777" w:rsidR="000959A2" w:rsidRPr="00522DCA" w:rsidRDefault="000959A2" w:rsidP="005D3475">
            <w:pPr>
              <w:pStyle w:val="Standard-BlockCharCharChar"/>
              <w:rPr>
                <w:lang w:val="en-GB"/>
              </w:rPr>
            </w:pPr>
            <w:r w:rsidRPr="00522DCA">
              <w:rPr>
                <w:lang w:val="en-GB"/>
              </w:rPr>
              <w:t>(to emphasize the expansion of non-verbal events for example)</w:t>
            </w:r>
          </w:p>
          <w:p w14:paraId="570A8400" w14:textId="77777777" w:rsidR="000959A2" w:rsidRPr="00522DCA" w:rsidRDefault="000959A2" w:rsidP="005D3475">
            <w:pPr>
              <w:pStyle w:val="Standard-BlockCharCharChar"/>
              <w:rPr>
                <w:lang w:val="en-GB"/>
              </w:rPr>
            </w:pPr>
          </w:p>
        </w:tc>
      </w:tr>
    </w:tbl>
    <w:p w14:paraId="5CCB7F40" w14:textId="0115076B" w:rsidR="000959A2" w:rsidRPr="00522DCA" w:rsidRDefault="000959A2" w:rsidP="005D3475">
      <w:pPr>
        <w:pStyle w:val="Standard-BlockCharCharChar"/>
        <w:numPr>
          <w:ilvl w:val="0"/>
          <w:numId w:val="93"/>
        </w:numPr>
        <w:rPr>
          <w:lang w:val="en-GB"/>
        </w:rPr>
        <w:pPrChange w:id="656" w:author="Moritz Lautenbach" w:date="2014-04-16T09:58:00Z">
          <w:pPr>
            <w:pStyle w:val="Aufzhlungszeichen1"/>
            <w:tabs>
              <w:tab w:val="clear" w:pos="360"/>
              <w:tab w:val="left" w:pos="964"/>
            </w:tabs>
            <w:ind w:left="964" w:hanging="482"/>
          </w:pPr>
        </w:pPrChange>
      </w:pPr>
      <w:r w:rsidRPr="00243150">
        <w:rPr>
          <w:szCs w:val="24"/>
          <w:shd w:val="clear" w:color="auto" w:fill="D9D9D9"/>
          <w:lang w:val="en-GB" w:eastAsia="de-DE"/>
        </w:rPr>
        <w:t xml:space="preserve">Alignment: </w:t>
      </w:r>
      <w:r w:rsidRPr="00522DCA">
        <w:rPr>
          <w:lang w:val="en-GB"/>
        </w:rPr>
        <w:t xml:space="preserve">sets the alignment of the text within the event description. This setting only takes effect in the </w:t>
      </w:r>
      <w:r w:rsidR="00C11634" w:rsidRPr="00522DCA">
        <w:rPr>
          <w:lang w:val="en-GB"/>
        </w:rPr>
        <w:t>Editor</w:t>
      </w:r>
      <w:r w:rsidRPr="00522DCA">
        <w:rPr>
          <w:lang w:val="en-GB"/>
        </w:rPr>
        <w:t>. For the output the font is always aligned to the left.</w:t>
      </w:r>
    </w:p>
    <w:p w14:paraId="2075C8CE" w14:textId="77777777" w:rsidR="000959A2" w:rsidRPr="00522DCA" w:rsidRDefault="000959A2" w:rsidP="005D3475">
      <w:pPr>
        <w:pStyle w:val="Standard-BlockCharCharChar"/>
        <w:rPr>
          <w:lang w:val="en-GB"/>
        </w:rPr>
      </w:pPr>
      <w:r w:rsidRPr="00522DCA">
        <w:rPr>
          <w:lang w:val="en-GB"/>
        </w:rPr>
        <w:t>Example:</w:t>
      </w:r>
    </w:p>
    <w:tbl>
      <w:tblPr>
        <w:tblW w:w="9463" w:type="dxa"/>
        <w:tblLayout w:type="fixed"/>
        <w:tblLook w:val="0000" w:firstRow="0" w:lastRow="0" w:firstColumn="0" w:lastColumn="0" w:noHBand="0" w:noVBand="0"/>
      </w:tblPr>
      <w:tblGrid>
        <w:gridCol w:w="4360"/>
        <w:gridCol w:w="5103"/>
      </w:tblGrid>
      <w:tr w:rsidR="000959A2" w:rsidRPr="00522DCA" w14:paraId="283FAD91" w14:textId="77777777" w:rsidTr="003D491A">
        <w:tc>
          <w:tcPr>
            <w:tcW w:w="4360" w:type="dxa"/>
            <w:shd w:val="clear" w:color="auto" w:fill="auto"/>
          </w:tcPr>
          <w:p w14:paraId="1E5E36D6" w14:textId="77777777" w:rsidR="000959A2" w:rsidRPr="00522DCA" w:rsidRDefault="0005350C">
            <w:pPr>
              <w:rPr>
                <w:rFonts w:cs="Times New Roman"/>
                <w:lang w:val="en-GB"/>
              </w:rPr>
            </w:pPr>
            <w:r>
              <w:rPr>
                <w:rFonts w:cs="Times New Roman"/>
                <w:lang w:val="en-GB"/>
              </w:rPr>
              <w:pict w14:anchorId="127AAB3C">
                <v:shape id="_x0000_i1174" type="#_x0000_t75" style="width:205.1pt;height:55.25pt" filled="t">
                  <v:fill color2="black"/>
                  <v:imagedata r:id="rId265" o:title=""/>
                </v:shape>
              </w:pict>
            </w:r>
          </w:p>
        </w:tc>
        <w:tc>
          <w:tcPr>
            <w:tcW w:w="5103" w:type="dxa"/>
            <w:shd w:val="clear" w:color="auto" w:fill="auto"/>
          </w:tcPr>
          <w:p w14:paraId="1F6A6A43" w14:textId="77777777" w:rsidR="000959A2" w:rsidRPr="00522DCA" w:rsidRDefault="000959A2" w:rsidP="005D3475">
            <w:pPr>
              <w:pStyle w:val="Standard-BlockCharCharChar"/>
              <w:rPr>
                <w:lang w:val="en-GB"/>
              </w:rPr>
            </w:pPr>
          </w:p>
          <w:p w14:paraId="507B60DC" w14:textId="053372FA" w:rsidR="000959A2" w:rsidRPr="00522DCA" w:rsidRDefault="000959A2" w:rsidP="005D3475">
            <w:pPr>
              <w:pStyle w:val="Standard-BlockCharCharChar"/>
              <w:rPr>
                <w:lang w:val="en-GB"/>
              </w:rPr>
            </w:pPr>
            <w:r w:rsidRPr="00522DCA">
              <w:rPr>
                <w:lang w:val="en-GB"/>
              </w:rPr>
              <w:t>Tier 2:</w:t>
            </w:r>
            <w:r w:rsidRPr="00522DCA">
              <w:rPr>
                <w:lang w:val="en-GB"/>
              </w:rPr>
              <w:tab/>
              <w:t xml:space="preserve"> </w:t>
            </w:r>
            <w:r w:rsidR="00C23F5A" w:rsidRPr="00522DCA">
              <w:rPr>
                <w:lang w:val="en-GB"/>
              </w:rPr>
              <w:t>“</w:t>
            </w:r>
            <w:proofErr w:type="spellStart"/>
            <w:r w:rsidRPr="00522DCA">
              <w:rPr>
                <w:lang w:val="en-GB"/>
              </w:rPr>
              <w:t>Center</w:t>
            </w:r>
            <w:proofErr w:type="spellEnd"/>
            <w:r w:rsidR="00C23F5A" w:rsidRPr="00522DCA">
              <w:rPr>
                <w:lang w:val="en-GB"/>
              </w:rPr>
              <w:t>”</w:t>
            </w:r>
            <w:r w:rsidRPr="00522DCA">
              <w:rPr>
                <w:lang w:val="en-GB"/>
              </w:rPr>
              <w:t xml:space="preserve"> </w:t>
            </w:r>
          </w:p>
        </w:tc>
      </w:tr>
    </w:tbl>
    <w:p w14:paraId="4629EC1A" w14:textId="77777777" w:rsidR="000959A2" w:rsidRPr="00522DCA" w:rsidRDefault="000959A2" w:rsidP="005D3475">
      <w:pPr>
        <w:pStyle w:val="Standard-BlockCharCharChar"/>
        <w:numPr>
          <w:ilvl w:val="0"/>
          <w:numId w:val="93"/>
        </w:numPr>
        <w:rPr>
          <w:lang w:val="en-GB"/>
        </w:rPr>
        <w:pPrChange w:id="657" w:author="Moritz Lautenbach" w:date="2014-04-16T09:59:00Z">
          <w:pPr>
            <w:pStyle w:val="Aufzhlungszeichen1"/>
            <w:tabs>
              <w:tab w:val="clear" w:pos="360"/>
              <w:tab w:val="left" w:pos="964"/>
            </w:tabs>
            <w:ind w:left="964" w:hanging="482"/>
          </w:pPr>
        </w:pPrChange>
      </w:pPr>
      <w:r w:rsidRPr="00243150">
        <w:rPr>
          <w:szCs w:val="24"/>
          <w:shd w:val="clear" w:color="auto" w:fill="D9D9D9"/>
          <w:lang w:val="en-GB" w:eastAsia="de-DE"/>
        </w:rPr>
        <w:t>Border sides:</w:t>
      </w:r>
      <w:r w:rsidRPr="00522DCA">
        <w:rPr>
          <w:lang w:val="en-GB"/>
        </w:rPr>
        <w:t xml:space="preserve"> defines whether the events should be framed.</w:t>
      </w:r>
    </w:p>
    <w:p w14:paraId="5153810E" w14:textId="77777777" w:rsidR="000959A2" w:rsidRPr="00522DCA" w:rsidRDefault="000959A2" w:rsidP="005D3475">
      <w:pPr>
        <w:pStyle w:val="Standard-BlockCharCharChar"/>
        <w:numPr>
          <w:ilvl w:val="0"/>
          <w:numId w:val="93"/>
        </w:numPr>
        <w:rPr>
          <w:lang w:val="en-GB"/>
        </w:rPr>
        <w:pPrChange w:id="658" w:author="Moritz Lautenbach" w:date="2014-04-16T09:59:00Z">
          <w:pPr>
            <w:pStyle w:val="Aufzhlungszeichen1"/>
            <w:tabs>
              <w:tab w:val="clear" w:pos="360"/>
              <w:tab w:val="left" w:pos="964"/>
            </w:tabs>
            <w:ind w:left="964" w:hanging="482"/>
          </w:pPr>
        </w:pPrChange>
      </w:pPr>
      <w:r w:rsidRPr="00243150">
        <w:rPr>
          <w:szCs w:val="24"/>
          <w:shd w:val="clear" w:color="auto" w:fill="D9D9D9"/>
          <w:lang w:val="en-GB" w:eastAsia="de-DE"/>
        </w:rPr>
        <w:t>Border </w:t>
      </w:r>
      <w:proofErr w:type="spellStart"/>
      <w:r w:rsidRPr="00243150">
        <w:rPr>
          <w:szCs w:val="24"/>
          <w:shd w:val="clear" w:color="auto" w:fill="D9D9D9"/>
          <w:lang w:val="en-GB" w:eastAsia="de-DE"/>
        </w:rPr>
        <w:t>color</w:t>
      </w:r>
      <w:proofErr w:type="spellEnd"/>
      <w:r w:rsidRPr="00243150">
        <w:rPr>
          <w:szCs w:val="24"/>
          <w:shd w:val="clear" w:color="auto" w:fill="D9D9D9"/>
          <w:lang w:val="en-GB" w:eastAsia="de-DE"/>
        </w:rPr>
        <w:t>:</w:t>
      </w:r>
      <w:r w:rsidRPr="00522DCA">
        <w:rPr>
          <w:lang w:val="en-GB"/>
        </w:rPr>
        <w:t xml:space="preserve"> sets the frame </w:t>
      </w:r>
      <w:proofErr w:type="spellStart"/>
      <w:r w:rsidRPr="00522DCA">
        <w:rPr>
          <w:lang w:val="en-GB"/>
        </w:rPr>
        <w:t>color</w:t>
      </w:r>
      <w:proofErr w:type="spellEnd"/>
      <w:r w:rsidRPr="00522DCA">
        <w:rPr>
          <w:lang w:val="en-GB"/>
        </w:rPr>
        <w:t>.</w:t>
      </w:r>
    </w:p>
    <w:p w14:paraId="0B8AC73D" w14:textId="67DE0CED" w:rsidR="000959A2" w:rsidRPr="00522DCA" w:rsidRDefault="000959A2" w:rsidP="005D3475">
      <w:pPr>
        <w:pStyle w:val="Standard-BlockCharCharChar"/>
        <w:numPr>
          <w:ilvl w:val="0"/>
          <w:numId w:val="93"/>
        </w:numPr>
        <w:rPr>
          <w:lang w:val="en-GB"/>
        </w:rPr>
        <w:pPrChange w:id="659" w:author="Moritz Lautenbach" w:date="2014-04-16T09:59:00Z">
          <w:pPr>
            <w:pStyle w:val="Aufzhlungszeichen1"/>
            <w:tabs>
              <w:tab w:val="clear" w:pos="360"/>
              <w:tab w:val="left" w:pos="964"/>
            </w:tabs>
            <w:ind w:left="964" w:hanging="482"/>
          </w:pPr>
        </w:pPrChange>
      </w:pPr>
      <w:r w:rsidRPr="00243150">
        <w:rPr>
          <w:szCs w:val="24"/>
          <w:shd w:val="clear" w:color="auto" w:fill="D9D9D9"/>
          <w:lang w:val="en-GB" w:eastAsia="de-DE"/>
        </w:rPr>
        <w:lastRenderedPageBreak/>
        <w:t>Border style:</w:t>
      </w:r>
      <w:r w:rsidRPr="00522DCA">
        <w:rPr>
          <w:lang w:val="en-GB"/>
        </w:rPr>
        <w:t xml:space="preserve"> defines the style of the border (</w:t>
      </w:r>
      <w:r w:rsidR="00C23F5A" w:rsidRPr="00522DCA">
        <w:rPr>
          <w:lang w:val="en-GB"/>
        </w:rPr>
        <w:t>“</w:t>
      </w:r>
      <w:r w:rsidRPr="00522DCA">
        <w:rPr>
          <w:lang w:val="en-GB"/>
        </w:rPr>
        <w:t>solid</w:t>
      </w:r>
      <w:r w:rsidR="00C23F5A" w:rsidRPr="00522DCA">
        <w:rPr>
          <w:lang w:val="en-GB"/>
        </w:rPr>
        <w:t>”</w:t>
      </w:r>
      <w:r w:rsidRPr="00522DCA">
        <w:rPr>
          <w:lang w:val="en-GB"/>
        </w:rPr>
        <w:t xml:space="preserve">, </w:t>
      </w:r>
      <w:r w:rsidR="00C23F5A" w:rsidRPr="00522DCA">
        <w:rPr>
          <w:lang w:val="en-GB"/>
        </w:rPr>
        <w:t>“</w:t>
      </w:r>
      <w:r w:rsidRPr="00522DCA">
        <w:rPr>
          <w:lang w:val="en-GB"/>
        </w:rPr>
        <w:t>dashed</w:t>
      </w:r>
      <w:r w:rsidR="00C23F5A" w:rsidRPr="00522DCA">
        <w:rPr>
          <w:lang w:val="en-GB"/>
        </w:rPr>
        <w:t>”</w:t>
      </w:r>
      <w:r w:rsidRPr="00522DCA">
        <w:rPr>
          <w:lang w:val="en-GB"/>
        </w:rPr>
        <w:t xml:space="preserve"> or </w:t>
      </w:r>
      <w:r w:rsidR="00C23F5A" w:rsidRPr="00522DCA">
        <w:rPr>
          <w:lang w:val="en-GB"/>
        </w:rPr>
        <w:t>“</w:t>
      </w:r>
      <w:r w:rsidRPr="00522DCA">
        <w:rPr>
          <w:lang w:val="en-GB"/>
        </w:rPr>
        <w:t>dotted</w:t>
      </w:r>
      <w:r w:rsidR="00C23F5A" w:rsidRPr="00522DCA">
        <w:rPr>
          <w:lang w:val="en-GB"/>
        </w:rPr>
        <w:t>”</w:t>
      </w:r>
      <w:r w:rsidRPr="00522DCA">
        <w:rPr>
          <w:lang w:val="en-GB"/>
        </w:rPr>
        <w:t>).</w:t>
      </w:r>
    </w:p>
    <w:p w14:paraId="2C3ECBA4" w14:textId="77777777" w:rsidR="000959A2" w:rsidRPr="00522DCA" w:rsidRDefault="000959A2" w:rsidP="005D3475">
      <w:pPr>
        <w:pStyle w:val="Standard-BlockCharCharChar"/>
        <w:rPr>
          <w:lang w:val="en-GB"/>
        </w:rPr>
      </w:pPr>
      <w:r w:rsidRPr="00522DCA">
        <w:rPr>
          <w:lang w:val="en-GB"/>
        </w:rPr>
        <w:t>Examples:</w:t>
      </w:r>
    </w:p>
    <w:tbl>
      <w:tblPr>
        <w:tblW w:w="9463" w:type="dxa"/>
        <w:tblLayout w:type="fixed"/>
        <w:tblLook w:val="0000" w:firstRow="0" w:lastRow="0" w:firstColumn="0" w:lastColumn="0" w:noHBand="0" w:noVBand="0"/>
      </w:tblPr>
      <w:tblGrid>
        <w:gridCol w:w="4360"/>
        <w:gridCol w:w="5103"/>
      </w:tblGrid>
      <w:tr w:rsidR="000959A2" w:rsidRPr="0005350C" w14:paraId="00336ABD" w14:textId="77777777" w:rsidTr="003D491A">
        <w:tc>
          <w:tcPr>
            <w:tcW w:w="4360" w:type="dxa"/>
            <w:shd w:val="clear" w:color="auto" w:fill="auto"/>
          </w:tcPr>
          <w:p w14:paraId="118ED363" w14:textId="77777777" w:rsidR="000959A2" w:rsidRPr="00522DCA" w:rsidRDefault="0005350C">
            <w:pPr>
              <w:rPr>
                <w:rFonts w:cs="Times New Roman"/>
                <w:lang w:val="en-GB"/>
              </w:rPr>
            </w:pPr>
            <w:r>
              <w:rPr>
                <w:rFonts w:cs="Times New Roman"/>
                <w:lang w:val="en-GB"/>
              </w:rPr>
              <w:pict w14:anchorId="0707DD8A">
                <v:shape id="_x0000_i1175" type="#_x0000_t75" style="width:205.95pt;height:53.6pt" filled="t">
                  <v:fill color2="black"/>
                  <v:imagedata r:id="rId266" o:title=""/>
                </v:shape>
              </w:pict>
            </w:r>
          </w:p>
        </w:tc>
        <w:tc>
          <w:tcPr>
            <w:tcW w:w="5103" w:type="dxa"/>
            <w:shd w:val="clear" w:color="auto" w:fill="auto"/>
          </w:tcPr>
          <w:p w14:paraId="2F502E45" w14:textId="77777777" w:rsidR="000959A2" w:rsidRPr="00522DCA" w:rsidRDefault="000959A2" w:rsidP="005D3475">
            <w:pPr>
              <w:pStyle w:val="Standard-BlockCharCharChar"/>
              <w:rPr>
                <w:lang w:val="en-GB"/>
              </w:rPr>
            </w:pPr>
          </w:p>
          <w:p w14:paraId="320BE221" w14:textId="77777777" w:rsidR="000959A2" w:rsidRPr="00522DCA" w:rsidRDefault="000959A2" w:rsidP="005D3475">
            <w:pPr>
              <w:pStyle w:val="Standard-BlockCharCharChar"/>
              <w:rPr>
                <w:lang w:val="en-GB"/>
              </w:rPr>
            </w:pPr>
            <w:r w:rsidRPr="00522DCA">
              <w:rPr>
                <w:lang w:val="en-GB"/>
              </w:rPr>
              <w:t>Tier 1 and 3:</w:t>
            </w:r>
            <w:r w:rsidRPr="00522DCA">
              <w:rPr>
                <w:lang w:val="en-GB"/>
              </w:rPr>
              <w:tab/>
            </w:r>
            <w:proofErr w:type="spellStart"/>
            <w:r w:rsidRPr="00522DCA">
              <w:rPr>
                <w:lang w:val="en-GB"/>
              </w:rPr>
              <w:t>gray</w:t>
            </w:r>
            <w:proofErr w:type="spellEnd"/>
            <w:r w:rsidRPr="00522DCA">
              <w:rPr>
                <w:lang w:val="en-GB"/>
              </w:rPr>
              <w:t xml:space="preserve"> solid border lines on the right</w:t>
            </w:r>
          </w:p>
          <w:p w14:paraId="0CEEE42F" w14:textId="77777777" w:rsidR="000959A2" w:rsidRPr="00522DCA" w:rsidRDefault="000959A2" w:rsidP="005D3475">
            <w:pPr>
              <w:pStyle w:val="Standard-BlockCharCharChar"/>
              <w:rPr>
                <w:lang w:val="en-GB"/>
              </w:rPr>
            </w:pPr>
          </w:p>
          <w:p w14:paraId="43B48A88" w14:textId="77777777" w:rsidR="000959A2" w:rsidRPr="00522DCA" w:rsidRDefault="000959A2" w:rsidP="005D3475">
            <w:pPr>
              <w:pStyle w:val="Standard-BlockCharCharChar"/>
              <w:rPr>
                <w:lang w:val="en-GB"/>
              </w:rPr>
            </w:pPr>
          </w:p>
        </w:tc>
      </w:tr>
      <w:tr w:rsidR="000959A2" w:rsidRPr="0005350C" w14:paraId="41EC027F" w14:textId="77777777" w:rsidTr="003D491A">
        <w:tc>
          <w:tcPr>
            <w:tcW w:w="4360" w:type="dxa"/>
            <w:shd w:val="clear" w:color="auto" w:fill="auto"/>
          </w:tcPr>
          <w:p w14:paraId="4F927447" w14:textId="77777777" w:rsidR="000959A2" w:rsidRPr="00522DCA" w:rsidRDefault="0005350C">
            <w:pPr>
              <w:rPr>
                <w:rFonts w:cs="Times New Roman"/>
                <w:lang w:val="en-GB"/>
              </w:rPr>
            </w:pPr>
            <w:r>
              <w:rPr>
                <w:rFonts w:cs="Times New Roman"/>
                <w:lang w:val="en-GB"/>
              </w:rPr>
              <w:pict w14:anchorId="53CAA836">
                <v:shape id="_x0000_i1176" type="#_x0000_t75" style="width:205.95pt;height:55.25pt" filled="t">
                  <v:fill color2="black"/>
                  <v:imagedata r:id="rId267" o:title=""/>
                </v:shape>
              </w:pict>
            </w:r>
          </w:p>
        </w:tc>
        <w:tc>
          <w:tcPr>
            <w:tcW w:w="5103" w:type="dxa"/>
            <w:shd w:val="clear" w:color="auto" w:fill="auto"/>
          </w:tcPr>
          <w:p w14:paraId="4083BAA9" w14:textId="77777777" w:rsidR="000959A2" w:rsidRPr="00522DCA" w:rsidRDefault="000959A2" w:rsidP="005D3475">
            <w:pPr>
              <w:pStyle w:val="Standard-BlockCharCharChar"/>
              <w:rPr>
                <w:lang w:val="en-GB"/>
              </w:rPr>
            </w:pPr>
          </w:p>
          <w:p w14:paraId="189CB8B8" w14:textId="77777777" w:rsidR="000959A2" w:rsidRPr="00522DCA" w:rsidRDefault="000959A2" w:rsidP="005D3475">
            <w:pPr>
              <w:pStyle w:val="Standard-BlockCharCharChar"/>
              <w:rPr>
                <w:lang w:val="en-GB"/>
              </w:rPr>
            </w:pPr>
            <w:r w:rsidRPr="00522DCA">
              <w:rPr>
                <w:lang w:val="en-GB"/>
              </w:rPr>
              <w:t>Tier 2:</w:t>
            </w:r>
            <w:r w:rsidRPr="00522DCA">
              <w:rPr>
                <w:lang w:val="en-GB"/>
              </w:rPr>
              <w:tab/>
              <w:t xml:space="preserve">blue dotted border lines on the left, right, above and below </w:t>
            </w:r>
          </w:p>
          <w:p w14:paraId="4F671DB8" w14:textId="77777777" w:rsidR="000959A2" w:rsidRPr="00522DCA" w:rsidRDefault="000959A2" w:rsidP="005D3475">
            <w:pPr>
              <w:pStyle w:val="Standard-BlockCharCharChar"/>
              <w:rPr>
                <w:lang w:val="en-GB"/>
              </w:rPr>
            </w:pPr>
            <w:r w:rsidRPr="00522DCA">
              <w:rPr>
                <w:lang w:val="en-GB"/>
              </w:rPr>
              <w:t>(to emphasize the expansion of non-verbal events for example)</w:t>
            </w:r>
          </w:p>
        </w:tc>
      </w:tr>
    </w:tbl>
    <w:p w14:paraId="2E146195" w14:textId="77777777" w:rsidR="000959A2" w:rsidRPr="00522DCA" w:rsidRDefault="000959A2" w:rsidP="005D3475">
      <w:pPr>
        <w:pStyle w:val="Standard-BlockCharCharChar"/>
        <w:numPr>
          <w:ilvl w:val="0"/>
          <w:numId w:val="93"/>
        </w:numPr>
        <w:rPr>
          <w:lang w:val="en-GB"/>
        </w:rPr>
        <w:pPrChange w:id="660" w:author="Moritz Lautenbach" w:date="2014-04-16T10:00:00Z">
          <w:pPr>
            <w:pStyle w:val="Aufzhlungszeichen2"/>
            <w:ind w:hanging="312"/>
          </w:pPr>
        </w:pPrChange>
      </w:pPr>
      <w:r w:rsidRPr="00243150">
        <w:rPr>
          <w:szCs w:val="24"/>
          <w:shd w:val="clear" w:color="auto" w:fill="D9D9D9"/>
          <w:lang w:val="en-GB" w:eastAsia="de-DE"/>
        </w:rPr>
        <w:t>Height calculation:</w:t>
      </w:r>
      <w:r w:rsidRPr="00522DCA">
        <w:rPr>
          <w:lang w:val="en-GB"/>
        </w:rPr>
        <w:t xml:space="preserve"> defines by which method the tier height should be calculated. There are three alternatives:</w:t>
      </w:r>
    </w:p>
    <w:p w14:paraId="5EF052B1" w14:textId="77777777" w:rsidR="000959A2" w:rsidRPr="00522DCA" w:rsidRDefault="000959A2" w:rsidP="005D3475">
      <w:pPr>
        <w:pStyle w:val="Standard-BlockCharCharChar"/>
        <w:numPr>
          <w:ilvl w:val="0"/>
          <w:numId w:val="93"/>
        </w:numPr>
        <w:rPr>
          <w:lang w:val="en-GB"/>
        </w:rPr>
        <w:pPrChange w:id="661" w:author="Moritz Lautenbach" w:date="2014-04-16T10:00:00Z">
          <w:pPr>
            <w:pStyle w:val="Aufzhlungszeichen2"/>
          </w:pPr>
        </w:pPrChange>
      </w:pPr>
      <w:r w:rsidRPr="00243150">
        <w:rPr>
          <w:szCs w:val="24"/>
          <w:shd w:val="clear" w:color="auto" w:fill="D9D9D9"/>
          <w:lang w:val="en-GB" w:eastAsia="de-DE"/>
        </w:rPr>
        <w:t>Generous:</w:t>
      </w:r>
      <w:r w:rsidRPr="00522DCA">
        <w:rPr>
          <w:lang w:val="en-GB"/>
        </w:rPr>
        <w:t xml:space="preserve"> This is the default setting. The tier height is adjusted to the biggest symbol of the chosen font as a guideline, much like in text processing.</w:t>
      </w:r>
      <w:del w:id="662" w:author="Moritz Lautenbach" w:date="2014-04-16T10:00:00Z">
        <w:r w:rsidRPr="00522DCA" w:rsidDel="004F2A90">
          <w:rPr>
            <w:lang w:val="en-GB"/>
          </w:rPr>
          <w:delText xml:space="preserve"> </w:delText>
        </w:r>
      </w:del>
    </w:p>
    <w:p w14:paraId="44A127AB" w14:textId="77777777" w:rsidR="000959A2" w:rsidRPr="00522DCA" w:rsidRDefault="000959A2" w:rsidP="005D3475">
      <w:pPr>
        <w:pStyle w:val="Standard-BlockCharCharChar"/>
        <w:numPr>
          <w:ilvl w:val="0"/>
          <w:numId w:val="93"/>
        </w:numPr>
        <w:rPr>
          <w:lang w:val="en-GB"/>
        </w:rPr>
        <w:pPrChange w:id="663" w:author="Moritz Lautenbach" w:date="2014-04-16T10:00:00Z">
          <w:pPr>
            <w:pStyle w:val="Aufzhlungszeichen2"/>
          </w:pPr>
        </w:pPrChange>
      </w:pPr>
      <w:r w:rsidRPr="00243150">
        <w:rPr>
          <w:szCs w:val="24"/>
          <w:shd w:val="clear" w:color="auto" w:fill="D9D9D9"/>
          <w:lang w:val="en-GB" w:eastAsia="de-DE"/>
        </w:rPr>
        <w:t>Miserly:</w:t>
      </w:r>
      <w:r w:rsidRPr="00522DCA">
        <w:rPr>
          <w:lang w:val="en-GB"/>
        </w:rPr>
        <w:t xml:space="preserve"> If this option is chosen the tier height is adjusted to the biggest symbol actually used in the tier in question.</w:t>
      </w:r>
    </w:p>
    <w:p w14:paraId="757B9D04" w14:textId="6A6C569C" w:rsidR="000959A2" w:rsidRPr="00522DCA" w:rsidRDefault="000959A2" w:rsidP="005D3475">
      <w:pPr>
        <w:pStyle w:val="Standard-BlockCharCharChar"/>
        <w:numPr>
          <w:ilvl w:val="0"/>
          <w:numId w:val="93"/>
        </w:numPr>
        <w:rPr>
          <w:lang w:val="en-GB"/>
        </w:rPr>
      </w:pPr>
      <w:r w:rsidRPr="00243150">
        <w:rPr>
          <w:szCs w:val="24"/>
          <w:shd w:val="clear" w:color="auto" w:fill="D9D9D9"/>
          <w:lang w:val="en-GB" w:eastAsia="de-DE"/>
        </w:rPr>
        <w:t>Fixed:</w:t>
      </w:r>
      <w:r w:rsidRPr="00522DCA">
        <w:rPr>
          <w:lang w:val="en-GB"/>
        </w:rPr>
        <w:t xml:space="preserve"> If this option is chosen, the tier height can be set by the user. The unit are Pixels (is equivalent to the font unit </w:t>
      </w:r>
      <w:r w:rsidR="00C23F5A" w:rsidRPr="00522DCA">
        <w:rPr>
          <w:lang w:val="en-GB"/>
        </w:rPr>
        <w:t>“</w:t>
      </w:r>
      <w:r w:rsidRPr="00522DCA">
        <w:rPr>
          <w:lang w:val="en-GB"/>
        </w:rPr>
        <w:t>points</w:t>
      </w:r>
      <w:r w:rsidR="00C23F5A" w:rsidRPr="00522DCA">
        <w:rPr>
          <w:lang w:val="en-GB"/>
        </w:rPr>
        <w:t>”</w:t>
      </w:r>
      <w:r w:rsidRPr="00522DCA">
        <w:rPr>
          <w:lang w:val="en-GB"/>
        </w:rPr>
        <w:t>).</w:t>
      </w:r>
    </w:p>
    <w:p w14:paraId="1514D79D" w14:textId="77777777" w:rsidR="000959A2" w:rsidRPr="00522DCA" w:rsidRDefault="000959A2" w:rsidP="006F7584">
      <w:pPr>
        <w:pStyle w:val="berschrift3"/>
      </w:pPr>
      <w:bookmarkStart w:id="664" w:name="_Format_%3E_Apply_stylesheet"/>
      <w:bookmarkStart w:id="665" w:name="_Ref108438744"/>
      <w:bookmarkStart w:id="666" w:name="_Toc69130027"/>
      <w:bookmarkStart w:id="667" w:name="_Toc69129886"/>
      <w:bookmarkStart w:id="668" w:name="_Toc55213900"/>
      <w:bookmarkStart w:id="669" w:name="_Toc415132470"/>
      <w:bookmarkStart w:id="670" w:name="_Toc415132651"/>
      <w:bookmarkStart w:id="671" w:name="_Toc55213896"/>
      <w:bookmarkEnd w:id="664"/>
      <w:r w:rsidRPr="00522DCA">
        <w:t>Format &gt; Apply stylesheet</w:t>
      </w:r>
      <w:bookmarkEnd w:id="665"/>
      <w:bookmarkEnd w:id="666"/>
      <w:bookmarkEnd w:id="667"/>
      <w:bookmarkEnd w:id="668"/>
      <w:bookmarkEnd w:id="669"/>
      <w:bookmarkEnd w:id="670"/>
    </w:p>
    <w:p w14:paraId="5BA06EE9" w14:textId="31A415D0" w:rsidR="000959A2" w:rsidRPr="00522DCA" w:rsidRDefault="000959A2" w:rsidP="005D3475">
      <w:pPr>
        <w:pStyle w:val="Aufzhlungszeichen1"/>
      </w:pPr>
      <w:bookmarkStart w:id="672" w:name="_Toc415132471"/>
      <w:bookmarkStart w:id="673" w:name="_Toc415132652"/>
      <w:r w:rsidRPr="00522DCA">
        <w:t xml:space="preserve">Generates a new formatting for the current transcription from a stylesheet (see also </w:t>
      </w:r>
      <w:r w:rsidRPr="00A16501">
        <w:rPr>
          <w:highlight w:val="yellow"/>
        </w:rPr>
        <w:t>Appendix D</w:t>
      </w:r>
      <w:r w:rsidRPr="00522DCA">
        <w:t xml:space="preserve">). The stylesheet that is specified in the user settings (see </w:t>
      </w:r>
      <w:r w:rsidRPr="00A16501">
        <w:rPr>
          <w:rStyle w:val="Menufunction"/>
        </w:rPr>
        <w:t>Edit &gt; Preferences...</w:t>
      </w:r>
      <w:r w:rsidRPr="00522DCA">
        <w:t xml:space="preserve">) in </w:t>
      </w:r>
      <w:r w:rsidR="00C81274" w:rsidRPr="00522DCA">
        <w:t>“</w:t>
      </w:r>
      <w:r w:rsidRPr="00522DCA">
        <w:t>Transcription to format table</w:t>
      </w:r>
      <w:r w:rsidR="00C23F5A" w:rsidRPr="00522DCA">
        <w:t>”</w:t>
      </w:r>
      <w:r w:rsidRPr="00522DCA">
        <w:t xml:space="preserve"> will be used. If there is no entry, a local stylesheet will be used.</w:t>
      </w:r>
      <w:bookmarkEnd w:id="672"/>
      <w:bookmarkEnd w:id="673"/>
    </w:p>
    <w:p w14:paraId="08D4A0AB" w14:textId="7A3E429E" w:rsidR="000959A2" w:rsidRPr="00522DCA" w:rsidRDefault="00A16501" w:rsidP="006F7584">
      <w:pPr>
        <w:pStyle w:val="berschrift3"/>
      </w:pPr>
      <w:bookmarkStart w:id="674" w:name="_Format_%3E_Open_format%20table..."/>
      <w:bookmarkStart w:id="675" w:name="_Ref108438751"/>
      <w:bookmarkStart w:id="676" w:name="_Toc69130028"/>
      <w:bookmarkStart w:id="677" w:name="_Toc69129887"/>
      <w:bookmarkStart w:id="678" w:name="_Toc55213897"/>
      <w:bookmarkStart w:id="679" w:name="_Toc415132472"/>
      <w:bookmarkStart w:id="680" w:name="_Toc415132653"/>
      <w:bookmarkEnd w:id="671"/>
      <w:bookmarkEnd w:id="674"/>
      <w:r>
        <w:rPr>
          <w:noProof/>
          <w:lang w:val="de-DE" w:eastAsia="de-DE" w:bidi="ar-SA"/>
        </w:rPr>
        <w:drawing>
          <wp:anchor distT="0" distB="0" distL="114300" distR="114300" simplePos="0" relativeHeight="251714560" behindDoc="0" locked="0" layoutInCell="1" allowOverlap="1" wp14:anchorId="74ED83EA" wp14:editId="7427B046">
            <wp:simplePos x="0" y="0"/>
            <wp:positionH relativeFrom="column">
              <wp:posOffset>2147776</wp:posOffset>
            </wp:positionH>
            <wp:positionV relativeFrom="paragraph">
              <wp:posOffset>233503</wp:posOffset>
            </wp:positionV>
            <wp:extent cx="228600" cy="228600"/>
            <wp:effectExtent l="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Format &gt; Open format table...</w:t>
      </w:r>
      <w:bookmarkEnd w:id="675"/>
      <w:bookmarkEnd w:id="676"/>
      <w:bookmarkEnd w:id="677"/>
      <w:bookmarkEnd w:id="678"/>
      <w:bookmarkEnd w:id="679"/>
      <w:bookmarkEnd w:id="680"/>
      <w:r w:rsidRPr="00A16501">
        <w:rPr>
          <w:noProof/>
        </w:rPr>
        <w:t xml:space="preserve"> </w:t>
      </w:r>
    </w:p>
    <w:p w14:paraId="602473E5" w14:textId="77777777" w:rsidR="000959A2" w:rsidRPr="00522DCA" w:rsidRDefault="000959A2" w:rsidP="005D3475">
      <w:pPr>
        <w:pStyle w:val="Standard-BlockCharCharChar"/>
        <w:rPr>
          <w:lang w:val="en-GB"/>
        </w:rPr>
      </w:pPr>
      <w:r w:rsidRPr="00522DCA">
        <w:rPr>
          <w:lang w:val="en-GB"/>
        </w:rPr>
        <w:t>Opens a saved format table and applies it to the currently opened transcription.</w:t>
      </w:r>
    </w:p>
    <w:p w14:paraId="310BEC91" w14:textId="6563479E" w:rsidR="000959A2" w:rsidRPr="00522DCA" w:rsidRDefault="000959A2" w:rsidP="006F7584">
      <w:pPr>
        <w:pStyle w:val="berschrift3"/>
      </w:pPr>
      <w:bookmarkStart w:id="681" w:name="_Format_%3E_Save_format%20table"/>
      <w:bookmarkStart w:id="682" w:name="_Toc415132473"/>
      <w:bookmarkStart w:id="683" w:name="_Toc415132654"/>
      <w:bookmarkEnd w:id="681"/>
      <w:r w:rsidRPr="00522DCA">
        <w:t>Format &gt; Save format table as...</w:t>
      </w:r>
      <w:bookmarkEnd w:id="682"/>
      <w:bookmarkEnd w:id="683"/>
    </w:p>
    <w:p w14:paraId="317F467A" w14:textId="77777777" w:rsidR="000959A2" w:rsidRDefault="000959A2" w:rsidP="005D3475">
      <w:pPr>
        <w:pStyle w:val="Standard-BlockCharCharChar"/>
        <w:rPr>
          <w:lang w:val="en-GB"/>
        </w:rPr>
      </w:pPr>
      <w:r w:rsidRPr="00522DCA">
        <w:rPr>
          <w:lang w:val="en-GB"/>
        </w:rPr>
        <w:t>Saves the current format table as a separate file with a new name.</w:t>
      </w:r>
    </w:p>
    <w:p w14:paraId="0A64FC67" w14:textId="77777777" w:rsidR="00A16501" w:rsidRDefault="00A16501" w:rsidP="005D3475">
      <w:pPr>
        <w:pStyle w:val="Standard-BlockCharCharChar"/>
        <w:rPr>
          <w:lang w:val="en-GB"/>
        </w:rPr>
      </w:pPr>
    </w:p>
    <w:p w14:paraId="7C9F2DB8" w14:textId="78C2221F" w:rsidR="00A16501" w:rsidRPr="00522DCA" w:rsidRDefault="00A16501" w:rsidP="005D3475">
      <w:pPr>
        <w:pStyle w:val="Standard-BlockCharCharChar"/>
        <w:rPr>
          <w:lang w:val="en-GB"/>
        </w:rPr>
      </w:pPr>
    </w:p>
    <w:p w14:paraId="1EDCCB2B" w14:textId="345D0ED4" w:rsidR="000959A2" w:rsidRPr="00522DCA" w:rsidRDefault="00A16501" w:rsidP="006F7584">
      <w:pPr>
        <w:pStyle w:val="berschrift3"/>
      </w:pPr>
      <w:bookmarkStart w:id="684" w:name="_Format_%3E_Edit_format%20table..."/>
      <w:bookmarkStart w:id="685" w:name="_Ref108438777"/>
      <w:bookmarkStart w:id="686" w:name="_Toc69130031"/>
      <w:bookmarkStart w:id="687" w:name="_Toc69129890"/>
      <w:bookmarkStart w:id="688" w:name="_Toc55213901"/>
      <w:bookmarkStart w:id="689" w:name="_Toc415132474"/>
      <w:bookmarkStart w:id="690" w:name="_Toc415132655"/>
      <w:bookmarkEnd w:id="684"/>
      <w:r>
        <w:rPr>
          <w:noProof/>
          <w:lang w:val="de-DE" w:eastAsia="de-DE" w:bidi="ar-SA"/>
        </w:rPr>
        <w:drawing>
          <wp:anchor distT="0" distB="0" distL="114300" distR="114300" simplePos="0" relativeHeight="251716608" behindDoc="0" locked="0" layoutInCell="1" allowOverlap="1" wp14:anchorId="63BF63FA" wp14:editId="12E4A000">
            <wp:simplePos x="0" y="0"/>
            <wp:positionH relativeFrom="column">
              <wp:posOffset>2072640</wp:posOffset>
            </wp:positionH>
            <wp:positionV relativeFrom="paragraph">
              <wp:posOffset>95693</wp:posOffset>
            </wp:positionV>
            <wp:extent cx="228600" cy="228600"/>
            <wp:effectExtent l="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Format &gt; Edit format table...</w:t>
      </w:r>
      <w:bookmarkEnd w:id="685"/>
      <w:bookmarkEnd w:id="686"/>
      <w:bookmarkEnd w:id="687"/>
      <w:bookmarkEnd w:id="688"/>
      <w:bookmarkEnd w:id="689"/>
      <w:bookmarkEnd w:id="690"/>
      <w:r w:rsidRPr="00A16501">
        <w:rPr>
          <w:noProof/>
        </w:rPr>
        <w:t xml:space="preserve"> </w:t>
      </w:r>
    </w:p>
    <w:p w14:paraId="176AF316" w14:textId="77777777" w:rsidR="000959A2" w:rsidRPr="00522DCA" w:rsidRDefault="000959A2" w:rsidP="005D3475">
      <w:pPr>
        <w:pStyle w:val="Standard-BlockCharCharChar"/>
        <w:rPr>
          <w:lang w:val="en-GB"/>
        </w:rPr>
      </w:pPr>
      <w:r w:rsidRPr="00522DCA">
        <w:rPr>
          <w:lang w:val="en-GB"/>
        </w:rPr>
        <w:t>Opens a dialog for editing numerous tier formats.</w:t>
      </w:r>
    </w:p>
    <w:p w14:paraId="75D1D3A2" w14:textId="77777777" w:rsidR="000959A2" w:rsidRPr="00522DCA" w:rsidRDefault="0005350C">
      <w:pPr>
        <w:pStyle w:val="BildChar"/>
        <w:rPr>
          <w:rFonts w:ascii="Times New Roman" w:hAnsi="Times New Roman"/>
          <w:lang w:val="en-GB"/>
        </w:rPr>
      </w:pPr>
      <w:r>
        <w:rPr>
          <w:rFonts w:ascii="Times New Roman" w:hAnsi="Times New Roman"/>
          <w:lang w:val="en-GB"/>
        </w:rPr>
        <w:pict w14:anchorId="20A3F87C">
          <v:shape id="_x0000_i1177" type="#_x0000_t75" style="width:329.85pt;height:275.45pt" filled="t">
            <v:fill color2="black"/>
            <v:imagedata r:id="rId270" o:title=""/>
          </v:shape>
        </w:pict>
      </w:r>
    </w:p>
    <w:p w14:paraId="55A9B7DA" w14:textId="2C90D885" w:rsidR="000959A2" w:rsidRPr="00522DCA" w:rsidRDefault="000959A2" w:rsidP="005D3475">
      <w:pPr>
        <w:pStyle w:val="Standard-BlockCharCharChar"/>
        <w:rPr>
          <w:lang w:val="en-GB"/>
        </w:rPr>
      </w:pPr>
      <w:r w:rsidRPr="00522DCA">
        <w:rPr>
          <w:lang w:val="en-GB"/>
        </w:rPr>
        <w:t>Choose the format from the list that you would like to edit and choose your required settings in the lower half of the dialog</w:t>
      </w:r>
      <w:del w:id="691" w:author="Moritz Lautenbach" w:date="2014-04-16T10:02:00Z">
        <w:r w:rsidRPr="00522DCA" w:rsidDel="004F2A90">
          <w:rPr>
            <w:lang w:val="en-GB"/>
          </w:rPr>
          <w:delText>.</w:delText>
        </w:r>
      </w:del>
      <w:r w:rsidRPr="00522DCA">
        <w:rPr>
          <w:lang w:val="en-GB"/>
        </w:rPr>
        <w:t xml:space="preserve">. You can enter sample text in the field </w:t>
      </w:r>
      <w:r w:rsidR="00C81274" w:rsidRPr="00522DCA">
        <w:rPr>
          <w:lang w:val="en-GB"/>
        </w:rPr>
        <w:t>“</w:t>
      </w:r>
      <w:r w:rsidRPr="00522DCA">
        <w:rPr>
          <w:lang w:val="en-GB"/>
        </w:rPr>
        <w:t>Test Area</w:t>
      </w:r>
      <w:r w:rsidR="00C23F5A" w:rsidRPr="00522DCA">
        <w:rPr>
          <w:lang w:val="en-GB"/>
        </w:rPr>
        <w:t>”</w:t>
      </w:r>
      <w:del w:id="692" w:author="Moritz Lautenbach" w:date="2014-04-16T10:02:00Z">
        <w:r w:rsidRPr="00522DCA" w:rsidDel="004F2A90">
          <w:rPr>
            <w:lang w:val="en-GB"/>
          </w:rPr>
          <w:delText xml:space="preserve"> </w:delText>
        </w:r>
      </w:del>
      <w:r w:rsidRPr="00522DCA">
        <w:rPr>
          <w:lang w:val="en-GB"/>
        </w:rPr>
        <w:t xml:space="preserve">. Close the dialog by clicking </w:t>
      </w:r>
      <w:r w:rsidR="00A16501">
        <w:rPr>
          <w:lang w:val="en-GB"/>
        </w:rPr>
        <w:t xml:space="preserve">“OK” </w:t>
      </w:r>
      <w:r w:rsidRPr="00522DCA">
        <w:rPr>
          <w:lang w:val="en-GB"/>
        </w:rPr>
        <w:t>to apply changes.</w:t>
      </w:r>
    </w:p>
    <w:p w14:paraId="555D77AC" w14:textId="5EF79B31" w:rsidR="000959A2" w:rsidRPr="00522DCA" w:rsidRDefault="00B73953" w:rsidP="006F7584">
      <w:pPr>
        <w:pStyle w:val="berschrift3"/>
      </w:pPr>
      <w:bookmarkStart w:id="693" w:name="_Format_%3E_Format_tier..."/>
      <w:bookmarkStart w:id="694" w:name="_Ref108438786"/>
      <w:bookmarkStart w:id="695" w:name="_Toc69130032"/>
      <w:bookmarkStart w:id="696" w:name="_Toc69129891"/>
      <w:bookmarkStart w:id="697" w:name="_Toc55213902"/>
      <w:bookmarkStart w:id="698" w:name="_Toc415132475"/>
      <w:bookmarkStart w:id="699" w:name="_Toc415132656"/>
      <w:bookmarkEnd w:id="693"/>
      <w:r>
        <w:rPr>
          <w:noProof/>
          <w:lang w:val="de-DE" w:eastAsia="de-DE" w:bidi="ar-SA"/>
        </w:rPr>
        <w:drawing>
          <wp:anchor distT="0" distB="0" distL="114300" distR="114300" simplePos="0" relativeHeight="251718656" behindDoc="0" locked="0" layoutInCell="1" allowOverlap="1" wp14:anchorId="6640DE27" wp14:editId="3229C5F1">
            <wp:simplePos x="0" y="0"/>
            <wp:positionH relativeFrom="column">
              <wp:posOffset>1669312</wp:posOffset>
            </wp:positionH>
            <wp:positionV relativeFrom="paragraph">
              <wp:posOffset>62850</wp:posOffset>
            </wp:positionV>
            <wp:extent cx="228600" cy="228600"/>
            <wp:effectExtent l="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Format &gt; Format tier...</w:t>
      </w:r>
      <w:bookmarkEnd w:id="694"/>
      <w:bookmarkEnd w:id="695"/>
      <w:bookmarkEnd w:id="696"/>
      <w:bookmarkEnd w:id="697"/>
      <w:bookmarkEnd w:id="698"/>
      <w:bookmarkEnd w:id="699"/>
      <w:r w:rsidRPr="00B73953">
        <w:rPr>
          <w:noProof/>
        </w:rPr>
        <w:t xml:space="preserve"> </w:t>
      </w:r>
    </w:p>
    <w:p w14:paraId="7DC4DAB8" w14:textId="44C6FFC8" w:rsidR="000959A2" w:rsidRPr="00522DCA" w:rsidRDefault="000959A2" w:rsidP="005D3475">
      <w:pPr>
        <w:pStyle w:val="Standard-BlockCharCharChar"/>
        <w:rPr>
          <w:lang w:val="en-GB"/>
        </w:rPr>
      </w:pPr>
      <w:r w:rsidRPr="00522DCA">
        <w:rPr>
          <w:lang w:val="en-GB"/>
        </w:rPr>
        <w:t xml:space="preserve">(Shortcut: </w:t>
      </w:r>
      <w:r w:rsidR="00A16501" w:rsidRPr="00A16501">
        <w:rPr>
          <w:szCs w:val="24"/>
          <w:bdr w:val="single" w:sz="4" w:space="0" w:color="auto"/>
          <w:lang w:val="en-US"/>
        </w:rPr>
        <w:t>CTRL</w:t>
      </w:r>
      <w:r w:rsidR="00A16501" w:rsidRPr="00A16501">
        <w:rPr>
          <w:szCs w:val="24"/>
          <w:lang w:val="en-US"/>
        </w:rPr>
        <w:t> + </w:t>
      </w:r>
      <w:r w:rsidR="00A16501" w:rsidRPr="00A16501">
        <w:rPr>
          <w:szCs w:val="24"/>
          <w:bdr w:val="single" w:sz="4" w:space="0" w:color="auto"/>
          <w:lang w:val="en-US"/>
        </w:rPr>
        <w:t>F</w:t>
      </w:r>
      <w:r w:rsidR="00A16501" w:rsidRPr="00A16501">
        <w:rPr>
          <w:szCs w:val="24"/>
          <w:lang w:val="en-US"/>
        </w:rPr>
        <w:t xml:space="preserve"> </w:t>
      </w:r>
      <w:r w:rsidRPr="00522DCA">
        <w:rPr>
          <w:lang w:val="en-GB"/>
        </w:rPr>
        <w:t xml:space="preserve">on Windows, </w:t>
      </w:r>
      <w:r w:rsidR="00A16501" w:rsidRPr="00A16501">
        <w:rPr>
          <w:rFonts w:ascii="Cambria Math" w:eastAsia="Arial Unicode MS" w:hAnsi="Cambria Math" w:cs="Cambria Math"/>
          <w:szCs w:val="24"/>
          <w:bdr w:val="single" w:sz="4" w:space="0" w:color="auto"/>
          <w:lang w:val="en-US"/>
        </w:rPr>
        <w:t>⌘</w:t>
      </w:r>
      <w:r w:rsidR="00A16501" w:rsidRPr="00A16501">
        <w:rPr>
          <w:szCs w:val="24"/>
          <w:lang w:val="en-US"/>
        </w:rPr>
        <w:t> + </w:t>
      </w:r>
      <w:r w:rsidR="00A16501" w:rsidRPr="00A16501">
        <w:rPr>
          <w:szCs w:val="24"/>
          <w:bdr w:val="single" w:sz="4" w:space="0" w:color="auto"/>
          <w:lang w:val="en-US"/>
        </w:rPr>
        <w:t>F</w:t>
      </w:r>
      <w:r w:rsidR="00A16501" w:rsidRPr="00A16501">
        <w:rPr>
          <w:szCs w:val="24"/>
          <w:lang w:val="en-US"/>
        </w:rPr>
        <w:t xml:space="preserve"> </w:t>
      </w:r>
      <w:r w:rsidRPr="00522DCA">
        <w:rPr>
          <w:lang w:val="en-GB"/>
        </w:rPr>
        <w:t>on Mac)</w:t>
      </w:r>
    </w:p>
    <w:p w14:paraId="3B0AB911" w14:textId="493FF255" w:rsidR="000959A2" w:rsidRPr="00522DCA" w:rsidRDefault="000959A2" w:rsidP="005D3475">
      <w:pPr>
        <w:pStyle w:val="Standard-BlockCharCharChar"/>
        <w:rPr>
          <w:lang w:val="en-GB"/>
        </w:rPr>
      </w:pPr>
      <w:r w:rsidRPr="00522DCA">
        <w:rPr>
          <w:lang w:val="en-GB"/>
        </w:rPr>
        <w:t>Opens a dialog to format the currently selected tier.</w:t>
      </w:r>
    </w:p>
    <w:p w14:paraId="05AFDB4B" w14:textId="54433168" w:rsidR="000959A2" w:rsidRPr="00522DCA" w:rsidRDefault="00B73953" w:rsidP="006F7584">
      <w:pPr>
        <w:pStyle w:val="berschrift3"/>
      </w:pPr>
      <w:bookmarkStart w:id="700" w:name="_Format_%3E_Format_tier%20labels..."/>
      <w:bookmarkStart w:id="701" w:name="_Ref108438797"/>
      <w:bookmarkStart w:id="702" w:name="_Toc69130033"/>
      <w:bookmarkStart w:id="703" w:name="_Toc69129892"/>
      <w:bookmarkStart w:id="704" w:name="_Toc55213903"/>
      <w:bookmarkStart w:id="705" w:name="_Toc415132476"/>
      <w:bookmarkStart w:id="706" w:name="_Toc415132657"/>
      <w:bookmarkEnd w:id="700"/>
      <w:r>
        <w:rPr>
          <w:noProof/>
          <w:lang w:val="de-DE" w:eastAsia="de-DE" w:bidi="ar-SA"/>
        </w:rPr>
        <w:drawing>
          <wp:anchor distT="0" distB="0" distL="114300" distR="114300" simplePos="0" relativeHeight="251720704" behindDoc="0" locked="0" layoutInCell="1" allowOverlap="1" wp14:anchorId="260530E4" wp14:editId="00F35827">
            <wp:simplePos x="0" y="0"/>
            <wp:positionH relativeFrom="column">
              <wp:posOffset>2126512</wp:posOffset>
            </wp:positionH>
            <wp:positionV relativeFrom="paragraph">
              <wp:posOffset>53015</wp:posOffset>
            </wp:positionV>
            <wp:extent cx="228600" cy="228600"/>
            <wp:effectExtent l="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Format &gt; Format tier labels...</w:t>
      </w:r>
      <w:bookmarkEnd w:id="701"/>
      <w:bookmarkEnd w:id="702"/>
      <w:bookmarkEnd w:id="703"/>
      <w:bookmarkEnd w:id="704"/>
      <w:bookmarkEnd w:id="705"/>
      <w:bookmarkEnd w:id="706"/>
      <w:r w:rsidRPr="00B73953">
        <w:rPr>
          <w:noProof/>
        </w:rPr>
        <w:t xml:space="preserve"> </w:t>
      </w:r>
    </w:p>
    <w:p w14:paraId="467C7E00" w14:textId="77777777" w:rsidR="000959A2" w:rsidRPr="00522DCA" w:rsidRDefault="000959A2" w:rsidP="005D3475">
      <w:pPr>
        <w:pStyle w:val="Standard-BlockCharCharChar"/>
        <w:rPr>
          <w:lang w:val="en-GB"/>
        </w:rPr>
      </w:pPr>
      <w:r w:rsidRPr="00522DCA">
        <w:rPr>
          <w:lang w:val="en-GB"/>
        </w:rPr>
        <w:t>Opens a dialog that allows formatting of the speaker label:</w:t>
      </w:r>
    </w:p>
    <w:p w14:paraId="1793E6A5" w14:textId="6D20B5B8" w:rsidR="000959A2" w:rsidRPr="00522DCA" w:rsidRDefault="000959A2" w:rsidP="006F7584">
      <w:pPr>
        <w:pStyle w:val="berschrift3"/>
      </w:pPr>
      <w:bookmarkStart w:id="707" w:name="_Format_%3E_Format_timeline..."/>
      <w:bookmarkStart w:id="708" w:name="_Ref108438809"/>
      <w:bookmarkStart w:id="709" w:name="_Toc69130034"/>
      <w:bookmarkStart w:id="710" w:name="_Toc69129893"/>
      <w:bookmarkStart w:id="711" w:name="_Toc55213904"/>
      <w:bookmarkStart w:id="712" w:name="_Toc415132477"/>
      <w:bookmarkStart w:id="713" w:name="_Toc415132658"/>
      <w:bookmarkEnd w:id="707"/>
      <w:r w:rsidRPr="00522DCA">
        <w:t>Format &gt; Format timeline...</w:t>
      </w:r>
      <w:bookmarkEnd w:id="708"/>
      <w:bookmarkEnd w:id="709"/>
      <w:bookmarkEnd w:id="710"/>
      <w:bookmarkEnd w:id="711"/>
      <w:bookmarkEnd w:id="712"/>
      <w:bookmarkEnd w:id="713"/>
    </w:p>
    <w:p w14:paraId="20040D8D" w14:textId="77777777" w:rsidR="000959A2" w:rsidRPr="00522DCA" w:rsidRDefault="000959A2" w:rsidP="005D3475">
      <w:pPr>
        <w:pStyle w:val="Standard-BlockCharCharChar"/>
        <w:rPr>
          <w:lang w:val="en-GB"/>
        </w:rPr>
      </w:pPr>
      <w:r w:rsidRPr="00522DCA">
        <w:rPr>
          <w:lang w:val="en-GB"/>
        </w:rPr>
        <w:t>Opens a dialog that allows formatting the time axis:</w:t>
      </w:r>
    </w:p>
    <w:p w14:paraId="53F80C6D" w14:textId="623EC1F1" w:rsidR="000959A2" w:rsidRPr="00522DCA" w:rsidRDefault="000959A2" w:rsidP="006F7584">
      <w:pPr>
        <w:pStyle w:val="berschrift3"/>
      </w:pPr>
      <w:bookmarkStart w:id="714" w:name="_Format_%3E_Format_timeline%20items..."/>
      <w:bookmarkStart w:id="715" w:name="_Ref108438816"/>
      <w:bookmarkStart w:id="716" w:name="_Toc69130035"/>
      <w:bookmarkStart w:id="717" w:name="_Toc69129894"/>
      <w:bookmarkStart w:id="718" w:name="_Toc55213905"/>
      <w:bookmarkStart w:id="719" w:name="_Toc415132478"/>
      <w:bookmarkStart w:id="720" w:name="_Toc415132659"/>
      <w:bookmarkEnd w:id="714"/>
      <w:r w:rsidRPr="00522DCA">
        <w:lastRenderedPageBreak/>
        <w:t>Format &gt; Format timeline items...</w:t>
      </w:r>
      <w:bookmarkEnd w:id="715"/>
      <w:bookmarkEnd w:id="716"/>
      <w:bookmarkEnd w:id="717"/>
      <w:bookmarkEnd w:id="718"/>
      <w:bookmarkEnd w:id="719"/>
      <w:bookmarkEnd w:id="720"/>
    </w:p>
    <w:p w14:paraId="6E018DC2" w14:textId="12897CFA" w:rsidR="000959A2" w:rsidRPr="00522DCA" w:rsidRDefault="000959A2" w:rsidP="005D3475">
      <w:pPr>
        <w:pStyle w:val="Standard-BlockCharCharChar"/>
        <w:rPr>
          <w:lang w:val="en-GB"/>
        </w:rPr>
      </w:pPr>
      <w:r w:rsidRPr="00522DCA">
        <w:rPr>
          <w:lang w:val="en-GB"/>
        </w:rPr>
        <w:t xml:space="preserve">Opens a dialog to set the format of the time points on the time axis. The settings will be displayed in the </w:t>
      </w:r>
      <w:r w:rsidR="00C11634" w:rsidRPr="00522DCA">
        <w:rPr>
          <w:lang w:val="en-GB"/>
        </w:rPr>
        <w:t>Editor</w:t>
      </w:r>
      <w:r w:rsidRPr="00522DCA">
        <w:rPr>
          <w:lang w:val="en-GB"/>
        </w:rPr>
        <w:t xml:space="preserve"> as well as used the RTF or HTML output or when printing. </w:t>
      </w:r>
    </w:p>
    <w:p w14:paraId="6C138A7F" w14:textId="77777777" w:rsidR="000959A2" w:rsidRPr="00522DCA" w:rsidRDefault="0005350C">
      <w:pPr>
        <w:pStyle w:val="BildChar"/>
        <w:rPr>
          <w:rFonts w:ascii="Times New Roman" w:hAnsi="Times New Roman"/>
          <w:lang w:val="en-GB"/>
        </w:rPr>
      </w:pPr>
      <w:r>
        <w:rPr>
          <w:rFonts w:ascii="Times New Roman" w:hAnsi="Times New Roman"/>
          <w:lang w:val="en-GB"/>
        </w:rPr>
        <w:pict w14:anchorId="4D8070DB">
          <v:shape id="_x0000_i1178" type="#_x0000_t75" style="width:184.2pt;height:81.2pt" filled="t">
            <v:fill color2="black"/>
            <v:imagedata r:id="rId273" o:title=""/>
          </v:shape>
        </w:pict>
      </w:r>
    </w:p>
    <w:p w14:paraId="54FEB5FE" w14:textId="77777777" w:rsidR="000959A2" w:rsidRPr="00522DCA" w:rsidRDefault="000959A2" w:rsidP="005D3475">
      <w:pPr>
        <w:pStyle w:val="Standard-BlockCharCharChar"/>
        <w:numPr>
          <w:ilvl w:val="0"/>
          <w:numId w:val="93"/>
        </w:numPr>
        <w:rPr>
          <w:lang w:val="en-GB"/>
        </w:rPr>
        <w:pPrChange w:id="721" w:author="Moritz Lautenbach" w:date="2014-04-16T10:03:00Z">
          <w:pPr>
            <w:pStyle w:val="Aufzhlungszeichen1"/>
            <w:tabs>
              <w:tab w:val="clear" w:pos="360"/>
              <w:tab w:val="left" w:pos="964"/>
            </w:tabs>
            <w:ind w:left="964" w:hanging="482"/>
          </w:pPr>
        </w:pPrChange>
      </w:pPr>
      <w:r w:rsidRPr="00243150">
        <w:rPr>
          <w:szCs w:val="24"/>
          <w:shd w:val="clear" w:color="auto" w:fill="D9D9D9"/>
          <w:lang w:val="en-GB" w:eastAsia="de-DE"/>
        </w:rPr>
        <w:t>Show every n-</w:t>
      </w:r>
      <w:proofErr w:type="spellStart"/>
      <w:r w:rsidRPr="00243150">
        <w:rPr>
          <w:szCs w:val="24"/>
          <w:shd w:val="clear" w:color="auto" w:fill="D9D9D9"/>
          <w:lang w:val="en-GB" w:eastAsia="de-DE"/>
        </w:rPr>
        <w:t>th</w:t>
      </w:r>
      <w:proofErr w:type="spellEnd"/>
      <w:r w:rsidRPr="00243150">
        <w:rPr>
          <w:szCs w:val="24"/>
          <w:shd w:val="clear" w:color="auto" w:fill="D9D9D9"/>
          <w:lang w:val="en-GB" w:eastAsia="de-DE"/>
        </w:rPr>
        <w:t> numbering:</w:t>
      </w:r>
      <w:r w:rsidRPr="00522DCA">
        <w:rPr>
          <w:lang w:val="en-GB"/>
        </w:rPr>
        <w:t xml:space="preserve"> every n-</w:t>
      </w:r>
      <w:proofErr w:type="spellStart"/>
      <w:r w:rsidRPr="00522DCA">
        <w:rPr>
          <w:lang w:val="en-GB"/>
        </w:rPr>
        <w:t>th</w:t>
      </w:r>
      <w:proofErr w:type="spellEnd"/>
      <w:r w:rsidRPr="00522DCA">
        <w:rPr>
          <w:lang w:val="en-GB"/>
        </w:rPr>
        <w:t xml:space="preserve"> numbering in the time axis will be shown. Enter 0 to have no numbering shown at all.</w:t>
      </w:r>
    </w:p>
    <w:p w14:paraId="4A98C27D" w14:textId="77777777" w:rsidR="000959A2" w:rsidRPr="00522DCA" w:rsidRDefault="000959A2" w:rsidP="005D3475">
      <w:pPr>
        <w:pStyle w:val="Standard-BlockCharCharChar"/>
        <w:numPr>
          <w:ilvl w:val="0"/>
          <w:numId w:val="93"/>
        </w:numPr>
        <w:rPr>
          <w:lang w:val="en-GB"/>
        </w:rPr>
        <w:pPrChange w:id="722" w:author="Moritz Lautenbach" w:date="2014-04-16T10:03:00Z">
          <w:pPr>
            <w:pStyle w:val="Aufzhlungszeichen1"/>
            <w:tabs>
              <w:tab w:val="clear" w:pos="360"/>
              <w:tab w:val="left" w:pos="964"/>
            </w:tabs>
            <w:ind w:left="964" w:hanging="482"/>
          </w:pPr>
        </w:pPrChange>
      </w:pPr>
      <w:r w:rsidRPr="00243150">
        <w:rPr>
          <w:szCs w:val="24"/>
          <w:shd w:val="clear" w:color="auto" w:fill="D9D9D9"/>
          <w:lang w:val="en-GB" w:eastAsia="de-DE"/>
        </w:rPr>
        <w:t>Show every n-</w:t>
      </w:r>
      <w:proofErr w:type="spellStart"/>
      <w:r w:rsidRPr="00243150">
        <w:rPr>
          <w:szCs w:val="24"/>
          <w:shd w:val="clear" w:color="auto" w:fill="D9D9D9"/>
          <w:lang w:val="en-GB" w:eastAsia="de-DE"/>
        </w:rPr>
        <w:t>th</w:t>
      </w:r>
      <w:proofErr w:type="spellEnd"/>
      <w:r w:rsidRPr="00243150">
        <w:rPr>
          <w:szCs w:val="24"/>
          <w:shd w:val="clear" w:color="auto" w:fill="D9D9D9"/>
          <w:lang w:val="en-GB" w:eastAsia="de-DE"/>
        </w:rPr>
        <w:t> absolute time:</w:t>
      </w:r>
      <w:r w:rsidRPr="00522DCA">
        <w:rPr>
          <w:lang w:val="en-GB"/>
        </w:rPr>
        <w:t xml:space="preserve"> every n-</w:t>
      </w:r>
      <w:proofErr w:type="spellStart"/>
      <w:r w:rsidRPr="00522DCA">
        <w:rPr>
          <w:lang w:val="en-GB"/>
        </w:rPr>
        <w:t>th</w:t>
      </w:r>
      <w:proofErr w:type="spellEnd"/>
      <w:r w:rsidRPr="00522DCA">
        <w:rPr>
          <w:lang w:val="en-GB"/>
        </w:rPr>
        <w:t xml:space="preserve"> absolute time value on the time axis is shown. Enter 0 to have no absolute time values shown at all.</w:t>
      </w:r>
    </w:p>
    <w:p w14:paraId="616A20DB" w14:textId="302D714F" w:rsidR="000959A2" w:rsidRPr="00522DCA" w:rsidRDefault="000959A2" w:rsidP="005D3475">
      <w:pPr>
        <w:pStyle w:val="Standard-BlockCharCharChar"/>
        <w:numPr>
          <w:ilvl w:val="0"/>
          <w:numId w:val="93"/>
        </w:numPr>
        <w:rPr>
          <w:lang w:val="en-GB"/>
        </w:rPr>
        <w:pPrChange w:id="723" w:author="Moritz Lautenbach" w:date="2014-04-16T10:03:00Z">
          <w:pPr>
            <w:pStyle w:val="Aufzhlungszeichen1"/>
            <w:tabs>
              <w:tab w:val="clear" w:pos="360"/>
              <w:tab w:val="left" w:pos="964"/>
            </w:tabs>
            <w:ind w:left="964" w:hanging="482"/>
          </w:pPr>
        </w:pPrChange>
      </w:pPr>
      <w:r w:rsidRPr="00243150">
        <w:rPr>
          <w:szCs w:val="24"/>
          <w:shd w:val="clear" w:color="auto" w:fill="D9D9D9"/>
          <w:lang w:val="en-GB" w:eastAsia="de-DE"/>
        </w:rPr>
        <w:t>Absolute time format:</w:t>
      </w:r>
      <w:r w:rsidRPr="00522DCA">
        <w:rPr>
          <w:lang w:val="en-GB"/>
        </w:rPr>
        <w:t xml:space="preserve"> defines whether the absolute time values are to be shown </w:t>
      </w:r>
      <w:r w:rsidR="00C81274" w:rsidRPr="00522DCA">
        <w:rPr>
          <w:lang w:val="en-GB"/>
        </w:rPr>
        <w:t>“</w:t>
      </w:r>
      <w:r w:rsidRPr="00522DCA">
        <w:rPr>
          <w:lang w:val="en-GB"/>
        </w:rPr>
        <w:t>Decimal</w:t>
      </w:r>
      <w:r w:rsidR="00C23F5A" w:rsidRPr="00522DCA">
        <w:rPr>
          <w:lang w:val="en-GB"/>
        </w:rPr>
        <w:t>”</w:t>
      </w:r>
      <w:r w:rsidRPr="00522DCA">
        <w:rPr>
          <w:lang w:val="en-GB"/>
        </w:rPr>
        <w:t>, hence in seconds, or as (</w:t>
      </w:r>
      <w:r w:rsidR="00C81274" w:rsidRPr="00522DCA">
        <w:rPr>
          <w:lang w:val="en-GB"/>
        </w:rPr>
        <w:t>“</w:t>
      </w:r>
      <w:r w:rsidRPr="00522DCA">
        <w:rPr>
          <w:lang w:val="en-GB"/>
        </w:rPr>
        <w:t>Time</w:t>
      </w:r>
      <w:r w:rsidR="00C23F5A" w:rsidRPr="00522DCA">
        <w:rPr>
          <w:lang w:val="en-GB"/>
        </w:rPr>
        <w:t>”</w:t>
      </w:r>
      <w:r w:rsidRPr="00522DCA">
        <w:rPr>
          <w:lang w:val="en-GB"/>
        </w:rPr>
        <w:t xml:space="preserve">) in the format </w:t>
      </w:r>
      <w:proofErr w:type="spellStart"/>
      <w:r w:rsidRPr="00522DCA">
        <w:rPr>
          <w:lang w:val="en-GB"/>
        </w:rPr>
        <w:t>hh:mm</w:t>
      </w:r>
      <w:proofErr w:type="gramStart"/>
      <w:r w:rsidRPr="00522DCA">
        <w:rPr>
          <w:lang w:val="en-GB"/>
        </w:rPr>
        <w:t>:ss.xxx</w:t>
      </w:r>
      <w:proofErr w:type="spellEnd"/>
      <w:proofErr w:type="gramEnd"/>
      <w:r w:rsidRPr="00522DCA">
        <w:rPr>
          <w:lang w:val="en-GB"/>
        </w:rPr>
        <w:t>. 183.21 (</w:t>
      </w:r>
      <w:r w:rsidR="00C81274" w:rsidRPr="00522DCA">
        <w:rPr>
          <w:lang w:val="en-GB"/>
        </w:rPr>
        <w:t>“</w:t>
      </w:r>
      <w:r w:rsidRPr="00522DCA">
        <w:rPr>
          <w:lang w:val="en-GB"/>
        </w:rPr>
        <w:t>Decimal</w:t>
      </w:r>
      <w:r w:rsidR="00C23F5A" w:rsidRPr="00522DCA">
        <w:rPr>
          <w:lang w:val="en-GB"/>
        </w:rPr>
        <w:t>”</w:t>
      </w:r>
      <w:r w:rsidRPr="00522DCA">
        <w:rPr>
          <w:lang w:val="en-GB"/>
        </w:rPr>
        <w:t>) and 03:03.21 (</w:t>
      </w:r>
      <w:r w:rsidR="00C81274" w:rsidRPr="00522DCA">
        <w:rPr>
          <w:lang w:val="en-GB"/>
        </w:rPr>
        <w:t>“</w:t>
      </w:r>
      <w:r w:rsidRPr="00522DCA">
        <w:rPr>
          <w:lang w:val="en-GB"/>
        </w:rPr>
        <w:t>Time</w:t>
      </w:r>
      <w:r w:rsidR="00C23F5A" w:rsidRPr="00522DCA">
        <w:rPr>
          <w:lang w:val="en-GB"/>
        </w:rPr>
        <w:t>”</w:t>
      </w:r>
      <w:r w:rsidRPr="00522DCA">
        <w:rPr>
          <w:lang w:val="en-GB"/>
        </w:rPr>
        <w:t xml:space="preserve">) represent the same, namely </w:t>
      </w:r>
      <w:r w:rsidR="00C81274" w:rsidRPr="00522DCA">
        <w:rPr>
          <w:lang w:val="en-GB"/>
        </w:rPr>
        <w:t>“</w:t>
      </w:r>
      <w:r w:rsidRPr="00522DCA">
        <w:rPr>
          <w:lang w:val="en-GB"/>
        </w:rPr>
        <w:t>3 minutes, 1 seconds and 230 milliseconds</w:t>
      </w:r>
      <w:r w:rsidR="00C23F5A" w:rsidRPr="00522DCA">
        <w:rPr>
          <w:lang w:val="en-GB"/>
        </w:rPr>
        <w:t>”</w:t>
      </w:r>
      <w:r w:rsidRPr="00522DCA">
        <w:rPr>
          <w:lang w:val="en-GB"/>
        </w:rPr>
        <w:t>.</w:t>
      </w:r>
    </w:p>
    <w:p w14:paraId="3F7B5D88" w14:textId="77777777" w:rsidR="000959A2" w:rsidRPr="00522DCA" w:rsidRDefault="000959A2" w:rsidP="005D3475">
      <w:pPr>
        <w:pStyle w:val="Standard-BlockCharCharChar"/>
        <w:numPr>
          <w:ilvl w:val="0"/>
          <w:numId w:val="93"/>
        </w:numPr>
        <w:rPr>
          <w:lang w:val="en-GB"/>
        </w:rPr>
        <w:pPrChange w:id="724" w:author="Moritz Lautenbach" w:date="2014-04-16T10:03:00Z">
          <w:pPr>
            <w:pStyle w:val="Aufzhlungszeichen1"/>
            <w:tabs>
              <w:tab w:val="clear" w:pos="360"/>
              <w:tab w:val="left" w:pos="964"/>
            </w:tabs>
            <w:ind w:left="964" w:hanging="482"/>
          </w:pPr>
        </w:pPrChange>
      </w:pPr>
      <w:r w:rsidRPr="00243150">
        <w:rPr>
          <w:szCs w:val="24"/>
          <w:shd w:val="clear" w:color="auto" w:fill="D9D9D9"/>
          <w:lang w:val="en-GB" w:eastAsia="de-DE"/>
        </w:rPr>
        <w:t>Milliseconds digits:</w:t>
      </w:r>
      <w:r w:rsidRPr="00522DCA">
        <w:rPr>
          <w:lang w:val="en-GB"/>
        </w:rPr>
        <w:t xml:space="preserve"> defines how many post decimal positions should be used when displaying milliseconds.</w:t>
      </w:r>
      <w:del w:id="725" w:author="Moritz Lautenbach" w:date="2014-04-16T10:03:00Z">
        <w:r w:rsidRPr="00522DCA" w:rsidDel="004F2A90">
          <w:rPr>
            <w:lang w:val="en-GB"/>
          </w:rPr>
          <w:delText>.</w:delText>
        </w:r>
      </w:del>
    </w:p>
    <w:p w14:paraId="31F72780" w14:textId="3DD8D527" w:rsidR="000959A2" w:rsidRPr="00522DCA" w:rsidRDefault="003D491A" w:rsidP="005D3475">
      <w:pPr>
        <w:pStyle w:val="Standard-BlockCharCharChar"/>
        <w:rPr>
          <w:lang w:val="en-GB"/>
        </w:rPr>
      </w:pPr>
      <w:r w:rsidRPr="00522DCA">
        <w:rPr>
          <w:lang w:val="en-GB"/>
        </w:rPr>
        <w:t>E</w:t>
      </w:r>
      <w:r w:rsidR="000959A2" w:rsidRPr="00522DCA">
        <w:rPr>
          <w:lang w:val="en-GB"/>
        </w:rPr>
        <w:t>xamples:</w:t>
      </w:r>
    </w:p>
    <w:tbl>
      <w:tblPr>
        <w:tblW w:w="9463" w:type="dxa"/>
        <w:tblLayout w:type="fixed"/>
        <w:tblLook w:val="0000" w:firstRow="0" w:lastRow="0" w:firstColumn="0" w:lastColumn="0" w:noHBand="0" w:noVBand="0"/>
      </w:tblPr>
      <w:tblGrid>
        <w:gridCol w:w="4360"/>
        <w:gridCol w:w="5103"/>
      </w:tblGrid>
      <w:tr w:rsidR="000959A2" w:rsidRPr="0005350C" w14:paraId="159E83C6" w14:textId="77777777" w:rsidTr="003D491A">
        <w:tc>
          <w:tcPr>
            <w:tcW w:w="4360" w:type="dxa"/>
            <w:shd w:val="clear" w:color="auto" w:fill="auto"/>
          </w:tcPr>
          <w:p w14:paraId="03215E25" w14:textId="77777777" w:rsidR="000959A2" w:rsidRPr="00522DCA" w:rsidRDefault="0005350C">
            <w:pPr>
              <w:rPr>
                <w:rFonts w:cs="Times New Roman"/>
                <w:lang w:val="en-GB"/>
              </w:rPr>
            </w:pPr>
            <w:r>
              <w:rPr>
                <w:rFonts w:cs="Times New Roman"/>
                <w:lang w:val="en-GB"/>
              </w:rPr>
              <w:pict w14:anchorId="53766A28">
                <v:shape id="_x0000_i1179" type="#_x0000_t75" style="width:206.8pt;height:61.1pt" filled="t">
                  <v:fill color2="black"/>
                  <v:imagedata r:id="rId274" o:title=""/>
                </v:shape>
              </w:pict>
            </w:r>
          </w:p>
        </w:tc>
        <w:tc>
          <w:tcPr>
            <w:tcW w:w="5103" w:type="dxa"/>
            <w:shd w:val="clear" w:color="auto" w:fill="auto"/>
          </w:tcPr>
          <w:p w14:paraId="5D0DFA88" w14:textId="77777777" w:rsidR="000959A2" w:rsidRPr="00522DCA" w:rsidRDefault="000959A2" w:rsidP="005D3475">
            <w:pPr>
              <w:pStyle w:val="Standard-BlockCharCharChar"/>
              <w:rPr>
                <w:lang w:val="en-GB"/>
              </w:rPr>
            </w:pPr>
            <w:r w:rsidRPr="00522DCA">
              <w:rPr>
                <w:lang w:val="en-GB"/>
              </w:rPr>
              <w:t>Show every n-</w:t>
            </w:r>
            <w:proofErr w:type="spellStart"/>
            <w:r w:rsidRPr="00522DCA">
              <w:rPr>
                <w:lang w:val="en-GB"/>
              </w:rPr>
              <w:t>th</w:t>
            </w:r>
            <w:proofErr w:type="spellEnd"/>
            <w:r w:rsidRPr="00522DCA">
              <w:rPr>
                <w:lang w:val="en-GB"/>
              </w:rPr>
              <w:t xml:space="preserve"> numbering:</w:t>
            </w:r>
            <w:r w:rsidRPr="00522DCA">
              <w:rPr>
                <w:lang w:val="en-GB"/>
              </w:rPr>
              <w:tab/>
              <w:t>1</w:t>
            </w:r>
          </w:p>
          <w:p w14:paraId="7C511050" w14:textId="77777777" w:rsidR="000959A2" w:rsidRPr="00522DCA" w:rsidRDefault="000959A2" w:rsidP="005D3475">
            <w:pPr>
              <w:pStyle w:val="Standard-BlockCharCharChar"/>
              <w:rPr>
                <w:lang w:val="en-GB"/>
              </w:rPr>
            </w:pPr>
            <w:r w:rsidRPr="00522DCA">
              <w:rPr>
                <w:lang w:val="en-GB"/>
              </w:rPr>
              <w:t>Show every n-</w:t>
            </w:r>
            <w:proofErr w:type="spellStart"/>
            <w:r w:rsidRPr="00522DCA">
              <w:rPr>
                <w:lang w:val="en-GB"/>
              </w:rPr>
              <w:t>th</w:t>
            </w:r>
            <w:proofErr w:type="spellEnd"/>
            <w:r w:rsidRPr="00522DCA">
              <w:rPr>
                <w:lang w:val="en-GB"/>
              </w:rPr>
              <w:t xml:space="preserve"> absolute time:</w:t>
            </w:r>
            <w:r w:rsidRPr="00522DCA">
              <w:rPr>
                <w:lang w:val="en-GB"/>
              </w:rPr>
              <w:tab/>
              <w:t>1</w:t>
            </w:r>
          </w:p>
          <w:p w14:paraId="4CEBD641" w14:textId="77777777" w:rsidR="000959A2" w:rsidRPr="00522DCA" w:rsidRDefault="000959A2" w:rsidP="005D3475">
            <w:pPr>
              <w:pStyle w:val="Standard-BlockCharCharChar"/>
              <w:rPr>
                <w:lang w:val="en-GB"/>
              </w:rPr>
            </w:pPr>
            <w:r w:rsidRPr="00522DCA">
              <w:rPr>
                <w:lang w:val="en-GB"/>
              </w:rPr>
              <w:t>Absolute time format:</w:t>
            </w:r>
            <w:r w:rsidRPr="00522DCA">
              <w:rPr>
                <w:lang w:val="en-GB"/>
              </w:rPr>
              <w:tab/>
              <w:t>Time</w:t>
            </w:r>
          </w:p>
          <w:p w14:paraId="683D6026" w14:textId="3F8C4E20" w:rsidR="000959A2" w:rsidRPr="00522DCA" w:rsidRDefault="000959A2" w:rsidP="005D3475">
            <w:pPr>
              <w:pStyle w:val="Standard-BlockCharCharChar"/>
              <w:rPr>
                <w:lang w:val="en-GB"/>
              </w:rPr>
            </w:pPr>
            <w:r w:rsidRPr="00522DCA">
              <w:rPr>
                <w:lang w:val="en-GB"/>
              </w:rPr>
              <w:t>Milliseconds Digits:</w:t>
            </w:r>
            <w:r w:rsidRPr="00522DCA">
              <w:rPr>
                <w:lang w:val="en-GB"/>
              </w:rPr>
              <w:tab/>
              <w:t>1</w:t>
            </w:r>
          </w:p>
        </w:tc>
      </w:tr>
      <w:tr w:rsidR="000959A2" w:rsidRPr="0005350C" w14:paraId="6DA813D5" w14:textId="77777777" w:rsidTr="003D491A">
        <w:tc>
          <w:tcPr>
            <w:tcW w:w="4360" w:type="dxa"/>
            <w:shd w:val="clear" w:color="auto" w:fill="auto"/>
          </w:tcPr>
          <w:p w14:paraId="7D3200F8" w14:textId="77777777" w:rsidR="000959A2" w:rsidRPr="00522DCA" w:rsidRDefault="0005350C">
            <w:pPr>
              <w:rPr>
                <w:rFonts w:cs="Times New Roman"/>
                <w:lang w:val="en-GB"/>
              </w:rPr>
            </w:pPr>
            <w:r>
              <w:rPr>
                <w:rFonts w:cs="Times New Roman"/>
                <w:lang w:val="en-GB"/>
              </w:rPr>
              <w:pict w14:anchorId="00D37041">
                <v:shape id="_x0000_i1180" type="#_x0000_t75" style="width:210.15pt;height:67pt" filled="t">
                  <v:fill color2="black"/>
                  <v:imagedata r:id="rId275" o:title=""/>
                </v:shape>
              </w:pict>
            </w:r>
          </w:p>
        </w:tc>
        <w:tc>
          <w:tcPr>
            <w:tcW w:w="5103" w:type="dxa"/>
            <w:shd w:val="clear" w:color="auto" w:fill="auto"/>
          </w:tcPr>
          <w:p w14:paraId="215A1F31" w14:textId="77777777" w:rsidR="000959A2" w:rsidRPr="00522DCA" w:rsidRDefault="000959A2" w:rsidP="005D3475">
            <w:pPr>
              <w:pStyle w:val="Standard-BlockCharCharChar"/>
              <w:rPr>
                <w:lang w:val="en-GB"/>
              </w:rPr>
            </w:pPr>
            <w:r w:rsidRPr="00522DCA">
              <w:rPr>
                <w:lang w:val="en-GB"/>
              </w:rPr>
              <w:t>Show every n-</w:t>
            </w:r>
            <w:proofErr w:type="spellStart"/>
            <w:r w:rsidRPr="00522DCA">
              <w:rPr>
                <w:lang w:val="en-GB"/>
              </w:rPr>
              <w:t>th</w:t>
            </w:r>
            <w:proofErr w:type="spellEnd"/>
            <w:r w:rsidRPr="00522DCA">
              <w:rPr>
                <w:lang w:val="en-GB"/>
              </w:rPr>
              <w:t xml:space="preserve"> numbering:</w:t>
            </w:r>
            <w:r w:rsidRPr="00522DCA">
              <w:rPr>
                <w:lang w:val="en-GB"/>
              </w:rPr>
              <w:tab/>
              <w:t>0</w:t>
            </w:r>
          </w:p>
          <w:p w14:paraId="196B5819" w14:textId="77777777" w:rsidR="000959A2" w:rsidRPr="00522DCA" w:rsidRDefault="000959A2" w:rsidP="005D3475">
            <w:pPr>
              <w:pStyle w:val="Standard-BlockCharCharChar"/>
              <w:rPr>
                <w:lang w:val="en-GB"/>
              </w:rPr>
            </w:pPr>
            <w:r w:rsidRPr="00522DCA">
              <w:rPr>
                <w:lang w:val="en-GB"/>
              </w:rPr>
              <w:t>Show every n-</w:t>
            </w:r>
            <w:proofErr w:type="spellStart"/>
            <w:r w:rsidRPr="00522DCA">
              <w:rPr>
                <w:lang w:val="en-GB"/>
              </w:rPr>
              <w:t>th</w:t>
            </w:r>
            <w:proofErr w:type="spellEnd"/>
            <w:r w:rsidRPr="00522DCA">
              <w:rPr>
                <w:lang w:val="en-GB"/>
              </w:rPr>
              <w:t xml:space="preserve"> absolute time:</w:t>
            </w:r>
            <w:r w:rsidRPr="00522DCA">
              <w:rPr>
                <w:lang w:val="en-GB"/>
              </w:rPr>
              <w:tab/>
              <w:t>1</w:t>
            </w:r>
          </w:p>
          <w:p w14:paraId="461F7187" w14:textId="77777777" w:rsidR="000959A2" w:rsidRPr="00522DCA" w:rsidRDefault="000959A2" w:rsidP="005D3475">
            <w:pPr>
              <w:pStyle w:val="Standard-BlockCharCharChar"/>
              <w:rPr>
                <w:lang w:val="en-GB"/>
              </w:rPr>
            </w:pPr>
            <w:r w:rsidRPr="00522DCA">
              <w:rPr>
                <w:lang w:val="en-GB"/>
              </w:rPr>
              <w:t>Absolute time format:</w:t>
            </w:r>
            <w:r w:rsidRPr="00522DCA">
              <w:rPr>
                <w:lang w:val="en-GB"/>
              </w:rPr>
              <w:tab/>
              <w:t>Time</w:t>
            </w:r>
          </w:p>
          <w:p w14:paraId="7AA02B3F" w14:textId="5B9CC7B3" w:rsidR="000959A2" w:rsidRPr="00522DCA" w:rsidRDefault="000959A2" w:rsidP="005D3475">
            <w:pPr>
              <w:pStyle w:val="Standard-BlockCharCharChar"/>
              <w:rPr>
                <w:lang w:val="en-GB"/>
              </w:rPr>
            </w:pPr>
            <w:r w:rsidRPr="00522DCA">
              <w:rPr>
                <w:lang w:val="en-GB"/>
              </w:rPr>
              <w:t>Milliseconds Digits:</w:t>
            </w:r>
            <w:r w:rsidRPr="00522DCA">
              <w:rPr>
                <w:lang w:val="en-GB"/>
              </w:rPr>
              <w:tab/>
              <w:t>3</w:t>
            </w:r>
          </w:p>
        </w:tc>
      </w:tr>
      <w:tr w:rsidR="000959A2" w:rsidRPr="00522DCA" w14:paraId="00213563" w14:textId="77777777" w:rsidTr="003D491A">
        <w:tc>
          <w:tcPr>
            <w:tcW w:w="4360" w:type="dxa"/>
            <w:shd w:val="clear" w:color="auto" w:fill="auto"/>
          </w:tcPr>
          <w:p w14:paraId="640DCDA2" w14:textId="77777777" w:rsidR="000959A2" w:rsidRPr="00522DCA" w:rsidRDefault="0005350C">
            <w:pPr>
              <w:rPr>
                <w:rFonts w:cs="Times New Roman"/>
                <w:lang w:val="en-GB"/>
              </w:rPr>
            </w:pPr>
            <w:r>
              <w:rPr>
                <w:rFonts w:cs="Times New Roman"/>
                <w:lang w:val="en-GB"/>
              </w:rPr>
              <w:pict w14:anchorId="4A861A6C">
                <v:shape id="_x0000_i1181" type="#_x0000_t75" style="width:207.65pt;height:61.1pt" filled="t">
                  <v:fill color2="black"/>
                  <v:imagedata r:id="rId276" o:title=""/>
                </v:shape>
              </w:pict>
            </w:r>
          </w:p>
        </w:tc>
        <w:tc>
          <w:tcPr>
            <w:tcW w:w="5103" w:type="dxa"/>
            <w:shd w:val="clear" w:color="auto" w:fill="auto"/>
          </w:tcPr>
          <w:p w14:paraId="312D77F3" w14:textId="77777777" w:rsidR="000959A2" w:rsidRPr="00522DCA" w:rsidRDefault="000959A2" w:rsidP="005D3475">
            <w:pPr>
              <w:pStyle w:val="Standard-BlockCharCharChar"/>
              <w:rPr>
                <w:lang w:val="en-GB"/>
              </w:rPr>
            </w:pPr>
            <w:r w:rsidRPr="00522DCA">
              <w:rPr>
                <w:lang w:val="en-GB"/>
              </w:rPr>
              <w:t>Show every n-</w:t>
            </w:r>
            <w:proofErr w:type="spellStart"/>
            <w:r w:rsidRPr="00522DCA">
              <w:rPr>
                <w:lang w:val="en-GB"/>
              </w:rPr>
              <w:t>th</w:t>
            </w:r>
            <w:proofErr w:type="spellEnd"/>
            <w:r w:rsidRPr="00522DCA">
              <w:rPr>
                <w:lang w:val="en-GB"/>
              </w:rPr>
              <w:t xml:space="preserve"> numbering:</w:t>
            </w:r>
            <w:r w:rsidRPr="00522DCA">
              <w:rPr>
                <w:lang w:val="en-GB"/>
              </w:rPr>
              <w:tab/>
              <w:t>1</w:t>
            </w:r>
          </w:p>
          <w:p w14:paraId="385F7D05" w14:textId="77777777" w:rsidR="000959A2" w:rsidRPr="00522DCA" w:rsidRDefault="000959A2" w:rsidP="005D3475">
            <w:pPr>
              <w:pStyle w:val="Standard-BlockCharCharChar"/>
              <w:rPr>
                <w:lang w:val="en-GB"/>
              </w:rPr>
            </w:pPr>
            <w:r w:rsidRPr="00522DCA">
              <w:rPr>
                <w:lang w:val="en-GB"/>
              </w:rPr>
              <w:t>Show every n-</w:t>
            </w:r>
            <w:proofErr w:type="spellStart"/>
            <w:r w:rsidRPr="00522DCA">
              <w:rPr>
                <w:lang w:val="en-GB"/>
              </w:rPr>
              <w:t>th</w:t>
            </w:r>
            <w:proofErr w:type="spellEnd"/>
            <w:r w:rsidRPr="00522DCA">
              <w:rPr>
                <w:lang w:val="en-GB"/>
              </w:rPr>
              <w:t xml:space="preserve"> absolute time:</w:t>
            </w:r>
            <w:r w:rsidRPr="00522DCA">
              <w:rPr>
                <w:lang w:val="en-GB"/>
              </w:rPr>
              <w:tab/>
              <w:t>2</w:t>
            </w:r>
          </w:p>
          <w:p w14:paraId="424C02B1" w14:textId="77777777" w:rsidR="000959A2" w:rsidRPr="00522DCA" w:rsidRDefault="000959A2" w:rsidP="005D3475">
            <w:pPr>
              <w:pStyle w:val="Standard-BlockCharCharChar"/>
              <w:rPr>
                <w:lang w:val="en-GB"/>
              </w:rPr>
            </w:pPr>
            <w:r w:rsidRPr="00522DCA">
              <w:rPr>
                <w:lang w:val="en-GB"/>
              </w:rPr>
              <w:t>Absolute time format:</w:t>
            </w:r>
            <w:r w:rsidRPr="00522DCA">
              <w:rPr>
                <w:lang w:val="en-GB"/>
              </w:rPr>
              <w:tab/>
              <w:t>Decimal</w:t>
            </w:r>
          </w:p>
          <w:p w14:paraId="1EB77C1D" w14:textId="210FF820" w:rsidR="00FA5400" w:rsidRPr="00522DCA" w:rsidRDefault="000959A2" w:rsidP="005D3475">
            <w:pPr>
              <w:pStyle w:val="Standard-BlockCharCharChar"/>
              <w:rPr>
                <w:lang w:val="en-GB"/>
              </w:rPr>
            </w:pPr>
            <w:r w:rsidRPr="00522DCA">
              <w:rPr>
                <w:lang w:val="en-GB"/>
              </w:rPr>
              <w:lastRenderedPageBreak/>
              <w:t>Milliseconds Digits:</w:t>
            </w:r>
            <w:r w:rsidRPr="00522DCA">
              <w:rPr>
                <w:lang w:val="en-GB"/>
              </w:rPr>
              <w:tab/>
              <w:t>1</w:t>
            </w:r>
          </w:p>
        </w:tc>
      </w:tr>
    </w:tbl>
    <w:p w14:paraId="403C5076" w14:textId="0F364D8E" w:rsidR="00FA5400" w:rsidRPr="00522DCA" w:rsidRDefault="00FA5400" w:rsidP="005D3475">
      <w:pPr>
        <w:pStyle w:val="Standard-BlockCharCharChar"/>
        <w:rPr>
          <w:lang w:val="en-GB"/>
        </w:rPr>
      </w:pPr>
      <w:bookmarkStart w:id="726" w:name="_Format_%3E_Set_frame%20end"/>
      <w:bookmarkStart w:id="727" w:name="_Ref108438822"/>
      <w:bookmarkStart w:id="728" w:name="_Toc69130036"/>
      <w:bookmarkStart w:id="729" w:name="_Toc69129895"/>
      <w:bookmarkStart w:id="730" w:name="_Toc55213906"/>
      <w:bookmarkEnd w:id="726"/>
      <w:r w:rsidRPr="00522DCA">
        <w:rPr>
          <w:lang w:val="en-GB"/>
        </w:rPr>
        <w:lastRenderedPageBreak/>
        <w:t xml:space="preserve"> </w:t>
      </w:r>
    </w:p>
    <w:p w14:paraId="3399C35F" w14:textId="4B2EEDDC" w:rsidR="000959A2" w:rsidRPr="00522DCA" w:rsidRDefault="000959A2" w:rsidP="006F7584">
      <w:pPr>
        <w:pStyle w:val="berschrift3"/>
      </w:pPr>
      <w:bookmarkStart w:id="731" w:name="_Toc415132479"/>
      <w:bookmarkStart w:id="732" w:name="_Toc415132660"/>
      <w:r w:rsidRPr="00522DCA">
        <w:t>Format &gt; Set frame end</w:t>
      </w:r>
      <w:bookmarkEnd w:id="727"/>
      <w:bookmarkEnd w:id="728"/>
      <w:bookmarkEnd w:id="729"/>
      <w:bookmarkEnd w:id="730"/>
      <w:bookmarkEnd w:id="731"/>
      <w:bookmarkEnd w:id="732"/>
    </w:p>
    <w:p w14:paraId="2CE8E983" w14:textId="4E1C8414" w:rsidR="000959A2" w:rsidRPr="00522DCA" w:rsidRDefault="000959A2" w:rsidP="005D3475">
      <w:pPr>
        <w:pStyle w:val="Standard-BlockCharCharChar"/>
        <w:rPr>
          <w:lang w:val="en-GB"/>
        </w:rPr>
      </w:pPr>
      <w:r w:rsidRPr="00522DCA">
        <w:rPr>
          <w:lang w:val="en-GB"/>
        </w:rPr>
        <w:t>Specifies the position of the frame of the musical score. The default setting is set in such a way that all tiers lie within the musical score frame. If you would like to change this, reorder all the tiers so that the tiers you would like to be placed into the frame are on top</w:t>
      </w:r>
      <w:del w:id="733" w:author="Moritz Lautenbach" w:date="2014-04-16T10:04:00Z">
        <w:r w:rsidRPr="00522DCA" w:rsidDel="004F2A90">
          <w:rPr>
            <w:lang w:val="en-GB"/>
          </w:rPr>
          <w:delText>.</w:delText>
        </w:r>
      </w:del>
      <w:r w:rsidRPr="00522DCA">
        <w:rPr>
          <w:lang w:val="en-GB"/>
        </w:rPr>
        <w:t xml:space="preserve"> (for this see also </w:t>
      </w:r>
      <w:r w:rsidRPr="00B73953">
        <w:rPr>
          <w:rStyle w:val="Menufunction"/>
          <w:lang w:val="en-US"/>
        </w:rPr>
        <w:t>Tier &gt; Change tier order</w:t>
      </w:r>
      <w:r w:rsidRPr="00522DCA">
        <w:rPr>
          <w:lang w:val="en-GB"/>
        </w:rPr>
        <w:t xml:space="preserve">). Select the last tier that is supposed to be below the frame by clicking the tier label. Only choose the menu item hereafter. </w:t>
      </w:r>
    </w:p>
    <w:p w14:paraId="54805F9C" w14:textId="46FD3597" w:rsidR="000959A2" w:rsidRPr="00522DCA" w:rsidRDefault="000959A2" w:rsidP="005D3475">
      <w:pPr>
        <w:pStyle w:val="Standard-BlockCharCharChar"/>
        <w:rPr>
          <w:lang w:val="en-GB"/>
        </w:rPr>
      </w:pPr>
      <w:r w:rsidRPr="00522DCA">
        <w:rPr>
          <w:lang w:val="en-GB"/>
        </w:rPr>
        <w:t>(The position of the musical score frame can easily be seen by the tier labels on the screen</w:t>
      </w:r>
      <w:del w:id="734" w:author="Moritz Lautenbach" w:date="2014-04-16T10:05:00Z">
        <w:r w:rsidRPr="00522DCA" w:rsidDel="004F2A90">
          <w:rPr>
            <w:lang w:val="en-GB"/>
          </w:rPr>
          <w:delText xml:space="preserve"> </w:delText>
        </w:r>
      </w:del>
      <w:r w:rsidRPr="00522DCA">
        <w:rPr>
          <w:lang w:val="en-GB"/>
        </w:rPr>
        <w:t>: The tier labels outside of the musical score ha</w:t>
      </w:r>
      <w:r w:rsidR="00B73953">
        <w:rPr>
          <w:lang w:val="en-GB"/>
        </w:rPr>
        <w:t>ve</w:t>
      </w:r>
      <w:r w:rsidRPr="00522DCA">
        <w:rPr>
          <w:lang w:val="en-GB"/>
        </w:rPr>
        <w:t xml:space="preserve"> a different frame.)</w:t>
      </w:r>
    </w:p>
    <w:p w14:paraId="5760216F" w14:textId="77777777" w:rsidR="000959A2" w:rsidRPr="00522DCA" w:rsidRDefault="000959A2" w:rsidP="005D3475">
      <w:pPr>
        <w:pStyle w:val="Standard-BlockCharCharChar"/>
        <w:rPr>
          <w:lang w:val="en-GB"/>
        </w:rPr>
      </w:pPr>
      <w:r w:rsidRPr="00522DCA">
        <w:rPr>
          <w:lang w:val="en-GB"/>
        </w:rPr>
        <w:t>Examples:</w:t>
      </w:r>
    </w:p>
    <w:tbl>
      <w:tblPr>
        <w:tblW w:w="9463" w:type="dxa"/>
        <w:tblLayout w:type="fixed"/>
        <w:tblLook w:val="0000" w:firstRow="0" w:lastRow="0" w:firstColumn="0" w:lastColumn="0" w:noHBand="0" w:noVBand="0"/>
      </w:tblPr>
      <w:tblGrid>
        <w:gridCol w:w="4360"/>
        <w:gridCol w:w="5103"/>
      </w:tblGrid>
      <w:tr w:rsidR="000959A2" w:rsidRPr="00522DCA" w14:paraId="6A767652" w14:textId="77777777" w:rsidTr="003D491A">
        <w:tc>
          <w:tcPr>
            <w:tcW w:w="4360" w:type="dxa"/>
            <w:shd w:val="clear" w:color="auto" w:fill="auto"/>
          </w:tcPr>
          <w:p w14:paraId="08ABBF0D" w14:textId="77777777" w:rsidR="000959A2" w:rsidRPr="00522DCA" w:rsidRDefault="0005350C">
            <w:pPr>
              <w:rPr>
                <w:rFonts w:cs="Times New Roman"/>
                <w:lang w:val="en-GB"/>
              </w:rPr>
            </w:pPr>
            <w:r>
              <w:rPr>
                <w:rFonts w:cs="Times New Roman"/>
                <w:lang w:val="en-GB"/>
              </w:rPr>
              <w:pict w14:anchorId="15B06C8B">
                <v:shape id="_x0000_i1182" type="#_x0000_t75" style="width:207.65pt;height:67pt" filled="t">
                  <v:fill color2="black"/>
                  <v:imagedata r:id="rId277" o:title=""/>
                </v:shape>
              </w:pict>
            </w:r>
          </w:p>
        </w:tc>
        <w:tc>
          <w:tcPr>
            <w:tcW w:w="5103" w:type="dxa"/>
            <w:shd w:val="clear" w:color="auto" w:fill="auto"/>
          </w:tcPr>
          <w:p w14:paraId="3FCD14E3" w14:textId="77777777" w:rsidR="000959A2" w:rsidRPr="00522DCA" w:rsidRDefault="000959A2" w:rsidP="005D3475">
            <w:pPr>
              <w:pStyle w:val="Standard-BlockCharCharChar"/>
              <w:rPr>
                <w:lang w:val="en-GB"/>
              </w:rPr>
            </w:pPr>
          </w:p>
          <w:p w14:paraId="474F93E6" w14:textId="1D3E64E0" w:rsidR="000959A2" w:rsidRPr="00522DCA" w:rsidRDefault="000959A2" w:rsidP="005D3475">
            <w:pPr>
              <w:pStyle w:val="Standard-BlockCharCharChar"/>
              <w:rPr>
                <w:lang w:val="en-GB"/>
              </w:rPr>
            </w:pPr>
            <w:r w:rsidRPr="00522DCA">
              <w:rPr>
                <w:lang w:val="en-GB"/>
              </w:rPr>
              <w:t xml:space="preserve">no </w:t>
            </w:r>
            <w:r w:rsidR="00C81274" w:rsidRPr="00522DCA">
              <w:rPr>
                <w:lang w:val="en-GB"/>
              </w:rPr>
              <w:t>“</w:t>
            </w:r>
            <w:r w:rsidRPr="00522DCA">
              <w:rPr>
                <w:lang w:val="en-GB"/>
              </w:rPr>
              <w:t>frame end</w:t>
            </w:r>
            <w:r w:rsidR="00C23F5A" w:rsidRPr="00522DCA">
              <w:rPr>
                <w:lang w:val="en-GB"/>
              </w:rPr>
              <w:t>”</w:t>
            </w:r>
          </w:p>
          <w:p w14:paraId="52E9B2A0" w14:textId="77777777" w:rsidR="000959A2" w:rsidRPr="00522DCA" w:rsidRDefault="000959A2" w:rsidP="005D3475">
            <w:pPr>
              <w:pStyle w:val="Standard-BlockCharCharChar"/>
              <w:rPr>
                <w:lang w:val="en-GB"/>
              </w:rPr>
            </w:pPr>
          </w:p>
        </w:tc>
      </w:tr>
      <w:tr w:rsidR="000959A2" w:rsidRPr="0005350C" w14:paraId="5BB6B541" w14:textId="77777777" w:rsidTr="003D491A">
        <w:tc>
          <w:tcPr>
            <w:tcW w:w="4360" w:type="dxa"/>
            <w:shd w:val="clear" w:color="auto" w:fill="auto"/>
          </w:tcPr>
          <w:p w14:paraId="5DA60B98" w14:textId="77777777" w:rsidR="000959A2" w:rsidRPr="00522DCA" w:rsidRDefault="0005350C">
            <w:pPr>
              <w:rPr>
                <w:rFonts w:cs="Times New Roman"/>
                <w:lang w:val="en-GB"/>
              </w:rPr>
            </w:pPr>
            <w:r>
              <w:rPr>
                <w:rFonts w:cs="Times New Roman"/>
                <w:lang w:val="en-GB"/>
              </w:rPr>
              <w:pict w14:anchorId="2C40BE21">
                <v:shape id="_x0000_i1183" type="#_x0000_t75" style="width:205.95pt;height:61.1pt" filled="t">
                  <v:fill color2="black"/>
                  <v:imagedata r:id="rId278" o:title=""/>
                </v:shape>
              </w:pict>
            </w:r>
          </w:p>
        </w:tc>
        <w:tc>
          <w:tcPr>
            <w:tcW w:w="5103" w:type="dxa"/>
            <w:shd w:val="clear" w:color="auto" w:fill="auto"/>
          </w:tcPr>
          <w:p w14:paraId="46179DF6" w14:textId="77777777" w:rsidR="000959A2" w:rsidRPr="00522DCA" w:rsidRDefault="000959A2" w:rsidP="005D3475">
            <w:pPr>
              <w:pStyle w:val="Standard-BlockCharCharChar"/>
              <w:rPr>
                <w:lang w:val="en-GB"/>
              </w:rPr>
            </w:pPr>
          </w:p>
          <w:p w14:paraId="12CC759D" w14:textId="5FF12293" w:rsidR="000959A2" w:rsidRPr="00522DCA" w:rsidRDefault="00C81274" w:rsidP="005D3475">
            <w:pPr>
              <w:pStyle w:val="Standard-BlockCharCharChar"/>
              <w:rPr>
                <w:lang w:val="en-GB"/>
              </w:rPr>
            </w:pPr>
            <w:r w:rsidRPr="00522DCA">
              <w:rPr>
                <w:lang w:val="en-GB"/>
              </w:rPr>
              <w:t>“</w:t>
            </w:r>
            <w:r w:rsidR="000959A2" w:rsidRPr="00522DCA">
              <w:rPr>
                <w:lang w:val="en-GB"/>
              </w:rPr>
              <w:t>frame end</w:t>
            </w:r>
            <w:r w:rsidR="00C23F5A" w:rsidRPr="00522DCA">
              <w:rPr>
                <w:lang w:val="en-GB"/>
              </w:rPr>
              <w:t>”</w:t>
            </w:r>
            <w:r w:rsidR="000959A2" w:rsidRPr="00522DCA">
              <w:rPr>
                <w:lang w:val="en-GB"/>
              </w:rPr>
              <w:t xml:space="preserve"> placed after the third tier </w:t>
            </w:r>
          </w:p>
          <w:p w14:paraId="48C8D596" w14:textId="77777777" w:rsidR="000959A2" w:rsidRPr="00522DCA" w:rsidRDefault="000959A2" w:rsidP="005D3475">
            <w:pPr>
              <w:pStyle w:val="Standard-BlockCharCharChar"/>
              <w:rPr>
                <w:lang w:val="en-GB"/>
              </w:rPr>
            </w:pPr>
          </w:p>
        </w:tc>
      </w:tr>
    </w:tbl>
    <w:p w14:paraId="414D43B9" w14:textId="29FC968B" w:rsidR="000959A2" w:rsidRPr="00522DCA" w:rsidRDefault="00B73953" w:rsidP="006F7584">
      <w:pPr>
        <w:pStyle w:val="berschrift3"/>
      </w:pPr>
      <w:bookmarkStart w:id="735" w:name="_Format_%3E_Reformat"/>
      <w:bookmarkStart w:id="736" w:name="_Ref108438831"/>
      <w:bookmarkStart w:id="737" w:name="_Toc69130037"/>
      <w:bookmarkStart w:id="738" w:name="_Toc69129896"/>
      <w:bookmarkStart w:id="739" w:name="_Toc415132480"/>
      <w:bookmarkStart w:id="740" w:name="_Toc415132661"/>
      <w:bookmarkEnd w:id="735"/>
      <w:r>
        <w:rPr>
          <w:noProof/>
          <w:lang w:val="de-DE" w:eastAsia="de-DE" w:bidi="ar-SA"/>
        </w:rPr>
        <w:drawing>
          <wp:anchor distT="0" distB="0" distL="114300" distR="114300" simplePos="0" relativeHeight="251721728" behindDoc="0" locked="0" layoutInCell="1" allowOverlap="1" wp14:anchorId="480BF6BF" wp14:editId="1EC58153">
            <wp:simplePos x="0" y="0"/>
            <wp:positionH relativeFrom="column">
              <wp:posOffset>1418074</wp:posOffset>
            </wp:positionH>
            <wp:positionV relativeFrom="paragraph">
              <wp:posOffset>224184</wp:posOffset>
            </wp:positionV>
            <wp:extent cx="228600" cy="228600"/>
            <wp:effectExtent l="0" t="0" r="0" b="0"/>
            <wp:wrapSquare wrapText="bothSides"/>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959A2" w:rsidRPr="00522DCA">
        <w:t>Format &gt; Reformat</w:t>
      </w:r>
      <w:bookmarkEnd w:id="736"/>
      <w:bookmarkEnd w:id="737"/>
      <w:bookmarkEnd w:id="738"/>
      <w:bookmarkEnd w:id="739"/>
      <w:bookmarkEnd w:id="740"/>
    </w:p>
    <w:p w14:paraId="4C2BDE0F" w14:textId="19FF1C81" w:rsidR="000959A2" w:rsidRPr="00522DCA" w:rsidRDefault="000959A2" w:rsidP="005D3475">
      <w:pPr>
        <w:pStyle w:val="Standard-BlockCharCharChar"/>
        <w:rPr>
          <w:lang w:val="en-GB"/>
        </w:rPr>
      </w:pPr>
      <w:r w:rsidRPr="00522DCA">
        <w:rPr>
          <w:lang w:val="en-GB"/>
        </w:rPr>
        <w:t>Forces a recalculation of the musical score format. This can be of use when you have manually adjusted some intervals on the time axis for example.</w:t>
      </w:r>
    </w:p>
    <w:p w14:paraId="7F0BFDC9" w14:textId="356CD3DA" w:rsidR="000959A2" w:rsidRPr="00522DCA" w:rsidRDefault="000959A2" w:rsidP="006F7584">
      <w:pPr>
        <w:pStyle w:val="berschrift3"/>
      </w:pPr>
      <w:bookmarkStart w:id="741" w:name="_Toc415132481"/>
      <w:bookmarkStart w:id="742" w:name="_Toc415132662"/>
      <w:r w:rsidRPr="00522DCA">
        <w:t>Format &gt; Underline</w:t>
      </w:r>
      <w:bookmarkEnd w:id="741"/>
      <w:bookmarkEnd w:id="742"/>
    </w:p>
    <w:p w14:paraId="0A140D65" w14:textId="10E153E7" w:rsidR="000959A2" w:rsidRPr="00522DCA" w:rsidRDefault="000959A2" w:rsidP="005D3475">
      <w:pPr>
        <w:pStyle w:val="Standard-BlockCharCharChar"/>
        <w:rPr>
          <w:lang w:val="en-GB"/>
        </w:rPr>
      </w:pPr>
      <w:r w:rsidRPr="00522DCA">
        <w:rPr>
          <w:lang w:val="en-GB"/>
        </w:rPr>
        <w:t xml:space="preserve">Underlines the currently selected text. This underlining is not considered formatting in the conventional sense. The way it is executed depends on the settings found under </w:t>
      </w:r>
      <w:r w:rsidRPr="00B73953">
        <w:rPr>
          <w:rStyle w:val="Menufunction"/>
          <w:lang w:val="en-US"/>
        </w:rPr>
        <w:t>Edit &gt; Preferences &gt; Font &gt; Underline Method</w:t>
      </w:r>
      <w:r w:rsidRPr="00522DCA">
        <w:rPr>
          <w:lang w:val="en-GB"/>
        </w:rPr>
        <w:t xml:space="preserve">. </w:t>
      </w:r>
    </w:p>
    <w:p w14:paraId="0222A116" w14:textId="032B2548" w:rsidR="000959A2" w:rsidRPr="00522DCA" w:rsidRDefault="000959A2" w:rsidP="005D3475">
      <w:pPr>
        <w:pStyle w:val="Standard-BlockCharCharChar"/>
        <w:rPr>
          <w:lang w:val="en-GB"/>
        </w:rPr>
      </w:pPr>
      <w:r w:rsidRPr="00522DCA">
        <w:rPr>
          <w:lang w:val="en-GB"/>
        </w:rPr>
        <w:t xml:space="preserve">If </w:t>
      </w:r>
      <w:r w:rsidR="00C81274" w:rsidRPr="00522DCA">
        <w:rPr>
          <w:lang w:val="en-GB"/>
        </w:rPr>
        <w:t>“</w:t>
      </w:r>
      <w:r w:rsidRPr="00522DCA">
        <w:rPr>
          <w:lang w:val="en-GB"/>
        </w:rPr>
        <w:t>Underline in a separate tier with category XXX</w:t>
      </w:r>
      <w:r w:rsidR="00C23F5A" w:rsidRPr="00522DCA">
        <w:rPr>
          <w:lang w:val="en-GB"/>
        </w:rPr>
        <w:t>”</w:t>
      </w:r>
      <w:r w:rsidRPr="00522DCA">
        <w:rPr>
          <w:lang w:val="en-GB"/>
        </w:rPr>
        <w:t xml:space="preserve"> is selected the event in question is split and the entry is placed into an annotation in an associated tier. This complies with the recommended procedure for marking accents of the HIAT manual (</w:t>
      </w:r>
      <w:proofErr w:type="spellStart"/>
      <w:r w:rsidRPr="00522DCA">
        <w:rPr>
          <w:lang w:val="en-GB"/>
        </w:rPr>
        <w:t>Rehbein</w:t>
      </w:r>
      <w:proofErr w:type="spellEnd"/>
      <w:r w:rsidRPr="00522DCA">
        <w:rPr>
          <w:lang w:val="en-GB"/>
        </w:rPr>
        <w:t xml:space="preserve"> et al. 2004)</w:t>
      </w:r>
      <w:ins w:id="743" w:author="Moritz Lautenbach" w:date="2014-04-16T10:07:00Z">
        <w:r w:rsidRPr="00522DCA">
          <w:rPr>
            <w:lang w:val="en-GB"/>
          </w:rPr>
          <w:t>.</w:t>
        </w:r>
      </w:ins>
      <w:r w:rsidRPr="00522DCA">
        <w:rPr>
          <w:lang w:val="en-GB"/>
        </w:rPr>
        <w:t xml:space="preserve"> </w:t>
      </w:r>
    </w:p>
    <w:p w14:paraId="2EF800B3" w14:textId="77777777" w:rsidR="000959A2" w:rsidRPr="00522DCA" w:rsidRDefault="0005350C">
      <w:pPr>
        <w:rPr>
          <w:rFonts w:cs="Times New Roman"/>
          <w:szCs w:val="24"/>
          <w:lang w:val="en-GB"/>
        </w:rPr>
      </w:pPr>
      <w:r>
        <w:rPr>
          <w:rFonts w:cs="Times New Roman"/>
          <w:szCs w:val="24"/>
          <w:lang w:val="en-GB"/>
        </w:rPr>
        <w:lastRenderedPageBreak/>
        <w:pict w14:anchorId="4ACAC337">
          <v:shape id="_x0000_i1184" type="#_x0000_t75" style="width:3in;height:53.6pt" filled="t">
            <v:fill color2="black"/>
            <v:imagedata r:id="rId280" o:title=""/>
          </v:shape>
        </w:pict>
      </w:r>
      <w:del w:id="744" w:author="Moritz Lautenbach" w:date="2014-04-16T09:49:00Z">
        <w:r w:rsidR="000959A2" w:rsidRPr="00522DCA" w:rsidDel="00CD4D3A">
          <w:rPr>
            <w:rFonts w:cs="Times New Roman"/>
            <w:szCs w:val="24"/>
            <w:lang w:val="en-GB"/>
          </w:rPr>
          <w:delText xml:space="preserve">  </w:delText>
        </w:r>
      </w:del>
      <w:ins w:id="745" w:author="Moritz Lautenbach" w:date="2014-04-16T09:49:00Z">
        <w:r w:rsidR="000959A2" w:rsidRPr="00522DCA">
          <w:rPr>
            <w:rFonts w:cs="Times New Roman"/>
            <w:szCs w:val="24"/>
            <w:lang w:val="en-GB"/>
          </w:rPr>
          <w:t xml:space="preserve"> </w:t>
        </w:r>
      </w:ins>
      <w:del w:id="746" w:author="Moritz Lautenbach" w:date="2014-04-16T09:49:00Z">
        <w:r w:rsidR="000959A2" w:rsidRPr="00522DCA" w:rsidDel="00CD4D3A">
          <w:rPr>
            <w:rFonts w:cs="Times New Roman"/>
            <w:szCs w:val="24"/>
            <w:lang w:val="en-GB"/>
          </w:rPr>
          <w:delText xml:space="preserve">  </w:delText>
        </w:r>
      </w:del>
      <w:ins w:id="747" w:author="Moritz Lautenbach" w:date="2014-04-16T09:49:00Z">
        <w:r w:rsidR="000959A2" w:rsidRPr="00522DCA">
          <w:rPr>
            <w:rFonts w:cs="Times New Roman"/>
            <w:szCs w:val="24"/>
            <w:lang w:val="en-GB"/>
          </w:rPr>
          <w:t xml:space="preserve"> </w:t>
        </w:r>
      </w:ins>
      <w:r w:rsidR="000959A2" w:rsidRPr="00522DCA">
        <w:rPr>
          <w:rFonts w:cs="Times New Roman"/>
          <w:szCs w:val="24"/>
          <w:lang w:val="en-GB"/>
        </w:rPr>
        <w:t xml:space="preserve"> </w:t>
      </w:r>
      <w:r>
        <w:rPr>
          <w:rFonts w:cs="Times New Roman"/>
          <w:szCs w:val="24"/>
          <w:lang w:val="en-GB"/>
        </w:rPr>
        <w:pict w14:anchorId="5FAFFCE8">
          <v:shape id="_x0000_i1185" type="#_x0000_t75" style="width:211.8pt;height:68.65pt" filled="t">
            <v:fill color2="black"/>
            <v:imagedata r:id="rId281" o:title=""/>
          </v:shape>
        </w:pict>
      </w:r>
      <w:r w:rsidR="000959A2" w:rsidRPr="00522DCA">
        <w:rPr>
          <w:rFonts w:cs="Times New Roman"/>
          <w:szCs w:val="24"/>
          <w:lang w:val="en-GB"/>
        </w:rPr>
        <w:t xml:space="preserve"> </w:t>
      </w:r>
    </w:p>
    <w:p w14:paraId="501D0CCB" w14:textId="335F31DF" w:rsidR="000959A2" w:rsidRPr="00522DCA" w:rsidRDefault="000959A2" w:rsidP="005D3475">
      <w:pPr>
        <w:pStyle w:val="Standard-BlockCharCharChar"/>
        <w:rPr>
          <w:lang w:val="en-GB"/>
        </w:rPr>
      </w:pPr>
      <w:r w:rsidRPr="00522DCA">
        <w:rPr>
          <w:lang w:val="en-GB"/>
        </w:rPr>
        <w:t xml:space="preserve">The settings </w:t>
      </w:r>
      <w:r w:rsidR="00C81274" w:rsidRPr="00522DCA">
        <w:rPr>
          <w:lang w:val="en-GB"/>
        </w:rPr>
        <w:t>“</w:t>
      </w:r>
      <w:r w:rsidRPr="00522DCA">
        <w:rPr>
          <w:lang w:val="en-GB"/>
        </w:rPr>
        <w:t>Underline in the same tier (using a diacritic)</w:t>
      </w:r>
      <w:r w:rsidR="00C23F5A" w:rsidRPr="00522DCA">
        <w:rPr>
          <w:lang w:val="en-GB"/>
        </w:rPr>
        <w:t>”</w:t>
      </w:r>
      <w:r w:rsidRPr="00522DCA">
        <w:rPr>
          <w:lang w:val="en-GB"/>
        </w:rPr>
        <w:t xml:space="preserve"> on the other hand, insert suitable diacritics into the currently selected tier that form an underlining.</w:t>
      </w:r>
    </w:p>
    <w:p w14:paraId="3153D9B8" w14:textId="77777777" w:rsidR="000959A2" w:rsidRPr="00522DCA" w:rsidRDefault="0005350C">
      <w:pPr>
        <w:rPr>
          <w:rFonts w:cs="Times New Roman"/>
          <w:lang w:val="en-GB"/>
        </w:rPr>
      </w:pPr>
      <w:r>
        <w:rPr>
          <w:rFonts w:cs="Times New Roman"/>
          <w:lang w:val="en-GB"/>
        </w:rPr>
        <w:pict w14:anchorId="7D8627A5">
          <v:shape id="_x0000_i1186" type="#_x0000_t75" style="width:263.7pt;height:60.3pt" filled="t">
            <v:fill color2="black"/>
            <v:imagedata r:id="rId282" o:title=""/>
          </v:shape>
        </w:pict>
      </w:r>
    </w:p>
    <w:p w14:paraId="00677994" w14:textId="77777777" w:rsidR="000959A2" w:rsidRPr="00522DCA" w:rsidRDefault="000959A2" w:rsidP="005D3475">
      <w:pPr>
        <w:pStyle w:val="Standard-BlockCharCharChar"/>
        <w:rPr>
          <w:lang w:val="en-GB"/>
        </w:rPr>
      </w:pPr>
      <w:r w:rsidRPr="00522DCA">
        <w:rPr>
          <w:lang w:val="en-GB"/>
        </w:rPr>
        <w:t>The latter method is more comfortable normally, but limits the systematic search-ability of the transcription.</w:t>
      </w:r>
    </w:p>
    <w:p w14:paraId="22EE40DA" w14:textId="2F5C7A45" w:rsidR="00B73953" w:rsidRDefault="00B73953">
      <w:pPr>
        <w:spacing w:before="0" w:after="160" w:line="259" w:lineRule="auto"/>
        <w:jc w:val="left"/>
        <w:rPr>
          <w:rFonts w:cs="Times New Roman"/>
          <w:lang w:val="en-GB"/>
        </w:rPr>
      </w:pPr>
      <w:r>
        <w:rPr>
          <w:rFonts w:cs="Times New Roman"/>
          <w:lang w:val="en-GB"/>
        </w:rPr>
        <w:br w:type="page"/>
      </w:r>
    </w:p>
    <w:p w14:paraId="293AAA83" w14:textId="77777777" w:rsidR="000959A2" w:rsidRPr="00522DCA" w:rsidRDefault="000959A2" w:rsidP="00F73227">
      <w:pPr>
        <w:pStyle w:val="berschrift2"/>
        <w:numPr>
          <w:ilvl w:val="1"/>
          <w:numId w:val="90"/>
        </w:numPr>
        <w:rPr>
          <w:lang w:val="en-GB"/>
        </w:rPr>
      </w:pPr>
      <w:bookmarkStart w:id="748" w:name="_Toc69130051"/>
      <w:bookmarkStart w:id="749" w:name="_Toc69129910"/>
      <w:bookmarkStart w:id="750" w:name="_Toc55213918"/>
      <w:bookmarkStart w:id="751" w:name="_Toc415132482"/>
      <w:bookmarkStart w:id="752" w:name="_Toc415132663"/>
      <w:commentRangeStart w:id="753"/>
      <w:r w:rsidRPr="00522DCA">
        <w:rPr>
          <w:lang w:val="en-GB"/>
        </w:rPr>
        <w:lastRenderedPageBreak/>
        <w:t>Help-Menu</w:t>
      </w:r>
      <w:bookmarkEnd w:id="748"/>
      <w:bookmarkEnd w:id="749"/>
      <w:bookmarkEnd w:id="750"/>
      <w:commentRangeEnd w:id="753"/>
      <w:r w:rsidRPr="00522DCA">
        <w:rPr>
          <w:rStyle w:val="Kommentarzeichen"/>
          <w:b w:val="0"/>
          <w:bCs w:val="0"/>
          <w:iCs w:val="0"/>
          <w:lang w:val="en-GB"/>
        </w:rPr>
        <w:commentReference w:id="753"/>
      </w:r>
      <w:bookmarkEnd w:id="751"/>
      <w:bookmarkEnd w:id="752"/>
    </w:p>
    <w:p w14:paraId="4AAC29B9" w14:textId="77777777" w:rsidR="000959A2" w:rsidRPr="00522DCA" w:rsidRDefault="000959A2" w:rsidP="005D3475">
      <w:pPr>
        <w:pStyle w:val="Standard-BlockCharCharChar"/>
        <w:rPr>
          <w:lang w:val="en-GB"/>
        </w:rPr>
      </w:pPr>
      <w:bookmarkStart w:id="754" w:name="_Toc69130052"/>
      <w:bookmarkStart w:id="755" w:name="_Toc69129911"/>
      <w:bookmarkStart w:id="756" w:name="_Toc55213919"/>
    </w:p>
    <w:tbl>
      <w:tblPr>
        <w:tblW w:w="0" w:type="auto"/>
        <w:tblLayout w:type="fixed"/>
        <w:tblCellMar>
          <w:left w:w="70" w:type="dxa"/>
          <w:right w:w="70" w:type="dxa"/>
        </w:tblCellMar>
        <w:tblLook w:val="0000" w:firstRow="0" w:lastRow="0" w:firstColumn="0" w:lastColumn="0" w:noHBand="0" w:noVBand="0"/>
      </w:tblPr>
      <w:tblGrid>
        <w:gridCol w:w="4605"/>
        <w:gridCol w:w="4888"/>
      </w:tblGrid>
      <w:tr w:rsidR="000959A2" w:rsidRPr="00522DCA" w14:paraId="41CBF96C" w14:textId="77777777">
        <w:tc>
          <w:tcPr>
            <w:tcW w:w="4605" w:type="dxa"/>
            <w:shd w:val="clear" w:color="auto" w:fill="auto"/>
          </w:tcPr>
          <w:p w14:paraId="49C978A5" w14:textId="77777777" w:rsidR="000959A2" w:rsidRPr="00522DCA" w:rsidRDefault="0005350C">
            <w:pPr>
              <w:rPr>
                <w:rFonts w:cs="Times New Roman"/>
                <w:lang w:val="en-GB"/>
              </w:rPr>
            </w:pPr>
            <w:r>
              <w:rPr>
                <w:rFonts w:cs="Times New Roman"/>
                <w:lang w:val="en-GB"/>
              </w:rPr>
              <w:pict w14:anchorId="1EABDD34">
                <v:shape id="_x0000_i1187" type="#_x0000_t75" style="width:112.2pt;height:60.3pt" filled="t">
                  <v:fill color2="black"/>
                  <v:imagedata r:id="rId283" o:title=""/>
                </v:shape>
              </w:pict>
            </w:r>
          </w:p>
        </w:tc>
        <w:tc>
          <w:tcPr>
            <w:tcW w:w="4888" w:type="dxa"/>
            <w:shd w:val="clear" w:color="auto" w:fill="auto"/>
          </w:tcPr>
          <w:p w14:paraId="512634FF" w14:textId="77777777" w:rsidR="000959A2" w:rsidRPr="00522DCA" w:rsidRDefault="000959A2">
            <w:pPr>
              <w:ind w:left="497"/>
              <w:rPr>
                <w:rFonts w:cs="Times New Roman"/>
                <w:lang w:val="en-GB"/>
              </w:rPr>
            </w:pPr>
          </w:p>
        </w:tc>
      </w:tr>
    </w:tbl>
    <w:p w14:paraId="49A2DF72" w14:textId="77777777" w:rsidR="000959A2" w:rsidRPr="00522DCA" w:rsidRDefault="000959A2" w:rsidP="006F7584">
      <w:pPr>
        <w:pStyle w:val="berschrift3"/>
      </w:pPr>
      <w:bookmarkStart w:id="757" w:name="_Help_%3E_EXMARaLDA_on%20the%20web"/>
      <w:bookmarkStart w:id="758" w:name="_Ref108439157"/>
      <w:bookmarkStart w:id="759" w:name="_Toc415132483"/>
      <w:bookmarkStart w:id="760" w:name="_Toc415132664"/>
      <w:bookmarkEnd w:id="757"/>
      <w:r w:rsidRPr="00522DCA">
        <w:t>Help &gt; EXMARaLDA on the web</w:t>
      </w:r>
      <w:bookmarkEnd w:id="758"/>
      <w:bookmarkEnd w:id="759"/>
      <w:bookmarkEnd w:id="760"/>
    </w:p>
    <w:p w14:paraId="0862FF5F" w14:textId="4A7DFA4B" w:rsidR="000959A2" w:rsidRPr="00522DCA" w:rsidRDefault="000959A2" w:rsidP="005D3475">
      <w:pPr>
        <w:pStyle w:val="Standard-BlockCharCharChar"/>
        <w:rPr>
          <w:lang w:val="en-GB"/>
        </w:rPr>
      </w:pPr>
      <w:r w:rsidRPr="00522DCA">
        <w:rPr>
          <w:lang w:val="en-GB"/>
        </w:rPr>
        <w:t xml:space="preserve">On our EXMARaLDA homepage you can find an extensive assistance via the menu item </w:t>
      </w:r>
      <w:r w:rsidRPr="00522DCA">
        <w:rPr>
          <w:i/>
          <w:lang w:val="en-GB"/>
        </w:rPr>
        <w:t>Help</w:t>
      </w:r>
      <w:r w:rsidRPr="00522DCA">
        <w:rPr>
          <w:lang w:val="en-GB"/>
        </w:rPr>
        <w:t>, in particular a vast collection of examples for the practical work with the Partitur-</w:t>
      </w:r>
      <w:r w:rsidR="00C11634" w:rsidRPr="00522DCA">
        <w:rPr>
          <w:lang w:val="en-GB"/>
        </w:rPr>
        <w:t>Editor</w:t>
      </w:r>
      <w:r w:rsidRPr="00522DCA">
        <w:rPr>
          <w:lang w:val="en-GB"/>
        </w:rPr>
        <w:t xml:space="preserve">. </w:t>
      </w:r>
    </w:p>
    <w:p w14:paraId="5E0021C6" w14:textId="77777777" w:rsidR="000959A2" w:rsidRPr="00522DCA" w:rsidRDefault="0005350C">
      <w:pPr>
        <w:pStyle w:val="BildChar"/>
        <w:rPr>
          <w:rFonts w:ascii="Times New Roman" w:hAnsi="Times New Roman"/>
          <w:lang w:val="en-GB"/>
        </w:rPr>
      </w:pPr>
      <w:r>
        <w:rPr>
          <w:rFonts w:ascii="Times New Roman" w:hAnsi="Times New Roman"/>
          <w:lang w:val="en-GB"/>
        </w:rPr>
        <w:pict w14:anchorId="4251DBE6">
          <v:shape id="_x0000_i1188" type="#_x0000_t75" style="width:473.85pt;height:354.15pt" filled="t">
            <v:fill color2="black"/>
            <v:imagedata r:id="rId284" o:title=""/>
          </v:shape>
        </w:pict>
      </w:r>
    </w:p>
    <w:p w14:paraId="51277656" w14:textId="704DBB07" w:rsidR="000959A2" w:rsidRPr="00522DCA" w:rsidRDefault="000959A2" w:rsidP="006F7584">
      <w:pPr>
        <w:pStyle w:val="berschrift3"/>
      </w:pPr>
      <w:bookmarkStart w:id="761" w:name="_Help_%3E_About%E2%80%A6"/>
      <w:bookmarkStart w:id="762" w:name="_Ref108439166"/>
      <w:bookmarkStart w:id="763" w:name="_Toc415132484"/>
      <w:bookmarkStart w:id="764" w:name="_Toc415132665"/>
      <w:bookmarkEnd w:id="761"/>
      <w:r w:rsidRPr="00522DCA">
        <w:t>Help &gt; About</w:t>
      </w:r>
      <w:bookmarkEnd w:id="754"/>
      <w:bookmarkEnd w:id="755"/>
      <w:bookmarkEnd w:id="756"/>
      <w:r w:rsidRPr="00522DCA">
        <w:t>…</w:t>
      </w:r>
      <w:bookmarkEnd w:id="762"/>
      <w:bookmarkEnd w:id="763"/>
      <w:bookmarkEnd w:id="764"/>
    </w:p>
    <w:p w14:paraId="71F3B3CE" w14:textId="70AE8436" w:rsidR="000959A2" w:rsidRPr="00522DCA" w:rsidRDefault="000959A2" w:rsidP="005D3475">
      <w:pPr>
        <w:pStyle w:val="Standard-BlockCharCharChar"/>
        <w:rPr>
          <w:lang w:val="en-GB"/>
        </w:rPr>
      </w:pPr>
      <w:r w:rsidRPr="00522DCA">
        <w:rPr>
          <w:lang w:val="en-GB"/>
        </w:rPr>
        <w:t>Displays an information dialog that lists the version of the EXMARaLDA Partitur-</w:t>
      </w:r>
      <w:r w:rsidR="00C11634" w:rsidRPr="00522DCA">
        <w:rPr>
          <w:lang w:val="en-GB"/>
        </w:rPr>
        <w:t>Editor</w:t>
      </w:r>
      <w:r w:rsidRPr="00522DCA">
        <w:rPr>
          <w:lang w:val="en-GB"/>
        </w:rPr>
        <w:t xml:space="preserve"> you are currently using. Furthermore the </w:t>
      </w:r>
      <w:r w:rsidR="00C81274" w:rsidRPr="00522DCA">
        <w:rPr>
          <w:lang w:val="en-GB"/>
        </w:rPr>
        <w:t>“</w:t>
      </w:r>
      <w:r w:rsidRPr="00522DCA">
        <w:rPr>
          <w:lang w:val="en-GB"/>
        </w:rPr>
        <w:t>Java version</w:t>
      </w:r>
      <w:r w:rsidR="00C23F5A" w:rsidRPr="00522DCA">
        <w:rPr>
          <w:lang w:val="en-GB"/>
        </w:rPr>
        <w:t>”</w:t>
      </w:r>
      <w:r w:rsidRPr="00522DCA">
        <w:rPr>
          <w:lang w:val="en-GB"/>
        </w:rPr>
        <w:t xml:space="preserve"> and the </w:t>
      </w:r>
      <w:r w:rsidR="00C81274" w:rsidRPr="00522DCA">
        <w:rPr>
          <w:lang w:val="en-GB"/>
        </w:rPr>
        <w:t>“</w:t>
      </w:r>
      <w:r w:rsidRPr="00522DCA">
        <w:rPr>
          <w:lang w:val="en-GB"/>
        </w:rPr>
        <w:t>OS version</w:t>
      </w:r>
      <w:r w:rsidR="00C23F5A" w:rsidRPr="00522DCA">
        <w:rPr>
          <w:lang w:val="en-GB"/>
        </w:rPr>
        <w:t>”</w:t>
      </w:r>
      <w:r w:rsidRPr="00522DCA">
        <w:rPr>
          <w:lang w:val="en-GB"/>
        </w:rPr>
        <w:t xml:space="preserve"> are listed:</w:t>
      </w:r>
    </w:p>
    <w:p w14:paraId="6C075147"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596DCF62">
          <v:shape id="_x0000_i1189" type="#_x0000_t75" style="width:418.6pt;height:327.35pt" filled="t">
            <v:fill color2="black"/>
            <v:imagedata r:id="rId285" o:title=""/>
          </v:shape>
        </w:pict>
      </w:r>
    </w:p>
    <w:p w14:paraId="6FC60DEC" w14:textId="77777777" w:rsidR="000959A2" w:rsidRPr="00522DCA" w:rsidRDefault="000959A2" w:rsidP="005D3475">
      <w:pPr>
        <w:pStyle w:val="Standard-BlockCharCharChar"/>
        <w:rPr>
          <w:lang w:val="en-GB"/>
        </w:rPr>
      </w:pPr>
    </w:p>
    <w:p w14:paraId="1C10FDC3" w14:textId="0B8892D3" w:rsidR="000959A2" w:rsidRPr="00522DCA" w:rsidRDefault="000959A2" w:rsidP="005D3475">
      <w:pPr>
        <w:pStyle w:val="Standard-BlockCharCharChar"/>
        <w:rPr>
          <w:lang w:val="en-GB"/>
        </w:rPr>
      </w:pPr>
      <w:r w:rsidRPr="00522DCA">
        <w:rPr>
          <w:lang w:val="en-GB"/>
        </w:rPr>
        <w:t xml:space="preserve">The button </w:t>
      </w:r>
      <w:r w:rsidR="00C81274" w:rsidRPr="00522DCA">
        <w:rPr>
          <w:lang w:val="en-GB"/>
        </w:rPr>
        <w:t>“</w:t>
      </w:r>
      <w:r w:rsidRPr="00522DCA">
        <w:rPr>
          <w:lang w:val="en-GB"/>
        </w:rPr>
        <w:t>Copy debug info…</w:t>
      </w:r>
      <w:r w:rsidR="00C23F5A" w:rsidRPr="00522DCA">
        <w:rPr>
          <w:lang w:val="en-GB"/>
        </w:rPr>
        <w:t>”</w:t>
      </w:r>
      <w:r w:rsidRPr="00522DCA">
        <w:rPr>
          <w:lang w:val="en-GB"/>
        </w:rPr>
        <w:t xml:space="preserve"> allows the copying of the log file content (the error messages etc.) into the clipboard. This is especially useful if you encounter errors in the software and would like to send the error messages to the developers.</w:t>
      </w:r>
    </w:p>
    <w:p w14:paraId="0DD6A3EC" w14:textId="3586A6AF" w:rsidR="000959A2" w:rsidRPr="00522DCA" w:rsidRDefault="000959A2" w:rsidP="006F7584">
      <w:pPr>
        <w:pStyle w:val="berschrift3"/>
      </w:pPr>
      <w:bookmarkStart w:id="765" w:name="_Toc415132485"/>
      <w:bookmarkStart w:id="766" w:name="_Toc415132666"/>
      <w:r w:rsidRPr="00522DCA">
        <w:t>Help &gt; Check for update…</w:t>
      </w:r>
      <w:bookmarkEnd w:id="765"/>
      <w:bookmarkEnd w:id="766"/>
    </w:p>
    <w:p w14:paraId="7E5B540C" w14:textId="6CAAD27C" w:rsidR="000959A2" w:rsidRPr="00522DCA" w:rsidRDefault="000959A2" w:rsidP="005D3475">
      <w:pPr>
        <w:pStyle w:val="Standard-BlockCharCharChar"/>
        <w:rPr>
          <w:lang w:val="en-GB"/>
        </w:rPr>
      </w:pPr>
      <w:r w:rsidRPr="00522DCA">
        <w:rPr>
          <w:lang w:val="en-GB"/>
        </w:rPr>
        <w:t>Shows you a web page that informs you whether the currently used version of the Partitur-</w:t>
      </w:r>
      <w:r w:rsidR="00C11634" w:rsidRPr="00522DCA">
        <w:rPr>
          <w:lang w:val="en-GB"/>
        </w:rPr>
        <w:t>Editor</w:t>
      </w:r>
      <w:r w:rsidRPr="00522DCA">
        <w:rPr>
          <w:lang w:val="en-GB"/>
        </w:rPr>
        <w:t xml:space="preserve"> is the newest.</w:t>
      </w:r>
    </w:p>
    <w:p w14:paraId="6D8F77FF" w14:textId="77777777" w:rsidR="000959A2" w:rsidRPr="00522DCA" w:rsidRDefault="0005350C" w:rsidP="00FC63B3">
      <w:pPr>
        <w:jc w:val="left"/>
        <w:rPr>
          <w:rFonts w:cs="Times New Roman"/>
          <w:lang w:val="en-GB"/>
        </w:rPr>
      </w:pPr>
      <w:r>
        <w:rPr>
          <w:rFonts w:cs="Times New Roman"/>
          <w:lang w:val="en-GB"/>
        </w:rPr>
        <w:pict w14:anchorId="64B9D1B8">
          <v:shape id="_x0000_i1190" type="#_x0000_t75" style="width:367.55pt;height:126.4pt" filled="t">
            <v:fill color2="black"/>
            <v:imagedata r:id="rId286" o:title=""/>
          </v:shape>
        </w:pict>
      </w:r>
    </w:p>
    <w:p w14:paraId="780E6FC6" w14:textId="77777777" w:rsidR="00FC63B3" w:rsidRDefault="00FC63B3">
      <w:pPr>
        <w:spacing w:before="0" w:after="160" w:line="259" w:lineRule="auto"/>
        <w:jc w:val="left"/>
        <w:rPr>
          <w:rFonts w:cs="Times New Roman"/>
          <w:b/>
          <w:bCs/>
          <w:caps/>
          <w:spacing w:val="-4"/>
          <w:sz w:val="28"/>
          <w:szCs w:val="28"/>
          <w:lang w:val="en-GB"/>
        </w:rPr>
      </w:pPr>
      <w:bookmarkStart w:id="767" w:name="_Toc69130068"/>
      <w:bookmarkStart w:id="768" w:name="_Toc69129927"/>
      <w:r>
        <w:br w:type="page"/>
      </w:r>
    </w:p>
    <w:p w14:paraId="33FB54B1" w14:textId="385A3776" w:rsidR="000959A2" w:rsidRDefault="000959A2" w:rsidP="009F7B97">
      <w:pPr>
        <w:pStyle w:val="berschrift1"/>
        <w:numPr>
          <w:ilvl w:val="0"/>
          <w:numId w:val="85"/>
        </w:numPr>
      </w:pPr>
      <w:bookmarkStart w:id="769" w:name="_Toc415132486"/>
      <w:bookmarkStart w:id="770" w:name="_Toc415132667"/>
      <w:r w:rsidRPr="00522DCA">
        <w:lastRenderedPageBreak/>
        <w:t xml:space="preserve">Appendix A: </w:t>
      </w:r>
      <w:bookmarkEnd w:id="767"/>
      <w:bookmarkEnd w:id="768"/>
      <w:r w:rsidRPr="00522DCA">
        <w:t>SIMPLE EXMARaLDA Conventions</w:t>
      </w:r>
      <w:bookmarkEnd w:id="769"/>
      <w:bookmarkEnd w:id="770"/>
    </w:p>
    <w:p w14:paraId="6DE26AAC" w14:textId="77777777" w:rsidR="00FC63B3" w:rsidRPr="00FC63B3" w:rsidRDefault="00FC63B3" w:rsidP="00FC63B3">
      <w:pPr>
        <w:spacing w:before="0" w:after="0"/>
        <w:rPr>
          <w:lang w:val="en-GB"/>
        </w:rPr>
      </w:pPr>
    </w:p>
    <w:p w14:paraId="4BECE93C" w14:textId="223EE034" w:rsidR="000959A2" w:rsidRPr="00522DCA" w:rsidRDefault="00FC63B3" w:rsidP="005D3475">
      <w:pPr>
        <w:pStyle w:val="Aufzhlungszeichen1"/>
      </w:pPr>
      <w:r>
        <w:t xml:space="preserve">1. </w:t>
      </w:r>
      <w:r>
        <w:tab/>
      </w:r>
      <w:r w:rsidR="000959A2" w:rsidRPr="00522DCA">
        <w:t xml:space="preserve">Every line starts with a speaker abbreviation of the speaker making the utterance followed by a colon. Two speakers are not allowed to share the same abbreviation. Capitalization is relevant (i.e. </w:t>
      </w:r>
      <w:r w:rsidR="00C81274" w:rsidRPr="00522DCA">
        <w:t>“</w:t>
      </w:r>
      <w:r w:rsidR="000959A2" w:rsidRPr="00522DCA">
        <w:t>Tom</w:t>
      </w:r>
      <w:r w:rsidR="00C23F5A" w:rsidRPr="00522DCA">
        <w:t>”</w:t>
      </w:r>
      <w:r w:rsidR="000959A2" w:rsidRPr="00522DCA">
        <w:t xml:space="preserve"> and </w:t>
      </w:r>
      <w:r w:rsidR="00C81274" w:rsidRPr="00522DCA">
        <w:t>“</w:t>
      </w:r>
      <w:r w:rsidR="000959A2" w:rsidRPr="00522DCA">
        <w:t>TOM</w:t>
      </w:r>
      <w:r w:rsidR="00C23F5A" w:rsidRPr="00522DCA">
        <w:t>”</w:t>
      </w:r>
      <w:r w:rsidR="000959A2" w:rsidRPr="00522DCA">
        <w:t xml:space="preserve"> will be treated as two different speaker abbreviations ):</w:t>
      </w:r>
    </w:p>
    <w:p w14:paraId="3D4B2F2F" w14:textId="77777777" w:rsidR="00D90778" w:rsidRPr="0049368D" w:rsidRDefault="000959A2" w:rsidP="00D90778">
      <w:pPr>
        <w:pStyle w:val="SimpleEXMARaLDA"/>
        <w:rPr>
          <w:rFonts w:ascii="Times New Roman" w:hAnsi="Times New Roman"/>
          <w:sz w:val="24"/>
          <w:szCs w:val="24"/>
          <w:lang w:val="en-US"/>
        </w:rPr>
      </w:pPr>
      <w:r w:rsidRPr="00522DCA">
        <w:rPr>
          <w:rFonts w:ascii="Times New Roman" w:hAnsi="Times New Roman"/>
          <w:lang w:val="en-GB"/>
        </w:rPr>
        <w:tab/>
      </w:r>
      <w:r w:rsidR="00D90778" w:rsidRPr="0049368D">
        <w:rPr>
          <w:rFonts w:ascii="Times New Roman" w:hAnsi="Times New Roman"/>
          <w:sz w:val="24"/>
          <w:szCs w:val="24"/>
          <w:lang w:val="en-US"/>
        </w:rPr>
        <w:t>TOM: .....</w:t>
      </w:r>
    </w:p>
    <w:p w14:paraId="100899CD" w14:textId="085DE3B0" w:rsidR="00D90778" w:rsidRPr="0049368D" w:rsidRDefault="00D90778" w:rsidP="00D90778">
      <w:pPr>
        <w:pStyle w:val="SimpleEXMARaLDA"/>
        <w:spacing w:before="0" w:after="240"/>
        <w:rPr>
          <w:rFonts w:ascii="Times New Roman" w:hAnsi="Times New Roman"/>
          <w:kern w:val="0"/>
          <w:sz w:val="24"/>
          <w:szCs w:val="24"/>
          <w:lang w:val="en-US" w:eastAsia="de-DE" w:bidi="ar-SA"/>
        </w:rPr>
      </w:pPr>
      <w:r w:rsidRPr="0049368D">
        <w:rPr>
          <w:rFonts w:ascii="Times New Roman" w:hAnsi="Times New Roman"/>
          <w:sz w:val="24"/>
          <w:szCs w:val="24"/>
          <w:lang w:val="en-US"/>
        </w:rPr>
        <w:tab/>
        <w:t>TIM: .....</w:t>
      </w:r>
    </w:p>
    <w:p w14:paraId="0ED7600D" w14:textId="19864605" w:rsidR="000959A2" w:rsidRPr="00522DCA" w:rsidRDefault="000959A2" w:rsidP="005D3475">
      <w:pPr>
        <w:pStyle w:val="Aufzhlungszeichen1"/>
      </w:pPr>
      <w:r w:rsidRPr="00522DCA">
        <w:t xml:space="preserve">2. </w:t>
      </w:r>
      <w:r w:rsidR="00FC63B3">
        <w:tab/>
      </w:r>
      <w:r w:rsidRPr="00522DCA">
        <w:t>Per line, an utterance is transcribed. Every line is ended with an end-of-line symbol (carriage return). Spaces are allowed for a clear structure.</w:t>
      </w:r>
    </w:p>
    <w:p w14:paraId="5DFDEB69" w14:textId="77777777" w:rsidR="00D90778" w:rsidRPr="00924581" w:rsidRDefault="000959A2" w:rsidP="00D90778">
      <w:pPr>
        <w:pStyle w:val="SimpleEXMARaLDA"/>
        <w:rPr>
          <w:rFonts w:ascii="Times New Roman" w:hAnsi="Times New Roman"/>
          <w:sz w:val="24"/>
          <w:szCs w:val="24"/>
          <w:lang w:val="en-GB"/>
        </w:rPr>
      </w:pPr>
      <w:r w:rsidRPr="00522DCA">
        <w:rPr>
          <w:rFonts w:ascii="Times New Roman" w:hAnsi="Times New Roman"/>
          <w:lang w:val="en-GB"/>
        </w:rPr>
        <w:tab/>
      </w:r>
      <w:r w:rsidR="00D90778" w:rsidRPr="00924581">
        <w:rPr>
          <w:rFonts w:ascii="Times New Roman" w:hAnsi="Times New Roman"/>
          <w:sz w:val="24"/>
          <w:szCs w:val="24"/>
          <w:lang w:val="en-GB"/>
        </w:rPr>
        <w:t>TOM: Hallo, Tim!</w:t>
      </w:r>
    </w:p>
    <w:p w14:paraId="713D0251" w14:textId="77777777" w:rsidR="00D90778" w:rsidRPr="00924581" w:rsidRDefault="00D90778" w:rsidP="00D90778">
      <w:pPr>
        <w:pStyle w:val="SimpleEXMARaLDA"/>
        <w:spacing w:before="0" w:after="240"/>
        <w:rPr>
          <w:rFonts w:ascii="Times New Roman" w:hAnsi="Times New Roman"/>
          <w:sz w:val="24"/>
          <w:szCs w:val="24"/>
          <w:lang w:val="en-GB"/>
        </w:rPr>
      </w:pPr>
      <w:r w:rsidRPr="00924581">
        <w:rPr>
          <w:rFonts w:ascii="Times New Roman" w:hAnsi="Times New Roman"/>
          <w:sz w:val="24"/>
          <w:szCs w:val="24"/>
          <w:lang w:val="en-GB"/>
        </w:rPr>
        <w:tab/>
        <w:t>TIM: Hallo, Tom.</w:t>
      </w:r>
    </w:p>
    <w:p w14:paraId="2F0B5AD1" w14:textId="645D06F6" w:rsidR="000959A2" w:rsidRPr="00522DCA" w:rsidRDefault="000959A2" w:rsidP="005D3475">
      <w:pPr>
        <w:pStyle w:val="Aufzhlungszeichen1"/>
      </w:pPr>
      <w:r w:rsidRPr="00522DCA">
        <w:t xml:space="preserve">3. </w:t>
      </w:r>
      <w:r w:rsidR="00FC63B3">
        <w:tab/>
      </w:r>
      <w:r w:rsidRPr="00522DCA">
        <w:t xml:space="preserve">A transcription of non-verbal actions that accompany the utterances (i.e. that happen </w:t>
      </w:r>
      <w:proofErr w:type="gramStart"/>
      <w:ins w:id="771" w:author="Moritz Lautenbach" w:date="2014-04-16T10:16:00Z">
        <w:r w:rsidRPr="00522DCA">
          <w:t>simultaneous</w:t>
        </w:r>
      </w:ins>
      <w:ins w:id="772" w:author="Moritz Lautenbach" w:date="2014-04-16T10:18:00Z">
        <w:r w:rsidRPr="00522DCA">
          <w:t>ly</w:t>
        </w:r>
      </w:ins>
      <w:ins w:id="773" w:author="Moritz Lautenbach" w:date="2014-04-16T10:16:00Z">
        <w:r w:rsidRPr="00522DCA">
          <w:t xml:space="preserve"> </w:t>
        </w:r>
      </w:ins>
      <w:proofErr w:type="gramEnd"/>
      <w:del w:id="774" w:author="Moritz Lautenbach" w:date="2014-04-16T10:16:00Z">
        <w:r w:rsidRPr="00522DCA" w:rsidDel="00FC7598">
          <w:delText>them</w:delText>
        </w:r>
      </w:del>
      <w:r w:rsidRPr="00522DCA">
        <w:t>), can be placed in square brackets before the utterance.</w:t>
      </w:r>
    </w:p>
    <w:p w14:paraId="744B61F4" w14:textId="77777777" w:rsidR="00D90778" w:rsidRPr="0049368D" w:rsidRDefault="000959A2" w:rsidP="00D90778">
      <w:pPr>
        <w:pStyle w:val="SimpleEXMARaLDA"/>
        <w:rPr>
          <w:rFonts w:ascii="Times New Roman" w:hAnsi="Times New Roman"/>
          <w:sz w:val="24"/>
          <w:szCs w:val="24"/>
          <w:lang w:val="en-US"/>
        </w:rPr>
      </w:pPr>
      <w:r w:rsidRPr="00522DCA">
        <w:rPr>
          <w:rFonts w:ascii="Times New Roman" w:hAnsi="Times New Roman"/>
          <w:lang w:val="en-GB"/>
        </w:rPr>
        <w:tab/>
      </w:r>
      <w:r w:rsidR="00D90778" w:rsidRPr="0049368D">
        <w:rPr>
          <w:rFonts w:ascii="Times New Roman" w:hAnsi="Times New Roman"/>
          <w:sz w:val="24"/>
          <w:szCs w:val="24"/>
          <w:lang w:val="en-US"/>
        </w:rPr>
        <w:t>TOM: [</w:t>
      </w:r>
      <w:proofErr w:type="spellStart"/>
      <w:r w:rsidR="00D90778" w:rsidRPr="0049368D">
        <w:rPr>
          <w:rFonts w:ascii="Times New Roman" w:hAnsi="Times New Roman"/>
          <w:sz w:val="24"/>
          <w:szCs w:val="24"/>
          <w:lang w:val="en-US"/>
        </w:rPr>
        <w:t>winkt</w:t>
      </w:r>
      <w:proofErr w:type="spellEnd"/>
      <w:r w:rsidR="00D90778" w:rsidRPr="0049368D">
        <w:rPr>
          <w:rFonts w:ascii="Times New Roman" w:hAnsi="Times New Roman"/>
          <w:sz w:val="24"/>
          <w:szCs w:val="24"/>
          <w:lang w:val="en-US"/>
        </w:rPr>
        <w:t>] Hallo, Tim!</w:t>
      </w:r>
    </w:p>
    <w:p w14:paraId="5FE0F2EB" w14:textId="3D376EDE" w:rsidR="00FC63B3" w:rsidRPr="0049368D" w:rsidRDefault="00D90778" w:rsidP="00D90778">
      <w:pPr>
        <w:pStyle w:val="SimpleEXMARaLDA"/>
        <w:spacing w:before="0" w:after="240"/>
        <w:rPr>
          <w:rFonts w:ascii="Times New Roman" w:hAnsi="Times New Roman"/>
          <w:sz w:val="24"/>
          <w:szCs w:val="24"/>
          <w:lang w:val="en-US"/>
        </w:rPr>
      </w:pPr>
      <w:r w:rsidRPr="0049368D">
        <w:rPr>
          <w:rFonts w:ascii="Times New Roman" w:hAnsi="Times New Roman"/>
          <w:sz w:val="24"/>
          <w:szCs w:val="24"/>
          <w:lang w:val="en-US"/>
        </w:rPr>
        <w:tab/>
        <w:t>TIM: [</w:t>
      </w:r>
      <w:proofErr w:type="spellStart"/>
      <w:r w:rsidRPr="0049368D">
        <w:rPr>
          <w:rFonts w:ascii="Times New Roman" w:hAnsi="Times New Roman"/>
          <w:sz w:val="24"/>
          <w:szCs w:val="24"/>
          <w:lang w:val="en-US"/>
        </w:rPr>
        <w:t>winkt</w:t>
      </w:r>
      <w:proofErr w:type="spellEnd"/>
      <w:r w:rsidRPr="0049368D">
        <w:rPr>
          <w:rFonts w:ascii="Times New Roman" w:hAnsi="Times New Roman"/>
          <w:sz w:val="24"/>
          <w:szCs w:val="24"/>
          <w:lang w:val="en-US"/>
        </w:rPr>
        <w:t>] Hallo, Tom.</w:t>
      </w:r>
    </w:p>
    <w:p w14:paraId="00AF436E" w14:textId="2ADF72BE" w:rsidR="000959A2" w:rsidRPr="00522DCA" w:rsidRDefault="000959A2" w:rsidP="005D3475">
      <w:pPr>
        <w:pStyle w:val="Aufzhlungszeichen1"/>
      </w:pPr>
      <w:r w:rsidRPr="00522DCA">
        <w:t xml:space="preserve">4. </w:t>
      </w:r>
      <w:r w:rsidR="00FC63B3">
        <w:tab/>
      </w:r>
      <w:r w:rsidRPr="00522DCA">
        <w:t xml:space="preserve">An annotation of the utterance (e.g. a translation) can be placed in curly brackets behind the utterance. It is placed into </w:t>
      </w:r>
      <w:ins w:id="775" w:author="Moritz Lautenbach" w:date="2014-04-16T10:18:00Z">
        <w:r w:rsidRPr="00522DCA">
          <w:t xml:space="preserve">the </w:t>
        </w:r>
      </w:ins>
      <w:r w:rsidRPr="00522DCA">
        <w:t>same line as the associated utterance.</w:t>
      </w:r>
    </w:p>
    <w:p w14:paraId="4545B332" w14:textId="77777777" w:rsidR="00D90778" w:rsidRPr="00924581" w:rsidRDefault="000959A2" w:rsidP="00D90778">
      <w:pPr>
        <w:pStyle w:val="SimpleEXMARaLDA"/>
        <w:rPr>
          <w:rFonts w:ascii="Times New Roman" w:hAnsi="Times New Roman"/>
          <w:sz w:val="24"/>
          <w:szCs w:val="24"/>
          <w:lang w:val="en-GB"/>
        </w:rPr>
      </w:pPr>
      <w:r w:rsidRPr="00522DCA">
        <w:rPr>
          <w:rFonts w:ascii="Times New Roman" w:hAnsi="Times New Roman"/>
          <w:lang w:val="en-GB"/>
        </w:rPr>
        <w:tab/>
      </w:r>
      <w:r w:rsidR="00D90778" w:rsidRPr="00924581">
        <w:rPr>
          <w:rFonts w:ascii="Times New Roman" w:hAnsi="Times New Roman"/>
          <w:sz w:val="24"/>
          <w:szCs w:val="24"/>
          <w:lang w:val="en-GB"/>
        </w:rPr>
        <w:t>TOM: [</w:t>
      </w:r>
      <w:proofErr w:type="spellStart"/>
      <w:r w:rsidR="00D90778" w:rsidRPr="00924581">
        <w:rPr>
          <w:rFonts w:ascii="Times New Roman" w:hAnsi="Times New Roman"/>
          <w:sz w:val="24"/>
          <w:szCs w:val="24"/>
          <w:lang w:val="en-GB"/>
        </w:rPr>
        <w:t>winkt</w:t>
      </w:r>
      <w:proofErr w:type="spellEnd"/>
      <w:r w:rsidR="00D90778" w:rsidRPr="00924581">
        <w:rPr>
          <w:rFonts w:ascii="Times New Roman" w:hAnsi="Times New Roman"/>
          <w:sz w:val="24"/>
          <w:szCs w:val="24"/>
          <w:lang w:val="en-GB"/>
        </w:rPr>
        <w:t>] Hallo, Tim! {</w:t>
      </w:r>
      <w:proofErr w:type="spellStart"/>
      <w:r w:rsidR="00D90778" w:rsidRPr="00924581">
        <w:rPr>
          <w:rFonts w:ascii="Times New Roman" w:hAnsi="Times New Roman"/>
          <w:sz w:val="24"/>
          <w:szCs w:val="24"/>
          <w:lang w:val="en-GB"/>
        </w:rPr>
        <w:t>Salut</w:t>
      </w:r>
      <w:proofErr w:type="spellEnd"/>
      <w:r w:rsidR="00D90778" w:rsidRPr="00924581">
        <w:rPr>
          <w:rFonts w:ascii="Times New Roman" w:hAnsi="Times New Roman"/>
          <w:sz w:val="24"/>
          <w:szCs w:val="24"/>
          <w:lang w:val="en-GB"/>
        </w:rPr>
        <w:t>, Tim!}</w:t>
      </w:r>
    </w:p>
    <w:p w14:paraId="1DF8574A" w14:textId="77777777" w:rsidR="00D90778" w:rsidRPr="00924581" w:rsidRDefault="00D90778" w:rsidP="00D90778">
      <w:pPr>
        <w:pStyle w:val="SimpleEXMARaLDA"/>
        <w:spacing w:before="0" w:after="240"/>
        <w:rPr>
          <w:rFonts w:ascii="Times New Roman" w:hAnsi="Times New Roman"/>
          <w:sz w:val="24"/>
          <w:szCs w:val="24"/>
          <w:lang w:val="en-GB"/>
        </w:rPr>
      </w:pPr>
      <w:r w:rsidRPr="00924581">
        <w:rPr>
          <w:rFonts w:ascii="Times New Roman" w:hAnsi="Times New Roman"/>
          <w:sz w:val="24"/>
          <w:szCs w:val="24"/>
          <w:lang w:val="en-GB"/>
        </w:rPr>
        <w:tab/>
        <w:t>TIM: [</w:t>
      </w:r>
      <w:proofErr w:type="spellStart"/>
      <w:r w:rsidRPr="00924581">
        <w:rPr>
          <w:rFonts w:ascii="Times New Roman" w:hAnsi="Times New Roman"/>
          <w:sz w:val="24"/>
          <w:szCs w:val="24"/>
          <w:lang w:val="en-GB"/>
        </w:rPr>
        <w:t>winkt</w:t>
      </w:r>
      <w:proofErr w:type="spellEnd"/>
      <w:r w:rsidRPr="00924581">
        <w:rPr>
          <w:rFonts w:ascii="Times New Roman" w:hAnsi="Times New Roman"/>
          <w:sz w:val="24"/>
          <w:szCs w:val="24"/>
          <w:lang w:val="en-GB"/>
        </w:rPr>
        <w:t>] Hallo, Tom. {</w:t>
      </w:r>
      <w:proofErr w:type="spellStart"/>
      <w:r w:rsidRPr="00924581">
        <w:rPr>
          <w:rFonts w:ascii="Times New Roman" w:hAnsi="Times New Roman"/>
          <w:sz w:val="24"/>
          <w:szCs w:val="24"/>
          <w:lang w:val="en-GB"/>
        </w:rPr>
        <w:t>Salut</w:t>
      </w:r>
      <w:proofErr w:type="spellEnd"/>
      <w:r w:rsidRPr="00924581">
        <w:rPr>
          <w:rFonts w:ascii="Times New Roman" w:hAnsi="Times New Roman"/>
          <w:sz w:val="24"/>
          <w:szCs w:val="24"/>
          <w:lang w:val="en-GB"/>
        </w:rPr>
        <w:t>, Tom!}</w:t>
      </w:r>
    </w:p>
    <w:p w14:paraId="0778954A" w14:textId="5CE87F89" w:rsidR="000959A2" w:rsidRPr="00522DCA" w:rsidRDefault="000959A2" w:rsidP="005D3475">
      <w:pPr>
        <w:pStyle w:val="Aufzhlungszeichen1"/>
      </w:pPr>
      <w:r w:rsidRPr="00522DCA">
        <w:t xml:space="preserve">5. </w:t>
      </w:r>
      <w:r w:rsidR="00FC63B3">
        <w:tab/>
      </w:r>
      <w:r w:rsidRPr="00522DCA">
        <w:t>Overlapping parts of the utterances of different speakers are placed into angle brackets. The closing angle bracket is followed by any desired string that indexes the overlapping of the utterances, followed by another closing angle bracket. Indexing should b</w:t>
      </w:r>
      <w:ins w:id="776" w:author="Moritz Lautenbach" w:date="2014-04-16T10:19:00Z">
        <w:r w:rsidRPr="00522DCA">
          <w:t>e</w:t>
        </w:r>
      </w:ins>
      <w:del w:id="777" w:author="Moritz Lautenbach" w:date="2014-04-16T10:19:00Z">
        <w:r w:rsidRPr="00522DCA" w:rsidDel="00FC7598">
          <w:delText>y</w:delText>
        </w:r>
      </w:del>
      <w:r w:rsidRPr="00522DCA">
        <w:t xml:space="preserve"> done with numbers to simplify the readability</w:t>
      </w:r>
      <w:del w:id="778" w:author="Moritz Lautenbach" w:date="2014-04-16T10:19:00Z">
        <w:r w:rsidRPr="00522DCA" w:rsidDel="00FC7598">
          <w:delText xml:space="preserve"> </w:delText>
        </w:r>
      </w:del>
      <w:r w:rsidRPr="00522DCA">
        <w:t>. These numbers do not need to be in ascending order</w:t>
      </w:r>
      <w:ins w:id="779" w:author="Moritz Lautenbach" w:date="2014-04-16T10:19:00Z">
        <w:r w:rsidRPr="00522DCA">
          <w:t xml:space="preserve"> </w:t>
        </w:r>
      </w:ins>
      <w:r w:rsidRPr="00522DCA">
        <w:t xml:space="preserve">(it is necessary, however, that they are unambiguous). For an improved readability overlapping utterances can be indented with the help of tabs or spaces. </w:t>
      </w:r>
    </w:p>
    <w:p w14:paraId="7C0B6B65" w14:textId="77777777" w:rsidR="00F26F88" w:rsidRPr="00924581" w:rsidRDefault="000959A2" w:rsidP="00F26F88">
      <w:pPr>
        <w:pStyle w:val="SimpleEXMARaLDA"/>
        <w:rPr>
          <w:rFonts w:ascii="Times New Roman" w:hAnsi="Times New Roman"/>
          <w:sz w:val="24"/>
          <w:szCs w:val="24"/>
          <w:lang w:val="en-GB"/>
        </w:rPr>
      </w:pPr>
      <w:r w:rsidRPr="00522DCA">
        <w:rPr>
          <w:rFonts w:ascii="Times New Roman" w:hAnsi="Times New Roman"/>
          <w:lang w:val="en-GB"/>
        </w:rPr>
        <w:tab/>
      </w:r>
      <w:r w:rsidR="00F26F88" w:rsidRPr="00924581">
        <w:rPr>
          <w:rFonts w:ascii="Times New Roman" w:hAnsi="Times New Roman"/>
          <w:sz w:val="24"/>
          <w:szCs w:val="24"/>
          <w:lang w:val="en-GB"/>
        </w:rPr>
        <w:t>TOM: [</w:t>
      </w:r>
      <w:proofErr w:type="spellStart"/>
      <w:r w:rsidR="00F26F88" w:rsidRPr="00924581">
        <w:rPr>
          <w:rFonts w:ascii="Times New Roman" w:hAnsi="Times New Roman"/>
          <w:sz w:val="24"/>
          <w:szCs w:val="24"/>
          <w:lang w:val="en-GB"/>
        </w:rPr>
        <w:t>winkt</w:t>
      </w:r>
      <w:proofErr w:type="spellEnd"/>
      <w:r w:rsidR="00F26F88" w:rsidRPr="00924581">
        <w:rPr>
          <w:rFonts w:ascii="Times New Roman" w:hAnsi="Times New Roman"/>
          <w:sz w:val="24"/>
          <w:szCs w:val="24"/>
          <w:lang w:val="en-GB"/>
        </w:rPr>
        <w:t>] Hallo, &lt;Tim!&gt;1&gt; {</w:t>
      </w:r>
      <w:proofErr w:type="spellStart"/>
      <w:r w:rsidR="00F26F88" w:rsidRPr="00924581">
        <w:rPr>
          <w:rFonts w:ascii="Times New Roman" w:hAnsi="Times New Roman"/>
          <w:sz w:val="24"/>
          <w:szCs w:val="24"/>
          <w:lang w:val="en-GB"/>
        </w:rPr>
        <w:t>Salut</w:t>
      </w:r>
      <w:proofErr w:type="spellEnd"/>
      <w:r w:rsidR="00F26F88" w:rsidRPr="00924581">
        <w:rPr>
          <w:rFonts w:ascii="Times New Roman" w:hAnsi="Times New Roman"/>
          <w:sz w:val="24"/>
          <w:szCs w:val="24"/>
          <w:lang w:val="en-GB"/>
        </w:rPr>
        <w:t>, Tim!}</w:t>
      </w:r>
    </w:p>
    <w:p w14:paraId="5D23F9A6" w14:textId="77777777" w:rsidR="00F26F88" w:rsidRPr="00924581" w:rsidRDefault="00F26F88" w:rsidP="00F26F88">
      <w:pPr>
        <w:pStyle w:val="SimpleEXMARaLDA"/>
        <w:spacing w:before="0" w:after="240"/>
        <w:rPr>
          <w:rFonts w:ascii="Times New Roman" w:hAnsi="Times New Roman"/>
          <w:sz w:val="24"/>
          <w:szCs w:val="24"/>
          <w:lang w:val="en-GB"/>
        </w:rPr>
      </w:pPr>
      <w:r>
        <w:rPr>
          <w:rFonts w:ascii="Times New Roman" w:hAnsi="Times New Roman"/>
          <w:sz w:val="24"/>
          <w:szCs w:val="24"/>
          <w:lang w:val="en-GB"/>
        </w:rPr>
        <w:tab/>
        <w:t>TIM: [</w:t>
      </w:r>
      <w:proofErr w:type="spellStart"/>
      <w:r>
        <w:rPr>
          <w:rFonts w:ascii="Times New Roman" w:hAnsi="Times New Roman"/>
          <w:sz w:val="24"/>
          <w:szCs w:val="24"/>
          <w:lang w:val="en-GB"/>
        </w:rPr>
        <w:t>winkt</w:t>
      </w:r>
      <w:proofErr w:type="spellEnd"/>
      <w:r>
        <w:rPr>
          <w:rFonts w:ascii="Times New Roman" w:hAnsi="Times New Roman"/>
          <w:sz w:val="24"/>
          <w:szCs w:val="24"/>
          <w:lang w:val="en-GB"/>
        </w:rPr>
        <w:t xml:space="preserve">] </w:t>
      </w:r>
      <w:r w:rsidRPr="00924581">
        <w:rPr>
          <w:rFonts w:ascii="Times New Roman" w:hAnsi="Times New Roman"/>
          <w:sz w:val="24"/>
          <w:szCs w:val="24"/>
          <w:lang w:val="en-GB"/>
        </w:rPr>
        <w:t>&lt;Hallo&gt;1&gt;, Tom. {</w:t>
      </w:r>
      <w:proofErr w:type="spellStart"/>
      <w:r w:rsidRPr="00924581">
        <w:rPr>
          <w:rFonts w:ascii="Times New Roman" w:hAnsi="Times New Roman"/>
          <w:sz w:val="24"/>
          <w:szCs w:val="24"/>
          <w:lang w:val="en-GB"/>
        </w:rPr>
        <w:t>Salut</w:t>
      </w:r>
      <w:proofErr w:type="spellEnd"/>
      <w:r w:rsidRPr="00924581">
        <w:rPr>
          <w:rFonts w:ascii="Times New Roman" w:hAnsi="Times New Roman"/>
          <w:sz w:val="24"/>
          <w:szCs w:val="24"/>
          <w:lang w:val="en-GB"/>
        </w:rPr>
        <w:t>, Tom!}</w:t>
      </w:r>
    </w:p>
    <w:p w14:paraId="4FC0E33D" w14:textId="753A190E" w:rsidR="000959A2" w:rsidRPr="00522DCA" w:rsidRDefault="000959A2" w:rsidP="005D3475">
      <w:pPr>
        <w:pStyle w:val="Aufzhlungszeichen1"/>
        <w:rPr>
          <w:rStyle w:val="Nummerierung1Char"/>
          <w:rFonts w:ascii="Times New Roman" w:hAnsi="Times New Roman"/>
          <w:sz w:val="20"/>
          <w:lang w:val="en-GB"/>
        </w:rPr>
      </w:pPr>
      <w:r w:rsidRPr="00522DCA">
        <w:rPr>
          <w:rStyle w:val="Nummerierung1Char"/>
          <w:rFonts w:ascii="Times New Roman" w:hAnsi="Times New Roman"/>
          <w:lang w:val="en-GB"/>
        </w:rPr>
        <w:t xml:space="preserve">6. </w:t>
      </w:r>
      <w:r w:rsidR="00FC63B3">
        <w:rPr>
          <w:rStyle w:val="Nummerierung1Char"/>
          <w:rFonts w:ascii="Times New Roman" w:hAnsi="Times New Roman"/>
          <w:lang w:val="en-GB"/>
        </w:rPr>
        <w:tab/>
      </w:r>
      <w:r w:rsidRPr="00522DCA">
        <w:rPr>
          <w:rStyle w:val="Nummerierung1Char"/>
          <w:rFonts w:ascii="Times New Roman" w:hAnsi="Times New Roman"/>
          <w:lang w:val="en-GB"/>
        </w:rPr>
        <w:t>Square, curly and angle brackets may only be used as specified above. They should not occur within the transcription in any other way.</w:t>
      </w:r>
    </w:p>
    <w:p w14:paraId="175D22F8" w14:textId="77777777" w:rsidR="000959A2" w:rsidRPr="00522DCA" w:rsidRDefault="000959A2">
      <w:pPr>
        <w:rPr>
          <w:rFonts w:cs="Times New Roman"/>
          <w:lang w:val="en-GB"/>
          <w:rPrChange w:id="780" w:author="Moritz Lautenbach" w:date="2014-04-16T10:11:00Z">
            <w:rPr/>
          </w:rPrChange>
        </w:rPr>
        <w:sectPr w:rsidR="000959A2" w:rsidRPr="00522DCA" w:rsidSect="00BC7D6E">
          <w:headerReference w:type="default" r:id="rId287"/>
          <w:footerReference w:type="even" r:id="rId288"/>
          <w:footerReference w:type="default" r:id="rId289"/>
          <w:headerReference w:type="first" r:id="rId290"/>
          <w:footerReference w:type="first" r:id="rId291"/>
          <w:pgSz w:w="11906" w:h="16838"/>
          <w:pgMar w:top="1417" w:right="1417" w:bottom="1134" w:left="1417" w:header="708" w:footer="708" w:gutter="0"/>
          <w:cols w:space="708"/>
          <w:docGrid w:linePitch="360"/>
        </w:sectPr>
      </w:pPr>
    </w:p>
    <w:p w14:paraId="6B134BA6" w14:textId="77777777" w:rsidR="000959A2" w:rsidRPr="00522DCA" w:rsidRDefault="000959A2" w:rsidP="009F7B97">
      <w:pPr>
        <w:pStyle w:val="berschrift1"/>
        <w:numPr>
          <w:ilvl w:val="0"/>
          <w:numId w:val="85"/>
        </w:numPr>
      </w:pPr>
      <w:bookmarkStart w:id="786" w:name="_Toc69130065"/>
      <w:bookmarkStart w:id="787" w:name="_Toc69129924"/>
      <w:bookmarkStart w:id="788" w:name="_Toc55213932"/>
      <w:bookmarkStart w:id="789" w:name="_Toc415132487"/>
      <w:bookmarkStart w:id="790" w:name="_Toc415132668"/>
      <w:r w:rsidRPr="00522DCA">
        <w:lastRenderedPageBreak/>
        <w:t>Appendix B: Segmentation Algorithms</w:t>
      </w:r>
      <w:bookmarkEnd w:id="786"/>
      <w:bookmarkEnd w:id="787"/>
      <w:bookmarkEnd w:id="788"/>
      <w:bookmarkEnd w:id="789"/>
      <w:bookmarkEnd w:id="790"/>
    </w:p>
    <w:p w14:paraId="5E4A0B0D" w14:textId="77777777" w:rsidR="000959A2" w:rsidRPr="00522DCA" w:rsidRDefault="000959A2" w:rsidP="00F26F88">
      <w:pPr>
        <w:pStyle w:val="berschrift2"/>
        <w:numPr>
          <w:ilvl w:val="0"/>
          <w:numId w:val="0"/>
        </w:numPr>
        <w:ind w:left="360" w:hanging="360"/>
        <w:rPr>
          <w:lang w:val="en-GB"/>
        </w:rPr>
      </w:pPr>
      <w:bookmarkStart w:id="791" w:name="_Toc415132488"/>
      <w:bookmarkStart w:id="792" w:name="_Toc415132669"/>
      <w:r w:rsidRPr="00522DCA">
        <w:rPr>
          <w:lang w:val="en-GB"/>
        </w:rPr>
        <w:t>General Information on Segmentation</w:t>
      </w:r>
      <w:bookmarkEnd w:id="791"/>
      <w:bookmarkEnd w:id="792"/>
    </w:p>
    <w:p w14:paraId="7E8EB590" w14:textId="3391C89A" w:rsidR="000959A2" w:rsidRPr="00522DCA" w:rsidRDefault="000959A2" w:rsidP="005D3475">
      <w:pPr>
        <w:pStyle w:val="Standard-BlockCharCharChar"/>
        <w:rPr>
          <w:lang w:val="en-GB"/>
        </w:rPr>
      </w:pPr>
      <w:r w:rsidRPr="00522DCA">
        <w:rPr>
          <w:lang w:val="en-GB"/>
        </w:rPr>
        <w:t>Segmentation is an operation that is normally applied to the transcription after it has been completed. Segmentation can be used for numerous purposes which can be summarized with the fol</w:t>
      </w:r>
      <w:r w:rsidR="00F26F88">
        <w:rPr>
          <w:lang w:val="en-GB"/>
        </w:rPr>
        <w:t xml:space="preserve">lowing keywords: </w:t>
      </w:r>
      <w:r w:rsidRPr="00522DCA">
        <w:rPr>
          <w:lang w:val="en-GB"/>
        </w:rPr>
        <w:t xml:space="preserve">The automatic generating of additional </w:t>
      </w:r>
      <w:r w:rsidRPr="00522DCA">
        <w:rPr>
          <w:u w:val="single"/>
          <w:lang w:val="en-GB"/>
        </w:rPr>
        <w:t>representations</w:t>
      </w:r>
      <w:r w:rsidRPr="00522DCA">
        <w:rPr>
          <w:lang w:val="en-GB"/>
        </w:rPr>
        <w:t xml:space="preserve"> for a transcription for example the output of a transcription as an utterance list (cf. e.g. </w:t>
      </w:r>
      <w:r w:rsidRPr="00F26F88">
        <w:rPr>
          <w:rStyle w:val="Menufunction"/>
          <w:lang w:val="en-US"/>
        </w:rPr>
        <w:t>Transcription &gt; Transformation</w:t>
      </w:r>
      <w:r w:rsidRPr="00522DCA">
        <w:rPr>
          <w:lang w:val="en-GB"/>
        </w:rPr>
        <w:t xml:space="preserve"> or </w:t>
      </w:r>
      <w:r w:rsidRPr="0049368D">
        <w:rPr>
          <w:rStyle w:val="Menufunction"/>
          <w:lang w:val="en-US"/>
        </w:rPr>
        <w:t>File &gt; Output &gt; GAT transcript</w:t>
      </w:r>
      <w:r w:rsidRPr="00522DCA">
        <w:rPr>
          <w:lang w:val="en-GB"/>
        </w:rPr>
        <w:t>).</w:t>
      </w:r>
    </w:p>
    <w:p w14:paraId="43D84A80" w14:textId="439B3677" w:rsidR="000959A2" w:rsidRPr="00522DCA" w:rsidRDefault="000959A2" w:rsidP="005D3475">
      <w:pPr>
        <w:pStyle w:val="Standard-BlockCharCharChar"/>
        <w:rPr>
          <w:lang w:val="en-GB"/>
        </w:rPr>
      </w:pPr>
      <w:r w:rsidRPr="00522DCA">
        <w:rPr>
          <w:lang w:val="en-GB"/>
        </w:rPr>
        <w:t xml:space="preserve">The splitting of the transcription into relevant (linguistic) </w:t>
      </w:r>
      <w:r w:rsidRPr="00522DCA">
        <w:rPr>
          <w:u w:val="single"/>
          <w:lang w:val="en-GB"/>
        </w:rPr>
        <w:t>analysis units</w:t>
      </w:r>
      <w:r w:rsidRPr="00522DCA">
        <w:rPr>
          <w:lang w:val="en-GB"/>
        </w:rPr>
        <w:t xml:space="preserve"> that are used in the computer-assisted evaluation of a transcription or a transcription corpus. The analysis instrument </w:t>
      </w:r>
      <w:r w:rsidR="00C81274" w:rsidRPr="00522DCA">
        <w:rPr>
          <w:lang w:val="en-GB"/>
        </w:rPr>
        <w:t>“</w:t>
      </w:r>
      <w:r w:rsidRPr="00522DCA">
        <w:rPr>
          <w:lang w:val="en-GB"/>
        </w:rPr>
        <w:t>Alphabetic Wordlist</w:t>
      </w:r>
      <w:r w:rsidR="00C23F5A" w:rsidRPr="00522DCA">
        <w:rPr>
          <w:lang w:val="en-GB"/>
        </w:rPr>
        <w:t>”</w:t>
      </w:r>
      <w:r w:rsidRPr="00522DCA">
        <w:rPr>
          <w:lang w:val="en-GB"/>
        </w:rPr>
        <w:t xml:space="preserve"> (cf. e. g. </w:t>
      </w:r>
      <w:r w:rsidRPr="004B6A8C">
        <w:rPr>
          <w:rStyle w:val="Menufunction"/>
          <w:lang w:val="en-US"/>
        </w:rPr>
        <w:t>Transcription &gt; Word list</w:t>
      </w:r>
      <w:r w:rsidRPr="00522DCA">
        <w:rPr>
          <w:lang w:val="en-GB"/>
        </w:rPr>
        <w:t xml:space="preserve">) requires the transcription to be segmented into words, and the counting of segments (cf. e. g. </w:t>
      </w:r>
      <w:r w:rsidRPr="00586DA6">
        <w:rPr>
          <w:rStyle w:val="Menufunction"/>
          <w:lang w:val="en-US"/>
        </w:rPr>
        <w:t>Transcription &gt; Count segments</w:t>
      </w:r>
      <w:r w:rsidRPr="00522DCA">
        <w:rPr>
          <w:lang w:val="en-GB"/>
        </w:rPr>
        <w:t>) requires the prior segmentation of the units to be counted.</w:t>
      </w:r>
    </w:p>
    <w:p w14:paraId="60DF5796" w14:textId="77777777" w:rsidR="000959A2" w:rsidRPr="00522DCA" w:rsidRDefault="000959A2" w:rsidP="005D3475">
      <w:pPr>
        <w:pStyle w:val="Standard-BlockCharCharChar"/>
        <w:rPr>
          <w:lang w:val="en-GB"/>
        </w:rPr>
      </w:pPr>
      <w:r w:rsidRPr="00522DCA">
        <w:rPr>
          <w:lang w:val="en-GB"/>
        </w:rPr>
        <w:t>This introduction sheds light on the general segmentation functionality. For a detailed description of individual menu items, see the respective section in the function reference.</w:t>
      </w:r>
    </w:p>
    <w:p w14:paraId="127E9039" w14:textId="3933C831" w:rsidR="000959A2" w:rsidRPr="00522DCA" w:rsidRDefault="000959A2" w:rsidP="00586DA6">
      <w:pPr>
        <w:pStyle w:val="berschrift2"/>
        <w:numPr>
          <w:ilvl w:val="0"/>
          <w:numId w:val="0"/>
        </w:numPr>
        <w:ind w:left="360" w:hanging="360"/>
        <w:rPr>
          <w:lang w:val="en-GB"/>
        </w:rPr>
      </w:pPr>
      <w:bookmarkStart w:id="793" w:name="_Toc227559819"/>
      <w:bookmarkStart w:id="794" w:name="_Toc69130040"/>
      <w:bookmarkStart w:id="795" w:name="_Toc69129899"/>
      <w:bookmarkStart w:id="796" w:name="_Toc415132489"/>
      <w:bookmarkStart w:id="797" w:name="_Toc415132670"/>
      <w:r w:rsidRPr="00522DCA">
        <w:rPr>
          <w:lang w:val="en-GB"/>
        </w:rPr>
        <w:t>What to segment</w:t>
      </w:r>
      <w:bookmarkEnd w:id="793"/>
      <w:bookmarkEnd w:id="794"/>
      <w:bookmarkEnd w:id="795"/>
      <w:bookmarkEnd w:id="796"/>
      <w:bookmarkEnd w:id="797"/>
    </w:p>
    <w:p w14:paraId="1C6FA4F7" w14:textId="30F19DCC" w:rsidR="000959A2" w:rsidRPr="00522DCA" w:rsidRDefault="000959A2" w:rsidP="005D3475">
      <w:pPr>
        <w:pStyle w:val="Standard-BlockCharCharChar"/>
        <w:rPr>
          <w:lang w:val="en-GB"/>
        </w:rPr>
      </w:pPr>
      <w:r w:rsidRPr="00522DCA">
        <w:rPr>
          <w:lang w:val="en-GB"/>
        </w:rPr>
        <w:t xml:space="preserve">Firstly it should be noted that the material to be segmented is normally only located </w:t>
      </w:r>
      <w:r w:rsidRPr="00522DCA">
        <w:rPr>
          <w:u w:val="single"/>
          <w:lang w:val="en-GB"/>
        </w:rPr>
        <w:t xml:space="preserve">in the tiers of type </w:t>
      </w:r>
      <w:r w:rsidR="00586DA6">
        <w:rPr>
          <w:u w:val="single"/>
          <w:lang w:val="en-GB"/>
        </w:rPr>
        <w:t>“</w:t>
      </w:r>
      <w:proofErr w:type="gramStart"/>
      <w:r w:rsidRPr="00522DCA">
        <w:rPr>
          <w:u w:val="single"/>
          <w:lang w:val="en-GB"/>
        </w:rPr>
        <w:t>T(</w:t>
      </w:r>
      <w:proofErr w:type="spellStart"/>
      <w:proofErr w:type="gramEnd"/>
      <w:r w:rsidRPr="00522DCA">
        <w:rPr>
          <w:u w:val="single"/>
          <w:lang w:val="en-GB"/>
        </w:rPr>
        <w:t>ranscription</w:t>
      </w:r>
      <w:proofErr w:type="spellEnd"/>
      <w:r w:rsidRPr="00522DCA">
        <w:rPr>
          <w:u w:val="single"/>
          <w:lang w:val="en-GB"/>
        </w:rPr>
        <w:t>)</w:t>
      </w:r>
      <w:r w:rsidR="00586DA6">
        <w:rPr>
          <w:u w:val="single"/>
          <w:lang w:val="en-GB"/>
        </w:rPr>
        <w:t>”</w:t>
      </w:r>
      <w:r w:rsidRPr="00522DCA">
        <w:rPr>
          <w:lang w:val="en-GB"/>
        </w:rPr>
        <w:t xml:space="preserve">, i.e. there, where the verbal action of a speaker is transcribed orthographically or literally. Neither tiers of type </w:t>
      </w:r>
      <w:r w:rsidR="00586DA6">
        <w:rPr>
          <w:lang w:val="en-GB"/>
        </w:rPr>
        <w:t>“</w:t>
      </w:r>
      <w:proofErr w:type="gramStart"/>
      <w:r w:rsidRPr="00522DCA">
        <w:rPr>
          <w:lang w:val="en-GB"/>
        </w:rPr>
        <w:t>D(</w:t>
      </w:r>
      <w:proofErr w:type="spellStart"/>
      <w:proofErr w:type="gramEnd"/>
      <w:r w:rsidRPr="00522DCA">
        <w:rPr>
          <w:lang w:val="en-GB"/>
        </w:rPr>
        <w:t>escription</w:t>
      </w:r>
      <w:proofErr w:type="spellEnd"/>
      <w:r w:rsidRPr="00522DCA">
        <w:rPr>
          <w:lang w:val="en-GB"/>
        </w:rPr>
        <w:t>)</w:t>
      </w:r>
      <w:r w:rsidR="00586DA6">
        <w:rPr>
          <w:lang w:val="en-GB"/>
        </w:rPr>
        <w:t>”</w:t>
      </w:r>
      <w:r w:rsidRPr="00522DCA">
        <w:rPr>
          <w:lang w:val="en-GB"/>
        </w:rPr>
        <w:t>, for non</w:t>
      </w:r>
      <w:r w:rsidR="00586DA6">
        <w:rPr>
          <w:lang w:val="en-GB"/>
        </w:rPr>
        <w:t>-</w:t>
      </w:r>
      <w:r w:rsidRPr="00522DCA">
        <w:rPr>
          <w:lang w:val="en-GB"/>
        </w:rPr>
        <w:t xml:space="preserve">verbal action, gestures and facial expressions etc., nor tiers of type </w:t>
      </w:r>
      <w:r w:rsidR="00586DA6">
        <w:rPr>
          <w:lang w:val="en-GB"/>
        </w:rPr>
        <w:t>“</w:t>
      </w:r>
      <w:r w:rsidRPr="00522DCA">
        <w:rPr>
          <w:lang w:val="en-GB"/>
        </w:rPr>
        <w:t>A(</w:t>
      </w:r>
      <w:proofErr w:type="spellStart"/>
      <w:r w:rsidRPr="00522DCA">
        <w:rPr>
          <w:lang w:val="en-GB"/>
        </w:rPr>
        <w:t>nnotation</w:t>
      </w:r>
      <w:proofErr w:type="spellEnd"/>
      <w:r w:rsidRPr="00522DCA">
        <w:rPr>
          <w:lang w:val="en-GB"/>
        </w:rPr>
        <w:t>)</w:t>
      </w:r>
      <w:r w:rsidR="00586DA6">
        <w:rPr>
          <w:lang w:val="en-GB"/>
        </w:rPr>
        <w:t>”</w:t>
      </w:r>
      <w:r w:rsidRPr="00522DCA">
        <w:rPr>
          <w:lang w:val="en-GB"/>
        </w:rPr>
        <w:t xml:space="preserve">, for annotated elements such as translations and comments, are segmented normally. In the following transcription extracts only the first and third tier are considered for segmentation, while the second and fourth tier (that are of type </w:t>
      </w:r>
      <w:r w:rsidR="00C81274" w:rsidRPr="00522DCA">
        <w:rPr>
          <w:lang w:val="en-GB"/>
        </w:rPr>
        <w:t>“</w:t>
      </w:r>
      <w:r w:rsidRPr="00522DCA">
        <w:rPr>
          <w:lang w:val="en-GB"/>
        </w:rPr>
        <w:t>A</w:t>
      </w:r>
      <w:r w:rsidR="00C23F5A" w:rsidRPr="00522DCA">
        <w:rPr>
          <w:lang w:val="en-GB"/>
        </w:rPr>
        <w:t>”</w:t>
      </w:r>
      <w:r w:rsidRPr="00522DCA">
        <w:rPr>
          <w:lang w:val="en-GB"/>
        </w:rPr>
        <w:t xml:space="preserve"> because they are translations) are not considered:</w:t>
      </w:r>
    </w:p>
    <w:p w14:paraId="7912A189" w14:textId="77777777" w:rsidR="000959A2" w:rsidRPr="00522DCA" w:rsidRDefault="0005350C">
      <w:pPr>
        <w:rPr>
          <w:rFonts w:cs="Times New Roman"/>
          <w:lang w:val="en-GB"/>
        </w:rPr>
      </w:pPr>
      <w:r>
        <w:rPr>
          <w:rFonts w:cs="Times New Roman"/>
          <w:lang w:val="en-GB"/>
        </w:rPr>
        <w:pict w14:anchorId="47AF67FE">
          <v:shape id="_x0000_i1191" type="#_x0000_t75" style="width:466.35pt;height:70.35pt" filled="t">
            <v:fill color2="black"/>
            <v:imagedata r:id="rId292" o:title=""/>
          </v:shape>
        </w:pict>
      </w:r>
    </w:p>
    <w:p w14:paraId="042BFB2F" w14:textId="3435B842" w:rsidR="00586DA6" w:rsidRPr="0049368D" w:rsidRDefault="000959A2" w:rsidP="005D3475">
      <w:pPr>
        <w:pStyle w:val="Standard-BlockCharCharChar"/>
        <w:rPr>
          <w:lang w:val="en-US" w:eastAsia="de-DE"/>
        </w:rPr>
      </w:pPr>
      <w:r w:rsidRPr="00586DA6">
        <w:rPr>
          <w:lang w:val="en-GB"/>
        </w:rPr>
        <w:t xml:space="preserve">Within a tier of type </w:t>
      </w:r>
      <w:r w:rsidR="00C81274" w:rsidRPr="00586DA6">
        <w:rPr>
          <w:lang w:val="en-GB"/>
        </w:rPr>
        <w:t>“</w:t>
      </w:r>
      <w:r w:rsidRPr="00586DA6">
        <w:rPr>
          <w:lang w:val="en-GB"/>
        </w:rPr>
        <w:t>T</w:t>
      </w:r>
      <w:r w:rsidR="00C23F5A" w:rsidRPr="00586DA6">
        <w:rPr>
          <w:lang w:val="en-GB"/>
        </w:rPr>
        <w:t>”</w:t>
      </w:r>
      <w:r w:rsidRPr="00586DA6">
        <w:rPr>
          <w:lang w:val="en-GB"/>
        </w:rPr>
        <w:t xml:space="preserve"> segmentation is a step by step process along the segment chain unit.</w:t>
      </w:r>
      <w:r w:rsidRPr="00522DCA">
        <w:rPr>
          <w:lang w:val="en-GB"/>
        </w:rPr>
        <w:t xml:space="preserve"> Such a segment chain is defined as a chain of events with temporal interruptions. These segment chains can easily be spotted in the </w:t>
      </w:r>
      <w:r w:rsidR="00C11634" w:rsidRPr="00522DCA">
        <w:rPr>
          <w:lang w:val="en-GB"/>
        </w:rPr>
        <w:t>Editor</w:t>
      </w:r>
      <w:r w:rsidRPr="00522DCA">
        <w:rPr>
          <w:lang w:val="en-GB"/>
        </w:rPr>
        <w:t xml:space="preserve">: By default they are highlighted in white between two sections highlighted in </w:t>
      </w:r>
      <w:proofErr w:type="spellStart"/>
      <w:r w:rsidRPr="00522DCA">
        <w:rPr>
          <w:lang w:val="en-GB"/>
        </w:rPr>
        <w:t>gray</w:t>
      </w:r>
      <w:proofErr w:type="spellEnd"/>
      <w:r w:rsidRPr="00522DCA">
        <w:rPr>
          <w:lang w:val="en-GB"/>
        </w:rPr>
        <w:t xml:space="preserve"> by default. The example above thus contains four segment </w:t>
      </w:r>
      <w:proofErr w:type="gramStart"/>
      <w:r w:rsidRPr="00522DCA">
        <w:rPr>
          <w:lang w:val="en-GB"/>
        </w:rPr>
        <w:t>chains :</w:t>
      </w:r>
      <w:bookmarkStart w:id="798" w:name="_Toc227559820"/>
      <w:bookmarkStart w:id="799" w:name="_Toc69130041"/>
      <w:bookmarkStart w:id="800" w:name="_Toc69129900"/>
      <w:proofErr w:type="gramEnd"/>
    </w:p>
    <w:p w14:paraId="264FE349"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eastAsia="de-DE"/>
        </w:rPr>
      </w:pPr>
      <w:r w:rsidRPr="0049368D">
        <w:rPr>
          <w:rFonts w:eastAsia="Times New Roman" w:cs="Times New Roman"/>
          <w:b/>
          <w:szCs w:val="24"/>
          <w:lang w:val="en-US" w:eastAsia="de-DE"/>
        </w:rPr>
        <w:t>KLA:</w:t>
      </w:r>
      <w:r w:rsidRPr="0049368D">
        <w:rPr>
          <w:rFonts w:eastAsia="Times New Roman" w:cs="Times New Roman"/>
          <w:szCs w:val="24"/>
          <w:lang w:val="en-US" w:eastAsia="de-DE"/>
        </w:rPr>
        <w:tab/>
        <w:t xml:space="preserve">Oh, da </w:t>
      </w:r>
      <w:proofErr w:type="spellStart"/>
      <w:r w:rsidRPr="0049368D">
        <w:rPr>
          <w:rFonts w:eastAsia="Times New Roman" w:cs="Times New Roman"/>
          <w:szCs w:val="24"/>
          <w:lang w:val="en-US" w:eastAsia="de-DE"/>
        </w:rPr>
        <w:t>kommt</w:t>
      </w:r>
      <w:proofErr w:type="spellEnd"/>
      <w:r w:rsidRPr="0049368D">
        <w:rPr>
          <w:rFonts w:eastAsia="Times New Roman" w:cs="Times New Roman"/>
          <w:szCs w:val="24"/>
          <w:lang w:val="en-US" w:eastAsia="de-DE"/>
        </w:rPr>
        <w:t xml:space="preserve"> </w:t>
      </w:r>
      <w:proofErr w:type="spellStart"/>
      <w:r w:rsidRPr="0049368D">
        <w:rPr>
          <w:rFonts w:eastAsia="Times New Roman" w:cs="Times New Roman"/>
          <w:szCs w:val="24"/>
          <w:lang w:val="en-US" w:eastAsia="de-DE"/>
        </w:rPr>
        <w:t>einer</w:t>
      </w:r>
      <w:proofErr w:type="spellEnd"/>
      <w:r w:rsidRPr="0049368D">
        <w:rPr>
          <w:rFonts w:eastAsia="Times New Roman" w:cs="Times New Roman"/>
          <w:szCs w:val="24"/>
          <w:lang w:val="en-US" w:eastAsia="de-DE"/>
        </w:rPr>
        <w:t xml:space="preserve">. </w:t>
      </w:r>
      <w:r w:rsidRPr="00586DA6">
        <w:rPr>
          <w:rFonts w:eastAsia="Times New Roman" w:cs="Times New Roman"/>
          <w:szCs w:val="24"/>
          <w:lang w:eastAsia="de-DE"/>
        </w:rPr>
        <w:t xml:space="preserve">Kommt noch einer. ((hustet)) </w:t>
      </w:r>
      <w:proofErr w:type="spellStart"/>
      <w:r w:rsidRPr="00586DA6">
        <w:rPr>
          <w:rFonts w:eastAsia="Times New Roman" w:cs="Times New Roman"/>
          <w:szCs w:val="24"/>
          <w:lang w:eastAsia="de-DE"/>
        </w:rPr>
        <w:t>Wa</w:t>
      </w:r>
      <w:proofErr w:type="spellEnd"/>
      <w:r w:rsidRPr="00586DA6">
        <w:rPr>
          <w:rFonts w:eastAsia="Times New Roman" w:cs="Times New Roman"/>
          <w:szCs w:val="24"/>
          <w:lang w:eastAsia="de-DE"/>
        </w:rPr>
        <w:t>/?</w:t>
      </w:r>
    </w:p>
    <w:p w14:paraId="61CF3D9C"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val="pl-PL" w:eastAsia="de-DE"/>
        </w:rPr>
      </w:pPr>
      <w:r w:rsidRPr="00586DA6">
        <w:rPr>
          <w:rFonts w:eastAsia="Times New Roman" w:cs="Times New Roman"/>
          <w:b/>
          <w:szCs w:val="24"/>
          <w:lang w:val="pl-PL" w:eastAsia="de-DE"/>
        </w:rPr>
        <w:t>ERW:</w:t>
      </w:r>
      <w:r w:rsidRPr="00586DA6">
        <w:rPr>
          <w:rFonts w:eastAsia="Times New Roman" w:cs="Times New Roman"/>
          <w:szCs w:val="24"/>
          <w:lang w:val="pl-PL" w:eastAsia="de-DE"/>
        </w:rPr>
        <w:tab/>
        <w:t>((hustet)).</w:t>
      </w:r>
    </w:p>
    <w:p w14:paraId="667B7E8F"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val="pl-PL" w:eastAsia="de-DE"/>
        </w:rPr>
      </w:pPr>
      <w:r w:rsidRPr="00586DA6">
        <w:rPr>
          <w:rFonts w:eastAsia="Times New Roman" w:cs="Times New Roman"/>
          <w:b/>
          <w:szCs w:val="24"/>
          <w:lang w:val="pl-PL" w:eastAsia="de-DE"/>
        </w:rPr>
        <w:t>ERW:</w:t>
      </w:r>
      <w:r w:rsidRPr="00586DA6">
        <w:rPr>
          <w:rFonts w:eastAsia="Times New Roman" w:cs="Times New Roman"/>
          <w:szCs w:val="24"/>
          <w:lang w:val="pl-PL" w:eastAsia="de-DE"/>
        </w:rPr>
        <w:tab/>
        <w:t>Och nee, dat jiwet ja nich.</w:t>
      </w:r>
    </w:p>
    <w:p w14:paraId="2AB31B94"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eastAsia="de-DE"/>
        </w:rPr>
      </w:pPr>
      <w:r w:rsidRPr="00586DA6">
        <w:rPr>
          <w:rFonts w:eastAsia="Times New Roman" w:cs="Times New Roman"/>
          <w:b/>
          <w:szCs w:val="24"/>
          <w:lang w:eastAsia="de-DE"/>
        </w:rPr>
        <w:t>KLA:</w:t>
      </w:r>
      <w:r w:rsidRPr="00586DA6">
        <w:rPr>
          <w:rFonts w:eastAsia="Times New Roman" w:cs="Times New Roman"/>
          <w:szCs w:val="24"/>
          <w:lang w:eastAsia="de-DE"/>
        </w:rPr>
        <w:tab/>
        <w:t xml:space="preserve">Oh, </w:t>
      </w:r>
      <w:proofErr w:type="spellStart"/>
      <w:r w:rsidRPr="00586DA6">
        <w:rPr>
          <w:rFonts w:eastAsia="Times New Roman" w:cs="Times New Roman"/>
          <w:szCs w:val="24"/>
          <w:lang w:eastAsia="de-DE"/>
        </w:rPr>
        <w:t>dat</w:t>
      </w:r>
      <w:proofErr w:type="spellEnd"/>
      <w:r w:rsidRPr="00586DA6">
        <w:rPr>
          <w:rFonts w:eastAsia="Times New Roman" w:cs="Times New Roman"/>
          <w:szCs w:val="24"/>
          <w:lang w:eastAsia="de-DE"/>
        </w:rPr>
        <w:t xml:space="preserve"> kann ja </w:t>
      </w:r>
      <w:proofErr w:type="spellStart"/>
      <w:r w:rsidRPr="00586DA6">
        <w:rPr>
          <w:rFonts w:eastAsia="Times New Roman" w:cs="Times New Roman"/>
          <w:szCs w:val="24"/>
          <w:lang w:eastAsia="de-DE"/>
        </w:rPr>
        <w:t>nich</w:t>
      </w:r>
      <w:proofErr w:type="spellEnd"/>
      <w:r w:rsidRPr="00586DA6">
        <w:rPr>
          <w:rFonts w:eastAsia="Times New Roman" w:cs="Times New Roman"/>
          <w:szCs w:val="24"/>
          <w:lang w:eastAsia="de-DE"/>
        </w:rPr>
        <w:t xml:space="preserve"> wahr sein.</w:t>
      </w:r>
    </w:p>
    <w:p w14:paraId="16F149A7" w14:textId="6CDF9C9F" w:rsidR="000959A2" w:rsidRPr="00522DCA" w:rsidRDefault="000959A2" w:rsidP="00586DA6">
      <w:pPr>
        <w:pStyle w:val="berschrift2"/>
        <w:numPr>
          <w:ilvl w:val="0"/>
          <w:numId w:val="0"/>
        </w:numPr>
        <w:ind w:left="360" w:hanging="360"/>
        <w:rPr>
          <w:lang w:val="en-GB"/>
        </w:rPr>
      </w:pPr>
      <w:bookmarkStart w:id="801" w:name="_Toc415132490"/>
      <w:bookmarkStart w:id="802" w:name="_Toc415132671"/>
      <w:r w:rsidRPr="00522DCA">
        <w:rPr>
          <w:lang w:val="en-GB"/>
        </w:rPr>
        <w:t>How to segment</w:t>
      </w:r>
      <w:bookmarkEnd w:id="798"/>
      <w:bookmarkEnd w:id="799"/>
      <w:bookmarkEnd w:id="800"/>
      <w:bookmarkEnd w:id="801"/>
      <w:bookmarkEnd w:id="802"/>
    </w:p>
    <w:p w14:paraId="41A3527A" w14:textId="20480B44" w:rsidR="000959A2" w:rsidRPr="00522DCA" w:rsidRDefault="000959A2" w:rsidP="005D3475">
      <w:pPr>
        <w:pStyle w:val="Standard-BlockCharCharChar"/>
        <w:rPr>
          <w:lang w:val="en-GB"/>
        </w:rPr>
      </w:pPr>
      <w:r w:rsidRPr="00522DCA">
        <w:rPr>
          <w:lang w:val="en-GB"/>
        </w:rPr>
        <w:t xml:space="preserve">The actual segmentation takes place by applying a </w:t>
      </w:r>
      <w:r w:rsidR="00C81274" w:rsidRPr="00522DCA">
        <w:rPr>
          <w:lang w:val="en-GB"/>
        </w:rPr>
        <w:t>“</w:t>
      </w:r>
      <w:r w:rsidRPr="00522DCA">
        <w:rPr>
          <w:lang w:val="en-GB"/>
        </w:rPr>
        <w:t>Finite State Machine</w:t>
      </w:r>
      <w:r w:rsidR="00C23F5A" w:rsidRPr="00522DCA">
        <w:rPr>
          <w:lang w:val="en-GB"/>
        </w:rPr>
        <w:t>”</w:t>
      </w:r>
      <w:r w:rsidRPr="00522DCA">
        <w:rPr>
          <w:lang w:val="en-GB"/>
        </w:rPr>
        <w:t xml:space="preserve"> onto the tiers to be segmented. This is a simple algorithm that recognizes end of utterance symbols and word separators etc. and by using this information</w:t>
      </w:r>
      <w:ins w:id="803" w:author="Moritz Lautenbach" w:date="2014-04-16T10:44:00Z">
        <w:r w:rsidRPr="00522DCA">
          <w:rPr>
            <w:lang w:val="en-GB"/>
          </w:rPr>
          <w:t>,</w:t>
        </w:r>
      </w:ins>
      <w:r w:rsidRPr="00522DCA">
        <w:rPr>
          <w:lang w:val="en-GB"/>
        </w:rPr>
        <w:t xml:space="preserve"> splits segment chains into smaller units</w:t>
      </w:r>
      <w:del w:id="804" w:author="Moritz Lautenbach" w:date="2014-04-16T10:44:00Z">
        <w:r w:rsidRPr="00522DCA" w:rsidDel="00133DC0">
          <w:rPr>
            <w:lang w:val="en-GB"/>
          </w:rPr>
          <w:delText>.</w:delText>
        </w:r>
      </w:del>
      <w:r w:rsidRPr="00522DCA">
        <w:rPr>
          <w:lang w:val="en-GB"/>
        </w:rPr>
        <w:t xml:space="preserve">. Due to </w:t>
      </w:r>
      <w:r w:rsidRPr="00522DCA">
        <w:rPr>
          <w:lang w:val="en-GB"/>
        </w:rPr>
        <w:lastRenderedPageBreak/>
        <w:t>the fact that both name and meaning of these units differ from one transcription system to the next (e.</w:t>
      </w:r>
      <w:del w:id="805" w:author="Moritz Lautenbach" w:date="2014-04-16T10:45:00Z">
        <w:r w:rsidRPr="00522DCA" w:rsidDel="00133DC0">
          <w:rPr>
            <w:lang w:val="en-GB"/>
          </w:rPr>
          <w:delText> </w:delText>
        </w:r>
      </w:del>
      <w:r w:rsidRPr="00522DCA">
        <w:rPr>
          <w:lang w:val="en-GB"/>
        </w:rPr>
        <w:t xml:space="preserve">g. utterances in HIAT vs. </w:t>
      </w:r>
      <w:commentRangeStart w:id="806"/>
      <w:r w:rsidRPr="00522DCA">
        <w:rPr>
          <w:lang w:val="en-GB"/>
        </w:rPr>
        <w:t>(</w:t>
      </w:r>
      <w:proofErr w:type="spellStart"/>
      <w:r w:rsidRPr="00522DCA">
        <w:rPr>
          <w:lang w:val="en-GB"/>
        </w:rPr>
        <w:t>Phrasierungseinheit</w:t>
      </w:r>
      <w:proofErr w:type="spellEnd"/>
      <w:r w:rsidRPr="00522DCA">
        <w:rPr>
          <w:lang w:val="en-GB"/>
        </w:rPr>
        <w:t>) (Phrasal Units???) in GAT) and every transcription system makes use of different end of utterance symbols for its units (e.</w:t>
      </w:r>
      <w:del w:id="807" w:author="Moritz Lautenbach" w:date="2014-04-16T10:45:00Z">
        <w:r w:rsidRPr="00522DCA" w:rsidDel="00133DC0">
          <w:rPr>
            <w:lang w:val="en-GB"/>
          </w:rPr>
          <w:delText> </w:delText>
        </w:r>
      </w:del>
      <w:r w:rsidRPr="00522DCA">
        <w:rPr>
          <w:lang w:val="en-GB"/>
        </w:rPr>
        <w:t>g. the five end of utterance symbols in HIAT vs. the five symbols for a (</w:t>
      </w:r>
      <w:proofErr w:type="spellStart"/>
      <w:r w:rsidRPr="00522DCA">
        <w:rPr>
          <w:lang w:val="en-GB"/>
        </w:rPr>
        <w:t>abschließende</w:t>
      </w:r>
      <w:proofErr w:type="spellEnd"/>
      <w:r w:rsidRPr="00522DCA">
        <w:rPr>
          <w:lang w:val="en-GB"/>
        </w:rPr>
        <w:t xml:space="preserve"> </w:t>
      </w:r>
      <w:proofErr w:type="spellStart"/>
      <w:r w:rsidRPr="00522DCA">
        <w:rPr>
          <w:lang w:val="en-GB"/>
        </w:rPr>
        <w:t>Tonhöhenbewegung</w:t>
      </w:r>
      <w:proofErr w:type="spellEnd"/>
      <w:r w:rsidRPr="00522DCA">
        <w:rPr>
          <w:lang w:val="en-GB"/>
        </w:rPr>
        <w:t xml:space="preserve">???) in GAT), </w:t>
      </w:r>
      <w:commentRangeEnd w:id="806"/>
      <w:r w:rsidRPr="00522DCA">
        <w:rPr>
          <w:rStyle w:val="Kommentarzeichen"/>
          <w:lang w:val="en-GB"/>
        </w:rPr>
        <w:commentReference w:id="806"/>
      </w:r>
      <w:r w:rsidRPr="00522DCA">
        <w:rPr>
          <w:lang w:val="en-GB"/>
        </w:rPr>
        <w:t>the Partitur-</w:t>
      </w:r>
      <w:r w:rsidR="00C11634" w:rsidRPr="00522DCA">
        <w:rPr>
          <w:lang w:val="en-GB"/>
        </w:rPr>
        <w:t>Editor</w:t>
      </w:r>
      <w:r w:rsidRPr="00522DCA">
        <w:rPr>
          <w:lang w:val="en-GB"/>
        </w:rPr>
        <w:t xml:space="preserve"> has a number of different finite state machines for different transcription systems. Which of these the </w:t>
      </w:r>
      <w:proofErr w:type="spellStart"/>
      <w:ins w:id="808" w:author="Moritz Lautenbach" w:date="2014-04-16T10:46:00Z">
        <w:r w:rsidRPr="00522DCA">
          <w:rPr>
            <w:lang w:val="en-GB"/>
          </w:rPr>
          <w:t>e</w:t>
        </w:r>
      </w:ins>
      <w:r w:rsidR="00C11634" w:rsidRPr="00522DCA">
        <w:rPr>
          <w:lang w:val="en-GB"/>
        </w:rPr>
        <w:t>Editor</w:t>
      </w:r>
      <w:proofErr w:type="spellEnd"/>
      <w:r w:rsidRPr="00522DCA">
        <w:rPr>
          <w:lang w:val="en-GB"/>
        </w:rPr>
        <w:t xml:space="preserve"> should use can be set via </w:t>
      </w:r>
      <w:r w:rsidRPr="0049368D">
        <w:rPr>
          <w:rStyle w:val="Menufunction"/>
          <w:lang w:val="en-US"/>
        </w:rPr>
        <w:t>Edit &gt; Preferences...</w:t>
      </w:r>
      <w:r w:rsidR="00586DA6">
        <w:rPr>
          <w:lang w:val="en-GB"/>
        </w:rPr>
        <w:t>.</w:t>
      </w:r>
    </w:p>
    <w:p w14:paraId="5D3129B7" w14:textId="77777777" w:rsidR="000959A2" w:rsidRPr="00522DCA" w:rsidRDefault="000959A2" w:rsidP="005D3475">
      <w:pPr>
        <w:pStyle w:val="Standard-BlockCharCharChar"/>
        <w:rPr>
          <w:lang w:val="en-GB"/>
        </w:rPr>
      </w:pPr>
      <w:r w:rsidRPr="00522DCA">
        <w:rPr>
          <w:lang w:val="en-GB"/>
        </w:rPr>
        <w:t>The finite machine uses the irregularities of the individual transcription systems to split segment chains into smaller units</w:t>
      </w:r>
      <w:del w:id="809" w:author="Moritz Lautenbach" w:date="2014-04-16T10:46:00Z">
        <w:r w:rsidRPr="00522DCA" w:rsidDel="00133DC0">
          <w:rPr>
            <w:lang w:val="en-GB"/>
          </w:rPr>
          <w:delText>.</w:delText>
        </w:r>
      </w:del>
      <w:r w:rsidRPr="00522DCA">
        <w:rPr>
          <w:lang w:val="en-GB"/>
        </w:rPr>
        <w:t>. As shown in the</w:t>
      </w:r>
      <w:ins w:id="810" w:author="Moritz Lautenbach" w:date="2014-04-16T10:46:00Z">
        <w:r w:rsidRPr="00522DCA">
          <w:rPr>
            <w:lang w:val="en-GB"/>
          </w:rPr>
          <w:t xml:space="preserve"> </w:t>
        </w:r>
      </w:ins>
      <w:r w:rsidRPr="00522DCA">
        <w:rPr>
          <w:lang w:val="en-GB"/>
        </w:rPr>
        <w:t xml:space="preserve">given example a splitting of the segment chains into </w:t>
      </w:r>
      <w:r w:rsidRPr="00522DCA">
        <w:rPr>
          <w:u w:val="single"/>
          <w:lang w:val="en-GB"/>
        </w:rPr>
        <w:t xml:space="preserve">utterances </w:t>
      </w:r>
      <w:r w:rsidRPr="00522DCA">
        <w:rPr>
          <w:lang w:val="en-GB"/>
        </w:rPr>
        <w:t xml:space="preserve">can take place with the HIAT segmentation by means of the full stops and question marks made use of (that complete an utterance according to </w:t>
      </w:r>
      <w:proofErr w:type="gramStart"/>
      <w:r w:rsidRPr="00522DCA">
        <w:rPr>
          <w:lang w:val="en-GB"/>
        </w:rPr>
        <w:t>HIAT )</w:t>
      </w:r>
      <w:proofErr w:type="gramEnd"/>
      <w:del w:id="811" w:author="Moritz Lautenbach" w:date="2014-04-16T10:47:00Z">
        <w:r w:rsidRPr="00522DCA" w:rsidDel="00133DC0">
          <w:rPr>
            <w:lang w:val="en-GB"/>
          </w:rPr>
          <w:delText xml:space="preserve"> </w:delText>
        </w:r>
      </w:del>
      <w:r w:rsidRPr="00522DCA">
        <w:rPr>
          <w:lang w:val="en-GB"/>
        </w:rPr>
        <w:t>:</w:t>
      </w:r>
    </w:p>
    <w:p w14:paraId="6DE26439"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eastAsia="de-DE"/>
        </w:rPr>
      </w:pPr>
      <w:r w:rsidRPr="00586DA6">
        <w:rPr>
          <w:rFonts w:eastAsia="Times New Roman" w:cs="Times New Roman"/>
          <w:b/>
          <w:szCs w:val="24"/>
          <w:lang w:eastAsia="de-DE"/>
        </w:rPr>
        <w:t>KLA:</w:t>
      </w:r>
      <w:r w:rsidRPr="00586DA6">
        <w:rPr>
          <w:rFonts w:eastAsia="Times New Roman" w:cs="Times New Roman"/>
          <w:szCs w:val="24"/>
          <w:lang w:eastAsia="de-DE"/>
        </w:rPr>
        <w:tab/>
        <w:t>Oh, da kommt einer</w:t>
      </w:r>
      <w:r w:rsidRPr="00586DA6">
        <w:rPr>
          <w:rFonts w:eastAsia="Times New Roman" w:cs="Times New Roman"/>
          <w:b/>
          <w:szCs w:val="24"/>
          <w:bdr w:val="single" w:sz="4" w:space="0" w:color="auto"/>
          <w:lang w:eastAsia="de-DE"/>
        </w:rPr>
        <w:t>.</w:t>
      </w:r>
      <w:r w:rsidRPr="00586DA6">
        <w:rPr>
          <w:rFonts w:eastAsia="Times New Roman" w:cs="Times New Roman"/>
          <w:szCs w:val="24"/>
          <w:lang w:eastAsia="de-DE"/>
        </w:rPr>
        <w:t xml:space="preserve"> </w:t>
      </w:r>
    </w:p>
    <w:p w14:paraId="212BE19C"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eastAsia="de-DE"/>
        </w:rPr>
      </w:pPr>
      <w:r w:rsidRPr="00586DA6">
        <w:rPr>
          <w:rFonts w:eastAsia="Times New Roman" w:cs="Times New Roman"/>
          <w:b/>
          <w:szCs w:val="24"/>
          <w:lang w:eastAsia="de-DE"/>
        </w:rPr>
        <w:t>ERW:</w:t>
      </w:r>
      <w:r w:rsidRPr="00586DA6">
        <w:rPr>
          <w:rFonts w:eastAsia="Times New Roman" w:cs="Times New Roman"/>
          <w:szCs w:val="24"/>
          <w:lang w:eastAsia="de-DE"/>
        </w:rPr>
        <w:tab/>
        <w:t>((hustet))</w:t>
      </w:r>
      <w:r w:rsidRPr="00586DA6">
        <w:rPr>
          <w:rFonts w:eastAsia="Times New Roman" w:cs="Times New Roman"/>
          <w:b/>
          <w:szCs w:val="24"/>
          <w:bdr w:val="single" w:sz="4" w:space="0" w:color="auto"/>
          <w:lang w:eastAsia="de-DE"/>
        </w:rPr>
        <w:t>.</w:t>
      </w:r>
    </w:p>
    <w:p w14:paraId="2B7ADDBD"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eastAsia="de-DE"/>
        </w:rPr>
      </w:pPr>
      <w:r w:rsidRPr="00586DA6">
        <w:rPr>
          <w:rFonts w:eastAsia="Times New Roman" w:cs="Times New Roman"/>
          <w:b/>
          <w:szCs w:val="24"/>
          <w:lang w:eastAsia="de-DE"/>
        </w:rPr>
        <w:t>KLA:</w:t>
      </w:r>
      <w:r w:rsidRPr="00586DA6">
        <w:rPr>
          <w:rFonts w:eastAsia="Times New Roman" w:cs="Times New Roman"/>
          <w:szCs w:val="24"/>
          <w:lang w:eastAsia="de-DE"/>
        </w:rPr>
        <w:tab/>
        <w:t>Kommt noch einer</w:t>
      </w:r>
      <w:r w:rsidRPr="00586DA6">
        <w:rPr>
          <w:rFonts w:eastAsia="Times New Roman" w:cs="Times New Roman"/>
          <w:b/>
          <w:szCs w:val="24"/>
          <w:bdr w:val="single" w:sz="4" w:space="0" w:color="auto"/>
          <w:lang w:eastAsia="de-DE"/>
        </w:rPr>
        <w:t>.</w:t>
      </w:r>
      <w:r w:rsidRPr="00586DA6">
        <w:rPr>
          <w:rFonts w:eastAsia="Times New Roman" w:cs="Times New Roman"/>
          <w:szCs w:val="24"/>
          <w:lang w:eastAsia="de-DE"/>
        </w:rPr>
        <w:t xml:space="preserve"> </w:t>
      </w:r>
    </w:p>
    <w:p w14:paraId="23995AC0"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val="nl-NL" w:eastAsia="de-DE"/>
        </w:rPr>
      </w:pPr>
      <w:r w:rsidRPr="00586DA6">
        <w:rPr>
          <w:rFonts w:eastAsia="Times New Roman" w:cs="Times New Roman"/>
          <w:b/>
          <w:szCs w:val="24"/>
          <w:lang w:val="nl-NL" w:eastAsia="de-DE"/>
        </w:rPr>
        <w:t>KLA:</w:t>
      </w:r>
      <w:r w:rsidRPr="00586DA6">
        <w:rPr>
          <w:rFonts w:eastAsia="Times New Roman" w:cs="Times New Roman"/>
          <w:szCs w:val="24"/>
          <w:lang w:val="nl-NL" w:eastAsia="de-DE"/>
        </w:rPr>
        <w:tab/>
        <w:t>((hustet)) Wa/</w:t>
      </w:r>
      <w:r w:rsidRPr="00586DA6">
        <w:rPr>
          <w:rFonts w:eastAsia="Times New Roman" w:cs="Times New Roman"/>
          <w:b/>
          <w:szCs w:val="24"/>
          <w:bdr w:val="single" w:sz="4" w:space="0" w:color="auto"/>
          <w:lang w:val="nl-NL" w:eastAsia="de-DE"/>
        </w:rPr>
        <w:t>?</w:t>
      </w:r>
    </w:p>
    <w:p w14:paraId="4D3B4F57"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val="nl-NL" w:eastAsia="de-DE"/>
        </w:rPr>
      </w:pPr>
      <w:r w:rsidRPr="00586DA6">
        <w:rPr>
          <w:rFonts w:eastAsia="Times New Roman" w:cs="Times New Roman"/>
          <w:b/>
          <w:szCs w:val="24"/>
          <w:lang w:val="nl-NL" w:eastAsia="de-DE"/>
        </w:rPr>
        <w:t>ERW:</w:t>
      </w:r>
      <w:r w:rsidRPr="00586DA6">
        <w:rPr>
          <w:rFonts w:eastAsia="Times New Roman" w:cs="Times New Roman"/>
          <w:szCs w:val="24"/>
          <w:lang w:val="nl-NL" w:eastAsia="de-DE"/>
        </w:rPr>
        <w:tab/>
        <w:t>Och nee, dat jiwet ja nich</w:t>
      </w:r>
      <w:r w:rsidRPr="00586DA6">
        <w:rPr>
          <w:rFonts w:eastAsia="Times New Roman" w:cs="Times New Roman"/>
          <w:b/>
          <w:szCs w:val="24"/>
          <w:bdr w:val="single" w:sz="4" w:space="0" w:color="auto"/>
          <w:lang w:val="nl-NL" w:eastAsia="de-DE"/>
        </w:rPr>
        <w:t>.</w:t>
      </w:r>
    </w:p>
    <w:p w14:paraId="775FA367" w14:textId="77777777" w:rsidR="00586DA6" w:rsidRPr="00586DA6" w:rsidRDefault="00586DA6" w:rsidP="00586DA6">
      <w:pPr>
        <w:widowControl w:val="0"/>
        <w:tabs>
          <w:tab w:val="left" w:pos="482"/>
          <w:tab w:val="left" w:pos="1134"/>
        </w:tabs>
        <w:spacing w:before="0" w:after="0"/>
        <w:ind w:left="482"/>
        <w:jc w:val="both"/>
        <w:rPr>
          <w:rFonts w:eastAsia="Times New Roman" w:cs="Times New Roman"/>
          <w:szCs w:val="24"/>
          <w:lang w:eastAsia="de-DE"/>
        </w:rPr>
      </w:pPr>
      <w:r w:rsidRPr="00586DA6">
        <w:rPr>
          <w:rFonts w:eastAsia="Times New Roman" w:cs="Times New Roman"/>
          <w:b/>
          <w:szCs w:val="24"/>
          <w:lang w:eastAsia="de-DE"/>
        </w:rPr>
        <w:t>KLA:</w:t>
      </w:r>
      <w:r w:rsidRPr="00586DA6">
        <w:rPr>
          <w:rFonts w:eastAsia="Times New Roman" w:cs="Times New Roman"/>
          <w:szCs w:val="24"/>
          <w:lang w:eastAsia="de-DE"/>
        </w:rPr>
        <w:tab/>
      </w:r>
      <w:r w:rsidRPr="00586DA6">
        <w:rPr>
          <w:rFonts w:eastAsia="Times New Roman" w:cs="Times New Roman"/>
          <w:szCs w:val="24"/>
          <w:lang w:eastAsia="de-DE"/>
        </w:rPr>
        <w:tab/>
        <w:t xml:space="preserve">Oh, </w:t>
      </w:r>
      <w:proofErr w:type="spellStart"/>
      <w:r w:rsidRPr="00586DA6">
        <w:rPr>
          <w:rFonts w:eastAsia="Times New Roman" w:cs="Times New Roman"/>
          <w:szCs w:val="24"/>
          <w:lang w:eastAsia="de-DE"/>
        </w:rPr>
        <w:t>dat</w:t>
      </w:r>
      <w:proofErr w:type="spellEnd"/>
      <w:r w:rsidRPr="00586DA6">
        <w:rPr>
          <w:rFonts w:eastAsia="Times New Roman" w:cs="Times New Roman"/>
          <w:szCs w:val="24"/>
          <w:lang w:eastAsia="de-DE"/>
        </w:rPr>
        <w:t xml:space="preserve"> kann ja </w:t>
      </w:r>
      <w:proofErr w:type="spellStart"/>
      <w:r w:rsidRPr="00586DA6">
        <w:rPr>
          <w:rFonts w:eastAsia="Times New Roman" w:cs="Times New Roman"/>
          <w:szCs w:val="24"/>
          <w:lang w:eastAsia="de-DE"/>
        </w:rPr>
        <w:t>nich</w:t>
      </w:r>
      <w:proofErr w:type="spellEnd"/>
      <w:r w:rsidRPr="00586DA6">
        <w:rPr>
          <w:rFonts w:eastAsia="Times New Roman" w:cs="Times New Roman"/>
          <w:szCs w:val="24"/>
          <w:lang w:eastAsia="de-DE"/>
        </w:rPr>
        <w:t xml:space="preserve"> wahr sein</w:t>
      </w:r>
      <w:r w:rsidRPr="00586DA6">
        <w:rPr>
          <w:rFonts w:eastAsia="Times New Roman" w:cs="Times New Roman"/>
          <w:b/>
          <w:szCs w:val="24"/>
          <w:bdr w:val="single" w:sz="4" w:space="0" w:color="auto"/>
          <w:lang w:eastAsia="de-DE"/>
        </w:rPr>
        <w:t>.</w:t>
      </w:r>
    </w:p>
    <w:p w14:paraId="162E3C68" w14:textId="77777777" w:rsidR="009F15F6" w:rsidRPr="00B16F25" w:rsidRDefault="009F15F6">
      <w:pPr>
        <w:rPr>
          <w:rFonts w:cs="Times New Roman"/>
        </w:rPr>
      </w:pPr>
    </w:p>
    <w:p w14:paraId="15BBFCB5" w14:textId="77777777" w:rsidR="000959A2" w:rsidRPr="00522DCA" w:rsidRDefault="000959A2" w:rsidP="005D3475">
      <w:pPr>
        <w:pStyle w:val="Standard-BlockCharCharChar"/>
        <w:rPr>
          <w:lang w:val="en-GB"/>
        </w:rPr>
      </w:pPr>
      <w:r w:rsidRPr="00522DCA">
        <w:rPr>
          <w:lang w:val="en-GB"/>
        </w:rPr>
        <w:t>In the same way i</w:t>
      </w:r>
      <w:ins w:id="812" w:author="Moritz Lautenbach" w:date="2014-04-16T10:47:00Z">
        <w:r w:rsidRPr="00522DCA">
          <w:rPr>
            <w:lang w:val="en-GB"/>
          </w:rPr>
          <w:t>t</w:t>
        </w:r>
      </w:ins>
      <w:del w:id="813" w:author="Moritz Lautenbach" w:date="2014-04-16T10:47:00Z">
        <w:r w:rsidRPr="00522DCA" w:rsidDel="00133DC0">
          <w:rPr>
            <w:lang w:val="en-GB"/>
          </w:rPr>
          <w:delText>s</w:delText>
        </w:r>
      </w:del>
      <w:r w:rsidRPr="00522DCA">
        <w:rPr>
          <w:lang w:val="en-GB"/>
        </w:rPr>
        <w:t xml:space="preserve"> is recognized that the embedded chain of symbols in the double brackets describes </w:t>
      </w:r>
      <w:r w:rsidRPr="00522DCA">
        <w:rPr>
          <w:u w:val="single"/>
          <w:lang w:val="en-GB"/>
        </w:rPr>
        <w:t>non phonological material</w:t>
      </w:r>
      <w:r w:rsidRPr="00522DCA">
        <w:rPr>
          <w:lang w:val="en-GB"/>
        </w:rPr>
        <w:t>:</w:t>
      </w:r>
    </w:p>
    <w:p w14:paraId="0DE06102" w14:textId="77777777" w:rsidR="00586DA6" w:rsidRPr="00586DA6" w:rsidRDefault="00586DA6" w:rsidP="00586DA6">
      <w:pPr>
        <w:widowControl w:val="0"/>
        <w:tabs>
          <w:tab w:val="left" w:pos="482"/>
        </w:tabs>
        <w:spacing w:before="0" w:after="0"/>
        <w:ind w:left="482"/>
        <w:jc w:val="both"/>
        <w:rPr>
          <w:rFonts w:eastAsia="Times New Roman" w:cs="Times New Roman"/>
          <w:szCs w:val="24"/>
          <w:lang w:eastAsia="de-DE"/>
        </w:rPr>
      </w:pPr>
      <w:r w:rsidRPr="00586DA6">
        <w:rPr>
          <w:rFonts w:eastAsia="Times New Roman" w:cs="Times New Roman"/>
          <w:b/>
          <w:szCs w:val="24"/>
          <w:lang w:eastAsia="de-DE"/>
        </w:rPr>
        <w:t>KLA:</w:t>
      </w:r>
      <w:r w:rsidRPr="00586DA6">
        <w:rPr>
          <w:rFonts w:eastAsia="Times New Roman" w:cs="Times New Roman"/>
          <w:szCs w:val="24"/>
          <w:lang w:eastAsia="de-DE"/>
        </w:rPr>
        <w:tab/>
        <w:t>...</w:t>
      </w:r>
    </w:p>
    <w:p w14:paraId="73F6455E" w14:textId="77777777" w:rsidR="00586DA6" w:rsidRPr="00586DA6" w:rsidRDefault="00586DA6" w:rsidP="00586DA6">
      <w:pPr>
        <w:widowControl w:val="0"/>
        <w:tabs>
          <w:tab w:val="left" w:pos="482"/>
        </w:tabs>
        <w:spacing w:before="0" w:after="0"/>
        <w:ind w:left="482"/>
        <w:jc w:val="both"/>
        <w:rPr>
          <w:rFonts w:eastAsia="Times New Roman" w:cs="Times New Roman"/>
          <w:szCs w:val="24"/>
          <w:lang w:eastAsia="de-DE"/>
        </w:rPr>
      </w:pPr>
      <w:r w:rsidRPr="00586DA6">
        <w:rPr>
          <w:rFonts w:eastAsia="Times New Roman" w:cs="Times New Roman"/>
          <w:b/>
          <w:szCs w:val="24"/>
          <w:lang w:eastAsia="de-DE"/>
        </w:rPr>
        <w:t>ERW:</w:t>
      </w:r>
      <w:r w:rsidRPr="00586DA6">
        <w:rPr>
          <w:rFonts w:eastAsia="Times New Roman" w:cs="Times New Roman"/>
          <w:szCs w:val="24"/>
          <w:lang w:eastAsia="de-DE"/>
        </w:rPr>
        <w:tab/>
      </w:r>
      <w:r w:rsidRPr="00586DA6">
        <w:rPr>
          <w:rFonts w:eastAsia="Times New Roman" w:cs="Times New Roman"/>
          <w:b/>
          <w:szCs w:val="24"/>
          <w:bdr w:val="single" w:sz="4" w:space="0" w:color="auto"/>
          <w:lang w:eastAsia="de-DE"/>
        </w:rPr>
        <w:t>((</w:t>
      </w:r>
      <w:r w:rsidRPr="00586DA6">
        <w:rPr>
          <w:rFonts w:eastAsia="Times New Roman" w:cs="Times New Roman"/>
          <w:szCs w:val="24"/>
          <w:lang w:eastAsia="de-DE"/>
        </w:rPr>
        <w:t>hustet</w:t>
      </w:r>
      <w:r w:rsidRPr="00586DA6">
        <w:rPr>
          <w:rFonts w:eastAsia="Times New Roman" w:cs="Times New Roman"/>
          <w:b/>
          <w:szCs w:val="24"/>
          <w:bdr w:val="single" w:sz="4" w:space="0" w:color="auto"/>
          <w:lang w:eastAsia="de-DE"/>
        </w:rPr>
        <w:t>))</w:t>
      </w:r>
      <w:r w:rsidRPr="00586DA6">
        <w:rPr>
          <w:rFonts w:eastAsia="Times New Roman" w:cs="Times New Roman"/>
          <w:szCs w:val="24"/>
          <w:lang w:eastAsia="de-DE"/>
        </w:rPr>
        <w:t>.</w:t>
      </w:r>
    </w:p>
    <w:p w14:paraId="49D01777" w14:textId="77777777" w:rsidR="00586DA6" w:rsidRPr="00586DA6" w:rsidRDefault="00586DA6" w:rsidP="00586DA6">
      <w:pPr>
        <w:widowControl w:val="0"/>
        <w:tabs>
          <w:tab w:val="left" w:pos="482"/>
        </w:tabs>
        <w:spacing w:before="0" w:after="0"/>
        <w:ind w:left="482"/>
        <w:jc w:val="both"/>
        <w:rPr>
          <w:rFonts w:eastAsia="Times New Roman" w:cs="Times New Roman"/>
          <w:szCs w:val="24"/>
          <w:lang w:eastAsia="de-DE"/>
        </w:rPr>
      </w:pPr>
      <w:r w:rsidRPr="00586DA6">
        <w:rPr>
          <w:rFonts w:eastAsia="Times New Roman" w:cs="Times New Roman"/>
          <w:b/>
          <w:szCs w:val="24"/>
          <w:lang w:eastAsia="de-DE"/>
        </w:rPr>
        <w:t>KLA:</w:t>
      </w:r>
      <w:r w:rsidRPr="00586DA6">
        <w:rPr>
          <w:rFonts w:eastAsia="Times New Roman" w:cs="Times New Roman"/>
          <w:szCs w:val="24"/>
          <w:lang w:eastAsia="de-DE"/>
        </w:rPr>
        <w:tab/>
        <w:t>...</w:t>
      </w:r>
    </w:p>
    <w:p w14:paraId="4F2114DC" w14:textId="77777777" w:rsidR="00586DA6" w:rsidRPr="00586DA6" w:rsidRDefault="00586DA6" w:rsidP="00586DA6">
      <w:pPr>
        <w:widowControl w:val="0"/>
        <w:tabs>
          <w:tab w:val="left" w:pos="482"/>
        </w:tabs>
        <w:spacing w:before="0" w:after="0"/>
        <w:ind w:left="482"/>
        <w:jc w:val="both"/>
        <w:rPr>
          <w:rFonts w:eastAsia="Times New Roman" w:cs="Times New Roman"/>
          <w:szCs w:val="24"/>
          <w:lang w:eastAsia="de-DE"/>
        </w:rPr>
      </w:pPr>
      <w:r w:rsidRPr="00586DA6">
        <w:rPr>
          <w:rFonts w:eastAsia="Times New Roman" w:cs="Times New Roman"/>
          <w:b/>
          <w:szCs w:val="24"/>
          <w:lang w:eastAsia="de-DE"/>
        </w:rPr>
        <w:t>KLA:</w:t>
      </w:r>
      <w:r w:rsidRPr="00586DA6">
        <w:rPr>
          <w:rFonts w:eastAsia="Times New Roman" w:cs="Times New Roman"/>
          <w:szCs w:val="24"/>
          <w:lang w:eastAsia="de-DE"/>
        </w:rPr>
        <w:tab/>
      </w:r>
      <w:r w:rsidRPr="00586DA6">
        <w:rPr>
          <w:rFonts w:eastAsia="Times New Roman" w:cs="Times New Roman"/>
          <w:b/>
          <w:szCs w:val="24"/>
          <w:bdr w:val="single" w:sz="4" w:space="0" w:color="auto"/>
          <w:lang w:eastAsia="de-DE"/>
        </w:rPr>
        <w:t>((</w:t>
      </w:r>
      <w:r w:rsidRPr="00586DA6">
        <w:rPr>
          <w:rFonts w:eastAsia="Times New Roman" w:cs="Times New Roman"/>
          <w:szCs w:val="24"/>
          <w:lang w:eastAsia="de-DE"/>
        </w:rPr>
        <w:t>hustet</w:t>
      </w:r>
      <w:r w:rsidRPr="00586DA6">
        <w:rPr>
          <w:rFonts w:eastAsia="Times New Roman" w:cs="Times New Roman"/>
          <w:b/>
          <w:szCs w:val="24"/>
          <w:bdr w:val="single" w:sz="4" w:space="0" w:color="auto"/>
          <w:lang w:eastAsia="de-DE"/>
        </w:rPr>
        <w:t>))</w:t>
      </w:r>
      <w:r w:rsidRPr="00586DA6">
        <w:rPr>
          <w:rFonts w:eastAsia="Times New Roman" w:cs="Times New Roman"/>
          <w:szCs w:val="24"/>
          <w:lang w:eastAsia="de-DE"/>
        </w:rPr>
        <w:t xml:space="preserve"> </w:t>
      </w:r>
      <w:proofErr w:type="spellStart"/>
      <w:r w:rsidRPr="00586DA6">
        <w:rPr>
          <w:rFonts w:eastAsia="Times New Roman" w:cs="Times New Roman"/>
          <w:szCs w:val="24"/>
          <w:lang w:eastAsia="de-DE"/>
        </w:rPr>
        <w:t>Wa</w:t>
      </w:r>
      <w:proofErr w:type="spellEnd"/>
      <w:r w:rsidRPr="00586DA6">
        <w:rPr>
          <w:rFonts w:eastAsia="Times New Roman" w:cs="Times New Roman"/>
          <w:szCs w:val="24"/>
          <w:lang w:eastAsia="de-DE"/>
        </w:rPr>
        <w:t>/?</w:t>
      </w:r>
    </w:p>
    <w:p w14:paraId="0F67B132" w14:textId="77777777" w:rsidR="000959A2" w:rsidRPr="00522DCA" w:rsidRDefault="000959A2" w:rsidP="00586DA6">
      <w:pPr>
        <w:pStyle w:val="berschrift2"/>
        <w:numPr>
          <w:ilvl w:val="0"/>
          <w:numId w:val="0"/>
        </w:numPr>
        <w:ind w:left="360" w:hanging="360"/>
        <w:rPr>
          <w:lang w:val="en-GB"/>
        </w:rPr>
      </w:pPr>
      <w:bookmarkStart w:id="814" w:name="_Toc227559821"/>
      <w:bookmarkStart w:id="815" w:name="_Toc69130042"/>
      <w:bookmarkStart w:id="816" w:name="_Toc69129901"/>
      <w:bookmarkStart w:id="817" w:name="_Toc415132491"/>
      <w:bookmarkStart w:id="818" w:name="_Toc415132672"/>
      <w:r w:rsidRPr="00522DCA">
        <w:rPr>
          <w:lang w:val="en-GB"/>
        </w:rPr>
        <w:t>Troubleshooting and Segmentation</w:t>
      </w:r>
      <w:bookmarkEnd w:id="814"/>
      <w:bookmarkEnd w:id="815"/>
      <w:bookmarkEnd w:id="816"/>
      <w:bookmarkEnd w:id="817"/>
      <w:bookmarkEnd w:id="818"/>
    </w:p>
    <w:p w14:paraId="18057667" w14:textId="27170470" w:rsidR="000959A2" w:rsidRPr="00522DCA" w:rsidRDefault="000959A2" w:rsidP="005D3475">
      <w:pPr>
        <w:pStyle w:val="Standard-BlockCharCharChar"/>
        <w:rPr>
          <w:lang w:val="en-GB"/>
        </w:rPr>
      </w:pPr>
      <w:r w:rsidRPr="00522DCA">
        <w:rPr>
          <w:lang w:val="en-GB"/>
        </w:rPr>
        <w:t>Due to the fact that the segmentation algorithm relies on the regularities of the transcription system, segmentation problems may arise when these regularities are not adhered to while transcribing,</w:t>
      </w:r>
      <w:r w:rsidR="00586DA6">
        <w:rPr>
          <w:lang w:val="en-GB"/>
        </w:rPr>
        <w:t xml:space="preserve"> </w:t>
      </w:r>
      <w:r w:rsidRPr="00522DCA">
        <w:rPr>
          <w:lang w:val="en-GB"/>
        </w:rPr>
        <w:t>i.e. when certain transcription symbols are not used as specified by the convention.</w:t>
      </w:r>
    </w:p>
    <w:p w14:paraId="249BF97A" w14:textId="5E5DFF3B" w:rsidR="000959A2" w:rsidRPr="00522DCA" w:rsidRDefault="000959A2" w:rsidP="005D3475">
      <w:pPr>
        <w:pStyle w:val="Standard-BlockCharCharChar"/>
        <w:rPr>
          <w:lang w:val="en-GB"/>
        </w:rPr>
      </w:pPr>
      <w:r w:rsidRPr="00522DCA">
        <w:rPr>
          <w:lang w:val="en-GB"/>
        </w:rPr>
        <w:t>In the following example the non</w:t>
      </w:r>
      <w:r w:rsidR="00586DA6">
        <w:rPr>
          <w:lang w:val="en-GB"/>
        </w:rPr>
        <w:t>-</w:t>
      </w:r>
      <w:r w:rsidRPr="00522DCA">
        <w:rPr>
          <w:lang w:val="en-GB"/>
        </w:rPr>
        <w:t xml:space="preserve">phonological unit </w:t>
      </w:r>
      <w:r w:rsidR="00C81274" w:rsidRPr="00522DCA">
        <w:rPr>
          <w:lang w:val="en-GB"/>
        </w:rPr>
        <w:t>“</w:t>
      </w:r>
      <w:r w:rsidRPr="00522DCA">
        <w:rPr>
          <w:lang w:val="en-GB"/>
        </w:rPr>
        <w:t>coughs</w:t>
      </w:r>
      <w:r w:rsidR="00C23F5A" w:rsidRPr="00522DCA">
        <w:rPr>
          <w:lang w:val="en-GB"/>
        </w:rPr>
        <w:t>”</w:t>
      </w:r>
      <w:r w:rsidRPr="00522DCA">
        <w:rPr>
          <w:lang w:val="en-GB"/>
        </w:rPr>
        <w:t xml:space="preserve"> is not marked as defined by the convention, i.e. with a pair of round brackets at the beginning and at the end, as specified in HIAT. Here the brackets at the end are missing</w:t>
      </w:r>
      <w:del w:id="819" w:author="Moritz Lautenbach" w:date="2014-04-16T10:48:00Z">
        <w:r w:rsidRPr="00522DCA" w:rsidDel="00133DC0">
          <w:rPr>
            <w:lang w:val="en-GB"/>
          </w:rPr>
          <w:delText xml:space="preserve"> </w:delText>
        </w:r>
      </w:del>
      <w:r w:rsidRPr="00522DCA">
        <w:rPr>
          <w:lang w:val="en-GB"/>
        </w:rPr>
        <w:t>:</w:t>
      </w:r>
    </w:p>
    <w:p w14:paraId="3F9A5E80" w14:textId="77777777" w:rsidR="000959A2" w:rsidRPr="00522DCA" w:rsidRDefault="0005350C">
      <w:pPr>
        <w:pStyle w:val="BildChar"/>
        <w:rPr>
          <w:rFonts w:ascii="Times New Roman" w:hAnsi="Times New Roman"/>
          <w:lang w:val="en-GB"/>
        </w:rPr>
      </w:pPr>
      <w:r>
        <w:rPr>
          <w:rFonts w:ascii="Times New Roman" w:hAnsi="Times New Roman"/>
          <w:lang w:val="en-GB"/>
        </w:rPr>
        <w:pict w14:anchorId="2F35678C">
          <v:shape id="_x0000_i1192" type="#_x0000_t75" style="width:326.5pt;height:61.1pt" filled="t">
            <v:fill color2="black"/>
            <v:imagedata r:id="rId293" o:title=""/>
          </v:shape>
        </w:pict>
      </w:r>
    </w:p>
    <w:p w14:paraId="3EF9E320" w14:textId="695A3E13" w:rsidR="000959A2" w:rsidRPr="00522DCA" w:rsidRDefault="000959A2" w:rsidP="005D3475">
      <w:pPr>
        <w:pStyle w:val="Standard-BlockCharCharChar"/>
        <w:rPr>
          <w:lang w:val="en-GB"/>
        </w:rPr>
      </w:pPr>
      <w:r w:rsidRPr="00522DCA">
        <w:rPr>
          <w:lang w:val="en-GB"/>
        </w:rPr>
        <w:t xml:space="preserve">Menu items that require a segmentation (e.g. </w:t>
      </w:r>
      <w:r w:rsidRPr="0049368D">
        <w:rPr>
          <w:rStyle w:val="Menufunction"/>
          <w:lang w:val="en-US"/>
        </w:rPr>
        <w:t>Transcription &gt; Count segments...</w:t>
      </w:r>
      <w:r w:rsidRPr="00522DCA">
        <w:rPr>
          <w:lang w:val="en-GB"/>
        </w:rPr>
        <w:t>) will prompt the following error message:</w:t>
      </w:r>
    </w:p>
    <w:p w14:paraId="59BBDF51"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2ED22B65">
          <v:shape id="_x0000_i1193" type="#_x0000_t75" style="width:200.95pt;height:99.65pt" filled="t">
            <v:fill color2="black"/>
            <v:imagedata r:id="rId294" o:title=""/>
          </v:shape>
        </w:pict>
      </w:r>
    </w:p>
    <w:p w14:paraId="3398AE76" w14:textId="624AB042" w:rsidR="000959A2" w:rsidRPr="00522DCA" w:rsidRDefault="000959A2" w:rsidP="005D3475">
      <w:pPr>
        <w:pStyle w:val="Standard-BlockCharCharChar"/>
        <w:rPr>
          <w:lang w:val="en-GB"/>
        </w:rPr>
      </w:pPr>
      <w:r w:rsidRPr="00522DCA">
        <w:rPr>
          <w:lang w:val="en-GB"/>
        </w:rPr>
        <w:t xml:space="preserve">This contains information on the cause of the error – </w:t>
      </w:r>
      <w:r w:rsidR="00C81274" w:rsidRPr="00522DCA">
        <w:rPr>
          <w:lang w:val="en-GB"/>
        </w:rPr>
        <w:t>“</w:t>
      </w:r>
      <w:r w:rsidRPr="00522DCA">
        <w:rPr>
          <w:lang w:val="en-GB"/>
        </w:rPr>
        <w:t>Only close parenthesis allowed</w:t>
      </w:r>
      <w:r w:rsidR="00C23F5A" w:rsidRPr="00522DCA">
        <w:rPr>
          <w:lang w:val="en-GB"/>
        </w:rPr>
        <w:t>”</w:t>
      </w:r>
      <w:r w:rsidRPr="00522DCA">
        <w:rPr>
          <w:lang w:val="en-GB"/>
        </w:rPr>
        <w:t xml:space="preserve">, means that at the position in question only one closing bracket may be inserted and allows the editing of all segmentation errors in one dialog (see </w:t>
      </w:r>
      <w:r w:rsidRPr="0049368D">
        <w:rPr>
          <w:rStyle w:val="Menufunction"/>
          <w:lang w:val="en-US"/>
        </w:rPr>
        <w:t>Transcription &gt; Segmentation Errors...</w:t>
      </w:r>
      <w:r w:rsidRPr="00522DCA">
        <w:rPr>
          <w:lang w:val="en-GB"/>
        </w:rPr>
        <w:t>).</w:t>
      </w:r>
    </w:p>
    <w:p w14:paraId="70E23524" w14:textId="416C535A" w:rsidR="000959A2" w:rsidRPr="00522DCA" w:rsidRDefault="000959A2" w:rsidP="00586DA6">
      <w:pPr>
        <w:pStyle w:val="berschrift2"/>
        <w:numPr>
          <w:ilvl w:val="0"/>
          <w:numId w:val="0"/>
        </w:numPr>
        <w:ind w:left="360" w:hanging="360"/>
        <w:rPr>
          <w:lang w:val="en-GB"/>
        </w:rPr>
      </w:pPr>
      <w:bookmarkStart w:id="820" w:name="_Toc69130066"/>
      <w:bookmarkStart w:id="821" w:name="_Toc69129925"/>
      <w:bookmarkStart w:id="822" w:name="_Toc55213933"/>
      <w:bookmarkStart w:id="823" w:name="_Toc415132492"/>
      <w:bookmarkStart w:id="824" w:name="_Toc415132673"/>
      <w:r w:rsidRPr="00522DCA">
        <w:rPr>
          <w:lang w:val="en-GB"/>
        </w:rPr>
        <w:t>Segmentation: </w:t>
      </w:r>
      <w:r w:rsidR="00C81274" w:rsidRPr="00522DCA">
        <w:rPr>
          <w:lang w:val="en-GB"/>
        </w:rPr>
        <w:t>“</w:t>
      </w:r>
      <w:r w:rsidRPr="00522DCA">
        <w:rPr>
          <w:lang w:val="en-GB"/>
        </w:rPr>
        <w:t>HIAT: Utterance and Words</w:t>
      </w:r>
      <w:bookmarkEnd w:id="820"/>
      <w:bookmarkEnd w:id="821"/>
      <w:bookmarkEnd w:id="822"/>
      <w:r w:rsidR="00C23F5A" w:rsidRPr="00522DCA">
        <w:rPr>
          <w:lang w:val="en-GB"/>
        </w:rPr>
        <w:t>”</w:t>
      </w:r>
      <w:bookmarkEnd w:id="823"/>
      <w:bookmarkEnd w:id="824"/>
    </w:p>
    <w:p w14:paraId="5592D72B" w14:textId="4A60F62F" w:rsidR="000959A2" w:rsidRPr="00522DCA" w:rsidRDefault="000959A2" w:rsidP="005D3475">
      <w:pPr>
        <w:pStyle w:val="Standard-BlockCharCharChar"/>
        <w:rPr>
          <w:lang w:val="en-GB"/>
        </w:rPr>
      </w:pPr>
      <w:r w:rsidRPr="00522DCA">
        <w:rPr>
          <w:lang w:val="en-GB"/>
        </w:rPr>
        <w:t>All signs that are not listed in the following table will be treated as parts of words in the EXMARaLDA Partitur-</w:t>
      </w:r>
      <w:r w:rsidR="00C11634" w:rsidRPr="00522DCA">
        <w:rPr>
          <w:lang w:val="en-GB"/>
        </w:rPr>
        <w:t>Editor</w:t>
      </w:r>
      <w:r w:rsidRPr="00522DCA">
        <w:rPr>
          <w:lang w:val="en-GB"/>
        </w:rPr>
        <w:t xml:space="preserve"> (Unless they are part of a non-phonological entry).</w:t>
      </w:r>
    </w:p>
    <w:tbl>
      <w:tblPr>
        <w:tblW w:w="9180" w:type="dxa"/>
        <w:tblLayout w:type="fixed"/>
        <w:tblLook w:val="0000" w:firstRow="0" w:lastRow="0" w:firstColumn="0" w:lastColumn="0" w:noHBand="0" w:noVBand="0"/>
      </w:tblPr>
      <w:tblGrid>
        <w:gridCol w:w="2539"/>
        <w:gridCol w:w="2578"/>
        <w:gridCol w:w="4063"/>
      </w:tblGrid>
      <w:tr w:rsidR="000959A2" w:rsidRPr="00522DCA" w14:paraId="4288BC04"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D9D9D9"/>
          </w:tcPr>
          <w:p w14:paraId="4EF27DEE" w14:textId="77777777" w:rsidR="000959A2" w:rsidRPr="00522DCA" w:rsidRDefault="000959A2">
            <w:pPr>
              <w:rPr>
                <w:rFonts w:cs="Times New Roman"/>
                <w:b/>
                <w:bCs/>
                <w:lang w:val="en-GB"/>
              </w:rPr>
            </w:pPr>
            <w:r w:rsidRPr="00522DCA">
              <w:rPr>
                <w:rFonts w:cs="Times New Roman"/>
                <w:b/>
                <w:bCs/>
                <w:lang w:val="en-GB"/>
              </w:rPr>
              <w:t>Name</w:t>
            </w:r>
          </w:p>
        </w:tc>
        <w:tc>
          <w:tcPr>
            <w:tcW w:w="2578" w:type="dxa"/>
            <w:tcBorders>
              <w:top w:val="single" w:sz="4" w:space="0" w:color="000000"/>
              <w:left w:val="single" w:sz="4" w:space="0" w:color="000000"/>
              <w:bottom w:val="single" w:sz="4" w:space="0" w:color="000000"/>
              <w:right w:val="single" w:sz="4" w:space="0" w:color="000000"/>
            </w:tcBorders>
            <w:shd w:val="clear" w:color="auto" w:fill="D9D9D9"/>
          </w:tcPr>
          <w:p w14:paraId="47D5E49C" w14:textId="77777777" w:rsidR="000959A2" w:rsidRPr="00522DCA" w:rsidRDefault="000959A2">
            <w:pPr>
              <w:rPr>
                <w:rFonts w:cs="Times New Roman"/>
                <w:b/>
                <w:bCs/>
                <w:lang w:val="en-GB"/>
              </w:rPr>
            </w:pPr>
            <w:r w:rsidRPr="00522DCA">
              <w:rPr>
                <w:rFonts w:cs="Times New Roman"/>
                <w:b/>
                <w:bCs/>
                <w:lang w:val="en-GB"/>
              </w:rPr>
              <w:t>Standard Values</w:t>
            </w:r>
          </w:p>
        </w:tc>
        <w:tc>
          <w:tcPr>
            <w:tcW w:w="4063" w:type="dxa"/>
            <w:tcBorders>
              <w:top w:val="single" w:sz="4" w:space="0" w:color="000000"/>
              <w:left w:val="single" w:sz="4" w:space="0" w:color="000000"/>
              <w:bottom w:val="single" w:sz="4" w:space="0" w:color="000000"/>
              <w:right w:val="single" w:sz="4" w:space="0" w:color="000000"/>
            </w:tcBorders>
            <w:shd w:val="clear" w:color="auto" w:fill="D9D9D9"/>
          </w:tcPr>
          <w:p w14:paraId="73B003A5" w14:textId="77777777" w:rsidR="000959A2" w:rsidRPr="00522DCA" w:rsidRDefault="000959A2">
            <w:pPr>
              <w:rPr>
                <w:rFonts w:cs="Times New Roman"/>
                <w:b/>
                <w:bCs/>
                <w:lang w:val="en-GB"/>
              </w:rPr>
            </w:pPr>
            <w:r w:rsidRPr="00522DCA">
              <w:rPr>
                <w:rFonts w:cs="Times New Roman"/>
                <w:b/>
                <w:bCs/>
                <w:lang w:val="en-GB"/>
              </w:rPr>
              <w:t>Explanation</w:t>
            </w:r>
          </w:p>
        </w:tc>
      </w:tr>
      <w:tr w:rsidR="000959A2" w:rsidRPr="0005350C" w14:paraId="41BDE429"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12A1AEA9" w14:textId="77777777" w:rsidR="000959A2" w:rsidRPr="00522DCA" w:rsidRDefault="000959A2">
            <w:pPr>
              <w:rPr>
                <w:rFonts w:cs="Times New Roman"/>
                <w:bCs/>
                <w:lang w:val="en-GB"/>
              </w:rPr>
            </w:pPr>
            <w:bookmarkStart w:id="825" w:name="UtteranceEndSymbols"/>
            <w:proofErr w:type="spellStart"/>
            <w:r w:rsidRPr="00522DCA">
              <w:rPr>
                <w:rFonts w:cs="Times New Roman"/>
                <w:bCs/>
                <w:lang w:val="en-GB"/>
              </w:rPr>
              <w:t>UtteranceEnd</w:t>
            </w:r>
            <w:proofErr w:type="spellEnd"/>
            <w:ins w:id="826" w:author="Moritz Lautenbach" w:date="2014-04-16T10:53:00Z">
              <w:r w:rsidRPr="00522DCA">
                <w:rPr>
                  <w:rFonts w:cs="Times New Roman"/>
                  <w:bCs/>
                  <w:lang w:val="en-GB"/>
                </w:rPr>
                <w:t xml:space="preserve"> </w:t>
              </w:r>
            </w:ins>
            <w:r w:rsidRPr="00522DCA">
              <w:rPr>
                <w:rFonts w:cs="Times New Roman"/>
                <w:bCs/>
                <w:lang w:val="en-GB"/>
              </w:rPr>
              <w:t>Symbols</w:t>
            </w:r>
            <w:bookmarkEnd w:id="825"/>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FB64EA0"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FF34A08" w14:textId="77777777" w:rsidR="000959A2" w:rsidRPr="0049368D" w:rsidRDefault="000959A2" w:rsidP="00586DA6">
            <w:pPr>
              <w:spacing w:before="0" w:after="0"/>
              <w:jc w:val="left"/>
              <w:rPr>
                <w:rFonts w:eastAsia="Times New Roman" w:cs="Times New Roman"/>
                <w:sz w:val="20"/>
                <w:szCs w:val="20"/>
                <w:lang w:val="en-US" w:eastAsia="de-DE"/>
              </w:rPr>
            </w:pPr>
            <w:r w:rsidRPr="0049368D">
              <w:rPr>
                <w:rFonts w:eastAsia="Times New Roman" w:cs="Times New Roman"/>
                <w:sz w:val="20"/>
                <w:szCs w:val="20"/>
                <w:lang w:val="en-US" w:eastAsia="de-DE"/>
              </w:rPr>
              <w:t>Mark the end of an utterance (followed by a space if desired).</w:t>
            </w:r>
          </w:p>
          <w:p w14:paraId="636C030D" w14:textId="77777777" w:rsidR="000959A2" w:rsidRPr="0049368D" w:rsidRDefault="000959A2" w:rsidP="00586DA6">
            <w:pPr>
              <w:spacing w:before="0" w:after="0"/>
              <w:jc w:val="left"/>
              <w:rPr>
                <w:rFonts w:eastAsia="Times New Roman" w:cs="Times New Roman"/>
                <w:sz w:val="20"/>
                <w:szCs w:val="20"/>
                <w:lang w:val="en-US" w:eastAsia="de-DE"/>
              </w:rPr>
            </w:pPr>
          </w:p>
        </w:tc>
      </w:tr>
      <w:tr w:rsidR="000959A2" w:rsidRPr="0005350C" w14:paraId="21F0C237"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E6DBF4" w14:textId="77777777" w:rsidR="000959A2" w:rsidRPr="00522DCA" w:rsidRDefault="000959A2">
            <w:pPr>
              <w:rPr>
                <w:rFonts w:cs="Times New Roman"/>
                <w:bCs/>
                <w:lang w:val="en-GB"/>
              </w:rPr>
            </w:pPr>
            <w:bookmarkStart w:id="827" w:name="SpaceSymbols"/>
            <w:proofErr w:type="spellStart"/>
            <w:r w:rsidRPr="00522DCA">
              <w:rPr>
                <w:rFonts w:cs="Times New Roman"/>
                <w:bCs/>
                <w:lang w:val="en-GB"/>
              </w:rPr>
              <w:t>SpaceSymbol</w:t>
            </w:r>
            <w:bookmarkEnd w:id="827"/>
            <w:proofErr w:type="spellEnd"/>
            <w:del w:id="828" w:author="Moritz Lautenbach" w:date="2014-04-16T10:49:00Z">
              <w:r w:rsidRPr="00522DCA" w:rsidDel="00133DC0">
                <w:rPr>
                  <w:rFonts w:cs="Times New Roman"/>
                  <w:bCs/>
                  <w:lang w:val="en-GB"/>
                </w:rPr>
                <w:delText>s</w:delText>
              </w:r>
            </w:del>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2F90D810" w14:textId="77777777" w:rsidR="000959A2" w:rsidRPr="00522DCA" w:rsidRDefault="000959A2">
            <w:pPr>
              <w:rPr>
                <w:rFonts w:cs="Times New Roman"/>
                <w:b/>
                <w:color w:val="C0C0C0"/>
                <w:lang w:val="en-GB"/>
              </w:rPr>
            </w:pPr>
            <w:r w:rsidRPr="00522DCA">
              <w:rPr>
                <w:rFonts w:cs="Times New Roman"/>
                <w:b/>
                <w:color w:val="C0C0C0"/>
                <w:lang w:val="en-GB"/>
              </w:rPr>
              <w:t xml:space="preserve">|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2BDAF08" w14:textId="65FCAEDC" w:rsidR="000959A2" w:rsidRPr="0049368D" w:rsidRDefault="000959A2" w:rsidP="00586DA6">
            <w:pPr>
              <w:spacing w:before="0" w:after="0"/>
              <w:jc w:val="left"/>
              <w:rPr>
                <w:rFonts w:eastAsia="Times New Roman" w:cs="Times New Roman"/>
                <w:sz w:val="20"/>
                <w:szCs w:val="20"/>
                <w:lang w:val="en-US" w:eastAsia="de-DE"/>
              </w:rPr>
            </w:pPr>
            <w:r w:rsidRPr="0049368D">
              <w:rPr>
                <w:rFonts w:eastAsia="Times New Roman" w:cs="Times New Roman"/>
                <w:sz w:val="20"/>
                <w:szCs w:val="20"/>
                <w:lang w:val="en-US" w:eastAsia="de-DE"/>
              </w:rPr>
              <w:t>Marks the end of a word or is placed after a</w:t>
            </w:r>
            <w:ins w:id="829" w:author="Moritz Lautenbach" w:date="2014-04-16T10:49:00Z">
              <w:r w:rsidRPr="0049368D">
                <w:rPr>
                  <w:rFonts w:eastAsia="Times New Roman" w:cs="Times New Roman"/>
                  <w:sz w:val="20"/>
                  <w:szCs w:val="20"/>
                  <w:lang w:val="en-US" w:eastAsia="de-DE"/>
                </w:rPr>
                <w:t>n</w:t>
              </w:r>
            </w:ins>
            <w:r w:rsidRPr="0049368D">
              <w:rPr>
                <w:rFonts w:eastAsia="Times New Roman" w:cs="Times New Roman"/>
                <w:sz w:val="20"/>
                <w:szCs w:val="20"/>
                <w:lang w:val="en-US" w:eastAsia="de-DE"/>
              </w:rPr>
              <w:t xml:space="preserve"> Utterance End Symbol or </w:t>
            </w:r>
            <w:r w:rsidR="00C23F5A" w:rsidRPr="0049368D">
              <w:rPr>
                <w:rFonts w:eastAsia="Times New Roman" w:cs="Times New Roman"/>
                <w:sz w:val="20"/>
                <w:szCs w:val="20"/>
                <w:lang w:val="en-US" w:eastAsia="de-DE"/>
              </w:rPr>
              <w:t>“</w:t>
            </w:r>
            <w:r w:rsidRPr="0049368D">
              <w:rPr>
                <w:rFonts w:eastAsia="Times New Roman" w:cs="Times New Roman"/>
                <w:sz w:val="20"/>
                <w:szCs w:val="20"/>
                <w:lang w:val="en-US" w:eastAsia="de-DE"/>
              </w:rPr>
              <w:t>other punctuation</w:t>
            </w:r>
            <w:r w:rsidR="00C23F5A" w:rsidRPr="0049368D">
              <w:rPr>
                <w:rFonts w:eastAsia="Times New Roman" w:cs="Times New Roman"/>
                <w:sz w:val="20"/>
                <w:szCs w:val="20"/>
                <w:lang w:val="en-US" w:eastAsia="de-DE"/>
              </w:rPr>
              <w:t>”</w:t>
            </w:r>
            <w:r w:rsidRPr="0049368D">
              <w:rPr>
                <w:rFonts w:eastAsia="Times New Roman" w:cs="Times New Roman"/>
                <w:sz w:val="20"/>
                <w:szCs w:val="20"/>
                <w:lang w:val="en-US" w:eastAsia="de-DE"/>
              </w:rPr>
              <w:t>.</w:t>
            </w:r>
          </w:p>
        </w:tc>
      </w:tr>
      <w:tr w:rsidR="000959A2" w:rsidRPr="0005350C" w14:paraId="4E6F905E"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577892" w14:textId="77777777" w:rsidR="000959A2" w:rsidRPr="00522DCA" w:rsidRDefault="000959A2">
            <w:pPr>
              <w:rPr>
                <w:rFonts w:cs="Times New Roman"/>
                <w:bCs/>
                <w:lang w:val="en-GB"/>
              </w:rPr>
            </w:pPr>
            <w:bookmarkStart w:id="830" w:name="Quote"/>
            <w:r w:rsidRPr="00522DCA">
              <w:rPr>
                <w:rFonts w:cs="Times New Roman"/>
                <w:bCs/>
                <w:lang w:val="en-GB"/>
              </w:rPr>
              <w:t>Quote</w:t>
            </w:r>
            <w:bookmarkEnd w:id="830"/>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32B9428B" w14:textId="0D1EDC70" w:rsidR="000959A2" w:rsidRPr="00522DCA" w:rsidRDefault="00007CB6">
            <w:pPr>
              <w:rPr>
                <w:rFonts w:cs="Times New Roman"/>
                <w:b/>
                <w:color w:val="C0C0C0"/>
                <w:lang w:val="en-GB"/>
              </w:rPr>
            </w:pPr>
            <w:r w:rsidRPr="00522DCA">
              <w:rPr>
                <w:rFonts w:cs="Times New Roman"/>
                <w:b/>
                <w:bCs/>
                <w:lang w:val="en-GB"/>
              </w:rPr>
              <w:t>„</w:t>
            </w:r>
            <w:r w:rsidR="000959A2"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083AAF9B" w14:textId="77777777" w:rsidR="000959A2" w:rsidRPr="0049368D" w:rsidRDefault="000959A2" w:rsidP="00586DA6">
            <w:pPr>
              <w:spacing w:before="0" w:after="0"/>
              <w:jc w:val="left"/>
              <w:rPr>
                <w:rFonts w:eastAsia="Times New Roman" w:cs="Times New Roman"/>
                <w:sz w:val="20"/>
                <w:szCs w:val="20"/>
                <w:lang w:val="en-US" w:eastAsia="de-DE"/>
              </w:rPr>
            </w:pPr>
            <w:r w:rsidRPr="0049368D">
              <w:rPr>
                <w:rFonts w:eastAsia="Times New Roman" w:cs="Times New Roman"/>
                <w:sz w:val="20"/>
                <w:szCs w:val="20"/>
                <w:lang w:val="en-US" w:eastAsia="de-DE"/>
              </w:rPr>
              <w:t xml:space="preserve">Marks the beginning and the end of </w:t>
            </w:r>
            <w:del w:id="831" w:author="Moritz Lautenbach" w:date="2014-04-16T10:50:00Z">
              <w:r w:rsidRPr="0049368D" w:rsidDel="00133DC0">
                <w:rPr>
                  <w:rFonts w:eastAsia="Times New Roman" w:cs="Times New Roman"/>
                  <w:sz w:val="20"/>
                  <w:szCs w:val="20"/>
                  <w:lang w:val="en-US" w:eastAsia="de-DE"/>
                </w:rPr>
                <w:delText xml:space="preserve">the </w:delText>
              </w:r>
            </w:del>
            <w:r w:rsidRPr="0049368D">
              <w:rPr>
                <w:rFonts w:eastAsia="Times New Roman" w:cs="Times New Roman"/>
                <w:sz w:val="20"/>
                <w:szCs w:val="20"/>
                <w:lang w:val="en-US" w:eastAsia="de-DE"/>
              </w:rPr>
              <w:t>reported speech</w:t>
            </w:r>
            <w:del w:id="832" w:author="Moritz Lautenbach" w:date="2014-04-16T10:50:00Z">
              <w:r w:rsidRPr="0049368D" w:rsidDel="00133DC0">
                <w:rPr>
                  <w:rFonts w:eastAsia="Times New Roman" w:cs="Times New Roman"/>
                  <w:sz w:val="20"/>
                  <w:szCs w:val="20"/>
                  <w:lang w:val="en-US" w:eastAsia="de-DE"/>
                </w:rPr>
                <w:delText xml:space="preserve"> </w:delText>
              </w:r>
            </w:del>
            <w:r w:rsidRPr="0049368D">
              <w:rPr>
                <w:rFonts w:eastAsia="Times New Roman" w:cs="Times New Roman"/>
                <w:sz w:val="20"/>
                <w:szCs w:val="20"/>
                <w:lang w:val="en-US" w:eastAsia="de-DE"/>
              </w:rPr>
              <w:t>. Utterance End Symbols within reported speech are ignored.</w:t>
            </w:r>
          </w:p>
        </w:tc>
      </w:tr>
      <w:tr w:rsidR="000959A2" w:rsidRPr="00522DCA" w14:paraId="3E7C4E8C"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90255CB" w14:textId="77777777" w:rsidR="000959A2" w:rsidRPr="00522DCA" w:rsidRDefault="000959A2">
            <w:pPr>
              <w:rPr>
                <w:rFonts w:cs="Times New Roman"/>
                <w:bCs/>
                <w:lang w:val="en-GB"/>
              </w:rPr>
            </w:pPr>
            <w:bookmarkStart w:id="833" w:name="OpenParenthesis"/>
            <w:proofErr w:type="spellStart"/>
            <w:r w:rsidRPr="00522DCA">
              <w:rPr>
                <w:rFonts w:cs="Times New Roman"/>
                <w:bCs/>
                <w:lang w:val="en-GB"/>
              </w:rPr>
              <w:t>OpenParenthesis</w:t>
            </w:r>
            <w:bookmarkEnd w:id="833"/>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9A218F2"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3AA3F1B4" w14:textId="618886A4" w:rsidR="000959A2" w:rsidRPr="00586DA6" w:rsidRDefault="000959A2" w:rsidP="00586DA6">
            <w:pPr>
              <w:spacing w:before="0" w:after="0"/>
              <w:jc w:val="left"/>
              <w:rPr>
                <w:rFonts w:eastAsia="Times New Roman" w:cs="Times New Roman"/>
                <w:sz w:val="20"/>
                <w:szCs w:val="20"/>
                <w:lang w:eastAsia="de-DE"/>
              </w:rPr>
            </w:pPr>
            <w:r w:rsidRPr="0049368D">
              <w:rPr>
                <w:rFonts w:eastAsia="Times New Roman" w:cs="Times New Roman"/>
                <w:sz w:val="20"/>
                <w:szCs w:val="20"/>
                <w:lang w:val="en-US" w:eastAsia="de-DE"/>
              </w:rPr>
              <w:t xml:space="preserve">A double occurrence marks the beginning of a </w:t>
            </w:r>
            <w:del w:id="834" w:author="Moritz Lautenbach" w:date="2014-04-16T10:50:00Z">
              <w:r w:rsidRPr="0049368D" w:rsidDel="00133DC0">
                <w:rPr>
                  <w:rFonts w:eastAsia="Times New Roman" w:cs="Times New Roman"/>
                  <w:sz w:val="20"/>
                  <w:szCs w:val="20"/>
                  <w:lang w:val="en-US" w:eastAsia="de-DE"/>
                </w:rPr>
                <w:delText xml:space="preserve">non </w:delText>
              </w:r>
            </w:del>
            <w:ins w:id="835" w:author="Moritz Lautenbach" w:date="2014-04-16T10:50:00Z">
              <w:r w:rsidRPr="0049368D">
                <w:rPr>
                  <w:rFonts w:eastAsia="Times New Roman" w:cs="Times New Roman"/>
                  <w:sz w:val="20"/>
                  <w:szCs w:val="20"/>
                  <w:lang w:val="en-US" w:eastAsia="de-DE"/>
                </w:rPr>
                <w:t>non-</w:t>
              </w:r>
            </w:ins>
            <w:r w:rsidRPr="0049368D">
              <w:rPr>
                <w:rFonts w:eastAsia="Times New Roman" w:cs="Times New Roman"/>
                <w:sz w:val="20"/>
                <w:szCs w:val="20"/>
                <w:lang w:val="en-US" w:eastAsia="de-DE"/>
              </w:rPr>
              <w:t xml:space="preserve">phonological segment. </w:t>
            </w:r>
            <w:r w:rsidRPr="00586DA6">
              <w:rPr>
                <w:rFonts w:eastAsia="Times New Roman" w:cs="Times New Roman"/>
                <w:sz w:val="20"/>
                <w:szCs w:val="20"/>
                <w:lang w:eastAsia="de-DE"/>
              </w:rPr>
              <w:t xml:space="preserve">A </w:t>
            </w:r>
            <w:proofErr w:type="spellStart"/>
            <w:r w:rsidRPr="00586DA6">
              <w:rPr>
                <w:rFonts w:eastAsia="Times New Roman" w:cs="Times New Roman"/>
                <w:sz w:val="20"/>
                <w:szCs w:val="20"/>
                <w:lang w:eastAsia="de-DE"/>
              </w:rPr>
              <w:t>single</w:t>
            </w:r>
            <w:proofErr w:type="spellEnd"/>
            <w:r w:rsidRPr="00586DA6">
              <w:rPr>
                <w:rFonts w:eastAsia="Times New Roman" w:cs="Times New Roman"/>
                <w:sz w:val="20"/>
                <w:szCs w:val="20"/>
                <w:lang w:eastAsia="de-DE"/>
              </w:rPr>
              <w:t xml:space="preserve"> </w:t>
            </w:r>
            <w:proofErr w:type="spellStart"/>
            <w:r w:rsidRPr="00586DA6">
              <w:rPr>
                <w:rFonts w:eastAsia="Times New Roman" w:cs="Times New Roman"/>
                <w:sz w:val="20"/>
                <w:szCs w:val="20"/>
                <w:lang w:eastAsia="de-DE"/>
              </w:rPr>
              <w:t>occurrence</w:t>
            </w:r>
            <w:proofErr w:type="spellEnd"/>
            <w:r w:rsidRPr="00586DA6">
              <w:rPr>
                <w:rFonts w:eastAsia="Times New Roman" w:cs="Times New Roman"/>
                <w:sz w:val="20"/>
                <w:szCs w:val="20"/>
                <w:lang w:eastAsia="de-DE"/>
              </w:rPr>
              <w:t xml:space="preserve"> </w:t>
            </w:r>
            <w:proofErr w:type="spellStart"/>
            <w:r w:rsidRPr="00586DA6">
              <w:rPr>
                <w:rFonts w:eastAsia="Times New Roman" w:cs="Times New Roman"/>
                <w:sz w:val="20"/>
                <w:szCs w:val="20"/>
                <w:lang w:eastAsia="de-DE"/>
              </w:rPr>
              <w:t>is</w:t>
            </w:r>
            <w:proofErr w:type="spellEnd"/>
            <w:r w:rsidRPr="00586DA6">
              <w:rPr>
                <w:rFonts w:eastAsia="Times New Roman" w:cs="Times New Roman"/>
                <w:sz w:val="20"/>
                <w:szCs w:val="20"/>
                <w:lang w:eastAsia="de-DE"/>
              </w:rPr>
              <w:t xml:space="preserve"> </w:t>
            </w:r>
            <w:proofErr w:type="spellStart"/>
            <w:r w:rsidRPr="00586DA6">
              <w:rPr>
                <w:rFonts w:eastAsia="Times New Roman" w:cs="Times New Roman"/>
                <w:sz w:val="20"/>
                <w:szCs w:val="20"/>
                <w:lang w:eastAsia="de-DE"/>
              </w:rPr>
              <w:t>treated</w:t>
            </w:r>
            <w:proofErr w:type="spellEnd"/>
            <w:r w:rsidRPr="00586DA6">
              <w:rPr>
                <w:rFonts w:eastAsia="Times New Roman" w:cs="Times New Roman"/>
                <w:sz w:val="20"/>
                <w:szCs w:val="20"/>
                <w:lang w:eastAsia="de-DE"/>
              </w:rPr>
              <w:t xml:space="preserve"> like </w:t>
            </w:r>
            <w:r w:rsidR="00C23F5A" w:rsidRPr="00586DA6">
              <w:rPr>
                <w:rFonts w:eastAsia="Times New Roman" w:cs="Times New Roman"/>
                <w:sz w:val="20"/>
                <w:szCs w:val="20"/>
                <w:lang w:eastAsia="de-DE"/>
              </w:rPr>
              <w:t>“</w:t>
            </w:r>
            <w:proofErr w:type="spellStart"/>
            <w:r w:rsidRPr="00586DA6">
              <w:rPr>
                <w:rFonts w:eastAsia="Times New Roman" w:cs="Times New Roman"/>
                <w:sz w:val="20"/>
                <w:szCs w:val="20"/>
                <w:lang w:eastAsia="de-DE"/>
              </w:rPr>
              <w:t>other</w:t>
            </w:r>
            <w:proofErr w:type="spellEnd"/>
            <w:r w:rsidRPr="00586DA6">
              <w:rPr>
                <w:rFonts w:eastAsia="Times New Roman" w:cs="Times New Roman"/>
                <w:sz w:val="20"/>
                <w:szCs w:val="20"/>
                <w:lang w:eastAsia="de-DE"/>
              </w:rPr>
              <w:t xml:space="preserve"> </w:t>
            </w:r>
            <w:proofErr w:type="spellStart"/>
            <w:r w:rsidRPr="00586DA6">
              <w:rPr>
                <w:rFonts w:eastAsia="Times New Roman" w:cs="Times New Roman"/>
                <w:sz w:val="20"/>
                <w:szCs w:val="20"/>
                <w:lang w:eastAsia="de-DE"/>
              </w:rPr>
              <w:t>punctuation</w:t>
            </w:r>
            <w:proofErr w:type="spellEnd"/>
            <w:r w:rsidR="00C23F5A" w:rsidRPr="00586DA6">
              <w:rPr>
                <w:rFonts w:eastAsia="Times New Roman" w:cs="Times New Roman"/>
                <w:sz w:val="20"/>
                <w:szCs w:val="20"/>
                <w:lang w:eastAsia="de-DE"/>
              </w:rPr>
              <w:t>”</w:t>
            </w:r>
            <w:r w:rsidRPr="00586DA6">
              <w:rPr>
                <w:rFonts w:eastAsia="Times New Roman" w:cs="Times New Roman"/>
                <w:sz w:val="20"/>
                <w:szCs w:val="20"/>
                <w:lang w:eastAsia="de-DE"/>
              </w:rPr>
              <w:t>.</w:t>
            </w:r>
          </w:p>
        </w:tc>
      </w:tr>
      <w:tr w:rsidR="000959A2" w:rsidRPr="00522DCA" w14:paraId="3F3010C9"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41DE27A0" w14:textId="77777777" w:rsidR="000959A2" w:rsidRPr="00522DCA" w:rsidRDefault="000959A2">
            <w:pPr>
              <w:rPr>
                <w:rFonts w:cs="Times New Roman"/>
                <w:bCs/>
                <w:lang w:val="en-GB"/>
              </w:rPr>
            </w:pPr>
            <w:bookmarkStart w:id="836" w:name="CloseParenthesis"/>
            <w:proofErr w:type="spellStart"/>
            <w:r w:rsidRPr="00522DCA">
              <w:rPr>
                <w:rFonts w:cs="Times New Roman"/>
                <w:bCs/>
                <w:lang w:val="en-GB"/>
              </w:rPr>
              <w:t>CloseParenthesis</w:t>
            </w:r>
            <w:bookmarkEnd w:id="836"/>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2A30C01"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41044E6" w14:textId="0987005A" w:rsidR="000959A2" w:rsidRPr="00586DA6" w:rsidRDefault="000959A2" w:rsidP="00586DA6">
            <w:pPr>
              <w:spacing w:before="0" w:after="0"/>
              <w:jc w:val="left"/>
              <w:rPr>
                <w:rFonts w:eastAsia="Times New Roman" w:cs="Times New Roman"/>
                <w:sz w:val="20"/>
                <w:szCs w:val="20"/>
                <w:lang w:eastAsia="de-DE"/>
              </w:rPr>
            </w:pPr>
            <w:r w:rsidRPr="0049368D">
              <w:rPr>
                <w:rFonts w:eastAsia="Times New Roman" w:cs="Times New Roman"/>
                <w:sz w:val="20"/>
                <w:szCs w:val="20"/>
                <w:lang w:val="en-US" w:eastAsia="de-DE"/>
              </w:rPr>
              <w:t xml:space="preserve">A double occurrence marks the end of a </w:t>
            </w:r>
            <w:del w:id="837" w:author="Moritz Lautenbach" w:date="2014-04-16T10:50:00Z">
              <w:r w:rsidRPr="0049368D" w:rsidDel="00133DC0">
                <w:rPr>
                  <w:rFonts w:eastAsia="Times New Roman" w:cs="Times New Roman"/>
                  <w:sz w:val="20"/>
                  <w:szCs w:val="20"/>
                  <w:lang w:val="en-US" w:eastAsia="de-DE"/>
                </w:rPr>
                <w:delText xml:space="preserve">non </w:delText>
              </w:r>
            </w:del>
            <w:ins w:id="838" w:author="Moritz Lautenbach" w:date="2014-04-16T10:50:00Z">
              <w:r w:rsidRPr="0049368D">
                <w:rPr>
                  <w:rFonts w:eastAsia="Times New Roman" w:cs="Times New Roman"/>
                  <w:sz w:val="20"/>
                  <w:szCs w:val="20"/>
                  <w:lang w:val="en-US" w:eastAsia="de-DE"/>
                </w:rPr>
                <w:t>non-</w:t>
              </w:r>
            </w:ins>
            <w:r w:rsidRPr="0049368D">
              <w:rPr>
                <w:rFonts w:eastAsia="Times New Roman" w:cs="Times New Roman"/>
                <w:sz w:val="20"/>
                <w:szCs w:val="20"/>
                <w:lang w:val="en-US" w:eastAsia="de-DE"/>
              </w:rPr>
              <w:t xml:space="preserve">phonological segment. </w:t>
            </w:r>
            <w:r w:rsidRPr="00586DA6">
              <w:rPr>
                <w:rFonts w:eastAsia="Times New Roman" w:cs="Times New Roman"/>
                <w:sz w:val="20"/>
                <w:szCs w:val="20"/>
                <w:lang w:eastAsia="de-DE"/>
              </w:rPr>
              <w:t xml:space="preserve">A </w:t>
            </w:r>
            <w:proofErr w:type="spellStart"/>
            <w:r w:rsidRPr="00586DA6">
              <w:rPr>
                <w:rFonts w:eastAsia="Times New Roman" w:cs="Times New Roman"/>
                <w:sz w:val="20"/>
                <w:szCs w:val="20"/>
                <w:lang w:eastAsia="de-DE"/>
              </w:rPr>
              <w:t>single</w:t>
            </w:r>
            <w:proofErr w:type="spellEnd"/>
            <w:r w:rsidRPr="00586DA6">
              <w:rPr>
                <w:rFonts w:eastAsia="Times New Roman" w:cs="Times New Roman"/>
                <w:sz w:val="20"/>
                <w:szCs w:val="20"/>
                <w:lang w:eastAsia="de-DE"/>
              </w:rPr>
              <w:t xml:space="preserve"> </w:t>
            </w:r>
            <w:proofErr w:type="spellStart"/>
            <w:r w:rsidRPr="00586DA6">
              <w:rPr>
                <w:rFonts w:eastAsia="Times New Roman" w:cs="Times New Roman"/>
                <w:sz w:val="20"/>
                <w:szCs w:val="20"/>
                <w:lang w:eastAsia="de-DE"/>
              </w:rPr>
              <w:t>occurrence</w:t>
            </w:r>
            <w:proofErr w:type="spellEnd"/>
            <w:r w:rsidRPr="00586DA6">
              <w:rPr>
                <w:rFonts w:eastAsia="Times New Roman" w:cs="Times New Roman"/>
                <w:sz w:val="20"/>
                <w:szCs w:val="20"/>
                <w:lang w:eastAsia="de-DE"/>
              </w:rPr>
              <w:t xml:space="preserve"> </w:t>
            </w:r>
            <w:proofErr w:type="spellStart"/>
            <w:r w:rsidRPr="00586DA6">
              <w:rPr>
                <w:rFonts w:eastAsia="Times New Roman" w:cs="Times New Roman"/>
                <w:sz w:val="20"/>
                <w:szCs w:val="20"/>
                <w:lang w:eastAsia="de-DE"/>
              </w:rPr>
              <w:t>is</w:t>
            </w:r>
            <w:proofErr w:type="spellEnd"/>
            <w:r w:rsidRPr="00586DA6">
              <w:rPr>
                <w:rFonts w:eastAsia="Times New Roman" w:cs="Times New Roman"/>
                <w:sz w:val="20"/>
                <w:szCs w:val="20"/>
                <w:lang w:eastAsia="de-DE"/>
              </w:rPr>
              <w:t xml:space="preserve"> </w:t>
            </w:r>
            <w:proofErr w:type="spellStart"/>
            <w:r w:rsidRPr="00586DA6">
              <w:rPr>
                <w:rFonts w:eastAsia="Times New Roman" w:cs="Times New Roman"/>
                <w:sz w:val="20"/>
                <w:szCs w:val="20"/>
                <w:lang w:eastAsia="de-DE"/>
              </w:rPr>
              <w:t>treated</w:t>
            </w:r>
            <w:proofErr w:type="spellEnd"/>
            <w:r w:rsidRPr="00586DA6">
              <w:rPr>
                <w:rFonts w:eastAsia="Times New Roman" w:cs="Times New Roman"/>
                <w:sz w:val="20"/>
                <w:szCs w:val="20"/>
                <w:lang w:eastAsia="de-DE"/>
              </w:rPr>
              <w:t xml:space="preserve"> like </w:t>
            </w:r>
            <w:r w:rsidR="00C23F5A" w:rsidRPr="00586DA6">
              <w:rPr>
                <w:rFonts w:eastAsia="Times New Roman" w:cs="Times New Roman"/>
                <w:sz w:val="20"/>
                <w:szCs w:val="20"/>
                <w:lang w:eastAsia="de-DE"/>
              </w:rPr>
              <w:t>“</w:t>
            </w:r>
            <w:proofErr w:type="spellStart"/>
            <w:r w:rsidRPr="00586DA6">
              <w:rPr>
                <w:rFonts w:eastAsia="Times New Roman" w:cs="Times New Roman"/>
                <w:sz w:val="20"/>
                <w:szCs w:val="20"/>
                <w:lang w:eastAsia="de-DE"/>
              </w:rPr>
              <w:t>other</w:t>
            </w:r>
            <w:proofErr w:type="spellEnd"/>
            <w:r w:rsidRPr="00586DA6">
              <w:rPr>
                <w:rFonts w:eastAsia="Times New Roman" w:cs="Times New Roman"/>
                <w:sz w:val="20"/>
                <w:szCs w:val="20"/>
                <w:lang w:eastAsia="de-DE"/>
              </w:rPr>
              <w:t xml:space="preserve"> </w:t>
            </w:r>
            <w:proofErr w:type="spellStart"/>
            <w:r w:rsidRPr="00586DA6">
              <w:rPr>
                <w:rFonts w:eastAsia="Times New Roman" w:cs="Times New Roman"/>
                <w:sz w:val="20"/>
                <w:szCs w:val="20"/>
                <w:lang w:eastAsia="de-DE"/>
              </w:rPr>
              <w:t>punctuation</w:t>
            </w:r>
            <w:proofErr w:type="spellEnd"/>
            <w:r w:rsidR="00C23F5A" w:rsidRPr="00586DA6">
              <w:rPr>
                <w:rFonts w:eastAsia="Times New Roman" w:cs="Times New Roman"/>
                <w:sz w:val="20"/>
                <w:szCs w:val="20"/>
                <w:lang w:eastAsia="de-DE"/>
              </w:rPr>
              <w:t>”</w:t>
            </w:r>
            <w:del w:id="839" w:author="Moritz Lautenbach" w:date="2014-04-16T10:50:00Z">
              <w:r w:rsidRPr="00586DA6" w:rsidDel="00133DC0">
                <w:rPr>
                  <w:rFonts w:eastAsia="Times New Roman" w:cs="Times New Roman"/>
                  <w:sz w:val="20"/>
                  <w:szCs w:val="20"/>
                  <w:lang w:eastAsia="de-DE"/>
                </w:rPr>
                <w:delText xml:space="preserve"> </w:delText>
              </w:r>
            </w:del>
            <w:r w:rsidRPr="00586DA6">
              <w:rPr>
                <w:rFonts w:eastAsia="Times New Roman" w:cs="Times New Roman"/>
                <w:sz w:val="20"/>
                <w:szCs w:val="20"/>
                <w:lang w:eastAsia="de-DE"/>
              </w:rPr>
              <w:softHyphen/>
              <w:t>.</w:t>
            </w:r>
          </w:p>
        </w:tc>
      </w:tr>
      <w:tr w:rsidR="000959A2" w:rsidRPr="0005350C" w14:paraId="43D8677E"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3200C8B6" w14:textId="77777777" w:rsidR="000959A2" w:rsidRPr="00522DCA" w:rsidRDefault="000959A2">
            <w:pPr>
              <w:rPr>
                <w:rFonts w:cs="Times New Roman"/>
                <w:bCs/>
                <w:lang w:val="en-GB"/>
              </w:rPr>
            </w:pPr>
            <w:bookmarkStart w:id="840" w:name="MiscellaneousPunctuation"/>
            <w:proofErr w:type="spellStart"/>
            <w:r w:rsidRPr="00522DCA">
              <w:rPr>
                <w:rFonts w:cs="Times New Roman"/>
                <w:bCs/>
                <w:lang w:val="en-GB"/>
              </w:rPr>
              <w:t>MiscellaneousPunctuation</w:t>
            </w:r>
            <w:bookmarkEnd w:id="840"/>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6320B1DA"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_</w:t>
            </w:r>
            <w:r w:rsidRPr="00522DCA">
              <w:rPr>
                <w:rFonts w:cs="Times New Roman"/>
                <w:b/>
                <w:color w:val="C0C0C0"/>
                <w:lang w:val="en-GB"/>
              </w:rPr>
              <w:t xml:space="preserve"> | </w:t>
            </w:r>
            <w:r w:rsidRPr="00522DCA">
              <w:rPr>
                <w:rFonts w:ascii="MS Gothic" w:hAnsi="MS Gothic" w:cs="MS Gothic"/>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7853D9D3" w14:textId="77777777" w:rsidR="000959A2" w:rsidRPr="0049368D" w:rsidRDefault="000959A2" w:rsidP="00586DA6">
            <w:pPr>
              <w:spacing w:before="0" w:after="0"/>
              <w:jc w:val="left"/>
              <w:rPr>
                <w:rFonts w:eastAsia="Times New Roman" w:cs="Times New Roman"/>
                <w:sz w:val="20"/>
                <w:szCs w:val="20"/>
                <w:lang w:val="en-US" w:eastAsia="de-DE"/>
              </w:rPr>
            </w:pPr>
            <w:r w:rsidRPr="0049368D">
              <w:rPr>
                <w:rFonts w:eastAsia="Times New Roman" w:cs="Times New Roman"/>
                <w:sz w:val="20"/>
                <w:szCs w:val="20"/>
                <w:lang w:val="en-US" w:eastAsia="de-DE"/>
              </w:rPr>
              <w:t>Marks intra-segmental phenomena and is segmented like punctuation.</w:t>
            </w:r>
          </w:p>
        </w:tc>
      </w:tr>
      <w:tr w:rsidR="000959A2" w:rsidRPr="0005350C" w14:paraId="4C75D203"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60071FB8" w14:textId="77777777" w:rsidR="000959A2" w:rsidRPr="00522DCA" w:rsidRDefault="000959A2">
            <w:pPr>
              <w:rPr>
                <w:rFonts w:cs="Times New Roman"/>
                <w:bCs/>
                <w:lang w:val="en-GB"/>
              </w:rPr>
            </w:pPr>
            <w:bookmarkStart w:id="841" w:name="PauseSymbols"/>
            <w:proofErr w:type="spellStart"/>
            <w:r w:rsidRPr="00522DCA">
              <w:rPr>
                <w:rFonts w:cs="Times New Roman"/>
                <w:bCs/>
                <w:lang w:val="en-GB"/>
              </w:rPr>
              <w:t>PauseSymbols</w:t>
            </w:r>
            <w:bookmarkEnd w:id="841"/>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C58B29C"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1C8B934" w14:textId="77777777" w:rsidR="000959A2" w:rsidRPr="0049368D" w:rsidRDefault="000959A2" w:rsidP="00586DA6">
            <w:pPr>
              <w:spacing w:before="0" w:after="0"/>
              <w:jc w:val="left"/>
              <w:rPr>
                <w:rFonts w:eastAsia="Times New Roman" w:cs="Times New Roman"/>
                <w:sz w:val="20"/>
                <w:szCs w:val="20"/>
                <w:lang w:val="en-US" w:eastAsia="de-DE"/>
              </w:rPr>
            </w:pPr>
            <w:r w:rsidRPr="0049368D">
              <w:rPr>
                <w:rFonts w:eastAsia="Times New Roman" w:cs="Times New Roman"/>
                <w:sz w:val="20"/>
                <w:szCs w:val="20"/>
                <w:lang w:val="en-US" w:eastAsia="de-DE"/>
              </w:rPr>
              <w:t xml:space="preserve">Mark pauses and are segmented like </w:t>
            </w:r>
            <w:del w:id="842" w:author="Moritz Lautenbach" w:date="2014-04-16T10:51:00Z">
              <w:r w:rsidRPr="0049368D" w:rsidDel="00133DC0">
                <w:rPr>
                  <w:rFonts w:eastAsia="Times New Roman" w:cs="Times New Roman"/>
                  <w:sz w:val="20"/>
                  <w:szCs w:val="20"/>
                  <w:lang w:val="en-US" w:eastAsia="de-DE"/>
                </w:rPr>
                <w:delText xml:space="preserve">non </w:delText>
              </w:r>
            </w:del>
            <w:ins w:id="843" w:author="Moritz Lautenbach" w:date="2014-04-16T10:51:00Z">
              <w:r w:rsidRPr="0049368D">
                <w:rPr>
                  <w:rFonts w:eastAsia="Times New Roman" w:cs="Times New Roman"/>
                  <w:sz w:val="20"/>
                  <w:szCs w:val="20"/>
                  <w:lang w:val="en-US" w:eastAsia="de-DE"/>
                </w:rPr>
                <w:t>non-</w:t>
              </w:r>
            </w:ins>
            <w:r w:rsidRPr="0049368D">
              <w:rPr>
                <w:rFonts w:eastAsia="Times New Roman" w:cs="Times New Roman"/>
                <w:sz w:val="20"/>
                <w:szCs w:val="20"/>
                <w:lang w:val="en-US" w:eastAsia="de-DE"/>
              </w:rPr>
              <w:t>phonological date.</w:t>
            </w:r>
          </w:p>
        </w:tc>
      </w:tr>
    </w:tbl>
    <w:p w14:paraId="1B4BF4F6" w14:textId="77777777" w:rsidR="000959A2" w:rsidRPr="00522DCA" w:rsidRDefault="000959A2" w:rsidP="005D3475">
      <w:pPr>
        <w:pStyle w:val="Standard-BlockCharCharChar"/>
        <w:rPr>
          <w:lang w:val="en-GB"/>
        </w:rPr>
      </w:pPr>
      <w:r w:rsidRPr="00522DCA">
        <w:rPr>
          <w:lang w:val="en-GB"/>
        </w:rPr>
        <w:t>Example:</w:t>
      </w:r>
    </w:p>
    <w:p w14:paraId="694EA65B" w14:textId="77E9E698" w:rsidR="000959A2" w:rsidRPr="00522DCA" w:rsidRDefault="000959A2" w:rsidP="005D3475">
      <w:pPr>
        <w:pStyle w:val="Standard-BlockCharCharChar"/>
        <w:rPr>
          <w:lang w:val="en-GB"/>
        </w:rPr>
      </w:pPr>
      <w:r w:rsidRPr="00522DCA">
        <w:rPr>
          <w:lang w:val="en-GB"/>
        </w:rPr>
        <w:t>The second segment chain of speaker A is segmented with the segmentation: </w:t>
      </w:r>
      <w:r w:rsidR="00C23F5A" w:rsidRPr="00522DCA">
        <w:rPr>
          <w:lang w:val="en-GB"/>
        </w:rPr>
        <w:t>“</w:t>
      </w:r>
      <w:r w:rsidRPr="00522DCA">
        <w:rPr>
          <w:lang w:val="en-GB"/>
        </w:rPr>
        <w:t>HIAT: Utterance and Words</w:t>
      </w:r>
      <w:r w:rsidR="00C23F5A" w:rsidRPr="00522DCA">
        <w:rPr>
          <w:lang w:val="en-GB"/>
        </w:rPr>
        <w:t>”</w:t>
      </w:r>
      <w:r w:rsidRPr="00522DCA">
        <w:rPr>
          <w:lang w:val="en-GB"/>
        </w:rPr>
        <w:t>...</w:t>
      </w:r>
    </w:p>
    <w:p w14:paraId="010AEB9A" w14:textId="77777777" w:rsidR="000959A2" w:rsidRPr="00522DCA" w:rsidRDefault="0005350C">
      <w:pPr>
        <w:rPr>
          <w:rFonts w:cs="Times New Roman"/>
          <w:lang w:val="en-GB"/>
        </w:rPr>
      </w:pPr>
      <w:r>
        <w:rPr>
          <w:rFonts w:cs="Times New Roman"/>
          <w:lang w:val="en-GB"/>
        </w:rPr>
        <w:pict w14:anchorId="4FD78ABF">
          <v:shape id="_x0000_i1194" type="#_x0000_t75" style="width:467.15pt;height:56.95pt" filled="t">
            <v:fill color2="black"/>
            <v:imagedata r:id="rId295" o:title=""/>
          </v:shape>
        </w:pict>
      </w:r>
    </w:p>
    <w:p w14:paraId="7D8105DA" w14:textId="63404037" w:rsidR="000959A2" w:rsidRPr="00522DCA" w:rsidRDefault="000959A2" w:rsidP="005D3475">
      <w:pPr>
        <w:pStyle w:val="Standard-BlockCharCharChar"/>
        <w:rPr>
          <w:lang w:val="en-GB"/>
        </w:rPr>
      </w:pPr>
      <w:r w:rsidRPr="00522DCA">
        <w:rPr>
          <w:lang w:val="en-GB"/>
        </w:rPr>
        <w:lastRenderedPageBreak/>
        <w:t xml:space="preserve">... </w:t>
      </w:r>
      <w:proofErr w:type="gramStart"/>
      <w:r w:rsidRPr="00522DCA">
        <w:rPr>
          <w:lang w:val="en-GB"/>
        </w:rPr>
        <w:t>into</w:t>
      </w:r>
      <w:proofErr w:type="gramEnd"/>
      <w:r w:rsidRPr="00522DCA">
        <w:rPr>
          <w:lang w:val="en-GB"/>
        </w:rPr>
        <w:t xml:space="preserve"> utterance, words (W), punctuation (IP) and non-phonological segments (Non-pho):</w:t>
      </w:r>
    </w:p>
    <w:tbl>
      <w:tblPr>
        <w:tblStyle w:val="Tabellenraster"/>
        <w:tblW w:w="9356" w:type="dxa"/>
        <w:tblInd w:w="108" w:type="dxa"/>
        <w:tblLook w:val="00A0" w:firstRow="1" w:lastRow="0" w:firstColumn="1" w:lastColumn="0" w:noHBand="0" w:noVBand="0"/>
      </w:tblPr>
      <w:tblGrid>
        <w:gridCol w:w="764"/>
        <w:gridCol w:w="453"/>
        <w:gridCol w:w="710"/>
        <w:gridCol w:w="453"/>
        <w:gridCol w:w="669"/>
        <w:gridCol w:w="455"/>
        <w:gridCol w:w="655"/>
        <w:gridCol w:w="454"/>
        <w:gridCol w:w="662"/>
        <w:gridCol w:w="455"/>
        <w:gridCol w:w="723"/>
        <w:gridCol w:w="454"/>
        <w:gridCol w:w="799"/>
        <w:gridCol w:w="454"/>
        <w:gridCol w:w="666"/>
        <w:gridCol w:w="530"/>
      </w:tblGrid>
      <w:tr w:rsidR="00586DA6" w:rsidRPr="00355B2A" w14:paraId="4D14C889" w14:textId="77777777" w:rsidTr="0049368D">
        <w:tc>
          <w:tcPr>
            <w:tcW w:w="9356" w:type="dxa"/>
            <w:gridSpan w:val="16"/>
            <w:shd w:val="clear" w:color="auto" w:fill="D9D9D9"/>
          </w:tcPr>
          <w:p w14:paraId="4496179D" w14:textId="6A26B1BE" w:rsidR="00586DA6" w:rsidRPr="00355B2A" w:rsidRDefault="00586DA6" w:rsidP="005D3475">
            <w:pPr>
              <w:pStyle w:val="Zwischenberschrift"/>
            </w:pPr>
            <w:r>
              <w:t xml:space="preserve">Segment </w:t>
            </w:r>
            <w:proofErr w:type="spellStart"/>
            <w:r>
              <w:t>chain</w:t>
            </w:r>
            <w:proofErr w:type="spellEnd"/>
          </w:p>
        </w:tc>
      </w:tr>
      <w:tr w:rsidR="00586DA6" w:rsidRPr="00355B2A" w14:paraId="115CD93F" w14:textId="77777777" w:rsidTr="0049368D">
        <w:tc>
          <w:tcPr>
            <w:tcW w:w="5745" w:type="dxa"/>
            <w:gridSpan w:val="10"/>
            <w:tcBorders>
              <w:bottom w:val="single" w:sz="4" w:space="0" w:color="auto"/>
            </w:tcBorders>
            <w:shd w:val="clear" w:color="auto" w:fill="B3B3B3"/>
          </w:tcPr>
          <w:p w14:paraId="315E1C31" w14:textId="186CB948" w:rsidR="00586DA6" w:rsidRPr="00355B2A" w:rsidRDefault="00586DA6" w:rsidP="005D3475">
            <w:pPr>
              <w:pStyle w:val="Zwischenberschrift"/>
            </w:pPr>
            <w:proofErr w:type="spellStart"/>
            <w:r>
              <w:t>Utterance</w:t>
            </w:r>
            <w:proofErr w:type="spellEnd"/>
          </w:p>
        </w:tc>
        <w:tc>
          <w:tcPr>
            <w:tcW w:w="3611" w:type="dxa"/>
            <w:gridSpan w:val="6"/>
            <w:tcBorders>
              <w:bottom w:val="single" w:sz="4" w:space="0" w:color="auto"/>
            </w:tcBorders>
            <w:shd w:val="clear" w:color="auto" w:fill="B3B3B3"/>
          </w:tcPr>
          <w:p w14:paraId="026C5746" w14:textId="68A0BD59" w:rsidR="00586DA6" w:rsidRPr="00355B2A" w:rsidRDefault="00586DA6" w:rsidP="005D3475">
            <w:pPr>
              <w:pStyle w:val="Zwischenberschrift"/>
            </w:pPr>
            <w:proofErr w:type="spellStart"/>
            <w:r>
              <w:t>Utterance</w:t>
            </w:r>
            <w:proofErr w:type="spellEnd"/>
          </w:p>
        </w:tc>
      </w:tr>
      <w:tr w:rsidR="00586DA6" w:rsidRPr="00355B2A" w14:paraId="3DA015C7" w14:textId="77777777" w:rsidTr="0049368D">
        <w:tc>
          <w:tcPr>
            <w:tcW w:w="777" w:type="dxa"/>
            <w:tcBorders>
              <w:bottom w:val="single" w:sz="4" w:space="0" w:color="auto"/>
            </w:tcBorders>
            <w:shd w:val="clear" w:color="auto" w:fill="FFFFCC"/>
          </w:tcPr>
          <w:p w14:paraId="3206FDF0" w14:textId="77777777" w:rsidR="00586DA6" w:rsidRPr="00355B2A" w:rsidRDefault="00586DA6" w:rsidP="005D3475">
            <w:pPr>
              <w:pStyle w:val="Standard-BlockCharCharChar"/>
            </w:pPr>
            <w:r w:rsidRPr="00355B2A">
              <w:t>W</w:t>
            </w:r>
          </w:p>
        </w:tc>
        <w:tc>
          <w:tcPr>
            <w:tcW w:w="455" w:type="dxa"/>
            <w:tcBorders>
              <w:bottom w:val="single" w:sz="4" w:space="0" w:color="auto"/>
            </w:tcBorders>
            <w:shd w:val="clear" w:color="auto" w:fill="CCFFCC"/>
          </w:tcPr>
          <w:p w14:paraId="5148A592" w14:textId="77777777" w:rsidR="00586DA6" w:rsidRPr="00355B2A" w:rsidRDefault="00586DA6" w:rsidP="005D3475">
            <w:pPr>
              <w:pStyle w:val="Standard-BlockCharCharChar"/>
            </w:pPr>
            <w:r w:rsidRPr="00355B2A">
              <w:t>IP</w:t>
            </w:r>
          </w:p>
        </w:tc>
        <w:tc>
          <w:tcPr>
            <w:tcW w:w="672" w:type="dxa"/>
            <w:tcBorders>
              <w:bottom w:val="single" w:sz="4" w:space="0" w:color="auto"/>
            </w:tcBorders>
            <w:shd w:val="clear" w:color="auto" w:fill="FFCCCC"/>
          </w:tcPr>
          <w:p w14:paraId="6B04B385" w14:textId="77777777" w:rsidR="00586DA6" w:rsidRPr="00355B2A" w:rsidRDefault="00586DA6" w:rsidP="005D3475">
            <w:pPr>
              <w:pStyle w:val="Standard-BlockCharCharChar"/>
            </w:pPr>
            <w:r w:rsidRPr="00355B2A">
              <w:t>Non-</w:t>
            </w:r>
            <w:proofErr w:type="spellStart"/>
            <w:r w:rsidRPr="00355B2A">
              <w:t>Pho</w:t>
            </w:r>
            <w:proofErr w:type="spellEnd"/>
          </w:p>
        </w:tc>
        <w:tc>
          <w:tcPr>
            <w:tcW w:w="455" w:type="dxa"/>
            <w:tcBorders>
              <w:bottom w:val="single" w:sz="4" w:space="0" w:color="auto"/>
            </w:tcBorders>
            <w:shd w:val="clear" w:color="auto" w:fill="CCFFCC"/>
          </w:tcPr>
          <w:p w14:paraId="2E67DB38" w14:textId="77777777" w:rsidR="00586DA6" w:rsidRPr="00355B2A" w:rsidRDefault="00586DA6" w:rsidP="005D3475">
            <w:pPr>
              <w:pStyle w:val="Standard-BlockCharCharChar"/>
            </w:pPr>
            <w:r w:rsidRPr="00355B2A">
              <w:t>IP</w:t>
            </w:r>
          </w:p>
        </w:tc>
        <w:tc>
          <w:tcPr>
            <w:tcW w:w="672" w:type="dxa"/>
            <w:tcBorders>
              <w:bottom w:val="single" w:sz="4" w:space="0" w:color="auto"/>
            </w:tcBorders>
            <w:shd w:val="clear" w:color="auto" w:fill="FFFFCC"/>
          </w:tcPr>
          <w:p w14:paraId="6151CE61" w14:textId="77777777" w:rsidR="00586DA6" w:rsidRPr="00355B2A" w:rsidRDefault="00586DA6" w:rsidP="005D3475">
            <w:pPr>
              <w:pStyle w:val="Standard-BlockCharCharChar"/>
            </w:pPr>
            <w:r w:rsidRPr="00355B2A">
              <w:t>W</w:t>
            </w:r>
          </w:p>
        </w:tc>
        <w:tc>
          <w:tcPr>
            <w:tcW w:w="457" w:type="dxa"/>
            <w:tcBorders>
              <w:bottom w:val="single" w:sz="4" w:space="0" w:color="auto"/>
            </w:tcBorders>
            <w:shd w:val="clear" w:color="auto" w:fill="CCFFCC"/>
          </w:tcPr>
          <w:p w14:paraId="1A6753AE" w14:textId="77777777" w:rsidR="00586DA6" w:rsidRPr="00355B2A" w:rsidRDefault="00586DA6" w:rsidP="005D3475">
            <w:pPr>
              <w:pStyle w:val="Standard-BlockCharCharChar"/>
            </w:pPr>
            <w:r w:rsidRPr="00355B2A">
              <w:t>IP</w:t>
            </w:r>
          </w:p>
        </w:tc>
        <w:tc>
          <w:tcPr>
            <w:tcW w:w="672" w:type="dxa"/>
            <w:tcBorders>
              <w:bottom w:val="single" w:sz="4" w:space="0" w:color="auto"/>
            </w:tcBorders>
            <w:shd w:val="clear" w:color="auto" w:fill="FFFFCC"/>
          </w:tcPr>
          <w:p w14:paraId="0901F808" w14:textId="77777777" w:rsidR="00586DA6" w:rsidRPr="00355B2A" w:rsidRDefault="00586DA6" w:rsidP="005D3475">
            <w:pPr>
              <w:pStyle w:val="Standard-BlockCharCharChar"/>
            </w:pPr>
            <w:r w:rsidRPr="00355B2A">
              <w:t>W</w:t>
            </w:r>
          </w:p>
        </w:tc>
        <w:tc>
          <w:tcPr>
            <w:tcW w:w="456" w:type="dxa"/>
            <w:tcBorders>
              <w:bottom w:val="single" w:sz="4" w:space="0" w:color="auto"/>
            </w:tcBorders>
            <w:shd w:val="clear" w:color="auto" w:fill="CCFFCC"/>
          </w:tcPr>
          <w:p w14:paraId="2B94F8C4" w14:textId="77777777" w:rsidR="00586DA6" w:rsidRPr="00355B2A" w:rsidRDefault="00586DA6" w:rsidP="005D3475">
            <w:pPr>
              <w:pStyle w:val="Standard-BlockCharCharChar"/>
            </w:pPr>
            <w:r w:rsidRPr="00355B2A">
              <w:t>IP</w:t>
            </w:r>
          </w:p>
        </w:tc>
        <w:tc>
          <w:tcPr>
            <w:tcW w:w="672" w:type="dxa"/>
            <w:tcBorders>
              <w:bottom w:val="single" w:sz="4" w:space="0" w:color="auto"/>
            </w:tcBorders>
            <w:shd w:val="clear" w:color="auto" w:fill="FFFFCC"/>
          </w:tcPr>
          <w:p w14:paraId="0D1830FA" w14:textId="77777777" w:rsidR="00586DA6" w:rsidRPr="00355B2A" w:rsidRDefault="00586DA6" w:rsidP="005D3475">
            <w:pPr>
              <w:pStyle w:val="Standard-BlockCharCharChar"/>
            </w:pPr>
            <w:r w:rsidRPr="00355B2A">
              <w:t>W</w:t>
            </w:r>
          </w:p>
        </w:tc>
        <w:tc>
          <w:tcPr>
            <w:tcW w:w="457" w:type="dxa"/>
            <w:tcBorders>
              <w:bottom w:val="single" w:sz="4" w:space="0" w:color="auto"/>
            </w:tcBorders>
            <w:shd w:val="clear" w:color="auto" w:fill="CCFFCC"/>
          </w:tcPr>
          <w:p w14:paraId="741B9C04" w14:textId="77777777" w:rsidR="00586DA6" w:rsidRPr="00355B2A" w:rsidRDefault="00586DA6" w:rsidP="005D3475">
            <w:pPr>
              <w:pStyle w:val="Standard-BlockCharCharChar"/>
            </w:pPr>
            <w:r w:rsidRPr="00355B2A">
              <w:t>IP</w:t>
            </w:r>
          </w:p>
        </w:tc>
        <w:tc>
          <w:tcPr>
            <w:tcW w:w="689" w:type="dxa"/>
            <w:tcBorders>
              <w:bottom w:val="single" w:sz="4" w:space="0" w:color="auto"/>
            </w:tcBorders>
            <w:shd w:val="clear" w:color="auto" w:fill="FFFFCC"/>
          </w:tcPr>
          <w:p w14:paraId="623D444E" w14:textId="77777777" w:rsidR="00586DA6" w:rsidRPr="00355B2A" w:rsidRDefault="00586DA6" w:rsidP="005D3475">
            <w:pPr>
              <w:pStyle w:val="Standard-BlockCharCharChar"/>
            </w:pPr>
            <w:r w:rsidRPr="00355B2A">
              <w:t>W</w:t>
            </w:r>
          </w:p>
        </w:tc>
        <w:tc>
          <w:tcPr>
            <w:tcW w:w="456" w:type="dxa"/>
            <w:tcBorders>
              <w:bottom w:val="single" w:sz="4" w:space="0" w:color="auto"/>
            </w:tcBorders>
            <w:shd w:val="clear" w:color="auto" w:fill="CCFFCC"/>
          </w:tcPr>
          <w:p w14:paraId="6372521B" w14:textId="77777777" w:rsidR="00586DA6" w:rsidRPr="00355B2A" w:rsidRDefault="00586DA6" w:rsidP="005D3475">
            <w:pPr>
              <w:pStyle w:val="Standard-BlockCharCharChar"/>
            </w:pPr>
            <w:r w:rsidRPr="00355B2A">
              <w:t>IP</w:t>
            </w:r>
          </w:p>
        </w:tc>
        <w:tc>
          <w:tcPr>
            <w:tcW w:w="800" w:type="dxa"/>
            <w:tcBorders>
              <w:bottom w:val="single" w:sz="4" w:space="0" w:color="auto"/>
            </w:tcBorders>
            <w:shd w:val="clear" w:color="auto" w:fill="FFCCCC"/>
          </w:tcPr>
          <w:p w14:paraId="33C4B39F" w14:textId="77777777" w:rsidR="00586DA6" w:rsidRPr="00355B2A" w:rsidRDefault="00586DA6" w:rsidP="005D3475">
            <w:pPr>
              <w:pStyle w:val="Standard-BlockCharCharChar"/>
            </w:pPr>
            <w:r w:rsidRPr="00355B2A">
              <w:t>Non-</w:t>
            </w:r>
            <w:proofErr w:type="spellStart"/>
            <w:r w:rsidRPr="00355B2A">
              <w:t>Pho</w:t>
            </w:r>
            <w:proofErr w:type="spellEnd"/>
          </w:p>
        </w:tc>
        <w:tc>
          <w:tcPr>
            <w:tcW w:w="456" w:type="dxa"/>
            <w:tcBorders>
              <w:bottom w:val="single" w:sz="4" w:space="0" w:color="auto"/>
            </w:tcBorders>
            <w:shd w:val="clear" w:color="auto" w:fill="CCFFCC"/>
          </w:tcPr>
          <w:p w14:paraId="1C2B9E20" w14:textId="77777777" w:rsidR="00586DA6" w:rsidRPr="00355B2A" w:rsidRDefault="00586DA6" w:rsidP="005D3475">
            <w:pPr>
              <w:pStyle w:val="Standard-BlockCharCharChar"/>
            </w:pPr>
            <w:r w:rsidRPr="00355B2A">
              <w:t>IP</w:t>
            </w:r>
          </w:p>
        </w:tc>
        <w:tc>
          <w:tcPr>
            <w:tcW w:w="672" w:type="dxa"/>
            <w:tcBorders>
              <w:bottom w:val="single" w:sz="4" w:space="0" w:color="auto"/>
            </w:tcBorders>
            <w:shd w:val="clear" w:color="auto" w:fill="FFFFCC"/>
          </w:tcPr>
          <w:p w14:paraId="505DF06A" w14:textId="77777777" w:rsidR="00586DA6" w:rsidRPr="00355B2A" w:rsidRDefault="00586DA6" w:rsidP="005D3475">
            <w:pPr>
              <w:pStyle w:val="Standard-BlockCharCharChar"/>
            </w:pPr>
            <w:r w:rsidRPr="00355B2A">
              <w:t>W</w:t>
            </w:r>
          </w:p>
        </w:tc>
        <w:tc>
          <w:tcPr>
            <w:tcW w:w="538" w:type="dxa"/>
            <w:tcBorders>
              <w:bottom w:val="single" w:sz="4" w:space="0" w:color="auto"/>
            </w:tcBorders>
            <w:shd w:val="clear" w:color="auto" w:fill="CCFFCC"/>
          </w:tcPr>
          <w:p w14:paraId="3EDCF497" w14:textId="77777777" w:rsidR="00586DA6" w:rsidRPr="00355B2A" w:rsidRDefault="00586DA6" w:rsidP="005D3475">
            <w:pPr>
              <w:pStyle w:val="Standard-BlockCharCharChar"/>
            </w:pPr>
            <w:r w:rsidRPr="00355B2A">
              <w:t>IP</w:t>
            </w:r>
          </w:p>
        </w:tc>
      </w:tr>
      <w:tr w:rsidR="00586DA6" w:rsidRPr="00355B2A" w14:paraId="67132F81" w14:textId="77777777" w:rsidTr="0049368D">
        <w:tc>
          <w:tcPr>
            <w:tcW w:w="777" w:type="dxa"/>
            <w:tcBorders>
              <w:top w:val="single" w:sz="4" w:space="0" w:color="auto"/>
              <w:left w:val="single" w:sz="4" w:space="0" w:color="auto"/>
              <w:bottom w:val="single" w:sz="4" w:space="0" w:color="auto"/>
              <w:right w:val="single" w:sz="4" w:space="0" w:color="auto"/>
            </w:tcBorders>
          </w:tcPr>
          <w:p w14:paraId="417053BA" w14:textId="77777777" w:rsidR="00586DA6" w:rsidRPr="00355B2A" w:rsidRDefault="00586DA6" w:rsidP="005D3475">
            <w:pPr>
              <w:pStyle w:val="Standard-BlockCharCharChar"/>
            </w:pPr>
            <w:r w:rsidRPr="00355B2A">
              <w:t>Wie</w:t>
            </w:r>
          </w:p>
        </w:tc>
        <w:tc>
          <w:tcPr>
            <w:tcW w:w="455" w:type="dxa"/>
            <w:tcBorders>
              <w:top w:val="single" w:sz="4" w:space="0" w:color="auto"/>
              <w:left w:val="single" w:sz="4" w:space="0" w:color="auto"/>
              <w:bottom w:val="single" w:sz="4" w:space="0" w:color="auto"/>
              <w:right w:val="single" w:sz="4" w:space="0" w:color="auto"/>
            </w:tcBorders>
          </w:tcPr>
          <w:p w14:paraId="0D48D7A5" w14:textId="77777777" w:rsidR="00586DA6" w:rsidRPr="00355B2A" w:rsidRDefault="00586DA6" w:rsidP="005D3475">
            <w:pPr>
              <w:pStyle w:val="Standard-BlockCharCharChar"/>
            </w:pPr>
          </w:p>
        </w:tc>
        <w:tc>
          <w:tcPr>
            <w:tcW w:w="672" w:type="dxa"/>
            <w:tcBorders>
              <w:top w:val="single" w:sz="4" w:space="0" w:color="auto"/>
              <w:left w:val="single" w:sz="4" w:space="0" w:color="auto"/>
              <w:bottom w:val="single" w:sz="4" w:space="0" w:color="auto"/>
              <w:right w:val="single" w:sz="4" w:space="0" w:color="auto"/>
            </w:tcBorders>
          </w:tcPr>
          <w:p w14:paraId="3E859CF3" w14:textId="77777777" w:rsidR="00586DA6" w:rsidRPr="00355B2A" w:rsidRDefault="00586DA6" w:rsidP="005D3475">
            <w:pPr>
              <w:pStyle w:val="Standard-BlockCharCharChar"/>
            </w:pPr>
            <w:r w:rsidRPr="00355B2A">
              <w:t>•</w:t>
            </w:r>
          </w:p>
        </w:tc>
        <w:tc>
          <w:tcPr>
            <w:tcW w:w="455" w:type="dxa"/>
            <w:tcBorders>
              <w:top w:val="single" w:sz="4" w:space="0" w:color="auto"/>
              <w:left w:val="single" w:sz="4" w:space="0" w:color="auto"/>
              <w:bottom w:val="single" w:sz="4" w:space="0" w:color="auto"/>
              <w:right w:val="single" w:sz="4" w:space="0" w:color="auto"/>
            </w:tcBorders>
          </w:tcPr>
          <w:p w14:paraId="26E2DF1C" w14:textId="77777777" w:rsidR="00586DA6" w:rsidRPr="00355B2A" w:rsidRDefault="00586DA6" w:rsidP="005D3475">
            <w:pPr>
              <w:pStyle w:val="Standard-BlockCharCharChar"/>
            </w:pPr>
          </w:p>
        </w:tc>
        <w:tc>
          <w:tcPr>
            <w:tcW w:w="672" w:type="dxa"/>
            <w:tcBorders>
              <w:top w:val="single" w:sz="4" w:space="0" w:color="auto"/>
              <w:left w:val="single" w:sz="4" w:space="0" w:color="auto"/>
              <w:bottom w:val="single" w:sz="4" w:space="0" w:color="auto"/>
              <w:right w:val="single" w:sz="4" w:space="0" w:color="auto"/>
            </w:tcBorders>
          </w:tcPr>
          <w:p w14:paraId="6895FDED" w14:textId="77777777" w:rsidR="00586DA6" w:rsidRPr="00355B2A" w:rsidRDefault="00586DA6" w:rsidP="005D3475">
            <w:pPr>
              <w:pStyle w:val="Standard-BlockCharCharChar"/>
            </w:pPr>
            <w:r w:rsidRPr="00355B2A">
              <w:t>geht</w:t>
            </w:r>
          </w:p>
        </w:tc>
        <w:tc>
          <w:tcPr>
            <w:tcW w:w="457" w:type="dxa"/>
            <w:tcBorders>
              <w:top w:val="single" w:sz="4" w:space="0" w:color="auto"/>
              <w:left w:val="single" w:sz="4" w:space="0" w:color="auto"/>
              <w:bottom w:val="single" w:sz="4" w:space="0" w:color="auto"/>
              <w:right w:val="single" w:sz="4" w:space="0" w:color="auto"/>
            </w:tcBorders>
          </w:tcPr>
          <w:p w14:paraId="5D3B553F" w14:textId="77777777" w:rsidR="00586DA6" w:rsidRPr="00355B2A" w:rsidRDefault="00586DA6" w:rsidP="005D3475">
            <w:pPr>
              <w:pStyle w:val="Standard-BlockCharCharChar"/>
            </w:pPr>
          </w:p>
        </w:tc>
        <w:tc>
          <w:tcPr>
            <w:tcW w:w="672" w:type="dxa"/>
            <w:tcBorders>
              <w:top w:val="single" w:sz="4" w:space="0" w:color="auto"/>
              <w:left w:val="single" w:sz="4" w:space="0" w:color="auto"/>
              <w:bottom w:val="single" w:sz="4" w:space="0" w:color="auto"/>
              <w:right w:val="single" w:sz="4" w:space="0" w:color="auto"/>
            </w:tcBorders>
          </w:tcPr>
          <w:p w14:paraId="48423E28" w14:textId="77777777" w:rsidR="00586DA6" w:rsidRPr="00355B2A" w:rsidRDefault="00586DA6" w:rsidP="005D3475">
            <w:pPr>
              <w:pStyle w:val="Standard-BlockCharCharChar"/>
            </w:pPr>
            <w:r w:rsidRPr="00355B2A">
              <w:t>es</w:t>
            </w:r>
          </w:p>
        </w:tc>
        <w:tc>
          <w:tcPr>
            <w:tcW w:w="456" w:type="dxa"/>
            <w:tcBorders>
              <w:top w:val="single" w:sz="4" w:space="0" w:color="auto"/>
              <w:left w:val="single" w:sz="4" w:space="0" w:color="auto"/>
              <w:bottom w:val="single" w:sz="4" w:space="0" w:color="auto"/>
              <w:right w:val="single" w:sz="4" w:space="0" w:color="auto"/>
            </w:tcBorders>
          </w:tcPr>
          <w:p w14:paraId="3057706E" w14:textId="77777777" w:rsidR="00586DA6" w:rsidRPr="00355B2A" w:rsidRDefault="00586DA6" w:rsidP="005D3475">
            <w:pPr>
              <w:pStyle w:val="Standard-BlockCharCharChar"/>
            </w:pPr>
          </w:p>
        </w:tc>
        <w:tc>
          <w:tcPr>
            <w:tcW w:w="672" w:type="dxa"/>
            <w:tcBorders>
              <w:top w:val="single" w:sz="4" w:space="0" w:color="auto"/>
              <w:left w:val="single" w:sz="4" w:space="0" w:color="auto"/>
              <w:bottom w:val="single" w:sz="4" w:space="0" w:color="auto"/>
              <w:right w:val="single" w:sz="4" w:space="0" w:color="auto"/>
            </w:tcBorders>
          </w:tcPr>
          <w:p w14:paraId="2580F505" w14:textId="77777777" w:rsidR="00586DA6" w:rsidRPr="00355B2A" w:rsidRDefault="00586DA6" w:rsidP="005D3475">
            <w:pPr>
              <w:pStyle w:val="Standard-BlockCharCharChar"/>
            </w:pPr>
            <w:r w:rsidRPr="00355B2A">
              <w:t>Dir</w:t>
            </w:r>
          </w:p>
        </w:tc>
        <w:tc>
          <w:tcPr>
            <w:tcW w:w="457" w:type="dxa"/>
            <w:tcBorders>
              <w:top w:val="single" w:sz="4" w:space="0" w:color="auto"/>
              <w:left w:val="single" w:sz="4" w:space="0" w:color="auto"/>
              <w:bottom w:val="single" w:sz="4" w:space="0" w:color="auto"/>
              <w:right w:val="single" w:sz="4" w:space="0" w:color="auto"/>
            </w:tcBorders>
          </w:tcPr>
          <w:p w14:paraId="5F44781D" w14:textId="77777777" w:rsidR="00586DA6" w:rsidRPr="00355B2A" w:rsidRDefault="00586DA6" w:rsidP="005D3475">
            <w:pPr>
              <w:pStyle w:val="Standard-BlockCharCharChar"/>
            </w:pPr>
            <w:r w:rsidRPr="00355B2A">
              <w:t>?</w:t>
            </w:r>
          </w:p>
        </w:tc>
        <w:tc>
          <w:tcPr>
            <w:tcW w:w="689" w:type="dxa"/>
            <w:tcBorders>
              <w:top w:val="single" w:sz="4" w:space="0" w:color="auto"/>
              <w:left w:val="single" w:sz="4" w:space="0" w:color="auto"/>
              <w:bottom w:val="single" w:sz="4" w:space="0" w:color="auto"/>
              <w:right w:val="single" w:sz="4" w:space="0" w:color="auto"/>
            </w:tcBorders>
          </w:tcPr>
          <w:p w14:paraId="60C0CC52" w14:textId="77777777" w:rsidR="00586DA6" w:rsidRPr="00355B2A" w:rsidRDefault="00586DA6" w:rsidP="005D3475">
            <w:pPr>
              <w:pStyle w:val="Standard-BlockCharCharChar"/>
            </w:pPr>
            <w:r w:rsidRPr="00355B2A">
              <w:t>Alles</w:t>
            </w:r>
          </w:p>
        </w:tc>
        <w:tc>
          <w:tcPr>
            <w:tcW w:w="456" w:type="dxa"/>
            <w:tcBorders>
              <w:top w:val="single" w:sz="4" w:space="0" w:color="auto"/>
              <w:left w:val="single" w:sz="4" w:space="0" w:color="auto"/>
              <w:bottom w:val="single" w:sz="4" w:space="0" w:color="auto"/>
              <w:right w:val="single" w:sz="4" w:space="0" w:color="auto"/>
            </w:tcBorders>
          </w:tcPr>
          <w:p w14:paraId="5F6B532F" w14:textId="77777777" w:rsidR="00586DA6" w:rsidRPr="00355B2A" w:rsidRDefault="00586DA6" w:rsidP="005D3475">
            <w:pPr>
              <w:pStyle w:val="Standard-BlockCharCharChar"/>
            </w:pPr>
            <w:r w:rsidRPr="00355B2A">
              <w:t>((</w:t>
            </w:r>
          </w:p>
        </w:tc>
        <w:tc>
          <w:tcPr>
            <w:tcW w:w="800" w:type="dxa"/>
            <w:tcBorders>
              <w:top w:val="single" w:sz="4" w:space="0" w:color="auto"/>
              <w:left w:val="single" w:sz="4" w:space="0" w:color="auto"/>
              <w:bottom w:val="single" w:sz="4" w:space="0" w:color="auto"/>
              <w:right w:val="single" w:sz="4" w:space="0" w:color="auto"/>
            </w:tcBorders>
          </w:tcPr>
          <w:p w14:paraId="33631368" w14:textId="77777777" w:rsidR="00586DA6" w:rsidRPr="00355B2A" w:rsidRDefault="00586DA6" w:rsidP="005D3475">
            <w:pPr>
              <w:pStyle w:val="Standard-BlockCharCharChar"/>
            </w:pPr>
            <w:r w:rsidRPr="00355B2A">
              <w:t>hustet</w:t>
            </w:r>
          </w:p>
        </w:tc>
        <w:tc>
          <w:tcPr>
            <w:tcW w:w="456" w:type="dxa"/>
            <w:tcBorders>
              <w:top w:val="single" w:sz="4" w:space="0" w:color="auto"/>
              <w:left w:val="single" w:sz="4" w:space="0" w:color="auto"/>
              <w:bottom w:val="single" w:sz="4" w:space="0" w:color="auto"/>
              <w:right w:val="single" w:sz="4" w:space="0" w:color="auto"/>
            </w:tcBorders>
          </w:tcPr>
          <w:p w14:paraId="7AEC54BE" w14:textId="77777777" w:rsidR="00586DA6" w:rsidRPr="00355B2A" w:rsidRDefault="00586DA6" w:rsidP="005D3475">
            <w:pPr>
              <w:pStyle w:val="Standard-BlockCharCharChar"/>
            </w:pPr>
            <w:r w:rsidRPr="00355B2A">
              <w:t>))</w:t>
            </w:r>
          </w:p>
        </w:tc>
        <w:tc>
          <w:tcPr>
            <w:tcW w:w="672" w:type="dxa"/>
            <w:tcBorders>
              <w:top w:val="single" w:sz="4" w:space="0" w:color="auto"/>
              <w:left w:val="single" w:sz="4" w:space="0" w:color="auto"/>
              <w:bottom w:val="single" w:sz="4" w:space="0" w:color="auto"/>
              <w:right w:val="single" w:sz="4" w:space="0" w:color="auto"/>
            </w:tcBorders>
          </w:tcPr>
          <w:p w14:paraId="577C06AA" w14:textId="77777777" w:rsidR="00586DA6" w:rsidRPr="00355B2A" w:rsidRDefault="00586DA6" w:rsidP="005D3475">
            <w:pPr>
              <w:pStyle w:val="Standard-BlockCharCharChar"/>
            </w:pPr>
            <w:r w:rsidRPr="00355B2A">
              <w:t>klar</w:t>
            </w:r>
          </w:p>
        </w:tc>
        <w:tc>
          <w:tcPr>
            <w:tcW w:w="538" w:type="dxa"/>
            <w:tcBorders>
              <w:top w:val="single" w:sz="4" w:space="0" w:color="auto"/>
              <w:left w:val="single" w:sz="4" w:space="0" w:color="auto"/>
              <w:bottom w:val="single" w:sz="4" w:space="0" w:color="auto"/>
              <w:right w:val="single" w:sz="4" w:space="0" w:color="auto"/>
            </w:tcBorders>
          </w:tcPr>
          <w:p w14:paraId="4C189B86" w14:textId="77777777" w:rsidR="00586DA6" w:rsidRPr="00355B2A" w:rsidRDefault="00586DA6" w:rsidP="005D3475">
            <w:pPr>
              <w:pStyle w:val="Standard-BlockCharCharChar"/>
            </w:pPr>
            <w:r w:rsidRPr="00355B2A">
              <w:t>?</w:t>
            </w:r>
          </w:p>
        </w:tc>
      </w:tr>
    </w:tbl>
    <w:p w14:paraId="483C6749" w14:textId="77777777" w:rsidR="000959A2" w:rsidRPr="00522DCA" w:rsidRDefault="000959A2" w:rsidP="005D3475">
      <w:pPr>
        <w:pStyle w:val="Standard-BlockCharCharChar"/>
        <w:rPr>
          <w:lang w:val="en-GB"/>
        </w:rPr>
      </w:pPr>
    </w:p>
    <w:p w14:paraId="5053368F" w14:textId="77777777" w:rsidR="000959A2" w:rsidRPr="00522DCA" w:rsidRDefault="000959A2" w:rsidP="005D3475">
      <w:pPr>
        <w:pStyle w:val="Standard-BlockCharCharChar"/>
        <w:rPr>
          <w:lang w:val="en-GB"/>
        </w:rPr>
      </w:pPr>
    </w:p>
    <w:p w14:paraId="2360DA07" w14:textId="77777777" w:rsidR="000959A2" w:rsidRPr="00522DCA" w:rsidRDefault="000959A2" w:rsidP="005D3475">
      <w:pPr>
        <w:pStyle w:val="Standard-BlockCharCharChar"/>
        <w:rPr>
          <w:lang w:val="en-GB"/>
        </w:rPr>
      </w:pPr>
    </w:p>
    <w:tbl>
      <w:tblPr>
        <w:tblW w:w="9356" w:type="dxa"/>
        <w:tblLayout w:type="fixed"/>
        <w:tblLook w:val="0000" w:firstRow="0" w:lastRow="0" w:firstColumn="0" w:lastColumn="0" w:noHBand="0" w:noVBand="0"/>
      </w:tblPr>
      <w:tblGrid>
        <w:gridCol w:w="2834"/>
        <w:gridCol w:w="3119"/>
        <w:gridCol w:w="3403"/>
      </w:tblGrid>
      <w:tr w:rsidR="000959A2" w:rsidRPr="00522DCA" w14:paraId="691629A4" w14:textId="77777777" w:rsidTr="00B96049">
        <w:trPr>
          <w:trHeight w:val="552"/>
          <w:tblHeader/>
        </w:trPr>
        <w:tc>
          <w:tcPr>
            <w:tcW w:w="9351" w:type="dxa"/>
            <w:gridSpan w:val="3"/>
            <w:tcBorders>
              <w:top w:val="single" w:sz="4" w:space="0" w:color="000000"/>
              <w:left w:val="single" w:sz="4" w:space="0" w:color="000000"/>
              <w:bottom w:val="single" w:sz="4" w:space="0" w:color="000000"/>
              <w:right w:val="single" w:sz="4" w:space="0" w:color="000000"/>
            </w:tcBorders>
            <w:shd w:val="clear" w:color="auto" w:fill="D9D9D9"/>
          </w:tcPr>
          <w:p w14:paraId="5598FC5C" w14:textId="77777777" w:rsidR="000959A2" w:rsidRPr="00522DCA" w:rsidRDefault="000959A2" w:rsidP="005D3475">
            <w:pPr>
              <w:pStyle w:val="Zwischenberschrift"/>
              <w:rPr>
                <w:lang w:val="en-GB"/>
              </w:rPr>
            </w:pPr>
            <w:r w:rsidRPr="00522DCA">
              <w:rPr>
                <w:lang w:val="en-GB"/>
              </w:rPr>
              <w:t>Possible errors</w:t>
            </w:r>
          </w:p>
        </w:tc>
      </w:tr>
      <w:tr w:rsidR="000959A2" w:rsidRPr="00522DCA" w14:paraId="3935C0CC" w14:textId="77777777" w:rsidTr="00B96049">
        <w:trPr>
          <w:trHeight w:val="405"/>
          <w:tblHeader/>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24858B7" w14:textId="77777777" w:rsidR="000959A2" w:rsidRPr="00522DCA" w:rsidRDefault="000959A2" w:rsidP="005D3475">
            <w:pPr>
              <w:pStyle w:val="Zwischenberschrift"/>
              <w:rPr>
                <w:lang w:val="en-GB"/>
              </w:rPr>
            </w:pPr>
            <w:r w:rsidRPr="00522DCA">
              <w:rPr>
                <w:lang w:val="en-GB"/>
              </w:rPr>
              <w:t>Causes</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7C8019AD" w14:textId="77777777" w:rsidR="000959A2" w:rsidRPr="00522DCA" w:rsidRDefault="000959A2" w:rsidP="005D3475">
            <w:pPr>
              <w:pStyle w:val="Zwischenberschrift"/>
              <w:rPr>
                <w:lang w:val="en-GB"/>
              </w:rPr>
            </w:pPr>
            <w:r w:rsidRPr="00522DCA">
              <w:rPr>
                <w:lang w:val="en-GB"/>
              </w:rPr>
              <w:t>Example</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96600B3" w14:textId="77777777" w:rsidR="000959A2" w:rsidRPr="00522DCA" w:rsidRDefault="000959A2" w:rsidP="005D3475">
            <w:pPr>
              <w:pStyle w:val="Zwischenberschrift"/>
              <w:rPr>
                <w:lang w:val="en-GB"/>
              </w:rPr>
            </w:pPr>
            <w:r w:rsidRPr="00522DCA">
              <w:rPr>
                <w:lang w:val="en-GB"/>
              </w:rPr>
              <w:t>Error</w:t>
            </w:r>
          </w:p>
        </w:tc>
      </w:tr>
      <w:tr w:rsidR="000959A2" w:rsidRPr="0005350C" w14:paraId="2B938A18"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E322FEB" w14:textId="77777777" w:rsidR="000959A2" w:rsidRPr="00522DCA" w:rsidRDefault="000959A2" w:rsidP="005D3475">
            <w:pPr>
              <w:pStyle w:val="Standard-BlockCharCharChar"/>
              <w:rPr>
                <w:lang w:val="en-GB"/>
              </w:rPr>
            </w:pPr>
            <w:r w:rsidRPr="00522DCA">
              <w:rPr>
                <w:lang w:val="en-GB"/>
              </w:rPr>
              <w:t>Speaker utterance starts with closing parentheses.</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46653418" w14:textId="77777777" w:rsidR="000959A2" w:rsidRPr="00522DCA" w:rsidRDefault="000959A2" w:rsidP="005D3475">
            <w:pPr>
              <w:pStyle w:val="Standard-BlockCharCharChar"/>
              <w:rPr>
                <w:lang w:val="en-GB"/>
              </w:rPr>
            </w:pPr>
            <w:r w:rsidRPr="00522DCA">
              <w:rPr>
                <w:b/>
                <w:lang w:val="en-GB"/>
              </w:rPr>
              <w:t>)</w:t>
            </w:r>
            <w:r w:rsidRPr="00522DCA">
              <w:rPr>
                <w:lang w:val="en-GB"/>
              </w:rPr>
              <w:t xml:space="preserve"> </w:t>
            </w: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38C61DF"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parentheses closing, No utterance end symbol, No end of input allowed</w:t>
            </w:r>
          </w:p>
        </w:tc>
      </w:tr>
      <w:tr w:rsidR="000959A2" w:rsidRPr="0005350C" w14:paraId="7E5C9269"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6258BA4" w14:textId="77777777" w:rsidR="000959A2" w:rsidRPr="00522DCA" w:rsidRDefault="000959A2" w:rsidP="005D3475">
            <w:pPr>
              <w:pStyle w:val="Standard-BlockCharCharChar"/>
              <w:rPr>
                <w:lang w:val="en-GB"/>
              </w:rPr>
            </w:pPr>
            <w:r w:rsidRPr="00522DCA">
              <w:rPr>
                <w:lang w:val="en-GB"/>
              </w:rPr>
              <w:t xml:space="preserve">Speaker utterance starts with </w:t>
            </w:r>
            <w:proofErr w:type="gramStart"/>
            <w:r w:rsidRPr="00522DCA">
              <w:rPr>
                <w:lang w:val="en-GB"/>
              </w:rPr>
              <w:t>a</w:t>
            </w:r>
            <w:ins w:id="844" w:author="Moritz Lautenbach" w:date="2014-04-16T10:52:00Z">
              <w:r w:rsidRPr="00522DCA">
                <w:rPr>
                  <w:lang w:val="en-GB"/>
                </w:rPr>
                <w:t>n</w:t>
              </w:r>
            </w:ins>
            <w:proofErr w:type="gramEnd"/>
            <w:r w:rsidRPr="00522DCA">
              <w:rPr>
                <w:lang w:val="en-GB"/>
              </w:rPr>
              <w:t xml:space="preserve"> </w:t>
            </w:r>
            <w:ins w:id="845" w:author="Moritz Lautenbach" w:date="2014-04-16T10:56:00Z">
              <w:r w:rsidRPr="00522DCA">
                <w:rPr>
                  <w:lang w:val="en-GB"/>
                </w:rPr>
                <w:t>u</w:t>
              </w:r>
            </w:ins>
            <w:del w:id="846" w:author="Moritz Lautenbach" w:date="2014-04-16T10:56:00Z">
              <w:r w:rsidRPr="00522DCA" w:rsidDel="002515F1">
                <w:rPr>
                  <w:lang w:val="en-GB"/>
                </w:rPr>
                <w:delText>U</w:delText>
              </w:r>
            </w:del>
            <w:r w:rsidRPr="00522DCA">
              <w:rPr>
                <w:lang w:val="en-GB"/>
              </w:rPr>
              <w:t xml:space="preserve">tterance </w:t>
            </w:r>
            <w:ins w:id="847" w:author="Moritz Lautenbach" w:date="2014-04-16T10:56:00Z">
              <w:r w:rsidRPr="00522DCA">
                <w:rPr>
                  <w:lang w:val="en-GB"/>
                </w:rPr>
                <w:t>e</w:t>
              </w:r>
            </w:ins>
            <w:del w:id="848" w:author="Moritz Lautenbach" w:date="2014-04-16T10:56:00Z">
              <w:r w:rsidRPr="00522DCA" w:rsidDel="002515F1">
                <w:rPr>
                  <w:lang w:val="en-GB"/>
                </w:rPr>
                <w:delText>E</w:delText>
              </w:r>
            </w:del>
            <w:r w:rsidRPr="00522DCA">
              <w:rPr>
                <w:lang w:val="en-GB"/>
              </w:rPr>
              <w:t xml:space="preserve">nd </w:t>
            </w:r>
            <w:del w:id="849" w:author="Moritz Lautenbach" w:date="2014-04-16T10:56:00Z">
              <w:r w:rsidRPr="00522DCA" w:rsidDel="002515F1">
                <w:rPr>
                  <w:lang w:val="en-GB"/>
                </w:rPr>
                <w:delText>Symbol</w:delText>
              </w:r>
            </w:del>
            <w:ins w:id="850" w:author="Moritz Lautenbach" w:date="2014-04-16T10:56:00Z">
              <w:r w:rsidRPr="00522DCA">
                <w:rPr>
                  <w:lang w:val="en-GB"/>
                </w:rPr>
                <w:t xml:space="preserve"> symbol</w:t>
              </w:r>
            </w:ins>
            <w:r w:rsidRPr="00522DCA">
              <w:rPr>
                <w:lang w:val="en-GB"/>
              </w:rPr>
              <w:t>.</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796AF302" w14:textId="77777777" w:rsidR="000959A2" w:rsidRPr="00522DCA" w:rsidRDefault="000959A2" w:rsidP="005D3475">
            <w:pPr>
              <w:pStyle w:val="Standard-BlockCharCharChar"/>
              <w:rPr>
                <w:lang w:val="en-GB"/>
              </w:rPr>
            </w:pPr>
            <w:r w:rsidRPr="00522DCA">
              <w:rPr>
                <w:b/>
                <w:lang w:val="en-GB"/>
              </w:rPr>
              <w:t>!</w:t>
            </w:r>
            <w:r w:rsidRPr="00522DCA">
              <w:rPr>
                <w:lang w:val="en-GB"/>
              </w:rPr>
              <w:t xml:space="preserve"> </w:t>
            </w: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6F98B2A"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parentheses closing, No utterance end symbol, No end of input allowed</w:t>
            </w:r>
          </w:p>
        </w:tc>
      </w:tr>
      <w:tr w:rsidR="000959A2" w:rsidRPr="0005350C" w14:paraId="37E29ECF"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4069C346" w14:textId="77777777" w:rsidR="000959A2" w:rsidRPr="00522DCA" w:rsidRDefault="000959A2" w:rsidP="005D3475">
            <w:pPr>
              <w:pStyle w:val="Standard-BlockCharCharChar"/>
              <w:rPr>
                <w:lang w:val="en-GB"/>
              </w:rPr>
            </w:pPr>
            <w:r w:rsidRPr="00522DCA">
              <w:rPr>
                <w:lang w:val="en-GB"/>
              </w:rPr>
              <w:t>Utterance end symbol is followed by parentheses closing.</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34753B75" w14:textId="77777777" w:rsidR="000959A2" w:rsidRPr="00522DCA" w:rsidRDefault="000959A2" w:rsidP="005D3475">
            <w:pPr>
              <w:pStyle w:val="Standard-BlockCharCharChar"/>
              <w:rPr>
                <w:b/>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r w:rsidRPr="00522DCA">
              <w:rPr>
                <w:lang w:val="en-GB"/>
              </w:rPr>
              <w:t>.</w:t>
            </w:r>
            <w:r w:rsidRPr="00522DCA">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076C7FB"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closed parenthesis, no further utterance end symbol allowed</w:t>
            </w:r>
          </w:p>
        </w:tc>
      </w:tr>
      <w:tr w:rsidR="000959A2" w:rsidRPr="0005350C" w14:paraId="24F9B82C"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0BF32EA3" w14:textId="77777777" w:rsidR="000959A2" w:rsidRPr="00522DCA" w:rsidRDefault="000959A2" w:rsidP="005D3475">
            <w:pPr>
              <w:pStyle w:val="Standard-BlockCharCharChar"/>
              <w:rPr>
                <w:lang w:val="en-GB"/>
              </w:rPr>
            </w:pPr>
            <w:r w:rsidRPr="00522DCA">
              <w:rPr>
                <w:lang w:val="en-GB"/>
              </w:rPr>
              <w:t>Utterance end symbol followed by utterance end symbol.</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0B50E8FA" w14:textId="77777777" w:rsidR="000959A2" w:rsidRPr="00522DCA" w:rsidRDefault="000959A2" w:rsidP="005D3475">
            <w:pPr>
              <w:pStyle w:val="Standard-BlockCharCharChar"/>
              <w:rPr>
                <w:b/>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proofErr w:type="gramStart"/>
            <w:r w:rsidRPr="00522DCA">
              <w:rPr>
                <w:lang w:val="en-GB"/>
              </w:rPr>
              <w:t>Äußerung</w:t>
            </w:r>
            <w:proofErr w:type="spellEnd"/>
            <w:r w:rsidRPr="00522DCA">
              <w:rPr>
                <w:lang w:val="en-GB"/>
              </w:rPr>
              <w:t>.</w:t>
            </w:r>
            <w:r w:rsidRPr="00522DCA">
              <w:rPr>
                <w:b/>
                <w:lang w:val="en-GB"/>
              </w:rPr>
              <w:t>!</w:t>
            </w:r>
            <w:proofErr w:type="gram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A06766B"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closed parenthesis, no further utterance end symbol allowed</w:t>
            </w:r>
          </w:p>
        </w:tc>
      </w:tr>
      <w:tr w:rsidR="000959A2" w:rsidRPr="0005350C" w14:paraId="5AE3F55E"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B1B2689" w14:textId="77777777" w:rsidR="000959A2" w:rsidRPr="00522DCA" w:rsidRDefault="000959A2" w:rsidP="005D3475">
            <w:pPr>
              <w:pStyle w:val="Standard-BlockCharCharChar"/>
              <w:rPr>
                <w:lang w:val="en-GB"/>
              </w:rPr>
            </w:pPr>
            <w:r w:rsidRPr="00522DCA">
              <w:rPr>
                <w:lang w:val="en-GB"/>
              </w:rPr>
              <w:t>Utterance end symbol and space are followed by parentheses closing.</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7BA2123C" w14:textId="77777777" w:rsidR="000959A2" w:rsidRPr="00522DCA" w:rsidRDefault="000959A2" w:rsidP="005D3475">
            <w:pPr>
              <w:pStyle w:val="Standard-BlockCharCharChar"/>
              <w:rPr>
                <w:b/>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proofErr w:type="gramStart"/>
            <w:r w:rsidRPr="00522DCA">
              <w:rPr>
                <w:lang w:val="en-GB"/>
              </w:rPr>
              <w:t xml:space="preserve">. </w:t>
            </w:r>
            <w:r w:rsidRPr="00522DCA">
              <w:rPr>
                <w:b/>
                <w:lang w:val="en-GB"/>
              </w:rPr>
              <w:t>)</w:t>
            </w:r>
            <w:proofErr w:type="gram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3A2780B"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close parenthesis, no utterance end symbol allowed</w:t>
            </w:r>
          </w:p>
        </w:tc>
      </w:tr>
      <w:tr w:rsidR="000959A2" w:rsidRPr="0005350C" w14:paraId="26E2C08B"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7648F9E7" w14:textId="77777777" w:rsidR="000959A2" w:rsidRPr="00522DCA" w:rsidRDefault="000959A2" w:rsidP="005D3475">
            <w:pPr>
              <w:pStyle w:val="Standard-BlockCharCharChar"/>
              <w:rPr>
                <w:lang w:val="en-GB"/>
              </w:rPr>
            </w:pPr>
            <w:r w:rsidRPr="00522DCA">
              <w:rPr>
                <w:lang w:val="en-GB"/>
              </w:rPr>
              <w:t>Utterance end symbol and space are followed by utterance end symbol.</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68A7FC31" w14:textId="77777777" w:rsidR="000959A2" w:rsidRPr="00522DCA" w:rsidRDefault="000959A2" w:rsidP="005D3475">
            <w:pPr>
              <w:pStyle w:val="Standard-BlockCharCharChar"/>
              <w:rPr>
                <w:b/>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r w:rsidRPr="00522DCA">
              <w:rPr>
                <w:lang w:val="en-GB"/>
              </w:rPr>
              <w:t xml:space="preserve">. </w:t>
            </w:r>
            <w:r w:rsidRPr="00522DCA">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82C596"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close parenthesis, no utterance end symbol allowed</w:t>
            </w:r>
          </w:p>
        </w:tc>
      </w:tr>
      <w:tr w:rsidR="000959A2" w:rsidRPr="0005350C" w14:paraId="4079A9EA"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4015F0C" w14:textId="77777777" w:rsidR="000959A2" w:rsidRPr="00522DCA" w:rsidRDefault="000959A2" w:rsidP="005D3475">
            <w:pPr>
              <w:pStyle w:val="Standard-BlockCharCharChar"/>
              <w:rPr>
                <w:lang w:val="en-GB"/>
              </w:rPr>
            </w:pPr>
            <w:r w:rsidRPr="00522DCA">
              <w:rPr>
                <w:lang w:val="en-GB"/>
              </w:rPr>
              <w:lastRenderedPageBreak/>
              <w:t>Pause symbols in double parenthesis.</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23A8454C" w14:textId="77777777" w:rsidR="000959A2" w:rsidRPr="00B16F25" w:rsidRDefault="000959A2" w:rsidP="005D3475">
            <w:pPr>
              <w:pStyle w:val="Standard-BlockCharCharChar"/>
              <w:rPr>
                <w:rPrChange w:id="851" w:author="Moritz Lautenbach" w:date="2014-04-16T10:11:00Z">
                  <w:rPr>
                    <w:lang w:val="en-US"/>
                  </w:rPr>
                </w:rPrChange>
              </w:rPr>
            </w:pPr>
            <w:r w:rsidRPr="00B16F25">
              <w:rPr>
                <w:rPrChange w:id="852" w:author="Moritz Lautenbach" w:date="2014-04-16T10:11:00Z">
                  <w:rPr>
                    <w:lang w:val="en-US"/>
                  </w:rPr>
                </w:rPrChange>
              </w:rPr>
              <w:t xml:space="preserve">Ich ((geht •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9774AB5"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end of input, no open parenthesis, no pause symbol allowed</w:t>
            </w:r>
          </w:p>
        </w:tc>
      </w:tr>
      <w:tr w:rsidR="000959A2" w:rsidRPr="0005350C" w14:paraId="1F9CF826"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6785DA3" w14:textId="77777777" w:rsidR="000959A2" w:rsidRPr="00522DCA" w:rsidRDefault="000959A2" w:rsidP="005D3475">
            <w:pPr>
              <w:pStyle w:val="Standard-BlockCharCharChar"/>
              <w:rPr>
                <w:lang w:val="en-GB"/>
              </w:rPr>
            </w:pPr>
            <w:r w:rsidRPr="00522DCA">
              <w:rPr>
                <w:lang w:val="en-GB"/>
              </w:rPr>
              <w:t xml:space="preserve">A third opening </w:t>
            </w:r>
            <w:proofErr w:type="gramStart"/>
            <w:r w:rsidRPr="00522DCA">
              <w:rPr>
                <w:lang w:val="en-GB"/>
              </w:rPr>
              <w:t>parentheses .</w:t>
            </w:r>
            <w:proofErr w:type="gramEnd"/>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22ACF1B6" w14:textId="77777777" w:rsidR="000959A2" w:rsidRPr="00B16F25" w:rsidRDefault="000959A2" w:rsidP="005D3475">
            <w:pPr>
              <w:pStyle w:val="Standard-BlockCharCharChar"/>
              <w:rPr>
                <w:rPrChange w:id="853" w:author="Moritz Lautenbach" w:date="2014-04-16T10:11:00Z">
                  <w:rPr>
                    <w:lang w:val="en-US"/>
                  </w:rPr>
                </w:rPrChange>
              </w:rPr>
            </w:pPr>
            <w:r w:rsidRPr="00B16F25">
              <w:rPr>
                <w:rPrChange w:id="854" w:author="Moritz Lautenbach" w:date="2014-04-16T10:11:00Z">
                  <w:rPr>
                    <w:lang w:val="en-US"/>
                  </w:rPr>
                </w:rPrChange>
              </w:rPr>
              <w:t xml:space="preserve">Ich ((geht </w:t>
            </w:r>
            <w:r w:rsidRPr="00B16F25">
              <w:rPr>
                <w:b/>
                <w:rPrChange w:id="855" w:author="Moritz Lautenbach" w:date="2014-04-16T10:11:00Z">
                  <w:rPr>
                    <w:b/>
                    <w:lang w:val="en-US"/>
                  </w:rPr>
                </w:rPrChange>
              </w:rPr>
              <w:t>(</w:t>
            </w:r>
            <w:r w:rsidRPr="00B16F25">
              <w:rPr>
                <w:rPrChange w:id="856" w:author="Moritz Lautenbach" w:date="2014-04-16T10:11:00Z">
                  <w:rPr>
                    <w:lang w:val="en-US"/>
                  </w:rPr>
                </w:rPrChange>
              </w:rPr>
              <w:t xml:space="preserve">oder rennt)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FC18F22"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end of input, no open parenthesis, no pause symbol allowed</w:t>
            </w:r>
          </w:p>
        </w:tc>
      </w:tr>
      <w:tr w:rsidR="000959A2" w:rsidRPr="0005350C" w14:paraId="7336FB21"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3E899C0" w14:textId="77777777" w:rsidR="000959A2" w:rsidRPr="00522DCA" w:rsidRDefault="000959A2" w:rsidP="005D3475">
            <w:pPr>
              <w:pStyle w:val="Standard-BlockCharCharChar"/>
              <w:rPr>
                <w:lang w:val="en-GB"/>
              </w:rPr>
            </w:pPr>
            <w:r w:rsidRPr="00522DCA">
              <w:rPr>
                <w:lang w:val="en-GB"/>
              </w:rPr>
              <w:t>Utterance ends without the double parenthesis having been closed</w:t>
            </w:r>
            <w:del w:id="857" w:author="Moritz Lautenbach" w:date="2014-04-16T11:00:00Z">
              <w:r w:rsidRPr="00522DCA" w:rsidDel="002515F1">
                <w:rPr>
                  <w:lang w:val="en-GB"/>
                </w:rPr>
                <w:delText xml:space="preserve"> </w:delText>
              </w:r>
            </w:del>
            <w:r w:rsidRPr="00522DCA">
              <w:rPr>
                <w:lang w:val="en-GB"/>
              </w:rPr>
              <w:t>.</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6D5F53AF" w14:textId="77777777" w:rsidR="000959A2" w:rsidRPr="00522DCA" w:rsidRDefault="000959A2" w:rsidP="005D3475">
            <w:pPr>
              <w:pStyle w:val="Standard-BlockCharCharChar"/>
              <w:rPr>
                <w:lang w:val="en-GB"/>
              </w:rPr>
            </w:pPr>
            <w:proofErr w:type="spellStart"/>
            <w:r w:rsidRPr="00522DCA">
              <w:rPr>
                <w:lang w:val="en-GB"/>
              </w:rPr>
              <w:t>Ich</w:t>
            </w:r>
            <w:proofErr w:type="spellEnd"/>
            <w:r w:rsidRPr="00522DCA">
              <w:rPr>
                <w:lang w:val="en-GB"/>
              </w:rPr>
              <w:t xml:space="preserve"> </w:t>
            </w:r>
            <w:proofErr w:type="spellStart"/>
            <w:r w:rsidRPr="00522DCA">
              <w:rPr>
                <w:lang w:val="en-GB"/>
              </w:rPr>
              <w:t>hab</w:t>
            </w:r>
            <w:proofErr w:type="spellEnd"/>
            <w:r w:rsidRPr="00522DCA">
              <w:rPr>
                <w:lang w:val="en-GB"/>
              </w:rPr>
              <w:t xml:space="preserve"> </w:t>
            </w:r>
            <w:proofErr w:type="spellStart"/>
            <w:r w:rsidRPr="00522DCA">
              <w:rPr>
                <w:lang w:val="en-GB"/>
              </w:rPr>
              <w:t>Husten</w:t>
            </w:r>
            <w:proofErr w:type="spellEnd"/>
            <w:r w:rsidRPr="00522DCA">
              <w:rPr>
                <w:lang w:val="en-GB"/>
              </w:rPr>
              <w:t xml:space="preserve"> ((</w:t>
            </w:r>
            <w:proofErr w:type="spellStart"/>
            <w:r w:rsidRPr="00522DCA">
              <w:rPr>
                <w:lang w:val="en-GB"/>
              </w:rPr>
              <w:t>hustet</w:t>
            </w:r>
            <w:proofErr w:type="spellEnd"/>
            <w:r w:rsidRPr="00522DCA">
              <w:rPr>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7D1A40DB"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end of input, no open parenthesis, no pause symbol allowed</w:t>
            </w:r>
          </w:p>
        </w:tc>
      </w:tr>
      <w:tr w:rsidR="000959A2" w:rsidRPr="0005350C" w14:paraId="5A23EC8D"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F4D1EA5" w14:textId="77777777" w:rsidR="000959A2" w:rsidRPr="00522DCA" w:rsidRDefault="000959A2" w:rsidP="005D3475">
            <w:pPr>
              <w:pStyle w:val="Standard-BlockCharCharChar"/>
              <w:rPr>
                <w:lang w:val="en-GB"/>
              </w:rPr>
            </w:pPr>
            <w:r w:rsidRPr="00522DCA">
              <w:rPr>
                <w:lang w:val="en-GB"/>
              </w:rPr>
              <w:t>After a double opening parentheses only one has been closed followed by another symbol.</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6C9D6AF1" w14:textId="77777777" w:rsidR="000959A2" w:rsidRPr="00B16F25" w:rsidRDefault="000959A2" w:rsidP="005D3475">
            <w:pPr>
              <w:pStyle w:val="Standard-BlockCharCharChar"/>
              <w:rPr>
                <w:rPrChange w:id="858" w:author="Moritz Lautenbach" w:date="2014-04-16T10:11:00Z">
                  <w:rPr>
                    <w:lang w:val="en-US"/>
                  </w:rPr>
                </w:rPrChange>
              </w:rPr>
            </w:pPr>
            <w:r w:rsidRPr="00B16F25">
              <w:rPr>
                <w:rPrChange w:id="859" w:author="Moritz Lautenbach" w:date="2014-04-16T10:11:00Z">
                  <w:rPr>
                    <w:lang w:val="en-US"/>
                  </w:rPr>
                </w:rPrChange>
              </w:rPr>
              <w:t>Ich ((hustet)</w:t>
            </w:r>
            <w:r w:rsidRPr="00B16F25">
              <w:rPr>
                <w:b/>
                <w:rPrChange w:id="860" w:author="Moritz Lautenbach" w:date="2014-04-16T10:11:00Z">
                  <w:rPr>
                    <w:b/>
                    <w:lang w:val="en-US"/>
                  </w:rPr>
                </w:rPrChange>
              </w:rPr>
              <w:t>m</w:t>
            </w:r>
            <w:r w:rsidRPr="00B16F25">
              <w:rPr>
                <w:rPrChange w:id="861" w:author="Moritz Lautenbach" w:date="2014-04-16T10:11:00Z">
                  <w:rPr>
                    <w:lang w:val="en-US"/>
                  </w:rPr>
                </w:rPrChange>
              </w:rPr>
              <w:t xml:space="preserve">ache eine Äußerung.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6E1C98EF"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Only close parenthesis allowed</w:t>
            </w:r>
          </w:p>
        </w:tc>
      </w:tr>
      <w:tr w:rsidR="000959A2" w:rsidRPr="0005350C" w14:paraId="304E1E66"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2F36D46F" w14:textId="77777777" w:rsidR="000959A2" w:rsidRPr="00522DCA" w:rsidRDefault="000959A2" w:rsidP="005D3475">
            <w:pPr>
              <w:pStyle w:val="Standard-BlockCharCharChar"/>
              <w:rPr>
                <w:lang w:val="en-GB"/>
              </w:rPr>
            </w:pPr>
            <w:r w:rsidRPr="00522DCA">
              <w:rPr>
                <w:lang w:val="en-GB"/>
              </w:rPr>
              <w:t>Reported speech begins within a word</w:t>
            </w:r>
            <w:del w:id="862" w:author="Moritz Lautenbach" w:date="2014-04-16T11:00:00Z">
              <w:r w:rsidRPr="00522DCA" w:rsidDel="002515F1">
                <w:rPr>
                  <w:lang w:val="en-GB"/>
                </w:rPr>
                <w:delText xml:space="preserve"> </w:delText>
              </w:r>
            </w:del>
            <w:r w:rsidRPr="00522DCA">
              <w:rPr>
                <w:lang w:val="en-GB"/>
              </w:rPr>
              <w:t>.</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65807FC9" w14:textId="681BA087" w:rsidR="000959A2" w:rsidRPr="00B16F25" w:rsidRDefault="000959A2" w:rsidP="005D3475">
            <w:pPr>
              <w:pStyle w:val="Standard-BlockCharCharChar"/>
              <w:rPr>
                <w:rPrChange w:id="863" w:author="Moritz Lautenbach" w:date="2014-04-16T10:11:00Z">
                  <w:rPr>
                    <w:lang w:val="en-US"/>
                  </w:rPr>
                </w:rPrChange>
              </w:rPr>
            </w:pPr>
            <w:proofErr w:type="spellStart"/>
            <w:r w:rsidRPr="00B16F25">
              <w:rPr>
                <w:rPrChange w:id="864" w:author="Moritz Lautenbach" w:date="2014-04-16T10:11:00Z">
                  <w:rPr>
                    <w:lang w:val="en-US"/>
                  </w:rPr>
                </w:rPrChange>
              </w:rPr>
              <w:t>Ich mach</w:t>
            </w:r>
            <w:r w:rsidR="00E6350C" w:rsidRPr="00B16F25">
              <w:rPr>
                <w:b/>
              </w:rPr>
              <w:t>“</w:t>
            </w:r>
            <w:r w:rsidRPr="00B16F25">
              <w:rPr>
                <w:rPrChange w:id="865" w:author="Moritz Lautenbach" w:date="2014-04-16T10:11:00Z">
                  <w:rPr>
                    <w:lang w:val="en-US"/>
                  </w:rPr>
                </w:rPrChange>
              </w:rPr>
              <w:t>e</w:t>
            </w:r>
            <w:proofErr w:type="spellEnd"/>
            <w:r w:rsidRPr="00B16F25">
              <w:rPr>
                <w:rPrChange w:id="866" w:author="Moritz Lautenbach" w:date="2014-04-16T10:11:00Z">
                  <w:rPr>
                    <w:lang w:val="en-US"/>
                  </w:rPr>
                </w:rPrChange>
              </w:rPr>
              <w:t xml:space="preserve"> eine Äußerung.</w:t>
            </w:r>
            <w:r w:rsidR="00E6350C" w:rsidRPr="00B16F25">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DB33D94"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opening quote allowed</w:t>
            </w:r>
          </w:p>
        </w:tc>
      </w:tr>
      <w:tr w:rsidR="000959A2" w:rsidRPr="0005350C" w14:paraId="23EBEB94" w14:textId="77777777" w:rsidTr="00B96049">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3FF0FB68" w14:textId="77777777" w:rsidR="000959A2" w:rsidRPr="00522DCA" w:rsidRDefault="000959A2" w:rsidP="005D3475">
            <w:pPr>
              <w:pStyle w:val="Standard-BlockCharCharChar"/>
              <w:rPr>
                <w:lang w:val="en-GB"/>
              </w:rPr>
            </w:pPr>
            <w:r w:rsidRPr="00522DCA">
              <w:rPr>
                <w:lang w:val="en-GB"/>
              </w:rPr>
              <w:t>Utterance ends without reported speech having been ended by quotation marks</w:t>
            </w:r>
            <w:del w:id="867" w:author="Moritz Lautenbach" w:date="2014-04-16T11:00:00Z">
              <w:r w:rsidRPr="00522DCA" w:rsidDel="002515F1">
                <w:rPr>
                  <w:lang w:val="en-GB"/>
                </w:rPr>
                <w:delText xml:space="preserve"> </w:delText>
              </w:r>
            </w:del>
            <w:r w:rsidRPr="00522DCA">
              <w:rPr>
                <w:lang w:val="en-GB"/>
              </w:rPr>
              <w:t>.</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1AE9A225" w14:textId="4DCA2159" w:rsidR="000959A2" w:rsidRPr="00B16F25" w:rsidRDefault="000959A2" w:rsidP="005D3475">
            <w:pPr>
              <w:pStyle w:val="Standard-BlockCharCharChar"/>
              <w:rPr>
                <w:rPrChange w:id="868" w:author="Moritz Lautenbach" w:date="2014-04-16T10:11:00Z">
                  <w:rPr>
                    <w:lang w:val="en-US"/>
                  </w:rPr>
                </w:rPrChange>
              </w:rPr>
            </w:pPr>
            <w:r w:rsidRPr="00B16F25">
              <w:rPr>
                <w:rPrChange w:id="869" w:author="Moritz Lautenbach" w:date="2014-04-16T10:11:00Z">
                  <w:rPr>
                    <w:lang w:val="en-US"/>
                  </w:rPr>
                </w:rPrChange>
              </w:rPr>
              <w:t xml:space="preserve">Und er sagt: </w:t>
            </w:r>
            <w:r w:rsidR="00007CB6" w:rsidRPr="00B16F25">
              <w:t>„</w:t>
            </w:r>
            <w:r w:rsidRPr="00B16F25">
              <w:rPr>
                <w:rPrChange w:id="870" w:author="Moritz Lautenbach" w:date="2014-04-16T10:11:00Z">
                  <w:rPr>
                    <w:lang w:val="en-US"/>
                  </w:rPr>
                </w:rPrChange>
              </w:rPr>
              <w:t>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FE255C"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end of input allowed</w:t>
            </w:r>
          </w:p>
        </w:tc>
      </w:tr>
    </w:tbl>
    <w:p w14:paraId="2CB9463D" w14:textId="77777777" w:rsidR="000959A2" w:rsidRPr="00522DCA" w:rsidRDefault="000959A2">
      <w:pPr>
        <w:rPr>
          <w:rFonts w:cs="Times New Roman"/>
          <w:lang w:val="en-GB"/>
        </w:rPr>
      </w:pPr>
    </w:p>
    <w:p w14:paraId="5AC851D9" w14:textId="35DB5DAE" w:rsidR="000959A2" w:rsidRPr="00522DCA" w:rsidRDefault="000959A2" w:rsidP="00586DA6">
      <w:pPr>
        <w:pStyle w:val="berschrift2"/>
        <w:numPr>
          <w:ilvl w:val="0"/>
          <w:numId w:val="0"/>
        </w:numPr>
        <w:ind w:left="360" w:hanging="360"/>
        <w:rPr>
          <w:lang w:val="en-GB"/>
        </w:rPr>
      </w:pPr>
      <w:bookmarkStart w:id="871" w:name="_Toc69130067"/>
      <w:bookmarkStart w:id="872" w:name="_Toc69129926"/>
      <w:bookmarkStart w:id="873" w:name="_Toc55213934"/>
      <w:bookmarkStart w:id="874" w:name="_Toc415132493"/>
      <w:bookmarkStart w:id="875" w:name="_Toc415132674"/>
      <w:r w:rsidRPr="00522DCA">
        <w:rPr>
          <w:lang w:val="en-GB"/>
        </w:rPr>
        <w:t>Segmentation: </w:t>
      </w:r>
      <w:r w:rsidR="00C81274" w:rsidRPr="00522DCA">
        <w:rPr>
          <w:lang w:val="en-GB"/>
        </w:rPr>
        <w:t>“</w:t>
      </w:r>
      <w:r w:rsidRPr="00522DCA">
        <w:rPr>
          <w:lang w:val="en-GB"/>
        </w:rPr>
        <w:t>DIDA: Words</w:t>
      </w:r>
      <w:bookmarkEnd w:id="871"/>
      <w:bookmarkEnd w:id="872"/>
      <w:bookmarkEnd w:id="873"/>
      <w:r w:rsidR="00C81274" w:rsidRPr="00522DCA">
        <w:rPr>
          <w:lang w:val="en-GB"/>
        </w:rPr>
        <w:t>”</w:t>
      </w:r>
      <w:bookmarkEnd w:id="874"/>
      <w:bookmarkEnd w:id="875"/>
    </w:p>
    <w:p w14:paraId="51F8DACE" w14:textId="1E604C3D" w:rsidR="000959A2" w:rsidRPr="00522DCA" w:rsidRDefault="000959A2" w:rsidP="005D3475">
      <w:pPr>
        <w:pStyle w:val="Standard-BlockCharCharChar"/>
        <w:rPr>
          <w:lang w:val="en-GB"/>
        </w:rPr>
      </w:pPr>
      <w:r w:rsidRPr="00522DCA">
        <w:rPr>
          <w:lang w:val="en-GB"/>
        </w:rPr>
        <w:t>All signs that are not listed in the following table will be treated as parts of words in the EXMARaLDA Partitur-</w:t>
      </w:r>
      <w:r w:rsidR="00C11634" w:rsidRPr="00522DCA">
        <w:rPr>
          <w:lang w:val="en-GB"/>
        </w:rPr>
        <w:t>Editor</w:t>
      </w:r>
      <w:r w:rsidRPr="00522DCA">
        <w:rPr>
          <w:lang w:val="en-GB"/>
        </w:rPr>
        <w:t xml:space="preserve"> (Unless they are part of a </w:t>
      </w:r>
      <w:del w:id="876" w:author="Moritz Lautenbach" w:date="2014-04-16T11:00:00Z">
        <w:r w:rsidRPr="00522DCA" w:rsidDel="002515F1">
          <w:rPr>
            <w:lang w:val="en-GB"/>
          </w:rPr>
          <w:delText xml:space="preserve">non </w:delText>
        </w:r>
      </w:del>
      <w:ins w:id="877" w:author="Moritz Lautenbach" w:date="2014-04-16T11:00:00Z">
        <w:r w:rsidRPr="00522DCA">
          <w:rPr>
            <w:lang w:val="en-GB"/>
          </w:rPr>
          <w:t>non-</w:t>
        </w:r>
      </w:ins>
      <w:r w:rsidRPr="00522DCA">
        <w:rPr>
          <w:lang w:val="en-GB"/>
        </w:rPr>
        <w:t>phonological entry).</w:t>
      </w:r>
    </w:p>
    <w:tbl>
      <w:tblPr>
        <w:tblW w:w="9356" w:type="dxa"/>
        <w:tblLayout w:type="fixed"/>
        <w:tblLook w:val="0000" w:firstRow="0" w:lastRow="0" w:firstColumn="0" w:lastColumn="0" w:noHBand="0" w:noVBand="0"/>
      </w:tblPr>
      <w:tblGrid>
        <w:gridCol w:w="2976"/>
        <w:gridCol w:w="2409"/>
        <w:gridCol w:w="3971"/>
      </w:tblGrid>
      <w:tr w:rsidR="000959A2" w:rsidRPr="00522DCA" w14:paraId="31DB9E57"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356E00D6" w14:textId="77777777" w:rsidR="000959A2" w:rsidRPr="00522DCA" w:rsidRDefault="000959A2">
            <w:pPr>
              <w:rPr>
                <w:rFonts w:cs="Times New Roman"/>
                <w:b/>
                <w:bCs/>
                <w:lang w:val="en-GB"/>
              </w:rPr>
            </w:pPr>
            <w:r w:rsidRPr="00522DCA">
              <w:rPr>
                <w:rFonts w:cs="Times New Roman"/>
                <w:b/>
                <w:bCs/>
                <w:lang w:val="en-GB"/>
              </w:rPr>
              <w:t>Name</w:t>
            </w:r>
          </w:p>
        </w:tc>
        <w:tc>
          <w:tcPr>
            <w:tcW w:w="2409" w:type="dxa"/>
            <w:tcBorders>
              <w:top w:val="single" w:sz="4" w:space="0" w:color="000000"/>
              <w:left w:val="single" w:sz="4" w:space="0" w:color="000000"/>
              <w:bottom w:val="single" w:sz="4" w:space="0" w:color="000000"/>
              <w:right w:val="single" w:sz="4" w:space="0" w:color="000000"/>
            </w:tcBorders>
            <w:shd w:val="clear" w:color="auto" w:fill="D9D9D9"/>
          </w:tcPr>
          <w:p w14:paraId="5822DEEB" w14:textId="77777777" w:rsidR="000959A2" w:rsidRPr="00522DCA" w:rsidRDefault="000959A2">
            <w:pPr>
              <w:rPr>
                <w:rFonts w:cs="Times New Roman"/>
                <w:b/>
                <w:bCs/>
                <w:lang w:val="en-GB"/>
              </w:rPr>
            </w:pPr>
            <w:r w:rsidRPr="00522DCA">
              <w:rPr>
                <w:rFonts w:cs="Times New Roman"/>
                <w:b/>
                <w:bCs/>
                <w:lang w:val="en-GB"/>
              </w:rPr>
              <w:t>Standard Values</w:t>
            </w:r>
          </w:p>
        </w:tc>
        <w:tc>
          <w:tcPr>
            <w:tcW w:w="3971" w:type="dxa"/>
            <w:tcBorders>
              <w:top w:val="single" w:sz="4" w:space="0" w:color="000000"/>
              <w:left w:val="single" w:sz="4" w:space="0" w:color="000000"/>
              <w:bottom w:val="single" w:sz="4" w:space="0" w:color="000000"/>
              <w:right w:val="single" w:sz="4" w:space="0" w:color="000000"/>
            </w:tcBorders>
            <w:shd w:val="clear" w:color="auto" w:fill="D9D9D9"/>
          </w:tcPr>
          <w:p w14:paraId="4CCEBAA8" w14:textId="77777777" w:rsidR="000959A2" w:rsidRPr="00522DCA" w:rsidRDefault="000959A2">
            <w:pPr>
              <w:rPr>
                <w:rFonts w:cs="Times New Roman"/>
                <w:b/>
                <w:bCs/>
                <w:lang w:val="en-GB"/>
              </w:rPr>
            </w:pPr>
            <w:r w:rsidRPr="00522DCA">
              <w:rPr>
                <w:rFonts w:cs="Times New Roman"/>
                <w:b/>
                <w:bCs/>
                <w:lang w:val="en-GB"/>
              </w:rPr>
              <w:t>Explanation</w:t>
            </w:r>
          </w:p>
        </w:tc>
      </w:tr>
      <w:tr w:rsidR="000959A2" w:rsidRPr="0005350C" w14:paraId="065B3FC6"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1564B3E" w14:textId="77777777" w:rsidR="000959A2" w:rsidRPr="00121EA2" w:rsidRDefault="000959A2" w:rsidP="00121EA2">
            <w:pPr>
              <w:spacing w:before="0" w:after="0"/>
              <w:jc w:val="left"/>
              <w:rPr>
                <w:rFonts w:eastAsia="Times New Roman" w:cs="Times New Roman"/>
                <w:bCs/>
                <w:szCs w:val="24"/>
                <w:lang w:eastAsia="de-DE"/>
              </w:rPr>
            </w:pPr>
            <w:bookmarkStart w:id="878" w:name="CAPITALS"/>
            <w:r w:rsidRPr="00121EA2">
              <w:rPr>
                <w:rFonts w:eastAsia="Times New Roman" w:cs="Times New Roman"/>
                <w:bCs/>
                <w:szCs w:val="24"/>
                <w:lang w:eastAsia="de-DE"/>
              </w:rPr>
              <w:t>CAPITALS</w:t>
            </w:r>
            <w:bookmarkEnd w:id="878"/>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769168FB" w14:textId="77777777" w:rsidR="000959A2" w:rsidRPr="0049368D" w:rsidRDefault="000959A2">
            <w:pPr>
              <w:rPr>
                <w:rFonts w:cs="Times New Roman"/>
                <w:color w:val="C0C0C0"/>
              </w:rPr>
            </w:pPr>
            <w:r w:rsidRPr="0049368D">
              <w:rPr>
                <w:rFonts w:cs="Times New Roman"/>
                <w:b/>
                <w:bCs/>
              </w:rPr>
              <w:t>A</w:t>
            </w:r>
            <w:r w:rsidRPr="0049368D">
              <w:rPr>
                <w:rFonts w:cs="Times New Roman"/>
                <w:color w:val="C0C0C0"/>
              </w:rPr>
              <w:t xml:space="preserve"> | </w:t>
            </w:r>
            <w:r w:rsidRPr="0049368D">
              <w:rPr>
                <w:rFonts w:cs="Times New Roman"/>
                <w:b/>
                <w:bCs/>
              </w:rPr>
              <w:t>B</w:t>
            </w:r>
            <w:r w:rsidRPr="0049368D">
              <w:rPr>
                <w:rFonts w:cs="Times New Roman"/>
                <w:color w:val="C0C0C0"/>
              </w:rPr>
              <w:t xml:space="preserve"> | </w:t>
            </w:r>
            <w:r w:rsidRPr="0049368D">
              <w:rPr>
                <w:rFonts w:cs="Times New Roman"/>
                <w:b/>
                <w:bCs/>
              </w:rPr>
              <w:t>C</w:t>
            </w:r>
            <w:r w:rsidRPr="0049368D">
              <w:rPr>
                <w:rFonts w:cs="Times New Roman"/>
                <w:color w:val="C0C0C0"/>
              </w:rPr>
              <w:t xml:space="preserve"> | </w:t>
            </w:r>
            <w:r w:rsidRPr="0049368D">
              <w:rPr>
                <w:rFonts w:cs="Times New Roman"/>
                <w:b/>
                <w:bCs/>
              </w:rPr>
              <w:t>D</w:t>
            </w:r>
            <w:r w:rsidRPr="0049368D">
              <w:rPr>
                <w:rFonts w:cs="Times New Roman"/>
                <w:color w:val="C0C0C0"/>
              </w:rPr>
              <w:t xml:space="preserve"> | </w:t>
            </w:r>
            <w:r w:rsidRPr="0049368D">
              <w:rPr>
                <w:rFonts w:cs="Times New Roman"/>
                <w:b/>
                <w:bCs/>
              </w:rPr>
              <w:t>E</w:t>
            </w:r>
            <w:r w:rsidRPr="0049368D">
              <w:rPr>
                <w:rFonts w:cs="Times New Roman"/>
                <w:color w:val="C0C0C0"/>
              </w:rPr>
              <w:t xml:space="preserve"> | </w:t>
            </w:r>
            <w:r w:rsidRPr="0049368D">
              <w:rPr>
                <w:rFonts w:cs="Times New Roman"/>
                <w:b/>
                <w:bCs/>
              </w:rPr>
              <w:t>F</w:t>
            </w:r>
            <w:r w:rsidRPr="0049368D">
              <w:rPr>
                <w:rFonts w:cs="Times New Roman"/>
                <w:color w:val="C0C0C0"/>
              </w:rPr>
              <w:t xml:space="preserve"> | </w:t>
            </w:r>
            <w:r w:rsidRPr="0049368D">
              <w:rPr>
                <w:rFonts w:cs="Times New Roman"/>
                <w:b/>
                <w:bCs/>
              </w:rPr>
              <w:t>G</w:t>
            </w:r>
            <w:r w:rsidRPr="0049368D">
              <w:rPr>
                <w:rFonts w:cs="Times New Roman"/>
                <w:color w:val="C0C0C0"/>
              </w:rPr>
              <w:t xml:space="preserve"> | </w:t>
            </w:r>
            <w:r w:rsidRPr="0049368D">
              <w:rPr>
                <w:rFonts w:cs="Times New Roman"/>
                <w:b/>
                <w:bCs/>
              </w:rPr>
              <w:t>H</w:t>
            </w:r>
            <w:r w:rsidRPr="0049368D">
              <w:rPr>
                <w:rFonts w:cs="Times New Roman"/>
                <w:color w:val="C0C0C0"/>
              </w:rPr>
              <w:t xml:space="preserve"> | </w:t>
            </w:r>
            <w:r w:rsidRPr="0049368D">
              <w:rPr>
                <w:rFonts w:cs="Times New Roman"/>
                <w:b/>
                <w:bCs/>
              </w:rPr>
              <w:t>I</w:t>
            </w:r>
            <w:r w:rsidRPr="0049368D">
              <w:rPr>
                <w:rFonts w:cs="Times New Roman"/>
                <w:color w:val="C0C0C0"/>
              </w:rPr>
              <w:t xml:space="preserve"> | </w:t>
            </w:r>
            <w:r w:rsidRPr="0049368D">
              <w:rPr>
                <w:rFonts w:cs="Times New Roman"/>
                <w:b/>
                <w:bCs/>
              </w:rPr>
              <w:t>J</w:t>
            </w:r>
            <w:r w:rsidRPr="0049368D">
              <w:rPr>
                <w:rFonts w:cs="Times New Roman"/>
                <w:color w:val="C0C0C0"/>
              </w:rPr>
              <w:t xml:space="preserve"> | </w:t>
            </w:r>
            <w:r w:rsidRPr="0049368D">
              <w:rPr>
                <w:rFonts w:cs="Times New Roman"/>
                <w:b/>
                <w:bCs/>
              </w:rPr>
              <w:t>K</w:t>
            </w:r>
            <w:r w:rsidRPr="0049368D">
              <w:rPr>
                <w:rFonts w:cs="Times New Roman"/>
                <w:color w:val="C0C0C0"/>
              </w:rPr>
              <w:t xml:space="preserve"> | </w:t>
            </w:r>
            <w:r w:rsidRPr="0049368D">
              <w:rPr>
                <w:rFonts w:cs="Times New Roman"/>
                <w:b/>
                <w:bCs/>
              </w:rPr>
              <w:t>L</w:t>
            </w:r>
            <w:r w:rsidRPr="0049368D">
              <w:rPr>
                <w:rFonts w:cs="Times New Roman"/>
                <w:color w:val="C0C0C0"/>
              </w:rPr>
              <w:t xml:space="preserve"> | </w:t>
            </w:r>
            <w:r w:rsidRPr="0049368D">
              <w:rPr>
                <w:rFonts w:cs="Times New Roman"/>
                <w:b/>
                <w:bCs/>
              </w:rPr>
              <w:t>M</w:t>
            </w:r>
            <w:r w:rsidRPr="0049368D">
              <w:rPr>
                <w:rFonts w:cs="Times New Roman"/>
                <w:color w:val="C0C0C0"/>
              </w:rPr>
              <w:t xml:space="preserve"> | </w:t>
            </w:r>
            <w:r w:rsidRPr="0049368D">
              <w:rPr>
                <w:rFonts w:cs="Times New Roman"/>
                <w:b/>
                <w:bCs/>
              </w:rPr>
              <w:t>N</w:t>
            </w:r>
            <w:r w:rsidRPr="0049368D">
              <w:rPr>
                <w:rFonts w:cs="Times New Roman"/>
                <w:color w:val="C0C0C0"/>
              </w:rPr>
              <w:t xml:space="preserve"> | </w:t>
            </w:r>
            <w:r w:rsidRPr="0049368D">
              <w:rPr>
                <w:rFonts w:cs="Times New Roman"/>
                <w:b/>
                <w:bCs/>
              </w:rPr>
              <w:t>O</w:t>
            </w:r>
            <w:r w:rsidRPr="0049368D">
              <w:rPr>
                <w:rFonts w:cs="Times New Roman"/>
                <w:color w:val="C0C0C0"/>
              </w:rPr>
              <w:t xml:space="preserve"> | </w:t>
            </w:r>
            <w:r w:rsidRPr="0049368D">
              <w:rPr>
                <w:rFonts w:cs="Times New Roman"/>
                <w:b/>
                <w:bCs/>
              </w:rPr>
              <w:t>P</w:t>
            </w:r>
            <w:r w:rsidRPr="0049368D">
              <w:rPr>
                <w:rFonts w:cs="Times New Roman"/>
                <w:color w:val="C0C0C0"/>
              </w:rPr>
              <w:t xml:space="preserve"> | </w:t>
            </w:r>
            <w:r w:rsidRPr="0049368D">
              <w:rPr>
                <w:rFonts w:cs="Times New Roman"/>
                <w:b/>
                <w:bCs/>
              </w:rPr>
              <w:t>Q</w:t>
            </w:r>
            <w:r w:rsidRPr="0049368D">
              <w:rPr>
                <w:rFonts w:cs="Times New Roman"/>
                <w:color w:val="C0C0C0"/>
              </w:rPr>
              <w:t xml:space="preserve"> | </w:t>
            </w:r>
            <w:r w:rsidRPr="0049368D">
              <w:rPr>
                <w:rFonts w:cs="Times New Roman"/>
                <w:b/>
                <w:bCs/>
              </w:rPr>
              <w:t>R</w:t>
            </w:r>
            <w:r w:rsidRPr="0049368D">
              <w:rPr>
                <w:rFonts w:cs="Times New Roman"/>
                <w:color w:val="C0C0C0"/>
              </w:rPr>
              <w:t xml:space="preserve"> | </w:t>
            </w:r>
            <w:r w:rsidRPr="0049368D">
              <w:rPr>
                <w:rFonts w:cs="Times New Roman"/>
                <w:b/>
                <w:bCs/>
              </w:rPr>
              <w:t>S</w:t>
            </w:r>
            <w:r w:rsidRPr="0049368D">
              <w:rPr>
                <w:rFonts w:cs="Times New Roman"/>
                <w:color w:val="C0C0C0"/>
              </w:rPr>
              <w:t xml:space="preserve"> | </w:t>
            </w:r>
            <w:r w:rsidRPr="0049368D">
              <w:rPr>
                <w:rFonts w:cs="Times New Roman"/>
                <w:b/>
                <w:bCs/>
              </w:rPr>
              <w:t>T</w:t>
            </w:r>
            <w:r w:rsidRPr="0049368D">
              <w:rPr>
                <w:rFonts w:cs="Times New Roman"/>
                <w:color w:val="C0C0C0"/>
              </w:rPr>
              <w:t xml:space="preserve"> | </w:t>
            </w:r>
            <w:r w:rsidRPr="0049368D">
              <w:rPr>
                <w:rFonts w:cs="Times New Roman"/>
                <w:b/>
                <w:bCs/>
              </w:rPr>
              <w:t>U</w:t>
            </w:r>
            <w:r w:rsidRPr="0049368D">
              <w:rPr>
                <w:rFonts w:cs="Times New Roman"/>
                <w:color w:val="C0C0C0"/>
              </w:rPr>
              <w:t xml:space="preserve"> | </w:t>
            </w:r>
            <w:r w:rsidRPr="0049368D">
              <w:rPr>
                <w:rFonts w:cs="Times New Roman"/>
                <w:b/>
                <w:bCs/>
              </w:rPr>
              <w:t>V</w:t>
            </w:r>
            <w:r w:rsidRPr="0049368D">
              <w:rPr>
                <w:rFonts w:cs="Times New Roman"/>
                <w:color w:val="C0C0C0"/>
              </w:rPr>
              <w:t xml:space="preserve"> | </w:t>
            </w:r>
            <w:r w:rsidRPr="0049368D">
              <w:rPr>
                <w:rFonts w:cs="Times New Roman"/>
                <w:b/>
                <w:bCs/>
              </w:rPr>
              <w:t>W</w:t>
            </w:r>
            <w:r w:rsidRPr="0049368D">
              <w:rPr>
                <w:rFonts w:cs="Times New Roman"/>
                <w:color w:val="C0C0C0"/>
              </w:rPr>
              <w:t xml:space="preserve"> | </w:t>
            </w:r>
            <w:r w:rsidRPr="0049368D">
              <w:rPr>
                <w:rFonts w:cs="Times New Roman"/>
                <w:b/>
                <w:bCs/>
              </w:rPr>
              <w:t>X</w:t>
            </w:r>
            <w:r w:rsidRPr="0049368D">
              <w:rPr>
                <w:rFonts w:cs="Times New Roman"/>
                <w:color w:val="C0C0C0"/>
              </w:rPr>
              <w:t xml:space="preserve"> | </w:t>
            </w:r>
            <w:r w:rsidRPr="0049368D">
              <w:rPr>
                <w:rFonts w:cs="Times New Roman"/>
                <w:b/>
                <w:bCs/>
              </w:rPr>
              <w:t>Y</w:t>
            </w:r>
            <w:r w:rsidRPr="0049368D">
              <w:rPr>
                <w:rFonts w:cs="Times New Roman"/>
                <w:color w:val="C0C0C0"/>
              </w:rPr>
              <w:t xml:space="preserve"> | </w:t>
            </w:r>
            <w:r w:rsidRPr="0049368D">
              <w:rPr>
                <w:rFonts w:cs="Times New Roman"/>
                <w:b/>
                <w:bCs/>
              </w:rPr>
              <w:t>Z</w:t>
            </w:r>
            <w:r w:rsidRPr="0049368D">
              <w:rPr>
                <w:rFonts w:cs="Times New Roman"/>
                <w:color w:val="C0C0C0"/>
              </w:rPr>
              <w:t xml:space="preserve"> | </w:t>
            </w:r>
            <w:r w:rsidRPr="0049368D">
              <w:rPr>
                <w:rFonts w:cs="Times New Roman"/>
                <w:b/>
                <w:bCs/>
              </w:rPr>
              <w:t>Ä</w:t>
            </w:r>
            <w:r w:rsidRPr="0049368D">
              <w:rPr>
                <w:rFonts w:cs="Times New Roman"/>
                <w:color w:val="C0C0C0"/>
              </w:rPr>
              <w:t xml:space="preserve"> | </w:t>
            </w:r>
            <w:r w:rsidRPr="0049368D">
              <w:rPr>
                <w:rFonts w:cs="Times New Roman"/>
                <w:b/>
                <w:bCs/>
              </w:rPr>
              <w:t>Ö</w:t>
            </w:r>
            <w:r w:rsidRPr="0049368D">
              <w:rPr>
                <w:rFonts w:cs="Times New Roman"/>
                <w:color w:val="C0C0C0"/>
              </w:rPr>
              <w:t xml:space="preserve"> | </w:t>
            </w:r>
            <w:r w:rsidRPr="0049368D">
              <w:rPr>
                <w:rFonts w:cs="Times New Roman"/>
                <w:b/>
                <w:bCs/>
              </w:rPr>
              <w:t>Ü</w:t>
            </w:r>
            <w:r w:rsidRPr="0049368D">
              <w:rPr>
                <w:rFonts w:cs="Times New Roman"/>
                <w:color w:val="C0C0C0"/>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754EC2"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 xml:space="preserve">Only for the description of non </w:t>
            </w:r>
            <w:commentRangeStart w:id="879"/>
            <w:proofErr w:type="spellStart"/>
            <w:r w:rsidRPr="0049368D">
              <w:rPr>
                <w:rFonts w:eastAsia="Times New Roman" w:cs="Times New Roman"/>
                <w:bCs/>
                <w:sz w:val="20"/>
                <w:szCs w:val="20"/>
                <w:lang w:val="en-US" w:eastAsia="de-DE"/>
              </w:rPr>
              <w:t>morphemized</w:t>
            </w:r>
            <w:proofErr w:type="spellEnd"/>
            <w:r w:rsidRPr="0049368D">
              <w:rPr>
                <w:rFonts w:eastAsia="Times New Roman" w:cs="Times New Roman"/>
                <w:bCs/>
                <w:sz w:val="20"/>
                <w:szCs w:val="20"/>
                <w:lang w:val="en-US" w:eastAsia="de-DE"/>
              </w:rPr>
              <w:t xml:space="preserve">??? </w:t>
            </w:r>
            <w:proofErr w:type="gramStart"/>
            <w:r w:rsidRPr="0049368D">
              <w:rPr>
                <w:rFonts w:eastAsia="Times New Roman" w:cs="Times New Roman"/>
                <w:bCs/>
                <w:sz w:val="20"/>
                <w:szCs w:val="20"/>
                <w:lang w:val="en-US" w:eastAsia="de-DE"/>
              </w:rPr>
              <w:t>utterances</w:t>
            </w:r>
            <w:commentRangeEnd w:id="879"/>
            <w:proofErr w:type="gramEnd"/>
            <w:r w:rsidRPr="00121EA2">
              <w:rPr>
                <w:rFonts w:eastAsia="Times New Roman"/>
                <w:bCs/>
                <w:sz w:val="20"/>
                <w:szCs w:val="20"/>
                <w:lang w:eastAsia="de-DE"/>
              </w:rPr>
              <w:commentReference w:id="879"/>
            </w:r>
            <w:r w:rsidRPr="0049368D">
              <w:rPr>
                <w:rFonts w:eastAsia="Times New Roman" w:cs="Times New Roman"/>
                <w:bCs/>
                <w:sz w:val="20"/>
                <w:szCs w:val="20"/>
                <w:lang w:val="en-US" w:eastAsia="de-DE"/>
              </w:rPr>
              <w:t>, not as part of a word.</w:t>
            </w:r>
          </w:p>
        </w:tc>
      </w:tr>
      <w:tr w:rsidR="000959A2" w:rsidRPr="0005350C" w14:paraId="31CA4F27"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AA337E" w14:textId="77777777" w:rsidR="000959A2" w:rsidRPr="00121EA2" w:rsidRDefault="000959A2" w:rsidP="00121EA2">
            <w:pPr>
              <w:spacing w:before="0" w:after="0"/>
              <w:jc w:val="left"/>
              <w:rPr>
                <w:rFonts w:eastAsia="Times New Roman" w:cs="Times New Roman"/>
                <w:bCs/>
                <w:szCs w:val="24"/>
                <w:lang w:eastAsia="de-DE"/>
              </w:rPr>
            </w:pPr>
            <w:bookmarkStart w:id="880" w:name="PLUS"/>
            <w:r w:rsidRPr="00121EA2">
              <w:rPr>
                <w:rFonts w:eastAsia="Times New Roman" w:cs="Times New Roman"/>
                <w:bCs/>
                <w:szCs w:val="24"/>
                <w:lang w:eastAsia="de-DE"/>
              </w:rPr>
              <w:lastRenderedPageBreak/>
              <w:t>PLUS</w:t>
            </w:r>
            <w:bookmarkEnd w:id="880"/>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D865B31"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665285D"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Marks a quick connection to the beginning of a segment chain.</w:t>
            </w:r>
          </w:p>
        </w:tc>
      </w:tr>
      <w:tr w:rsidR="000959A2" w:rsidRPr="0005350C" w14:paraId="4F2C6637"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94B5D11" w14:textId="77777777" w:rsidR="000959A2" w:rsidRPr="00121EA2" w:rsidRDefault="000959A2" w:rsidP="00121EA2">
            <w:pPr>
              <w:spacing w:before="0" w:after="0"/>
              <w:jc w:val="left"/>
              <w:rPr>
                <w:rFonts w:eastAsia="Times New Roman" w:cs="Times New Roman"/>
                <w:bCs/>
                <w:szCs w:val="24"/>
                <w:lang w:eastAsia="de-DE"/>
              </w:rPr>
            </w:pPr>
            <w:bookmarkStart w:id="881" w:name="NUMBERS_AND_COMMA"/>
            <w:r w:rsidRPr="00121EA2">
              <w:rPr>
                <w:rFonts w:eastAsia="Times New Roman" w:cs="Times New Roman"/>
                <w:bCs/>
                <w:szCs w:val="24"/>
                <w:lang w:eastAsia="de-DE"/>
              </w:rPr>
              <w:t>NUMBERS_AND_COMMA</w:t>
            </w:r>
            <w:bookmarkEnd w:id="881"/>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B3E1D1C" w14:textId="77777777" w:rsidR="000959A2" w:rsidRPr="00522DCA" w:rsidRDefault="000959A2">
            <w:pPr>
              <w:rPr>
                <w:rFonts w:cs="Times New Roman"/>
                <w:color w:val="C0C0C0"/>
                <w:lang w:val="en-GB"/>
              </w:rPr>
            </w:pPr>
            <w:r w:rsidRPr="00522DCA">
              <w:rPr>
                <w:rFonts w:cs="Times New Roman"/>
                <w:b/>
                <w:bCs/>
                <w:lang w:val="en-GB"/>
              </w:rPr>
              <w:t>0</w:t>
            </w:r>
            <w:r w:rsidRPr="00522DCA">
              <w:rPr>
                <w:rFonts w:cs="Times New Roman"/>
                <w:color w:val="C0C0C0"/>
                <w:lang w:val="en-GB"/>
              </w:rPr>
              <w:t xml:space="preserve"> | </w:t>
            </w:r>
            <w:r w:rsidRPr="00522DCA">
              <w:rPr>
                <w:rFonts w:cs="Times New Roman"/>
                <w:b/>
                <w:bCs/>
                <w:lang w:val="en-GB"/>
              </w:rPr>
              <w:t>1</w:t>
            </w:r>
            <w:r w:rsidRPr="00522DCA">
              <w:rPr>
                <w:rFonts w:cs="Times New Roman"/>
                <w:color w:val="C0C0C0"/>
                <w:lang w:val="en-GB"/>
              </w:rPr>
              <w:t xml:space="preserve"> | </w:t>
            </w:r>
            <w:r w:rsidRPr="00522DCA">
              <w:rPr>
                <w:rFonts w:cs="Times New Roman"/>
                <w:b/>
                <w:bCs/>
                <w:lang w:val="en-GB"/>
              </w:rPr>
              <w:t>2</w:t>
            </w:r>
            <w:r w:rsidRPr="00522DCA">
              <w:rPr>
                <w:rFonts w:cs="Times New Roman"/>
                <w:color w:val="C0C0C0"/>
                <w:lang w:val="en-GB"/>
              </w:rPr>
              <w:t xml:space="preserve"> | </w:t>
            </w:r>
            <w:r w:rsidRPr="00522DCA">
              <w:rPr>
                <w:rFonts w:cs="Times New Roman"/>
                <w:b/>
                <w:bCs/>
                <w:lang w:val="en-GB"/>
              </w:rPr>
              <w:t>3</w:t>
            </w:r>
            <w:r w:rsidRPr="00522DCA">
              <w:rPr>
                <w:rFonts w:cs="Times New Roman"/>
                <w:color w:val="C0C0C0"/>
                <w:lang w:val="en-GB"/>
              </w:rPr>
              <w:t xml:space="preserve"> | </w:t>
            </w:r>
            <w:r w:rsidRPr="00522DCA">
              <w:rPr>
                <w:rFonts w:cs="Times New Roman"/>
                <w:b/>
                <w:bCs/>
                <w:lang w:val="en-GB"/>
              </w:rPr>
              <w:t>4</w:t>
            </w:r>
            <w:r w:rsidRPr="00522DCA">
              <w:rPr>
                <w:rFonts w:cs="Times New Roman"/>
                <w:color w:val="C0C0C0"/>
                <w:lang w:val="en-GB"/>
              </w:rPr>
              <w:t xml:space="preserve"> | </w:t>
            </w:r>
          </w:p>
          <w:p w14:paraId="38EF7D09" w14:textId="77777777" w:rsidR="000959A2" w:rsidRPr="00522DCA" w:rsidRDefault="000959A2">
            <w:pPr>
              <w:rPr>
                <w:rFonts w:cs="Times New Roman"/>
                <w:color w:val="C0C0C0"/>
                <w:lang w:val="en-GB"/>
              </w:rPr>
            </w:pPr>
            <w:r w:rsidRPr="00522DCA">
              <w:rPr>
                <w:rFonts w:cs="Times New Roman"/>
                <w:b/>
                <w:bCs/>
                <w:lang w:val="en-GB"/>
              </w:rPr>
              <w:t>5</w:t>
            </w:r>
            <w:r w:rsidRPr="00522DCA">
              <w:rPr>
                <w:rFonts w:cs="Times New Roman"/>
                <w:color w:val="C0C0C0"/>
                <w:lang w:val="en-GB"/>
              </w:rPr>
              <w:t xml:space="preserve"> | </w:t>
            </w:r>
            <w:r w:rsidRPr="00522DCA">
              <w:rPr>
                <w:rFonts w:cs="Times New Roman"/>
                <w:b/>
                <w:bCs/>
                <w:lang w:val="en-GB"/>
              </w:rPr>
              <w:t>6</w:t>
            </w:r>
            <w:r w:rsidRPr="00522DCA">
              <w:rPr>
                <w:rFonts w:cs="Times New Roman"/>
                <w:color w:val="C0C0C0"/>
                <w:lang w:val="en-GB"/>
              </w:rPr>
              <w:t xml:space="preserve"> | </w:t>
            </w:r>
            <w:r w:rsidRPr="00522DCA">
              <w:rPr>
                <w:rFonts w:cs="Times New Roman"/>
                <w:b/>
                <w:bCs/>
                <w:lang w:val="en-GB"/>
              </w:rPr>
              <w:t>7</w:t>
            </w:r>
            <w:r w:rsidRPr="00522DCA">
              <w:rPr>
                <w:rFonts w:cs="Times New Roman"/>
                <w:color w:val="C0C0C0"/>
                <w:lang w:val="en-GB"/>
              </w:rPr>
              <w:t xml:space="preserve"> | </w:t>
            </w:r>
            <w:r w:rsidRPr="00522DCA">
              <w:rPr>
                <w:rFonts w:cs="Times New Roman"/>
                <w:b/>
                <w:bCs/>
                <w:lang w:val="en-GB"/>
              </w:rPr>
              <w:t>8</w:t>
            </w:r>
            <w:r w:rsidRPr="00522DCA">
              <w:rPr>
                <w:rFonts w:cs="Times New Roman"/>
                <w:color w:val="C0C0C0"/>
                <w:lang w:val="en-GB"/>
              </w:rPr>
              <w:t xml:space="preserve"> | </w:t>
            </w:r>
            <w:r w:rsidRPr="00522DCA">
              <w:rPr>
                <w:rFonts w:cs="Times New Roman"/>
                <w:b/>
                <w:bCs/>
                <w:lang w:val="en-GB"/>
              </w:rPr>
              <w:t>9</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569C8F25"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Only as part of time (as part of a pause or an incomprehensible section).</w:t>
            </w:r>
          </w:p>
        </w:tc>
      </w:tr>
      <w:tr w:rsidR="000959A2" w:rsidRPr="0005350C" w14:paraId="58ECB3FB"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5A3BC5" w14:textId="77777777" w:rsidR="000959A2" w:rsidRPr="00121EA2" w:rsidRDefault="000959A2" w:rsidP="00121EA2">
            <w:pPr>
              <w:spacing w:before="0" w:after="0"/>
              <w:jc w:val="left"/>
              <w:rPr>
                <w:rFonts w:eastAsia="Times New Roman" w:cs="Times New Roman"/>
                <w:bCs/>
                <w:szCs w:val="24"/>
                <w:lang w:eastAsia="de-DE"/>
              </w:rPr>
            </w:pPr>
            <w:bookmarkStart w:id="882" w:name="PAUSE"/>
            <w:r w:rsidRPr="00121EA2">
              <w:rPr>
                <w:rFonts w:eastAsia="Times New Roman" w:cs="Times New Roman"/>
                <w:bCs/>
                <w:szCs w:val="24"/>
                <w:lang w:eastAsia="de-DE"/>
              </w:rPr>
              <w:t>PAUSE</w:t>
            </w:r>
            <w:bookmarkEnd w:id="882"/>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1B3F512"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0FCD7ACD"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Marks the beginning and the end of a pause.</w:t>
            </w:r>
          </w:p>
        </w:tc>
      </w:tr>
      <w:tr w:rsidR="000959A2" w:rsidRPr="0005350C" w14:paraId="08584303"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BC19627" w14:textId="77777777" w:rsidR="000959A2" w:rsidRPr="00121EA2" w:rsidRDefault="000959A2" w:rsidP="00121EA2">
            <w:pPr>
              <w:spacing w:before="0" w:after="0"/>
              <w:jc w:val="left"/>
              <w:rPr>
                <w:rFonts w:eastAsia="Times New Roman" w:cs="Times New Roman"/>
                <w:bCs/>
                <w:szCs w:val="24"/>
                <w:lang w:eastAsia="de-DE"/>
              </w:rPr>
            </w:pPr>
            <w:bookmarkStart w:id="883" w:name="WORD_SEPARATORS"/>
            <w:r w:rsidRPr="00121EA2">
              <w:rPr>
                <w:rFonts w:eastAsia="Times New Roman" w:cs="Times New Roman"/>
                <w:bCs/>
                <w:szCs w:val="24"/>
                <w:lang w:eastAsia="de-DE"/>
              </w:rPr>
              <w:t>WORD_SEPARATORS</w:t>
            </w:r>
            <w:bookmarkEnd w:id="883"/>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AA1436"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r w:rsidRPr="00522DCA">
              <w:rPr>
                <w:rFonts w:ascii="Cambria Math" w:hAnsi="Cambria Math" w:cs="Cambria Math"/>
                <w:b/>
                <w:bCs/>
                <w:lang w:val="en-GB"/>
              </w:rPr>
              <w:t>↟</w:t>
            </w:r>
            <w:r w:rsidRPr="00522DCA">
              <w:rPr>
                <w:rFonts w:cs="Times New Roman"/>
                <w:color w:val="C0C0C0"/>
                <w:lang w:val="en-GB"/>
              </w:rPr>
              <w:t xml:space="preserve">|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&lt;</w:t>
            </w:r>
            <w:r w:rsidRPr="00522DCA">
              <w:rPr>
                <w:rFonts w:cs="Times New Roman"/>
                <w:color w:val="C0C0C0"/>
                <w:lang w:val="en-GB"/>
              </w:rPr>
              <w:t xml:space="preserve"> | </w:t>
            </w:r>
            <w:r w:rsidRPr="00522DCA">
              <w:rPr>
                <w:rFonts w:cs="Times New Roman"/>
                <w:b/>
                <w:bCs/>
                <w:lang w:val="en-GB"/>
              </w:rPr>
              <w:t>&gt;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D61E61"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 xml:space="preserve">Symbols for </w:t>
            </w:r>
            <w:proofErr w:type="spellStart"/>
            <w:r w:rsidRPr="0049368D">
              <w:rPr>
                <w:rFonts w:eastAsia="Times New Roman" w:cs="Times New Roman"/>
                <w:bCs/>
                <w:sz w:val="20"/>
                <w:szCs w:val="20"/>
                <w:lang w:val="en-US" w:eastAsia="de-DE"/>
              </w:rPr>
              <w:t>suprasegmental</w:t>
            </w:r>
            <w:proofErr w:type="spellEnd"/>
            <w:r w:rsidRPr="0049368D">
              <w:rPr>
                <w:rFonts w:eastAsia="Times New Roman" w:cs="Times New Roman"/>
                <w:bCs/>
                <w:sz w:val="20"/>
                <w:szCs w:val="20"/>
                <w:lang w:val="en-US" w:eastAsia="de-DE"/>
              </w:rPr>
              <w:t xml:space="preserve"> phenomena, are not part of words</w:t>
            </w:r>
            <w:del w:id="884" w:author="Moritz Lautenbach" w:date="2014-04-16T11:01:00Z">
              <w:r w:rsidRPr="0049368D" w:rsidDel="002515F1">
                <w:rPr>
                  <w:rFonts w:eastAsia="Times New Roman" w:cs="Times New Roman"/>
                  <w:bCs/>
                  <w:sz w:val="20"/>
                  <w:szCs w:val="20"/>
                  <w:lang w:val="en-US" w:eastAsia="de-DE"/>
                </w:rPr>
                <w:delText xml:space="preserve"> </w:delText>
              </w:r>
            </w:del>
            <w:r w:rsidRPr="0049368D">
              <w:rPr>
                <w:rFonts w:eastAsia="Times New Roman" w:cs="Times New Roman"/>
                <w:bCs/>
                <w:sz w:val="20"/>
                <w:szCs w:val="20"/>
                <w:lang w:val="en-US" w:eastAsia="de-DE"/>
              </w:rPr>
              <w:t>.</w:t>
            </w:r>
          </w:p>
        </w:tc>
      </w:tr>
      <w:tr w:rsidR="000959A2" w:rsidRPr="002F7AF7" w14:paraId="696ADF23"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D0F806A" w14:textId="77777777" w:rsidR="000959A2" w:rsidRPr="00121EA2" w:rsidRDefault="000959A2" w:rsidP="00121EA2">
            <w:pPr>
              <w:spacing w:before="0" w:after="0"/>
              <w:jc w:val="left"/>
              <w:rPr>
                <w:rFonts w:eastAsia="Times New Roman" w:cs="Times New Roman"/>
                <w:bCs/>
                <w:szCs w:val="24"/>
                <w:lang w:eastAsia="de-DE"/>
              </w:rPr>
            </w:pPr>
            <w:bookmarkStart w:id="885" w:name="EQUALS_SIGN"/>
            <w:r w:rsidRPr="00121EA2">
              <w:rPr>
                <w:rFonts w:eastAsia="Times New Roman" w:cs="Times New Roman"/>
                <w:bCs/>
                <w:szCs w:val="24"/>
                <w:lang w:eastAsia="de-DE"/>
              </w:rPr>
              <w:t>EQUALS_SIGN</w:t>
            </w:r>
            <w:bookmarkEnd w:id="88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6BE3070"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954E892" w14:textId="77777777" w:rsidR="000959A2" w:rsidRPr="00121EA2" w:rsidRDefault="000959A2" w:rsidP="00121EA2">
            <w:pPr>
              <w:spacing w:before="0" w:after="0"/>
              <w:jc w:val="left"/>
              <w:rPr>
                <w:rFonts w:eastAsia="Times New Roman" w:cs="Times New Roman"/>
                <w:bCs/>
                <w:sz w:val="20"/>
                <w:szCs w:val="20"/>
                <w:lang w:eastAsia="de-DE"/>
              </w:rPr>
            </w:pPr>
            <w:commentRangeStart w:id="886"/>
            <w:r w:rsidRPr="0049368D">
              <w:rPr>
                <w:rFonts w:eastAsia="Times New Roman" w:cs="Times New Roman"/>
                <w:bCs/>
                <w:sz w:val="20"/>
                <w:szCs w:val="20"/>
                <w:lang w:val="en-US" w:eastAsia="de-DE"/>
              </w:rPr>
              <w:t>Marks a (</w:t>
            </w:r>
            <w:proofErr w:type="spellStart"/>
            <w:r w:rsidRPr="0049368D">
              <w:rPr>
                <w:rFonts w:eastAsia="Times New Roman" w:cs="Times New Roman"/>
                <w:bCs/>
                <w:sz w:val="20"/>
                <w:szCs w:val="20"/>
                <w:lang w:val="en-US" w:eastAsia="de-DE"/>
              </w:rPr>
              <w:t>Verschleifung</w:t>
            </w:r>
            <w:proofErr w:type="spellEnd"/>
            <w:r w:rsidRPr="0049368D">
              <w:rPr>
                <w:rFonts w:eastAsia="Times New Roman" w:cs="Times New Roman"/>
                <w:bCs/>
                <w:sz w:val="20"/>
                <w:szCs w:val="20"/>
                <w:lang w:val="en-US" w:eastAsia="de-DE"/>
              </w:rPr>
              <w:t xml:space="preserve">???) or is placed into a non </w:t>
            </w:r>
            <w:proofErr w:type="spellStart"/>
            <w:r w:rsidRPr="0049368D">
              <w:rPr>
                <w:rFonts w:eastAsia="Times New Roman" w:cs="Times New Roman"/>
                <w:bCs/>
                <w:sz w:val="20"/>
                <w:szCs w:val="20"/>
                <w:lang w:val="en-US" w:eastAsia="de-DE"/>
              </w:rPr>
              <w:t>morphemized</w:t>
            </w:r>
            <w:proofErr w:type="spellEnd"/>
            <w:r w:rsidRPr="0049368D">
              <w:rPr>
                <w:rFonts w:eastAsia="Times New Roman" w:cs="Times New Roman"/>
                <w:bCs/>
                <w:sz w:val="20"/>
                <w:szCs w:val="20"/>
                <w:lang w:val="en-US" w:eastAsia="de-DE"/>
              </w:rPr>
              <w:t>???</w:t>
            </w:r>
            <w:commentRangeEnd w:id="886"/>
            <w:r w:rsidRPr="00121EA2">
              <w:rPr>
                <w:rFonts w:eastAsia="Times New Roman"/>
                <w:bCs/>
                <w:sz w:val="20"/>
                <w:szCs w:val="20"/>
                <w:lang w:eastAsia="de-DE"/>
              </w:rPr>
              <w:commentReference w:id="886"/>
            </w:r>
            <w:r w:rsidRPr="0049368D">
              <w:rPr>
                <w:rFonts w:eastAsia="Times New Roman" w:cs="Times New Roman"/>
                <w:bCs/>
                <w:sz w:val="20"/>
                <w:szCs w:val="20"/>
                <w:lang w:val="en-US" w:eastAsia="de-DE"/>
              </w:rPr>
              <w:t xml:space="preserve"> </w:t>
            </w:r>
            <w:proofErr w:type="spellStart"/>
            <w:r w:rsidRPr="00121EA2">
              <w:rPr>
                <w:rFonts w:eastAsia="Times New Roman" w:cs="Times New Roman"/>
                <w:bCs/>
                <w:sz w:val="20"/>
                <w:szCs w:val="20"/>
                <w:lang w:eastAsia="de-DE"/>
              </w:rPr>
              <w:t>utterance</w:t>
            </w:r>
            <w:proofErr w:type="spellEnd"/>
            <w:r w:rsidRPr="00121EA2">
              <w:rPr>
                <w:rFonts w:eastAsia="Times New Roman" w:cs="Times New Roman"/>
                <w:bCs/>
                <w:sz w:val="20"/>
                <w:szCs w:val="20"/>
                <w:lang w:eastAsia="de-DE"/>
              </w:rPr>
              <w:t>.</w:t>
            </w:r>
          </w:p>
        </w:tc>
      </w:tr>
      <w:tr w:rsidR="000959A2" w:rsidRPr="0005350C" w14:paraId="49C8E461"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3FF2119" w14:textId="77777777" w:rsidR="000959A2" w:rsidRPr="00121EA2" w:rsidRDefault="000959A2" w:rsidP="00121EA2">
            <w:pPr>
              <w:spacing w:before="0" w:after="0"/>
              <w:jc w:val="left"/>
              <w:rPr>
                <w:rFonts w:eastAsia="Times New Roman" w:cs="Times New Roman"/>
                <w:bCs/>
                <w:szCs w:val="24"/>
                <w:lang w:eastAsia="de-DE"/>
              </w:rPr>
            </w:pPr>
            <w:bookmarkStart w:id="887" w:name="SPACE"/>
            <w:r w:rsidRPr="00121EA2">
              <w:rPr>
                <w:rFonts w:eastAsia="Times New Roman" w:cs="Times New Roman"/>
                <w:bCs/>
                <w:szCs w:val="24"/>
                <w:lang w:eastAsia="de-DE"/>
              </w:rPr>
              <w:t>SPACE</w:t>
            </w:r>
            <w:bookmarkEnd w:id="887"/>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DA59EB0" w14:textId="77777777" w:rsidR="000959A2" w:rsidRPr="00522DCA" w:rsidRDefault="000959A2">
            <w:pPr>
              <w:rPr>
                <w:rFonts w:cs="Times New Roman"/>
                <w:color w:val="C0C0C0"/>
                <w:lang w:val="en-GB"/>
              </w:rPr>
            </w:pPr>
            <w:r w:rsidRPr="00522DCA">
              <w:rPr>
                <w:rFonts w:cs="Times New Roman"/>
                <w:color w:val="C0C0C0"/>
                <w:lang w:val="en-GB"/>
              </w:rPr>
              <w:t xml:space="preserve">|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5C5A146"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 xml:space="preserve">Space can occur in various places, often marks the </w:t>
            </w:r>
            <w:ins w:id="888" w:author="Moritz Lautenbach" w:date="2014-04-16T11:02:00Z">
              <w:r w:rsidRPr="0049368D">
                <w:rPr>
                  <w:rFonts w:eastAsia="Times New Roman" w:cs="Times New Roman"/>
                  <w:bCs/>
                  <w:sz w:val="20"/>
                  <w:szCs w:val="20"/>
                  <w:lang w:val="en-US" w:eastAsia="de-DE"/>
                </w:rPr>
                <w:t>b</w:t>
              </w:r>
            </w:ins>
            <w:del w:id="889" w:author="Moritz Lautenbach" w:date="2014-04-16T11:02:00Z">
              <w:r w:rsidRPr="0049368D" w:rsidDel="002515F1">
                <w:rPr>
                  <w:rFonts w:eastAsia="Times New Roman" w:cs="Times New Roman"/>
                  <w:bCs/>
                  <w:sz w:val="20"/>
                  <w:szCs w:val="20"/>
                  <w:lang w:val="en-US" w:eastAsia="de-DE"/>
                </w:rPr>
                <w:delText>B</w:delText>
              </w:r>
            </w:del>
            <w:r w:rsidRPr="0049368D">
              <w:rPr>
                <w:rFonts w:eastAsia="Times New Roman" w:cs="Times New Roman"/>
                <w:bCs/>
                <w:sz w:val="20"/>
                <w:szCs w:val="20"/>
                <w:lang w:val="en-US" w:eastAsia="de-DE"/>
              </w:rPr>
              <w:t xml:space="preserve">eginning or </w:t>
            </w:r>
            <w:del w:id="890" w:author="Moritz Lautenbach" w:date="2014-04-16T11:02:00Z">
              <w:r w:rsidRPr="0049368D" w:rsidDel="002515F1">
                <w:rPr>
                  <w:rFonts w:eastAsia="Times New Roman" w:cs="Times New Roman"/>
                  <w:bCs/>
                  <w:sz w:val="20"/>
                  <w:szCs w:val="20"/>
                  <w:lang w:val="en-US" w:eastAsia="de-DE"/>
                </w:rPr>
                <w:delText>the E</w:delText>
              </w:r>
            </w:del>
            <w:ins w:id="891" w:author="Moritz Lautenbach" w:date="2014-04-16T11:02:00Z">
              <w:r w:rsidRPr="0049368D">
                <w:rPr>
                  <w:rFonts w:eastAsia="Times New Roman" w:cs="Times New Roman"/>
                  <w:bCs/>
                  <w:sz w:val="20"/>
                  <w:szCs w:val="20"/>
                  <w:lang w:val="en-US" w:eastAsia="de-DE"/>
                </w:rPr>
                <w:t>e</w:t>
              </w:r>
            </w:ins>
            <w:r w:rsidRPr="0049368D">
              <w:rPr>
                <w:rFonts w:eastAsia="Times New Roman" w:cs="Times New Roman"/>
                <w:bCs/>
                <w:sz w:val="20"/>
                <w:szCs w:val="20"/>
                <w:lang w:val="en-US" w:eastAsia="de-DE"/>
              </w:rPr>
              <w:t xml:space="preserve">nd of a </w:t>
            </w:r>
            <w:proofErr w:type="gramStart"/>
            <w:r w:rsidRPr="0049368D">
              <w:rPr>
                <w:rFonts w:eastAsia="Times New Roman" w:cs="Times New Roman"/>
                <w:bCs/>
                <w:sz w:val="20"/>
                <w:szCs w:val="20"/>
                <w:lang w:val="en-US" w:eastAsia="de-DE"/>
              </w:rPr>
              <w:t>Segment .</w:t>
            </w:r>
            <w:proofErr w:type="gramEnd"/>
          </w:p>
        </w:tc>
      </w:tr>
      <w:tr w:rsidR="000959A2" w:rsidRPr="0005350C" w14:paraId="5EE63E5D"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AEE30EF" w14:textId="77777777" w:rsidR="000959A2" w:rsidRPr="00121EA2" w:rsidRDefault="000959A2" w:rsidP="00121EA2">
            <w:pPr>
              <w:spacing w:before="0" w:after="0"/>
              <w:jc w:val="left"/>
              <w:rPr>
                <w:rFonts w:eastAsia="Times New Roman" w:cs="Times New Roman"/>
                <w:bCs/>
                <w:szCs w:val="24"/>
                <w:lang w:eastAsia="de-DE"/>
              </w:rPr>
            </w:pPr>
            <w:bookmarkStart w:id="892" w:name="OPEN_PARENTHESIS"/>
            <w:r w:rsidRPr="00121EA2">
              <w:rPr>
                <w:rFonts w:eastAsia="Times New Roman" w:cs="Times New Roman"/>
                <w:bCs/>
                <w:szCs w:val="24"/>
                <w:lang w:eastAsia="de-DE"/>
              </w:rPr>
              <w:t>OPEN_PARENTHESIS</w:t>
            </w:r>
            <w:bookmarkEnd w:id="892"/>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ED8168A"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22E5A48B"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Marks the beginning of an incomprehensible section or one that is difficult to comprehend.</w:t>
            </w:r>
          </w:p>
        </w:tc>
      </w:tr>
      <w:tr w:rsidR="000959A2" w:rsidRPr="0005350C" w14:paraId="65747A5A"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1F355C5" w14:textId="77777777" w:rsidR="000959A2" w:rsidRPr="00121EA2" w:rsidRDefault="000959A2" w:rsidP="00121EA2">
            <w:pPr>
              <w:spacing w:before="0" w:after="0"/>
              <w:jc w:val="left"/>
              <w:rPr>
                <w:rFonts w:eastAsia="Times New Roman" w:cs="Times New Roman"/>
                <w:bCs/>
                <w:szCs w:val="24"/>
                <w:lang w:eastAsia="de-DE"/>
              </w:rPr>
            </w:pPr>
            <w:bookmarkStart w:id="893" w:name="CLOSE_PARENTHESIS"/>
            <w:r w:rsidRPr="00121EA2">
              <w:rPr>
                <w:rFonts w:eastAsia="Times New Roman" w:cs="Times New Roman"/>
                <w:bCs/>
                <w:szCs w:val="24"/>
                <w:lang w:eastAsia="de-DE"/>
              </w:rPr>
              <w:t>CLOSE_PARENTHESIS</w:t>
            </w:r>
            <w:bookmarkEnd w:id="893"/>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F2E3432"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A951C89"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Marks the beginning of an incomprehensible section or one that is difficult to comprehend.</w:t>
            </w:r>
          </w:p>
        </w:tc>
      </w:tr>
      <w:tr w:rsidR="000959A2" w:rsidRPr="0005350C" w14:paraId="537D7939"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086AC95" w14:textId="77777777" w:rsidR="000959A2" w:rsidRPr="00121EA2" w:rsidRDefault="000959A2" w:rsidP="00121EA2">
            <w:pPr>
              <w:spacing w:before="0" w:after="0"/>
              <w:jc w:val="left"/>
              <w:rPr>
                <w:rFonts w:eastAsia="Times New Roman" w:cs="Times New Roman"/>
                <w:bCs/>
                <w:szCs w:val="24"/>
                <w:lang w:eastAsia="de-DE"/>
              </w:rPr>
            </w:pPr>
            <w:bookmarkStart w:id="894" w:name="OPEN_SQUARE_BRACKET"/>
            <w:r w:rsidRPr="00121EA2">
              <w:rPr>
                <w:rFonts w:eastAsia="Times New Roman" w:cs="Times New Roman"/>
                <w:bCs/>
                <w:szCs w:val="24"/>
                <w:lang w:eastAsia="de-DE"/>
              </w:rPr>
              <w:t>OPEN_SQUARE_BRACKET</w:t>
            </w:r>
            <w:bookmarkEnd w:id="894"/>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09979A76"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80D5B8A"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Marks the beginning of an ellipsis.</w:t>
            </w:r>
          </w:p>
        </w:tc>
      </w:tr>
      <w:tr w:rsidR="000959A2" w:rsidRPr="0005350C" w14:paraId="3DCCC17E"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A07379" w14:textId="77777777" w:rsidR="000959A2" w:rsidRPr="00121EA2" w:rsidRDefault="000959A2" w:rsidP="00121EA2">
            <w:pPr>
              <w:spacing w:before="0" w:after="0"/>
              <w:jc w:val="left"/>
              <w:rPr>
                <w:rFonts w:eastAsia="Times New Roman" w:cs="Times New Roman"/>
                <w:bCs/>
                <w:szCs w:val="24"/>
                <w:lang w:eastAsia="de-DE"/>
              </w:rPr>
            </w:pPr>
            <w:bookmarkStart w:id="895" w:name="CLOSE_SQUARE_BRACKET"/>
            <w:r w:rsidRPr="00121EA2">
              <w:rPr>
                <w:rFonts w:eastAsia="Times New Roman" w:cs="Times New Roman"/>
                <w:bCs/>
                <w:szCs w:val="24"/>
                <w:lang w:eastAsia="de-DE"/>
              </w:rPr>
              <w:t>CLOSE_SQUARE_BRACKET</w:t>
            </w:r>
            <w:bookmarkEnd w:id="89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97AB4CA"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37655F8"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Marks the end of an ellipsis.</w:t>
            </w:r>
          </w:p>
        </w:tc>
      </w:tr>
      <w:tr w:rsidR="000959A2" w:rsidRPr="0005350C" w14:paraId="42E97149"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327D3AA" w14:textId="77777777" w:rsidR="000959A2" w:rsidRPr="00121EA2" w:rsidRDefault="000959A2" w:rsidP="00121EA2">
            <w:pPr>
              <w:spacing w:before="0" w:after="0"/>
              <w:jc w:val="left"/>
              <w:rPr>
                <w:rFonts w:eastAsia="Times New Roman" w:cs="Times New Roman"/>
                <w:bCs/>
                <w:szCs w:val="24"/>
                <w:lang w:eastAsia="de-DE"/>
              </w:rPr>
            </w:pPr>
            <w:bookmarkStart w:id="896" w:name="AMPERSAND"/>
            <w:r w:rsidRPr="00121EA2">
              <w:rPr>
                <w:rFonts w:eastAsia="Times New Roman" w:cs="Times New Roman"/>
                <w:bCs/>
                <w:szCs w:val="24"/>
                <w:lang w:eastAsia="de-DE"/>
              </w:rPr>
              <w:t>AMPERSAND</w:t>
            </w:r>
            <w:bookmarkEnd w:id="896"/>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9F0193E" w14:textId="77777777" w:rsidR="000959A2" w:rsidRPr="00522DCA" w:rsidRDefault="000959A2">
            <w:pPr>
              <w:rPr>
                <w:rFonts w:cs="Times New Roman"/>
                <w:color w:val="C0C0C0"/>
                <w:lang w:val="en-GB"/>
              </w:rPr>
            </w:pPr>
            <w:r w:rsidRPr="00522DCA">
              <w:rPr>
                <w:rFonts w:cs="Times New Roman"/>
                <w:b/>
                <w:bCs/>
                <w:lang w:val="en-GB"/>
              </w:rPr>
              <w:t>&amp;</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6B053C5B"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A double occurrences marks the reference section in the speaker tier.</w:t>
            </w:r>
          </w:p>
        </w:tc>
      </w:tr>
      <w:tr w:rsidR="000959A2" w:rsidRPr="00522DCA" w14:paraId="381B70C4"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10ABCBAC" w14:textId="77777777" w:rsidR="000959A2" w:rsidRPr="00121EA2" w:rsidRDefault="000959A2" w:rsidP="00121EA2">
            <w:pPr>
              <w:spacing w:before="0" w:after="0"/>
              <w:jc w:val="left"/>
              <w:rPr>
                <w:rFonts w:eastAsia="Times New Roman" w:cs="Times New Roman"/>
                <w:bCs/>
                <w:szCs w:val="24"/>
                <w:lang w:eastAsia="de-DE"/>
              </w:rPr>
            </w:pPr>
            <w:bookmarkStart w:id="897" w:name="PERIOD_OR_ELLIPSIS"/>
            <w:r w:rsidRPr="00121EA2">
              <w:rPr>
                <w:rFonts w:eastAsia="Times New Roman" w:cs="Times New Roman"/>
                <w:bCs/>
                <w:szCs w:val="24"/>
                <w:lang w:eastAsia="de-DE"/>
              </w:rPr>
              <w:t>PERIOD_OR_ELLIPSIS</w:t>
            </w:r>
            <w:bookmarkEnd w:id="897"/>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9B14A45"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 </w:t>
            </w: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17B092B" w14:textId="77777777" w:rsidR="000959A2" w:rsidRPr="00121EA2" w:rsidRDefault="000959A2" w:rsidP="00121EA2">
            <w:pPr>
              <w:spacing w:before="0" w:after="0"/>
              <w:jc w:val="left"/>
              <w:rPr>
                <w:rFonts w:eastAsia="Times New Roman" w:cs="Times New Roman"/>
                <w:bCs/>
                <w:sz w:val="20"/>
                <w:szCs w:val="20"/>
                <w:lang w:eastAsia="de-DE"/>
              </w:rPr>
            </w:pPr>
            <w:proofErr w:type="spellStart"/>
            <w:r w:rsidRPr="00121EA2">
              <w:rPr>
                <w:rFonts w:eastAsia="Times New Roman" w:cs="Times New Roman"/>
                <w:bCs/>
                <w:sz w:val="20"/>
                <w:szCs w:val="20"/>
                <w:lang w:eastAsia="de-DE"/>
              </w:rPr>
              <w:t>Only</w:t>
            </w:r>
            <w:proofErr w:type="spellEnd"/>
            <w:r w:rsidRPr="00121EA2">
              <w:rPr>
                <w:rFonts w:eastAsia="Times New Roman" w:cs="Times New Roman"/>
                <w:bCs/>
                <w:sz w:val="20"/>
                <w:szCs w:val="20"/>
                <w:lang w:eastAsia="de-DE"/>
              </w:rPr>
              <w:t xml:space="preserve"> </w:t>
            </w:r>
            <w:proofErr w:type="spellStart"/>
            <w:r w:rsidRPr="00121EA2">
              <w:rPr>
                <w:rFonts w:eastAsia="Times New Roman" w:cs="Times New Roman"/>
                <w:bCs/>
                <w:sz w:val="20"/>
                <w:szCs w:val="20"/>
                <w:lang w:eastAsia="de-DE"/>
              </w:rPr>
              <w:t>within</w:t>
            </w:r>
            <w:proofErr w:type="spellEnd"/>
            <w:r w:rsidRPr="00121EA2">
              <w:rPr>
                <w:rFonts w:eastAsia="Times New Roman" w:cs="Times New Roman"/>
                <w:bCs/>
                <w:sz w:val="20"/>
                <w:szCs w:val="20"/>
                <w:lang w:eastAsia="de-DE"/>
              </w:rPr>
              <w:t xml:space="preserve"> </w:t>
            </w:r>
            <w:proofErr w:type="spellStart"/>
            <w:r w:rsidRPr="00121EA2">
              <w:rPr>
                <w:rFonts w:eastAsia="Times New Roman" w:cs="Times New Roman"/>
                <w:bCs/>
                <w:sz w:val="20"/>
                <w:szCs w:val="20"/>
                <w:lang w:eastAsia="de-DE"/>
              </w:rPr>
              <w:t>incomprehensible</w:t>
            </w:r>
            <w:proofErr w:type="spellEnd"/>
            <w:r w:rsidRPr="00121EA2">
              <w:rPr>
                <w:rFonts w:eastAsia="Times New Roman" w:cs="Times New Roman"/>
                <w:bCs/>
                <w:sz w:val="20"/>
                <w:szCs w:val="20"/>
                <w:lang w:eastAsia="de-DE"/>
              </w:rPr>
              <w:t xml:space="preserve"> </w:t>
            </w:r>
            <w:proofErr w:type="spellStart"/>
            <w:r w:rsidRPr="00121EA2">
              <w:rPr>
                <w:rFonts w:eastAsia="Times New Roman" w:cs="Times New Roman"/>
                <w:bCs/>
                <w:sz w:val="20"/>
                <w:szCs w:val="20"/>
                <w:lang w:eastAsia="de-DE"/>
              </w:rPr>
              <w:t>sections</w:t>
            </w:r>
            <w:proofErr w:type="spellEnd"/>
            <w:del w:id="898" w:author="Moritz Lautenbach" w:date="2014-04-16T11:03:00Z">
              <w:r w:rsidRPr="00121EA2" w:rsidDel="002515F1">
                <w:rPr>
                  <w:rFonts w:eastAsia="Times New Roman" w:cs="Times New Roman"/>
                  <w:bCs/>
                  <w:sz w:val="20"/>
                  <w:szCs w:val="20"/>
                  <w:lang w:eastAsia="de-DE"/>
                </w:rPr>
                <w:delText xml:space="preserve"> </w:delText>
              </w:r>
            </w:del>
            <w:r w:rsidRPr="00121EA2">
              <w:rPr>
                <w:rFonts w:eastAsia="Times New Roman" w:cs="Times New Roman"/>
                <w:bCs/>
                <w:sz w:val="20"/>
                <w:szCs w:val="20"/>
                <w:lang w:eastAsia="de-DE"/>
              </w:rPr>
              <w:t>.</w:t>
            </w:r>
          </w:p>
        </w:tc>
      </w:tr>
      <w:tr w:rsidR="000959A2" w:rsidRPr="0005350C" w14:paraId="6BF0DBF2"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C1E73F" w14:textId="77777777" w:rsidR="000959A2" w:rsidRPr="00121EA2" w:rsidRDefault="000959A2" w:rsidP="00121EA2">
            <w:pPr>
              <w:spacing w:before="0" w:after="0"/>
              <w:jc w:val="left"/>
              <w:rPr>
                <w:rFonts w:eastAsia="Times New Roman" w:cs="Times New Roman"/>
                <w:bCs/>
                <w:szCs w:val="24"/>
                <w:lang w:eastAsia="de-DE"/>
              </w:rPr>
            </w:pPr>
            <w:bookmarkStart w:id="899" w:name="COLON"/>
            <w:r w:rsidRPr="00121EA2">
              <w:rPr>
                <w:rFonts w:eastAsia="Times New Roman" w:cs="Times New Roman"/>
                <w:bCs/>
                <w:szCs w:val="24"/>
                <w:lang w:eastAsia="de-DE"/>
              </w:rPr>
              <w:t>COLON</w:t>
            </w:r>
            <w:bookmarkEnd w:id="899"/>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D11FC6"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DBCB823" w14:textId="77777777" w:rsidR="000959A2" w:rsidRPr="0049368D" w:rsidRDefault="000959A2" w:rsidP="00121EA2">
            <w:pPr>
              <w:spacing w:before="0" w:after="0"/>
              <w:jc w:val="left"/>
              <w:rPr>
                <w:rFonts w:eastAsia="Times New Roman" w:cs="Times New Roman"/>
                <w:bCs/>
                <w:sz w:val="20"/>
                <w:szCs w:val="20"/>
                <w:lang w:val="en-US" w:eastAsia="de-DE"/>
              </w:rPr>
            </w:pPr>
            <w:commentRangeStart w:id="900"/>
            <w:r w:rsidRPr="0049368D">
              <w:rPr>
                <w:rFonts w:eastAsia="Times New Roman" w:cs="Times New Roman"/>
                <w:bCs/>
                <w:sz w:val="20"/>
                <w:szCs w:val="20"/>
                <w:lang w:val="en-US" w:eastAsia="de-DE"/>
              </w:rPr>
              <w:t>Either within a word (as a ((</w:t>
            </w:r>
            <w:proofErr w:type="spellStart"/>
            <w:r w:rsidRPr="0049368D">
              <w:rPr>
                <w:rFonts w:eastAsia="Times New Roman" w:cs="Times New Roman"/>
                <w:bCs/>
                <w:sz w:val="20"/>
                <w:szCs w:val="20"/>
                <w:lang w:val="en-US" w:eastAsia="de-DE"/>
              </w:rPr>
              <w:t>Dehnungszeichen</w:t>
            </w:r>
            <w:proofErr w:type="spellEnd"/>
            <w:r w:rsidRPr="0049368D">
              <w:rPr>
                <w:rFonts w:eastAsia="Times New Roman" w:cs="Times New Roman"/>
                <w:bCs/>
                <w:sz w:val="20"/>
                <w:szCs w:val="20"/>
                <w:lang w:val="en-US" w:eastAsia="de-DE"/>
              </w:rPr>
              <w:t>??))) or as part of time</w:t>
            </w:r>
            <w:del w:id="901" w:author="Moritz Lautenbach" w:date="2014-04-16T11:03:00Z">
              <w:r w:rsidRPr="0049368D" w:rsidDel="002515F1">
                <w:rPr>
                  <w:rFonts w:eastAsia="Times New Roman" w:cs="Times New Roman"/>
                  <w:bCs/>
                  <w:sz w:val="20"/>
                  <w:szCs w:val="20"/>
                  <w:lang w:val="en-US" w:eastAsia="de-DE"/>
                </w:rPr>
                <w:delText xml:space="preserve"> </w:delText>
              </w:r>
            </w:del>
            <w:commentRangeEnd w:id="900"/>
            <w:r w:rsidRPr="00121EA2">
              <w:rPr>
                <w:rFonts w:eastAsia="Times New Roman"/>
                <w:bCs/>
                <w:sz w:val="20"/>
                <w:szCs w:val="20"/>
                <w:lang w:eastAsia="de-DE"/>
              </w:rPr>
              <w:commentReference w:id="900"/>
            </w:r>
            <w:r w:rsidRPr="0049368D">
              <w:rPr>
                <w:rFonts w:eastAsia="Times New Roman" w:cs="Times New Roman"/>
                <w:bCs/>
                <w:sz w:val="20"/>
                <w:szCs w:val="20"/>
                <w:lang w:val="en-US" w:eastAsia="de-DE"/>
              </w:rPr>
              <w:t>.</w:t>
            </w:r>
          </w:p>
        </w:tc>
      </w:tr>
    </w:tbl>
    <w:p w14:paraId="41E88282" w14:textId="04872B46" w:rsidR="000959A2" w:rsidRPr="00522DCA" w:rsidRDefault="00121EA2" w:rsidP="005D3475">
      <w:pPr>
        <w:pStyle w:val="Standard-BlockCharCharChar"/>
        <w:rPr>
          <w:lang w:val="en-GB"/>
        </w:rPr>
      </w:pPr>
      <w:r>
        <w:rPr>
          <w:lang w:val="en-GB"/>
        </w:rPr>
        <w:t>E</w:t>
      </w:r>
      <w:r w:rsidR="000959A2" w:rsidRPr="00522DCA">
        <w:rPr>
          <w:lang w:val="en-GB"/>
        </w:rPr>
        <w:t>xample:</w:t>
      </w:r>
    </w:p>
    <w:p w14:paraId="2910E40C" w14:textId="5093DFB7" w:rsidR="000959A2" w:rsidRPr="00522DCA" w:rsidRDefault="000959A2" w:rsidP="005D3475">
      <w:pPr>
        <w:pStyle w:val="Standard-BlockCharCharChar"/>
        <w:rPr>
          <w:lang w:val="en-GB"/>
        </w:rPr>
      </w:pPr>
      <w:r w:rsidRPr="00522DCA">
        <w:rPr>
          <w:lang w:val="en-GB"/>
        </w:rPr>
        <w:t>The second segment chain of speaker X is segmented with the segmentation: </w:t>
      </w:r>
      <w:r w:rsidR="00C81274" w:rsidRPr="00522DCA">
        <w:rPr>
          <w:lang w:val="en-GB"/>
        </w:rPr>
        <w:t>“</w:t>
      </w:r>
      <w:r w:rsidRPr="00522DCA">
        <w:rPr>
          <w:lang w:val="en-GB"/>
        </w:rPr>
        <w:t>DIDA: Utterance and Words</w:t>
      </w:r>
      <w:r w:rsidR="00C81274" w:rsidRPr="00522DCA">
        <w:rPr>
          <w:lang w:val="en-GB"/>
        </w:rPr>
        <w:t>”</w:t>
      </w:r>
      <w:r w:rsidRPr="00522DCA">
        <w:rPr>
          <w:lang w:val="en-GB"/>
        </w:rPr>
        <w:t>…</w:t>
      </w:r>
    </w:p>
    <w:p w14:paraId="6AEA5301" w14:textId="77777777" w:rsidR="000959A2" w:rsidRPr="00522DCA" w:rsidRDefault="0005350C">
      <w:pPr>
        <w:rPr>
          <w:rFonts w:cs="Times New Roman"/>
          <w:lang w:val="en-GB"/>
        </w:rPr>
      </w:pPr>
      <w:r>
        <w:rPr>
          <w:rFonts w:cs="Times New Roman"/>
          <w:lang w:val="en-GB"/>
        </w:rPr>
        <w:pict w14:anchorId="1AF29F0D">
          <v:shape id="_x0000_i1195" type="#_x0000_t75" style="width:204.3pt;height:39.35pt" filled="t">
            <v:fill color2="black"/>
            <v:imagedata r:id="rId296" o:title=""/>
          </v:shape>
        </w:pict>
      </w:r>
    </w:p>
    <w:p w14:paraId="3E31C3A1" w14:textId="53FA4DAA" w:rsidR="000959A2" w:rsidRPr="00522DCA" w:rsidRDefault="000959A2" w:rsidP="005D3475">
      <w:pPr>
        <w:pStyle w:val="Standard-BlockCharCharChar"/>
        <w:rPr>
          <w:lang w:val="en-GB"/>
        </w:rPr>
      </w:pPr>
      <w:r w:rsidRPr="00522DCA">
        <w:rPr>
          <w:lang w:val="en-GB"/>
        </w:rPr>
        <w:lastRenderedPageBreak/>
        <w:t xml:space="preserve">... </w:t>
      </w:r>
      <w:proofErr w:type="gramStart"/>
      <w:r w:rsidRPr="00522DCA">
        <w:rPr>
          <w:lang w:val="en-GB"/>
        </w:rPr>
        <w:t>into</w:t>
      </w:r>
      <w:proofErr w:type="gramEnd"/>
      <w:r w:rsidRPr="00522DCA">
        <w:rPr>
          <w:lang w:val="en-GB"/>
        </w:rPr>
        <w:t xml:space="preserve"> utterances, words (W), punctuation (IP) and </w:t>
      </w:r>
      <w:commentRangeStart w:id="902"/>
      <w:r w:rsidRPr="00522DCA">
        <w:rPr>
          <w:lang w:val="en-GB"/>
        </w:rPr>
        <w:t>non-</w:t>
      </w:r>
      <w:proofErr w:type="spellStart"/>
      <w:r w:rsidRPr="00522DCA">
        <w:rPr>
          <w:lang w:val="en-GB"/>
        </w:rPr>
        <w:t>morphemized</w:t>
      </w:r>
      <w:proofErr w:type="spellEnd"/>
      <w:r w:rsidRPr="00522DCA">
        <w:rPr>
          <w:lang w:val="en-GB"/>
        </w:rPr>
        <w:t xml:space="preserve">??? </w:t>
      </w:r>
      <w:commentRangeEnd w:id="902"/>
      <w:r w:rsidRPr="00522DCA">
        <w:rPr>
          <w:rStyle w:val="Kommentarzeichen"/>
          <w:sz w:val="24"/>
          <w:szCs w:val="24"/>
          <w:lang w:val="en-GB"/>
        </w:rPr>
        <w:commentReference w:id="902"/>
      </w:r>
      <w:proofErr w:type="gramStart"/>
      <w:r w:rsidRPr="00522DCA">
        <w:rPr>
          <w:lang w:val="en-GB"/>
        </w:rPr>
        <w:t>utterances</w:t>
      </w:r>
      <w:proofErr w:type="gramEnd"/>
      <w:r w:rsidRPr="00522DCA">
        <w:rPr>
          <w:lang w:val="en-GB"/>
        </w:rPr>
        <w:t xml:space="preserve"> (NMÄ) and pauses (PAUSE) :</w:t>
      </w:r>
    </w:p>
    <w:tbl>
      <w:tblPr>
        <w:tblW w:w="9284" w:type="dxa"/>
        <w:tblLayout w:type="fixed"/>
        <w:tblLook w:val="0000" w:firstRow="0" w:lastRow="0" w:firstColumn="0" w:lastColumn="0" w:noHBand="0" w:noVBand="0"/>
      </w:tblPr>
      <w:tblGrid>
        <w:gridCol w:w="588"/>
        <w:gridCol w:w="561"/>
        <w:gridCol w:w="1040"/>
        <w:gridCol w:w="562"/>
        <w:gridCol w:w="562"/>
        <w:gridCol w:w="680"/>
        <w:gridCol w:w="562"/>
        <w:gridCol w:w="518"/>
        <w:gridCol w:w="720"/>
        <w:gridCol w:w="562"/>
        <w:gridCol w:w="1039"/>
        <w:gridCol w:w="450"/>
        <w:gridCol w:w="710"/>
        <w:gridCol w:w="730"/>
      </w:tblGrid>
      <w:tr w:rsidR="000959A2" w:rsidRPr="00522DCA" w14:paraId="2B4C9482" w14:textId="77777777" w:rsidTr="00121EA2">
        <w:trPr>
          <w:trHeight w:val="630"/>
        </w:trPr>
        <w:tc>
          <w:tcPr>
            <w:tcW w:w="9284" w:type="dxa"/>
            <w:gridSpan w:val="14"/>
            <w:tcBorders>
              <w:top w:val="single" w:sz="4" w:space="0" w:color="000000"/>
              <w:left w:val="single" w:sz="4" w:space="0" w:color="000000"/>
              <w:bottom w:val="single" w:sz="4" w:space="0" w:color="000000"/>
              <w:right w:val="single" w:sz="4" w:space="0" w:color="000000"/>
            </w:tcBorders>
            <w:shd w:val="clear" w:color="auto" w:fill="C0C0C0"/>
          </w:tcPr>
          <w:p w14:paraId="05DDDBF9" w14:textId="77777777" w:rsidR="000959A2" w:rsidRPr="00522DCA" w:rsidRDefault="000959A2" w:rsidP="005D3475">
            <w:pPr>
              <w:pStyle w:val="Zwischenberschrift"/>
              <w:rPr>
                <w:lang w:val="en-GB"/>
              </w:rPr>
            </w:pPr>
            <w:r w:rsidRPr="00522DCA">
              <w:rPr>
                <w:lang w:val="en-GB"/>
              </w:rPr>
              <w:t>Segment chain</w:t>
            </w:r>
          </w:p>
        </w:tc>
      </w:tr>
      <w:tr w:rsidR="000959A2" w:rsidRPr="00522DCA" w14:paraId="742D8068" w14:textId="77777777" w:rsidTr="00121EA2">
        <w:trPr>
          <w:trHeight w:val="594"/>
        </w:trPr>
        <w:tc>
          <w:tcPr>
            <w:tcW w:w="588" w:type="dxa"/>
            <w:tcBorders>
              <w:top w:val="single" w:sz="4" w:space="0" w:color="000000"/>
              <w:left w:val="single" w:sz="4" w:space="0" w:color="000000"/>
              <w:bottom w:val="single" w:sz="4" w:space="0" w:color="000000"/>
              <w:right w:val="single" w:sz="4" w:space="0" w:color="000000"/>
            </w:tcBorders>
            <w:shd w:val="clear" w:color="auto" w:fill="FFFF99"/>
          </w:tcPr>
          <w:p w14:paraId="33EA09C8" w14:textId="77777777" w:rsidR="000959A2" w:rsidRPr="00522DCA" w:rsidRDefault="000959A2" w:rsidP="005D3475">
            <w:pPr>
              <w:pStyle w:val="Standard-BlockCharCharChar"/>
              <w:rPr>
                <w:lang w:val="en-GB"/>
              </w:rPr>
            </w:pPr>
            <w:r w:rsidRPr="00522DCA">
              <w:rPr>
                <w:lang w:val="en-GB"/>
              </w:rPr>
              <w:t>W</w:t>
            </w:r>
          </w:p>
          <w:p w14:paraId="34860D3B" w14:textId="77777777" w:rsidR="000959A2" w:rsidRPr="00522DCA" w:rsidRDefault="000959A2">
            <w:pPr>
              <w:rPr>
                <w:rFonts w:cs="Times New Roman"/>
                <w:lang w:val="en-GB"/>
              </w:rPr>
            </w:pPr>
          </w:p>
        </w:tc>
        <w:tc>
          <w:tcPr>
            <w:tcW w:w="561" w:type="dxa"/>
            <w:tcBorders>
              <w:top w:val="single" w:sz="4" w:space="0" w:color="000000"/>
              <w:left w:val="single" w:sz="4" w:space="0" w:color="000000"/>
              <w:bottom w:val="single" w:sz="4" w:space="0" w:color="000000"/>
              <w:right w:val="single" w:sz="4" w:space="0" w:color="000000"/>
            </w:tcBorders>
            <w:shd w:val="clear" w:color="auto" w:fill="CCFFCC"/>
          </w:tcPr>
          <w:p w14:paraId="15B66687" w14:textId="77777777" w:rsidR="000959A2" w:rsidRPr="00522DCA" w:rsidRDefault="000959A2" w:rsidP="005D3475">
            <w:pPr>
              <w:pStyle w:val="Standard-BlockCharCharChar"/>
              <w:rPr>
                <w:lang w:val="en-GB"/>
              </w:rPr>
            </w:pPr>
            <w:r w:rsidRPr="00522DCA">
              <w:rPr>
                <w:lang w:val="en-GB"/>
              </w:rPr>
              <w:t>IP</w:t>
            </w:r>
          </w:p>
        </w:tc>
        <w:tc>
          <w:tcPr>
            <w:tcW w:w="1040" w:type="dxa"/>
            <w:tcBorders>
              <w:top w:val="single" w:sz="4" w:space="0" w:color="000000"/>
              <w:left w:val="single" w:sz="4" w:space="0" w:color="000000"/>
              <w:bottom w:val="single" w:sz="4" w:space="0" w:color="000000"/>
              <w:right w:val="single" w:sz="4" w:space="0" w:color="000000"/>
            </w:tcBorders>
            <w:shd w:val="clear" w:color="auto" w:fill="FFCC00"/>
          </w:tcPr>
          <w:p w14:paraId="11881792" w14:textId="77777777" w:rsidR="000959A2" w:rsidRPr="00522DCA" w:rsidRDefault="000959A2" w:rsidP="005D3475">
            <w:pPr>
              <w:pStyle w:val="Standard-BlockCharCharChar"/>
              <w:rPr>
                <w:lang w:val="en-GB"/>
              </w:rPr>
            </w:pPr>
            <w:r w:rsidRPr="00522DCA">
              <w:rPr>
                <w:lang w:val="en-GB"/>
              </w:rPr>
              <w:t>NMÄ</w:t>
            </w:r>
          </w:p>
        </w:tc>
        <w:tc>
          <w:tcPr>
            <w:tcW w:w="562" w:type="dxa"/>
            <w:tcBorders>
              <w:top w:val="single" w:sz="4" w:space="0" w:color="000000"/>
              <w:left w:val="single" w:sz="4" w:space="0" w:color="000000"/>
              <w:bottom w:val="single" w:sz="4" w:space="0" w:color="000000"/>
              <w:right w:val="single" w:sz="4" w:space="0" w:color="000000"/>
            </w:tcBorders>
            <w:shd w:val="clear" w:color="auto" w:fill="CCFFCC"/>
          </w:tcPr>
          <w:p w14:paraId="2CFCFD4E" w14:textId="77777777" w:rsidR="000959A2" w:rsidRPr="00522DCA" w:rsidRDefault="000959A2" w:rsidP="005D3475">
            <w:pPr>
              <w:pStyle w:val="Standard-BlockCharCharChar"/>
              <w:rPr>
                <w:lang w:val="en-GB"/>
              </w:rPr>
            </w:pPr>
            <w:r w:rsidRPr="00522DCA">
              <w:rPr>
                <w:lang w:val="en-GB"/>
              </w:rPr>
              <w:t>IP</w:t>
            </w:r>
          </w:p>
        </w:tc>
        <w:tc>
          <w:tcPr>
            <w:tcW w:w="562" w:type="dxa"/>
            <w:tcBorders>
              <w:top w:val="single" w:sz="4" w:space="0" w:color="000000"/>
              <w:left w:val="single" w:sz="4" w:space="0" w:color="000000"/>
              <w:bottom w:val="single" w:sz="4" w:space="0" w:color="000000"/>
              <w:right w:val="single" w:sz="4" w:space="0" w:color="000000"/>
            </w:tcBorders>
            <w:shd w:val="clear" w:color="auto" w:fill="CCFFCC"/>
          </w:tcPr>
          <w:p w14:paraId="008E54D5" w14:textId="77777777" w:rsidR="000959A2" w:rsidRPr="00522DCA" w:rsidRDefault="000959A2" w:rsidP="005D3475">
            <w:pPr>
              <w:pStyle w:val="Standard-BlockCharCharChar"/>
              <w:rPr>
                <w:lang w:val="en-GB"/>
              </w:rPr>
            </w:pPr>
            <w:r w:rsidRPr="00522DCA">
              <w:rPr>
                <w:lang w:val="en-GB"/>
              </w:rPr>
              <w:t>IP</w:t>
            </w:r>
          </w:p>
        </w:tc>
        <w:tc>
          <w:tcPr>
            <w:tcW w:w="680" w:type="dxa"/>
            <w:tcBorders>
              <w:top w:val="single" w:sz="4" w:space="0" w:color="000000"/>
              <w:left w:val="single" w:sz="4" w:space="0" w:color="000000"/>
              <w:bottom w:val="single" w:sz="4" w:space="0" w:color="000000"/>
              <w:right w:val="single" w:sz="4" w:space="0" w:color="000000"/>
            </w:tcBorders>
            <w:shd w:val="clear" w:color="auto" w:fill="FFFF99"/>
          </w:tcPr>
          <w:p w14:paraId="6F592B65" w14:textId="77777777" w:rsidR="000959A2" w:rsidRPr="00522DCA" w:rsidRDefault="000959A2" w:rsidP="005D3475">
            <w:pPr>
              <w:pStyle w:val="Standard-BlockCharCharChar"/>
              <w:rPr>
                <w:lang w:val="en-GB"/>
              </w:rPr>
            </w:pPr>
            <w:r w:rsidRPr="00522DCA">
              <w:rPr>
                <w:lang w:val="en-GB"/>
              </w:rPr>
              <w:t>W</w:t>
            </w:r>
          </w:p>
        </w:tc>
        <w:tc>
          <w:tcPr>
            <w:tcW w:w="562" w:type="dxa"/>
            <w:tcBorders>
              <w:top w:val="single" w:sz="4" w:space="0" w:color="000000"/>
              <w:left w:val="single" w:sz="4" w:space="0" w:color="000000"/>
              <w:bottom w:val="single" w:sz="4" w:space="0" w:color="000000"/>
              <w:right w:val="single" w:sz="4" w:space="0" w:color="000000"/>
            </w:tcBorders>
            <w:shd w:val="clear" w:color="auto" w:fill="CCFFCC"/>
          </w:tcPr>
          <w:p w14:paraId="4AE2AE7D" w14:textId="77777777" w:rsidR="000959A2" w:rsidRPr="00522DCA" w:rsidRDefault="000959A2" w:rsidP="005D3475">
            <w:pPr>
              <w:pStyle w:val="Standard-BlockCharCharChar"/>
              <w:rPr>
                <w:lang w:val="en-GB"/>
              </w:rPr>
            </w:pPr>
            <w:r w:rsidRPr="00522DCA">
              <w:rPr>
                <w:lang w:val="en-GB"/>
              </w:rPr>
              <w:t>IP</w:t>
            </w:r>
          </w:p>
        </w:tc>
        <w:tc>
          <w:tcPr>
            <w:tcW w:w="518" w:type="dxa"/>
            <w:tcBorders>
              <w:top w:val="single" w:sz="4" w:space="0" w:color="000000"/>
              <w:left w:val="single" w:sz="4" w:space="0" w:color="000000"/>
              <w:bottom w:val="single" w:sz="4" w:space="0" w:color="000000"/>
              <w:right w:val="single" w:sz="4" w:space="0" w:color="000000"/>
            </w:tcBorders>
            <w:shd w:val="clear" w:color="auto" w:fill="CCFFCC"/>
          </w:tcPr>
          <w:p w14:paraId="754CCCE5" w14:textId="77777777" w:rsidR="000959A2" w:rsidRPr="00522DCA" w:rsidRDefault="000959A2" w:rsidP="005D3475">
            <w:pPr>
              <w:pStyle w:val="Standard-BlockCharCharChar"/>
              <w:rPr>
                <w:lang w:val="en-GB"/>
              </w:rPr>
            </w:pPr>
            <w:r w:rsidRPr="00522DCA">
              <w:rPr>
                <w:lang w:val="en-GB"/>
              </w:rPr>
              <w:t>IP</w:t>
            </w:r>
          </w:p>
        </w:tc>
        <w:tc>
          <w:tcPr>
            <w:tcW w:w="720" w:type="dxa"/>
            <w:tcBorders>
              <w:top w:val="single" w:sz="4" w:space="0" w:color="000000"/>
              <w:left w:val="single" w:sz="4" w:space="0" w:color="000000"/>
              <w:bottom w:val="single" w:sz="4" w:space="0" w:color="000000"/>
              <w:right w:val="single" w:sz="4" w:space="0" w:color="000000"/>
            </w:tcBorders>
            <w:shd w:val="clear" w:color="auto" w:fill="FFFF99"/>
          </w:tcPr>
          <w:p w14:paraId="1E5D6514" w14:textId="77777777" w:rsidR="000959A2" w:rsidRPr="00522DCA" w:rsidRDefault="000959A2" w:rsidP="005D3475">
            <w:pPr>
              <w:pStyle w:val="Standard-BlockCharCharChar"/>
              <w:rPr>
                <w:lang w:val="en-GB"/>
              </w:rPr>
            </w:pPr>
            <w:r w:rsidRPr="00522DCA">
              <w:rPr>
                <w:lang w:val="en-GB"/>
              </w:rPr>
              <w:t>W</w:t>
            </w:r>
          </w:p>
        </w:tc>
        <w:tc>
          <w:tcPr>
            <w:tcW w:w="562" w:type="dxa"/>
            <w:tcBorders>
              <w:top w:val="single" w:sz="4" w:space="0" w:color="000000"/>
              <w:left w:val="single" w:sz="4" w:space="0" w:color="000000"/>
              <w:bottom w:val="single" w:sz="4" w:space="0" w:color="000000"/>
              <w:right w:val="single" w:sz="4" w:space="0" w:color="000000"/>
            </w:tcBorders>
            <w:shd w:val="clear" w:color="auto" w:fill="CCFFCC"/>
          </w:tcPr>
          <w:p w14:paraId="7FFB7BB7" w14:textId="77777777" w:rsidR="000959A2" w:rsidRPr="00522DCA" w:rsidRDefault="000959A2" w:rsidP="005D3475">
            <w:pPr>
              <w:pStyle w:val="Standard-BlockCharCharChar"/>
              <w:rPr>
                <w:lang w:val="en-GB"/>
              </w:rPr>
            </w:pPr>
            <w:r w:rsidRPr="00522DCA">
              <w:rPr>
                <w:lang w:val="en-GB"/>
              </w:rPr>
              <w:t>IP</w:t>
            </w:r>
          </w:p>
        </w:tc>
        <w:tc>
          <w:tcPr>
            <w:tcW w:w="1039" w:type="dxa"/>
            <w:tcBorders>
              <w:top w:val="single" w:sz="4" w:space="0" w:color="000000"/>
              <w:left w:val="single" w:sz="4" w:space="0" w:color="000000"/>
              <w:bottom w:val="single" w:sz="4" w:space="0" w:color="000000"/>
              <w:right w:val="single" w:sz="4" w:space="0" w:color="000000"/>
            </w:tcBorders>
            <w:shd w:val="clear" w:color="auto" w:fill="FFCC00"/>
          </w:tcPr>
          <w:p w14:paraId="6DC6184F" w14:textId="77777777" w:rsidR="000959A2" w:rsidRPr="00522DCA" w:rsidRDefault="000959A2" w:rsidP="005D3475">
            <w:pPr>
              <w:pStyle w:val="Standard-BlockCharCharChar"/>
              <w:rPr>
                <w:lang w:val="en-GB"/>
              </w:rPr>
            </w:pPr>
            <w:r w:rsidRPr="00522DCA">
              <w:rPr>
                <w:lang w:val="en-GB"/>
              </w:rPr>
              <w:t>PAUSE</w:t>
            </w:r>
          </w:p>
        </w:tc>
        <w:tc>
          <w:tcPr>
            <w:tcW w:w="450" w:type="dxa"/>
            <w:tcBorders>
              <w:top w:val="single" w:sz="4" w:space="0" w:color="000000"/>
              <w:left w:val="single" w:sz="4" w:space="0" w:color="000000"/>
              <w:bottom w:val="single" w:sz="4" w:space="0" w:color="000000"/>
              <w:right w:val="single" w:sz="4" w:space="0" w:color="000000"/>
            </w:tcBorders>
            <w:shd w:val="clear" w:color="auto" w:fill="CCFFCC"/>
          </w:tcPr>
          <w:p w14:paraId="639F8037" w14:textId="77777777" w:rsidR="000959A2" w:rsidRPr="00522DCA" w:rsidRDefault="000959A2" w:rsidP="005D3475">
            <w:pPr>
              <w:pStyle w:val="Standard-BlockCharCharChar"/>
              <w:rPr>
                <w:lang w:val="en-GB"/>
              </w:rPr>
            </w:pPr>
            <w:r w:rsidRPr="00522DCA">
              <w:rPr>
                <w:lang w:val="en-GB"/>
              </w:rPr>
              <w:t>IP</w:t>
            </w:r>
          </w:p>
        </w:tc>
        <w:tc>
          <w:tcPr>
            <w:tcW w:w="710" w:type="dxa"/>
            <w:tcBorders>
              <w:top w:val="single" w:sz="4" w:space="0" w:color="000000"/>
              <w:left w:val="single" w:sz="4" w:space="0" w:color="000000"/>
              <w:bottom w:val="single" w:sz="4" w:space="0" w:color="000000"/>
              <w:right w:val="single" w:sz="4" w:space="0" w:color="000000"/>
            </w:tcBorders>
            <w:shd w:val="clear" w:color="auto" w:fill="FFFF99"/>
          </w:tcPr>
          <w:p w14:paraId="79069F02" w14:textId="77777777" w:rsidR="000959A2" w:rsidRPr="00522DCA" w:rsidRDefault="000959A2" w:rsidP="005D3475">
            <w:pPr>
              <w:pStyle w:val="Standard-BlockCharCharChar"/>
              <w:rPr>
                <w:lang w:val="en-GB"/>
              </w:rPr>
            </w:pPr>
            <w:r w:rsidRPr="00522DCA">
              <w:rPr>
                <w:lang w:val="en-GB"/>
              </w:rPr>
              <w:t>W</w:t>
            </w:r>
          </w:p>
        </w:tc>
        <w:tc>
          <w:tcPr>
            <w:tcW w:w="725" w:type="dxa"/>
            <w:tcBorders>
              <w:top w:val="single" w:sz="4" w:space="0" w:color="000000"/>
              <w:left w:val="single" w:sz="4" w:space="0" w:color="000000"/>
              <w:bottom w:val="single" w:sz="4" w:space="0" w:color="000000"/>
              <w:right w:val="single" w:sz="4" w:space="0" w:color="000000"/>
            </w:tcBorders>
            <w:shd w:val="clear" w:color="auto" w:fill="CCFFCC"/>
          </w:tcPr>
          <w:p w14:paraId="0E0F188D" w14:textId="77777777" w:rsidR="000959A2" w:rsidRPr="00522DCA" w:rsidRDefault="000959A2" w:rsidP="005D3475">
            <w:pPr>
              <w:pStyle w:val="Standard-BlockCharCharChar"/>
              <w:rPr>
                <w:lang w:val="en-GB"/>
              </w:rPr>
            </w:pPr>
            <w:r w:rsidRPr="00522DCA">
              <w:rPr>
                <w:lang w:val="en-GB"/>
              </w:rPr>
              <w:t>IP</w:t>
            </w:r>
          </w:p>
        </w:tc>
      </w:tr>
      <w:tr w:rsidR="000959A2" w:rsidRPr="00522DCA" w14:paraId="7381AC9D" w14:textId="77777777" w:rsidTr="00121EA2">
        <w:trPr>
          <w:trHeight w:val="351"/>
        </w:trPr>
        <w:tc>
          <w:tcPr>
            <w:tcW w:w="588" w:type="dxa"/>
            <w:tcBorders>
              <w:top w:val="single" w:sz="4" w:space="0" w:color="000000"/>
              <w:left w:val="single" w:sz="4" w:space="0" w:color="000000"/>
              <w:bottom w:val="single" w:sz="4" w:space="0" w:color="000000"/>
              <w:right w:val="single" w:sz="4" w:space="0" w:color="000000"/>
            </w:tcBorders>
            <w:shd w:val="clear" w:color="auto" w:fill="auto"/>
          </w:tcPr>
          <w:p w14:paraId="10A415E9" w14:textId="710B04E3" w:rsidR="000959A2" w:rsidRPr="00522DCA" w:rsidRDefault="000959A2" w:rsidP="00121EA2">
            <w:pPr>
              <w:widowControl w:val="0"/>
              <w:tabs>
                <w:tab w:val="left" w:pos="400"/>
              </w:tabs>
              <w:spacing w:before="0" w:after="0"/>
              <w:rPr>
                <w:rFonts w:cs="Times New Roman"/>
                <w:lang w:val="en-GB"/>
              </w:rPr>
            </w:pPr>
            <w:proofErr w:type="spellStart"/>
            <w:r w:rsidRPr="00522DCA">
              <w:rPr>
                <w:rFonts w:cs="Times New Roman"/>
                <w:lang w:val="en-GB"/>
              </w:rPr>
              <w:t>ja</w:t>
            </w:r>
            <w:proofErr w:type="spellEnd"/>
            <w:r w:rsidRPr="00522DCA">
              <w:rPr>
                <w:rFonts w:cs="Times New Roman"/>
                <w:lang w:val="en-GB"/>
              </w:rPr>
              <w:t>:</w:t>
            </w:r>
            <w:r w:rsidR="00E6350C" w:rsidRPr="00522DCA">
              <w:rPr>
                <w:rFonts w:cs="Times New Roman"/>
                <w:lang w:val="en-GB"/>
              </w:rPr>
              <w:t>“</w:t>
            </w:r>
          </w:p>
        </w:tc>
        <w:tc>
          <w:tcPr>
            <w:tcW w:w="561" w:type="dxa"/>
            <w:tcBorders>
              <w:top w:val="single" w:sz="4" w:space="0" w:color="000000"/>
              <w:left w:val="single" w:sz="4" w:space="0" w:color="000000"/>
              <w:bottom w:val="single" w:sz="4" w:space="0" w:color="000000"/>
              <w:right w:val="single" w:sz="4" w:space="0" w:color="000000"/>
            </w:tcBorders>
            <w:shd w:val="clear" w:color="auto" w:fill="auto"/>
          </w:tcPr>
          <w:p w14:paraId="01E95681" w14:textId="77777777" w:rsidR="000959A2" w:rsidRPr="00522DCA" w:rsidRDefault="000959A2">
            <w:pPr>
              <w:rPr>
                <w:rFonts w:cs="Times New Roman"/>
                <w:lang w:val="en-GB"/>
              </w:rPr>
            </w:pPr>
          </w:p>
        </w:tc>
        <w:tc>
          <w:tcPr>
            <w:tcW w:w="1040" w:type="dxa"/>
            <w:tcBorders>
              <w:top w:val="single" w:sz="4" w:space="0" w:color="000000"/>
              <w:left w:val="single" w:sz="4" w:space="0" w:color="000000"/>
              <w:bottom w:val="single" w:sz="4" w:space="0" w:color="000000"/>
              <w:right w:val="single" w:sz="4" w:space="0" w:color="000000"/>
            </w:tcBorders>
            <w:shd w:val="clear" w:color="auto" w:fill="auto"/>
          </w:tcPr>
          <w:p w14:paraId="6FA83195" w14:textId="77777777" w:rsidR="000959A2" w:rsidRPr="00522DCA" w:rsidRDefault="000959A2" w:rsidP="00121EA2">
            <w:pPr>
              <w:widowControl w:val="0"/>
              <w:tabs>
                <w:tab w:val="left" w:pos="400"/>
              </w:tabs>
              <w:spacing w:before="0" w:after="0"/>
              <w:rPr>
                <w:rFonts w:cs="Times New Roman"/>
                <w:lang w:val="en-GB"/>
              </w:rPr>
            </w:pPr>
            <w:r w:rsidRPr="00121EA2">
              <w:rPr>
                <w:rFonts w:eastAsia="Times New Roman" w:cs="Times New Roman"/>
                <w:sz w:val="20"/>
                <w:szCs w:val="20"/>
                <w:lang w:eastAsia="de-DE"/>
              </w:rPr>
              <w:t>HUSTET</w:t>
            </w:r>
          </w:p>
        </w:tc>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22830D1B" w14:textId="77777777" w:rsidR="000959A2" w:rsidRPr="00522DCA" w:rsidRDefault="000959A2">
            <w:pPr>
              <w:rPr>
                <w:rFonts w:cs="Times New Roman"/>
                <w:lang w:val="en-GB"/>
              </w:rPr>
            </w:pPr>
          </w:p>
        </w:tc>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189A8579"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r w:rsidRPr="00121EA2">
              <w:rPr>
                <w:rFonts w:eastAsia="Times New Roman" w:cs="Times New Roman"/>
                <w:sz w:val="20"/>
                <w:szCs w:val="20"/>
                <w:lang w:eastAsia="de-DE"/>
              </w:rPr>
              <w:t>(</w:t>
            </w:r>
          </w:p>
        </w:tc>
        <w:tc>
          <w:tcPr>
            <w:tcW w:w="680" w:type="dxa"/>
            <w:tcBorders>
              <w:top w:val="single" w:sz="4" w:space="0" w:color="000000"/>
              <w:left w:val="single" w:sz="4" w:space="0" w:color="000000"/>
              <w:bottom w:val="single" w:sz="4" w:space="0" w:color="000000"/>
              <w:right w:val="single" w:sz="4" w:space="0" w:color="000000"/>
            </w:tcBorders>
            <w:shd w:val="clear" w:color="auto" w:fill="auto"/>
          </w:tcPr>
          <w:p w14:paraId="7AFF436D"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r w:rsidRPr="00121EA2">
              <w:rPr>
                <w:rFonts w:eastAsia="Times New Roman" w:cs="Times New Roman"/>
                <w:sz w:val="20"/>
                <w:szCs w:val="20"/>
                <w:lang w:eastAsia="de-DE"/>
              </w:rPr>
              <w:t>was</w:t>
            </w:r>
          </w:p>
        </w:tc>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2DCAAFF3"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r w:rsidRPr="00121EA2">
              <w:rPr>
                <w:rFonts w:eastAsia="Times New Roman" w:cs="Times New Roman"/>
                <w:sz w:val="20"/>
                <w:szCs w:val="20"/>
                <w:lang w:eastAsia="de-DE"/>
              </w:rPr>
              <w:t>)</w:t>
            </w:r>
          </w:p>
        </w:tc>
        <w:tc>
          <w:tcPr>
            <w:tcW w:w="518" w:type="dxa"/>
            <w:tcBorders>
              <w:top w:val="single" w:sz="4" w:space="0" w:color="000000"/>
              <w:left w:val="single" w:sz="4" w:space="0" w:color="000000"/>
              <w:bottom w:val="single" w:sz="4" w:space="0" w:color="000000"/>
              <w:right w:val="single" w:sz="4" w:space="0" w:color="000000"/>
            </w:tcBorders>
            <w:shd w:val="clear" w:color="auto" w:fill="auto"/>
          </w:tcPr>
          <w:p w14:paraId="53CCC0C9"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tcPr>
          <w:p w14:paraId="710CD21B"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r w:rsidRPr="00121EA2">
              <w:rPr>
                <w:rFonts w:eastAsia="Times New Roman" w:cs="Times New Roman"/>
                <w:sz w:val="20"/>
                <w:szCs w:val="20"/>
                <w:lang w:eastAsia="de-DE"/>
              </w:rPr>
              <w:t>denn</w:t>
            </w:r>
          </w:p>
        </w:tc>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13E55604"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p>
        </w:tc>
        <w:tc>
          <w:tcPr>
            <w:tcW w:w="1039" w:type="dxa"/>
            <w:tcBorders>
              <w:top w:val="single" w:sz="4" w:space="0" w:color="000000"/>
              <w:left w:val="single" w:sz="4" w:space="0" w:color="000000"/>
              <w:bottom w:val="single" w:sz="4" w:space="0" w:color="000000"/>
              <w:right w:val="single" w:sz="4" w:space="0" w:color="000000"/>
            </w:tcBorders>
            <w:shd w:val="clear" w:color="auto" w:fill="auto"/>
          </w:tcPr>
          <w:p w14:paraId="602182D6"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r w:rsidRPr="00121EA2">
              <w:rPr>
                <w:rFonts w:eastAsia="Times New Roman" w:cs="Times New Roman"/>
                <w:sz w:val="20"/>
                <w:szCs w:val="20"/>
                <w:lang w:eastAsia="de-DE"/>
              </w:rPr>
              <w:t>*1,5*</w:t>
            </w:r>
          </w:p>
        </w:tc>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00A52C1B"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14:paraId="5B99AB8C"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r w:rsidRPr="00121EA2">
              <w:rPr>
                <w:rFonts w:eastAsia="Times New Roman" w:cs="Times New Roman"/>
                <w:sz w:val="20"/>
                <w:szCs w:val="20"/>
                <w:lang w:eastAsia="de-DE"/>
              </w:rPr>
              <w:t>sonst</w:t>
            </w:r>
          </w:p>
        </w:tc>
        <w:tc>
          <w:tcPr>
            <w:tcW w:w="725" w:type="dxa"/>
            <w:tcBorders>
              <w:top w:val="single" w:sz="4" w:space="0" w:color="000000"/>
              <w:left w:val="single" w:sz="4" w:space="0" w:color="000000"/>
              <w:bottom w:val="single" w:sz="4" w:space="0" w:color="000000"/>
              <w:right w:val="single" w:sz="4" w:space="0" w:color="000000"/>
            </w:tcBorders>
            <w:shd w:val="clear" w:color="auto" w:fill="auto"/>
          </w:tcPr>
          <w:p w14:paraId="31570C5A" w14:textId="77777777" w:rsidR="000959A2" w:rsidRPr="00121EA2" w:rsidRDefault="000959A2" w:rsidP="00121EA2">
            <w:pPr>
              <w:widowControl w:val="0"/>
              <w:tabs>
                <w:tab w:val="left" w:pos="400"/>
              </w:tabs>
              <w:spacing w:before="0" w:after="0"/>
              <w:rPr>
                <w:rFonts w:eastAsia="Times New Roman" w:cs="Times New Roman"/>
                <w:sz w:val="20"/>
                <w:szCs w:val="20"/>
                <w:lang w:eastAsia="de-DE"/>
              </w:rPr>
            </w:pPr>
            <w:r w:rsidRPr="00121EA2">
              <w:rPr>
                <w:rFonts w:eastAsia="Times New Roman" w:cs="Times New Roman"/>
                <w:sz w:val="20"/>
                <w:szCs w:val="20"/>
                <w:lang w:eastAsia="de-DE"/>
              </w:rPr>
              <w:t>↑</w:t>
            </w:r>
          </w:p>
        </w:tc>
      </w:tr>
    </w:tbl>
    <w:p w14:paraId="50C7EDA8" w14:textId="77777777" w:rsidR="000959A2" w:rsidRPr="00522DCA" w:rsidRDefault="000959A2">
      <w:pPr>
        <w:rPr>
          <w:rFonts w:cs="Times New Roman"/>
          <w:lang w:val="en-GB"/>
        </w:rPr>
      </w:pPr>
    </w:p>
    <w:p w14:paraId="20F53228" w14:textId="77777777" w:rsidR="000959A2" w:rsidRPr="00522DCA" w:rsidRDefault="000959A2" w:rsidP="005D3475">
      <w:pPr>
        <w:pStyle w:val="Standard-BlockCharCharChar"/>
        <w:rPr>
          <w:lang w:val="en-GB"/>
        </w:rPr>
      </w:pPr>
    </w:p>
    <w:tbl>
      <w:tblPr>
        <w:tblW w:w="9361" w:type="dxa"/>
        <w:tblLayout w:type="fixed"/>
        <w:tblLook w:val="0000" w:firstRow="0" w:lastRow="0" w:firstColumn="0" w:lastColumn="0" w:noHBand="0" w:noVBand="0"/>
      </w:tblPr>
      <w:tblGrid>
        <w:gridCol w:w="2869"/>
        <w:gridCol w:w="3156"/>
        <w:gridCol w:w="3326"/>
        <w:gridCol w:w="10"/>
      </w:tblGrid>
      <w:tr w:rsidR="000959A2" w:rsidRPr="00522DCA" w14:paraId="6C502348" w14:textId="77777777" w:rsidTr="00121EA2">
        <w:trPr>
          <w:gridAfter w:val="1"/>
          <w:wAfter w:w="10" w:type="dxa"/>
          <w:trHeight w:val="411"/>
        </w:trPr>
        <w:tc>
          <w:tcPr>
            <w:tcW w:w="9351"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91E020" w14:textId="77777777" w:rsidR="000959A2" w:rsidRPr="00522DCA" w:rsidRDefault="000959A2" w:rsidP="005D3475">
            <w:pPr>
              <w:pStyle w:val="Zwischenberschrift"/>
              <w:rPr>
                <w:lang w:val="en-GB"/>
              </w:rPr>
            </w:pPr>
            <w:r w:rsidRPr="00522DCA">
              <w:rPr>
                <w:lang w:val="en-GB"/>
              </w:rPr>
              <w:t>Possible errors</w:t>
            </w:r>
          </w:p>
        </w:tc>
      </w:tr>
      <w:tr w:rsidR="000959A2" w:rsidRPr="00522DCA" w14:paraId="11DD34CF" w14:textId="77777777" w:rsidTr="00121EA2">
        <w:trPr>
          <w:trHeight w:val="461"/>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59668481" w14:textId="77777777" w:rsidR="000959A2" w:rsidRPr="00522DCA" w:rsidRDefault="000959A2" w:rsidP="005D3475">
            <w:pPr>
              <w:pStyle w:val="Zwischenberschrift"/>
              <w:rPr>
                <w:lang w:val="en-GB"/>
              </w:rPr>
            </w:pPr>
            <w:r w:rsidRPr="00522DCA">
              <w:rPr>
                <w:lang w:val="en-GB"/>
              </w:rPr>
              <w:t>Causes</w:t>
            </w:r>
          </w:p>
        </w:tc>
        <w:tc>
          <w:tcPr>
            <w:tcW w:w="3156" w:type="dxa"/>
            <w:tcBorders>
              <w:top w:val="single" w:sz="4" w:space="0" w:color="000000"/>
              <w:left w:val="single" w:sz="4" w:space="0" w:color="000000"/>
              <w:bottom w:val="single" w:sz="4" w:space="0" w:color="000000"/>
              <w:right w:val="single" w:sz="4" w:space="0" w:color="000000"/>
            </w:tcBorders>
            <w:shd w:val="clear" w:color="auto" w:fill="auto"/>
          </w:tcPr>
          <w:p w14:paraId="4CF632BD" w14:textId="77777777" w:rsidR="000959A2" w:rsidRPr="00522DCA" w:rsidRDefault="000959A2" w:rsidP="005D3475">
            <w:pPr>
              <w:pStyle w:val="Zwischenberschrift"/>
              <w:rPr>
                <w:lang w:val="en-GB"/>
              </w:rPr>
            </w:pPr>
            <w:r w:rsidRPr="00522DCA">
              <w:rPr>
                <w:lang w:val="en-GB"/>
              </w:rPr>
              <w:t>Example</w:t>
            </w:r>
          </w:p>
        </w:tc>
        <w:tc>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p w14:paraId="1C054964" w14:textId="77777777" w:rsidR="000959A2" w:rsidRPr="00522DCA" w:rsidRDefault="000959A2" w:rsidP="005D3475">
            <w:pPr>
              <w:pStyle w:val="Zwischenberschrift"/>
              <w:rPr>
                <w:lang w:val="en-GB"/>
              </w:rPr>
            </w:pPr>
            <w:r w:rsidRPr="00522DCA">
              <w:rPr>
                <w:lang w:val="en-GB"/>
              </w:rPr>
              <w:t>Error</w:t>
            </w:r>
          </w:p>
        </w:tc>
      </w:tr>
      <w:tr w:rsidR="000959A2" w:rsidRPr="0005350C" w14:paraId="06EE2CC1" w14:textId="77777777" w:rsidTr="00121EA2">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6E3F9481" w14:textId="77777777" w:rsidR="000959A2" w:rsidRPr="00522DCA" w:rsidRDefault="000959A2" w:rsidP="005D3475">
            <w:pPr>
              <w:pStyle w:val="Standard-BlockCharCharChar"/>
              <w:rPr>
                <w:lang w:val="en-GB"/>
              </w:rPr>
            </w:pPr>
            <w:r w:rsidRPr="00522DCA">
              <w:rPr>
                <w:lang w:val="en-GB"/>
              </w:rPr>
              <w:t>Capital letters within words</w:t>
            </w:r>
          </w:p>
        </w:tc>
        <w:tc>
          <w:tcPr>
            <w:tcW w:w="3156" w:type="dxa"/>
            <w:tcBorders>
              <w:top w:val="single" w:sz="4" w:space="0" w:color="000000"/>
              <w:left w:val="single" w:sz="4" w:space="0" w:color="000000"/>
              <w:bottom w:val="single" w:sz="4" w:space="0" w:color="000000"/>
              <w:right w:val="single" w:sz="4" w:space="0" w:color="000000"/>
            </w:tcBorders>
            <w:shd w:val="clear" w:color="auto" w:fill="auto"/>
          </w:tcPr>
          <w:p w14:paraId="1831189E" w14:textId="77777777" w:rsidR="000959A2" w:rsidRPr="00522DCA" w:rsidRDefault="000959A2" w:rsidP="005D3475">
            <w:pPr>
              <w:pStyle w:val="Standard-BlockCharCharChar"/>
              <w:rPr>
                <w:lang w:val="en-GB"/>
              </w:rPr>
            </w:pPr>
            <w:proofErr w:type="spellStart"/>
            <w:r w:rsidRPr="00522DCA">
              <w:rPr>
                <w:lang w:val="en-GB"/>
              </w:rPr>
              <w:t>jA</w:t>
            </w:r>
            <w:proofErr w:type="spellEnd"/>
          </w:p>
        </w:tc>
        <w:tc>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p w14:paraId="2E8A33B3"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 xml:space="preserve">Error: Not allowed: Capital letter, open parentheses, closed parentheses, full stop or ellipsis, number or comma </w:t>
            </w:r>
          </w:p>
        </w:tc>
      </w:tr>
      <w:tr w:rsidR="000959A2" w:rsidRPr="0005350C" w14:paraId="53770133" w14:textId="77777777" w:rsidTr="00121EA2">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3FA6E091" w14:textId="3DEB8A06" w:rsidR="000959A2" w:rsidRPr="00522DCA" w:rsidRDefault="000959A2" w:rsidP="005D3475">
            <w:pPr>
              <w:pStyle w:val="Standard-BlockCharCharChar"/>
              <w:rPr>
                <w:lang w:val="en-GB"/>
              </w:rPr>
            </w:pPr>
            <w:r w:rsidRPr="00121EA2">
              <w:rPr>
                <w:lang w:val="en-US"/>
              </w:rPr>
              <w:t>Small letters within non</w:t>
            </w:r>
            <w:ins w:id="903" w:author="Moritz Lautenbach" w:date="2014-04-16T11:05:00Z">
              <w:r w:rsidRPr="00121EA2">
                <w:rPr>
                  <w:lang w:val="en-US"/>
                </w:rPr>
                <w:t>-</w:t>
              </w:r>
            </w:ins>
            <w:proofErr w:type="spellStart"/>
            <w:del w:id="904" w:author="Moritz Lautenbach" w:date="2014-04-16T11:05:00Z">
              <w:r w:rsidRPr="00121EA2" w:rsidDel="002515F1">
                <w:rPr>
                  <w:lang w:val="en-US"/>
                </w:rPr>
                <w:delText xml:space="preserve"> </w:delText>
              </w:r>
            </w:del>
            <w:r w:rsidR="00121EA2">
              <w:rPr>
                <w:lang w:val="en-US"/>
              </w:rPr>
              <w:t>morphemized</w:t>
            </w:r>
            <w:proofErr w:type="spellEnd"/>
            <w:r w:rsidR="00121EA2" w:rsidRPr="00121EA2">
              <w:rPr>
                <w:lang w:val="en-US"/>
              </w:rPr>
              <w:t xml:space="preserve"> </w:t>
            </w:r>
            <w:r w:rsidR="00121EA2">
              <w:rPr>
                <w:lang w:val="en-US"/>
              </w:rPr>
              <w:t>u</w:t>
            </w:r>
            <w:r w:rsidRPr="00121EA2">
              <w:rPr>
                <w:lang w:val="en-US"/>
              </w:rPr>
              <w:t>tterances</w:t>
            </w:r>
            <w:r w:rsidRPr="00522DCA">
              <w:rPr>
                <w:lang w:val="en-GB"/>
              </w:rPr>
              <w:t xml:space="preserve"> </w:t>
            </w:r>
          </w:p>
        </w:tc>
        <w:tc>
          <w:tcPr>
            <w:tcW w:w="3156" w:type="dxa"/>
            <w:tcBorders>
              <w:top w:val="single" w:sz="4" w:space="0" w:color="000000"/>
              <w:left w:val="single" w:sz="4" w:space="0" w:color="000000"/>
              <w:bottom w:val="single" w:sz="4" w:space="0" w:color="000000"/>
              <w:right w:val="single" w:sz="4" w:space="0" w:color="000000"/>
            </w:tcBorders>
            <w:shd w:val="clear" w:color="auto" w:fill="auto"/>
          </w:tcPr>
          <w:p w14:paraId="0001EBD4" w14:textId="77777777" w:rsidR="000959A2" w:rsidRPr="00522DCA" w:rsidRDefault="000959A2" w:rsidP="005D3475">
            <w:pPr>
              <w:pStyle w:val="Standard-BlockCharCharChar"/>
              <w:rPr>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b/>
                <w:lang w:val="en-GB"/>
              </w:rPr>
              <w:t>]</w:t>
            </w:r>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r w:rsidRPr="00522DCA">
              <w:rPr>
                <w:lang w:val="en-GB"/>
              </w:rPr>
              <w:t>.</w:t>
            </w:r>
          </w:p>
        </w:tc>
        <w:tc>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p w14:paraId="64C0CCA0"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 xml:space="preserve">Error: Not allowed: open parentheses, closed parentheses, number or comma, colon, full stop or ellipsis, pause symbols, </w:t>
            </w:r>
            <w:commentRangeStart w:id="905"/>
            <w:r w:rsidRPr="00522DCA">
              <w:rPr>
                <w:rFonts w:ascii="Times New Roman" w:hAnsi="Times New Roman"/>
                <w:lang w:val="en-GB"/>
              </w:rPr>
              <w:t>((</w:t>
            </w:r>
            <w:proofErr w:type="spellStart"/>
            <w:r w:rsidRPr="00522DCA">
              <w:rPr>
                <w:rFonts w:ascii="Times New Roman" w:hAnsi="Times New Roman"/>
                <w:lang w:val="en-GB"/>
              </w:rPr>
              <w:t>Prosodiezeichen</w:t>
            </w:r>
            <w:proofErr w:type="spellEnd"/>
            <w:r w:rsidRPr="00522DCA">
              <w:rPr>
                <w:rFonts w:ascii="Times New Roman" w:hAnsi="Times New Roman"/>
                <w:lang w:val="en-GB"/>
              </w:rPr>
              <w:t xml:space="preserve">???) </w:t>
            </w:r>
            <w:commentRangeEnd w:id="905"/>
            <w:r w:rsidRPr="00522DCA">
              <w:rPr>
                <w:rStyle w:val="Kommentarzeichen"/>
                <w:rFonts w:ascii="Times New Roman" w:hAnsi="Times New Roman"/>
                <w:lang w:val="en-GB"/>
              </w:rPr>
              <w:commentReference w:id="905"/>
            </w:r>
            <w:r w:rsidRPr="00522DCA">
              <w:rPr>
                <w:rFonts w:ascii="Times New Roman" w:hAnsi="Times New Roman"/>
                <w:lang w:val="en-GB"/>
              </w:rPr>
              <w:t xml:space="preserve">, parts of words </w:t>
            </w:r>
          </w:p>
        </w:tc>
      </w:tr>
      <w:tr w:rsidR="000959A2" w:rsidRPr="00522DCA" w14:paraId="18020CBC" w14:textId="77777777" w:rsidTr="00121EA2">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1775D886" w14:textId="77777777" w:rsidR="000959A2" w:rsidRPr="00522DCA" w:rsidRDefault="000959A2" w:rsidP="005D3475">
            <w:pPr>
              <w:pStyle w:val="Standard-BlockCharCharChar"/>
              <w:rPr>
                <w:lang w:val="en-GB"/>
              </w:rPr>
            </w:pPr>
            <w:r w:rsidRPr="00522DCA">
              <w:rPr>
                <w:lang w:val="en-GB"/>
              </w:rPr>
              <w:t>...</w:t>
            </w:r>
          </w:p>
        </w:tc>
        <w:tc>
          <w:tcPr>
            <w:tcW w:w="3156" w:type="dxa"/>
            <w:tcBorders>
              <w:top w:val="single" w:sz="4" w:space="0" w:color="000000"/>
              <w:left w:val="single" w:sz="4" w:space="0" w:color="000000"/>
              <w:bottom w:val="single" w:sz="4" w:space="0" w:color="000000"/>
              <w:right w:val="single" w:sz="4" w:space="0" w:color="000000"/>
            </w:tcBorders>
            <w:shd w:val="clear" w:color="auto" w:fill="auto"/>
          </w:tcPr>
          <w:p w14:paraId="1F003BBD" w14:textId="77777777" w:rsidR="000959A2" w:rsidRPr="00522DCA" w:rsidRDefault="000959A2" w:rsidP="005D3475">
            <w:pPr>
              <w:pStyle w:val="Standard-BlockCharCharChar"/>
              <w:rPr>
                <w:lang w:val="en-GB"/>
              </w:rPr>
            </w:pPr>
            <w:r w:rsidRPr="00522DCA">
              <w:rPr>
                <w:lang w:val="en-GB"/>
              </w:rPr>
              <w:t>...</w:t>
            </w:r>
          </w:p>
        </w:tc>
        <w:tc>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p w14:paraId="670077D5" w14:textId="77777777" w:rsidR="000959A2" w:rsidRPr="00121EA2" w:rsidRDefault="000959A2">
            <w:pPr>
              <w:pStyle w:val="SimpleEXMARaLDA"/>
              <w:rPr>
                <w:rFonts w:ascii="Times New Roman" w:hAnsi="Times New Roman"/>
                <w:sz w:val="24"/>
                <w:lang w:val="en-GB"/>
              </w:rPr>
            </w:pPr>
            <w:r w:rsidRPr="00121EA2">
              <w:rPr>
                <w:rFonts w:ascii="Times New Roman" w:hAnsi="Times New Roman"/>
                <w:sz w:val="24"/>
                <w:lang w:val="en-GB"/>
              </w:rPr>
              <w:t>…</w:t>
            </w:r>
          </w:p>
        </w:tc>
      </w:tr>
    </w:tbl>
    <w:p w14:paraId="21AF406C" w14:textId="77777777" w:rsidR="000959A2" w:rsidRPr="00522DCA" w:rsidRDefault="000959A2">
      <w:pPr>
        <w:rPr>
          <w:rFonts w:cs="Times New Roman"/>
          <w:lang w:val="en-GB"/>
        </w:rPr>
      </w:pPr>
    </w:p>
    <w:p w14:paraId="5B472495" w14:textId="23D9CB29" w:rsidR="000959A2" w:rsidRPr="00522DCA" w:rsidRDefault="000959A2" w:rsidP="00586DA6">
      <w:pPr>
        <w:pStyle w:val="berschrift2"/>
        <w:numPr>
          <w:ilvl w:val="0"/>
          <w:numId w:val="0"/>
        </w:numPr>
        <w:ind w:left="360" w:hanging="360"/>
        <w:rPr>
          <w:lang w:val="en-GB"/>
        </w:rPr>
      </w:pPr>
      <w:bookmarkStart w:id="906" w:name="_Toc415132494"/>
      <w:bookmarkStart w:id="907" w:name="_Toc415132675"/>
      <w:r w:rsidRPr="00522DCA">
        <w:rPr>
          <w:lang w:val="en-GB"/>
        </w:rPr>
        <w:t>Segmentation: </w:t>
      </w:r>
      <w:r w:rsidR="00C81274" w:rsidRPr="00522DCA">
        <w:rPr>
          <w:lang w:val="en-GB"/>
        </w:rPr>
        <w:t>“</w:t>
      </w:r>
      <w:r w:rsidRPr="00522DCA">
        <w:rPr>
          <w:lang w:val="en-GB"/>
        </w:rPr>
        <w:t>GAT: Intonation Units</w:t>
      </w:r>
      <w:r w:rsidR="00C81274" w:rsidRPr="00522DCA">
        <w:rPr>
          <w:lang w:val="en-GB"/>
        </w:rPr>
        <w:t>”</w:t>
      </w:r>
      <w:bookmarkEnd w:id="906"/>
      <w:bookmarkEnd w:id="907"/>
    </w:p>
    <w:tbl>
      <w:tblPr>
        <w:tblW w:w="9180" w:type="dxa"/>
        <w:tblLayout w:type="fixed"/>
        <w:tblLook w:val="0000" w:firstRow="0" w:lastRow="0" w:firstColumn="0" w:lastColumn="0" w:noHBand="0" w:noVBand="0"/>
      </w:tblPr>
      <w:tblGrid>
        <w:gridCol w:w="2416"/>
        <w:gridCol w:w="2048"/>
        <w:gridCol w:w="4716"/>
      </w:tblGrid>
      <w:tr w:rsidR="000959A2" w:rsidRPr="00522DCA" w14:paraId="7B654828"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D9D9D9"/>
          </w:tcPr>
          <w:p w14:paraId="3DF9830A" w14:textId="77777777" w:rsidR="000959A2" w:rsidRPr="00522DCA" w:rsidRDefault="000959A2" w:rsidP="00121EA2">
            <w:pPr>
              <w:jc w:val="left"/>
              <w:rPr>
                <w:rFonts w:cs="Times New Roman"/>
                <w:b/>
                <w:bCs/>
                <w:lang w:val="en-GB"/>
              </w:rPr>
            </w:pPr>
            <w:r w:rsidRPr="00522DCA">
              <w:rPr>
                <w:rFonts w:cs="Times New Roman"/>
                <w:b/>
                <w:bCs/>
                <w:lang w:val="en-GB"/>
              </w:rPr>
              <w:t>Name</w:t>
            </w:r>
          </w:p>
        </w:tc>
        <w:tc>
          <w:tcPr>
            <w:tcW w:w="2048" w:type="dxa"/>
            <w:tcBorders>
              <w:top w:val="single" w:sz="4" w:space="0" w:color="000000"/>
              <w:left w:val="single" w:sz="4" w:space="0" w:color="000000"/>
              <w:bottom w:val="single" w:sz="4" w:space="0" w:color="000000"/>
              <w:right w:val="single" w:sz="4" w:space="0" w:color="000000"/>
            </w:tcBorders>
            <w:shd w:val="clear" w:color="auto" w:fill="D9D9D9"/>
          </w:tcPr>
          <w:p w14:paraId="2824EE3A" w14:textId="77777777" w:rsidR="000959A2" w:rsidRPr="00522DCA" w:rsidRDefault="000959A2">
            <w:pPr>
              <w:rPr>
                <w:rFonts w:cs="Times New Roman"/>
                <w:b/>
                <w:bCs/>
                <w:lang w:val="en-GB"/>
              </w:rPr>
            </w:pPr>
            <w:r w:rsidRPr="00522DCA">
              <w:rPr>
                <w:rFonts w:cs="Times New Roman"/>
                <w:b/>
                <w:bCs/>
                <w:lang w:val="en-GB"/>
              </w:rPr>
              <w:t>Standard Values</w:t>
            </w:r>
          </w:p>
        </w:tc>
        <w:tc>
          <w:tcPr>
            <w:tcW w:w="4716" w:type="dxa"/>
            <w:tcBorders>
              <w:top w:val="single" w:sz="4" w:space="0" w:color="000000"/>
              <w:left w:val="single" w:sz="4" w:space="0" w:color="000000"/>
              <w:bottom w:val="single" w:sz="4" w:space="0" w:color="000000"/>
              <w:right w:val="single" w:sz="4" w:space="0" w:color="000000"/>
            </w:tcBorders>
            <w:shd w:val="clear" w:color="auto" w:fill="D9D9D9"/>
          </w:tcPr>
          <w:p w14:paraId="2BD3E783" w14:textId="77777777" w:rsidR="000959A2" w:rsidRPr="00522DCA" w:rsidRDefault="000959A2" w:rsidP="005D3475">
            <w:pPr>
              <w:pStyle w:val="Standard-BlockCharCharChar"/>
              <w:rPr>
                <w:lang w:val="en-GB"/>
              </w:rPr>
            </w:pPr>
            <w:r w:rsidRPr="00522DCA">
              <w:rPr>
                <w:lang w:val="en-GB"/>
              </w:rPr>
              <w:t>Explanation</w:t>
            </w:r>
          </w:p>
        </w:tc>
      </w:tr>
      <w:tr w:rsidR="000959A2" w:rsidRPr="00522DCA" w14:paraId="65CF0314"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778E0FE1" w14:textId="77777777" w:rsidR="000959A2" w:rsidRPr="00121EA2" w:rsidRDefault="000959A2" w:rsidP="00121EA2">
            <w:pPr>
              <w:spacing w:before="0" w:after="0"/>
              <w:jc w:val="left"/>
              <w:rPr>
                <w:rFonts w:eastAsia="Times New Roman" w:cs="Times New Roman"/>
                <w:bCs/>
                <w:sz w:val="20"/>
                <w:szCs w:val="20"/>
                <w:lang w:eastAsia="de-DE"/>
              </w:rPr>
            </w:pPr>
            <w:bookmarkStart w:id="908" w:name="IU_END_SYMBOLS"/>
            <w:r w:rsidRPr="00121EA2">
              <w:rPr>
                <w:rFonts w:eastAsia="Times New Roman" w:cs="Times New Roman"/>
                <w:bCs/>
                <w:sz w:val="20"/>
                <w:szCs w:val="20"/>
                <w:lang w:eastAsia="de-DE"/>
              </w:rPr>
              <w:t>IU_END_SYMBOLS</w:t>
            </w:r>
            <w:bookmarkEnd w:id="908"/>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20041391"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76F59A5" w14:textId="77777777" w:rsidR="000959A2" w:rsidRPr="00121EA2" w:rsidRDefault="000959A2" w:rsidP="00121EA2">
            <w:pPr>
              <w:spacing w:before="0" w:after="0"/>
              <w:jc w:val="left"/>
              <w:rPr>
                <w:rFonts w:eastAsia="Times New Roman" w:cs="Times New Roman"/>
                <w:bCs/>
                <w:sz w:val="20"/>
                <w:szCs w:val="20"/>
                <w:lang w:eastAsia="de-DE"/>
                <w:rPrChange w:id="909" w:author="Moritz Lautenbach" w:date="2014-04-16T10:11:00Z">
                  <w:rPr>
                    <w:bCs/>
                    <w:lang w:val="en-US"/>
                  </w:rPr>
                </w:rPrChange>
              </w:rPr>
            </w:pPr>
            <w:commentRangeStart w:id="910"/>
            <w:r w:rsidRPr="00121EA2">
              <w:rPr>
                <w:rFonts w:eastAsia="Times New Roman" w:cs="Times New Roman"/>
                <w:bCs/>
                <w:sz w:val="20"/>
                <w:szCs w:val="20"/>
                <w:lang w:eastAsia="de-DE"/>
                <w:rPrChange w:id="911" w:author="Moritz Lautenbach" w:date="2014-04-16T10:11:00Z">
                  <w:rPr>
                    <w:bCs/>
                    <w:lang w:val="en-US"/>
                  </w:rPr>
                </w:rPrChange>
              </w:rPr>
              <w:t>(Markiert abschließend die Tonhöhenbewegung einer Phrasierungseinheit)???</w:t>
            </w:r>
            <w:commentRangeEnd w:id="910"/>
            <w:r w:rsidRPr="00121EA2">
              <w:rPr>
                <w:rFonts w:eastAsia="Times New Roman"/>
                <w:bCs/>
                <w:sz w:val="20"/>
                <w:szCs w:val="20"/>
                <w:lang w:eastAsia="de-DE"/>
              </w:rPr>
              <w:commentReference w:id="910"/>
            </w:r>
          </w:p>
        </w:tc>
      </w:tr>
      <w:tr w:rsidR="000959A2" w:rsidRPr="0005350C" w14:paraId="51701C7F"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1B604EF" w14:textId="77777777" w:rsidR="000959A2" w:rsidRPr="00121EA2" w:rsidRDefault="000959A2" w:rsidP="00121EA2">
            <w:pPr>
              <w:spacing w:before="0" w:after="0"/>
              <w:jc w:val="left"/>
              <w:rPr>
                <w:rFonts w:eastAsia="Times New Roman" w:cs="Times New Roman"/>
                <w:bCs/>
                <w:sz w:val="20"/>
                <w:szCs w:val="20"/>
                <w:lang w:eastAsia="de-DE"/>
              </w:rPr>
            </w:pPr>
            <w:r w:rsidRPr="00121EA2">
              <w:rPr>
                <w:rFonts w:eastAsia="Times New Roman" w:cs="Times New Roman"/>
                <w:bCs/>
                <w:sz w:val="20"/>
                <w:szCs w:val="20"/>
                <w:lang w:eastAsia="de-DE"/>
              </w:rPr>
              <w:t>OPEN_PARENTHESIS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EE82987"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3B8DFEAE"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Marks the beginning of a pause or of a section that is difficult to understand</w:t>
            </w:r>
            <w:del w:id="912" w:author="Moritz Lautenbach" w:date="2014-04-16T11:06:00Z">
              <w:r w:rsidRPr="0049368D" w:rsidDel="004C0FA9">
                <w:rPr>
                  <w:rFonts w:eastAsia="Times New Roman" w:cs="Times New Roman"/>
                  <w:bCs/>
                  <w:sz w:val="20"/>
                  <w:szCs w:val="20"/>
                  <w:lang w:val="en-US" w:eastAsia="de-DE"/>
                </w:rPr>
                <w:delText xml:space="preserve"> </w:delText>
              </w:r>
            </w:del>
            <w:r w:rsidRPr="0049368D">
              <w:rPr>
                <w:rFonts w:eastAsia="Times New Roman" w:cs="Times New Roman"/>
                <w:bCs/>
                <w:sz w:val="20"/>
                <w:szCs w:val="20"/>
                <w:lang w:val="en-US" w:eastAsia="de-DE"/>
              </w:rPr>
              <w:t>. Full</w:t>
            </w:r>
            <w:ins w:id="913" w:author="Moritz Lautenbach" w:date="2014-04-16T11:10:00Z">
              <w:r w:rsidRPr="0049368D">
                <w:rPr>
                  <w:rFonts w:eastAsia="Times New Roman" w:cs="Times New Roman"/>
                  <w:bCs/>
                  <w:sz w:val="20"/>
                  <w:szCs w:val="20"/>
                  <w:lang w:val="en-US" w:eastAsia="de-DE"/>
                </w:rPr>
                <w:t xml:space="preserve"> </w:t>
              </w:r>
            </w:ins>
            <w:r w:rsidRPr="0049368D">
              <w:rPr>
                <w:rFonts w:eastAsia="Times New Roman" w:cs="Times New Roman"/>
                <w:bCs/>
                <w:sz w:val="20"/>
                <w:szCs w:val="20"/>
                <w:lang w:val="en-US" w:eastAsia="de-DE"/>
              </w:rPr>
              <w:t>stops in between round brackets will not be considered end of utterance symbols of a (</w:t>
            </w:r>
            <w:commentRangeStart w:id="914"/>
            <w:proofErr w:type="spellStart"/>
            <w:r w:rsidRPr="0049368D">
              <w:rPr>
                <w:rFonts w:eastAsia="Times New Roman" w:cs="Times New Roman"/>
                <w:bCs/>
                <w:sz w:val="20"/>
                <w:szCs w:val="20"/>
                <w:lang w:val="en-US" w:eastAsia="de-DE"/>
              </w:rPr>
              <w:t>Phrasierungseinheit</w:t>
            </w:r>
            <w:proofErr w:type="spellEnd"/>
            <w:r w:rsidRPr="0049368D">
              <w:rPr>
                <w:rFonts w:eastAsia="Times New Roman" w:cs="Times New Roman"/>
                <w:bCs/>
                <w:sz w:val="20"/>
                <w:szCs w:val="20"/>
                <w:lang w:val="en-US" w:eastAsia="de-DE"/>
              </w:rPr>
              <w:t>?</w:t>
            </w:r>
            <w:commentRangeEnd w:id="914"/>
            <w:r w:rsidRPr="00121EA2">
              <w:rPr>
                <w:rFonts w:eastAsia="Times New Roman"/>
                <w:bCs/>
                <w:sz w:val="20"/>
                <w:szCs w:val="20"/>
                <w:lang w:eastAsia="de-DE"/>
              </w:rPr>
              <w:commentReference w:id="914"/>
            </w:r>
            <w:r w:rsidRPr="0049368D">
              <w:rPr>
                <w:rFonts w:eastAsia="Times New Roman" w:cs="Times New Roman"/>
                <w:bCs/>
                <w:sz w:val="20"/>
                <w:szCs w:val="20"/>
                <w:lang w:val="en-US" w:eastAsia="de-DE"/>
              </w:rPr>
              <w:t xml:space="preserve">?). </w:t>
            </w:r>
          </w:p>
        </w:tc>
      </w:tr>
      <w:tr w:rsidR="000959A2" w:rsidRPr="0005350C" w14:paraId="167AFD3F"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5021252" w14:textId="77777777" w:rsidR="000959A2" w:rsidRPr="00121EA2" w:rsidRDefault="000959A2" w:rsidP="00121EA2">
            <w:pPr>
              <w:spacing w:before="0" w:after="0"/>
              <w:jc w:val="left"/>
              <w:rPr>
                <w:rFonts w:eastAsia="Times New Roman" w:cs="Times New Roman"/>
                <w:bCs/>
                <w:sz w:val="20"/>
                <w:szCs w:val="20"/>
                <w:lang w:eastAsia="de-DE"/>
              </w:rPr>
            </w:pPr>
            <w:r w:rsidRPr="00121EA2">
              <w:rPr>
                <w:rFonts w:eastAsia="Times New Roman" w:cs="Times New Roman"/>
                <w:bCs/>
                <w:sz w:val="20"/>
                <w:szCs w:val="20"/>
                <w:lang w:eastAsia="de-DE"/>
              </w:rPr>
              <w:t>CLOSE_PARENTHESIS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B85B9FE"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43D15D2"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Marks the end of a pause or of a section that is difficult to understand</w:t>
            </w:r>
            <w:del w:id="915" w:author="Moritz Lautenbach" w:date="2014-04-16T11:07:00Z">
              <w:r w:rsidRPr="0049368D" w:rsidDel="004C0FA9">
                <w:rPr>
                  <w:rFonts w:eastAsia="Times New Roman" w:cs="Times New Roman"/>
                  <w:bCs/>
                  <w:sz w:val="20"/>
                  <w:szCs w:val="20"/>
                  <w:lang w:val="en-US" w:eastAsia="de-DE"/>
                </w:rPr>
                <w:delText xml:space="preserve"> </w:delText>
              </w:r>
            </w:del>
            <w:r w:rsidRPr="0049368D">
              <w:rPr>
                <w:rFonts w:eastAsia="Times New Roman" w:cs="Times New Roman"/>
                <w:bCs/>
                <w:sz w:val="20"/>
                <w:szCs w:val="20"/>
                <w:lang w:val="en-US" w:eastAsia="de-DE"/>
              </w:rPr>
              <w:t>. Full</w:t>
            </w:r>
            <w:ins w:id="916" w:author="Moritz Lautenbach" w:date="2014-04-16T11:10:00Z">
              <w:r w:rsidRPr="0049368D">
                <w:rPr>
                  <w:rFonts w:eastAsia="Times New Roman" w:cs="Times New Roman"/>
                  <w:bCs/>
                  <w:sz w:val="20"/>
                  <w:szCs w:val="20"/>
                  <w:lang w:val="en-US" w:eastAsia="de-DE"/>
                </w:rPr>
                <w:t xml:space="preserve"> </w:t>
              </w:r>
            </w:ins>
            <w:r w:rsidRPr="0049368D">
              <w:rPr>
                <w:rFonts w:eastAsia="Times New Roman" w:cs="Times New Roman"/>
                <w:bCs/>
                <w:sz w:val="20"/>
                <w:szCs w:val="20"/>
                <w:lang w:val="en-US" w:eastAsia="de-DE"/>
              </w:rPr>
              <w:t xml:space="preserve">stops in between round brackets will not be considered end of utterance symbols of a </w:t>
            </w:r>
            <w:commentRangeStart w:id="917"/>
            <w:r w:rsidRPr="0049368D">
              <w:rPr>
                <w:rFonts w:eastAsia="Times New Roman" w:cs="Times New Roman"/>
                <w:bCs/>
                <w:sz w:val="20"/>
                <w:szCs w:val="20"/>
                <w:lang w:val="en-US" w:eastAsia="de-DE"/>
              </w:rPr>
              <w:t>(</w:t>
            </w:r>
            <w:proofErr w:type="spellStart"/>
            <w:r w:rsidRPr="0049368D">
              <w:rPr>
                <w:rFonts w:eastAsia="Times New Roman" w:cs="Times New Roman"/>
                <w:bCs/>
                <w:sz w:val="20"/>
                <w:szCs w:val="20"/>
                <w:lang w:val="en-US" w:eastAsia="de-DE"/>
              </w:rPr>
              <w:t>Phrasierungseinheit</w:t>
            </w:r>
            <w:commentRangeEnd w:id="917"/>
            <w:proofErr w:type="spellEnd"/>
            <w:r w:rsidRPr="00121EA2">
              <w:rPr>
                <w:rFonts w:eastAsia="Times New Roman"/>
                <w:bCs/>
                <w:sz w:val="20"/>
                <w:szCs w:val="20"/>
                <w:lang w:eastAsia="de-DE"/>
              </w:rPr>
              <w:commentReference w:id="917"/>
            </w:r>
            <w:r w:rsidRPr="0049368D">
              <w:rPr>
                <w:rFonts w:eastAsia="Times New Roman" w:cs="Times New Roman"/>
                <w:bCs/>
                <w:sz w:val="20"/>
                <w:szCs w:val="20"/>
                <w:lang w:val="en-US" w:eastAsia="de-DE"/>
              </w:rPr>
              <w:t>??).</w:t>
            </w:r>
          </w:p>
        </w:tc>
      </w:tr>
      <w:tr w:rsidR="000959A2" w:rsidRPr="0005350C" w14:paraId="47196ECC"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07521934" w14:textId="77777777" w:rsidR="000959A2" w:rsidRPr="00121EA2" w:rsidRDefault="000959A2" w:rsidP="00121EA2">
            <w:pPr>
              <w:spacing w:before="0" w:after="0"/>
              <w:jc w:val="left"/>
              <w:rPr>
                <w:rFonts w:eastAsia="Times New Roman" w:cs="Times New Roman"/>
                <w:bCs/>
                <w:sz w:val="20"/>
                <w:szCs w:val="20"/>
                <w:lang w:eastAsia="de-DE"/>
              </w:rPr>
            </w:pPr>
            <w:bookmarkStart w:id="918" w:name="CLOSE_ANGLE"/>
            <w:r w:rsidRPr="00121EA2">
              <w:rPr>
                <w:rFonts w:eastAsia="Times New Roman" w:cs="Times New Roman"/>
                <w:bCs/>
                <w:sz w:val="20"/>
                <w:szCs w:val="20"/>
                <w:lang w:eastAsia="de-DE"/>
              </w:rPr>
              <w:lastRenderedPageBreak/>
              <w:t>CLOSE_ANGLE</w:t>
            </w:r>
            <w:bookmarkEnd w:id="918"/>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739DA605" w14:textId="77777777" w:rsidR="000959A2" w:rsidRPr="00522DCA" w:rsidRDefault="000959A2">
            <w:pPr>
              <w:rPr>
                <w:rFonts w:cs="Times New Roman"/>
                <w:color w:val="C0C0C0"/>
                <w:lang w:val="en-GB"/>
              </w:rPr>
            </w:pPr>
            <w:r w:rsidRPr="00522DCA">
              <w:rPr>
                <w:rFonts w:cs="Times New Roman"/>
                <w:b/>
                <w:bCs/>
                <w:lang w:val="en-GB"/>
              </w:rPr>
              <w:t>&gt;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01F70E9F"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 xml:space="preserve">Marks the end of a commentary annotation </w:t>
            </w:r>
          </w:p>
          <w:p w14:paraId="7DF8A686"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 xml:space="preserve">(e.g.: &lt;laughing&lt; what?&gt;) and can occur after the final symbol of the </w:t>
            </w:r>
            <w:proofErr w:type="spellStart"/>
            <w:r w:rsidRPr="0049368D">
              <w:rPr>
                <w:rFonts w:eastAsia="Times New Roman" w:cs="Times New Roman"/>
                <w:bCs/>
                <w:sz w:val="20"/>
                <w:szCs w:val="20"/>
                <w:lang w:val="en-US" w:eastAsia="de-DE"/>
              </w:rPr>
              <w:t>P</w:t>
            </w:r>
            <w:commentRangeStart w:id="919"/>
            <w:r w:rsidRPr="0049368D">
              <w:rPr>
                <w:rFonts w:eastAsia="Times New Roman" w:cs="Times New Roman"/>
                <w:bCs/>
                <w:sz w:val="20"/>
                <w:szCs w:val="20"/>
                <w:lang w:val="en-US" w:eastAsia="de-DE"/>
              </w:rPr>
              <w:t>hrasierungseinheit</w:t>
            </w:r>
            <w:commentRangeEnd w:id="919"/>
            <w:proofErr w:type="spellEnd"/>
            <w:r w:rsidRPr="00121EA2">
              <w:rPr>
                <w:rFonts w:eastAsia="Times New Roman"/>
                <w:bCs/>
                <w:sz w:val="20"/>
                <w:szCs w:val="20"/>
                <w:lang w:eastAsia="de-DE"/>
              </w:rPr>
              <w:commentReference w:id="919"/>
            </w:r>
            <w:r w:rsidRPr="0049368D">
              <w:rPr>
                <w:rFonts w:eastAsia="Times New Roman" w:cs="Times New Roman"/>
                <w:bCs/>
                <w:sz w:val="20"/>
                <w:szCs w:val="20"/>
                <w:lang w:val="en-US" w:eastAsia="de-DE"/>
              </w:rPr>
              <w:t>??? .</w:t>
            </w:r>
          </w:p>
        </w:tc>
      </w:tr>
      <w:tr w:rsidR="000959A2" w:rsidRPr="0005350C" w14:paraId="75CD3953"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35BC6C4A" w14:textId="77777777" w:rsidR="000959A2" w:rsidRPr="00121EA2" w:rsidRDefault="000959A2" w:rsidP="00121EA2">
            <w:pPr>
              <w:spacing w:before="0" w:after="0"/>
              <w:jc w:val="left"/>
              <w:rPr>
                <w:rFonts w:eastAsia="Times New Roman" w:cs="Times New Roman"/>
                <w:bCs/>
                <w:sz w:val="20"/>
                <w:szCs w:val="20"/>
                <w:lang w:eastAsia="de-DE"/>
              </w:rPr>
            </w:pPr>
            <w:r w:rsidRPr="00121EA2">
              <w:rPr>
                <w:rFonts w:eastAsia="Times New Roman" w:cs="Times New Roman"/>
                <w:bCs/>
                <w:sz w:val="20"/>
                <w:szCs w:val="20"/>
                <w:lang w:eastAsia="de-DE"/>
              </w:rPr>
              <w:t>SPACE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1893271B" w14:textId="77777777" w:rsidR="000959A2" w:rsidRPr="00522DCA" w:rsidRDefault="000959A2">
            <w:pPr>
              <w:rPr>
                <w:rFonts w:cs="Times New Roman"/>
                <w:color w:val="C0C0C0"/>
                <w:lang w:val="en-GB"/>
              </w:rPr>
            </w:pPr>
            <w:r w:rsidRPr="00522DCA">
              <w:rPr>
                <w:rFonts w:cs="Times New Roman"/>
                <w:color w:val="C0C0C0"/>
                <w:lang w:val="en-GB"/>
              </w:rPr>
              <w:t xml:space="preserve">|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04FF094" w14:textId="77777777" w:rsidR="000959A2" w:rsidRPr="0049368D" w:rsidRDefault="000959A2" w:rsidP="00121EA2">
            <w:pPr>
              <w:spacing w:before="0" w:after="0"/>
              <w:jc w:val="left"/>
              <w:rPr>
                <w:rFonts w:eastAsia="Times New Roman" w:cs="Times New Roman"/>
                <w:bCs/>
                <w:sz w:val="20"/>
                <w:szCs w:val="20"/>
                <w:lang w:val="en-US" w:eastAsia="de-DE"/>
              </w:rPr>
            </w:pPr>
            <w:r w:rsidRPr="0049368D">
              <w:rPr>
                <w:rFonts w:eastAsia="Times New Roman" w:cs="Times New Roman"/>
                <w:bCs/>
                <w:sz w:val="20"/>
                <w:szCs w:val="20"/>
                <w:lang w:val="en-US" w:eastAsia="de-DE"/>
              </w:rPr>
              <w:t xml:space="preserve">Can occur after the final symbol of the </w:t>
            </w:r>
            <w:proofErr w:type="spellStart"/>
            <w:r w:rsidRPr="0049368D">
              <w:rPr>
                <w:rFonts w:eastAsia="Times New Roman" w:cs="Times New Roman"/>
                <w:bCs/>
                <w:sz w:val="20"/>
                <w:szCs w:val="20"/>
                <w:lang w:val="en-US" w:eastAsia="de-DE"/>
              </w:rPr>
              <w:t>P</w:t>
            </w:r>
            <w:commentRangeStart w:id="920"/>
            <w:r w:rsidRPr="0049368D">
              <w:rPr>
                <w:rFonts w:eastAsia="Times New Roman" w:cs="Times New Roman"/>
                <w:bCs/>
                <w:sz w:val="20"/>
                <w:szCs w:val="20"/>
                <w:lang w:val="en-US" w:eastAsia="de-DE"/>
              </w:rPr>
              <w:t>hrasierungseinheit</w:t>
            </w:r>
            <w:commentRangeEnd w:id="920"/>
            <w:proofErr w:type="spellEnd"/>
            <w:r w:rsidRPr="00121EA2">
              <w:rPr>
                <w:rFonts w:eastAsia="Times New Roman"/>
                <w:bCs/>
                <w:sz w:val="20"/>
                <w:szCs w:val="20"/>
                <w:lang w:eastAsia="de-DE"/>
              </w:rPr>
              <w:commentReference w:id="920"/>
            </w:r>
            <w:r w:rsidRPr="0049368D">
              <w:rPr>
                <w:rFonts w:eastAsia="Times New Roman" w:cs="Times New Roman"/>
                <w:bCs/>
                <w:sz w:val="20"/>
                <w:szCs w:val="20"/>
                <w:lang w:val="en-US" w:eastAsia="de-DE"/>
              </w:rPr>
              <w:t xml:space="preserve">??? </w:t>
            </w:r>
          </w:p>
        </w:tc>
      </w:tr>
      <w:tr w:rsidR="000959A2" w:rsidRPr="00522DCA" w14:paraId="2DD7D49F"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D1D2401" w14:textId="77777777" w:rsidR="000959A2" w:rsidRPr="00121EA2" w:rsidRDefault="000959A2" w:rsidP="00121EA2">
            <w:pPr>
              <w:spacing w:before="0" w:after="0"/>
              <w:jc w:val="left"/>
              <w:rPr>
                <w:rFonts w:eastAsia="Times New Roman" w:cs="Times New Roman"/>
                <w:bCs/>
                <w:sz w:val="20"/>
                <w:szCs w:val="20"/>
                <w:lang w:eastAsia="de-DE"/>
              </w:rPr>
            </w:pPr>
            <w:bookmarkStart w:id="921" w:name="EQUALS"/>
            <w:r w:rsidRPr="00121EA2">
              <w:rPr>
                <w:rFonts w:eastAsia="Times New Roman" w:cs="Times New Roman"/>
                <w:bCs/>
                <w:sz w:val="20"/>
                <w:szCs w:val="20"/>
                <w:lang w:eastAsia="de-DE"/>
              </w:rPr>
              <w:t>EQUALS</w:t>
            </w:r>
            <w:bookmarkEnd w:id="921"/>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1FB2822"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B3F7E29" w14:textId="77777777" w:rsidR="000959A2" w:rsidRPr="00121EA2" w:rsidRDefault="000959A2" w:rsidP="00121EA2">
            <w:pPr>
              <w:spacing w:before="0" w:after="0"/>
              <w:jc w:val="left"/>
              <w:rPr>
                <w:rFonts w:eastAsia="Times New Roman" w:cs="Times New Roman"/>
                <w:bCs/>
                <w:sz w:val="20"/>
                <w:szCs w:val="20"/>
                <w:lang w:eastAsia="de-DE"/>
              </w:rPr>
            </w:pPr>
            <w:commentRangeStart w:id="922"/>
            <w:r w:rsidRPr="00121EA2">
              <w:rPr>
                <w:rFonts w:eastAsia="Times New Roman" w:cs="Times New Roman"/>
                <w:bCs/>
                <w:sz w:val="20"/>
                <w:szCs w:val="20"/>
                <w:lang w:eastAsia="de-DE"/>
                <w:rPrChange w:id="923" w:author="Moritz Lautenbach" w:date="2014-04-16T10:11:00Z">
                  <w:rPr>
                    <w:bCs/>
                    <w:lang w:val="en-US"/>
                  </w:rPr>
                </w:rPrChange>
              </w:rPr>
              <w:t>Marks a Verschleifung</w:t>
            </w:r>
            <w:commentRangeEnd w:id="922"/>
            <w:r w:rsidRPr="00121EA2">
              <w:rPr>
                <w:rFonts w:eastAsia="Times New Roman"/>
                <w:bCs/>
                <w:sz w:val="20"/>
                <w:szCs w:val="20"/>
                <w:lang w:eastAsia="de-DE"/>
              </w:rPr>
              <w:commentReference w:id="922"/>
            </w:r>
            <w:commentRangeStart w:id="924"/>
            <w:r w:rsidRPr="00121EA2">
              <w:rPr>
                <w:rFonts w:eastAsia="Times New Roman" w:cs="Times New Roman"/>
                <w:bCs/>
                <w:sz w:val="20"/>
                <w:szCs w:val="20"/>
                <w:lang w:eastAsia="de-DE"/>
                <w:rPrChange w:id="925" w:author="Moritz Lautenbach" w:date="2014-04-16T10:11:00Z">
                  <w:rPr>
                    <w:bCs/>
                    <w:lang w:val="en-US"/>
                  </w:rPr>
                </w:rPrChange>
              </w:rPr>
              <w:t>??? of two Phrasierungseinheiten</w:t>
            </w:r>
            <w:commentRangeEnd w:id="924"/>
            <w:r w:rsidRPr="00121EA2">
              <w:rPr>
                <w:rFonts w:eastAsia="Times New Roman"/>
                <w:bCs/>
                <w:sz w:val="20"/>
                <w:szCs w:val="20"/>
                <w:lang w:eastAsia="de-DE"/>
              </w:rPr>
              <w:commentReference w:id="924"/>
            </w:r>
            <w:r w:rsidRPr="00121EA2">
              <w:rPr>
                <w:rFonts w:eastAsia="Times New Roman" w:cs="Times New Roman"/>
                <w:bCs/>
                <w:sz w:val="20"/>
                <w:szCs w:val="20"/>
                <w:lang w:eastAsia="de-DE"/>
                <w:rPrChange w:id="926" w:author="Moritz Lautenbach" w:date="2014-04-16T10:11:00Z">
                  <w:rPr>
                    <w:bCs/>
                    <w:lang w:val="en-US"/>
                  </w:rPr>
                </w:rPrChange>
              </w:rPr>
              <w:t xml:space="preserve">.(???) </w:t>
            </w:r>
            <w:r w:rsidRPr="0049368D">
              <w:rPr>
                <w:rFonts w:eastAsia="Times New Roman" w:cs="Times New Roman"/>
                <w:bCs/>
                <w:sz w:val="20"/>
                <w:szCs w:val="20"/>
                <w:lang w:val="en-US" w:eastAsia="de-DE"/>
              </w:rPr>
              <w:t xml:space="preserve">If it occurs twice, the first symbol will be assigned to the first </w:t>
            </w:r>
            <w:commentRangeStart w:id="927"/>
            <w:proofErr w:type="spellStart"/>
            <w:proofErr w:type="gramStart"/>
            <w:r w:rsidRPr="0049368D">
              <w:rPr>
                <w:rFonts w:eastAsia="Times New Roman" w:cs="Times New Roman"/>
                <w:bCs/>
                <w:sz w:val="20"/>
                <w:szCs w:val="20"/>
                <w:lang w:val="en-US" w:eastAsia="de-DE"/>
              </w:rPr>
              <w:t>Phrasierungseinheit</w:t>
            </w:r>
            <w:proofErr w:type="spellEnd"/>
            <w:r w:rsidRPr="0049368D">
              <w:rPr>
                <w:rFonts w:eastAsia="Times New Roman" w:cs="Times New Roman"/>
                <w:bCs/>
                <w:sz w:val="20"/>
                <w:szCs w:val="20"/>
                <w:lang w:val="en-US" w:eastAsia="de-DE"/>
              </w:rPr>
              <w:t>(</w:t>
            </w:r>
            <w:proofErr w:type="gramEnd"/>
            <w:r w:rsidRPr="0049368D">
              <w:rPr>
                <w:rFonts w:eastAsia="Times New Roman" w:cs="Times New Roman"/>
                <w:bCs/>
                <w:sz w:val="20"/>
                <w:szCs w:val="20"/>
                <w:lang w:val="en-US" w:eastAsia="de-DE"/>
              </w:rPr>
              <w:t xml:space="preserve">??) and the second symbol will be assigned to the second </w:t>
            </w:r>
            <w:proofErr w:type="spellStart"/>
            <w:r w:rsidRPr="0049368D">
              <w:rPr>
                <w:rFonts w:eastAsia="Times New Roman" w:cs="Times New Roman"/>
                <w:bCs/>
                <w:sz w:val="20"/>
                <w:szCs w:val="20"/>
                <w:lang w:val="en-US" w:eastAsia="de-DE"/>
              </w:rPr>
              <w:t>Phrasierungseinheit</w:t>
            </w:r>
            <w:proofErr w:type="spellEnd"/>
            <w:r w:rsidRPr="0049368D">
              <w:rPr>
                <w:rFonts w:eastAsia="Times New Roman" w:cs="Times New Roman"/>
                <w:bCs/>
                <w:sz w:val="20"/>
                <w:szCs w:val="20"/>
                <w:lang w:val="en-US" w:eastAsia="de-DE"/>
              </w:rPr>
              <w:t xml:space="preserve">??? . If it occurs once, the use of the space determines which </w:t>
            </w:r>
            <w:proofErr w:type="spellStart"/>
            <w:r w:rsidRPr="0049368D">
              <w:rPr>
                <w:rFonts w:eastAsia="Times New Roman" w:cs="Times New Roman"/>
                <w:bCs/>
                <w:sz w:val="20"/>
                <w:szCs w:val="20"/>
                <w:lang w:val="en-US" w:eastAsia="de-DE"/>
              </w:rPr>
              <w:t>Phrasierungseinheit</w:t>
            </w:r>
            <w:proofErr w:type="spellEnd"/>
            <w:r w:rsidRPr="0049368D">
              <w:rPr>
                <w:rFonts w:eastAsia="Times New Roman" w:cs="Times New Roman"/>
                <w:bCs/>
                <w:sz w:val="20"/>
                <w:szCs w:val="20"/>
                <w:lang w:val="en-US" w:eastAsia="de-DE"/>
              </w:rPr>
              <w:t>??</w:t>
            </w:r>
            <w:commentRangeEnd w:id="927"/>
            <w:r w:rsidRPr="00121EA2">
              <w:rPr>
                <w:rFonts w:eastAsia="Times New Roman"/>
                <w:bCs/>
                <w:sz w:val="20"/>
                <w:szCs w:val="20"/>
                <w:lang w:eastAsia="de-DE"/>
              </w:rPr>
              <w:commentReference w:id="927"/>
            </w:r>
            <w:r w:rsidRPr="0049368D">
              <w:rPr>
                <w:rFonts w:eastAsia="Times New Roman" w:cs="Times New Roman"/>
                <w:bCs/>
                <w:sz w:val="20"/>
                <w:szCs w:val="20"/>
                <w:lang w:val="en-US" w:eastAsia="de-DE"/>
              </w:rPr>
              <w:t xml:space="preserve">? </w:t>
            </w:r>
            <w:ins w:id="928" w:author="Moritz Lautenbach" w:date="2014-04-16T11:07:00Z">
              <w:r w:rsidRPr="00121EA2">
                <w:rPr>
                  <w:rFonts w:eastAsia="Times New Roman" w:cs="Times New Roman"/>
                  <w:bCs/>
                  <w:sz w:val="20"/>
                  <w:szCs w:val="20"/>
                  <w:lang w:eastAsia="de-DE"/>
                </w:rPr>
                <w:t>T</w:t>
              </w:r>
            </w:ins>
            <w:del w:id="929" w:author="Moritz Lautenbach" w:date="2014-04-16T11:07:00Z">
              <w:r w:rsidRPr="00121EA2" w:rsidDel="004C0FA9">
                <w:rPr>
                  <w:rFonts w:eastAsia="Times New Roman" w:cs="Times New Roman"/>
                  <w:bCs/>
                  <w:sz w:val="20"/>
                  <w:szCs w:val="20"/>
                  <w:lang w:eastAsia="de-DE"/>
                </w:rPr>
                <w:delText>t</w:delText>
              </w:r>
            </w:del>
            <w:r w:rsidRPr="00121EA2">
              <w:rPr>
                <w:rFonts w:eastAsia="Times New Roman" w:cs="Times New Roman"/>
                <w:bCs/>
                <w:sz w:val="20"/>
                <w:szCs w:val="20"/>
                <w:lang w:eastAsia="de-DE"/>
              </w:rPr>
              <w:t xml:space="preserve">he </w:t>
            </w:r>
            <w:proofErr w:type="spellStart"/>
            <w:r w:rsidRPr="00121EA2">
              <w:rPr>
                <w:rFonts w:eastAsia="Times New Roman" w:cs="Times New Roman"/>
                <w:bCs/>
                <w:sz w:val="20"/>
                <w:szCs w:val="20"/>
                <w:lang w:eastAsia="de-DE"/>
              </w:rPr>
              <w:t>symbol</w:t>
            </w:r>
            <w:proofErr w:type="spellEnd"/>
            <w:r w:rsidRPr="00121EA2">
              <w:rPr>
                <w:rFonts w:eastAsia="Times New Roman" w:cs="Times New Roman"/>
                <w:bCs/>
                <w:sz w:val="20"/>
                <w:szCs w:val="20"/>
                <w:lang w:eastAsia="de-DE"/>
              </w:rPr>
              <w:t xml:space="preserve"> will </w:t>
            </w:r>
            <w:proofErr w:type="spellStart"/>
            <w:r w:rsidRPr="00121EA2">
              <w:rPr>
                <w:rFonts w:eastAsia="Times New Roman" w:cs="Times New Roman"/>
                <w:bCs/>
                <w:sz w:val="20"/>
                <w:szCs w:val="20"/>
                <w:lang w:eastAsia="de-DE"/>
              </w:rPr>
              <w:t>be</w:t>
            </w:r>
            <w:proofErr w:type="spellEnd"/>
            <w:r w:rsidRPr="00121EA2">
              <w:rPr>
                <w:rFonts w:eastAsia="Times New Roman" w:cs="Times New Roman"/>
                <w:bCs/>
                <w:sz w:val="20"/>
                <w:szCs w:val="20"/>
                <w:lang w:eastAsia="de-DE"/>
              </w:rPr>
              <w:t xml:space="preserve"> </w:t>
            </w:r>
            <w:proofErr w:type="spellStart"/>
            <w:r w:rsidRPr="00121EA2">
              <w:rPr>
                <w:rFonts w:eastAsia="Times New Roman" w:cs="Times New Roman"/>
                <w:bCs/>
                <w:sz w:val="20"/>
                <w:szCs w:val="20"/>
                <w:lang w:eastAsia="de-DE"/>
              </w:rPr>
              <w:t>assigned</w:t>
            </w:r>
            <w:proofErr w:type="spellEnd"/>
            <w:r w:rsidRPr="00121EA2">
              <w:rPr>
                <w:rFonts w:eastAsia="Times New Roman" w:cs="Times New Roman"/>
                <w:bCs/>
                <w:sz w:val="20"/>
                <w:szCs w:val="20"/>
                <w:lang w:eastAsia="de-DE"/>
              </w:rPr>
              <w:t xml:space="preserve"> </w:t>
            </w:r>
            <w:proofErr w:type="spellStart"/>
            <w:r w:rsidRPr="00121EA2">
              <w:rPr>
                <w:rFonts w:eastAsia="Times New Roman" w:cs="Times New Roman"/>
                <w:bCs/>
                <w:sz w:val="20"/>
                <w:szCs w:val="20"/>
                <w:lang w:eastAsia="de-DE"/>
              </w:rPr>
              <w:t>to</w:t>
            </w:r>
            <w:proofErr w:type="spellEnd"/>
            <w:r w:rsidRPr="00121EA2">
              <w:rPr>
                <w:rFonts w:eastAsia="Times New Roman" w:cs="Times New Roman"/>
                <w:bCs/>
                <w:sz w:val="20"/>
                <w:szCs w:val="20"/>
                <w:lang w:eastAsia="de-DE"/>
              </w:rPr>
              <w:t>.</w:t>
            </w:r>
          </w:p>
        </w:tc>
      </w:tr>
    </w:tbl>
    <w:p w14:paraId="6710814D" w14:textId="77777777" w:rsidR="000959A2" w:rsidRPr="00522DCA" w:rsidRDefault="000959A2" w:rsidP="005D3475">
      <w:pPr>
        <w:pStyle w:val="Standard-BlockCharCharChar"/>
        <w:rPr>
          <w:lang w:val="en-GB"/>
        </w:rPr>
      </w:pPr>
      <w:r w:rsidRPr="00522DCA">
        <w:rPr>
          <w:lang w:val="en-GB"/>
        </w:rPr>
        <w:t>Example:</w:t>
      </w:r>
    </w:p>
    <w:p w14:paraId="7055EA68" w14:textId="5EFAD692" w:rsidR="000959A2" w:rsidRPr="00522DCA" w:rsidRDefault="000959A2" w:rsidP="005D3475">
      <w:pPr>
        <w:pStyle w:val="Standard-BlockCharCharChar"/>
        <w:rPr>
          <w:lang w:val="en-GB"/>
        </w:rPr>
      </w:pPr>
      <w:r w:rsidRPr="00522DCA">
        <w:rPr>
          <w:lang w:val="en-GB"/>
        </w:rPr>
        <w:t xml:space="preserve">The following segment chain of speaker S1 is segmented into </w:t>
      </w:r>
      <w:commentRangeStart w:id="930"/>
      <w:proofErr w:type="spellStart"/>
      <w:r w:rsidRPr="00522DCA">
        <w:rPr>
          <w:lang w:val="en-GB"/>
        </w:rPr>
        <w:t>Phrasierungseinheiten</w:t>
      </w:r>
      <w:commentRangeEnd w:id="930"/>
      <w:proofErr w:type="spellEnd"/>
      <w:r w:rsidRPr="00522DCA">
        <w:rPr>
          <w:rStyle w:val="Kommentarzeichen"/>
          <w:lang w:val="en-GB"/>
        </w:rPr>
        <w:commentReference w:id="930"/>
      </w:r>
      <w:r w:rsidRPr="00522DCA">
        <w:rPr>
          <w:lang w:val="en-GB"/>
        </w:rPr>
        <w:t xml:space="preserve"> (PE)??? </w:t>
      </w:r>
      <w:proofErr w:type="gramStart"/>
      <w:r w:rsidRPr="00522DCA">
        <w:rPr>
          <w:lang w:val="en-GB"/>
        </w:rPr>
        <w:t>with</w:t>
      </w:r>
      <w:proofErr w:type="gramEnd"/>
      <w:r w:rsidRPr="00522DCA">
        <w:rPr>
          <w:lang w:val="en-GB"/>
        </w:rPr>
        <w:t xml:space="preserve"> the segmentation: </w:t>
      </w:r>
      <w:r w:rsidR="00C81274" w:rsidRPr="00522DCA">
        <w:rPr>
          <w:lang w:val="en-GB"/>
        </w:rPr>
        <w:t>“</w:t>
      </w:r>
      <w:r w:rsidRPr="00522DCA">
        <w:rPr>
          <w:lang w:val="en-GB"/>
        </w:rPr>
        <w:t>GAT: Intonation Units</w:t>
      </w:r>
      <w:r w:rsidR="00C81274" w:rsidRPr="00522DCA">
        <w:rPr>
          <w:lang w:val="en-GB"/>
        </w:rPr>
        <w:t>”</w:t>
      </w:r>
      <w:r w:rsidRPr="00522DCA">
        <w:rPr>
          <w:lang w:val="en-GB"/>
        </w:rPr>
        <w:t xml:space="preserve"> ...</w:t>
      </w:r>
    </w:p>
    <w:p w14:paraId="689BFF4B" w14:textId="77777777" w:rsidR="000959A2" w:rsidRDefault="0005350C">
      <w:pPr>
        <w:pStyle w:val="BildChar"/>
        <w:rPr>
          <w:rFonts w:ascii="Times New Roman" w:hAnsi="Times New Roman"/>
          <w:lang w:val="en-GB"/>
        </w:rPr>
      </w:pPr>
      <w:r>
        <w:rPr>
          <w:rFonts w:ascii="Times New Roman" w:hAnsi="Times New Roman"/>
          <w:lang w:val="en-GB"/>
        </w:rPr>
        <w:pict w14:anchorId="68CC6B25">
          <v:shape id="_x0000_i1196" type="#_x0000_t75" style="width:468pt;height:47.7pt" filled="t">
            <v:fill color2="black"/>
            <v:imagedata r:id="rId297" o:title=""/>
          </v:shape>
        </w:pict>
      </w:r>
    </w:p>
    <w:p w14:paraId="2C7E7D7A" w14:textId="77777777" w:rsidR="00121EA2" w:rsidRDefault="00121EA2">
      <w:pPr>
        <w:pStyle w:val="BildChar"/>
        <w:rPr>
          <w:rFonts w:ascii="Times New Roman" w:hAnsi="Times New Roman"/>
          <w:lang w:val="en-GB"/>
        </w:rPr>
      </w:pPr>
    </w:p>
    <w:p w14:paraId="0BA08D69" w14:textId="3F67D153" w:rsidR="00121EA2" w:rsidRDefault="00121EA2" w:rsidP="005D3475">
      <w:pPr>
        <w:pStyle w:val="Standard-BlockCharCharChar"/>
        <w:rPr>
          <w:lang w:val="en-GB"/>
        </w:rPr>
      </w:pPr>
      <w:r>
        <w:rPr>
          <w:lang w:val="en-GB"/>
        </w:rPr>
        <w:t>…will be segmented as follows:</w:t>
      </w:r>
    </w:p>
    <w:p w14:paraId="295DB1B0" w14:textId="77777777" w:rsidR="00121EA2" w:rsidRPr="00522DCA" w:rsidRDefault="00121EA2">
      <w:pPr>
        <w:pStyle w:val="BildChar"/>
        <w:rPr>
          <w:rFonts w:ascii="Times New Roman" w:hAnsi="Times New Roman"/>
          <w:lang w:val="en-GB"/>
        </w:rPr>
      </w:pPr>
    </w:p>
    <w:tbl>
      <w:tblPr>
        <w:tblW w:w="9351" w:type="dxa"/>
        <w:tblLayout w:type="fixed"/>
        <w:tblLook w:val="0000" w:firstRow="0" w:lastRow="0" w:firstColumn="0" w:lastColumn="0" w:noHBand="0" w:noVBand="0"/>
      </w:tblPr>
      <w:tblGrid>
        <w:gridCol w:w="563"/>
        <w:gridCol w:w="2220"/>
        <w:gridCol w:w="3458"/>
        <w:gridCol w:w="3110"/>
      </w:tblGrid>
      <w:tr w:rsidR="000959A2" w:rsidRPr="00522DCA" w14:paraId="04A7D0D9" w14:textId="77777777" w:rsidTr="00121EA2">
        <w:trPr>
          <w:trHeight w:val="402"/>
        </w:trPr>
        <w:tc>
          <w:tcPr>
            <w:tcW w:w="9351" w:type="dxa"/>
            <w:gridSpan w:val="4"/>
            <w:tcBorders>
              <w:top w:val="single" w:sz="4" w:space="0" w:color="000000"/>
              <w:left w:val="single" w:sz="4" w:space="0" w:color="000000"/>
              <w:bottom w:val="single" w:sz="4" w:space="0" w:color="000000"/>
              <w:right w:val="single" w:sz="4" w:space="0" w:color="000000"/>
            </w:tcBorders>
            <w:shd w:val="clear" w:color="auto" w:fill="C0C0C0"/>
          </w:tcPr>
          <w:p w14:paraId="730E3F85" w14:textId="31132EBA" w:rsidR="000959A2" w:rsidRPr="00121EA2" w:rsidRDefault="000959A2" w:rsidP="00121EA2">
            <w:pPr>
              <w:widowControl w:val="0"/>
              <w:tabs>
                <w:tab w:val="left" w:pos="390"/>
              </w:tabs>
              <w:spacing w:before="0" w:after="0"/>
              <w:rPr>
                <w:rFonts w:cs="Times New Roman"/>
                <w:b/>
              </w:rPr>
            </w:pPr>
            <w:r w:rsidRPr="00121EA2">
              <w:rPr>
                <w:rFonts w:eastAsia="Times New Roman" w:cs="Times New Roman"/>
                <w:b/>
                <w:sz w:val="20"/>
                <w:szCs w:val="20"/>
                <w:lang w:eastAsia="de-DE"/>
              </w:rPr>
              <w:t>Segment</w:t>
            </w:r>
            <w:r w:rsidRPr="00121EA2">
              <w:rPr>
                <w:rFonts w:cs="Times New Roman"/>
                <w:b/>
              </w:rPr>
              <w:t xml:space="preserve"> </w:t>
            </w:r>
            <w:proofErr w:type="spellStart"/>
            <w:r w:rsidRPr="00121EA2">
              <w:rPr>
                <w:rFonts w:cs="Times New Roman"/>
                <w:b/>
              </w:rPr>
              <w:t>chain</w:t>
            </w:r>
            <w:proofErr w:type="spellEnd"/>
          </w:p>
        </w:tc>
      </w:tr>
      <w:tr w:rsidR="000959A2" w:rsidRPr="00522DCA" w14:paraId="19A8CD96" w14:textId="77777777" w:rsidTr="00121EA2">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FFFF99"/>
          </w:tcPr>
          <w:p w14:paraId="3503CE4E" w14:textId="77777777" w:rsidR="000959A2" w:rsidRPr="00121EA2" w:rsidRDefault="000959A2">
            <w:pPr>
              <w:rPr>
                <w:rFonts w:cs="Times New Roman"/>
                <w:b/>
              </w:rPr>
            </w:pPr>
            <w:r w:rsidRPr="00121EA2">
              <w:rPr>
                <w:rFonts w:cs="Times New Roman"/>
                <w:b/>
              </w:rPr>
              <w:t>PE</w:t>
            </w:r>
          </w:p>
        </w:tc>
        <w:tc>
          <w:tcPr>
            <w:tcW w:w="2220" w:type="dxa"/>
            <w:tcBorders>
              <w:top w:val="single" w:sz="4" w:space="0" w:color="000000"/>
              <w:left w:val="single" w:sz="4" w:space="0" w:color="000000"/>
              <w:bottom w:val="single" w:sz="4" w:space="0" w:color="000000"/>
              <w:right w:val="single" w:sz="4" w:space="0" w:color="000000"/>
            </w:tcBorders>
            <w:shd w:val="clear" w:color="auto" w:fill="FFFF99"/>
          </w:tcPr>
          <w:p w14:paraId="6E0E4606" w14:textId="77777777" w:rsidR="000959A2" w:rsidRPr="00121EA2" w:rsidRDefault="000959A2">
            <w:pPr>
              <w:rPr>
                <w:rFonts w:cs="Times New Roman"/>
                <w:b/>
              </w:rPr>
            </w:pPr>
            <w:r w:rsidRPr="00121EA2">
              <w:rPr>
                <w:rFonts w:cs="Times New Roman"/>
                <w:b/>
              </w:rPr>
              <w:t>PE</w:t>
            </w:r>
          </w:p>
        </w:tc>
        <w:tc>
          <w:tcPr>
            <w:tcW w:w="3458" w:type="dxa"/>
            <w:tcBorders>
              <w:top w:val="single" w:sz="4" w:space="0" w:color="000000"/>
              <w:left w:val="single" w:sz="4" w:space="0" w:color="000000"/>
              <w:bottom w:val="single" w:sz="4" w:space="0" w:color="000000"/>
              <w:right w:val="single" w:sz="4" w:space="0" w:color="000000"/>
            </w:tcBorders>
            <w:shd w:val="clear" w:color="auto" w:fill="FFFF99"/>
          </w:tcPr>
          <w:p w14:paraId="34A13D28" w14:textId="77777777" w:rsidR="000959A2" w:rsidRPr="00121EA2" w:rsidRDefault="000959A2">
            <w:pPr>
              <w:rPr>
                <w:rFonts w:cs="Times New Roman"/>
                <w:b/>
              </w:rPr>
            </w:pPr>
            <w:r w:rsidRPr="00121EA2">
              <w:rPr>
                <w:rFonts w:cs="Times New Roman"/>
                <w:b/>
              </w:rPr>
              <w:t>PE</w:t>
            </w:r>
          </w:p>
        </w:tc>
        <w:tc>
          <w:tcPr>
            <w:tcW w:w="3110" w:type="dxa"/>
            <w:tcBorders>
              <w:top w:val="single" w:sz="4" w:space="0" w:color="000000"/>
              <w:left w:val="single" w:sz="4" w:space="0" w:color="000000"/>
              <w:bottom w:val="single" w:sz="4" w:space="0" w:color="000000"/>
              <w:right w:val="single" w:sz="4" w:space="0" w:color="000000"/>
            </w:tcBorders>
            <w:shd w:val="clear" w:color="auto" w:fill="FFFF99"/>
          </w:tcPr>
          <w:p w14:paraId="28B3ED71" w14:textId="77777777" w:rsidR="000959A2" w:rsidRPr="00121EA2" w:rsidRDefault="000959A2">
            <w:pPr>
              <w:rPr>
                <w:rFonts w:cs="Times New Roman"/>
                <w:b/>
              </w:rPr>
            </w:pPr>
            <w:r w:rsidRPr="00121EA2">
              <w:rPr>
                <w:rFonts w:cs="Times New Roman"/>
                <w:b/>
              </w:rPr>
              <w:t>PE</w:t>
            </w:r>
          </w:p>
        </w:tc>
      </w:tr>
      <w:tr w:rsidR="000959A2" w:rsidRPr="00522DCA" w14:paraId="49DF6517" w14:textId="77777777" w:rsidTr="00121EA2">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auto"/>
          </w:tcPr>
          <w:p w14:paraId="7BE3BC8B" w14:textId="77777777" w:rsidR="000959A2" w:rsidRPr="00121EA2" w:rsidRDefault="000959A2" w:rsidP="009D0EAC">
            <w:pPr>
              <w:widowControl w:val="0"/>
              <w:tabs>
                <w:tab w:val="left" w:pos="390"/>
              </w:tabs>
              <w:spacing w:before="0" w:after="0"/>
              <w:jc w:val="both"/>
              <w:rPr>
                <w:rFonts w:cs="Times New Roman"/>
              </w:rPr>
            </w:pPr>
            <w:r w:rsidRPr="009D0EAC">
              <w:rPr>
                <w:rFonts w:eastAsia="Times New Roman" w:cs="Times New Roman"/>
                <w:sz w:val="16"/>
                <w:szCs w:val="16"/>
                <w:lang w:eastAsia="de-DE"/>
              </w:rPr>
              <w:t>ja:;</w:t>
            </w:r>
          </w:p>
        </w:tc>
        <w:tc>
          <w:tcPr>
            <w:tcW w:w="2220" w:type="dxa"/>
            <w:tcBorders>
              <w:top w:val="single" w:sz="4" w:space="0" w:color="000000"/>
              <w:left w:val="single" w:sz="4" w:space="0" w:color="000000"/>
              <w:bottom w:val="single" w:sz="4" w:space="0" w:color="000000"/>
              <w:right w:val="single" w:sz="4" w:space="0" w:color="000000"/>
            </w:tcBorders>
            <w:shd w:val="clear" w:color="auto" w:fill="auto"/>
          </w:tcPr>
          <w:p w14:paraId="6AC52484" w14:textId="77777777" w:rsidR="000959A2" w:rsidRPr="009D0EAC" w:rsidRDefault="000959A2" w:rsidP="009D0EAC">
            <w:pPr>
              <w:widowControl w:val="0"/>
              <w:tabs>
                <w:tab w:val="left" w:pos="390"/>
              </w:tabs>
              <w:spacing w:before="0" w:after="0"/>
              <w:jc w:val="both"/>
              <w:rPr>
                <w:rFonts w:eastAsia="Times New Roman" w:cs="Times New Roman"/>
                <w:sz w:val="16"/>
                <w:szCs w:val="16"/>
                <w:lang w:eastAsia="de-DE"/>
              </w:rPr>
            </w:pPr>
            <w:r w:rsidRPr="009D0EAC">
              <w:rPr>
                <w:rFonts w:eastAsia="Times New Roman" w:cs="Times New Roman"/>
                <w:sz w:val="16"/>
                <w:szCs w:val="16"/>
                <w:lang w:eastAsia="de-DE"/>
              </w:rPr>
              <w:t xml:space="preserve">(.) die </w:t>
            </w:r>
            <w:proofErr w:type="spellStart"/>
            <w:r w:rsidRPr="009D0EAC">
              <w:rPr>
                <w:rFonts w:eastAsia="Times New Roman" w:cs="Times New Roman"/>
                <w:sz w:val="16"/>
                <w:szCs w:val="16"/>
                <w:lang w:eastAsia="de-DE"/>
              </w:rPr>
              <w:t>VIERziger</w:t>
            </w:r>
            <w:proofErr w:type="spellEnd"/>
            <w:r w:rsidRPr="009D0EAC">
              <w:rPr>
                <w:rFonts w:eastAsia="Times New Roman" w:cs="Times New Roman"/>
                <w:sz w:val="16"/>
                <w:szCs w:val="16"/>
                <w:lang w:eastAsia="de-DE"/>
              </w:rPr>
              <w:t xml:space="preserve"> </w:t>
            </w:r>
            <w:proofErr w:type="spellStart"/>
            <w:r w:rsidRPr="009D0EAC">
              <w:rPr>
                <w:rFonts w:eastAsia="Times New Roman" w:cs="Times New Roman"/>
                <w:sz w:val="16"/>
                <w:szCs w:val="16"/>
                <w:lang w:eastAsia="de-DE"/>
              </w:rPr>
              <w:t>generation</w:t>
            </w:r>
            <w:proofErr w:type="spellEnd"/>
            <w:r w:rsidRPr="009D0EAC">
              <w:rPr>
                <w:rFonts w:eastAsia="Times New Roman" w:cs="Times New Roman"/>
                <w:sz w:val="16"/>
                <w:szCs w:val="16"/>
                <w:lang w:eastAsia="de-DE"/>
              </w:rPr>
              <w:t xml:space="preserve"> so;=</w:t>
            </w:r>
          </w:p>
        </w:tc>
        <w:tc>
          <w:tcPr>
            <w:tcW w:w="3458" w:type="dxa"/>
            <w:tcBorders>
              <w:top w:val="single" w:sz="4" w:space="0" w:color="000000"/>
              <w:left w:val="single" w:sz="4" w:space="0" w:color="000000"/>
              <w:bottom w:val="single" w:sz="4" w:space="0" w:color="000000"/>
              <w:right w:val="single" w:sz="4" w:space="0" w:color="000000"/>
            </w:tcBorders>
            <w:shd w:val="clear" w:color="auto" w:fill="auto"/>
          </w:tcPr>
          <w:p w14:paraId="2816DE41" w14:textId="77777777" w:rsidR="000959A2" w:rsidRPr="009D0EAC" w:rsidRDefault="000959A2" w:rsidP="009D0EAC">
            <w:pPr>
              <w:widowControl w:val="0"/>
              <w:tabs>
                <w:tab w:val="left" w:pos="390"/>
              </w:tabs>
              <w:spacing w:before="0" w:after="0"/>
              <w:jc w:val="both"/>
              <w:rPr>
                <w:rFonts w:eastAsia="Times New Roman" w:cs="Times New Roman"/>
                <w:sz w:val="16"/>
                <w:szCs w:val="16"/>
                <w:lang w:eastAsia="de-DE"/>
                <w:rPrChange w:id="931" w:author="Moritz Lautenbach" w:date="2014-04-16T10:11:00Z">
                  <w:rPr>
                    <w:lang w:val="en-US"/>
                  </w:rPr>
                </w:rPrChange>
              </w:rPr>
            </w:pPr>
            <w:r w:rsidRPr="009D0EAC">
              <w:rPr>
                <w:rFonts w:eastAsia="Times New Roman" w:cs="Times New Roman"/>
                <w:sz w:val="16"/>
                <w:szCs w:val="16"/>
                <w:lang w:eastAsia="de-DE"/>
                <w:rPrChange w:id="932" w:author="Moritz Lautenbach" w:date="2014-04-16T10:11:00Z">
                  <w:rPr>
                    <w:lang w:val="en-US"/>
                  </w:rPr>
                </w:rPrChange>
              </w:rPr>
              <w:t>=das=s: !WA:HN!sinnig viele die sich da ham SCHEIden lassen.=</w:t>
            </w:r>
          </w:p>
        </w:tc>
        <w:tc>
          <w:tcPr>
            <w:tcW w:w="3110" w:type="dxa"/>
            <w:tcBorders>
              <w:top w:val="single" w:sz="4" w:space="0" w:color="000000"/>
              <w:left w:val="single" w:sz="4" w:space="0" w:color="000000"/>
              <w:bottom w:val="single" w:sz="4" w:space="0" w:color="000000"/>
              <w:right w:val="single" w:sz="4" w:space="0" w:color="000000"/>
            </w:tcBorders>
            <w:shd w:val="clear" w:color="auto" w:fill="auto"/>
          </w:tcPr>
          <w:p w14:paraId="105938A9" w14:textId="77777777" w:rsidR="000959A2" w:rsidRPr="009D0EAC" w:rsidRDefault="000959A2" w:rsidP="009D0EAC">
            <w:pPr>
              <w:widowControl w:val="0"/>
              <w:tabs>
                <w:tab w:val="left" w:pos="390"/>
              </w:tabs>
              <w:spacing w:before="0" w:after="0"/>
              <w:jc w:val="both"/>
              <w:rPr>
                <w:rFonts w:eastAsia="Times New Roman" w:cs="Times New Roman"/>
                <w:sz w:val="16"/>
                <w:szCs w:val="16"/>
                <w:lang w:eastAsia="de-DE"/>
              </w:rPr>
            </w:pPr>
            <w:r w:rsidRPr="009D0EAC">
              <w:rPr>
                <w:rFonts w:eastAsia="Times New Roman" w:cs="Times New Roman"/>
                <w:sz w:val="16"/>
                <w:szCs w:val="16"/>
                <w:lang w:eastAsia="de-DE"/>
              </w:rPr>
              <w:t xml:space="preserve">=oder scheiden lassen </w:t>
            </w:r>
            <w:proofErr w:type="spellStart"/>
            <w:r w:rsidRPr="009D0EAC">
              <w:rPr>
                <w:rFonts w:eastAsia="Times New Roman" w:cs="Times New Roman"/>
                <w:sz w:val="16"/>
                <w:szCs w:val="16"/>
                <w:lang w:eastAsia="de-DE"/>
              </w:rPr>
              <w:t>ÜBERhaupt</w:t>
            </w:r>
            <w:proofErr w:type="spellEnd"/>
            <w:r w:rsidRPr="009D0EAC">
              <w:rPr>
                <w:rFonts w:eastAsia="Times New Roman" w:cs="Times New Roman"/>
                <w:sz w:val="16"/>
                <w:szCs w:val="16"/>
                <w:lang w:eastAsia="de-DE"/>
              </w:rPr>
              <w:t>.</w:t>
            </w:r>
          </w:p>
        </w:tc>
      </w:tr>
    </w:tbl>
    <w:p w14:paraId="1A35F7F4" w14:textId="77777777" w:rsidR="000959A2" w:rsidRPr="00522DCA" w:rsidRDefault="000959A2">
      <w:pPr>
        <w:rPr>
          <w:rFonts w:cs="Times New Roman"/>
          <w:lang w:val="en-GB"/>
        </w:rPr>
      </w:pPr>
    </w:p>
    <w:p w14:paraId="237601E4" w14:textId="40E7DE41" w:rsidR="000959A2" w:rsidRPr="00522DCA" w:rsidRDefault="000959A2">
      <w:pPr>
        <w:pStyle w:val="berschrift2"/>
        <w:pageBreakBefore/>
        <w:rPr>
          <w:lang w:val="en-GB"/>
        </w:rPr>
      </w:pPr>
      <w:bookmarkStart w:id="933" w:name="_Toc415132495"/>
      <w:bookmarkStart w:id="934" w:name="_Toc415132676"/>
      <w:r w:rsidRPr="00522DCA">
        <w:rPr>
          <w:lang w:val="en-GB"/>
        </w:rPr>
        <w:lastRenderedPageBreak/>
        <w:t>Segmentation: </w:t>
      </w:r>
      <w:r w:rsidR="00C81274" w:rsidRPr="00522DCA">
        <w:rPr>
          <w:lang w:val="en-GB"/>
        </w:rPr>
        <w:t>“</w:t>
      </w:r>
      <w:r w:rsidRPr="00522DCA">
        <w:rPr>
          <w:lang w:val="en-GB"/>
        </w:rPr>
        <w:t>CHAT: Utterance</w:t>
      </w:r>
      <w:r w:rsidR="00C81274" w:rsidRPr="00522DCA">
        <w:rPr>
          <w:lang w:val="en-GB"/>
        </w:rPr>
        <w:t>”</w:t>
      </w:r>
      <w:bookmarkEnd w:id="933"/>
      <w:bookmarkEnd w:id="934"/>
    </w:p>
    <w:tbl>
      <w:tblPr>
        <w:tblW w:w="0" w:type="auto"/>
        <w:tblLayout w:type="fixed"/>
        <w:tblLook w:val="0000" w:firstRow="0" w:lastRow="0" w:firstColumn="0" w:lastColumn="0" w:noHBand="0" w:noVBand="0"/>
      </w:tblPr>
      <w:tblGrid>
        <w:gridCol w:w="2976"/>
        <w:gridCol w:w="2410"/>
      </w:tblGrid>
      <w:tr w:rsidR="000959A2" w:rsidRPr="00522DCA" w14:paraId="454DD4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28624F63" w14:textId="77777777" w:rsidR="000959A2" w:rsidRPr="00522DCA" w:rsidRDefault="000959A2">
            <w:pPr>
              <w:rPr>
                <w:rFonts w:cs="Times New Roman"/>
                <w:b/>
                <w:bCs/>
                <w:lang w:val="en-GB"/>
              </w:rPr>
            </w:pPr>
            <w:r w:rsidRPr="00522DCA">
              <w:rPr>
                <w:rFonts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5E8C3EB0" w14:textId="77777777" w:rsidR="000959A2" w:rsidRPr="00522DCA" w:rsidRDefault="000959A2">
            <w:pPr>
              <w:rPr>
                <w:rFonts w:cs="Times New Roman"/>
                <w:b/>
                <w:bCs/>
                <w:lang w:val="en-GB"/>
              </w:rPr>
            </w:pPr>
            <w:r w:rsidRPr="00522DCA">
              <w:rPr>
                <w:rFonts w:cs="Times New Roman"/>
                <w:b/>
                <w:bCs/>
                <w:lang w:val="en-GB"/>
              </w:rPr>
              <w:t>Standard Values</w:t>
            </w:r>
          </w:p>
        </w:tc>
      </w:tr>
      <w:tr w:rsidR="000959A2" w:rsidRPr="00522DCA" w14:paraId="65BB3D33"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5D8136D" w14:textId="77777777" w:rsidR="000959A2" w:rsidRPr="009D0EAC" w:rsidRDefault="000959A2" w:rsidP="009D0EAC">
            <w:pPr>
              <w:spacing w:before="0" w:after="0"/>
              <w:jc w:val="left"/>
              <w:rPr>
                <w:rFonts w:eastAsia="Times New Roman" w:cs="Times New Roman"/>
                <w:bCs/>
                <w:sz w:val="20"/>
                <w:szCs w:val="20"/>
                <w:lang w:eastAsia="de-DE"/>
              </w:rPr>
            </w:pPr>
            <w:bookmarkStart w:id="935" w:name="PERIOD"/>
            <w:r w:rsidRPr="009D0EAC">
              <w:rPr>
                <w:rFonts w:eastAsia="Times New Roman" w:cs="Times New Roman"/>
                <w:bCs/>
                <w:sz w:val="20"/>
                <w:szCs w:val="20"/>
                <w:lang w:eastAsia="de-DE"/>
              </w:rPr>
              <w:t>PERIOD</w:t>
            </w:r>
            <w:bookmarkEnd w:id="935"/>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D6E262C" w14:textId="77777777" w:rsidR="000959A2" w:rsidRPr="009D0EAC" w:rsidRDefault="000959A2" w:rsidP="009D0EAC">
            <w:pPr>
              <w:spacing w:before="0" w:after="0"/>
              <w:jc w:val="left"/>
              <w:rPr>
                <w:rFonts w:eastAsia="Times New Roman" w:cs="Times New Roman"/>
                <w:sz w:val="20"/>
                <w:szCs w:val="20"/>
                <w:lang w:eastAsia="de-DE"/>
              </w:rPr>
            </w:pPr>
            <w:r w:rsidRPr="009D0EAC">
              <w:rPr>
                <w:rFonts w:eastAsia="Times New Roman" w:cs="Times New Roman"/>
                <w:sz w:val="20"/>
                <w:szCs w:val="20"/>
                <w:lang w:eastAsia="de-DE"/>
              </w:rPr>
              <w:t xml:space="preserve">. </w:t>
            </w:r>
          </w:p>
        </w:tc>
      </w:tr>
      <w:tr w:rsidR="000959A2" w:rsidRPr="00522DCA" w14:paraId="282C5BA0"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B27B7D9" w14:textId="77777777" w:rsidR="000959A2" w:rsidRPr="009D0EAC" w:rsidRDefault="000959A2" w:rsidP="009D0EAC">
            <w:pPr>
              <w:spacing w:before="0" w:after="0"/>
              <w:jc w:val="left"/>
              <w:rPr>
                <w:rFonts w:eastAsia="Times New Roman" w:cs="Times New Roman"/>
                <w:bCs/>
                <w:sz w:val="20"/>
                <w:szCs w:val="20"/>
                <w:lang w:eastAsia="de-DE"/>
              </w:rPr>
            </w:pPr>
            <w:bookmarkStart w:id="936" w:name="QUESTION_MARK"/>
            <w:r w:rsidRPr="009D0EAC">
              <w:rPr>
                <w:rFonts w:eastAsia="Times New Roman" w:cs="Times New Roman"/>
                <w:bCs/>
                <w:sz w:val="20"/>
                <w:szCs w:val="20"/>
                <w:lang w:eastAsia="de-DE"/>
              </w:rPr>
              <w:t>QUESTION_MARK</w:t>
            </w:r>
            <w:bookmarkEnd w:id="936"/>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C4F65F" w14:textId="77777777" w:rsidR="000959A2" w:rsidRPr="009D0EAC" w:rsidRDefault="000959A2" w:rsidP="009D0EAC">
            <w:pPr>
              <w:spacing w:before="0" w:after="0"/>
              <w:jc w:val="left"/>
              <w:rPr>
                <w:rFonts w:eastAsia="Times New Roman" w:cs="Times New Roman"/>
                <w:sz w:val="20"/>
                <w:szCs w:val="20"/>
                <w:lang w:eastAsia="de-DE"/>
              </w:rPr>
            </w:pPr>
            <w:r w:rsidRPr="009D0EAC">
              <w:rPr>
                <w:rFonts w:eastAsia="Times New Roman" w:cs="Times New Roman"/>
                <w:sz w:val="20"/>
                <w:szCs w:val="20"/>
                <w:lang w:eastAsia="de-DE"/>
              </w:rPr>
              <w:t xml:space="preserve">? </w:t>
            </w:r>
          </w:p>
        </w:tc>
      </w:tr>
      <w:tr w:rsidR="000959A2" w:rsidRPr="00522DCA" w14:paraId="37C06E72"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8C3DD0B" w14:textId="77777777" w:rsidR="000959A2" w:rsidRPr="009D0EAC" w:rsidRDefault="000959A2" w:rsidP="009D0EAC">
            <w:pPr>
              <w:spacing w:before="0" w:after="0"/>
              <w:jc w:val="left"/>
              <w:rPr>
                <w:rFonts w:eastAsia="Times New Roman" w:cs="Times New Roman"/>
                <w:bCs/>
                <w:sz w:val="20"/>
                <w:szCs w:val="20"/>
                <w:lang w:eastAsia="de-DE"/>
              </w:rPr>
            </w:pPr>
            <w:bookmarkStart w:id="937" w:name="EXCLAMATION_MARK"/>
            <w:r w:rsidRPr="009D0EAC">
              <w:rPr>
                <w:rFonts w:eastAsia="Times New Roman" w:cs="Times New Roman"/>
                <w:bCs/>
                <w:sz w:val="20"/>
                <w:szCs w:val="20"/>
                <w:lang w:eastAsia="de-DE"/>
              </w:rPr>
              <w:t>EXCLAMATION_MARK</w:t>
            </w:r>
            <w:bookmarkEnd w:id="937"/>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03D99F" w14:textId="77777777" w:rsidR="000959A2" w:rsidRPr="009D0EAC" w:rsidRDefault="000959A2" w:rsidP="009D0EAC">
            <w:pPr>
              <w:spacing w:before="0" w:after="0"/>
              <w:jc w:val="left"/>
              <w:rPr>
                <w:rFonts w:eastAsia="Times New Roman" w:cs="Times New Roman"/>
                <w:sz w:val="20"/>
                <w:szCs w:val="20"/>
                <w:lang w:eastAsia="de-DE"/>
              </w:rPr>
            </w:pPr>
            <w:r w:rsidRPr="009D0EAC">
              <w:rPr>
                <w:rFonts w:eastAsia="Times New Roman" w:cs="Times New Roman"/>
                <w:sz w:val="20"/>
                <w:szCs w:val="20"/>
                <w:lang w:eastAsia="de-DE"/>
              </w:rPr>
              <w:t xml:space="preserve">! </w:t>
            </w:r>
          </w:p>
        </w:tc>
      </w:tr>
      <w:tr w:rsidR="000959A2" w:rsidRPr="00522DCA" w14:paraId="38B5D21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C59E267" w14:textId="77777777" w:rsidR="000959A2" w:rsidRPr="009D0EAC" w:rsidRDefault="000959A2" w:rsidP="009D0EAC">
            <w:pPr>
              <w:spacing w:before="0" w:after="0"/>
              <w:jc w:val="left"/>
              <w:rPr>
                <w:rFonts w:eastAsia="Times New Roman" w:cs="Times New Roman"/>
                <w:bCs/>
                <w:sz w:val="20"/>
                <w:szCs w:val="20"/>
                <w:lang w:eastAsia="de-DE"/>
              </w:rPr>
            </w:pPr>
            <w:r w:rsidRPr="009D0EAC">
              <w:rPr>
                <w:rFonts w:eastAsia="Times New Roman" w:cs="Times New Roman"/>
                <w:bCs/>
                <w:sz w:val="20"/>
                <w:szCs w:val="20"/>
                <w:lang w:eastAsia="de-DE"/>
              </w:rPr>
              <w:t>SPACE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F4F8533" w14:textId="77777777" w:rsidR="000959A2" w:rsidRPr="009D0EAC" w:rsidRDefault="000959A2" w:rsidP="009D0EAC">
            <w:pPr>
              <w:spacing w:before="0" w:after="0"/>
              <w:jc w:val="left"/>
              <w:rPr>
                <w:rFonts w:eastAsia="Times New Roman" w:cs="Times New Roman"/>
                <w:sz w:val="20"/>
                <w:szCs w:val="20"/>
                <w:lang w:eastAsia="de-DE"/>
              </w:rPr>
            </w:pPr>
          </w:p>
        </w:tc>
      </w:tr>
    </w:tbl>
    <w:p w14:paraId="25B5A7BF" w14:textId="7F06EDE9" w:rsidR="000959A2" w:rsidRPr="00522DCA" w:rsidRDefault="000959A2" w:rsidP="005D3475">
      <w:pPr>
        <w:pStyle w:val="Standard-BlockCharCharChar"/>
        <w:rPr>
          <w:lang w:val="en-GB"/>
        </w:rPr>
      </w:pPr>
      <w:r w:rsidRPr="009D0EAC">
        <w:rPr>
          <w:highlight w:val="yellow"/>
          <w:lang w:val="en-GB"/>
        </w:rPr>
        <w:t xml:space="preserve">Explanation: All Utterance End Symbols CHAT (both the </w:t>
      </w:r>
      <w:r w:rsidR="00C81274" w:rsidRPr="009D0EAC">
        <w:rPr>
          <w:highlight w:val="yellow"/>
          <w:lang w:val="en-GB"/>
        </w:rPr>
        <w:t>“</w:t>
      </w:r>
      <w:r w:rsidRPr="009D0EAC">
        <w:rPr>
          <w:highlight w:val="yellow"/>
          <w:lang w:val="en-GB"/>
        </w:rPr>
        <w:t>Basic Utterance terminators</w:t>
      </w:r>
      <w:r w:rsidR="00C81274" w:rsidRPr="009D0EAC">
        <w:rPr>
          <w:highlight w:val="yellow"/>
          <w:lang w:val="en-GB"/>
        </w:rPr>
        <w:t>”</w:t>
      </w:r>
      <w:r w:rsidRPr="009D0EAC">
        <w:rPr>
          <w:highlight w:val="yellow"/>
          <w:lang w:val="en-GB"/>
        </w:rPr>
        <w:t xml:space="preserve"> as well as the </w:t>
      </w:r>
      <w:r w:rsidR="00C81274" w:rsidRPr="009D0EAC">
        <w:rPr>
          <w:highlight w:val="yellow"/>
          <w:lang w:val="en-GB"/>
        </w:rPr>
        <w:t>“</w:t>
      </w:r>
      <w:r w:rsidRPr="009D0EAC">
        <w:rPr>
          <w:highlight w:val="yellow"/>
          <w:lang w:val="en-GB"/>
        </w:rPr>
        <w:t>Special Utterance Terminators</w:t>
      </w:r>
      <w:r w:rsidR="00C81274" w:rsidRPr="009D0EAC">
        <w:rPr>
          <w:highlight w:val="yellow"/>
          <w:lang w:val="en-GB"/>
        </w:rPr>
        <w:t>”</w:t>
      </w:r>
      <w:r w:rsidRPr="009D0EAC">
        <w:rPr>
          <w:highlight w:val="yellow"/>
          <w:lang w:val="en-GB"/>
        </w:rPr>
        <w:t xml:space="preserve">, cf. </w:t>
      </w:r>
      <w:proofErr w:type="spellStart"/>
      <w:r w:rsidRPr="009D0EAC">
        <w:rPr>
          <w:highlight w:val="yellow"/>
          <w:lang w:val="en-GB"/>
        </w:rPr>
        <w:t>MacWhiney</w:t>
      </w:r>
      <w:proofErr w:type="spellEnd"/>
      <w:r w:rsidRPr="009D0EAC">
        <w:rPr>
          <w:highlight w:val="yellow"/>
          <w:lang w:val="en-GB"/>
        </w:rPr>
        <w:t xml:space="preserve"> 2000: 60 und 66 ff</w:t>
      </w:r>
      <w:ins w:id="938" w:author="Moritz Lautenbach" w:date="2014-04-16T11:09:00Z">
        <w:r w:rsidRPr="009D0EAC">
          <w:rPr>
            <w:highlight w:val="yellow"/>
            <w:lang w:val="en-GB"/>
          </w:rPr>
          <w:t>.</w:t>
        </w:r>
      </w:ins>
      <w:r w:rsidRPr="009D0EAC">
        <w:rPr>
          <w:highlight w:val="yellow"/>
          <w:lang w:val="en-GB"/>
        </w:rPr>
        <w:t xml:space="preserve">) are put together from??? </w:t>
      </w:r>
      <w:r w:rsidRPr="009D0EAC">
        <w:rPr>
          <w:highlight w:val="yellow"/>
          <w:rPrChange w:id="939" w:author="Moritz Lautenbach" w:date="2014-04-16T10:11:00Z">
            <w:rPr>
              <w:lang w:val="en-US"/>
            </w:rPr>
          </w:rPrChange>
        </w:rPr>
        <w:t xml:space="preserve">Zeichenketten??? (setzen sich aus Zeichenketten zusammen,) that end in a full stop, a question mark or an exclamation mark. </w:t>
      </w:r>
      <w:r w:rsidRPr="009D0EAC">
        <w:rPr>
          <w:highlight w:val="yellow"/>
          <w:lang w:val="en-GB"/>
        </w:rPr>
        <w:t>In addition, the segmentation algorithm allows one (optional) space after the utterance end symbol.</w:t>
      </w:r>
    </w:p>
    <w:p w14:paraId="6C8FB5B9" w14:textId="77777777" w:rsidR="000959A2" w:rsidRPr="00522DCA" w:rsidRDefault="000959A2" w:rsidP="005D3475">
      <w:pPr>
        <w:pStyle w:val="Standard-BlockCharCharChar"/>
        <w:rPr>
          <w:lang w:val="en-GB"/>
        </w:rPr>
      </w:pPr>
      <w:r w:rsidRPr="00522DCA">
        <w:rPr>
          <w:lang w:val="en-GB"/>
        </w:rPr>
        <w:t>Example:</w:t>
      </w:r>
    </w:p>
    <w:p w14:paraId="60D1AE22" w14:textId="33E938ED" w:rsidR="000959A2" w:rsidRPr="00522DCA" w:rsidRDefault="000959A2" w:rsidP="005D3475">
      <w:pPr>
        <w:pStyle w:val="Standard-BlockCharCharChar"/>
        <w:rPr>
          <w:lang w:val="en-GB"/>
        </w:rPr>
      </w:pPr>
      <w:r w:rsidRPr="00522DCA">
        <w:rPr>
          <w:lang w:val="en-GB"/>
        </w:rPr>
        <w:t>The following segment chain of speaker CHI is segmented into utterances (U) segmented with the segmentation: </w:t>
      </w:r>
      <w:r w:rsidR="00C81274" w:rsidRPr="00522DCA">
        <w:rPr>
          <w:lang w:val="en-GB"/>
        </w:rPr>
        <w:t>“</w:t>
      </w:r>
      <w:r w:rsidRPr="00522DCA">
        <w:rPr>
          <w:lang w:val="en-GB"/>
        </w:rPr>
        <w:t>CHAT: Utterance</w:t>
      </w:r>
      <w:r w:rsidR="00C81274" w:rsidRPr="00522DCA">
        <w:rPr>
          <w:lang w:val="en-GB"/>
        </w:rPr>
        <w:t>”</w:t>
      </w:r>
      <w:r w:rsidRPr="00522DCA">
        <w:rPr>
          <w:lang w:val="en-GB"/>
        </w:rPr>
        <w:t xml:space="preserve"> </w:t>
      </w:r>
    </w:p>
    <w:p w14:paraId="42A4A30B" w14:textId="77777777" w:rsidR="000959A2" w:rsidRPr="00522DCA" w:rsidRDefault="0005350C">
      <w:pPr>
        <w:rPr>
          <w:rFonts w:cs="Times New Roman"/>
          <w:lang w:val="en-GB"/>
        </w:rPr>
      </w:pPr>
      <w:r>
        <w:rPr>
          <w:rFonts w:cs="Times New Roman"/>
          <w:lang w:val="en-GB"/>
        </w:rPr>
        <w:pict w14:anchorId="053757D7">
          <v:shape id="_x0000_i1197" type="#_x0000_t75" style="width:301.4pt;height:41.85pt" filled="t">
            <v:fill color2="black"/>
            <v:imagedata r:id="rId298" o:title=""/>
          </v:shape>
        </w:pict>
      </w:r>
    </w:p>
    <w:p w14:paraId="1555C55A" w14:textId="14D62A24" w:rsidR="000959A2" w:rsidRPr="00522DCA" w:rsidRDefault="000959A2" w:rsidP="005D3475">
      <w:pPr>
        <w:pStyle w:val="Standard-BlockCharCharChar"/>
        <w:rPr>
          <w:lang w:val="en-GB"/>
        </w:rPr>
      </w:pPr>
      <w:r w:rsidRPr="00522DCA">
        <w:rPr>
          <w:lang w:val="en-GB"/>
        </w:rPr>
        <w:t xml:space="preserve">... </w:t>
      </w:r>
      <w:proofErr w:type="gramStart"/>
      <w:r w:rsidR="009D0EAC">
        <w:rPr>
          <w:lang w:val="en-GB"/>
        </w:rPr>
        <w:t>will</w:t>
      </w:r>
      <w:proofErr w:type="gramEnd"/>
      <w:r w:rsidR="009D0EAC">
        <w:rPr>
          <w:lang w:val="en-GB"/>
        </w:rPr>
        <w:t xml:space="preserve"> look following</w:t>
      </w:r>
      <w:r w:rsidRPr="00522DCA">
        <w:rPr>
          <w:lang w:val="en-GB"/>
        </w:rPr>
        <w:t>:</w:t>
      </w:r>
    </w:p>
    <w:tbl>
      <w:tblPr>
        <w:tblW w:w="0" w:type="auto"/>
        <w:tblLayout w:type="fixed"/>
        <w:tblLook w:val="0000" w:firstRow="0" w:lastRow="0" w:firstColumn="0" w:lastColumn="0" w:noHBand="0" w:noVBand="0"/>
      </w:tblPr>
      <w:tblGrid>
        <w:gridCol w:w="1181"/>
        <w:gridCol w:w="2403"/>
        <w:gridCol w:w="2626"/>
        <w:gridCol w:w="1298"/>
      </w:tblGrid>
      <w:tr w:rsidR="000959A2" w:rsidRPr="00522DCA" w14:paraId="04CF3C7C" w14:textId="77777777" w:rsidTr="009D0EAC">
        <w:trPr>
          <w:trHeight w:hRule="exact" w:val="362"/>
        </w:trPr>
        <w:tc>
          <w:tcPr>
            <w:tcW w:w="7508" w:type="dxa"/>
            <w:gridSpan w:val="4"/>
            <w:tcBorders>
              <w:top w:val="single" w:sz="4" w:space="0" w:color="000000"/>
              <w:left w:val="single" w:sz="4" w:space="0" w:color="000000"/>
              <w:bottom w:val="single" w:sz="4" w:space="0" w:color="000000"/>
              <w:right w:val="single" w:sz="4" w:space="0" w:color="000000"/>
            </w:tcBorders>
            <w:shd w:val="clear" w:color="auto" w:fill="C0C0C0"/>
          </w:tcPr>
          <w:p w14:paraId="6864F9C7" w14:textId="77777777" w:rsidR="000959A2" w:rsidRPr="00522DCA" w:rsidRDefault="000959A2" w:rsidP="009D0EAC">
            <w:pPr>
              <w:widowControl w:val="0"/>
              <w:tabs>
                <w:tab w:val="left" w:pos="482"/>
              </w:tabs>
              <w:spacing w:before="0" w:after="0"/>
              <w:rPr>
                <w:rFonts w:cs="Times New Roman"/>
                <w:b/>
                <w:lang w:val="en-GB"/>
              </w:rPr>
            </w:pPr>
            <w:r w:rsidRPr="009D0EAC">
              <w:rPr>
                <w:rFonts w:eastAsia="Times New Roman" w:cs="Times New Roman"/>
                <w:b/>
                <w:sz w:val="20"/>
                <w:szCs w:val="20"/>
                <w:lang w:eastAsia="de-DE"/>
              </w:rPr>
              <w:t>Segment</w:t>
            </w:r>
            <w:r w:rsidRPr="00522DCA">
              <w:rPr>
                <w:rFonts w:cs="Times New Roman"/>
                <w:b/>
                <w:lang w:val="en-GB"/>
              </w:rPr>
              <w:t xml:space="preserve"> chain</w:t>
            </w:r>
          </w:p>
        </w:tc>
      </w:tr>
      <w:tr w:rsidR="000959A2" w:rsidRPr="00522DCA" w14:paraId="4E5BFE55" w14:textId="77777777" w:rsidTr="009D0EAC">
        <w:trPr>
          <w:trHeight w:hRule="exact" w:val="542"/>
        </w:trPr>
        <w:tc>
          <w:tcPr>
            <w:tcW w:w="1181" w:type="dxa"/>
            <w:tcBorders>
              <w:top w:val="single" w:sz="4" w:space="0" w:color="000000"/>
              <w:left w:val="single" w:sz="4" w:space="0" w:color="000000"/>
              <w:bottom w:val="single" w:sz="4" w:space="0" w:color="000000"/>
              <w:right w:val="single" w:sz="4" w:space="0" w:color="000000"/>
            </w:tcBorders>
            <w:shd w:val="clear" w:color="auto" w:fill="FFFF99"/>
          </w:tcPr>
          <w:p w14:paraId="1D5017D2" w14:textId="77777777" w:rsidR="000959A2" w:rsidRPr="00522DCA" w:rsidRDefault="000959A2">
            <w:pPr>
              <w:rPr>
                <w:rFonts w:cs="Times New Roman"/>
                <w:b/>
                <w:lang w:val="en-GB"/>
              </w:rPr>
            </w:pPr>
            <w:r w:rsidRPr="00522DCA">
              <w:rPr>
                <w:rFonts w:cs="Times New Roman"/>
                <w:b/>
                <w:lang w:val="en-GB"/>
              </w:rPr>
              <w:t>U</w:t>
            </w:r>
          </w:p>
        </w:tc>
        <w:tc>
          <w:tcPr>
            <w:tcW w:w="2403" w:type="dxa"/>
            <w:tcBorders>
              <w:top w:val="single" w:sz="4" w:space="0" w:color="000000"/>
              <w:left w:val="single" w:sz="4" w:space="0" w:color="000000"/>
              <w:bottom w:val="single" w:sz="4" w:space="0" w:color="000000"/>
              <w:right w:val="single" w:sz="4" w:space="0" w:color="000000"/>
            </w:tcBorders>
            <w:shd w:val="clear" w:color="auto" w:fill="FFFF99"/>
          </w:tcPr>
          <w:p w14:paraId="24AEA4AA" w14:textId="77777777" w:rsidR="000959A2" w:rsidRPr="00522DCA" w:rsidRDefault="000959A2">
            <w:pPr>
              <w:rPr>
                <w:rFonts w:cs="Times New Roman"/>
                <w:b/>
                <w:lang w:val="en-GB"/>
              </w:rPr>
            </w:pPr>
            <w:r w:rsidRPr="00522DCA">
              <w:rPr>
                <w:rFonts w:cs="Times New Roman"/>
                <w:b/>
                <w:lang w:val="en-GB"/>
              </w:rPr>
              <w:t>U</w:t>
            </w:r>
          </w:p>
        </w:tc>
        <w:tc>
          <w:tcPr>
            <w:tcW w:w="2626" w:type="dxa"/>
            <w:tcBorders>
              <w:top w:val="single" w:sz="4" w:space="0" w:color="000000"/>
              <w:left w:val="single" w:sz="4" w:space="0" w:color="000000"/>
              <w:bottom w:val="single" w:sz="4" w:space="0" w:color="000000"/>
              <w:right w:val="single" w:sz="4" w:space="0" w:color="000000"/>
            </w:tcBorders>
            <w:shd w:val="clear" w:color="auto" w:fill="FFFF99"/>
          </w:tcPr>
          <w:p w14:paraId="5AEFCB46" w14:textId="77777777" w:rsidR="000959A2" w:rsidRPr="00522DCA" w:rsidRDefault="000959A2">
            <w:pPr>
              <w:rPr>
                <w:rFonts w:cs="Times New Roman"/>
                <w:b/>
                <w:lang w:val="en-GB"/>
              </w:rPr>
            </w:pPr>
            <w:r w:rsidRPr="00522DCA">
              <w:rPr>
                <w:rFonts w:cs="Times New Roman"/>
                <w:b/>
                <w:lang w:val="en-GB"/>
              </w:rPr>
              <w:t>U</w:t>
            </w:r>
          </w:p>
        </w:tc>
        <w:tc>
          <w:tcPr>
            <w:tcW w:w="1298" w:type="dxa"/>
            <w:tcBorders>
              <w:top w:val="single" w:sz="4" w:space="0" w:color="000000"/>
              <w:left w:val="single" w:sz="4" w:space="0" w:color="000000"/>
              <w:bottom w:val="single" w:sz="4" w:space="0" w:color="000000"/>
              <w:right w:val="single" w:sz="4" w:space="0" w:color="000000"/>
            </w:tcBorders>
            <w:shd w:val="clear" w:color="auto" w:fill="FFFF99"/>
          </w:tcPr>
          <w:p w14:paraId="3C561B24" w14:textId="77777777" w:rsidR="000959A2" w:rsidRPr="00522DCA" w:rsidRDefault="000959A2">
            <w:pPr>
              <w:rPr>
                <w:rFonts w:cs="Times New Roman"/>
                <w:b/>
                <w:lang w:val="en-GB"/>
              </w:rPr>
            </w:pPr>
            <w:r w:rsidRPr="00522DCA">
              <w:rPr>
                <w:rFonts w:cs="Times New Roman"/>
                <w:b/>
                <w:lang w:val="en-GB"/>
              </w:rPr>
              <w:t>U</w:t>
            </w:r>
          </w:p>
        </w:tc>
      </w:tr>
      <w:tr w:rsidR="000959A2" w:rsidRPr="00522DCA" w14:paraId="50710F06" w14:textId="77777777" w:rsidTr="009D0EAC">
        <w:trPr>
          <w:trHeight w:hRule="exact" w:val="318"/>
        </w:trPr>
        <w:tc>
          <w:tcPr>
            <w:tcW w:w="1181" w:type="dxa"/>
            <w:tcBorders>
              <w:top w:val="single" w:sz="4" w:space="0" w:color="000000"/>
              <w:left w:val="single" w:sz="4" w:space="0" w:color="000000"/>
              <w:bottom w:val="single" w:sz="4" w:space="0" w:color="000000"/>
              <w:right w:val="single" w:sz="4" w:space="0" w:color="000000"/>
            </w:tcBorders>
            <w:shd w:val="clear" w:color="auto" w:fill="auto"/>
          </w:tcPr>
          <w:p w14:paraId="3A38DCF2" w14:textId="77777777" w:rsidR="000959A2" w:rsidRPr="009D0EAC" w:rsidRDefault="000959A2" w:rsidP="009D0EAC">
            <w:pPr>
              <w:widowControl w:val="0"/>
              <w:tabs>
                <w:tab w:val="left" w:pos="482"/>
              </w:tabs>
              <w:spacing w:before="0" w:after="0"/>
              <w:jc w:val="both"/>
              <w:rPr>
                <w:rFonts w:eastAsia="Times New Roman" w:cs="Times New Roman"/>
                <w:sz w:val="16"/>
                <w:szCs w:val="16"/>
                <w:lang w:eastAsia="de-DE"/>
              </w:rPr>
            </w:pPr>
            <w:r w:rsidRPr="009D0EAC">
              <w:rPr>
                <w:rFonts w:eastAsia="Times New Roman" w:cs="Times New Roman"/>
                <w:sz w:val="16"/>
                <w:szCs w:val="16"/>
                <w:lang w:eastAsia="de-DE"/>
              </w:rPr>
              <w:t>Mummy!</w:t>
            </w:r>
          </w:p>
        </w:tc>
        <w:tc>
          <w:tcPr>
            <w:tcW w:w="2403" w:type="dxa"/>
            <w:tcBorders>
              <w:top w:val="single" w:sz="4" w:space="0" w:color="000000"/>
              <w:left w:val="single" w:sz="4" w:space="0" w:color="000000"/>
              <w:bottom w:val="single" w:sz="4" w:space="0" w:color="000000"/>
              <w:right w:val="single" w:sz="4" w:space="0" w:color="000000"/>
            </w:tcBorders>
            <w:shd w:val="clear" w:color="auto" w:fill="auto"/>
          </w:tcPr>
          <w:p w14:paraId="3280F021" w14:textId="77777777" w:rsidR="000959A2" w:rsidRPr="009D0EAC" w:rsidRDefault="000959A2" w:rsidP="009D0EAC">
            <w:pPr>
              <w:widowControl w:val="0"/>
              <w:tabs>
                <w:tab w:val="left" w:pos="482"/>
              </w:tabs>
              <w:spacing w:before="0" w:after="0"/>
              <w:jc w:val="both"/>
              <w:rPr>
                <w:rFonts w:eastAsia="Times New Roman" w:cs="Times New Roman"/>
                <w:sz w:val="16"/>
                <w:szCs w:val="16"/>
                <w:lang w:eastAsia="de-DE"/>
              </w:rPr>
            </w:pPr>
            <w:r w:rsidRPr="009D0EAC">
              <w:rPr>
                <w:rFonts w:eastAsia="Times New Roman" w:cs="Times New Roman"/>
                <w:sz w:val="16"/>
                <w:szCs w:val="16"/>
                <w:lang w:eastAsia="de-DE"/>
              </w:rPr>
              <w:t xml:space="preserve">I </w:t>
            </w:r>
            <w:proofErr w:type="spellStart"/>
            <w:r w:rsidRPr="009D0EAC">
              <w:rPr>
                <w:rFonts w:eastAsia="Times New Roman" w:cs="Times New Roman"/>
                <w:sz w:val="16"/>
                <w:szCs w:val="16"/>
                <w:lang w:eastAsia="de-DE"/>
              </w:rPr>
              <w:t>want</w:t>
            </w:r>
            <w:proofErr w:type="spellEnd"/>
            <w:r w:rsidRPr="009D0EAC">
              <w:rPr>
                <w:rFonts w:eastAsia="Times New Roman" w:cs="Times New Roman"/>
                <w:sz w:val="16"/>
                <w:szCs w:val="16"/>
                <w:lang w:eastAsia="de-DE"/>
              </w:rPr>
              <w:t xml:space="preserve"> </w:t>
            </w:r>
            <w:proofErr w:type="spellStart"/>
            <w:r w:rsidRPr="009D0EAC">
              <w:rPr>
                <w:rFonts w:eastAsia="Times New Roman" w:cs="Times New Roman"/>
                <w:sz w:val="16"/>
                <w:szCs w:val="16"/>
                <w:lang w:eastAsia="de-DE"/>
              </w:rPr>
              <w:t>something</w:t>
            </w:r>
            <w:proofErr w:type="spellEnd"/>
            <w:r w:rsidRPr="009D0EAC">
              <w:rPr>
                <w:rFonts w:eastAsia="Times New Roman" w:cs="Times New Roman"/>
                <w:sz w:val="16"/>
                <w:szCs w:val="16"/>
                <w:lang w:eastAsia="de-DE"/>
              </w:rPr>
              <w:t>+...</w:t>
            </w:r>
          </w:p>
        </w:tc>
        <w:tc>
          <w:tcPr>
            <w:tcW w:w="2626" w:type="dxa"/>
            <w:tcBorders>
              <w:top w:val="single" w:sz="4" w:space="0" w:color="000000"/>
              <w:left w:val="single" w:sz="4" w:space="0" w:color="000000"/>
              <w:bottom w:val="single" w:sz="4" w:space="0" w:color="000000"/>
              <w:right w:val="single" w:sz="4" w:space="0" w:color="000000"/>
            </w:tcBorders>
            <w:shd w:val="clear" w:color="auto" w:fill="auto"/>
          </w:tcPr>
          <w:p w14:paraId="1788EF04" w14:textId="77777777" w:rsidR="000959A2" w:rsidRPr="009D0EAC" w:rsidRDefault="000959A2" w:rsidP="009D0EAC">
            <w:pPr>
              <w:widowControl w:val="0"/>
              <w:tabs>
                <w:tab w:val="left" w:pos="482"/>
              </w:tabs>
              <w:spacing w:before="0" w:after="0"/>
              <w:jc w:val="both"/>
              <w:rPr>
                <w:rFonts w:eastAsia="Times New Roman" w:cs="Times New Roman"/>
                <w:sz w:val="16"/>
                <w:szCs w:val="16"/>
                <w:lang w:eastAsia="de-DE"/>
              </w:rPr>
            </w:pPr>
            <w:r w:rsidRPr="009D0EAC">
              <w:rPr>
                <w:rFonts w:eastAsia="Times New Roman" w:cs="Times New Roman"/>
                <w:sz w:val="16"/>
                <w:szCs w:val="16"/>
                <w:lang w:eastAsia="de-DE"/>
              </w:rPr>
              <w:t xml:space="preserve">Something </w:t>
            </w:r>
            <w:proofErr w:type="spellStart"/>
            <w:r w:rsidRPr="009D0EAC">
              <w:rPr>
                <w:rFonts w:eastAsia="Times New Roman" w:cs="Times New Roman"/>
                <w:sz w:val="16"/>
                <w:szCs w:val="16"/>
                <w:lang w:eastAsia="de-DE"/>
              </w:rPr>
              <w:t>to</w:t>
            </w:r>
            <w:proofErr w:type="spellEnd"/>
            <w:r w:rsidRPr="009D0EAC">
              <w:rPr>
                <w:rFonts w:eastAsia="Times New Roman" w:cs="Times New Roman"/>
                <w:sz w:val="16"/>
                <w:szCs w:val="16"/>
                <w:lang w:eastAsia="de-DE"/>
              </w:rPr>
              <w:t xml:space="preserve"> </w:t>
            </w:r>
            <w:proofErr w:type="spellStart"/>
            <w:r w:rsidRPr="009D0EAC">
              <w:rPr>
                <w:rFonts w:eastAsia="Times New Roman" w:cs="Times New Roman"/>
                <w:sz w:val="16"/>
                <w:szCs w:val="16"/>
                <w:lang w:eastAsia="de-DE"/>
              </w:rPr>
              <w:t>drink</w:t>
            </w:r>
            <w:proofErr w:type="spellEnd"/>
            <w:r w:rsidRPr="009D0EAC">
              <w:rPr>
                <w:rFonts w:eastAsia="Times New Roman" w:cs="Times New Roman"/>
                <w:sz w:val="16"/>
                <w:szCs w:val="16"/>
                <w:lang w:eastAsia="de-DE"/>
              </w:rPr>
              <w:t>.</w:t>
            </w:r>
          </w:p>
        </w:tc>
        <w:tc>
          <w:tcPr>
            <w:tcW w:w="1298" w:type="dxa"/>
            <w:tcBorders>
              <w:top w:val="single" w:sz="4" w:space="0" w:color="000000"/>
              <w:left w:val="single" w:sz="4" w:space="0" w:color="000000"/>
              <w:bottom w:val="single" w:sz="4" w:space="0" w:color="000000"/>
              <w:right w:val="single" w:sz="4" w:space="0" w:color="000000"/>
            </w:tcBorders>
            <w:shd w:val="clear" w:color="auto" w:fill="auto"/>
          </w:tcPr>
          <w:p w14:paraId="7B463BCD" w14:textId="77777777" w:rsidR="000959A2" w:rsidRPr="009D0EAC" w:rsidRDefault="000959A2" w:rsidP="009D0EAC">
            <w:pPr>
              <w:widowControl w:val="0"/>
              <w:tabs>
                <w:tab w:val="left" w:pos="482"/>
              </w:tabs>
              <w:spacing w:before="0" w:after="0"/>
              <w:jc w:val="both"/>
              <w:rPr>
                <w:rFonts w:eastAsia="Times New Roman" w:cs="Times New Roman"/>
                <w:sz w:val="16"/>
                <w:szCs w:val="16"/>
                <w:lang w:eastAsia="de-DE"/>
              </w:rPr>
            </w:pPr>
            <w:r w:rsidRPr="009D0EAC">
              <w:rPr>
                <w:rFonts w:eastAsia="Times New Roman" w:cs="Times New Roman"/>
                <w:sz w:val="16"/>
                <w:szCs w:val="16"/>
                <w:lang w:eastAsia="de-DE"/>
              </w:rPr>
              <w:t>Can I?</w:t>
            </w:r>
          </w:p>
        </w:tc>
      </w:tr>
    </w:tbl>
    <w:p w14:paraId="4B92166B" w14:textId="2C33D179" w:rsidR="000959A2" w:rsidRPr="00522DCA" w:rsidRDefault="000959A2" w:rsidP="00586DA6">
      <w:pPr>
        <w:pStyle w:val="berschrift2"/>
        <w:numPr>
          <w:ilvl w:val="0"/>
          <w:numId w:val="0"/>
        </w:numPr>
        <w:ind w:left="360" w:hanging="360"/>
        <w:rPr>
          <w:lang w:val="en-GB"/>
        </w:rPr>
      </w:pPr>
      <w:bookmarkStart w:id="940" w:name="_Toc415132496"/>
      <w:bookmarkStart w:id="941" w:name="_Toc415132677"/>
      <w:r w:rsidRPr="00522DCA">
        <w:rPr>
          <w:lang w:val="en-GB"/>
        </w:rPr>
        <w:t>Segmentation: </w:t>
      </w:r>
      <w:r w:rsidR="00C81274" w:rsidRPr="00522DCA">
        <w:rPr>
          <w:lang w:val="en-GB"/>
        </w:rPr>
        <w:t>“</w:t>
      </w:r>
      <w:r w:rsidRPr="00522DCA">
        <w:rPr>
          <w:lang w:val="en-GB"/>
        </w:rPr>
        <w:t>IPA: Words and Syllables</w:t>
      </w:r>
      <w:r w:rsidR="00C81274" w:rsidRPr="00522DCA">
        <w:rPr>
          <w:lang w:val="en-GB"/>
        </w:rPr>
        <w:t>”</w:t>
      </w:r>
      <w:bookmarkEnd w:id="940"/>
      <w:bookmarkEnd w:id="941"/>
    </w:p>
    <w:p w14:paraId="3E72EB0D" w14:textId="77777777" w:rsidR="000959A2" w:rsidRPr="00522DCA" w:rsidRDefault="000959A2" w:rsidP="005D3475">
      <w:pPr>
        <w:pStyle w:val="Standard-BlockCharCharChar"/>
        <w:rPr>
          <w:lang w:val="en-GB"/>
        </w:rPr>
      </w:pPr>
      <w:r w:rsidRPr="00522DCA">
        <w:rPr>
          <w:lang w:val="en-GB"/>
        </w:rPr>
        <w:t>The IPA segmentation algorithm segments a transcription done according to the IPA</w:t>
      </w:r>
      <w:ins w:id="942" w:author="Moritz Lautenbach" w:date="2014-04-16T11:16:00Z">
        <w:r w:rsidRPr="00522DCA">
          <w:rPr>
            <w:lang w:val="en-GB"/>
          </w:rPr>
          <w:t>-</w:t>
        </w:r>
      </w:ins>
      <w:del w:id="943" w:author="Moritz Lautenbach" w:date="2014-04-16T11:16:00Z">
        <w:r w:rsidRPr="00522DCA" w:rsidDel="000F7791">
          <w:rPr>
            <w:lang w:val="en-GB"/>
          </w:rPr>
          <w:delText xml:space="preserve"> </w:delText>
        </w:r>
      </w:del>
      <w:proofErr w:type="gramStart"/>
      <w:r w:rsidRPr="00522DCA">
        <w:rPr>
          <w:lang w:val="en-GB"/>
        </w:rPr>
        <w:t>conventions .</w:t>
      </w:r>
      <w:proofErr w:type="gramEnd"/>
      <w:r w:rsidRPr="00522DCA">
        <w:rPr>
          <w:lang w:val="en-GB"/>
        </w:rPr>
        <w:t xml:space="preserve"> Details on these conventions were presented by </w:t>
      </w:r>
    </w:p>
    <w:p w14:paraId="55AC6EAF" w14:textId="77777777" w:rsidR="000959A2" w:rsidRPr="00522DCA" w:rsidRDefault="000959A2" w:rsidP="005D3475">
      <w:pPr>
        <w:pStyle w:val="Standard-BlockCharCharChar"/>
        <w:rPr>
          <w:lang w:val="en-GB"/>
        </w:rPr>
      </w:pPr>
      <w:proofErr w:type="spellStart"/>
      <w:r w:rsidRPr="00522DCA">
        <w:rPr>
          <w:lang w:val="en-GB"/>
        </w:rPr>
        <w:t>Thoma</w:t>
      </w:r>
      <w:proofErr w:type="spellEnd"/>
      <w:r w:rsidRPr="00522DCA">
        <w:rPr>
          <w:lang w:val="en-GB"/>
        </w:rPr>
        <w:t xml:space="preserve">, Dieter &amp; Tracy, Rosemarie (2005): </w:t>
      </w:r>
      <w:r w:rsidRPr="009D0EAC">
        <w:rPr>
          <w:i/>
          <w:lang w:val="en-GB"/>
        </w:rPr>
        <w:t>L1 and Early L2: What's the difference?</w:t>
      </w:r>
      <w:r w:rsidRPr="00522DCA">
        <w:rPr>
          <w:lang w:val="en-GB"/>
        </w:rPr>
        <w:t xml:space="preserve"> Presentation, </w:t>
      </w:r>
      <w:proofErr w:type="spellStart"/>
      <w:r w:rsidRPr="00522DCA">
        <w:rPr>
          <w:lang w:val="en-GB"/>
        </w:rPr>
        <w:t>DGfS-Jahrestagung</w:t>
      </w:r>
      <w:proofErr w:type="spellEnd"/>
      <w:r w:rsidRPr="00522DCA">
        <w:rPr>
          <w:lang w:val="en-GB"/>
        </w:rPr>
        <w:t xml:space="preserve"> in Köln.</w:t>
      </w:r>
    </w:p>
    <w:p w14:paraId="68FB1634" w14:textId="5B772FD0" w:rsidR="000959A2" w:rsidRPr="00522DCA" w:rsidRDefault="000959A2" w:rsidP="005D3475">
      <w:pPr>
        <w:pStyle w:val="Standard-BlockCharCharChar"/>
        <w:rPr>
          <w:lang w:val="en-GB"/>
        </w:rPr>
      </w:pPr>
      <w:r w:rsidRPr="00522DCA">
        <w:rPr>
          <w:lang w:val="en-GB"/>
        </w:rPr>
        <w:t>A written version of these conventions is currently not available. The conventions in respect to the symbols relevant for segmentation are relatively simple: word endings are marked by spaces, different syllables of a word are separated from another by full</w:t>
      </w:r>
      <w:ins w:id="944" w:author="Moritz Lautenbach" w:date="2014-04-16T11:11:00Z">
        <w:r w:rsidRPr="00522DCA">
          <w:rPr>
            <w:lang w:val="en-GB"/>
          </w:rPr>
          <w:t xml:space="preserve"> </w:t>
        </w:r>
      </w:ins>
      <w:r w:rsidRPr="00522DCA">
        <w:rPr>
          <w:lang w:val="en-GB"/>
        </w:rPr>
        <w:t>stops. Marking syllable boundaries is optional, i.e. word segmentation will take place independent of further separation into syllables.</w:t>
      </w:r>
    </w:p>
    <w:p w14:paraId="3B5C6F56" w14:textId="77777777" w:rsidR="000959A2" w:rsidRPr="00522DCA" w:rsidRDefault="000959A2" w:rsidP="005D3475">
      <w:pPr>
        <w:pStyle w:val="Standard-BlockCharCharChar"/>
        <w:rPr>
          <w:lang w:val="en-GB"/>
        </w:rPr>
      </w:pPr>
      <w:r w:rsidRPr="00522DCA">
        <w:rPr>
          <w:lang w:val="en-GB"/>
        </w:rPr>
        <w:t>As opposed to the other segmentation algorithms, IPA</w:t>
      </w:r>
      <w:ins w:id="945" w:author="Moritz Lautenbach" w:date="2014-04-16T11:18:00Z">
        <w:r w:rsidRPr="00522DCA">
          <w:rPr>
            <w:lang w:val="en-GB"/>
          </w:rPr>
          <w:t>-</w:t>
        </w:r>
      </w:ins>
      <w:del w:id="946" w:author="Moritz Lautenbach" w:date="2014-04-16T11:18:00Z">
        <w:r w:rsidRPr="00522DCA" w:rsidDel="000F7791">
          <w:rPr>
            <w:lang w:val="en-GB"/>
          </w:rPr>
          <w:delText xml:space="preserve"> </w:delText>
        </w:r>
      </w:del>
      <w:r w:rsidRPr="00522DCA">
        <w:rPr>
          <w:lang w:val="en-GB"/>
        </w:rPr>
        <w:t>segmentation</w:t>
      </w:r>
      <w:ins w:id="947" w:author="Moritz Lautenbach" w:date="2014-04-16T11:18:00Z">
        <w:r w:rsidRPr="00522DCA">
          <w:rPr>
            <w:lang w:val="en-GB"/>
          </w:rPr>
          <w:t>s</w:t>
        </w:r>
      </w:ins>
      <w:r w:rsidRPr="00522DCA">
        <w:rPr>
          <w:lang w:val="en-GB"/>
        </w:rPr>
        <w:t xml:space="preserve"> are not segmented into tiers of type 'T' by default. Only those that have been assigned the category 'v-pho' (please note that it</w:t>
      </w:r>
      <w:del w:id="948" w:author="Moritz Lautenbach" w:date="2014-04-16T11:19:00Z">
        <w:r w:rsidRPr="00522DCA" w:rsidDel="000F7791">
          <w:rPr>
            <w:lang w:val="en-GB"/>
          </w:rPr>
          <w:delText>'</w:delText>
        </w:r>
      </w:del>
      <w:ins w:id="949" w:author="Moritz Lautenbach" w:date="2014-04-16T11:19:00Z">
        <w:r w:rsidRPr="00522DCA">
          <w:rPr>
            <w:lang w:val="en-GB"/>
          </w:rPr>
          <w:t xml:space="preserve"> i</w:t>
        </w:r>
      </w:ins>
      <w:r w:rsidRPr="00522DCA">
        <w:rPr>
          <w:lang w:val="en-GB"/>
        </w:rPr>
        <w:t>s written in lower case) will be segmented into type 'T'.</w:t>
      </w:r>
    </w:p>
    <w:tbl>
      <w:tblPr>
        <w:tblStyle w:val="Tabellenraster"/>
        <w:tblW w:w="0" w:type="auto"/>
        <w:tblInd w:w="108" w:type="dxa"/>
        <w:tblLook w:val="0000" w:firstRow="0" w:lastRow="0" w:firstColumn="0" w:lastColumn="0" w:noHBand="0" w:noVBand="0"/>
      </w:tblPr>
      <w:tblGrid>
        <w:gridCol w:w="2977"/>
        <w:gridCol w:w="2410"/>
      </w:tblGrid>
      <w:tr w:rsidR="009D0EAC" w:rsidRPr="009D0EAC" w14:paraId="06A58AFB" w14:textId="77777777" w:rsidTr="0049368D">
        <w:trPr>
          <w:trHeight w:hRule="exact" w:val="397"/>
        </w:trPr>
        <w:tc>
          <w:tcPr>
            <w:tcW w:w="2977" w:type="dxa"/>
            <w:shd w:val="clear" w:color="auto" w:fill="D9D9D9"/>
          </w:tcPr>
          <w:p w14:paraId="05C81E2E" w14:textId="77777777" w:rsidR="009D0EAC" w:rsidRPr="009D0EAC" w:rsidRDefault="009D0EAC" w:rsidP="009D0EAC">
            <w:pPr>
              <w:spacing w:before="0" w:after="0"/>
              <w:jc w:val="left"/>
              <w:rPr>
                <w:b/>
                <w:bCs/>
                <w:szCs w:val="24"/>
              </w:rPr>
            </w:pPr>
            <w:r w:rsidRPr="009D0EAC">
              <w:rPr>
                <w:b/>
                <w:bCs/>
                <w:szCs w:val="24"/>
              </w:rPr>
              <w:t>Name</w:t>
            </w:r>
          </w:p>
        </w:tc>
        <w:tc>
          <w:tcPr>
            <w:tcW w:w="2410" w:type="dxa"/>
            <w:shd w:val="clear" w:color="auto" w:fill="D9D9D9"/>
          </w:tcPr>
          <w:p w14:paraId="693A8FA5" w14:textId="3103DD17" w:rsidR="009D0EAC" w:rsidRPr="009D0EAC" w:rsidRDefault="009D0EAC" w:rsidP="009D0EAC">
            <w:pPr>
              <w:spacing w:before="0" w:after="0"/>
              <w:jc w:val="left"/>
              <w:rPr>
                <w:b/>
                <w:bCs/>
                <w:szCs w:val="24"/>
              </w:rPr>
            </w:pPr>
            <w:r w:rsidRPr="009D0EAC">
              <w:rPr>
                <w:b/>
                <w:bCs/>
                <w:szCs w:val="24"/>
              </w:rPr>
              <w:t>Sta</w:t>
            </w:r>
            <w:r>
              <w:rPr>
                <w:b/>
                <w:bCs/>
                <w:szCs w:val="24"/>
              </w:rPr>
              <w:t xml:space="preserve">ndard </w:t>
            </w:r>
            <w:proofErr w:type="spellStart"/>
            <w:r>
              <w:rPr>
                <w:b/>
                <w:bCs/>
                <w:szCs w:val="24"/>
              </w:rPr>
              <w:t>value</w:t>
            </w:r>
            <w:proofErr w:type="spellEnd"/>
          </w:p>
        </w:tc>
      </w:tr>
      <w:tr w:rsidR="009D0EAC" w:rsidRPr="009D0EAC" w14:paraId="783EA8DC" w14:textId="77777777" w:rsidTr="0049368D">
        <w:trPr>
          <w:trHeight w:hRule="exact" w:val="397"/>
        </w:trPr>
        <w:tc>
          <w:tcPr>
            <w:tcW w:w="2977" w:type="dxa"/>
          </w:tcPr>
          <w:p w14:paraId="17D17117" w14:textId="77777777" w:rsidR="009D0EAC" w:rsidRPr="009D0EAC" w:rsidRDefault="009D0EAC" w:rsidP="009D0EAC">
            <w:pPr>
              <w:spacing w:before="0" w:after="0"/>
              <w:jc w:val="left"/>
              <w:rPr>
                <w:bCs/>
                <w:szCs w:val="24"/>
              </w:rPr>
            </w:pPr>
            <w:proofErr w:type="spellStart"/>
            <w:r w:rsidRPr="009D0EAC">
              <w:rPr>
                <w:bCs/>
                <w:szCs w:val="24"/>
              </w:rPr>
              <w:lastRenderedPageBreak/>
              <w:t>WordBoundaries</w:t>
            </w:r>
            <w:proofErr w:type="spellEnd"/>
          </w:p>
        </w:tc>
        <w:tc>
          <w:tcPr>
            <w:tcW w:w="2410" w:type="dxa"/>
          </w:tcPr>
          <w:p w14:paraId="58EC31C8" w14:textId="77777777" w:rsidR="009D0EAC" w:rsidRPr="009D0EAC" w:rsidRDefault="009D0EAC" w:rsidP="009D0EAC">
            <w:pPr>
              <w:spacing w:before="0" w:after="0"/>
              <w:jc w:val="left"/>
              <w:rPr>
                <w:szCs w:val="24"/>
              </w:rPr>
            </w:pPr>
            <w:r w:rsidRPr="009D0EAC">
              <w:rPr>
                <w:b/>
                <w:bCs/>
                <w:szCs w:val="24"/>
              </w:rPr>
              <w:t>&lt;SPACE&gt;</w:t>
            </w:r>
          </w:p>
        </w:tc>
      </w:tr>
      <w:tr w:rsidR="009D0EAC" w:rsidRPr="009D0EAC" w14:paraId="21F49A4D" w14:textId="77777777" w:rsidTr="0049368D">
        <w:trPr>
          <w:trHeight w:hRule="exact" w:val="397"/>
        </w:trPr>
        <w:tc>
          <w:tcPr>
            <w:tcW w:w="2977" w:type="dxa"/>
          </w:tcPr>
          <w:p w14:paraId="16E0ECA5" w14:textId="77777777" w:rsidR="009D0EAC" w:rsidRPr="009D0EAC" w:rsidRDefault="009D0EAC" w:rsidP="009D0EAC">
            <w:pPr>
              <w:spacing w:before="0" w:after="0"/>
              <w:jc w:val="left"/>
              <w:rPr>
                <w:bCs/>
                <w:szCs w:val="24"/>
              </w:rPr>
            </w:pPr>
            <w:proofErr w:type="spellStart"/>
            <w:r w:rsidRPr="009D0EAC">
              <w:rPr>
                <w:bCs/>
                <w:szCs w:val="24"/>
              </w:rPr>
              <w:t>SyllableBoundaries</w:t>
            </w:r>
            <w:proofErr w:type="spellEnd"/>
          </w:p>
        </w:tc>
        <w:tc>
          <w:tcPr>
            <w:tcW w:w="2410" w:type="dxa"/>
          </w:tcPr>
          <w:p w14:paraId="4DE33EFF" w14:textId="77777777" w:rsidR="009D0EAC" w:rsidRPr="009D0EAC" w:rsidRDefault="009D0EAC" w:rsidP="009D0EAC">
            <w:pPr>
              <w:spacing w:before="0" w:after="0"/>
              <w:jc w:val="left"/>
              <w:rPr>
                <w:szCs w:val="24"/>
              </w:rPr>
            </w:pPr>
            <w:r w:rsidRPr="009D0EAC">
              <w:rPr>
                <w:b/>
                <w:bCs/>
                <w:szCs w:val="24"/>
              </w:rPr>
              <w:t>.</w:t>
            </w:r>
          </w:p>
        </w:tc>
      </w:tr>
    </w:tbl>
    <w:p w14:paraId="73264F3E" w14:textId="77777777" w:rsidR="000959A2" w:rsidRPr="00522DCA" w:rsidRDefault="000959A2" w:rsidP="005D3475">
      <w:pPr>
        <w:pStyle w:val="Standard-BlockCharCharChar"/>
        <w:rPr>
          <w:lang w:val="en-GB"/>
        </w:rPr>
      </w:pPr>
      <w:r w:rsidRPr="00522DCA">
        <w:rPr>
          <w:lang w:val="en-GB"/>
        </w:rPr>
        <w:t>Explanation: Words are separated from each other by spaces, syllables (optional) are separated from each other by full</w:t>
      </w:r>
      <w:ins w:id="950" w:author="Moritz Lautenbach" w:date="2014-04-16T11:11:00Z">
        <w:r w:rsidRPr="00522DCA">
          <w:rPr>
            <w:lang w:val="en-GB"/>
          </w:rPr>
          <w:t xml:space="preserve"> </w:t>
        </w:r>
      </w:ins>
      <w:r w:rsidRPr="00522DCA">
        <w:rPr>
          <w:lang w:val="en-GB"/>
        </w:rPr>
        <w:t>stops. There is no additional check whether the transcription symbols have been applied according to convention. In particular it is not checked, whether the symbols used are part of the IPA inventory. All symbols except for spaces and full</w:t>
      </w:r>
      <w:ins w:id="951" w:author="Moritz Lautenbach" w:date="2014-04-16T11:11:00Z">
        <w:r w:rsidRPr="00522DCA">
          <w:rPr>
            <w:lang w:val="en-GB"/>
          </w:rPr>
          <w:t xml:space="preserve"> </w:t>
        </w:r>
      </w:ins>
      <w:r w:rsidRPr="00522DCA">
        <w:rPr>
          <w:lang w:val="en-GB"/>
        </w:rPr>
        <w:t>stops, are interpreted as words or syllables.</w:t>
      </w:r>
    </w:p>
    <w:p w14:paraId="60C4D25A" w14:textId="77777777" w:rsidR="000959A2" w:rsidRPr="00522DCA" w:rsidRDefault="000959A2" w:rsidP="005D3475">
      <w:pPr>
        <w:pStyle w:val="Standard-BlockCharCharChar"/>
        <w:rPr>
          <w:lang w:val="en-GB"/>
        </w:rPr>
      </w:pPr>
      <w:r w:rsidRPr="00522DCA">
        <w:rPr>
          <w:lang w:val="en-GB"/>
        </w:rPr>
        <w:t>Example:</w:t>
      </w:r>
    </w:p>
    <w:p w14:paraId="557C48C2" w14:textId="02A94BBB" w:rsidR="000959A2" w:rsidRPr="00522DCA" w:rsidRDefault="000959A2" w:rsidP="005D3475">
      <w:pPr>
        <w:pStyle w:val="Standard-BlockCharCharChar"/>
        <w:rPr>
          <w:lang w:val="en-GB"/>
        </w:rPr>
      </w:pPr>
      <w:r w:rsidRPr="00522DCA">
        <w:rPr>
          <w:lang w:val="en-GB"/>
        </w:rPr>
        <w:t>The following segment chain of speaker X is segmented with the segmentation: </w:t>
      </w:r>
      <w:ins w:id="952" w:author="Moritz Lautenbach" w:date="2014-04-16T11:20:00Z">
        <w:r w:rsidRPr="00522DCA" w:rsidDel="000F7791">
          <w:rPr>
            <w:lang w:val="en-GB"/>
          </w:rPr>
          <w:t xml:space="preserve"> </w:t>
        </w:r>
      </w:ins>
      <w:r w:rsidR="00C81274" w:rsidRPr="00522DCA">
        <w:rPr>
          <w:lang w:val="en-GB"/>
        </w:rPr>
        <w:t>“</w:t>
      </w:r>
      <w:del w:id="953" w:author="Moritz Lautenbach" w:date="2014-04-16T11:20:00Z">
        <w:r w:rsidRPr="00522DCA" w:rsidDel="000F7791">
          <w:rPr>
            <w:lang w:val="en-GB"/>
          </w:rPr>
          <w:delText>DIDA:</w:delText>
        </w:r>
      </w:del>
      <w:r w:rsidR="00C81274" w:rsidRPr="00522DCA">
        <w:rPr>
          <w:lang w:val="en-GB"/>
        </w:rPr>
        <w:t>”</w:t>
      </w:r>
      <w:r w:rsidRPr="00522DCA">
        <w:rPr>
          <w:lang w:val="en-GB"/>
        </w:rPr>
        <w:t>IPA: Words and syllables</w:t>
      </w:r>
      <w:r w:rsidR="00C81274" w:rsidRPr="00522DCA">
        <w:rPr>
          <w:lang w:val="en-GB"/>
        </w:rPr>
        <w:t>”</w:t>
      </w:r>
      <w:r w:rsidRPr="00522DCA">
        <w:rPr>
          <w:lang w:val="en-GB"/>
        </w:rPr>
        <w:t xml:space="preserve"> </w:t>
      </w:r>
    </w:p>
    <w:p w14:paraId="4ADBB04E" w14:textId="77777777" w:rsidR="000959A2" w:rsidRPr="00522DCA" w:rsidRDefault="0005350C" w:rsidP="009D0EAC">
      <w:pPr>
        <w:jc w:val="left"/>
        <w:rPr>
          <w:rFonts w:cs="Times New Roman"/>
          <w:lang w:val="en-GB"/>
        </w:rPr>
      </w:pPr>
      <w:r>
        <w:rPr>
          <w:rFonts w:cs="Times New Roman"/>
          <w:lang w:val="en-GB"/>
        </w:rPr>
        <w:pict w14:anchorId="37318E13">
          <v:shape id="_x0000_i1198" type="#_x0000_t75" style="width:327.35pt;height:47.7pt" filled="t">
            <v:fill color2="black"/>
            <v:imagedata r:id="rId299" o:title=""/>
          </v:shape>
        </w:pict>
      </w:r>
    </w:p>
    <w:p w14:paraId="5D1536F8" w14:textId="77777777" w:rsidR="000959A2" w:rsidRPr="00522DCA" w:rsidRDefault="000959A2" w:rsidP="005D3475">
      <w:pPr>
        <w:pStyle w:val="Standard-BlockCharCharChar"/>
        <w:rPr>
          <w:lang w:val="en-GB"/>
        </w:rPr>
      </w:pPr>
      <w:r w:rsidRPr="00522DCA">
        <w:rPr>
          <w:lang w:val="en-GB"/>
        </w:rPr>
        <w:t xml:space="preserve">... </w:t>
      </w:r>
      <w:proofErr w:type="gramStart"/>
      <w:r w:rsidRPr="00522DCA">
        <w:rPr>
          <w:lang w:val="en-GB"/>
        </w:rPr>
        <w:t>into</w:t>
      </w:r>
      <w:proofErr w:type="gramEnd"/>
      <w:r w:rsidRPr="00522DCA">
        <w:rPr>
          <w:lang w:val="en-GB"/>
        </w:rPr>
        <w:t xml:space="preserve"> words (w), syllables (</w:t>
      </w:r>
      <w:proofErr w:type="spellStart"/>
      <w:r w:rsidRPr="00522DCA">
        <w:rPr>
          <w:lang w:val="en-GB"/>
        </w:rPr>
        <w:t>sl</w:t>
      </w:r>
      <w:proofErr w:type="spellEnd"/>
      <w:r w:rsidRPr="00522DCA">
        <w:rPr>
          <w:lang w:val="en-GB"/>
        </w:rPr>
        <w:t>), word boundaries (</w:t>
      </w:r>
      <w:proofErr w:type="spellStart"/>
      <w:r w:rsidRPr="00522DCA">
        <w:rPr>
          <w:lang w:val="en-GB"/>
        </w:rPr>
        <w:t>wb</w:t>
      </w:r>
      <w:proofErr w:type="spellEnd"/>
      <w:r w:rsidRPr="00522DCA">
        <w:rPr>
          <w:lang w:val="en-GB"/>
        </w:rPr>
        <w:t>) and syllable boundaries (</w:t>
      </w:r>
      <w:proofErr w:type="spellStart"/>
      <w:r w:rsidRPr="00522DCA">
        <w:rPr>
          <w:lang w:val="en-GB"/>
        </w:rPr>
        <w:t>sb</w:t>
      </w:r>
      <w:proofErr w:type="spellEnd"/>
      <w:r w:rsidRPr="00522DCA">
        <w:rPr>
          <w:lang w:val="en-GB"/>
        </w:rPr>
        <w:t>):</w:t>
      </w:r>
    </w:p>
    <w:tbl>
      <w:tblPr>
        <w:tblStyle w:val="Tabellenraster"/>
        <w:tblW w:w="9356" w:type="dxa"/>
        <w:tblInd w:w="108" w:type="dxa"/>
        <w:tblLook w:val="00A0" w:firstRow="1" w:lastRow="0" w:firstColumn="1" w:lastColumn="0" w:noHBand="0" w:noVBand="0"/>
      </w:tblPr>
      <w:tblGrid>
        <w:gridCol w:w="530"/>
        <w:gridCol w:w="388"/>
        <w:gridCol w:w="459"/>
        <w:gridCol w:w="427"/>
        <w:gridCol w:w="532"/>
        <w:gridCol w:w="427"/>
        <w:gridCol w:w="420"/>
        <w:gridCol w:w="427"/>
        <w:gridCol w:w="339"/>
        <w:gridCol w:w="388"/>
        <w:gridCol w:w="455"/>
        <w:gridCol w:w="427"/>
        <w:gridCol w:w="358"/>
        <w:gridCol w:w="427"/>
        <w:gridCol w:w="379"/>
        <w:gridCol w:w="427"/>
        <w:gridCol w:w="612"/>
        <w:gridCol w:w="427"/>
        <w:gridCol w:w="479"/>
        <w:gridCol w:w="427"/>
        <w:gridCol w:w="601"/>
      </w:tblGrid>
      <w:tr w:rsidR="009D0EAC" w:rsidRPr="009D0EAC" w14:paraId="4CA56792" w14:textId="77777777" w:rsidTr="0049368D">
        <w:tc>
          <w:tcPr>
            <w:tcW w:w="9356" w:type="dxa"/>
            <w:gridSpan w:val="21"/>
            <w:tcBorders>
              <w:bottom w:val="single" w:sz="4" w:space="0" w:color="auto"/>
            </w:tcBorders>
            <w:shd w:val="clear" w:color="auto" w:fill="C0C0C0"/>
          </w:tcPr>
          <w:p w14:paraId="2BB4A833" w14:textId="77777777" w:rsidR="009D0EAC" w:rsidRPr="009D0EAC" w:rsidRDefault="009D0EAC" w:rsidP="009D0EAC">
            <w:pPr>
              <w:widowControl w:val="0"/>
              <w:tabs>
                <w:tab w:val="left" w:pos="385"/>
              </w:tabs>
              <w:spacing w:before="0" w:after="0"/>
              <w:rPr>
                <w:b/>
                <w:sz w:val="20"/>
              </w:rPr>
            </w:pPr>
            <w:r w:rsidRPr="009D0EAC">
              <w:rPr>
                <w:b/>
                <w:sz w:val="20"/>
              </w:rPr>
              <w:t>Segmentkette</w:t>
            </w:r>
          </w:p>
        </w:tc>
      </w:tr>
      <w:tr w:rsidR="009D0EAC" w:rsidRPr="009D0EAC" w14:paraId="4314719E" w14:textId="77777777" w:rsidTr="0049368D">
        <w:tc>
          <w:tcPr>
            <w:tcW w:w="9356" w:type="dxa"/>
            <w:gridSpan w:val="21"/>
            <w:shd w:val="clear" w:color="auto" w:fill="auto"/>
          </w:tcPr>
          <w:p w14:paraId="00832AFA"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hɜns.xen</w:t>
            </w:r>
            <w:proofErr w:type="spellEnd"/>
            <w:r w:rsidRPr="009D0EAC">
              <w:rPr>
                <w:b/>
                <w:sz w:val="14"/>
                <w:szCs w:val="14"/>
              </w:rPr>
              <w:t xml:space="preserve"> </w:t>
            </w:r>
            <w:proofErr w:type="spellStart"/>
            <w:r w:rsidRPr="009D0EAC">
              <w:rPr>
                <w:b/>
                <w:sz w:val="14"/>
                <w:szCs w:val="14"/>
              </w:rPr>
              <w:t>klain</w:t>
            </w:r>
            <w:proofErr w:type="spellEnd"/>
            <w:r w:rsidRPr="009D0EAC">
              <w:rPr>
                <w:b/>
                <w:sz w:val="14"/>
                <w:szCs w:val="14"/>
              </w:rPr>
              <w:t xml:space="preserve"> </w:t>
            </w:r>
            <w:proofErr w:type="spellStart"/>
            <w:r w:rsidRPr="009D0EAC">
              <w:rPr>
                <w:b/>
                <w:sz w:val="14"/>
                <w:szCs w:val="14"/>
              </w:rPr>
              <w:t>giŋ</w:t>
            </w:r>
            <w:proofErr w:type="spellEnd"/>
            <w:r w:rsidRPr="009D0EAC">
              <w:rPr>
                <w:b/>
                <w:sz w:val="14"/>
                <w:szCs w:val="14"/>
              </w:rPr>
              <w:t xml:space="preserve"> </w:t>
            </w:r>
            <w:proofErr w:type="spellStart"/>
            <w:r w:rsidRPr="009D0EAC">
              <w:rPr>
                <w:b/>
                <w:sz w:val="14"/>
                <w:szCs w:val="14"/>
              </w:rPr>
              <w:t>a.lain</w:t>
            </w:r>
            <w:proofErr w:type="spellEnd"/>
            <w:r w:rsidRPr="009D0EAC">
              <w:rPr>
                <w:b/>
                <w:sz w:val="14"/>
                <w:szCs w:val="14"/>
              </w:rPr>
              <w:t xml:space="preserve"> </w:t>
            </w:r>
            <w:proofErr w:type="spellStart"/>
            <w:r w:rsidRPr="009D0EAC">
              <w:rPr>
                <w:b/>
                <w:sz w:val="14"/>
                <w:szCs w:val="14"/>
              </w:rPr>
              <w:t>ɪn</w:t>
            </w:r>
            <w:proofErr w:type="spellEnd"/>
            <w:r w:rsidRPr="009D0EAC">
              <w:rPr>
                <w:b/>
                <w:sz w:val="14"/>
                <w:szCs w:val="14"/>
              </w:rPr>
              <w:t xml:space="preserve"> di: </w:t>
            </w:r>
            <w:proofErr w:type="spellStart"/>
            <w:r w:rsidRPr="009D0EAC">
              <w:rPr>
                <w:b/>
                <w:sz w:val="14"/>
                <w:szCs w:val="14"/>
              </w:rPr>
              <w:t>wai.tə</w:t>
            </w:r>
            <w:proofErr w:type="spellEnd"/>
            <w:r w:rsidRPr="009D0EAC">
              <w:rPr>
                <w:b/>
                <w:sz w:val="14"/>
                <w:szCs w:val="14"/>
              </w:rPr>
              <w:t xml:space="preserve"> </w:t>
            </w:r>
            <w:proofErr w:type="spellStart"/>
            <w:r w:rsidRPr="009D0EAC">
              <w:rPr>
                <w:b/>
                <w:sz w:val="14"/>
                <w:szCs w:val="14"/>
              </w:rPr>
              <w:t>wɜlt</w:t>
            </w:r>
            <w:proofErr w:type="spellEnd"/>
            <w:r w:rsidRPr="009D0EAC">
              <w:rPr>
                <w:b/>
                <w:sz w:val="14"/>
                <w:szCs w:val="14"/>
              </w:rPr>
              <w:t xml:space="preserve"> </w:t>
            </w:r>
            <w:proofErr w:type="spellStart"/>
            <w:r w:rsidRPr="009D0EAC">
              <w:rPr>
                <w:b/>
                <w:sz w:val="14"/>
                <w:szCs w:val="14"/>
              </w:rPr>
              <w:t>hi.nain</w:t>
            </w:r>
            <w:proofErr w:type="spellEnd"/>
          </w:p>
        </w:tc>
      </w:tr>
      <w:tr w:rsidR="009D0EAC" w:rsidRPr="009D0EAC" w14:paraId="69405730" w14:textId="77777777" w:rsidTr="0049368D">
        <w:tc>
          <w:tcPr>
            <w:tcW w:w="1428" w:type="dxa"/>
            <w:gridSpan w:val="3"/>
            <w:shd w:val="clear" w:color="auto" w:fill="FFFF99"/>
          </w:tcPr>
          <w:p w14:paraId="0257881B" w14:textId="77777777" w:rsidR="009D0EAC" w:rsidRPr="009D0EAC" w:rsidRDefault="009D0EAC" w:rsidP="009D0EAC">
            <w:pPr>
              <w:widowControl w:val="0"/>
              <w:tabs>
                <w:tab w:val="left" w:pos="385"/>
              </w:tabs>
              <w:spacing w:before="0" w:after="0"/>
              <w:rPr>
                <w:b/>
                <w:sz w:val="14"/>
                <w:szCs w:val="14"/>
              </w:rPr>
            </w:pPr>
            <w:r w:rsidRPr="009D0EAC">
              <w:rPr>
                <w:b/>
                <w:sz w:val="14"/>
                <w:szCs w:val="14"/>
              </w:rPr>
              <w:t>w</w:t>
            </w:r>
          </w:p>
        </w:tc>
        <w:tc>
          <w:tcPr>
            <w:tcW w:w="439" w:type="dxa"/>
            <w:shd w:val="clear" w:color="auto" w:fill="00FF00"/>
          </w:tcPr>
          <w:p w14:paraId="730D1A3E"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wb</w:t>
            </w:r>
            <w:proofErr w:type="spellEnd"/>
          </w:p>
        </w:tc>
        <w:tc>
          <w:tcPr>
            <w:tcW w:w="546" w:type="dxa"/>
            <w:shd w:val="clear" w:color="auto" w:fill="FFFF99"/>
          </w:tcPr>
          <w:p w14:paraId="58B4C3B2" w14:textId="77777777" w:rsidR="009D0EAC" w:rsidRPr="009D0EAC" w:rsidRDefault="009D0EAC" w:rsidP="009D0EAC">
            <w:pPr>
              <w:widowControl w:val="0"/>
              <w:tabs>
                <w:tab w:val="left" w:pos="385"/>
              </w:tabs>
              <w:spacing w:before="0" w:after="0"/>
              <w:rPr>
                <w:b/>
                <w:sz w:val="14"/>
                <w:szCs w:val="14"/>
              </w:rPr>
            </w:pPr>
            <w:r w:rsidRPr="009D0EAC">
              <w:rPr>
                <w:b/>
                <w:sz w:val="14"/>
                <w:szCs w:val="14"/>
              </w:rPr>
              <w:t>w</w:t>
            </w:r>
          </w:p>
        </w:tc>
        <w:tc>
          <w:tcPr>
            <w:tcW w:w="439" w:type="dxa"/>
            <w:tcBorders>
              <w:bottom w:val="single" w:sz="4" w:space="0" w:color="auto"/>
            </w:tcBorders>
            <w:shd w:val="clear" w:color="auto" w:fill="00FF00"/>
          </w:tcPr>
          <w:p w14:paraId="29C4684B"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wb</w:t>
            </w:r>
            <w:proofErr w:type="spellEnd"/>
          </w:p>
        </w:tc>
        <w:tc>
          <w:tcPr>
            <w:tcW w:w="430" w:type="dxa"/>
            <w:shd w:val="clear" w:color="auto" w:fill="FFFF99"/>
          </w:tcPr>
          <w:p w14:paraId="6EE1DCE9" w14:textId="77777777" w:rsidR="009D0EAC" w:rsidRPr="009D0EAC" w:rsidRDefault="009D0EAC" w:rsidP="009D0EAC">
            <w:pPr>
              <w:widowControl w:val="0"/>
              <w:tabs>
                <w:tab w:val="left" w:pos="385"/>
              </w:tabs>
              <w:spacing w:before="0" w:after="0"/>
              <w:rPr>
                <w:b/>
                <w:sz w:val="14"/>
                <w:szCs w:val="14"/>
              </w:rPr>
            </w:pPr>
            <w:r w:rsidRPr="009D0EAC">
              <w:rPr>
                <w:b/>
                <w:sz w:val="14"/>
                <w:szCs w:val="14"/>
              </w:rPr>
              <w:t>w</w:t>
            </w:r>
          </w:p>
        </w:tc>
        <w:tc>
          <w:tcPr>
            <w:tcW w:w="439" w:type="dxa"/>
            <w:tcBorders>
              <w:bottom w:val="single" w:sz="4" w:space="0" w:color="auto"/>
            </w:tcBorders>
            <w:shd w:val="clear" w:color="auto" w:fill="00FF00"/>
          </w:tcPr>
          <w:p w14:paraId="69E4C46A"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wb</w:t>
            </w:r>
            <w:proofErr w:type="spellEnd"/>
          </w:p>
        </w:tc>
        <w:tc>
          <w:tcPr>
            <w:tcW w:w="1219" w:type="dxa"/>
            <w:gridSpan w:val="3"/>
            <w:shd w:val="clear" w:color="auto" w:fill="FFFF99"/>
          </w:tcPr>
          <w:p w14:paraId="084FF466" w14:textId="77777777" w:rsidR="009D0EAC" w:rsidRPr="009D0EAC" w:rsidRDefault="009D0EAC" w:rsidP="009D0EAC">
            <w:pPr>
              <w:widowControl w:val="0"/>
              <w:tabs>
                <w:tab w:val="left" w:pos="385"/>
              </w:tabs>
              <w:spacing w:before="0" w:after="0"/>
              <w:rPr>
                <w:b/>
                <w:sz w:val="14"/>
                <w:szCs w:val="14"/>
              </w:rPr>
            </w:pPr>
            <w:r w:rsidRPr="009D0EAC">
              <w:rPr>
                <w:b/>
                <w:sz w:val="14"/>
                <w:szCs w:val="14"/>
              </w:rPr>
              <w:t>w</w:t>
            </w:r>
          </w:p>
        </w:tc>
        <w:tc>
          <w:tcPr>
            <w:tcW w:w="439" w:type="dxa"/>
            <w:shd w:val="clear" w:color="auto" w:fill="00FF00"/>
          </w:tcPr>
          <w:p w14:paraId="7E5F9104"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wb</w:t>
            </w:r>
            <w:proofErr w:type="spellEnd"/>
          </w:p>
        </w:tc>
        <w:tc>
          <w:tcPr>
            <w:tcW w:w="371" w:type="dxa"/>
            <w:shd w:val="clear" w:color="auto" w:fill="FFFF99"/>
          </w:tcPr>
          <w:p w14:paraId="334B4DDA" w14:textId="77777777" w:rsidR="009D0EAC" w:rsidRPr="009D0EAC" w:rsidRDefault="009D0EAC" w:rsidP="009D0EAC">
            <w:pPr>
              <w:widowControl w:val="0"/>
              <w:tabs>
                <w:tab w:val="left" w:pos="385"/>
              </w:tabs>
              <w:spacing w:before="0" w:after="0"/>
              <w:rPr>
                <w:b/>
                <w:sz w:val="14"/>
                <w:szCs w:val="14"/>
              </w:rPr>
            </w:pPr>
            <w:r w:rsidRPr="009D0EAC">
              <w:rPr>
                <w:b/>
                <w:sz w:val="14"/>
                <w:szCs w:val="14"/>
              </w:rPr>
              <w:t>w</w:t>
            </w:r>
          </w:p>
        </w:tc>
        <w:tc>
          <w:tcPr>
            <w:tcW w:w="439" w:type="dxa"/>
            <w:shd w:val="clear" w:color="auto" w:fill="00FF00"/>
          </w:tcPr>
          <w:p w14:paraId="6AF6605C"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wb</w:t>
            </w:r>
            <w:proofErr w:type="spellEnd"/>
          </w:p>
        </w:tc>
        <w:tc>
          <w:tcPr>
            <w:tcW w:w="385" w:type="dxa"/>
            <w:shd w:val="clear" w:color="auto" w:fill="FFFF99"/>
          </w:tcPr>
          <w:p w14:paraId="08DBA428" w14:textId="77777777" w:rsidR="009D0EAC" w:rsidRPr="009D0EAC" w:rsidRDefault="009D0EAC" w:rsidP="009D0EAC">
            <w:pPr>
              <w:widowControl w:val="0"/>
              <w:tabs>
                <w:tab w:val="left" w:pos="385"/>
              </w:tabs>
              <w:spacing w:before="0" w:after="0"/>
              <w:rPr>
                <w:b/>
                <w:sz w:val="14"/>
                <w:szCs w:val="14"/>
              </w:rPr>
            </w:pPr>
            <w:r w:rsidRPr="009D0EAC">
              <w:rPr>
                <w:b/>
                <w:sz w:val="14"/>
                <w:szCs w:val="14"/>
              </w:rPr>
              <w:t>w</w:t>
            </w:r>
          </w:p>
        </w:tc>
        <w:tc>
          <w:tcPr>
            <w:tcW w:w="439" w:type="dxa"/>
            <w:shd w:val="clear" w:color="auto" w:fill="00FF00"/>
          </w:tcPr>
          <w:p w14:paraId="6D355A63"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wb</w:t>
            </w:r>
            <w:proofErr w:type="spellEnd"/>
          </w:p>
        </w:tc>
        <w:tc>
          <w:tcPr>
            <w:tcW w:w="634" w:type="dxa"/>
            <w:shd w:val="clear" w:color="auto" w:fill="FFFF99"/>
          </w:tcPr>
          <w:p w14:paraId="32D96939" w14:textId="77777777" w:rsidR="009D0EAC" w:rsidRPr="009D0EAC" w:rsidRDefault="009D0EAC" w:rsidP="009D0EAC">
            <w:pPr>
              <w:widowControl w:val="0"/>
              <w:tabs>
                <w:tab w:val="left" w:pos="385"/>
              </w:tabs>
              <w:spacing w:before="0" w:after="0"/>
              <w:rPr>
                <w:b/>
                <w:sz w:val="14"/>
                <w:szCs w:val="14"/>
              </w:rPr>
            </w:pPr>
            <w:r w:rsidRPr="009D0EAC">
              <w:rPr>
                <w:b/>
                <w:sz w:val="14"/>
                <w:szCs w:val="14"/>
              </w:rPr>
              <w:t>w</w:t>
            </w:r>
          </w:p>
        </w:tc>
        <w:tc>
          <w:tcPr>
            <w:tcW w:w="439" w:type="dxa"/>
            <w:shd w:val="clear" w:color="auto" w:fill="00FF00"/>
          </w:tcPr>
          <w:p w14:paraId="59A680DA"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wb</w:t>
            </w:r>
            <w:proofErr w:type="spellEnd"/>
          </w:p>
        </w:tc>
        <w:tc>
          <w:tcPr>
            <w:tcW w:w="488" w:type="dxa"/>
            <w:shd w:val="clear" w:color="auto" w:fill="FFFF99"/>
          </w:tcPr>
          <w:p w14:paraId="63AA2088" w14:textId="77777777" w:rsidR="009D0EAC" w:rsidRPr="009D0EAC" w:rsidRDefault="009D0EAC" w:rsidP="009D0EAC">
            <w:pPr>
              <w:widowControl w:val="0"/>
              <w:tabs>
                <w:tab w:val="left" w:pos="385"/>
              </w:tabs>
              <w:spacing w:before="0" w:after="0"/>
              <w:rPr>
                <w:b/>
                <w:sz w:val="14"/>
                <w:szCs w:val="14"/>
              </w:rPr>
            </w:pPr>
            <w:r w:rsidRPr="009D0EAC">
              <w:rPr>
                <w:b/>
                <w:sz w:val="14"/>
                <w:szCs w:val="14"/>
              </w:rPr>
              <w:t>w</w:t>
            </w:r>
          </w:p>
        </w:tc>
        <w:tc>
          <w:tcPr>
            <w:tcW w:w="439" w:type="dxa"/>
            <w:shd w:val="clear" w:color="auto" w:fill="00FF00"/>
          </w:tcPr>
          <w:p w14:paraId="10AEEC7B"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wb</w:t>
            </w:r>
            <w:proofErr w:type="spellEnd"/>
          </w:p>
        </w:tc>
        <w:tc>
          <w:tcPr>
            <w:tcW w:w="343" w:type="dxa"/>
            <w:shd w:val="clear" w:color="auto" w:fill="FFFF99"/>
          </w:tcPr>
          <w:p w14:paraId="21B2F3D1" w14:textId="77777777" w:rsidR="009D0EAC" w:rsidRPr="009D0EAC" w:rsidRDefault="009D0EAC" w:rsidP="009D0EAC">
            <w:pPr>
              <w:widowControl w:val="0"/>
              <w:tabs>
                <w:tab w:val="left" w:pos="385"/>
              </w:tabs>
              <w:spacing w:before="0" w:after="0"/>
              <w:rPr>
                <w:b/>
                <w:sz w:val="14"/>
                <w:szCs w:val="14"/>
              </w:rPr>
            </w:pPr>
            <w:r w:rsidRPr="009D0EAC">
              <w:rPr>
                <w:b/>
                <w:sz w:val="14"/>
                <w:szCs w:val="14"/>
              </w:rPr>
              <w:t>w</w:t>
            </w:r>
          </w:p>
        </w:tc>
      </w:tr>
      <w:tr w:rsidR="009D0EAC" w:rsidRPr="009D0EAC" w14:paraId="6F96CE63" w14:textId="77777777" w:rsidTr="0049368D">
        <w:tblPrEx>
          <w:tblLook w:val="01E0" w:firstRow="1" w:lastRow="1" w:firstColumn="1" w:lastColumn="1" w:noHBand="0" w:noVBand="0"/>
        </w:tblPrEx>
        <w:tc>
          <w:tcPr>
            <w:tcW w:w="1428" w:type="dxa"/>
            <w:gridSpan w:val="3"/>
          </w:tcPr>
          <w:p w14:paraId="645DCA77" w14:textId="77777777" w:rsidR="009D0EAC" w:rsidRPr="009D0EAC" w:rsidRDefault="009D0EAC" w:rsidP="009D0EAC">
            <w:pPr>
              <w:widowControl w:val="0"/>
              <w:tabs>
                <w:tab w:val="left" w:pos="385"/>
              </w:tabs>
              <w:spacing w:before="0" w:after="0"/>
              <w:rPr>
                <w:sz w:val="14"/>
                <w:szCs w:val="14"/>
              </w:rPr>
            </w:pPr>
            <w:proofErr w:type="spellStart"/>
            <w:r w:rsidRPr="009D0EAC">
              <w:rPr>
                <w:sz w:val="14"/>
                <w:szCs w:val="14"/>
              </w:rPr>
              <w:t>hɜns.xen</w:t>
            </w:r>
            <w:proofErr w:type="spellEnd"/>
          </w:p>
        </w:tc>
        <w:tc>
          <w:tcPr>
            <w:tcW w:w="439" w:type="dxa"/>
            <w:tcBorders>
              <w:bottom w:val="single" w:sz="4" w:space="0" w:color="auto"/>
            </w:tcBorders>
          </w:tcPr>
          <w:p w14:paraId="7D2D24FF" w14:textId="77777777" w:rsidR="009D0EAC" w:rsidRPr="009D0EAC" w:rsidRDefault="009D0EAC" w:rsidP="009D0EAC">
            <w:pPr>
              <w:widowControl w:val="0"/>
              <w:tabs>
                <w:tab w:val="left" w:pos="385"/>
              </w:tabs>
              <w:spacing w:before="0" w:after="0"/>
              <w:rPr>
                <w:sz w:val="14"/>
                <w:szCs w:val="14"/>
              </w:rPr>
            </w:pPr>
          </w:p>
        </w:tc>
        <w:tc>
          <w:tcPr>
            <w:tcW w:w="546" w:type="dxa"/>
            <w:tcBorders>
              <w:bottom w:val="single" w:sz="4" w:space="0" w:color="auto"/>
            </w:tcBorders>
          </w:tcPr>
          <w:p w14:paraId="47F14ECF" w14:textId="77777777" w:rsidR="009D0EAC" w:rsidRPr="009D0EAC" w:rsidRDefault="009D0EAC" w:rsidP="009D0EAC">
            <w:pPr>
              <w:widowControl w:val="0"/>
              <w:tabs>
                <w:tab w:val="left" w:pos="385"/>
              </w:tabs>
              <w:spacing w:before="0" w:after="0"/>
              <w:rPr>
                <w:sz w:val="14"/>
                <w:szCs w:val="14"/>
              </w:rPr>
            </w:pPr>
            <w:proofErr w:type="spellStart"/>
            <w:r w:rsidRPr="009D0EAC">
              <w:rPr>
                <w:sz w:val="14"/>
                <w:szCs w:val="14"/>
              </w:rPr>
              <w:t>klain</w:t>
            </w:r>
            <w:proofErr w:type="spellEnd"/>
          </w:p>
        </w:tc>
        <w:tc>
          <w:tcPr>
            <w:tcW w:w="439" w:type="dxa"/>
            <w:tcBorders>
              <w:bottom w:val="single" w:sz="4" w:space="0" w:color="auto"/>
            </w:tcBorders>
          </w:tcPr>
          <w:p w14:paraId="0F6944ED" w14:textId="77777777" w:rsidR="009D0EAC" w:rsidRPr="009D0EAC" w:rsidRDefault="009D0EAC" w:rsidP="009D0EAC">
            <w:pPr>
              <w:widowControl w:val="0"/>
              <w:tabs>
                <w:tab w:val="left" w:pos="385"/>
              </w:tabs>
              <w:spacing w:before="0" w:after="0"/>
              <w:rPr>
                <w:sz w:val="14"/>
                <w:szCs w:val="14"/>
              </w:rPr>
            </w:pPr>
          </w:p>
        </w:tc>
        <w:tc>
          <w:tcPr>
            <w:tcW w:w="430" w:type="dxa"/>
            <w:tcBorders>
              <w:bottom w:val="single" w:sz="4" w:space="0" w:color="auto"/>
            </w:tcBorders>
          </w:tcPr>
          <w:p w14:paraId="5485F6E3" w14:textId="77777777" w:rsidR="009D0EAC" w:rsidRPr="009D0EAC" w:rsidRDefault="009D0EAC" w:rsidP="009D0EAC">
            <w:pPr>
              <w:widowControl w:val="0"/>
              <w:tabs>
                <w:tab w:val="left" w:pos="385"/>
              </w:tabs>
              <w:spacing w:before="0" w:after="0"/>
              <w:rPr>
                <w:sz w:val="14"/>
                <w:szCs w:val="14"/>
              </w:rPr>
            </w:pPr>
            <w:proofErr w:type="spellStart"/>
            <w:r w:rsidRPr="009D0EAC">
              <w:rPr>
                <w:sz w:val="14"/>
                <w:szCs w:val="14"/>
              </w:rPr>
              <w:t>giŋ</w:t>
            </w:r>
            <w:proofErr w:type="spellEnd"/>
          </w:p>
        </w:tc>
        <w:tc>
          <w:tcPr>
            <w:tcW w:w="439" w:type="dxa"/>
            <w:tcBorders>
              <w:bottom w:val="single" w:sz="4" w:space="0" w:color="auto"/>
            </w:tcBorders>
          </w:tcPr>
          <w:p w14:paraId="325D448C" w14:textId="77777777" w:rsidR="009D0EAC" w:rsidRPr="009D0EAC" w:rsidRDefault="009D0EAC" w:rsidP="009D0EAC">
            <w:pPr>
              <w:widowControl w:val="0"/>
              <w:tabs>
                <w:tab w:val="left" w:pos="385"/>
              </w:tabs>
              <w:spacing w:before="0" w:after="0"/>
              <w:rPr>
                <w:sz w:val="14"/>
                <w:szCs w:val="14"/>
              </w:rPr>
            </w:pPr>
          </w:p>
        </w:tc>
        <w:tc>
          <w:tcPr>
            <w:tcW w:w="1219" w:type="dxa"/>
            <w:gridSpan w:val="3"/>
          </w:tcPr>
          <w:p w14:paraId="3F1B7FC8" w14:textId="77777777" w:rsidR="009D0EAC" w:rsidRPr="009D0EAC" w:rsidRDefault="009D0EAC" w:rsidP="009D0EAC">
            <w:pPr>
              <w:widowControl w:val="0"/>
              <w:tabs>
                <w:tab w:val="left" w:pos="385"/>
              </w:tabs>
              <w:spacing w:before="0" w:after="0"/>
              <w:rPr>
                <w:sz w:val="14"/>
                <w:szCs w:val="14"/>
              </w:rPr>
            </w:pPr>
            <w:proofErr w:type="spellStart"/>
            <w:r w:rsidRPr="009D0EAC">
              <w:rPr>
                <w:sz w:val="14"/>
                <w:szCs w:val="14"/>
              </w:rPr>
              <w:t>a.lain</w:t>
            </w:r>
            <w:proofErr w:type="spellEnd"/>
          </w:p>
        </w:tc>
        <w:tc>
          <w:tcPr>
            <w:tcW w:w="439" w:type="dxa"/>
          </w:tcPr>
          <w:p w14:paraId="1D01FC17" w14:textId="77777777" w:rsidR="009D0EAC" w:rsidRPr="009D0EAC" w:rsidRDefault="009D0EAC" w:rsidP="009D0EAC">
            <w:pPr>
              <w:widowControl w:val="0"/>
              <w:tabs>
                <w:tab w:val="left" w:pos="385"/>
              </w:tabs>
              <w:spacing w:before="0" w:after="0"/>
              <w:rPr>
                <w:sz w:val="14"/>
                <w:szCs w:val="14"/>
              </w:rPr>
            </w:pPr>
          </w:p>
        </w:tc>
        <w:tc>
          <w:tcPr>
            <w:tcW w:w="371" w:type="dxa"/>
          </w:tcPr>
          <w:p w14:paraId="7030CF6D" w14:textId="77777777" w:rsidR="009D0EAC" w:rsidRPr="009D0EAC" w:rsidRDefault="009D0EAC" w:rsidP="009D0EAC">
            <w:pPr>
              <w:widowControl w:val="0"/>
              <w:tabs>
                <w:tab w:val="left" w:pos="385"/>
              </w:tabs>
              <w:spacing w:before="0" w:after="0"/>
              <w:rPr>
                <w:sz w:val="14"/>
                <w:szCs w:val="14"/>
              </w:rPr>
            </w:pPr>
            <w:proofErr w:type="spellStart"/>
            <w:r w:rsidRPr="009D0EAC">
              <w:rPr>
                <w:sz w:val="14"/>
                <w:szCs w:val="14"/>
              </w:rPr>
              <w:t>ɪn</w:t>
            </w:r>
            <w:proofErr w:type="spellEnd"/>
          </w:p>
        </w:tc>
        <w:tc>
          <w:tcPr>
            <w:tcW w:w="439" w:type="dxa"/>
          </w:tcPr>
          <w:p w14:paraId="1B9276F8" w14:textId="77777777" w:rsidR="009D0EAC" w:rsidRPr="009D0EAC" w:rsidRDefault="009D0EAC" w:rsidP="009D0EAC">
            <w:pPr>
              <w:widowControl w:val="0"/>
              <w:tabs>
                <w:tab w:val="left" w:pos="385"/>
              </w:tabs>
              <w:spacing w:before="0" w:after="0"/>
              <w:rPr>
                <w:sz w:val="14"/>
                <w:szCs w:val="14"/>
              </w:rPr>
            </w:pPr>
          </w:p>
        </w:tc>
        <w:tc>
          <w:tcPr>
            <w:tcW w:w="385" w:type="dxa"/>
          </w:tcPr>
          <w:p w14:paraId="5CEAD0FF" w14:textId="77777777" w:rsidR="009D0EAC" w:rsidRPr="009D0EAC" w:rsidRDefault="009D0EAC" w:rsidP="009D0EAC">
            <w:pPr>
              <w:widowControl w:val="0"/>
              <w:tabs>
                <w:tab w:val="left" w:pos="385"/>
              </w:tabs>
              <w:spacing w:before="0" w:after="0"/>
              <w:rPr>
                <w:sz w:val="14"/>
                <w:szCs w:val="14"/>
              </w:rPr>
            </w:pPr>
            <w:r w:rsidRPr="009D0EAC">
              <w:rPr>
                <w:sz w:val="14"/>
                <w:szCs w:val="14"/>
              </w:rPr>
              <w:t>di:</w:t>
            </w:r>
          </w:p>
        </w:tc>
        <w:tc>
          <w:tcPr>
            <w:tcW w:w="439" w:type="dxa"/>
          </w:tcPr>
          <w:p w14:paraId="3760BCB9" w14:textId="77777777" w:rsidR="009D0EAC" w:rsidRPr="009D0EAC" w:rsidRDefault="009D0EAC" w:rsidP="009D0EAC">
            <w:pPr>
              <w:widowControl w:val="0"/>
              <w:tabs>
                <w:tab w:val="left" w:pos="385"/>
              </w:tabs>
              <w:spacing w:before="0" w:after="0"/>
              <w:rPr>
                <w:sz w:val="14"/>
                <w:szCs w:val="14"/>
              </w:rPr>
            </w:pPr>
          </w:p>
        </w:tc>
        <w:tc>
          <w:tcPr>
            <w:tcW w:w="634" w:type="dxa"/>
          </w:tcPr>
          <w:p w14:paraId="1534E93D" w14:textId="77777777" w:rsidR="009D0EAC" w:rsidRPr="009D0EAC" w:rsidRDefault="009D0EAC" w:rsidP="009D0EAC">
            <w:pPr>
              <w:widowControl w:val="0"/>
              <w:tabs>
                <w:tab w:val="left" w:pos="385"/>
              </w:tabs>
              <w:spacing w:before="0" w:after="0"/>
              <w:rPr>
                <w:sz w:val="14"/>
                <w:szCs w:val="14"/>
              </w:rPr>
            </w:pPr>
            <w:proofErr w:type="spellStart"/>
            <w:r w:rsidRPr="009D0EAC">
              <w:rPr>
                <w:sz w:val="14"/>
                <w:szCs w:val="14"/>
              </w:rPr>
              <w:t>wai.tə</w:t>
            </w:r>
            <w:proofErr w:type="spellEnd"/>
          </w:p>
        </w:tc>
        <w:tc>
          <w:tcPr>
            <w:tcW w:w="439" w:type="dxa"/>
          </w:tcPr>
          <w:p w14:paraId="29E48F72" w14:textId="77777777" w:rsidR="009D0EAC" w:rsidRPr="009D0EAC" w:rsidRDefault="009D0EAC" w:rsidP="009D0EAC">
            <w:pPr>
              <w:widowControl w:val="0"/>
              <w:tabs>
                <w:tab w:val="left" w:pos="385"/>
              </w:tabs>
              <w:spacing w:before="0" w:after="0"/>
              <w:rPr>
                <w:sz w:val="14"/>
                <w:szCs w:val="14"/>
              </w:rPr>
            </w:pPr>
          </w:p>
        </w:tc>
        <w:tc>
          <w:tcPr>
            <w:tcW w:w="488" w:type="dxa"/>
          </w:tcPr>
          <w:p w14:paraId="405FCA6D" w14:textId="77777777" w:rsidR="009D0EAC" w:rsidRPr="009D0EAC" w:rsidRDefault="009D0EAC" w:rsidP="009D0EAC">
            <w:pPr>
              <w:widowControl w:val="0"/>
              <w:tabs>
                <w:tab w:val="left" w:pos="385"/>
              </w:tabs>
              <w:spacing w:before="0" w:after="0"/>
              <w:rPr>
                <w:sz w:val="14"/>
                <w:szCs w:val="14"/>
              </w:rPr>
            </w:pPr>
            <w:proofErr w:type="spellStart"/>
            <w:r w:rsidRPr="009D0EAC">
              <w:rPr>
                <w:sz w:val="14"/>
                <w:szCs w:val="14"/>
              </w:rPr>
              <w:t>wɜlt</w:t>
            </w:r>
            <w:proofErr w:type="spellEnd"/>
          </w:p>
        </w:tc>
        <w:tc>
          <w:tcPr>
            <w:tcW w:w="439" w:type="dxa"/>
          </w:tcPr>
          <w:p w14:paraId="35E59269" w14:textId="77777777" w:rsidR="009D0EAC" w:rsidRPr="009D0EAC" w:rsidRDefault="009D0EAC" w:rsidP="009D0EAC">
            <w:pPr>
              <w:widowControl w:val="0"/>
              <w:tabs>
                <w:tab w:val="left" w:pos="385"/>
              </w:tabs>
              <w:spacing w:before="0" w:after="0"/>
              <w:rPr>
                <w:sz w:val="14"/>
                <w:szCs w:val="14"/>
              </w:rPr>
            </w:pPr>
          </w:p>
        </w:tc>
        <w:tc>
          <w:tcPr>
            <w:tcW w:w="343" w:type="dxa"/>
          </w:tcPr>
          <w:p w14:paraId="432EA5AE" w14:textId="77777777" w:rsidR="009D0EAC" w:rsidRPr="009D0EAC" w:rsidRDefault="009D0EAC" w:rsidP="009D0EAC">
            <w:pPr>
              <w:widowControl w:val="0"/>
              <w:tabs>
                <w:tab w:val="left" w:pos="385"/>
              </w:tabs>
              <w:spacing w:before="0" w:after="0"/>
              <w:rPr>
                <w:sz w:val="14"/>
                <w:szCs w:val="14"/>
              </w:rPr>
            </w:pPr>
            <w:proofErr w:type="spellStart"/>
            <w:r w:rsidRPr="009D0EAC">
              <w:rPr>
                <w:sz w:val="14"/>
                <w:szCs w:val="14"/>
              </w:rPr>
              <w:t>hi.nain</w:t>
            </w:r>
            <w:proofErr w:type="spellEnd"/>
          </w:p>
        </w:tc>
      </w:tr>
      <w:tr w:rsidR="009D0EAC" w:rsidRPr="009D0EAC" w14:paraId="4184A292" w14:textId="77777777" w:rsidTr="0049368D">
        <w:tblPrEx>
          <w:tblLook w:val="01E0" w:firstRow="1" w:lastRow="1" w:firstColumn="1" w:lastColumn="1" w:noHBand="0" w:noVBand="0"/>
        </w:tblPrEx>
        <w:tc>
          <w:tcPr>
            <w:tcW w:w="551" w:type="dxa"/>
            <w:shd w:val="clear" w:color="auto" w:fill="00FFFF"/>
          </w:tcPr>
          <w:p w14:paraId="0778A56D"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sl</w:t>
            </w:r>
            <w:proofErr w:type="spellEnd"/>
            <w:r w:rsidRPr="009D0EAC">
              <w:rPr>
                <w:b/>
                <w:sz w:val="14"/>
                <w:szCs w:val="14"/>
              </w:rPr>
              <w:t xml:space="preserve"> </w:t>
            </w:r>
          </w:p>
        </w:tc>
        <w:tc>
          <w:tcPr>
            <w:tcW w:w="403" w:type="dxa"/>
            <w:shd w:val="clear" w:color="auto" w:fill="99CC00"/>
          </w:tcPr>
          <w:p w14:paraId="3A6F0B02"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sb</w:t>
            </w:r>
            <w:proofErr w:type="spellEnd"/>
          </w:p>
        </w:tc>
        <w:tc>
          <w:tcPr>
            <w:tcW w:w="474" w:type="dxa"/>
            <w:tcBorders>
              <w:right w:val="single" w:sz="4" w:space="0" w:color="auto"/>
            </w:tcBorders>
          </w:tcPr>
          <w:p w14:paraId="51061F59"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sl</w:t>
            </w:r>
            <w:proofErr w:type="spellEnd"/>
          </w:p>
        </w:tc>
        <w:tc>
          <w:tcPr>
            <w:tcW w:w="439" w:type="dxa"/>
            <w:tcBorders>
              <w:top w:val="single" w:sz="4" w:space="0" w:color="auto"/>
              <w:left w:val="single" w:sz="4" w:space="0" w:color="auto"/>
              <w:bottom w:val="nil"/>
              <w:right w:val="single" w:sz="4" w:space="0" w:color="auto"/>
            </w:tcBorders>
          </w:tcPr>
          <w:p w14:paraId="72ED6814" w14:textId="77777777" w:rsidR="009D0EAC" w:rsidRPr="009D0EAC" w:rsidRDefault="009D0EAC" w:rsidP="009D0EAC">
            <w:pPr>
              <w:widowControl w:val="0"/>
              <w:tabs>
                <w:tab w:val="left" w:pos="385"/>
              </w:tabs>
              <w:spacing w:before="0" w:after="0"/>
              <w:rPr>
                <w:b/>
                <w:sz w:val="14"/>
                <w:szCs w:val="14"/>
              </w:rPr>
            </w:pPr>
          </w:p>
        </w:tc>
        <w:tc>
          <w:tcPr>
            <w:tcW w:w="546" w:type="dxa"/>
            <w:tcBorders>
              <w:left w:val="single" w:sz="4" w:space="0" w:color="auto"/>
              <w:bottom w:val="single" w:sz="4" w:space="0" w:color="auto"/>
              <w:right w:val="single" w:sz="4" w:space="0" w:color="auto"/>
            </w:tcBorders>
            <w:shd w:val="clear" w:color="auto" w:fill="00FFFF"/>
          </w:tcPr>
          <w:p w14:paraId="18BEC3CD"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sl</w:t>
            </w:r>
            <w:proofErr w:type="spellEnd"/>
          </w:p>
        </w:tc>
        <w:tc>
          <w:tcPr>
            <w:tcW w:w="439" w:type="dxa"/>
            <w:tcBorders>
              <w:top w:val="single" w:sz="4" w:space="0" w:color="auto"/>
              <w:left w:val="single" w:sz="4" w:space="0" w:color="auto"/>
              <w:bottom w:val="nil"/>
              <w:right w:val="single" w:sz="4" w:space="0" w:color="auto"/>
            </w:tcBorders>
          </w:tcPr>
          <w:p w14:paraId="696A3EC0" w14:textId="77777777" w:rsidR="009D0EAC" w:rsidRPr="009D0EAC" w:rsidRDefault="009D0EAC" w:rsidP="009D0EAC">
            <w:pPr>
              <w:widowControl w:val="0"/>
              <w:tabs>
                <w:tab w:val="left" w:pos="385"/>
              </w:tabs>
              <w:spacing w:before="0" w:after="0"/>
              <w:rPr>
                <w:b/>
                <w:sz w:val="14"/>
                <w:szCs w:val="14"/>
              </w:rPr>
            </w:pPr>
          </w:p>
        </w:tc>
        <w:tc>
          <w:tcPr>
            <w:tcW w:w="430" w:type="dxa"/>
            <w:tcBorders>
              <w:left w:val="single" w:sz="4" w:space="0" w:color="auto"/>
              <w:bottom w:val="single" w:sz="4" w:space="0" w:color="auto"/>
              <w:right w:val="single" w:sz="4" w:space="0" w:color="auto"/>
            </w:tcBorders>
            <w:shd w:val="clear" w:color="auto" w:fill="00FFFF"/>
          </w:tcPr>
          <w:p w14:paraId="2BF63D31"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sl</w:t>
            </w:r>
            <w:proofErr w:type="spellEnd"/>
          </w:p>
        </w:tc>
        <w:tc>
          <w:tcPr>
            <w:tcW w:w="439" w:type="dxa"/>
            <w:tcBorders>
              <w:top w:val="single" w:sz="4" w:space="0" w:color="auto"/>
              <w:left w:val="single" w:sz="4" w:space="0" w:color="auto"/>
              <w:bottom w:val="nil"/>
              <w:right w:val="single" w:sz="4" w:space="0" w:color="auto"/>
            </w:tcBorders>
          </w:tcPr>
          <w:p w14:paraId="20965ACB" w14:textId="77777777" w:rsidR="009D0EAC" w:rsidRPr="009D0EAC" w:rsidRDefault="009D0EAC" w:rsidP="009D0EAC">
            <w:pPr>
              <w:widowControl w:val="0"/>
              <w:tabs>
                <w:tab w:val="left" w:pos="385"/>
              </w:tabs>
              <w:spacing w:before="0" w:after="0"/>
              <w:rPr>
                <w:b/>
                <w:sz w:val="14"/>
                <w:szCs w:val="14"/>
              </w:rPr>
            </w:pPr>
          </w:p>
        </w:tc>
        <w:tc>
          <w:tcPr>
            <w:tcW w:w="350" w:type="dxa"/>
            <w:tcBorders>
              <w:left w:val="single" w:sz="4" w:space="0" w:color="auto"/>
              <w:bottom w:val="single" w:sz="4" w:space="0" w:color="auto"/>
            </w:tcBorders>
            <w:shd w:val="clear" w:color="auto" w:fill="00FFFF"/>
          </w:tcPr>
          <w:p w14:paraId="4325D6FE"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sl</w:t>
            </w:r>
            <w:proofErr w:type="spellEnd"/>
          </w:p>
        </w:tc>
        <w:tc>
          <w:tcPr>
            <w:tcW w:w="403" w:type="dxa"/>
            <w:shd w:val="clear" w:color="auto" w:fill="99CC00"/>
          </w:tcPr>
          <w:p w14:paraId="1DB59F6C"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sb</w:t>
            </w:r>
            <w:proofErr w:type="spellEnd"/>
          </w:p>
        </w:tc>
        <w:tc>
          <w:tcPr>
            <w:tcW w:w="466" w:type="dxa"/>
            <w:shd w:val="clear" w:color="auto" w:fill="00FFFF"/>
          </w:tcPr>
          <w:p w14:paraId="5BB1C135" w14:textId="77777777" w:rsidR="009D0EAC" w:rsidRPr="009D0EAC" w:rsidRDefault="009D0EAC" w:rsidP="009D0EAC">
            <w:pPr>
              <w:widowControl w:val="0"/>
              <w:tabs>
                <w:tab w:val="left" w:pos="385"/>
              </w:tabs>
              <w:spacing w:before="0" w:after="0"/>
              <w:rPr>
                <w:b/>
                <w:sz w:val="14"/>
                <w:szCs w:val="14"/>
              </w:rPr>
            </w:pPr>
            <w:proofErr w:type="spellStart"/>
            <w:r w:rsidRPr="009D0EAC">
              <w:rPr>
                <w:b/>
                <w:sz w:val="14"/>
                <w:szCs w:val="14"/>
              </w:rPr>
              <w:t>sl</w:t>
            </w:r>
            <w:proofErr w:type="spellEnd"/>
          </w:p>
        </w:tc>
        <w:tc>
          <w:tcPr>
            <w:tcW w:w="4416" w:type="dxa"/>
            <w:gridSpan w:val="10"/>
            <w:vMerge w:val="restart"/>
          </w:tcPr>
          <w:p w14:paraId="4D4DF953" w14:textId="77777777" w:rsidR="009D0EAC" w:rsidRPr="009D0EAC" w:rsidRDefault="009D0EAC" w:rsidP="009D0EAC">
            <w:pPr>
              <w:widowControl w:val="0"/>
              <w:tabs>
                <w:tab w:val="left" w:pos="385"/>
              </w:tabs>
              <w:spacing w:before="0" w:after="0"/>
              <w:rPr>
                <w:b/>
                <w:sz w:val="14"/>
                <w:szCs w:val="14"/>
              </w:rPr>
            </w:pPr>
          </w:p>
          <w:p w14:paraId="4362D4A5" w14:textId="77777777" w:rsidR="009D0EAC" w:rsidRPr="009D0EAC" w:rsidRDefault="009D0EAC" w:rsidP="009D0EAC">
            <w:pPr>
              <w:widowControl w:val="0"/>
              <w:tabs>
                <w:tab w:val="left" w:pos="385"/>
              </w:tabs>
              <w:spacing w:before="0" w:after="0"/>
              <w:rPr>
                <w:b/>
                <w:sz w:val="14"/>
                <w:szCs w:val="14"/>
              </w:rPr>
            </w:pPr>
            <w:r w:rsidRPr="009D0EAC">
              <w:rPr>
                <w:b/>
                <w:sz w:val="14"/>
                <w:szCs w:val="14"/>
              </w:rPr>
              <w:t>...</w:t>
            </w:r>
          </w:p>
        </w:tc>
      </w:tr>
      <w:tr w:rsidR="009D0EAC" w:rsidRPr="009D0EAC" w14:paraId="0CECE62A" w14:textId="77777777" w:rsidTr="0049368D">
        <w:tblPrEx>
          <w:tblLook w:val="01E0" w:firstRow="1" w:lastRow="1" w:firstColumn="1" w:lastColumn="1" w:noHBand="0" w:noVBand="0"/>
        </w:tblPrEx>
        <w:tc>
          <w:tcPr>
            <w:tcW w:w="551" w:type="dxa"/>
          </w:tcPr>
          <w:p w14:paraId="185D92B5" w14:textId="77777777" w:rsidR="009D0EAC" w:rsidRPr="009D0EAC" w:rsidRDefault="009D0EAC" w:rsidP="009D0EAC">
            <w:pPr>
              <w:widowControl w:val="0"/>
              <w:tabs>
                <w:tab w:val="left" w:pos="385"/>
              </w:tabs>
              <w:spacing w:before="0" w:after="0"/>
              <w:rPr>
                <w:b/>
                <w:sz w:val="14"/>
                <w:szCs w:val="14"/>
              </w:rPr>
            </w:pPr>
            <w:proofErr w:type="spellStart"/>
            <w:r w:rsidRPr="009D0EAC">
              <w:rPr>
                <w:sz w:val="14"/>
                <w:szCs w:val="14"/>
              </w:rPr>
              <w:t>hɜns</w:t>
            </w:r>
            <w:proofErr w:type="spellEnd"/>
          </w:p>
        </w:tc>
        <w:tc>
          <w:tcPr>
            <w:tcW w:w="403" w:type="dxa"/>
          </w:tcPr>
          <w:p w14:paraId="58D1F129" w14:textId="77777777" w:rsidR="009D0EAC" w:rsidRPr="009D0EAC" w:rsidRDefault="009D0EAC" w:rsidP="009D0EAC">
            <w:pPr>
              <w:widowControl w:val="0"/>
              <w:tabs>
                <w:tab w:val="left" w:pos="385"/>
              </w:tabs>
              <w:spacing w:before="0" w:after="0"/>
              <w:rPr>
                <w:b/>
                <w:sz w:val="14"/>
                <w:szCs w:val="14"/>
              </w:rPr>
            </w:pPr>
            <w:r w:rsidRPr="009D0EAC">
              <w:rPr>
                <w:sz w:val="14"/>
                <w:szCs w:val="14"/>
              </w:rPr>
              <w:t>.</w:t>
            </w:r>
          </w:p>
        </w:tc>
        <w:tc>
          <w:tcPr>
            <w:tcW w:w="474" w:type="dxa"/>
            <w:tcBorders>
              <w:right w:val="single" w:sz="4" w:space="0" w:color="auto"/>
            </w:tcBorders>
          </w:tcPr>
          <w:p w14:paraId="091D8FB5" w14:textId="77777777" w:rsidR="009D0EAC" w:rsidRPr="009D0EAC" w:rsidRDefault="009D0EAC" w:rsidP="009D0EAC">
            <w:pPr>
              <w:widowControl w:val="0"/>
              <w:tabs>
                <w:tab w:val="left" w:pos="385"/>
              </w:tabs>
              <w:spacing w:before="0" w:after="0"/>
              <w:rPr>
                <w:b/>
                <w:sz w:val="14"/>
                <w:szCs w:val="14"/>
              </w:rPr>
            </w:pPr>
            <w:proofErr w:type="spellStart"/>
            <w:r w:rsidRPr="009D0EAC">
              <w:rPr>
                <w:sz w:val="14"/>
                <w:szCs w:val="14"/>
              </w:rPr>
              <w:t>xen</w:t>
            </w:r>
            <w:proofErr w:type="spellEnd"/>
          </w:p>
        </w:tc>
        <w:tc>
          <w:tcPr>
            <w:tcW w:w="439" w:type="dxa"/>
            <w:tcBorders>
              <w:top w:val="nil"/>
              <w:left w:val="single" w:sz="4" w:space="0" w:color="auto"/>
              <w:bottom w:val="nil"/>
              <w:right w:val="single" w:sz="4" w:space="0" w:color="auto"/>
            </w:tcBorders>
          </w:tcPr>
          <w:p w14:paraId="4E1ED61D" w14:textId="77777777" w:rsidR="009D0EAC" w:rsidRPr="009D0EAC" w:rsidRDefault="009D0EAC" w:rsidP="009D0EAC">
            <w:pPr>
              <w:widowControl w:val="0"/>
              <w:tabs>
                <w:tab w:val="left" w:pos="385"/>
              </w:tabs>
              <w:spacing w:before="0" w:after="0"/>
              <w:rPr>
                <w:b/>
                <w:sz w:val="14"/>
                <w:szCs w:val="14"/>
              </w:rPr>
            </w:pPr>
          </w:p>
        </w:tc>
        <w:tc>
          <w:tcPr>
            <w:tcW w:w="546" w:type="dxa"/>
            <w:tcBorders>
              <w:left w:val="single" w:sz="4" w:space="0" w:color="auto"/>
              <w:right w:val="single" w:sz="4" w:space="0" w:color="auto"/>
            </w:tcBorders>
          </w:tcPr>
          <w:p w14:paraId="1008FBB1" w14:textId="77777777" w:rsidR="009D0EAC" w:rsidRPr="009D0EAC" w:rsidRDefault="009D0EAC" w:rsidP="009D0EAC">
            <w:pPr>
              <w:widowControl w:val="0"/>
              <w:tabs>
                <w:tab w:val="left" w:pos="385"/>
              </w:tabs>
              <w:spacing w:before="0" w:after="0"/>
              <w:rPr>
                <w:b/>
                <w:sz w:val="14"/>
                <w:szCs w:val="14"/>
              </w:rPr>
            </w:pPr>
            <w:proofErr w:type="spellStart"/>
            <w:r w:rsidRPr="009D0EAC">
              <w:rPr>
                <w:sz w:val="14"/>
                <w:szCs w:val="14"/>
              </w:rPr>
              <w:t>klain</w:t>
            </w:r>
            <w:proofErr w:type="spellEnd"/>
          </w:p>
        </w:tc>
        <w:tc>
          <w:tcPr>
            <w:tcW w:w="439" w:type="dxa"/>
            <w:tcBorders>
              <w:top w:val="nil"/>
              <w:left w:val="single" w:sz="4" w:space="0" w:color="auto"/>
              <w:bottom w:val="nil"/>
              <w:right w:val="single" w:sz="4" w:space="0" w:color="auto"/>
            </w:tcBorders>
          </w:tcPr>
          <w:p w14:paraId="43AC7105" w14:textId="77777777" w:rsidR="009D0EAC" w:rsidRPr="009D0EAC" w:rsidRDefault="009D0EAC" w:rsidP="009D0EAC">
            <w:pPr>
              <w:widowControl w:val="0"/>
              <w:tabs>
                <w:tab w:val="left" w:pos="385"/>
              </w:tabs>
              <w:spacing w:before="0" w:after="0"/>
              <w:rPr>
                <w:b/>
                <w:sz w:val="14"/>
                <w:szCs w:val="14"/>
              </w:rPr>
            </w:pPr>
          </w:p>
        </w:tc>
        <w:tc>
          <w:tcPr>
            <w:tcW w:w="430" w:type="dxa"/>
            <w:tcBorders>
              <w:left w:val="single" w:sz="4" w:space="0" w:color="auto"/>
              <w:right w:val="single" w:sz="4" w:space="0" w:color="auto"/>
            </w:tcBorders>
          </w:tcPr>
          <w:p w14:paraId="49789DBD" w14:textId="77777777" w:rsidR="009D0EAC" w:rsidRPr="009D0EAC" w:rsidRDefault="009D0EAC" w:rsidP="009D0EAC">
            <w:pPr>
              <w:widowControl w:val="0"/>
              <w:tabs>
                <w:tab w:val="left" w:pos="385"/>
              </w:tabs>
              <w:spacing w:before="0" w:after="0"/>
              <w:rPr>
                <w:b/>
                <w:sz w:val="14"/>
                <w:szCs w:val="14"/>
              </w:rPr>
            </w:pPr>
            <w:proofErr w:type="spellStart"/>
            <w:r w:rsidRPr="009D0EAC">
              <w:rPr>
                <w:sz w:val="14"/>
                <w:szCs w:val="14"/>
              </w:rPr>
              <w:t>giŋ</w:t>
            </w:r>
            <w:proofErr w:type="spellEnd"/>
          </w:p>
        </w:tc>
        <w:tc>
          <w:tcPr>
            <w:tcW w:w="439" w:type="dxa"/>
            <w:tcBorders>
              <w:top w:val="nil"/>
              <w:left w:val="single" w:sz="4" w:space="0" w:color="auto"/>
              <w:bottom w:val="nil"/>
              <w:right w:val="single" w:sz="4" w:space="0" w:color="auto"/>
            </w:tcBorders>
          </w:tcPr>
          <w:p w14:paraId="33483C18" w14:textId="77777777" w:rsidR="009D0EAC" w:rsidRPr="009D0EAC" w:rsidRDefault="009D0EAC" w:rsidP="009D0EAC">
            <w:pPr>
              <w:widowControl w:val="0"/>
              <w:tabs>
                <w:tab w:val="left" w:pos="385"/>
              </w:tabs>
              <w:spacing w:before="0" w:after="0"/>
              <w:rPr>
                <w:b/>
                <w:sz w:val="14"/>
                <w:szCs w:val="14"/>
              </w:rPr>
            </w:pPr>
          </w:p>
        </w:tc>
        <w:tc>
          <w:tcPr>
            <w:tcW w:w="350" w:type="dxa"/>
            <w:tcBorders>
              <w:left w:val="single" w:sz="4" w:space="0" w:color="auto"/>
            </w:tcBorders>
          </w:tcPr>
          <w:p w14:paraId="753635CA" w14:textId="77777777" w:rsidR="009D0EAC" w:rsidRPr="009D0EAC" w:rsidRDefault="009D0EAC" w:rsidP="009D0EAC">
            <w:pPr>
              <w:widowControl w:val="0"/>
              <w:tabs>
                <w:tab w:val="left" w:pos="385"/>
              </w:tabs>
              <w:spacing w:before="0" w:after="0"/>
              <w:rPr>
                <w:b/>
                <w:sz w:val="14"/>
                <w:szCs w:val="14"/>
              </w:rPr>
            </w:pPr>
            <w:r w:rsidRPr="009D0EAC">
              <w:rPr>
                <w:sz w:val="14"/>
                <w:szCs w:val="14"/>
              </w:rPr>
              <w:t>a</w:t>
            </w:r>
          </w:p>
        </w:tc>
        <w:tc>
          <w:tcPr>
            <w:tcW w:w="403" w:type="dxa"/>
          </w:tcPr>
          <w:p w14:paraId="3BBA74C1" w14:textId="77777777" w:rsidR="009D0EAC" w:rsidRPr="009D0EAC" w:rsidRDefault="009D0EAC" w:rsidP="009D0EAC">
            <w:pPr>
              <w:widowControl w:val="0"/>
              <w:tabs>
                <w:tab w:val="left" w:pos="385"/>
              </w:tabs>
              <w:spacing w:before="0" w:after="0"/>
              <w:rPr>
                <w:b/>
                <w:sz w:val="14"/>
                <w:szCs w:val="14"/>
              </w:rPr>
            </w:pPr>
            <w:r w:rsidRPr="009D0EAC">
              <w:rPr>
                <w:b/>
                <w:sz w:val="14"/>
                <w:szCs w:val="14"/>
              </w:rPr>
              <w:t>.</w:t>
            </w:r>
          </w:p>
        </w:tc>
        <w:tc>
          <w:tcPr>
            <w:tcW w:w="466" w:type="dxa"/>
          </w:tcPr>
          <w:p w14:paraId="7B1DD904" w14:textId="77777777" w:rsidR="009D0EAC" w:rsidRPr="009D0EAC" w:rsidRDefault="009D0EAC" w:rsidP="009D0EAC">
            <w:pPr>
              <w:widowControl w:val="0"/>
              <w:tabs>
                <w:tab w:val="left" w:pos="385"/>
              </w:tabs>
              <w:spacing w:before="0" w:after="0"/>
              <w:rPr>
                <w:b/>
                <w:sz w:val="14"/>
                <w:szCs w:val="14"/>
              </w:rPr>
            </w:pPr>
            <w:proofErr w:type="spellStart"/>
            <w:r w:rsidRPr="009D0EAC">
              <w:rPr>
                <w:sz w:val="14"/>
                <w:szCs w:val="14"/>
              </w:rPr>
              <w:t>lain</w:t>
            </w:r>
            <w:proofErr w:type="spellEnd"/>
          </w:p>
        </w:tc>
        <w:tc>
          <w:tcPr>
            <w:tcW w:w="4416" w:type="dxa"/>
            <w:gridSpan w:val="10"/>
            <w:vMerge/>
          </w:tcPr>
          <w:p w14:paraId="431B648A" w14:textId="77777777" w:rsidR="009D0EAC" w:rsidRPr="009D0EAC" w:rsidRDefault="009D0EAC" w:rsidP="009D0EAC">
            <w:pPr>
              <w:widowControl w:val="0"/>
              <w:tabs>
                <w:tab w:val="left" w:pos="385"/>
              </w:tabs>
              <w:spacing w:before="0" w:after="0"/>
              <w:rPr>
                <w:b/>
                <w:sz w:val="14"/>
                <w:szCs w:val="14"/>
              </w:rPr>
            </w:pPr>
          </w:p>
        </w:tc>
      </w:tr>
    </w:tbl>
    <w:p w14:paraId="135C719F" w14:textId="77777777" w:rsidR="000959A2" w:rsidRPr="00522DCA" w:rsidRDefault="000959A2">
      <w:pPr>
        <w:rPr>
          <w:rFonts w:cs="Times New Roman"/>
          <w:lang w:val="en-GB"/>
        </w:rPr>
      </w:pPr>
    </w:p>
    <w:p w14:paraId="5C7FA5EB" w14:textId="77777777" w:rsidR="000959A2" w:rsidRPr="00522DCA" w:rsidRDefault="000959A2">
      <w:pPr>
        <w:rPr>
          <w:rFonts w:cs="Times New Roman"/>
          <w:lang w:val="en-GB"/>
        </w:rPr>
      </w:pPr>
    </w:p>
    <w:p w14:paraId="280D1B50" w14:textId="77777777" w:rsidR="000959A2" w:rsidRPr="00522DCA" w:rsidRDefault="000959A2">
      <w:pPr>
        <w:rPr>
          <w:rFonts w:cs="Times New Roman"/>
          <w:lang w:val="en-GB"/>
        </w:rPr>
      </w:pPr>
    </w:p>
    <w:tbl>
      <w:tblPr>
        <w:tblW w:w="9361" w:type="dxa"/>
        <w:tblLayout w:type="fixed"/>
        <w:tblLook w:val="0000" w:firstRow="0" w:lastRow="0" w:firstColumn="0" w:lastColumn="0" w:noHBand="0" w:noVBand="0"/>
      </w:tblPr>
      <w:tblGrid>
        <w:gridCol w:w="2869"/>
        <w:gridCol w:w="3156"/>
        <w:gridCol w:w="3326"/>
        <w:gridCol w:w="10"/>
        <w:tblGridChange w:id="954">
          <w:tblGrid>
            <w:gridCol w:w="5"/>
            <w:gridCol w:w="2864"/>
            <w:gridCol w:w="5"/>
            <w:gridCol w:w="3151"/>
            <w:gridCol w:w="5"/>
            <w:gridCol w:w="3326"/>
            <w:gridCol w:w="5"/>
            <w:gridCol w:w="5"/>
          </w:tblGrid>
        </w:tblGridChange>
      </w:tblGrid>
      <w:tr w:rsidR="000959A2" w:rsidRPr="00522DCA" w14:paraId="651BB8A4" w14:textId="77777777" w:rsidTr="009D0EAC">
        <w:trPr>
          <w:gridAfter w:val="1"/>
          <w:wAfter w:w="10" w:type="dxa"/>
          <w:trHeight w:hRule="exact" w:val="397"/>
        </w:trPr>
        <w:tc>
          <w:tcPr>
            <w:tcW w:w="9351"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DD97F8" w14:textId="77777777" w:rsidR="000959A2" w:rsidRPr="00522DCA" w:rsidRDefault="000959A2" w:rsidP="005D3475">
            <w:pPr>
              <w:pStyle w:val="Zwischenberschrift"/>
              <w:rPr>
                <w:lang w:val="en-GB"/>
              </w:rPr>
            </w:pPr>
            <w:r w:rsidRPr="00522DCA">
              <w:rPr>
                <w:lang w:val="en-GB"/>
              </w:rPr>
              <w:t>Possible errors</w:t>
            </w:r>
          </w:p>
        </w:tc>
      </w:tr>
      <w:tr w:rsidR="000959A2" w:rsidRPr="00522DCA" w14:paraId="651F5300" w14:textId="77777777" w:rsidTr="009D0EAC">
        <w:trPr>
          <w:trHeight w:hRule="exact" w:val="397"/>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3876A94" w14:textId="77777777" w:rsidR="000959A2" w:rsidRPr="00522DCA" w:rsidRDefault="000959A2" w:rsidP="005D3475">
            <w:pPr>
              <w:pStyle w:val="Zwischenberschrift"/>
              <w:rPr>
                <w:lang w:val="en-GB"/>
              </w:rPr>
            </w:pPr>
            <w:r w:rsidRPr="00522DCA">
              <w:rPr>
                <w:lang w:val="en-GB"/>
              </w:rPr>
              <w:t>Causes</w:t>
            </w:r>
          </w:p>
        </w:tc>
        <w:tc>
          <w:tcPr>
            <w:tcW w:w="3156" w:type="dxa"/>
            <w:tcBorders>
              <w:top w:val="single" w:sz="4" w:space="0" w:color="000000"/>
              <w:left w:val="single" w:sz="4" w:space="0" w:color="000000"/>
              <w:bottom w:val="single" w:sz="4" w:space="0" w:color="000000"/>
              <w:right w:val="single" w:sz="4" w:space="0" w:color="000000"/>
            </w:tcBorders>
            <w:shd w:val="clear" w:color="auto" w:fill="auto"/>
          </w:tcPr>
          <w:p w14:paraId="2D10AB66" w14:textId="77777777" w:rsidR="000959A2" w:rsidRPr="00522DCA" w:rsidRDefault="000959A2" w:rsidP="005D3475">
            <w:pPr>
              <w:pStyle w:val="Zwischenberschrift"/>
              <w:rPr>
                <w:lang w:val="en-GB"/>
              </w:rPr>
            </w:pPr>
            <w:r w:rsidRPr="00522DCA">
              <w:rPr>
                <w:lang w:val="en-GB"/>
              </w:rPr>
              <w:t>Example</w:t>
            </w:r>
          </w:p>
        </w:tc>
        <w:tc>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p w14:paraId="738C36CD" w14:textId="77777777" w:rsidR="000959A2" w:rsidRPr="00522DCA" w:rsidRDefault="000959A2" w:rsidP="005D3475">
            <w:pPr>
              <w:pStyle w:val="Zwischenberschrift"/>
              <w:rPr>
                <w:lang w:val="en-GB"/>
              </w:rPr>
            </w:pPr>
            <w:r w:rsidRPr="00522DCA">
              <w:rPr>
                <w:lang w:val="en-GB"/>
              </w:rPr>
              <w:t>Error</w:t>
            </w:r>
          </w:p>
        </w:tc>
      </w:tr>
      <w:tr w:rsidR="000959A2" w:rsidRPr="0005350C" w14:paraId="6E9C6DDD" w14:textId="77777777" w:rsidTr="009D0EAC">
        <w:tblPrEx>
          <w:tblW w:w="9361" w:type="dxa"/>
          <w:tblLayout w:type="fixed"/>
          <w:tblLook w:val="0000" w:firstRow="0" w:lastRow="0" w:firstColumn="0" w:lastColumn="0" w:noHBand="0" w:noVBand="0"/>
          <w:tblPrExChange w:id="955" w:author="Moritz Lautenbach" w:date="2014-04-16T11:20:00Z">
            <w:tblPrEx>
              <w:tblW w:w="0" w:type="auto"/>
              <w:tblLayout w:type="fixed"/>
              <w:tblLook w:val="0000" w:firstRow="0" w:lastRow="0" w:firstColumn="0" w:lastColumn="0" w:noHBand="0" w:noVBand="0"/>
            </w:tblPrEx>
          </w:tblPrExChange>
        </w:tblPrEx>
        <w:trPr>
          <w:trHeight w:hRule="exact" w:val="1051"/>
          <w:trPrChange w:id="956" w:author="Moritz Lautenbach" w:date="2014-04-16T11:20:00Z">
            <w:trPr>
              <w:gridAfter w:val="0"/>
              <w:trHeight w:hRule="exact" w:val="721"/>
            </w:trPr>
          </w:trPrChange>
        </w:trPr>
        <w:tc>
          <w:tcPr>
            <w:tcW w:w="2869" w:type="dxa"/>
            <w:tcBorders>
              <w:top w:val="single" w:sz="4" w:space="0" w:color="000000"/>
              <w:left w:val="single" w:sz="4" w:space="0" w:color="000000"/>
              <w:bottom w:val="single" w:sz="4" w:space="0" w:color="000000"/>
              <w:right w:val="single" w:sz="4" w:space="0" w:color="000000"/>
            </w:tcBorders>
            <w:shd w:val="clear" w:color="auto" w:fill="auto"/>
            <w:tcPrChange w:id="957" w:author="Moritz Lautenbach" w:date="2014-04-16T11:20:00Z">
              <w:tcPr>
                <w:tcW w:w="2869"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7DC02301" w14:textId="77777777" w:rsidR="000959A2" w:rsidRPr="00522DCA" w:rsidRDefault="000959A2" w:rsidP="005D3475">
            <w:pPr>
              <w:pStyle w:val="Standard-BlockCharCharChar"/>
              <w:rPr>
                <w:lang w:val="en-GB"/>
              </w:rPr>
            </w:pPr>
            <w:r w:rsidRPr="00522DCA">
              <w:rPr>
                <w:lang w:val="en-GB"/>
              </w:rPr>
              <w:t xml:space="preserve">Two syllables or word boundaries come after one another </w:t>
            </w:r>
          </w:p>
        </w:tc>
        <w:tc>
          <w:tcPr>
            <w:tcW w:w="3156" w:type="dxa"/>
            <w:tcBorders>
              <w:top w:val="single" w:sz="4" w:space="0" w:color="000000"/>
              <w:left w:val="single" w:sz="4" w:space="0" w:color="000000"/>
              <w:bottom w:val="single" w:sz="4" w:space="0" w:color="000000"/>
              <w:right w:val="single" w:sz="4" w:space="0" w:color="000000"/>
            </w:tcBorders>
            <w:shd w:val="clear" w:color="auto" w:fill="auto"/>
            <w:tcPrChange w:id="958" w:author="Moritz Lautenbach" w:date="2014-04-16T11:20:00Z">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4F0BCECE" w14:textId="77777777" w:rsidR="000959A2" w:rsidRPr="00522DCA" w:rsidRDefault="000959A2">
            <w:pPr>
              <w:rPr>
                <w:rFonts w:cs="Times New Roman"/>
                <w:sz w:val="28"/>
                <w:szCs w:val="28"/>
                <w:lang w:val="en-GB"/>
              </w:rPr>
            </w:pPr>
            <w:proofErr w:type="spellStart"/>
            <w:proofErr w:type="gramStart"/>
            <w:r w:rsidRPr="00522DCA">
              <w:rPr>
                <w:rFonts w:cs="Times New Roman"/>
                <w:sz w:val="28"/>
                <w:szCs w:val="28"/>
                <w:lang w:val="en-GB"/>
              </w:rPr>
              <w:t>hɜns</w:t>
            </w:r>
            <w:proofErr w:type="spellEnd"/>
            <w:proofErr w:type="gramEnd"/>
            <w:r w:rsidRPr="00522DCA">
              <w:rPr>
                <w:rFonts w:cs="Times New Roman"/>
                <w:b/>
                <w:sz w:val="28"/>
                <w:szCs w:val="28"/>
                <w:lang w:val="en-GB"/>
              </w:rPr>
              <w:t>..</w:t>
            </w:r>
            <w:proofErr w:type="spellStart"/>
            <w:r w:rsidRPr="00522DCA">
              <w:rPr>
                <w:rFonts w:cs="Times New Roman"/>
                <w:sz w:val="28"/>
                <w:szCs w:val="28"/>
                <w:lang w:val="en-GB"/>
              </w:rPr>
              <w:t>xen</w:t>
            </w:r>
            <w:proofErr w:type="spellEnd"/>
          </w:p>
          <w:p w14:paraId="13098EFA" w14:textId="77777777" w:rsidR="000959A2" w:rsidRPr="00522DCA" w:rsidRDefault="000959A2">
            <w:pPr>
              <w:rPr>
                <w:ins w:id="959" w:author="Moritz Lautenbach" w:date="2014-04-16T11:20:00Z"/>
                <w:rFonts w:cs="Times New Roman"/>
                <w:sz w:val="28"/>
                <w:szCs w:val="28"/>
                <w:lang w:val="en-GB"/>
              </w:rPr>
            </w:pPr>
            <w:proofErr w:type="spellStart"/>
            <w:r w:rsidRPr="00522DCA">
              <w:rPr>
                <w:rFonts w:cs="Times New Roman"/>
                <w:sz w:val="28"/>
                <w:szCs w:val="28"/>
                <w:lang w:val="en-GB"/>
              </w:rPr>
              <w:t>hɜns</w:t>
            </w:r>
            <w:proofErr w:type="spellEnd"/>
            <w:r w:rsidRPr="00522DCA">
              <w:rPr>
                <w:rFonts w:cs="Times New Roman"/>
                <w:b/>
                <w:sz w:val="28"/>
                <w:szCs w:val="28"/>
                <w:lang w:val="en-GB"/>
              </w:rPr>
              <w:t xml:space="preserve"> .</w:t>
            </w:r>
            <w:proofErr w:type="spellStart"/>
            <w:r w:rsidRPr="00522DCA">
              <w:rPr>
                <w:rFonts w:cs="Times New Roman"/>
                <w:sz w:val="28"/>
                <w:szCs w:val="28"/>
                <w:lang w:val="en-GB"/>
              </w:rPr>
              <w:t>xen</w:t>
            </w:r>
            <w:proofErr w:type="spellEnd"/>
          </w:p>
          <w:p w14:paraId="70BED400" w14:textId="77777777" w:rsidR="000959A2" w:rsidRPr="00522DCA" w:rsidRDefault="000959A2">
            <w:pPr>
              <w:rPr>
                <w:rFonts w:cs="Times New Roman"/>
                <w:sz w:val="28"/>
                <w:szCs w:val="28"/>
                <w:lang w:val="en-GB"/>
              </w:rPr>
            </w:pPr>
          </w:p>
        </w:tc>
        <w:tc>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Change w:id="960" w:author="Moritz Lautenbach" w:date="2014-04-16T11:20:00Z">
              <w:tcPr>
                <w:tcW w:w="3336" w:type="dxa"/>
                <w:gridSpan w:val="3"/>
                <w:tcBorders>
                  <w:top w:val="single" w:sz="4" w:space="0" w:color="000000"/>
                  <w:left w:val="single" w:sz="4" w:space="0" w:color="000000"/>
                  <w:bottom w:val="single" w:sz="4" w:space="0" w:color="000000"/>
                  <w:right w:val="single" w:sz="4" w:space="0" w:color="000000"/>
                </w:tcBorders>
                <w:shd w:val="clear" w:color="auto" w:fill="auto"/>
              </w:tcPr>
            </w:tcPrChange>
          </w:tcPr>
          <w:p w14:paraId="63D7F344"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syllable or word boundary, no end of input allowed</w:t>
            </w:r>
          </w:p>
        </w:tc>
      </w:tr>
      <w:tr w:rsidR="000959A2" w:rsidRPr="0005350C" w14:paraId="31E3A97E" w14:textId="77777777" w:rsidTr="009D0EAC">
        <w:trPr>
          <w:trHeight w:hRule="exact" w:val="1150"/>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022FA249" w14:textId="77777777" w:rsidR="000959A2" w:rsidRPr="00522DCA" w:rsidRDefault="000959A2" w:rsidP="005D3475">
            <w:pPr>
              <w:pStyle w:val="Standard-BlockCharCharChar"/>
              <w:rPr>
                <w:lang w:val="en-GB"/>
              </w:rPr>
            </w:pPr>
            <w:r w:rsidRPr="00522DCA">
              <w:rPr>
                <w:lang w:val="en-GB"/>
              </w:rPr>
              <w:t xml:space="preserve">A segment chain begins with a word or syllable boundary </w:t>
            </w:r>
          </w:p>
        </w:tc>
        <w:tc>
          <w:tcPr>
            <w:tcW w:w="3156" w:type="dxa"/>
            <w:tcBorders>
              <w:top w:val="single" w:sz="4" w:space="0" w:color="000000"/>
              <w:left w:val="single" w:sz="4" w:space="0" w:color="000000"/>
              <w:bottom w:val="single" w:sz="4" w:space="0" w:color="000000"/>
              <w:right w:val="single" w:sz="4" w:space="0" w:color="000000"/>
            </w:tcBorders>
            <w:shd w:val="clear" w:color="auto" w:fill="auto"/>
          </w:tcPr>
          <w:p w14:paraId="78718CAE" w14:textId="77777777" w:rsidR="000959A2" w:rsidRPr="00522DCA" w:rsidRDefault="000959A2">
            <w:pPr>
              <w:rPr>
                <w:rFonts w:cs="Times New Roman"/>
                <w:sz w:val="28"/>
                <w:szCs w:val="28"/>
                <w:lang w:val="en-GB"/>
              </w:rPr>
            </w:pPr>
            <w:r w:rsidRPr="00522DCA">
              <w:rPr>
                <w:rFonts w:cs="Times New Roman"/>
                <w:b/>
                <w:sz w:val="28"/>
                <w:szCs w:val="28"/>
                <w:lang w:val="en-GB"/>
              </w:rPr>
              <w:t>.</w:t>
            </w:r>
            <w:proofErr w:type="spellStart"/>
            <w:r w:rsidRPr="00522DCA">
              <w:rPr>
                <w:rFonts w:cs="Times New Roman"/>
                <w:sz w:val="28"/>
                <w:szCs w:val="28"/>
                <w:lang w:val="en-GB"/>
              </w:rPr>
              <w:t>hɜns.xen</w:t>
            </w:r>
            <w:proofErr w:type="spellEnd"/>
          </w:p>
          <w:p w14:paraId="372ED7F7" w14:textId="77777777" w:rsidR="000959A2" w:rsidRPr="00522DCA" w:rsidRDefault="000959A2">
            <w:pPr>
              <w:rPr>
                <w:rFonts w:cs="Times New Roman"/>
                <w:sz w:val="28"/>
                <w:szCs w:val="28"/>
                <w:lang w:val="en-GB"/>
              </w:rPr>
            </w:pPr>
          </w:p>
        </w:tc>
        <w:tc>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p w14:paraId="1B1FE6BD"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syllable or word boundary, no end of input allowed</w:t>
            </w:r>
          </w:p>
        </w:tc>
      </w:tr>
    </w:tbl>
    <w:p w14:paraId="05EA0F88" w14:textId="77777777" w:rsidR="000959A2" w:rsidRPr="00522DCA" w:rsidRDefault="000959A2">
      <w:pPr>
        <w:rPr>
          <w:rFonts w:cs="Times New Roman"/>
          <w:lang w:val="en-GB"/>
        </w:rPr>
      </w:pPr>
    </w:p>
    <w:p w14:paraId="7F629631" w14:textId="77777777" w:rsidR="000959A2" w:rsidRPr="00522DCA" w:rsidRDefault="000959A2" w:rsidP="009F7B97">
      <w:pPr>
        <w:pStyle w:val="berschrift1"/>
        <w:numPr>
          <w:ilvl w:val="0"/>
          <w:numId w:val="85"/>
        </w:numPr>
      </w:pPr>
      <w:bookmarkStart w:id="961" w:name="_Toc415132497"/>
      <w:bookmarkStart w:id="962" w:name="_Toc415132678"/>
      <w:bookmarkStart w:id="963" w:name="_Toc69130069"/>
      <w:bookmarkStart w:id="964" w:name="_Toc69129928"/>
      <w:r w:rsidRPr="00522DCA">
        <w:t>Appendix C: EXMARALDA and stylesheets</w:t>
      </w:r>
      <w:bookmarkEnd w:id="961"/>
      <w:bookmarkEnd w:id="962"/>
    </w:p>
    <w:p w14:paraId="2AAA1883" w14:textId="77777777" w:rsidR="000959A2" w:rsidRPr="00522DCA" w:rsidRDefault="000959A2" w:rsidP="006F7584">
      <w:pPr>
        <w:pStyle w:val="berschrift3"/>
      </w:pPr>
      <w:bookmarkStart w:id="965" w:name="_Toc415132498"/>
      <w:bookmarkStart w:id="966" w:name="_Toc415132679"/>
      <w:r w:rsidRPr="00522DCA">
        <w:t>What is a Stylesheet?</w:t>
      </w:r>
      <w:bookmarkEnd w:id="965"/>
      <w:bookmarkEnd w:id="966"/>
    </w:p>
    <w:p w14:paraId="5A7B299D" w14:textId="6C357F8A" w:rsidR="000959A2" w:rsidRPr="00522DCA" w:rsidRDefault="000959A2">
      <w:pPr>
        <w:rPr>
          <w:rFonts w:cs="Times New Roman"/>
          <w:szCs w:val="24"/>
          <w:lang w:val="en-GB"/>
        </w:rPr>
      </w:pPr>
      <w:r w:rsidRPr="00522DCA">
        <w:rPr>
          <w:rFonts w:cs="Times New Roman"/>
          <w:szCs w:val="24"/>
          <w:lang w:val="en-GB"/>
        </w:rPr>
        <w:lastRenderedPageBreak/>
        <w:t>A style sheet is an XML</w:t>
      </w:r>
      <w:ins w:id="967" w:author="Moritz Lautenbach" w:date="2014-04-16T11:22:00Z">
        <w:r w:rsidRPr="00522DCA">
          <w:rPr>
            <w:rFonts w:cs="Times New Roman"/>
            <w:szCs w:val="24"/>
            <w:lang w:val="en-GB"/>
          </w:rPr>
          <w:t>-</w:t>
        </w:r>
      </w:ins>
      <w:del w:id="968" w:author="Moritz Lautenbach" w:date="2014-04-16T11:22:00Z">
        <w:r w:rsidRPr="00522DCA" w:rsidDel="00891EC0">
          <w:rPr>
            <w:rFonts w:cs="Times New Roman"/>
            <w:szCs w:val="24"/>
            <w:lang w:val="en-GB"/>
          </w:rPr>
          <w:delText xml:space="preserve"> </w:delText>
        </w:r>
      </w:del>
      <w:r w:rsidRPr="00522DCA">
        <w:rPr>
          <w:rFonts w:cs="Times New Roman"/>
          <w:szCs w:val="24"/>
          <w:lang w:val="en-GB"/>
        </w:rPr>
        <w:t xml:space="preserve">document that contains instructions that can be </w:t>
      </w:r>
      <w:r w:rsidR="00C81274" w:rsidRPr="00522DCA">
        <w:rPr>
          <w:rFonts w:cs="Times New Roman"/>
          <w:szCs w:val="24"/>
          <w:lang w:val="en-GB"/>
        </w:rPr>
        <w:t>“</w:t>
      </w:r>
      <w:r w:rsidRPr="00522DCA">
        <w:rPr>
          <w:rFonts w:cs="Times New Roman"/>
          <w:szCs w:val="24"/>
          <w:lang w:val="en-GB"/>
        </w:rPr>
        <w:t>understood</w:t>
      </w:r>
      <w:r w:rsidR="00C81274" w:rsidRPr="00522DCA">
        <w:rPr>
          <w:rFonts w:cs="Times New Roman"/>
          <w:szCs w:val="24"/>
          <w:lang w:val="en-GB"/>
        </w:rPr>
        <w:t>”</w:t>
      </w:r>
      <w:r w:rsidRPr="00522DCA">
        <w:rPr>
          <w:rFonts w:cs="Times New Roman"/>
          <w:szCs w:val="24"/>
          <w:lang w:val="en-GB"/>
        </w:rPr>
        <w:t xml:space="preserve"> and implemented by software (a stylesheet processor) designed to implement it. Normally a stylesheet is used to create a new XML</w:t>
      </w:r>
      <w:ins w:id="969" w:author="Moritz Lautenbach" w:date="2014-04-16T11:22:00Z">
        <w:r w:rsidRPr="00522DCA">
          <w:rPr>
            <w:rFonts w:cs="Times New Roman"/>
            <w:szCs w:val="24"/>
            <w:lang w:val="en-GB"/>
          </w:rPr>
          <w:t>-</w:t>
        </w:r>
      </w:ins>
      <w:r w:rsidRPr="00522DCA">
        <w:rPr>
          <w:rFonts w:cs="Times New Roman"/>
          <w:szCs w:val="24"/>
          <w:lang w:val="en-GB"/>
        </w:rPr>
        <w:t xml:space="preserve"> or HTML</w:t>
      </w:r>
      <w:ins w:id="970" w:author="Moritz Lautenbach" w:date="2014-04-16T11:22:00Z">
        <w:r w:rsidRPr="00522DCA">
          <w:rPr>
            <w:rFonts w:cs="Times New Roman"/>
            <w:szCs w:val="24"/>
            <w:lang w:val="en-GB"/>
          </w:rPr>
          <w:t>-</w:t>
        </w:r>
      </w:ins>
      <w:del w:id="971" w:author="Moritz Lautenbach" w:date="2014-04-16T11:22:00Z">
        <w:r w:rsidRPr="00522DCA" w:rsidDel="00891EC0">
          <w:rPr>
            <w:rFonts w:cs="Times New Roman"/>
            <w:szCs w:val="24"/>
            <w:lang w:val="en-GB"/>
          </w:rPr>
          <w:delText xml:space="preserve"> </w:delText>
        </w:r>
      </w:del>
      <w:r w:rsidRPr="00522DCA">
        <w:rPr>
          <w:rFonts w:cs="Times New Roman"/>
          <w:szCs w:val="24"/>
          <w:lang w:val="en-GB"/>
        </w:rPr>
        <w:t>document from a given XML</w:t>
      </w:r>
      <w:ins w:id="972" w:author="Moritz Lautenbach" w:date="2014-04-16T11:23:00Z">
        <w:r w:rsidRPr="00522DCA">
          <w:rPr>
            <w:rFonts w:cs="Times New Roman"/>
            <w:szCs w:val="24"/>
            <w:lang w:val="en-GB"/>
          </w:rPr>
          <w:t>-</w:t>
        </w:r>
      </w:ins>
      <w:del w:id="973"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document. Due to the fact that EXMARaLDA</w:t>
      </w:r>
      <w:ins w:id="974" w:author="Moritz Lautenbach" w:date="2014-04-16T11:23:00Z">
        <w:r w:rsidRPr="00522DCA">
          <w:rPr>
            <w:rFonts w:cs="Times New Roman"/>
            <w:szCs w:val="24"/>
            <w:lang w:val="en-GB"/>
          </w:rPr>
          <w:t>-</w:t>
        </w:r>
      </w:ins>
      <w:del w:id="975"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data is always XML</w:t>
      </w:r>
      <w:ins w:id="976" w:author="Moritz Lautenbach" w:date="2014-04-16T11:23:00Z">
        <w:r w:rsidRPr="00522DCA">
          <w:rPr>
            <w:rFonts w:cs="Times New Roman"/>
            <w:szCs w:val="24"/>
            <w:lang w:val="en-GB"/>
          </w:rPr>
          <w:t>-</w:t>
        </w:r>
      </w:ins>
      <w:del w:id="977"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data, the style sheet technology is most suitable in data processing to establish a high flexibility with a relatively low amount of programming involved. It is not necessary</w:t>
      </w:r>
      <w:del w:id="978" w:author="Moritz Lautenbach" w:date="2014-04-16T11:23:00Z">
        <w:r w:rsidRPr="00522DCA" w:rsidDel="00891EC0">
          <w:rPr>
            <w:rFonts w:cs="Times New Roman"/>
            <w:szCs w:val="24"/>
            <w:lang w:val="en-GB"/>
          </w:rPr>
          <w:delText xml:space="preserve"> to understand</w:delText>
        </w:r>
      </w:del>
      <w:r w:rsidRPr="00522DCA">
        <w:rPr>
          <w:rFonts w:cs="Times New Roman"/>
          <w:szCs w:val="24"/>
          <w:lang w:val="en-GB"/>
        </w:rPr>
        <w:t xml:space="preserve"> to fully understand this technology in order to make use of style</w:t>
      </w:r>
      <w:del w:id="979"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sheets in the Partitur-</w:t>
      </w:r>
      <w:r w:rsidR="00C11634" w:rsidRPr="00522DCA">
        <w:rPr>
          <w:rFonts w:cs="Times New Roman"/>
          <w:szCs w:val="24"/>
          <w:lang w:val="en-GB"/>
        </w:rPr>
        <w:t>Editor</w:t>
      </w:r>
      <w:r w:rsidRPr="00522DCA">
        <w:rPr>
          <w:rFonts w:cs="Times New Roman"/>
          <w:szCs w:val="24"/>
          <w:lang w:val="en-GB"/>
        </w:rPr>
        <w:t xml:space="preserve"> effectively. Therefore, no detailed explanation is delivered in this manual</w:t>
      </w:r>
      <w:del w:id="980"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 xml:space="preserve">. Should you be interested to take a deeper look at this technology, we recommend the following as an introductory work: </w:t>
      </w:r>
    </w:p>
    <w:p w14:paraId="6C91F490" w14:textId="77777777" w:rsidR="000959A2" w:rsidRPr="00522DCA" w:rsidRDefault="000959A2" w:rsidP="005D3475">
      <w:pPr>
        <w:pStyle w:val="Literaturliste"/>
        <w:rPr>
          <w:lang w:val="en-GB"/>
        </w:rPr>
      </w:pPr>
      <w:r w:rsidRPr="00522DCA">
        <w:rPr>
          <w:lang w:val="en-GB"/>
        </w:rPr>
        <w:t>Michael Fitzgerald (2003): Learning XSLT. O’Reilly.</w:t>
      </w:r>
    </w:p>
    <w:p w14:paraId="0EEEB8C2" w14:textId="77777777" w:rsidR="004B7471" w:rsidRPr="00522DCA" w:rsidRDefault="004B7471" w:rsidP="005D3475">
      <w:pPr>
        <w:pStyle w:val="Literaturliste"/>
        <w:rPr>
          <w:lang w:val="en-GB"/>
        </w:rPr>
      </w:pPr>
    </w:p>
    <w:p w14:paraId="210C583E" w14:textId="77777777" w:rsidR="000959A2" w:rsidRPr="00522DCA" w:rsidRDefault="000959A2" w:rsidP="006F7584">
      <w:pPr>
        <w:pStyle w:val="berschrift3"/>
      </w:pPr>
      <w:bookmarkStart w:id="981" w:name="_Toc415132499"/>
      <w:bookmarkStart w:id="982" w:name="_Toc415132680"/>
      <w:r w:rsidRPr="00522DCA">
        <w:t>The use of Stylesheets</w:t>
      </w:r>
      <w:bookmarkEnd w:id="981"/>
      <w:bookmarkEnd w:id="982"/>
    </w:p>
    <w:p w14:paraId="71A1FCF7" w14:textId="0EE8D33C" w:rsidR="000959A2" w:rsidRPr="00522DCA" w:rsidRDefault="000959A2">
      <w:pPr>
        <w:rPr>
          <w:rFonts w:cs="Times New Roman"/>
          <w:szCs w:val="24"/>
          <w:lang w:val="en-GB"/>
        </w:rPr>
      </w:pPr>
      <w:r w:rsidRPr="00522DCA">
        <w:rPr>
          <w:rFonts w:cs="Times New Roman"/>
          <w:szCs w:val="24"/>
          <w:lang w:val="en-GB"/>
        </w:rPr>
        <w:t xml:space="preserve">Within EXMARaLDA the purpose of the stylesheet </w:t>
      </w:r>
      <w:ins w:id="983" w:author="Moritz Lautenbach" w:date="2014-04-16T11:24:00Z">
        <w:r w:rsidRPr="00522DCA">
          <w:rPr>
            <w:rFonts w:cs="Times New Roman"/>
            <w:szCs w:val="24"/>
            <w:lang w:val="en-GB"/>
          </w:rPr>
          <w:t xml:space="preserve">is </w:t>
        </w:r>
      </w:ins>
      <w:r w:rsidRPr="00522DCA">
        <w:rPr>
          <w:rFonts w:cs="Times New Roman"/>
          <w:szCs w:val="24"/>
          <w:lang w:val="en-GB"/>
        </w:rPr>
        <w:t>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w:t>
      </w:r>
      <w:r w:rsidR="00C11634" w:rsidRPr="00522DCA">
        <w:rPr>
          <w:rFonts w:cs="Times New Roman"/>
          <w:szCs w:val="24"/>
          <w:lang w:val="en-GB"/>
        </w:rPr>
        <w:t>Editor</w:t>
      </w:r>
      <w:r w:rsidRPr="00522DCA">
        <w:rPr>
          <w:rFonts w:cs="Times New Roman"/>
          <w:szCs w:val="24"/>
          <w:lang w:val="en-GB"/>
        </w:rPr>
        <w:t xml:space="preserve">, the </w:t>
      </w:r>
      <w:r w:rsidR="00C11634" w:rsidRPr="00522DCA">
        <w:rPr>
          <w:rFonts w:cs="Times New Roman"/>
          <w:szCs w:val="24"/>
          <w:lang w:val="en-GB"/>
        </w:rPr>
        <w:t>Editor</w:t>
      </w:r>
      <w:r w:rsidRPr="00522DCA">
        <w:rPr>
          <w:rFonts w:cs="Times New Roman"/>
          <w:szCs w:val="24"/>
          <w:lang w:val="en-GB"/>
        </w:rPr>
        <w:t xml:space="preserve"> possessed a number of functions that allow for user defined parameters to be set for stylesheets.</w:t>
      </w:r>
    </w:p>
    <w:p w14:paraId="3A312AC8" w14:textId="77777777" w:rsidR="000959A2" w:rsidRPr="00522DCA" w:rsidRDefault="000959A2">
      <w:pPr>
        <w:rPr>
          <w:rFonts w:cs="Times New Roman"/>
          <w:szCs w:val="24"/>
          <w:lang w:val="en-GB"/>
        </w:rPr>
      </w:pPr>
      <w:r w:rsidRPr="00522DCA">
        <w:rPr>
          <w:rFonts w:cs="Times New Roman"/>
          <w:szCs w:val="24"/>
          <w:lang w:val="en-GB"/>
        </w:rPr>
        <w:t>Examples of these tasks are:</w:t>
      </w:r>
    </w:p>
    <w:p w14:paraId="263FABC7" w14:textId="4536A510" w:rsidR="000959A2" w:rsidRPr="00522DCA" w:rsidRDefault="000959A2" w:rsidP="005D3475">
      <w:pPr>
        <w:pStyle w:val="Nummerierung1"/>
        <w:numPr>
          <w:ilvl w:val="0"/>
          <w:numId w:val="40"/>
        </w:numPr>
      </w:pPr>
      <w:bookmarkStart w:id="984" w:name="_Toc415132500"/>
      <w:bookmarkStart w:id="985" w:name="_Toc415132681"/>
      <w:r w:rsidRPr="00522DCA">
        <w:t xml:space="preserve">When creating a tier, a specific number of tiers should be added for every speaker automatically. The parameters for this task can depend on the transcription conventions used, for example. E.g., if a transcription is made according to the </w:t>
      </w:r>
      <w:del w:id="986" w:author="Moritz Lautenbach" w:date="2014-04-16T11:25:00Z">
        <w:r w:rsidRPr="00522DCA" w:rsidDel="00891EC0">
          <w:delText xml:space="preserve">HIAT </w:delText>
        </w:r>
      </w:del>
      <w:ins w:id="987" w:author="Moritz Lautenbach" w:date="2014-04-16T11:25:00Z">
        <w:r w:rsidRPr="00522DCA">
          <w:t>HIAT-</w:t>
        </w:r>
      </w:ins>
      <w:r w:rsidRPr="00522DCA">
        <w:t>conventions</w:t>
      </w:r>
      <w:del w:id="988" w:author="Moritz Lautenbach" w:date="2014-04-16T11:26:00Z">
        <w:r w:rsidRPr="00522DCA" w:rsidDel="00891EC0">
          <w:delText xml:space="preserve"> </w:delText>
        </w:r>
      </w:del>
      <w:r w:rsidRPr="00522DCA">
        <w:t xml:space="preserve">, every speaker needs a verbal tier, a tier for special pronunciation and a tier for comments. For a </w:t>
      </w:r>
      <w:del w:id="989" w:author="Moritz Lautenbach" w:date="2014-04-16T11:25:00Z">
        <w:r w:rsidRPr="00522DCA" w:rsidDel="00891EC0">
          <w:delText xml:space="preserve">DIDA </w:delText>
        </w:r>
      </w:del>
      <w:ins w:id="990" w:author="Moritz Lautenbach" w:date="2014-04-16T11:25:00Z">
        <w:r w:rsidRPr="00522DCA">
          <w:t>DIDA-</w:t>
        </w:r>
      </w:ins>
      <w:r w:rsidRPr="00522DCA">
        <w:t xml:space="preserve">transcription, only a verbal tier and a comment tier are required per speaker, as well as a </w:t>
      </w:r>
      <w:proofErr w:type="spellStart"/>
      <w:r w:rsidRPr="00522DCA">
        <w:t>gol</w:t>
      </w:r>
      <w:del w:id="991" w:author="Moritz Lautenbach" w:date="2014-04-16T11:26:00Z">
        <w:r w:rsidRPr="00522DCA" w:rsidDel="00891EC0">
          <w:delText>a</w:delText>
        </w:r>
      </w:del>
      <w:proofErr w:type="gramStart"/>
      <w:r w:rsidRPr="00522DCA">
        <w:t>b</w:t>
      </w:r>
      <w:ins w:id="992" w:author="Moritz Lautenbach" w:date="2014-04-16T11:26:00Z">
        <w:r w:rsidRPr="00522DCA">
          <w:t>a</w:t>
        </w:r>
      </w:ins>
      <w:r w:rsidRPr="00522DCA">
        <w:t>l</w:t>
      </w:r>
      <w:proofErr w:type="spellEnd"/>
      <w:proofErr w:type="gramEnd"/>
      <w:r w:rsidRPr="00522DCA">
        <w:t xml:space="preserve"> comment tier. By using a suitable stylesheet in combination with the function </w:t>
      </w:r>
      <w:r w:rsidR="00C81274" w:rsidRPr="00522DCA">
        <w:t>“</w:t>
      </w:r>
      <w:r w:rsidRPr="00522DCA">
        <w:rPr>
          <w:rPrChange w:id="993" w:author="Moritz Lautenbach" w:date="2014-04-16T11:26:00Z">
            <w:rPr>
              <w:i/>
            </w:rPr>
          </w:rPrChange>
        </w:rPr>
        <w:t>File &gt; New from speakertable</w:t>
      </w:r>
      <w:ins w:id="994" w:author="Moritz Lautenbach" w:date="2014-04-16T11:26:00Z">
        <w:r w:rsidRPr="00522DCA">
          <w:t>”</w:t>
        </w:r>
      </w:ins>
      <w:r w:rsidRPr="00522DCA">
        <w:t>, this task can be automated:</w:t>
      </w:r>
      <w:bookmarkEnd w:id="984"/>
      <w:bookmarkEnd w:id="985"/>
    </w:p>
    <w:p w14:paraId="73ADBB65" w14:textId="77777777" w:rsidR="000959A2" w:rsidRPr="00522DCA" w:rsidRDefault="000959A2">
      <w:pPr>
        <w:rPr>
          <w:rFonts w:cs="Times New Roman"/>
          <w:szCs w:val="24"/>
          <w:lang w:val="en-GB"/>
        </w:rPr>
      </w:pPr>
    </w:p>
    <w:p w14:paraId="6AFB042E" w14:textId="77777777" w:rsidR="000959A2" w:rsidRPr="00522DCA" w:rsidRDefault="0005350C">
      <w:pPr>
        <w:pStyle w:val="BildChar"/>
        <w:rPr>
          <w:rFonts w:ascii="Times New Roman" w:hAnsi="Times New Roman"/>
          <w:lang w:val="en-GB"/>
        </w:rPr>
      </w:pPr>
      <w:r>
        <w:rPr>
          <w:rFonts w:ascii="Times New Roman" w:hAnsi="Times New Roman"/>
          <w:lang w:val="en-GB"/>
        </w:rPr>
        <w:pict w14:anchorId="032446DF">
          <v:shape id="_x0000_i1199" type="#_x0000_t75" style="width:373.4pt;height:169.1pt" filled="t">
            <v:fill color2="black"/>
            <v:imagedata r:id="rId300" o:title=""/>
          </v:shape>
        </w:pict>
      </w:r>
    </w:p>
    <w:p w14:paraId="3ADC4788" w14:textId="77777777" w:rsidR="000959A2" w:rsidRPr="00522DCA" w:rsidRDefault="000959A2">
      <w:pPr>
        <w:rPr>
          <w:rFonts w:cs="Times New Roman"/>
          <w:lang w:val="en-GB"/>
        </w:rPr>
      </w:pPr>
    </w:p>
    <w:p w14:paraId="2FB0F8C2" w14:textId="7CEAE1E6" w:rsidR="000959A2" w:rsidRPr="00522DCA" w:rsidRDefault="000959A2" w:rsidP="005D3475">
      <w:pPr>
        <w:pStyle w:val="Aufzhlungszeichen1"/>
        <w:pPrChange w:id="995" w:author="Moritz Lautenbach" w:date="2014-04-16T11:26:00Z">
          <w:pPr>
            <w:pStyle w:val="Nummerierung1"/>
            <w:numPr>
              <w:numId w:val="7"/>
            </w:numPr>
            <w:ind w:left="360"/>
          </w:pPr>
        </w:pPrChange>
      </w:pPr>
      <w:bookmarkStart w:id="996" w:name="_Toc415132501"/>
      <w:bookmarkStart w:id="997" w:name="_Toc415132682"/>
      <w:ins w:id="998" w:author="Moritz Lautenbach" w:date="2014-04-16T11:26:00Z">
        <w:r w:rsidRPr="00522DCA">
          <w:t xml:space="preserve">2. </w:t>
        </w:r>
      </w:ins>
      <w:r w:rsidRPr="00522DCA">
        <w:t xml:space="preserve">An existing transcription is to be formatted automatically subject to the tier types e.g. </w:t>
      </w:r>
      <w:r w:rsidRPr="00522DCA">
        <w:lastRenderedPageBreak/>
        <w:t xml:space="preserve">all tiers of category </w:t>
      </w:r>
      <w:r w:rsidR="00C81274" w:rsidRPr="00522DCA">
        <w:t>“</w:t>
      </w:r>
      <w:r w:rsidRPr="00522DCA">
        <w:t>v</w:t>
      </w:r>
      <w:r w:rsidR="00C81274" w:rsidRPr="00522DCA">
        <w:t>”</w:t>
      </w:r>
      <w:r w:rsidRPr="00522DCA">
        <w:t xml:space="preserve"> should be formatted in </w:t>
      </w:r>
      <w:r w:rsidR="00C81274" w:rsidRPr="00522DCA">
        <w:t>“</w:t>
      </w:r>
      <w:r w:rsidRPr="00522DCA">
        <w:t>Arial, 12pt, bold</w:t>
      </w:r>
      <w:r w:rsidR="00C81274" w:rsidRPr="00522DCA">
        <w:t>”</w:t>
      </w:r>
      <w:r w:rsidRPr="00522DCA">
        <w:t xml:space="preserve"> and all tiers of category </w:t>
      </w:r>
      <w:r w:rsidR="00C81274" w:rsidRPr="00522DCA">
        <w:t>“</w:t>
      </w:r>
      <w:proofErr w:type="spellStart"/>
      <w:r w:rsidRPr="00522DCA">
        <w:t>nv</w:t>
      </w:r>
      <w:proofErr w:type="spellEnd"/>
      <w:r w:rsidR="00C81274" w:rsidRPr="00522DCA">
        <w:t>”</w:t>
      </w:r>
      <w:r w:rsidRPr="00522DCA">
        <w:t xml:space="preserve"> should be formatted in </w:t>
      </w:r>
      <w:r w:rsidR="00C81274" w:rsidRPr="00522DCA">
        <w:t>“</w:t>
      </w:r>
      <w:r w:rsidRPr="00522DCA">
        <w:t>Times, 10pt, italic</w:t>
      </w:r>
      <w:r w:rsidR="00C81274" w:rsidRPr="00522DCA">
        <w:t>”</w:t>
      </w:r>
      <w:r w:rsidRPr="00522DCA">
        <w:t>.</w:t>
      </w:r>
      <w:bookmarkEnd w:id="996"/>
      <w:bookmarkEnd w:id="997"/>
    </w:p>
    <w:p w14:paraId="334407D7" w14:textId="77777777" w:rsidR="000959A2" w:rsidRPr="00522DCA" w:rsidRDefault="000959A2" w:rsidP="005D3475">
      <w:pPr>
        <w:pStyle w:val="Aufzhlungszeichen1"/>
        <w:pPrChange w:id="999" w:author="Moritz Lautenbach" w:date="2014-04-16T11:26:00Z">
          <w:pPr>
            <w:pStyle w:val="Nummerierung1"/>
            <w:numPr>
              <w:numId w:val="7"/>
            </w:numPr>
            <w:ind w:left="360"/>
          </w:pPr>
        </w:pPrChange>
      </w:pPr>
      <w:bookmarkStart w:id="1000" w:name="_Toc415132502"/>
      <w:bookmarkStart w:id="1001" w:name="_Toc415132683"/>
      <w:ins w:id="1002" w:author="Moritz Lautenbach" w:date="2014-04-16T11:26:00Z">
        <w:r w:rsidRPr="00522DCA">
          <w:t xml:space="preserve">3. </w:t>
        </w:r>
      </w:ins>
      <w:r w:rsidRPr="00522DCA">
        <w:t xml:space="preserve">A </w:t>
      </w:r>
      <w:del w:id="1003" w:author="Moritz Lautenbach" w:date="2014-04-16T11:27:00Z">
        <w:r w:rsidRPr="00522DCA" w:rsidDel="00891EC0">
          <w:delText xml:space="preserve">HIAT </w:delText>
        </w:r>
      </w:del>
      <w:ins w:id="1004" w:author="Moritz Lautenbach" w:date="2014-04-16T11:27:00Z">
        <w:r w:rsidRPr="00522DCA">
          <w:t>HIAT-</w:t>
        </w:r>
      </w:ins>
      <w:r w:rsidRPr="00522DCA">
        <w:t xml:space="preserve">utterance list should be issued as an </w:t>
      </w:r>
      <w:del w:id="1005" w:author="Moritz Lautenbach" w:date="2014-04-16T11:27:00Z">
        <w:r w:rsidRPr="00522DCA" w:rsidDel="00891EC0">
          <w:delText xml:space="preserve">HTML </w:delText>
        </w:r>
      </w:del>
      <w:ins w:id="1006" w:author="Moritz Lautenbach" w:date="2014-04-16T11:27:00Z">
        <w:r w:rsidRPr="00522DCA">
          <w:t>HTML-</w:t>
        </w:r>
      </w:ins>
      <w:r w:rsidRPr="00522DCA">
        <w:t>file, the individual utterances should be numbered and all annotation and description should be hidden.</w:t>
      </w:r>
      <w:bookmarkEnd w:id="1000"/>
      <w:bookmarkEnd w:id="1001"/>
    </w:p>
    <w:p w14:paraId="59C82E55" w14:textId="77777777" w:rsidR="000959A2" w:rsidRPr="00522DCA" w:rsidRDefault="000959A2" w:rsidP="006F7584">
      <w:pPr>
        <w:pStyle w:val="berschrift3"/>
        <w:numPr>
          <w:ilvl w:val="2"/>
          <w:numId w:val="84"/>
        </w:numPr>
      </w:pPr>
      <w:bookmarkStart w:id="1007" w:name="_Toc415132503"/>
      <w:bookmarkStart w:id="1008" w:name="_Toc415132684"/>
      <w:r w:rsidRPr="00522DCA">
        <w:t>Where to get Stylesheets?</w:t>
      </w:r>
      <w:bookmarkEnd w:id="1007"/>
      <w:bookmarkEnd w:id="1008"/>
    </w:p>
    <w:p w14:paraId="6FA652B6" w14:textId="2F352E37" w:rsidR="000959A2" w:rsidRPr="00522DCA" w:rsidRDefault="000959A2">
      <w:pPr>
        <w:rPr>
          <w:rFonts w:cs="Times New Roman"/>
          <w:szCs w:val="24"/>
          <w:lang w:val="en-GB"/>
        </w:rPr>
      </w:pPr>
      <w:r w:rsidRPr="00522DCA">
        <w:rPr>
          <w:rFonts w:cs="Times New Roman"/>
          <w:szCs w:val="24"/>
          <w:lang w:val="en-GB"/>
        </w:rPr>
        <w:t>There are three ways to get stylesheets for the use in the Partitur-</w:t>
      </w:r>
      <w:r w:rsidR="00C11634" w:rsidRPr="00522DCA">
        <w:rPr>
          <w:rFonts w:cs="Times New Roman"/>
          <w:szCs w:val="24"/>
          <w:lang w:val="en-GB"/>
        </w:rPr>
        <w:t>Editor</w:t>
      </w:r>
      <w:r w:rsidRPr="00522DCA">
        <w:rPr>
          <w:rFonts w:cs="Times New Roman"/>
          <w:szCs w:val="24"/>
          <w:lang w:val="en-GB"/>
        </w:rPr>
        <w:t>:</w:t>
      </w:r>
    </w:p>
    <w:p w14:paraId="1153B8C0" w14:textId="77777777" w:rsidR="000959A2" w:rsidRPr="00522DCA" w:rsidRDefault="000959A2" w:rsidP="005D3475">
      <w:pPr>
        <w:pStyle w:val="Nummerierung1"/>
        <w:numPr>
          <w:ilvl w:val="0"/>
          <w:numId w:val="101"/>
        </w:numPr>
      </w:pPr>
      <w:bookmarkStart w:id="1009" w:name="_Toc415132504"/>
      <w:bookmarkStart w:id="1010" w:name="_Toc415132685"/>
      <w:r w:rsidRPr="00522DCA">
        <w:t>Download of a ready to use stylesheet from the EXMARaLDA website:</w:t>
      </w:r>
      <w:bookmarkEnd w:id="1009"/>
      <w:bookmarkEnd w:id="1010"/>
      <w:r w:rsidRPr="00522DCA">
        <w:t xml:space="preserve"> </w:t>
      </w:r>
    </w:p>
    <w:p w14:paraId="53E34B28" w14:textId="77777777" w:rsidR="000959A2" w:rsidRPr="00522DCA" w:rsidDel="00891EC0" w:rsidRDefault="000959A2" w:rsidP="005D3475">
      <w:pPr>
        <w:pStyle w:val="Eingerckt"/>
        <w:rPr>
          <w:del w:id="1011" w:author="Moritz Lautenbach" w:date="2014-04-16T11:28:00Z"/>
          <w:lang w:val="en-GB"/>
        </w:rPr>
      </w:pPr>
      <w:r w:rsidRPr="00522DCA">
        <w:rPr>
          <w:lang w:val="en-GB"/>
        </w:rPr>
        <w:t>The EXMARaLDA website offers a number of ready to use stylesheets to download. The majority of these stylesheets is designed for transcriptions with the transcription systems HIAT and DIDA.</w:t>
      </w:r>
    </w:p>
    <w:p w14:paraId="51C71A37" w14:textId="77777777" w:rsidR="000959A2" w:rsidRPr="00522DCA" w:rsidRDefault="000959A2" w:rsidP="005D3475">
      <w:pPr>
        <w:pStyle w:val="Eingerckt"/>
        <w:rPr>
          <w:ins w:id="1012" w:author="Moritz Lautenbach" w:date="2014-04-16T11:28:00Z"/>
          <w:lang w:val="en-GB"/>
        </w:rPr>
      </w:pPr>
    </w:p>
    <w:p w14:paraId="5E45A445" w14:textId="77777777" w:rsidR="000959A2" w:rsidRPr="00522DCA" w:rsidRDefault="000959A2" w:rsidP="005D3475">
      <w:pPr>
        <w:pStyle w:val="Eingerckt"/>
        <w:rPr>
          <w:lang w:val="en-GB"/>
        </w:rPr>
        <w:pPrChange w:id="1013" w:author="Moritz Lautenbach" w:date="2014-04-16T11:28:00Z">
          <w:pPr>
            <w:pStyle w:val="Nummerierung1"/>
            <w:numPr>
              <w:numId w:val="7"/>
            </w:numPr>
            <w:ind w:left="360"/>
          </w:pPr>
        </w:pPrChange>
      </w:pPr>
      <w:ins w:id="1014" w:author="Moritz Lautenbach" w:date="2014-04-16T11:28:00Z">
        <w:r w:rsidRPr="00522DCA">
          <w:rPr>
            <w:lang w:val="en-GB"/>
          </w:rPr>
          <w:t xml:space="preserve">2. </w:t>
        </w:r>
      </w:ins>
      <w:r w:rsidRPr="00522DCA">
        <w:rPr>
          <w:lang w:val="en-GB"/>
        </w:rPr>
        <w:t>Adapting an already existing stylesheet:</w:t>
      </w:r>
    </w:p>
    <w:p w14:paraId="30BBC14F" w14:textId="012F786A" w:rsidR="000959A2" w:rsidRPr="00522DCA" w:rsidRDefault="000959A2" w:rsidP="005D3475">
      <w:pPr>
        <w:pStyle w:val="Eingerckt"/>
        <w:rPr>
          <w:lang w:val="en-GB"/>
        </w:rPr>
      </w:pPr>
      <w:r w:rsidRPr="00522DCA">
        <w:rPr>
          <w:lang w:val="en-GB"/>
        </w:rPr>
        <w:t xml:space="preserve">The actual purpose of a stylesheet </w:t>
      </w:r>
      <w:ins w:id="1015" w:author="Moritz Lautenbach" w:date="2014-04-16T11:28:00Z">
        <w:r w:rsidRPr="00522DCA">
          <w:rPr>
            <w:lang w:val="en-GB"/>
          </w:rPr>
          <w:t xml:space="preserve">– i.e. </w:t>
        </w:r>
      </w:ins>
      <w:del w:id="1016" w:author="Moritz Lautenbach" w:date="2014-04-16T11:28:00Z">
        <w:r w:rsidRPr="00522DCA" w:rsidDel="00891EC0">
          <w:rPr>
            <w:lang w:val="en-GB"/>
          </w:rPr>
          <w:delText xml:space="preserve">- i.e. </w:delText>
        </w:r>
      </w:del>
      <w:r w:rsidRPr="00522DCA">
        <w:rPr>
          <w:lang w:val="en-GB"/>
        </w:rPr>
        <w:t xml:space="preserve">the user-dependent setting of parameters as an automated task – can only be fulfilled if the user creates the stylesheet in question himself. For many users creating a stylesheet </w:t>
      </w:r>
      <w:r w:rsidR="00C81274" w:rsidRPr="00522DCA">
        <w:rPr>
          <w:lang w:val="en-GB"/>
        </w:rPr>
        <w:t>“</w:t>
      </w:r>
      <w:r w:rsidRPr="00522DCA">
        <w:rPr>
          <w:lang w:val="en-GB"/>
        </w:rPr>
        <w:t>from scratch</w:t>
      </w:r>
      <w:r w:rsidR="00C81274" w:rsidRPr="00522DCA">
        <w:rPr>
          <w:lang w:val="en-GB"/>
        </w:rPr>
        <w:t>”</w:t>
      </w:r>
      <w:r w:rsidRPr="00522DCA">
        <w:rPr>
          <w:lang w:val="en-GB"/>
        </w:rPr>
        <w:t xml:space="preserve"> would be of too much effort. It often suffices to adjust a simple already existing stylesheet to the needs of the user</w:t>
      </w:r>
      <w:del w:id="1017" w:author="Moritz Lautenbach" w:date="2014-04-16T11:29:00Z">
        <w:r w:rsidRPr="00522DCA" w:rsidDel="00891EC0">
          <w:rPr>
            <w:lang w:val="en-GB"/>
          </w:rPr>
          <w:delText>.</w:delText>
        </w:r>
      </w:del>
      <w:r w:rsidRPr="00522DCA">
        <w:rPr>
          <w:lang w:val="en-GB"/>
        </w:rPr>
        <w:t xml:space="preserve"> (e.g. one of those found on the EXMARaLDA website)</w:t>
      </w:r>
      <w:ins w:id="1018" w:author="Moritz Lautenbach" w:date="2014-04-16T11:29:00Z">
        <w:r w:rsidRPr="00522DCA">
          <w:rPr>
            <w:lang w:val="en-GB"/>
          </w:rPr>
          <w:t>.</w:t>
        </w:r>
      </w:ins>
      <w:r w:rsidRPr="00522DCA">
        <w:rPr>
          <w:lang w:val="en-GB"/>
        </w:rPr>
        <w:t xml:space="preserve"> The following example illustrates why this option can be easier than learning the entire stylesheet language: The section to the left is a part of a stylesheet from the EXMARaLDA website. It assist</w:t>
      </w:r>
      <w:ins w:id="1019" w:author="Moritz Lautenbach" w:date="2014-04-16T11:29:00Z">
        <w:r w:rsidRPr="00522DCA">
          <w:rPr>
            <w:lang w:val="en-GB"/>
          </w:rPr>
          <w:t>s</w:t>
        </w:r>
      </w:ins>
      <w:r w:rsidRPr="00522DCA">
        <w:rPr>
          <w:lang w:val="en-GB"/>
        </w:rPr>
        <w:t xml:space="preserve"> in generating a format table. It defines that a tier</w:t>
      </w:r>
      <w:del w:id="1020" w:author="Moritz Lautenbach" w:date="2014-04-16T11:29:00Z">
        <w:r w:rsidRPr="00522DCA" w:rsidDel="00891EC0">
          <w:rPr>
            <w:lang w:val="en-GB"/>
          </w:rPr>
          <w:delText>e</w:delText>
        </w:r>
      </w:del>
      <w:r w:rsidRPr="00522DCA">
        <w:rPr>
          <w:lang w:val="en-GB"/>
        </w:rPr>
        <w:t xml:space="preserve"> of category </w:t>
      </w:r>
      <w:r w:rsidR="00C81274" w:rsidRPr="00522DCA">
        <w:rPr>
          <w:lang w:val="en-GB"/>
        </w:rPr>
        <w:t>“</w:t>
      </w:r>
      <w:r w:rsidRPr="00522DCA">
        <w:rPr>
          <w:lang w:val="en-GB"/>
        </w:rPr>
        <w:t>v</w:t>
      </w:r>
      <w:r w:rsidR="00C81274" w:rsidRPr="00522DCA">
        <w:rPr>
          <w:lang w:val="en-GB"/>
        </w:rPr>
        <w:t>”</w:t>
      </w:r>
      <w:r w:rsidRPr="00522DCA">
        <w:rPr>
          <w:lang w:val="en-GB"/>
        </w:rPr>
        <w:t xml:space="preserve"> should be formatted in </w:t>
      </w:r>
      <w:r w:rsidR="00C81274" w:rsidRPr="00522DCA">
        <w:rPr>
          <w:lang w:val="en-GB"/>
        </w:rPr>
        <w:t>“</w:t>
      </w:r>
      <w:r w:rsidRPr="00522DCA">
        <w:rPr>
          <w:lang w:val="en-GB"/>
        </w:rPr>
        <w:t>Arial, normal, 16pt, black</w:t>
      </w:r>
      <w:r w:rsidR="00C81274" w:rsidRPr="00522DCA">
        <w:rPr>
          <w:lang w:val="en-GB"/>
        </w:rPr>
        <w:t>”</w:t>
      </w:r>
      <w:r w:rsidRPr="00522DCA">
        <w:rPr>
          <w:lang w:val="en-GB"/>
        </w:rPr>
        <w:t>. A modification of the stylesheet (see the section to the right) can leave the majority of the instructions unaltered and only change the sections highlighted in yellow:</w:t>
      </w:r>
    </w:p>
    <w:p w14:paraId="2DF3D02A" w14:textId="77777777" w:rsidR="000959A2" w:rsidRPr="00522DCA" w:rsidRDefault="000959A2">
      <w:pPr>
        <w:ind w:left="360"/>
        <w:rPr>
          <w:rFonts w:cs="Times New Roman"/>
          <w:lang w:val="en-GB"/>
        </w:rPr>
      </w:pPr>
    </w:p>
    <w:tbl>
      <w:tblPr>
        <w:tblW w:w="0" w:type="auto"/>
        <w:tblLayout w:type="fixed"/>
        <w:tblLook w:val="0000" w:firstRow="0" w:lastRow="0" w:firstColumn="0" w:lastColumn="0" w:noHBand="0" w:noVBand="0"/>
      </w:tblPr>
      <w:tblGrid>
        <w:gridCol w:w="4394"/>
        <w:gridCol w:w="4394"/>
      </w:tblGrid>
      <w:tr w:rsidR="000959A2" w:rsidRPr="00522DCA" w14:paraId="04C44C0B"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D859446"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p>
          <w:p w14:paraId="08964A67"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&lt;!--</w:t>
            </w:r>
            <w:r w:rsidRPr="00522DCA">
              <w:rPr>
                <w:rFonts w:cs="Times New Roman"/>
                <w:color w:val="808080"/>
                <w:shd w:val="clear" w:color="auto" w:fill="FFFFFF"/>
                <w:lang w:val="en-GB"/>
              </w:rPr>
              <w:t xml:space="preserve"> Format for verbal tiers</w:t>
            </w:r>
            <w:r w:rsidRPr="00522DCA">
              <w:rPr>
                <w:rFonts w:cs="Times New Roman"/>
                <w:color w:val="0000FF"/>
                <w:shd w:val="clear" w:color="auto" w:fill="FFFFFF"/>
                <w:lang w:val="en-GB"/>
              </w:rPr>
              <w:t>--&gt;</w:t>
            </w:r>
          </w:p>
          <w:p w14:paraId="08B10665" w14:textId="160C69BF"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xsl:when</w:t>
            </w:r>
            <w:proofErr w:type="spellEnd"/>
            <w:r w:rsidRPr="00522DCA">
              <w:rPr>
                <w:rFonts w:cs="Times New Roman"/>
                <w:color w:val="FF0000"/>
                <w:shd w:val="clear" w:color="auto" w:fill="FFFFFF"/>
                <w:lang w:val="en-GB"/>
              </w:rPr>
              <w:t xml:space="preserve"> test</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@category='v'</w:t>
            </w:r>
            <w:r w:rsidR="00007CB6"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0A4F1448" w14:textId="6CED9BF4"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xsl:element</w:t>
            </w:r>
            <w:proofErr w:type="spellEnd"/>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tier-format</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16C9BB7E" w14:textId="6BDA5240"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xsl:attribute</w:t>
            </w:r>
            <w:proofErr w:type="spellEnd"/>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proofErr w:type="spellStart"/>
            <w:r w:rsidRPr="00522DCA">
              <w:rPr>
                <w:rFonts w:cs="Times New Roman"/>
                <w:shd w:val="clear" w:color="auto" w:fill="FFFFFF"/>
                <w:lang w:val="en-GB"/>
              </w:rPr>
              <w:t>tierref</w:t>
            </w:r>
            <w:proofErr w:type="spellEnd"/>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542A8021" w14:textId="576C73FD"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xsl:value-of</w:t>
            </w:r>
            <w:proofErr w:type="spellEnd"/>
            <w:r w:rsidRPr="00522DCA">
              <w:rPr>
                <w:rFonts w:cs="Times New Roman"/>
                <w:color w:val="FF0000"/>
                <w:shd w:val="clear" w:color="auto" w:fill="FFFFFF"/>
                <w:lang w:val="en-GB"/>
              </w:rPr>
              <w:t xml:space="preserve"> select</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@id</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7D824408"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xsl:attribute</w:t>
            </w:r>
            <w:proofErr w:type="spellEnd"/>
            <w:r w:rsidRPr="00522DCA">
              <w:rPr>
                <w:rFonts w:cs="Times New Roman"/>
                <w:color w:val="0000FF"/>
                <w:shd w:val="clear" w:color="auto" w:fill="FFFFFF"/>
                <w:lang w:val="en-GB"/>
              </w:rPr>
              <w:t>&gt;</w:t>
            </w:r>
          </w:p>
          <w:p w14:paraId="0978E324" w14:textId="0BE6A7E5"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font-name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FF"/>
                <w:lang w:val="en-GB"/>
              </w:rPr>
              <w:t>Arial&lt;</w:t>
            </w:r>
            <w:r w:rsidRPr="00522DCA">
              <w:rPr>
                <w:rFonts w:cs="Times New Roman"/>
                <w:color w:val="0000FF"/>
                <w:shd w:val="clear" w:color="auto" w:fill="FFFFFF"/>
                <w:lang w:val="en-GB"/>
              </w:rPr>
              <w: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7DAE95D8" w14:textId="2F56CEE2"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lastRenderedPageBreak/>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font-face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FF"/>
                <w:lang w:val="en-GB"/>
              </w:rPr>
              <w:t>Plain</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2DB78165" w14:textId="59EDD21F"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font-size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FF"/>
                <w:lang w:val="en-GB"/>
              </w:rPr>
              <w:t>16</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73EBD854" w14:textId="6B98C79C"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w:t>
            </w:r>
            <w:proofErr w:type="spellStart"/>
            <w:r w:rsidRPr="00522DCA">
              <w:rPr>
                <w:rFonts w:cs="Times New Roman"/>
                <w:shd w:val="clear" w:color="auto" w:fill="FFFFFF"/>
                <w:lang w:val="en-GB"/>
              </w:rPr>
              <w:t>color</w:t>
            </w:r>
            <w:proofErr w:type="spellEnd"/>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FF"/>
                <w:lang w:val="en-GB"/>
              </w:rPr>
              <w:t>black</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39D70A26"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t>[…]</w:t>
            </w:r>
          </w:p>
          <w:p w14:paraId="09AD228F"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FF0000"/>
                <w:shd w:val="clear" w:color="auto" w:fill="FFFFFF"/>
                <w:lang w:val="en-GB"/>
              </w:rPr>
            </w:pP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xsl:element</w:t>
            </w:r>
            <w:proofErr w:type="spellEnd"/>
            <w:r w:rsidRPr="00522DCA">
              <w:rPr>
                <w:rFonts w:cs="Times New Roman"/>
                <w:color w:val="FF0000"/>
                <w:shd w:val="clear" w:color="auto" w:fill="FFFFFF"/>
                <w:lang w:val="en-GB"/>
              </w:rPr>
              <w:t>&gt;</w:t>
            </w:r>
          </w:p>
          <w:p w14:paraId="521377C1"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FF0000"/>
                <w:shd w:val="clear" w:color="auto" w:fill="FFFFFF"/>
                <w:lang w:val="en-GB"/>
              </w:rPr>
            </w:pP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xsl:when</w:t>
            </w:r>
            <w:proofErr w:type="spellEnd"/>
            <w:r w:rsidRPr="00522DCA">
              <w:rPr>
                <w:rFonts w:cs="Times New Roman"/>
                <w:color w:val="FF0000"/>
                <w:shd w:val="clear" w:color="auto" w:fill="FFFFFF"/>
                <w:lang w:val="en-GB"/>
              </w:rPr>
              <w:t>&gt;</w:t>
            </w:r>
          </w:p>
          <w:p w14:paraId="4FE5FC9B" w14:textId="77777777" w:rsidR="000959A2" w:rsidRPr="00522DCA" w:rsidRDefault="000959A2">
            <w:pPr>
              <w:rPr>
                <w:rFonts w:cs="Times New Roman"/>
                <w:lang w:val="en-GB"/>
              </w:rPr>
            </w:pP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4518A9D0" w14:textId="77777777" w:rsidR="000959A2" w:rsidRPr="00522DCA" w:rsidRDefault="000959A2">
            <w:pPr>
              <w:rPr>
                <w:rFonts w:cs="Times New Roman"/>
                <w:lang w:val="en-GB"/>
              </w:rPr>
            </w:pPr>
          </w:p>
          <w:p w14:paraId="5E3772CB"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&lt;!--</w:t>
            </w:r>
            <w:r w:rsidRPr="00522DCA">
              <w:rPr>
                <w:rFonts w:cs="Times New Roman"/>
                <w:color w:val="808080"/>
                <w:shd w:val="clear" w:color="auto" w:fill="FFFFFF"/>
                <w:lang w:val="en-GB"/>
              </w:rPr>
              <w:t xml:space="preserve"> Format for verbal tiers</w:t>
            </w:r>
            <w:r w:rsidRPr="00522DCA">
              <w:rPr>
                <w:rFonts w:cs="Times New Roman"/>
                <w:color w:val="0000FF"/>
                <w:shd w:val="clear" w:color="auto" w:fill="FFFFFF"/>
                <w:lang w:val="en-GB"/>
              </w:rPr>
              <w:t>--&gt;</w:t>
            </w:r>
          </w:p>
          <w:p w14:paraId="103BB49C" w14:textId="20DFBFFC"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xsl:when</w:t>
            </w:r>
            <w:proofErr w:type="spellEnd"/>
            <w:r w:rsidRPr="00522DCA">
              <w:rPr>
                <w:rFonts w:cs="Times New Roman"/>
                <w:color w:val="FF0000"/>
                <w:shd w:val="clear" w:color="auto" w:fill="FFFFFF"/>
                <w:lang w:val="en-GB"/>
              </w:rPr>
              <w:t xml:space="preserve"> test</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@category='v'</w:t>
            </w:r>
            <w:r w:rsidR="00007CB6"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5D8C767F" w14:textId="7AD6C8AF"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xsl:element</w:t>
            </w:r>
            <w:proofErr w:type="spellEnd"/>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tier-format</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70AADE52" w14:textId="074AFFB2"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xsl:attribute</w:t>
            </w:r>
            <w:proofErr w:type="spellEnd"/>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proofErr w:type="spellStart"/>
            <w:r w:rsidRPr="00522DCA">
              <w:rPr>
                <w:rFonts w:cs="Times New Roman"/>
                <w:shd w:val="clear" w:color="auto" w:fill="FFFFFF"/>
                <w:lang w:val="en-GB"/>
              </w:rPr>
              <w:t>tierref</w:t>
            </w:r>
            <w:proofErr w:type="spellEnd"/>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661FD71D" w14:textId="2ABF6280"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xsl:value-of</w:t>
            </w:r>
            <w:proofErr w:type="spellEnd"/>
            <w:r w:rsidRPr="00522DCA">
              <w:rPr>
                <w:rFonts w:cs="Times New Roman"/>
                <w:color w:val="FF0000"/>
                <w:shd w:val="clear" w:color="auto" w:fill="FFFFFF"/>
                <w:lang w:val="en-GB"/>
              </w:rPr>
              <w:t xml:space="preserve"> select</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@id</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6E8C5FF4"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xsl:attribute</w:t>
            </w:r>
            <w:proofErr w:type="spellEnd"/>
            <w:r w:rsidRPr="00522DCA">
              <w:rPr>
                <w:rFonts w:cs="Times New Roman"/>
                <w:color w:val="0000FF"/>
                <w:shd w:val="clear" w:color="auto" w:fill="FFFFFF"/>
                <w:lang w:val="en-GB"/>
              </w:rPr>
              <w:t>&gt;</w:t>
            </w:r>
          </w:p>
          <w:p w14:paraId="1A4A0D7A" w14:textId="2E7CACF2"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font-name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00"/>
                <w:lang w:val="en-GB"/>
              </w:rPr>
              <w:t>Times</w:t>
            </w:r>
            <w:r w:rsidRPr="00522DCA">
              <w:rPr>
                <w:rFonts w:cs="Times New Roman"/>
                <w:shd w:val="clear" w:color="auto" w:fill="FFFFFF"/>
                <w:lang w:val="en-GB"/>
              </w:rPr>
              <w:t>&lt;</w:t>
            </w:r>
            <w:r w:rsidRPr="00522DCA">
              <w:rPr>
                <w:rFonts w:cs="Times New Roman"/>
                <w:color w:val="0000FF"/>
                <w:shd w:val="clear" w:color="auto" w:fill="FFFFFF"/>
                <w:lang w:val="en-GB"/>
              </w:rPr>
              <w: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25F3C249" w14:textId="23260A32"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lastRenderedPageBreak/>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font-face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00"/>
                <w:lang w:val="en-GB"/>
              </w:rPr>
              <w:t>Italic</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13713081" w14:textId="177C5D7F"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font-size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00"/>
                <w:lang w:val="en-GB"/>
              </w:rPr>
              <w:t>12</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785E915D" w14:textId="513B0B71"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w:t>
            </w:r>
            <w:proofErr w:type="spellStart"/>
            <w:r w:rsidRPr="00522DCA">
              <w:rPr>
                <w:rFonts w:cs="Times New Roman"/>
                <w:shd w:val="clear" w:color="auto" w:fill="FFFFFF"/>
                <w:lang w:val="en-GB"/>
              </w:rPr>
              <w:t>color</w:t>
            </w:r>
            <w:proofErr w:type="spellEnd"/>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00"/>
                <w:lang w:val="en-GB"/>
              </w:rPr>
              <w:t>blue</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5EFB8815"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t>[…]</w:t>
            </w:r>
          </w:p>
          <w:p w14:paraId="72A06BA9"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FF0000"/>
                <w:shd w:val="clear" w:color="auto" w:fill="FFFFFF"/>
                <w:lang w:val="en-GB"/>
              </w:rPr>
            </w:pP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xsl:element</w:t>
            </w:r>
            <w:proofErr w:type="spellEnd"/>
            <w:r w:rsidRPr="00522DCA">
              <w:rPr>
                <w:rFonts w:cs="Times New Roman"/>
                <w:color w:val="FF0000"/>
                <w:shd w:val="clear" w:color="auto" w:fill="FFFFFF"/>
                <w:lang w:val="en-GB"/>
              </w:rPr>
              <w:t>&gt;</w:t>
            </w:r>
          </w:p>
          <w:p w14:paraId="0F4F3107"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FF0000"/>
                <w:shd w:val="clear" w:color="auto" w:fill="FFFFFF"/>
                <w:lang w:val="en-GB"/>
              </w:rPr>
            </w:pP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xsl:when</w:t>
            </w:r>
            <w:proofErr w:type="spellEnd"/>
            <w:r w:rsidRPr="00522DCA">
              <w:rPr>
                <w:rFonts w:cs="Times New Roman"/>
                <w:color w:val="FF0000"/>
                <w:shd w:val="clear" w:color="auto" w:fill="FFFFFF"/>
                <w:lang w:val="en-GB"/>
              </w:rPr>
              <w:t>&gt;</w:t>
            </w:r>
          </w:p>
          <w:p w14:paraId="6C188C1E" w14:textId="77777777" w:rsidR="000959A2" w:rsidRPr="00522DCA" w:rsidRDefault="000959A2">
            <w:pPr>
              <w:rPr>
                <w:rFonts w:cs="Times New Roman"/>
                <w:lang w:val="en-GB"/>
              </w:rPr>
            </w:pPr>
          </w:p>
        </w:tc>
      </w:tr>
      <w:tr w:rsidR="000959A2" w:rsidRPr="00522DCA" w14:paraId="693F2E48"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9A60042"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shd w:val="clear" w:color="auto" w:fill="FFFFFF"/>
                <w:lang w:val="en-GB"/>
              </w:rPr>
            </w:pPr>
            <w:r w:rsidRPr="00522DCA">
              <w:rPr>
                <w:rFonts w:cs="Times New Roman"/>
                <w:shd w:val="clear" w:color="auto" w:fill="FFFFFF"/>
                <w:lang w:val="en-GB"/>
              </w:rPr>
              <w:lastRenderedPageBreak/>
              <w:t>Arial</w:t>
            </w: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064E201" w14:textId="77777777" w:rsidR="000959A2" w:rsidRPr="00522DCA" w:rsidRDefault="000959A2">
            <w:pPr>
              <w:rPr>
                <w:rFonts w:cs="Times New Roman"/>
                <w:i/>
                <w:color w:val="0000FF"/>
                <w:lang w:val="en-GB"/>
              </w:rPr>
            </w:pPr>
            <w:r w:rsidRPr="00522DCA">
              <w:rPr>
                <w:rFonts w:cs="Times New Roman"/>
                <w:i/>
                <w:color w:val="0000FF"/>
                <w:lang w:val="en-GB"/>
              </w:rPr>
              <w:t>Times</w:t>
            </w:r>
          </w:p>
        </w:tc>
      </w:tr>
    </w:tbl>
    <w:p w14:paraId="37DF6BFB" w14:textId="77777777" w:rsidR="000959A2" w:rsidRPr="00522DCA" w:rsidRDefault="000959A2">
      <w:pPr>
        <w:rPr>
          <w:rFonts w:cs="Times New Roman"/>
          <w:lang w:val="en-GB"/>
        </w:rPr>
      </w:pPr>
    </w:p>
    <w:p w14:paraId="113E3E46" w14:textId="77777777" w:rsidR="000959A2" w:rsidRPr="00522DCA" w:rsidRDefault="000959A2" w:rsidP="005D3475">
      <w:pPr>
        <w:pStyle w:val="Aufzhlungszeichen1"/>
        <w:pPrChange w:id="1021" w:author="Moritz Lautenbach" w:date="2014-04-16T11:29:00Z">
          <w:pPr>
            <w:pStyle w:val="Nummerierung1"/>
            <w:numPr>
              <w:numId w:val="7"/>
            </w:numPr>
            <w:ind w:left="360"/>
          </w:pPr>
        </w:pPrChange>
      </w:pPr>
      <w:bookmarkStart w:id="1022" w:name="_Toc415132505"/>
      <w:bookmarkStart w:id="1023" w:name="_Toc415132686"/>
      <w:ins w:id="1024" w:author="Moritz Lautenbach" w:date="2014-04-16T11:29:00Z">
        <w:r w:rsidRPr="00522DCA">
          <w:t xml:space="preserve">3. </w:t>
        </w:r>
      </w:ins>
      <w:r w:rsidRPr="00522DCA">
        <w:t>Creating own stylesheets:</w:t>
      </w:r>
      <w:bookmarkEnd w:id="1022"/>
      <w:bookmarkEnd w:id="1023"/>
    </w:p>
    <w:p w14:paraId="1BE7BEDA" w14:textId="385E69D1" w:rsidR="000959A2" w:rsidRPr="00522DCA" w:rsidRDefault="000959A2" w:rsidP="005D3475">
      <w:pPr>
        <w:pStyle w:val="Eingerckt"/>
        <w:rPr>
          <w:lang w:val="en-GB"/>
        </w:rPr>
      </w:pPr>
      <w:r w:rsidRPr="00522DCA">
        <w:rPr>
          <w:lang w:val="en-GB"/>
        </w:rPr>
        <w:t>Creating own stylesheets is both the most complex and the most extensive method. A knowledge of the code of the Partitur-</w:t>
      </w:r>
      <w:r w:rsidR="00C11634" w:rsidRPr="00522DCA">
        <w:rPr>
          <w:lang w:val="en-GB"/>
        </w:rPr>
        <w:t>Editor</w:t>
      </w:r>
      <w:r w:rsidRPr="00522DCA">
        <w:rPr>
          <w:lang w:val="en-GB"/>
        </w:rPr>
        <w:t xml:space="preserve"> is not required</w:t>
      </w:r>
      <w:del w:id="1025" w:author="Moritz Lautenbach" w:date="2014-04-16T11:30:00Z">
        <w:r w:rsidRPr="00522DCA" w:rsidDel="00891EC0">
          <w:rPr>
            <w:lang w:val="en-GB"/>
          </w:rPr>
          <w:delText xml:space="preserve"> </w:delText>
        </w:r>
      </w:del>
      <w:r w:rsidRPr="00522DCA">
        <w:rPr>
          <w:lang w:val="en-GB"/>
        </w:rPr>
        <w:t xml:space="preserve">, it suffices to be familiar with the structures of </w:t>
      </w:r>
      <w:del w:id="1026" w:author="Moritz Lautenbach" w:date="2014-04-16T11:30:00Z">
        <w:r w:rsidRPr="00522DCA" w:rsidDel="00891EC0">
          <w:rPr>
            <w:lang w:val="en-GB"/>
          </w:rPr>
          <w:delText xml:space="preserve">EXMARaLDA </w:delText>
        </w:r>
      </w:del>
      <w:ins w:id="1027" w:author="Moritz Lautenbach" w:date="2014-04-16T11:30:00Z">
        <w:r w:rsidRPr="00522DCA">
          <w:rPr>
            <w:lang w:val="en-GB"/>
          </w:rPr>
          <w:t>EXMARaLDA-</w:t>
        </w:r>
      </w:ins>
      <w:del w:id="1028" w:author="Moritz Lautenbach" w:date="2014-04-16T11:30:00Z">
        <w:r w:rsidRPr="00522DCA" w:rsidDel="00891EC0">
          <w:rPr>
            <w:lang w:val="en-GB"/>
          </w:rPr>
          <w:delText xml:space="preserve">XML </w:delText>
        </w:r>
      </w:del>
      <w:ins w:id="1029" w:author="Moritz Lautenbach" w:date="2014-04-16T11:30:00Z">
        <w:r w:rsidRPr="00522DCA">
          <w:rPr>
            <w:lang w:val="en-GB"/>
          </w:rPr>
          <w:t>XML-</w:t>
        </w:r>
      </w:ins>
      <w:r w:rsidRPr="00522DCA">
        <w:rPr>
          <w:lang w:val="en-GB"/>
        </w:rPr>
        <w:t>files.</w:t>
      </w:r>
    </w:p>
    <w:p w14:paraId="790C4970" w14:textId="5368B5F4" w:rsidR="000959A2" w:rsidRPr="00522DCA" w:rsidRDefault="000959A2" w:rsidP="006F7584">
      <w:pPr>
        <w:pStyle w:val="berschrift3"/>
      </w:pPr>
      <w:bookmarkStart w:id="1030" w:name="_Toc415132506"/>
      <w:bookmarkStart w:id="1031" w:name="_Toc415132687"/>
      <w:r w:rsidRPr="00522DCA">
        <w:t>Using Stylesheets in the Partitur-</w:t>
      </w:r>
      <w:r w:rsidR="00C11634" w:rsidRPr="00522DCA">
        <w:t>Editor</w:t>
      </w:r>
      <w:bookmarkEnd w:id="1030"/>
      <w:bookmarkEnd w:id="1031"/>
    </w:p>
    <w:p w14:paraId="676A439F" w14:textId="230AF095" w:rsidR="000959A2" w:rsidRPr="00522DCA" w:rsidRDefault="000959A2">
      <w:pPr>
        <w:rPr>
          <w:rFonts w:cs="Times New Roman"/>
          <w:szCs w:val="24"/>
          <w:lang w:val="en-GB"/>
        </w:rPr>
      </w:pPr>
      <w:r w:rsidRPr="00522DCA">
        <w:rPr>
          <w:rFonts w:cs="Times New Roman"/>
          <w:szCs w:val="24"/>
          <w:lang w:val="en-GB"/>
        </w:rPr>
        <w:t>To be able to use stylesheets in the Partitur-</w:t>
      </w:r>
      <w:r w:rsidR="00C11634" w:rsidRPr="00522DCA">
        <w:rPr>
          <w:rFonts w:cs="Times New Roman"/>
          <w:szCs w:val="24"/>
          <w:lang w:val="en-GB"/>
        </w:rPr>
        <w:t>Editor</w:t>
      </w:r>
      <w:r w:rsidRPr="00522DCA">
        <w:rPr>
          <w:rFonts w:cs="Times New Roman"/>
          <w:szCs w:val="24"/>
          <w:lang w:val="en-GB"/>
        </w:rPr>
        <w:t xml:space="preserve">, the stylesheets that you would like to make use of need to be defined under: </w:t>
      </w:r>
      <w:r w:rsidRPr="00522DCA">
        <w:rPr>
          <w:rFonts w:cs="Times New Roman"/>
          <w:i/>
          <w:szCs w:val="24"/>
          <w:lang w:val="en-GB"/>
        </w:rPr>
        <w:t>Edit &gt; Preferences &gt; Stylesheets.</w:t>
      </w:r>
      <w:r w:rsidRPr="00522DCA">
        <w:rPr>
          <w:rFonts w:cs="Times New Roman"/>
          <w:szCs w:val="24"/>
          <w:lang w:val="en-GB"/>
        </w:rPr>
        <w:t xml:space="preserve"> Thereafter the functions in question can be called</w:t>
      </w:r>
      <w:del w:id="1032" w:author="Moritz Lautenbach" w:date="2014-04-16T11:30:00Z">
        <w:r w:rsidRPr="00522DCA" w:rsidDel="00891EC0">
          <w:rPr>
            <w:rFonts w:cs="Times New Roman"/>
            <w:szCs w:val="24"/>
            <w:lang w:val="en-GB"/>
          </w:rPr>
          <w:delText xml:space="preserve"> </w:delText>
        </w:r>
      </w:del>
      <w:r w:rsidRPr="00522DCA">
        <w:rPr>
          <w:rFonts w:cs="Times New Roman"/>
          <w:szCs w:val="24"/>
          <w:lang w:val="en-GB"/>
        </w:rPr>
        <w:t>. There are five functions in the Partitur-</w:t>
      </w:r>
      <w:r w:rsidR="00C11634" w:rsidRPr="00522DCA">
        <w:rPr>
          <w:rFonts w:cs="Times New Roman"/>
          <w:szCs w:val="24"/>
          <w:lang w:val="en-GB"/>
        </w:rPr>
        <w:t>Editor</w:t>
      </w:r>
      <w:r w:rsidRPr="00522DCA">
        <w:rPr>
          <w:rFonts w:cs="Times New Roman"/>
          <w:szCs w:val="24"/>
          <w:lang w:val="en-GB"/>
        </w:rPr>
        <w:t xml:space="preserve"> that allow their parameter to be set with stylesheets:</w:t>
      </w:r>
    </w:p>
    <w:p w14:paraId="11401D9D" w14:textId="77777777" w:rsidR="000959A2" w:rsidRPr="00522DCA" w:rsidRDefault="000959A2" w:rsidP="005D3475">
      <w:pPr>
        <w:pStyle w:val="Nummerierung1"/>
        <w:numPr>
          <w:ilvl w:val="0"/>
          <w:numId w:val="39"/>
        </w:numPr>
      </w:pPr>
      <w:bookmarkStart w:id="1033" w:name="_Toc415132507"/>
      <w:bookmarkStart w:id="1034" w:name="_Toc415132688"/>
      <w:r w:rsidRPr="00522DCA">
        <w:t>File &gt; New from speakertable</w:t>
      </w:r>
      <w:bookmarkEnd w:id="1033"/>
      <w:bookmarkEnd w:id="1034"/>
    </w:p>
    <w:p w14:paraId="63BCC934" w14:textId="77777777" w:rsidR="000959A2" w:rsidRPr="00522DCA" w:rsidRDefault="000959A2" w:rsidP="005D3475">
      <w:pPr>
        <w:pStyle w:val="Eingerckt"/>
        <w:rPr>
          <w:lang w:val="en-GB"/>
        </w:rPr>
      </w:pPr>
      <w:r w:rsidRPr="00522DCA">
        <w:rPr>
          <w:lang w:val="en-GB"/>
        </w:rPr>
        <w:t>This is the above illustrated option</w:t>
      </w:r>
      <w:ins w:id="1035" w:author="Moritz Lautenbach" w:date="2014-04-16T11:32:00Z">
        <w:r w:rsidRPr="00522DCA">
          <w:rPr>
            <w:lang w:val="en-GB"/>
          </w:rPr>
          <w:t>. It</w:t>
        </w:r>
      </w:ins>
      <w:r w:rsidRPr="00522DCA">
        <w:rPr>
          <w:lang w:val="en-GB"/>
        </w:rPr>
        <w:t xml:space="preserve"> allows tiers in a new transcription to be generated automatically from the speakertable</w:t>
      </w:r>
      <w:del w:id="1036" w:author="Moritz Lautenbach" w:date="2014-04-16T11:32:00Z">
        <w:r w:rsidRPr="00522DCA" w:rsidDel="009F4496">
          <w:rPr>
            <w:lang w:val="en-GB"/>
          </w:rPr>
          <w:delText xml:space="preserve"> </w:delText>
        </w:r>
      </w:del>
      <w:r w:rsidRPr="00522DCA">
        <w:rPr>
          <w:lang w:val="en-GB"/>
        </w:rPr>
        <w:t>.</w:t>
      </w:r>
    </w:p>
    <w:p w14:paraId="2C06356C" w14:textId="77777777" w:rsidR="000959A2" w:rsidRPr="00522DCA" w:rsidRDefault="000959A2" w:rsidP="005D3475">
      <w:pPr>
        <w:pStyle w:val="Nummerierung1"/>
        <w:numPr>
          <w:ilvl w:val="0"/>
          <w:numId w:val="39"/>
        </w:numPr>
      </w:pPr>
      <w:bookmarkStart w:id="1037" w:name="_Toc415132508"/>
      <w:bookmarkStart w:id="1038" w:name="_Toc415132689"/>
      <w:r w:rsidRPr="00522DCA">
        <w:t>File &gt; Visualize &gt; HTML </w:t>
      </w:r>
      <w:proofErr w:type="spellStart"/>
      <w:r w:rsidRPr="00522DCA">
        <w:t>partitur</w:t>
      </w:r>
      <w:bookmarkEnd w:id="1037"/>
      <w:bookmarkEnd w:id="1038"/>
      <w:proofErr w:type="spellEnd"/>
    </w:p>
    <w:p w14:paraId="053C3493" w14:textId="77777777" w:rsidR="000959A2" w:rsidRPr="00522DCA" w:rsidRDefault="000959A2" w:rsidP="005D3475">
      <w:pPr>
        <w:pStyle w:val="Eingerckt"/>
        <w:rPr>
          <w:lang w:val="en-GB"/>
        </w:rPr>
      </w:pPr>
      <w:r w:rsidRPr="00522DCA">
        <w:rPr>
          <w:lang w:val="en-GB"/>
        </w:rPr>
        <w:t xml:space="preserve">Here, a stylesheet can be used to issue </w:t>
      </w:r>
      <w:proofErr w:type="gramStart"/>
      <w:r w:rsidRPr="00522DCA">
        <w:rPr>
          <w:lang w:val="en-GB"/>
        </w:rPr>
        <w:t>meta</w:t>
      </w:r>
      <w:proofErr w:type="gramEnd"/>
      <w:r w:rsidRPr="00522DCA">
        <w:rPr>
          <w:lang w:val="en-GB"/>
        </w:rPr>
        <w:t xml:space="preserve"> information and </w:t>
      </w:r>
      <w:proofErr w:type="spellStart"/>
      <w:r w:rsidRPr="00522DCA">
        <w:rPr>
          <w:lang w:val="en-GB"/>
        </w:rPr>
        <w:t>speakertables</w:t>
      </w:r>
      <w:proofErr w:type="spellEnd"/>
      <w:r w:rsidRPr="00522DCA">
        <w:rPr>
          <w:lang w:val="en-GB"/>
        </w:rPr>
        <w:t xml:space="preserve"> (the so-called transcription head) in a user-defined way. For example, different stylesheets can be used to issue the attribute name in different languages:</w:t>
      </w:r>
    </w:p>
    <w:p w14:paraId="71B991B0" w14:textId="77777777" w:rsidR="000959A2" w:rsidRPr="00522DCA" w:rsidRDefault="000959A2" w:rsidP="005D3475">
      <w:pPr>
        <w:pStyle w:val="Eingerckt"/>
        <w:rPr>
          <w:lang w:val="en-GB"/>
        </w:rPr>
      </w:pPr>
      <w:r w:rsidRPr="00522DCA">
        <w:rPr>
          <w:lang w:val="en-GB"/>
        </w:rPr>
        <w:t>Without stylesheet:</w:t>
      </w:r>
    </w:p>
    <w:p w14:paraId="7717062B" w14:textId="77777777" w:rsidR="000959A2" w:rsidRPr="00522DCA" w:rsidRDefault="000959A2" w:rsidP="005D3475">
      <w:pPr>
        <w:pStyle w:val="Eingerckt"/>
        <w:rPr>
          <w:lang w:val="en-GB"/>
        </w:rPr>
      </w:pPr>
    </w:p>
    <w:p w14:paraId="49549BED"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21BF95EE">
          <v:shape id="_x0000_i1200" type="#_x0000_t75" style="width:253.65pt;height:197.6pt" filled="t">
            <v:fill color2="black"/>
            <v:imagedata r:id="rId301" o:title=""/>
          </v:shape>
        </w:pict>
      </w:r>
    </w:p>
    <w:p w14:paraId="5A672E19" w14:textId="3CD7B082" w:rsidR="000959A2" w:rsidRPr="00522DCA" w:rsidRDefault="000959A2" w:rsidP="005D3475">
      <w:pPr>
        <w:pStyle w:val="Eingerckt"/>
        <w:rPr>
          <w:lang w:val="en-GB"/>
        </w:rPr>
      </w:pPr>
      <w:r w:rsidRPr="00522DCA">
        <w:rPr>
          <w:lang w:val="en-GB"/>
        </w:rPr>
        <w:t xml:space="preserve">With </w:t>
      </w:r>
      <w:r w:rsidR="00C81274" w:rsidRPr="00522DCA">
        <w:rPr>
          <w:lang w:val="en-GB"/>
        </w:rPr>
        <w:t>“</w:t>
      </w:r>
      <w:r w:rsidRPr="00522DCA">
        <w:rPr>
          <w:lang w:val="en-GB"/>
        </w:rPr>
        <w:t>Head2HTML_de.xsl</w:t>
      </w:r>
      <w:r w:rsidR="00C81274" w:rsidRPr="00522DCA">
        <w:rPr>
          <w:lang w:val="en-GB"/>
        </w:rPr>
        <w:t>”</w:t>
      </w:r>
      <w:r w:rsidRPr="00522DCA">
        <w:rPr>
          <w:lang w:val="en-GB"/>
        </w:rPr>
        <w:t>:</w:t>
      </w:r>
    </w:p>
    <w:p w14:paraId="61393FF9" w14:textId="77777777" w:rsidR="000959A2" w:rsidRPr="00522DCA" w:rsidRDefault="0005350C">
      <w:pPr>
        <w:rPr>
          <w:rFonts w:cs="Times New Roman"/>
          <w:lang w:val="en-GB"/>
        </w:rPr>
      </w:pPr>
      <w:r>
        <w:rPr>
          <w:rFonts w:cs="Times New Roman"/>
          <w:lang w:val="en-GB"/>
        </w:rPr>
        <w:pict w14:anchorId="4DE798CA">
          <v:shape id="_x0000_i1201" type="#_x0000_t75" style="width:257.85pt;height:178.35pt" filled="t">
            <v:fill color2="black"/>
            <v:imagedata r:id="rId302" o:title=""/>
          </v:shape>
        </w:pict>
      </w:r>
    </w:p>
    <w:p w14:paraId="6B990704" w14:textId="77777777" w:rsidR="000959A2" w:rsidRPr="00522DCA" w:rsidRDefault="000959A2" w:rsidP="005D3475">
      <w:pPr>
        <w:pStyle w:val="Nummerierung1"/>
        <w:numPr>
          <w:ilvl w:val="0"/>
          <w:numId w:val="39"/>
        </w:numPr>
      </w:pPr>
      <w:bookmarkStart w:id="1039" w:name="_Toc415132509"/>
      <w:bookmarkStart w:id="1040" w:name="_Toc415132690"/>
      <w:r w:rsidRPr="00522DCA">
        <w:t>File &gt; Visualize &gt; Free stylesheet visualization</w:t>
      </w:r>
      <w:bookmarkEnd w:id="1039"/>
      <w:bookmarkEnd w:id="1040"/>
    </w:p>
    <w:p w14:paraId="68AF0F4C" w14:textId="77777777" w:rsidR="000959A2" w:rsidRPr="00522DCA" w:rsidRDefault="000959A2" w:rsidP="005D3475">
      <w:pPr>
        <w:pStyle w:val="Eingerckt"/>
        <w:rPr>
          <w:lang w:val="en-GB"/>
        </w:rPr>
      </w:pPr>
      <w:r w:rsidRPr="00522DCA">
        <w:rPr>
          <w:lang w:val="en-GB"/>
        </w:rPr>
        <w:t>Here the stylesheet is applied to the entire basic transcription. In this manner, representations of the transcription in musical score or column notation or as a list of events for example are generated:</w:t>
      </w:r>
    </w:p>
    <w:p w14:paraId="326239AF" w14:textId="42C9F731" w:rsidR="000959A2" w:rsidRPr="00522DCA" w:rsidRDefault="000959A2" w:rsidP="005D3475">
      <w:pPr>
        <w:pStyle w:val="Eingerckt"/>
        <w:rPr>
          <w:lang w:val="en-GB"/>
        </w:rPr>
      </w:pPr>
      <w:r w:rsidRPr="00522DCA">
        <w:rPr>
          <w:lang w:val="en-GB"/>
        </w:rPr>
        <w:t xml:space="preserve">With </w:t>
      </w:r>
      <w:r w:rsidR="00C81274" w:rsidRPr="00522DCA">
        <w:rPr>
          <w:lang w:val="en-GB"/>
        </w:rPr>
        <w:t>“</w:t>
      </w:r>
      <w:r w:rsidRPr="00522DCA">
        <w:rPr>
          <w:lang w:val="en-GB"/>
        </w:rPr>
        <w:t>BT2ColumnHTML.xsl</w:t>
      </w:r>
      <w:r w:rsidR="00C81274" w:rsidRPr="00522DCA">
        <w:rPr>
          <w:lang w:val="en-GB"/>
        </w:rPr>
        <w:t>”</w:t>
      </w:r>
      <w:r w:rsidRPr="00522DCA">
        <w:rPr>
          <w:lang w:val="en-GB"/>
        </w:rPr>
        <w:t>:</w:t>
      </w:r>
    </w:p>
    <w:p w14:paraId="7D4BBCDF" w14:textId="77777777" w:rsidR="000959A2" w:rsidRPr="00522DCA" w:rsidRDefault="000959A2" w:rsidP="005D3475">
      <w:pPr>
        <w:pStyle w:val="Eingerckt"/>
        <w:rPr>
          <w:lang w:val="en-GB"/>
        </w:rPr>
      </w:pPr>
    </w:p>
    <w:p w14:paraId="5D99B018" w14:textId="77777777" w:rsidR="000959A2" w:rsidRPr="00522DCA" w:rsidRDefault="0005350C">
      <w:pPr>
        <w:pStyle w:val="BildChar"/>
        <w:rPr>
          <w:rFonts w:ascii="Times New Roman" w:hAnsi="Times New Roman"/>
          <w:lang w:val="en-GB"/>
        </w:rPr>
      </w:pPr>
      <w:r>
        <w:rPr>
          <w:rFonts w:ascii="Times New Roman" w:hAnsi="Times New Roman"/>
          <w:lang w:val="en-GB"/>
        </w:rPr>
        <w:pict w14:anchorId="48DD593F">
          <v:shape id="_x0000_i1202" type="#_x0000_t75" style="width:370.05pt;height:139.8pt" filled="t">
            <v:fill color2="black"/>
            <v:imagedata r:id="rId303" o:title=""/>
          </v:shape>
        </w:pict>
      </w:r>
    </w:p>
    <w:p w14:paraId="6C0576F0" w14:textId="77777777" w:rsidR="000959A2" w:rsidRPr="00522DCA" w:rsidRDefault="000959A2">
      <w:pPr>
        <w:rPr>
          <w:rFonts w:cs="Times New Roman"/>
          <w:lang w:val="en-GB"/>
        </w:rPr>
      </w:pPr>
    </w:p>
    <w:p w14:paraId="28B0B672" w14:textId="57CE4FC8" w:rsidR="000959A2" w:rsidRPr="00522DCA" w:rsidRDefault="000959A2" w:rsidP="005D3475">
      <w:pPr>
        <w:pStyle w:val="Eingerckt"/>
        <w:rPr>
          <w:lang w:val="en-GB"/>
        </w:rPr>
      </w:pPr>
      <w:r w:rsidRPr="00522DCA">
        <w:rPr>
          <w:lang w:val="en-GB"/>
        </w:rPr>
        <w:t xml:space="preserve">With </w:t>
      </w:r>
      <w:r w:rsidR="00C81274" w:rsidRPr="00522DCA">
        <w:rPr>
          <w:lang w:val="en-GB"/>
        </w:rPr>
        <w:t>“</w:t>
      </w:r>
      <w:r w:rsidRPr="00522DCA">
        <w:rPr>
          <w:lang w:val="en-GB"/>
        </w:rPr>
        <w:t>BT2PartiturHTML.xsl</w:t>
      </w:r>
      <w:r w:rsidR="00C81274" w:rsidRPr="00522DCA">
        <w:rPr>
          <w:lang w:val="en-GB"/>
        </w:rPr>
        <w:t>”</w:t>
      </w:r>
      <w:r w:rsidRPr="00522DCA">
        <w:rPr>
          <w:lang w:val="en-GB"/>
        </w:rPr>
        <w:t>:</w:t>
      </w:r>
    </w:p>
    <w:p w14:paraId="183FD74A" w14:textId="77777777" w:rsidR="000959A2" w:rsidRPr="00522DCA" w:rsidRDefault="0005350C">
      <w:pPr>
        <w:pStyle w:val="BildChar"/>
        <w:rPr>
          <w:rFonts w:ascii="Times New Roman" w:hAnsi="Times New Roman"/>
          <w:lang w:val="en-GB"/>
        </w:rPr>
      </w:pPr>
      <w:r>
        <w:rPr>
          <w:rFonts w:ascii="Times New Roman" w:hAnsi="Times New Roman"/>
          <w:lang w:val="en-GB"/>
        </w:rPr>
        <w:pict w14:anchorId="6EB593E2">
          <v:shape id="_x0000_i1203" type="#_x0000_t75" style="width:380.1pt;height:118.05pt" filled="t">
            <v:fill color2="black"/>
            <v:imagedata r:id="rId304" o:title=""/>
          </v:shape>
        </w:pict>
      </w:r>
    </w:p>
    <w:p w14:paraId="122AEE5A" w14:textId="554B2098" w:rsidR="000959A2" w:rsidRPr="00522DCA" w:rsidRDefault="000959A2" w:rsidP="005D3475">
      <w:pPr>
        <w:pStyle w:val="Eingerckt"/>
        <w:rPr>
          <w:lang w:val="en-GB"/>
        </w:rPr>
      </w:pPr>
      <w:r w:rsidRPr="00522DCA">
        <w:rPr>
          <w:lang w:val="en-GB"/>
        </w:rPr>
        <w:t xml:space="preserve">With </w:t>
      </w:r>
      <w:r w:rsidR="00C81274" w:rsidRPr="00522DCA">
        <w:rPr>
          <w:lang w:val="en-GB"/>
        </w:rPr>
        <w:t>“</w:t>
      </w:r>
      <w:r w:rsidRPr="00522DCA">
        <w:rPr>
          <w:lang w:val="en-GB"/>
        </w:rPr>
        <w:t>BT2EventListHTML.xsl</w:t>
      </w:r>
      <w:r w:rsidR="00C81274" w:rsidRPr="00522DCA">
        <w:rPr>
          <w:lang w:val="en-GB"/>
        </w:rPr>
        <w:t>”</w:t>
      </w:r>
      <w:r w:rsidRPr="00522DCA">
        <w:rPr>
          <w:lang w:val="en-GB"/>
        </w:rPr>
        <w:t>:</w:t>
      </w:r>
    </w:p>
    <w:p w14:paraId="5FBFA508" w14:textId="77777777" w:rsidR="000959A2" w:rsidRPr="00522DCA" w:rsidRDefault="0005350C">
      <w:pPr>
        <w:pStyle w:val="BildChar"/>
        <w:rPr>
          <w:rFonts w:ascii="Times New Roman" w:hAnsi="Times New Roman"/>
          <w:lang w:val="en-GB"/>
        </w:rPr>
      </w:pPr>
      <w:r>
        <w:rPr>
          <w:rFonts w:ascii="Times New Roman" w:hAnsi="Times New Roman"/>
          <w:lang w:val="en-GB"/>
        </w:rPr>
        <w:pict w14:anchorId="46F748AD">
          <v:shape id="_x0000_i1204" type="#_x0000_t75" style="width:213.5pt;height:196.75pt" filled="t">
            <v:fill color2="black"/>
            <v:imagedata r:id="rId305" o:title=""/>
          </v:shape>
        </w:pict>
      </w:r>
    </w:p>
    <w:p w14:paraId="562B11AD" w14:textId="77777777" w:rsidR="000959A2" w:rsidRPr="00522DCA" w:rsidRDefault="000959A2">
      <w:pPr>
        <w:rPr>
          <w:rFonts w:cs="Times New Roman"/>
          <w:lang w:val="en-GB"/>
        </w:rPr>
      </w:pPr>
    </w:p>
    <w:p w14:paraId="4D51F7A8" w14:textId="77777777" w:rsidR="000959A2" w:rsidRPr="00522DCA" w:rsidRDefault="000959A2" w:rsidP="005D3475">
      <w:pPr>
        <w:pStyle w:val="Nummerierung1"/>
        <w:numPr>
          <w:ilvl w:val="0"/>
          <w:numId w:val="39"/>
        </w:numPr>
      </w:pPr>
      <w:bookmarkStart w:id="1041" w:name="_Toc415132510"/>
      <w:bookmarkStart w:id="1042" w:name="_Toc415132691"/>
      <w:r w:rsidRPr="00522DCA">
        <w:t>Format &gt; Apply Stylesheet</w:t>
      </w:r>
      <w:bookmarkEnd w:id="1041"/>
      <w:bookmarkEnd w:id="1042"/>
    </w:p>
    <w:p w14:paraId="5C96D1C1" w14:textId="515A7F38" w:rsidR="000959A2" w:rsidRPr="00522DCA" w:rsidRDefault="000959A2" w:rsidP="005D3475">
      <w:pPr>
        <w:pStyle w:val="Eingerckt"/>
        <w:rPr>
          <w:lang w:val="en-GB"/>
        </w:rPr>
      </w:pPr>
      <w:r w:rsidRPr="00522DCA">
        <w:rPr>
          <w:lang w:val="en-GB"/>
        </w:rPr>
        <w:t xml:space="preserve">Here a format table is created from the transcription with the help of a stylesheet and used in the </w:t>
      </w:r>
      <w:r w:rsidR="00C11634" w:rsidRPr="00522DCA">
        <w:rPr>
          <w:lang w:val="en-GB"/>
        </w:rPr>
        <w:t>Editor</w:t>
      </w:r>
      <w:r w:rsidRPr="00522DCA">
        <w:rPr>
          <w:lang w:val="en-GB"/>
        </w:rPr>
        <w:t xml:space="preserve"> afterward.</w:t>
      </w:r>
    </w:p>
    <w:p w14:paraId="20F9BE45" w14:textId="77777777" w:rsidR="000959A2" w:rsidRPr="00522DCA" w:rsidRDefault="000959A2" w:rsidP="005D3475">
      <w:pPr>
        <w:pStyle w:val="Eingerckt"/>
        <w:rPr>
          <w:lang w:val="en-GB"/>
        </w:rPr>
      </w:pPr>
    </w:p>
    <w:p w14:paraId="280518C9" w14:textId="77777777" w:rsidR="000959A2" w:rsidRPr="00522DCA" w:rsidRDefault="000959A2" w:rsidP="005D3475">
      <w:pPr>
        <w:pStyle w:val="Nummerierung1"/>
        <w:numPr>
          <w:ilvl w:val="0"/>
          <w:numId w:val="39"/>
        </w:numPr>
      </w:pPr>
      <w:bookmarkStart w:id="1043" w:name="_Toc415132511"/>
      <w:bookmarkStart w:id="1044" w:name="_Toc415132692"/>
      <w:r w:rsidRPr="00522DCA">
        <w:t>Segmentation &gt; HIAT segmentation &gt; Utterance list (HTML)</w:t>
      </w:r>
      <w:bookmarkEnd w:id="1043"/>
      <w:bookmarkEnd w:id="1044"/>
    </w:p>
    <w:p w14:paraId="6694A7F1" w14:textId="77777777" w:rsidR="000959A2" w:rsidRPr="00522DCA" w:rsidRDefault="000959A2" w:rsidP="005D3475">
      <w:pPr>
        <w:pStyle w:val="Eingerckt"/>
        <w:rPr>
          <w:lang w:val="en-GB"/>
        </w:rPr>
      </w:pPr>
      <w:r w:rsidRPr="00522DCA">
        <w:rPr>
          <w:lang w:val="en-GB"/>
        </w:rPr>
        <w:t>Here a stylesheet is applied to a</w:t>
      </w:r>
      <w:ins w:id="1045" w:author="Moritz Lautenbach" w:date="2014-04-16T11:34:00Z">
        <w:r w:rsidRPr="00522DCA">
          <w:rPr>
            <w:lang w:val="en-GB"/>
          </w:rPr>
          <w:t>n</w:t>
        </w:r>
      </w:ins>
      <w:r w:rsidRPr="00522DCA">
        <w:rPr>
          <w:lang w:val="en-GB"/>
        </w:rPr>
        <w:t xml:space="preserve"> utterance list</w:t>
      </w:r>
      <w:del w:id="1046" w:author="Moritz Lautenbach" w:date="2014-04-16T11:34:00Z">
        <w:r w:rsidRPr="00522DCA" w:rsidDel="009F4496">
          <w:rPr>
            <w:lang w:val="en-GB"/>
          </w:rPr>
          <w:delText xml:space="preserve"> - this</w:delText>
        </w:r>
      </w:del>
      <w:ins w:id="1047" w:author="Moritz Lautenbach" w:date="2014-04-16T11:34:00Z">
        <w:r w:rsidRPr="00522DCA">
          <w:rPr>
            <w:lang w:val="en-GB"/>
          </w:rPr>
          <w:t xml:space="preserve"> – this</w:t>
        </w:r>
      </w:ins>
      <w:del w:id="1048" w:author="Moritz Lautenbach" w:date="2014-04-16T11:46:00Z">
        <w:r w:rsidRPr="00522DCA" w:rsidDel="00A00564">
          <w:rPr>
            <w:lang w:val="en-GB"/>
          </w:rPr>
          <w:delText xml:space="preserve"> </w:delText>
        </w:r>
      </w:del>
      <w:ins w:id="1049" w:author="Moritz Lautenbach" w:date="2014-04-16T11:46:00Z">
        <w:r w:rsidRPr="00522DCA">
          <w:rPr>
            <w:lang w:val="en-GB"/>
          </w:rPr>
          <w:t xml:space="preserve"> </w:t>
        </w:r>
      </w:ins>
      <w:r w:rsidRPr="00522DCA">
        <w:rPr>
          <w:lang w:val="en-GB"/>
        </w:rPr>
        <w:t>is a list transcription that is segmented into utterances in accordance to HIAT:</w:t>
      </w:r>
    </w:p>
    <w:p w14:paraId="248E9C9F" w14:textId="77777777" w:rsidR="000959A2" w:rsidRPr="00522DCA" w:rsidRDefault="000959A2" w:rsidP="005D3475">
      <w:pPr>
        <w:pStyle w:val="Eingerckt"/>
        <w:rPr>
          <w:lang w:val="en-GB"/>
        </w:rPr>
      </w:pPr>
      <w:r w:rsidRPr="00522DCA">
        <w:rPr>
          <w:lang w:val="en-GB"/>
        </w:rPr>
        <w:t>Without stylesheet:</w:t>
      </w:r>
    </w:p>
    <w:p w14:paraId="47A2D923"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17ABED31">
          <v:shape id="_x0000_i1205" type="#_x0000_t75" style="width:211.8pt;height:233.6pt" filled="t">
            <v:fill color2="black"/>
            <v:imagedata r:id="rId306" o:title=""/>
          </v:shape>
        </w:pict>
      </w:r>
    </w:p>
    <w:p w14:paraId="024A5BC2" w14:textId="5C22899A" w:rsidR="000959A2" w:rsidRPr="00522DCA" w:rsidRDefault="000959A2" w:rsidP="005D3475">
      <w:pPr>
        <w:pStyle w:val="Eingerckt"/>
        <w:rPr>
          <w:lang w:val="en-GB"/>
        </w:rPr>
      </w:pPr>
      <w:r w:rsidRPr="00522DCA">
        <w:rPr>
          <w:lang w:val="en-GB"/>
        </w:rPr>
        <w:t xml:space="preserve">With </w:t>
      </w:r>
      <w:r w:rsidR="00C81274" w:rsidRPr="00522DCA">
        <w:rPr>
          <w:lang w:val="en-GB"/>
        </w:rPr>
        <w:t>“</w:t>
      </w:r>
      <w:r w:rsidRPr="00522DCA">
        <w:rPr>
          <w:lang w:val="en-GB"/>
        </w:rPr>
        <w:t>HIAT_PlainUtteranceList_Tbl.xsl</w:t>
      </w:r>
      <w:r w:rsidR="00C81274" w:rsidRPr="00522DCA">
        <w:rPr>
          <w:lang w:val="en-GB"/>
        </w:rPr>
        <w:t>”</w:t>
      </w:r>
      <w:r w:rsidRPr="00522DCA">
        <w:rPr>
          <w:lang w:val="en-GB"/>
        </w:rPr>
        <w:t>:</w:t>
      </w:r>
    </w:p>
    <w:p w14:paraId="44E152A8" w14:textId="77777777" w:rsidR="000959A2" w:rsidRPr="00522DCA" w:rsidRDefault="0005350C">
      <w:pPr>
        <w:pStyle w:val="BildChar"/>
        <w:rPr>
          <w:rFonts w:ascii="Times New Roman" w:hAnsi="Times New Roman"/>
          <w:lang w:val="en-GB"/>
        </w:rPr>
      </w:pPr>
      <w:r>
        <w:rPr>
          <w:rFonts w:ascii="Times New Roman" w:hAnsi="Times New Roman"/>
          <w:lang w:val="en-GB"/>
        </w:rPr>
        <w:pict w14:anchorId="39B72A32">
          <v:shape id="_x0000_i1206" type="#_x0000_t75" style="width:211pt;height:118.9pt" filled="t">
            <v:fill color2="black"/>
            <v:imagedata r:id="rId307" o:title=""/>
          </v:shape>
        </w:pict>
      </w:r>
    </w:p>
    <w:p w14:paraId="3AD6FB5B" w14:textId="572E535B" w:rsidR="000959A2" w:rsidRPr="00522DCA" w:rsidRDefault="000959A2" w:rsidP="005D3475">
      <w:pPr>
        <w:pStyle w:val="Eingerckt"/>
        <w:rPr>
          <w:lang w:val="en-GB"/>
        </w:rPr>
      </w:pPr>
      <w:r w:rsidRPr="00522DCA">
        <w:rPr>
          <w:lang w:val="en-GB"/>
        </w:rPr>
        <w:t xml:space="preserve">With </w:t>
      </w:r>
      <w:r w:rsidR="00C81274" w:rsidRPr="00522DCA">
        <w:rPr>
          <w:lang w:val="en-GB"/>
        </w:rPr>
        <w:t>“</w:t>
      </w:r>
      <w:r w:rsidRPr="00522DCA">
        <w:rPr>
          <w:lang w:val="en-GB"/>
        </w:rPr>
        <w:t>HIAT_PlainUtteranceList_Txt.xsl</w:t>
      </w:r>
      <w:r w:rsidR="00C81274" w:rsidRPr="00522DCA">
        <w:rPr>
          <w:lang w:val="en-GB"/>
        </w:rPr>
        <w:t>”</w:t>
      </w:r>
      <w:r w:rsidRPr="00522DCA">
        <w:rPr>
          <w:lang w:val="en-GB"/>
        </w:rPr>
        <w:t>:</w:t>
      </w:r>
    </w:p>
    <w:p w14:paraId="0EFA8321" w14:textId="77777777" w:rsidR="000959A2" w:rsidRPr="00522DCA" w:rsidRDefault="0005350C">
      <w:pPr>
        <w:rPr>
          <w:rFonts w:cs="Times New Roman"/>
          <w:lang w:val="en-GB"/>
        </w:rPr>
      </w:pPr>
      <w:r>
        <w:rPr>
          <w:rFonts w:cs="Times New Roman"/>
          <w:lang w:val="en-GB"/>
        </w:rPr>
        <w:pict w14:anchorId="42DA9F40">
          <v:shape id="_x0000_i1207" type="#_x0000_t75" style="width:211.8pt;height:73.65pt" filled="t">
            <v:fill color2="black"/>
            <v:imagedata r:id="rId308" o:title=""/>
          </v:shape>
        </w:pict>
      </w:r>
    </w:p>
    <w:p w14:paraId="03561CEC" w14:textId="1F2A8ED1" w:rsidR="000959A2" w:rsidRPr="00522DCA" w:rsidRDefault="000959A2" w:rsidP="005D3475">
      <w:pPr>
        <w:pStyle w:val="Eingerckt"/>
        <w:rPr>
          <w:lang w:val="en-GB"/>
        </w:rPr>
      </w:pPr>
      <w:r w:rsidRPr="00522DCA">
        <w:rPr>
          <w:lang w:val="en-GB"/>
        </w:rPr>
        <w:t xml:space="preserve">With </w:t>
      </w:r>
      <w:r w:rsidR="00C81274" w:rsidRPr="00522DCA">
        <w:rPr>
          <w:lang w:val="en-GB"/>
        </w:rPr>
        <w:t>“</w:t>
      </w:r>
      <w:r w:rsidRPr="00522DCA">
        <w:rPr>
          <w:lang w:val="en-GB"/>
        </w:rPr>
        <w:t>HIAT_ColoredUtteranceList.xsl</w:t>
      </w:r>
      <w:r w:rsidR="00C81274" w:rsidRPr="00522DCA">
        <w:rPr>
          <w:lang w:val="en-GB"/>
        </w:rPr>
        <w:t>”</w:t>
      </w:r>
      <w:r w:rsidRPr="00522DCA">
        <w:rPr>
          <w:lang w:val="en-GB"/>
        </w:rPr>
        <w:t>:</w:t>
      </w:r>
    </w:p>
    <w:p w14:paraId="19A032B9" w14:textId="77777777" w:rsidR="000959A2" w:rsidRPr="00522DCA" w:rsidRDefault="000959A2" w:rsidP="005D3475">
      <w:pPr>
        <w:pStyle w:val="Eingerckt"/>
        <w:rPr>
          <w:lang w:val="en-GB"/>
        </w:rPr>
      </w:pPr>
    </w:p>
    <w:p w14:paraId="31C6A465" w14:textId="77777777" w:rsidR="000959A2" w:rsidRPr="00522DCA" w:rsidRDefault="0005350C">
      <w:pPr>
        <w:rPr>
          <w:rFonts w:cs="Times New Roman"/>
          <w:lang w:val="en-GB"/>
        </w:rPr>
      </w:pPr>
      <w:r>
        <w:rPr>
          <w:rFonts w:cs="Times New Roman"/>
          <w:lang w:val="en-GB"/>
        </w:rPr>
        <w:pict w14:anchorId="581C20FB">
          <v:shape id="_x0000_i1208" type="#_x0000_t75" style="width:211.8pt;height:75.35pt" filled="t">
            <v:fill color2="black"/>
            <v:imagedata r:id="rId309" o:title=""/>
          </v:shape>
        </w:pict>
      </w:r>
    </w:p>
    <w:p w14:paraId="2C9D9195" w14:textId="77777777" w:rsidR="000959A2" w:rsidRPr="00522DCA" w:rsidRDefault="000959A2">
      <w:pPr>
        <w:pStyle w:val="Kopfzeile"/>
        <w:rPr>
          <w:rFonts w:ascii="Times New Roman" w:hAnsi="Times New Roman"/>
          <w:lang w:val="en-GB"/>
        </w:rPr>
      </w:pPr>
    </w:p>
    <w:p w14:paraId="33E6C145" w14:textId="77777777" w:rsidR="000959A2" w:rsidRPr="00522DCA" w:rsidRDefault="000959A2">
      <w:pPr>
        <w:rPr>
          <w:rFonts w:cs="Times New Roman"/>
          <w:lang w:val="en-GB"/>
        </w:rPr>
        <w:sectPr w:rsidR="000959A2" w:rsidRPr="00522DCA" w:rsidSect="00BC7D6E">
          <w:headerReference w:type="default" r:id="rId310"/>
          <w:footerReference w:type="even" r:id="rId311"/>
          <w:footerReference w:type="default" r:id="rId312"/>
          <w:headerReference w:type="first" r:id="rId313"/>
          <w:footerReference w:type="first" r:id="rId314"/>
          <w:pgSz w:w="11906" w:h="16838"/>
          <w:pgMar w:top="1417" w:right="1417" w:bottom="1134" w:left="1417" w:header="708" w:footer="708" w:gutter="0"/>
          <w:cols w:space="708"/>
          <w:docGrid w:linePitch="360"/>
        </w:sectPr>
      </w:pPr>
    </w:p>
    <w:p w14:paraId="36913A20" w14:textId="181AF3A0" w:rsidR="000959A2" w:rsidRPr="00522DCA" w:rsidRDefault="000959A2" w:rsidP="009F7B97">
      <w:pPr>
        <w:pStyle w:val="berschrift1"/>
        <w:numPr>
          <w:ilvl w:val="0"/>
          <w:numId w:val="85"/>
        </w:numPr>
      </w:pPr>
      <w:bookmarkStart w:id="1050" w:name="_Toc415132512"/>
      <w:bookmarkStart w:id="1051" w:name="_Toc415132693"/>
      <w:r w:rsidRPr="00522DCA">
        <w:lastRenderedPageBreak/>
        <w:t>Appendix D: Shortcut Overview</w:t>
      </w:r>
      <w:bookmarkEnd w:id="963"/>
      <w:bookmarkEnd w:id="964"/>
      <w:bookmarkEnd w:id="1050"/>
      <w:bookmarkEnd w:id="1051"/>
    </w:p>
    <w:p w14:paraId="7C6FB117" w14:textId="77777777" w:rsidR="000959A2" w:rsidRPr="00522DCA" w:rsidRDefault="000959A2">
      <w:pPr>
        <w:rPr>
          <w:rFonts w:cs="Times New Roman"/>
          <w:lang w:val="en-GB"/>
        </w:rPr>
      </w:pPr>
    </w:p>
    <w:p w14:paraId="63E9CCE5" w14:textId="77777777" w:rsidR="000959A2" w:rsidRPr="00522DCA" w:rsidRDefault="000959A2">
      <w:pPr>
        <w:rPr>
          <w:rFonts w:cs="Times New Roman"/>
          <w:szCs w:val="24"/>
          <w:lang w:val="en-GB"/>
        </w:rPr>
      </w:pPr>
      <w:r w:rsidRPr="00522DCA">
        <w:rPr>
          <w:rFonts w:cs="Times New Roman"/>
          <w:szCs w:val="24"/>
          <w:lang w:val="en-GB"/>
        </w:rPr>
        <w:t xml:space="preserve">Note to Macintosh users: </w:t>
      </w:r>
      <w:r w:rsidRPr="00522DCA">
        <w:rPr>
          <w:rFonts w:cs="Times New Roman"/>
          <w:szCs w:val="24"/>
          <w:lang w:val="en-GB"/>
        </w:rPr>
        <w:tab/>
        <w:t xml:space="preserve">For most shortcuts, </w:t>
      </w:r>
      <w:r w:rsidRPr="00522DCA">
        <w:rPr>
          <w:rStyle w:val="Taste"/>
          <w:rFonts w:cs="Times New Roman"/>
        </w:rPr>
        <w:t>ctrl</w:t>
      </w:r>
      <w:r w:rsidRPr="00522DCA">
        <w:rPr>
          <w:rFonts w:cs="Times New Roman"/>
          <w:szCs w:val="24"/>
          <w:lang w:val="en-GB"/>
        </w:rPr>
        <w:t xml:space="preserve"> corresponds to </w:t>
      </w:r>
      <w:r w:rsidRPr="00522DCA">
        <w:rPr>
          <w:rFonts w:ascii="Cambria Math" w:eastAsia="Arial Unicode MS" w:hAnsi="Cambria Math" w:cs="Cambria Math"/>
          <w:b/>
          <w:szCs w:val="24"/>
          <w:lang w:val="en-GB"/>
        </w:rPr>
        <w:t>⌘</w:t>
      </w:r>
      <w:r w:rsidRPr="00522DCA">
        <w:rPr>
          <w:rFonts w:cs="Times New Roman"/>
          <w:szCs w:val="24"/>
          <w:lang w:val="en-GB"/>
        </w:rPr>
        <w:t>.</w:t>
      </w:r>
    </w:p>
    <w:p w14:paraId="1B664BAE" w14:textId="6A0DE064" w:rsidR="000959A2" w:rsidRPr="00522DCA" w:rsidRDefault="004B7471">
      <w:pPr>
        <w:rPr>
          <w:rFonts w:cs="Times New Roman"/>
          <w:szCs w:val="24"/>
          <w:lang w:val="en-GB"/>
        </w:rPr>
      </w:pPr>
      <w:r w:rsidRPr="00522DCA">
        <w:rPr>
          <w:rFonts w:cs="Times New Roman"/>
          <w:szCs w:val="24"/>
          <w:lang w:val="en-GB"/>
        </w:rPr>
        <w:t xml:space="preserve">Note to </w:t>
      </w:r>
      <w:proofErr w:type="spellStart"/>
      <w:r w:rsidRPr="00522DCA">
        <w:rPr>
          <w:rFonts w:cs="Times New Roman"/>
          <w:szCs w:val="24"/>
          <w:lang w:val="en-GB"/>
        </w:rPr>
        <w:t>german</w:t>
      </w:r>
      <w:proofErr w:type="spellEnd"/>
      <w:r w:rsidRPr="00522DCA">
        <w:rPr>
          <w:rFonts w:cs="Times New Roman"/>
          <w:szCs w:val="24"/>
          <w:lang w:val="en-GB"/>
        </w:rPr>
        <w:t xml:space="preserve"> users: </w:t>
      </w:r>
      <w:r w:rsidRPr="00522DCA">
        <w:rPr>
          <w:rFonts w:cs="Times New Roman"/>
          <w:szCs w:val="24"/>
          <w:lang w:val="en-GB"/>
        </w:rPr>
        <w:tab/>
      </w:r>
      <w:r w:rsidR="000959A2" w:rsidRPr="00522DCA">
        <w:rPr>
          <w:rFonts w:cs="Times New Roman"/>
          <w:szCs w:val="24"/>
          <w:lang w:val="en-GB"/>
        </w:rPr>
        <w:t xml:space="preserve">On the German keyboard </w:t>
      </w:r>
      <w:proofErr w:type="spellStart"/>
      <w:r w:rsidR="000959A2" w:rsidRPr="00522DCA">
        <w:rPr>
          <w:rStyle w:val="Taste"/>
          <w:rFonts w:cs="Times New Roman"/>
        </w:rPr>
        <w:t>strg</w:t>
      </w:r>
      <w:proofErr w:type="spellEnd"/>
      <w:r w:rsidR="000959A2" w:rsidRPr="00522DCA">
        <w:rPr>
          <w:rFonts w:cs="Times New Roman"/>
          <w:szCs w:val="24"/>
          <w:lang w:val="en-GB"/>
        </w:rPr>
        <w:t xml:space="preserve"> is equivalent to </w:t>
      </w:r>
      <w:proofErr w:type="gramStart"/>
      <w:r w:rsidR="000959A2" w:rsidRPr="00522DCA">
        <w:rPr>
          <w:rStyle w:val="Taste"/>
          <w:rFonts w:cs="Times New Roman"/>
        </w:rPr>
        <w:t>ctrl</w:t>
      </w:r>
      <w:r w:rsidR="000959A2" w:rsidRPr="00522DCA">
        <w:rPr>
          <w:rFonts w:cs="Times New Roman"/>
          <w:szCs w:val="24"/>
          <w:lang w:val="en-GB"/>
        </w:rPr>
        <w:t xml:space="preserve"> .</w:t>
      </w:r>
      <w:proofErr w:type="gramEnd"/>
    </w:p>
    <w:p w14:paraId="3E72078F" w14:textId="77777777" w:rsidR="000959A2" w:rsidRPr="00522DCA" w:rsidRDefault="000959A2">
      <w:pPr>
        <w:rPr>
          <w:rFonts w:cs="Times New Roman"/>
          <w:lang w:val="en-GB"/>
        </w:rPr>
      </w:pPr>
    </w:p>
    <w:tbl>
      <w:tblPr>
        <w:tblW w:w="0" w:type="auto"/>
        <w:tblLayout w:type="fixed"/>
        <w:tblLook w:val="0000" w:firstRow="0" w:lastRow="0" w:firstColumn="0" w:lastColumn="0" w:noHBand="0" w:noVBand="0"/>
      </w:tblPr>
      <w:tblGrid>
        <w:gridCol w:w="3167"/>
        <w:gridCol w:w="1438"/>
        <w:gridCol w:w="4606"/>
      </w:tblGrid>
      <w:tr w:rsidR="000959A2" w:rsidRPr="00522DCA" w14:paraId="7EBE4B53"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3798DF61" w14:textId="77777777" w:rsidR="000959A2" w:rsidRPr="00522DCA" w:rsidRDefault="000959A2">
            <w:pPr>
              <w:rPr>
                <w:rFonts w:cs="Times New Roman"/>
                <w:b/>
                <w:lang w:val="en-GB"/>
              </w:rPr>
            </w:pPr>
            <w:commentRangeStart w:id="1052"/>
            <w:r w:rsidRPr="00522DCA">
              <w:rPr>
                <w:rFonts w:cs="Times New Roman"/>
                <w:b/>
                <w:lang w:val="en-GB"/>
              </w:rPr>
              <w:t>1. Audio / Video Player</w:t>
            </w:r>
            <w:commentRangeEnd w:id="1052"/>
            <w:r w:rsidRPr="00522DCA">
              <w:rPr>
                <w:rStyle w:val="Kommentarzeichen"/>
                <w:rFonts w:cs="Times New Roman"/>
                <w:lang w:val="en-GB"/>
              </w:rPr>
              <w:commentReference w:id="1052"/>
            </w:r>
          </w:p>
        </w:tc>
      </w:tr>
      <w:tr w:rsidR="000959A2" w:rsidRPr="00522DCA" w14:paraId="08B7E17A" w14:textId="77777777">
        <w:trPr>
          <w:trHeight w:val="397"/>
        </w:trPr>
        <w:tc>
          <w:tcPr>
            <w:tcW w:w="3167" w:type="dxa"/>
            <w:tcBorders>
              <w:top w:val="single" w:sz="4" w:space="0" w:color="000000"/>
            </w:tcBorders>
            <w:shd w:val="clear" w:color="auto" w:fill="auto"/>
          </w:tcPr>
          <w:p w14:paraId="655CAD1B"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space</w:t>
            </w:r>
          </w:p>
        </w:tc>
        <w:tc>
          <w:tcPr>
            <w:tcW w:w="6044" w:type="dxa"/>
            <w:gridSpan w:val="2"/>
            <w:tcBorders>
              <w:top w:val="single" w:sz="4" w:space="0" w:color="000000"/>
            </w:tcBorders>
            <w:shd w:val="clear" w:color="auto" w:fill="auto"/>
          </w:tcPr>
          <w:p w14:paraId="2F69CBB0" w14:textId="77777777" w:rsidR="000959A2" w:rsidRPr="00522DCA" w:rsidRDefault="000959A2">
            <w:pPr>
              <w:rPr>
                <w:rFonts w:cs="Times New Roman"/>
                <w:lang w:val="en-GB"/>
              </w:rPr>
            </w:pPr>
            <w:r w:rsidRPr="00522DCA">
              <w:rPr>
                <w:rFonts w:cs="Times New Roman"/>
                <w:lang w:val="en-GB"/>
              </w:rPr>
              <w:t>Play selection</w:t>
            </w:r>
          </w:p>
        </w:tc>
      </w:tr>
      <w:tr w:rsidR="000959A2" w:rsidRPr="0005350C" w14:paraId="1A70206E" w14:textId="77777777">
        <w:trPr>
          <w:trHeight w:val="397"/>
        </w:trPr>
        <w:tc>
          <w:tcPr>
            <w:tcW w:w="3167" w:type="dxa"/>
            <w:shd w:val="clear" w:color="auto" w:fill="auto"/>
          </w:tcPr>
          <w:p w14:paraId="1151C430"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space</w:t>
            </w:r>
          </w:p>
        </w:tc>
        <w:tc>
          <w:tcPr>
            <w:tcW w:w="6044" w:type="dxa"/>
            <w:gridSpan w:val="2"/>
            <w:shd w:val="clear" w:color="auto" w:fill="auto"/>
          </w:tcPr>
          <w:p w14:paraId="08E02821" w14:textId="77777777" w:rsidR="000959A2" w:rsidRPr="00522DCA" w:rsidRDefault="000959A2">
            <w:pPr>
              <w:rPr>
                <w:rFonts w:cs="Times New Roman"/>
                <w:lang w:val="en-GB"/>
              </w:rPr>
            </w:pPr>
            <w:r w:rsidRPr="00522DCA">
              <w:rPr>
                <w:rFonts w:cs="Times New Roman"/>
                <w:lang w:val="en-GB"/>
              </w:rPr>
              <w:t>Play last second of selection</w:t>
            </w:r>
          </w:p>
        </w:tc>
      </w:tr>
      <w:tr w:rsidR="000959A2" w:rsidRPr="00522DCA" w14:paraId="4D1993A4" w14:textId="77777777">
        <w:trPr>
          <w:trHeight w:val="397"/>
        </w:trPr>
        <w:tc>
          <w:tcPr>
            <w:tcW w:w="3167" w:type="dxa"/>
            <w:shd w:val="clear" w:color="auto" w:fill="auto"/>
          </w:tcPr>
          <w:p w14:paraId="5A98D667"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F4</w:t>
            </w:r>
          </w:p>
        </w:tc>
        <w:tc>
          <w:tcPr>
            <w:tcW w:w="6044" w:type="dxa"/>
            <w:gridSpan w:val="2"/>
            <w:shd w:val="clear" w:color="auto" w:fill="auto"/>
          </w:tcPr>
          <w:p w14:paraId="34662155" w14:textId="77777777" w:rsidR="000959A2" w:rsidRPr="00522DCA" w:rsidRDefault="000959A2">
            <w:pPr>
              <w:rPr>
                <w:rFonts w:cs="Times New Roman"/>
                <w:lang w:val="en-GB"/>
              </w:rPr>
            </w:pPr>
            <w:r w:rsidRPr="00522DCA">
              <w:rPr>
                <w:rFonts w:cs="Times New Roman"/>
                <w:lang w:val="en-GB"/>
              </w:rPr>
              <w:t>Play</w:t>
            </w:r>
          </w:p>
        </w:tc>
      </w:tr>
      <w:tr w:rsidR="000959A2" w:rsidRPr="00522DCA" w14:paraId="30708DFE" w14:textId="77777777">
        <w:trPr>
          <w:trHeight w:val="397"/>
        </w:trPr>
        <w:tc>
          <w:tcPr>
            <w:tcW w:w="3167" w:type="dxa"/>
            <w:shd w:val="clear" w:color="auto" w:fill="auto"/>
          </w:tcPr>
          <w:p w14:paraId="6941EBA5"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F5</w:t>
            </w:r>
          </w:p>
        </w:tc>
        <w:tc>
          <w:tcPr>
            <w:tcW w:w="6044" w:type="dxa"/>
            <w:gridSpan w:val="2"/>
            <w:shd w:val="clear" w:color="auto" w:fill="auto"/>
          </w:tcPr>
          <w:p w14:paraId="20F9F674" w14:textId="77777777" w:rsidR="000959A2" w:rsidRPr="00522DCA" w:rsidRDefault="000959A2">
            <w:pPr>
              <w:rPr>
                <w:rFonts w:cs="Times New Roman"/>
                <w:lang w:val="en-GB"/>
              </w:rPr>
            </w:pPr>
            <w:r w:rsidRPr="00522DCA">
              <w:rPr>
                <w:rFonts w:cs="Times New Roman"/>
                <w:lang w:val="en-GB"/>
              </w:rPr>
              <w:t>Pause</w:t>
            </w:r>
          </w:p>
        </w:tc>
      </w:tr>
      <w:tr w:rsidR="000959A2" w:rsidRPr="00522DCA" w14:paraId="5EDB350F" w14:textId="77777777">
        <w:trPr>
          <w:trHeight w:val="397"/>
        </w:trPr>
        <w:tc>
          <w:tcPr>
            <w:tcW w:w="3167" w:type="dxa"/>
            <w:shd w:val="clear" w:color="auto" w:fill="auto"/>
          </w:tcPr>
          <w:p w14:paraId="6904188C"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F6</w:t>
            </w:r>
          </w:p>
        </w:tc>
        <w:tc>
          <w:tcPr>
            <w:tcW w:w="6044" w:type="dxa"/>
            <w:gridSpan w:val="2"/>
            <w:shd w:val="clear" w:color="auto" w:fill="auto"/>
          </w:tcPr>
          <w:p w14:paraId="5D2E9371" w14:textId="77777777" w:rsidR="000959A2" w:rsidRPr="00522DCA" w:rsidRDefault="000959A2">
            <w:pPr>
              <w:rPr>
                <w:rFonts w:cs="Times New Roman"/>
                <w:lang w:val="en-GB"/>
              </w:rPr>
            </w:pPr>
            <w:r w:rsidRPr="00522DCA">
              <w:rPr>
                <w:rFonts w:cs="Times New Roman"/>
                <w:lang w:val="en-GB"/>
              </w:rPr>
              <w:t>Stop</w:t>
            </w:r>
          </w:p>
        </w:tc>
      </w:tr>
      <w:tr w:rsidR="000959A2" w:rsidRPr="00522DCA" w14:paraId="0A5F0559"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A8F6694" w14:textId="77777777" w:rsidR="000959A2" w:rsidRPr="00522DCA" w:rsidRDefault="000959A2">
            <w:pPr>
              <w:rPr>
                <w:rFonts w:cs="Times New Roman"/>
                <w:b/>
                <w:lang w:val="en-GB"/>
              </w:rPr>
            </w:pPr>
            <w:r w:rsidRPr="00522DCA">
              <w:rPr>
                <w:rFonts w:cs="Times New Roman"/>
                <w:b/>
                <w:lang w:val="en-GB"/>
              </w:rPr>
              <w:t>2. Waveform display / selection</w:t>
            </w:r>
          </w:p>
        </w:tc>
      </w:tr>
      <w:tr w:rsidR="000959A2" w:rsidRPr="0005350C" w14:paraId="76EC12CD" w14:textId="77777777">
        <w:trPr>
          <w:trHeight w:val="397"/>
        </w:trPr>
        <w:tc>
          <w:tcPr>
            <w:tcW w:w="3167" w:type="dxa"/>
            <w:shd w:val="clear" w:color="auto" w:fill="auto"/>
          </w:tcPr>
          <w:p w14:paraId="7A5CE90A" w14:textId="77777777" w:rsidR="000959A2" w:rsidRPr="00522DCA" w:rsidRDefault="000959A2">
            <w:pPr>
              <w:rPr>
                <w:rFonts w:cs="Times New Roman"/>
                <w:smallCaps/>
                <w:lang w:val="en-GB"/>
              </w:rPr>
            </w:pPr>
            <w:r w:rsidRPr="00522DCA">
              <w:rPr>
                <w:rFonts w:cs="Times New Roman"/>
                <w:lang w:val="en-GB"/>
              </w:rPr>
              <w:t xml:space="preserve"> </w:t>
            </w:r>
            <w:r w:rsidRPr="00522DCA">
              <w:rPr>
                <w:rFonts w:cs="Times New Roman"/>
                <w:smallCaps/>
                <w:lang w:val="en-GB"/>
              </w:rPr>
              <w:t>mouse wheel</w:t>
            </w:r>
          </w:p>
        </w:tc>
        <w:tc>
          <w:tcPr>
            <w:tcW w:w="6044" w:type="dxa"/>
            <w:gridSpan w:val="2"/>
            <w:shd w:val="clear" w:color="auto" w:fill="auto"/>
          </w:tcPr>
          <w:p w14:paraId="5965304C" w14:textId="77777777" w:rsidR="000959A2" w:rsidRPr="00522DCA" w:rsidRDefault="000959A2">
            <w:pPr>
              <w:rPr>
                <w:rFonts w:cs="Times New Roman"/>
                <w:lang w:val="en-GB"/>
              </w:rPr>
            </w:pPr>
            <w:r w:rsidRPr="00522DCA">
              <w:rPr>
                <w:rFonts w:cs="Times New Roman"/>
                <w:lang w:val="en-GB"/>
              </w:rPr>
              <w:t>move left selection boundary (when near left boundary)</w:t>
            </w:r>
          </w:p>
          <w:p w14:paraId="19FAC3A1" w14:textId="77777777" w:rsidR="000959A2" w:rsidRPr="00522DCA" w:rsidRDefault="000959A2">
            <w:pPr>
              <w:rPr>
                <w:rFonts w:cs="Times New Roman"/>
                <w:lang w:val="en-GB"/>
              </w:rPr>
            </w:pPr>
            <w:r w:rsidRPr="00522DCA">
              <w:rPr>
                <w:rFonts w:cs="Times New Roman"/>
                <w:lang w:val="en-GB"/>
              </w:rPr>
              <w:t>move right selection boundary (when near right boundary)</w:t>
            </w:r>
          </w:p>
          <w:p w14:paraId="442FC02B" w14:textId="77777777" w:rsidR="000959A2" w:rsidRPr="00522DCA" w:rsidRDefault="000959A2">
            <w:pPr>
              <w:rPr>
                <w:rFonts w:cs="Times New Roman"/>
                <w:lang w:val="en-GB"/>
              </w:rPr>
            </w:pPr>
            <w:r w:rsidRPr="00522DCA">
              <w:rPr>
                <w:rFonts w:cs="Times New Roman"/>
                <w:lang w:val="en-GB"/>
              </w:rPr>
              <w:t>move selection (when near selection centre)</w:t>
            </w:r>
          </w:p>
        </w:tc>
      </w:tr>
      <w:tr w:rsidR="000959A2" w:rsidRPr="00522DCA" w14:paraId="4F3658C6" w14:textId="77777777">
        <w:trPr>
          <w:trHeight w:val="397"/>
        </w:trPr>
        <w:tc>
          <w:tcPr>
            <w:tcW w:w="3167" w:type="dxa"/>
            <w:shd w:val="clear" w:color="auto" w:fill="auto"/>
          </w:tcPr>
          <w:p w14:paraId="599A32DD" w14:textId="77777777" w:rsidR="000959A2" w:rsidRPr="00522DCA" w:rsidRDefault="000959A2">
            <w:pPr>
              <w:rPr>
                <w:rStyle w:val="Taste"/>
                <w:rFonts w:cs="Times New Roman"/>
                <w:sz w:val="20"/>
                <w:szCs w:val="20"/>
              </w:rPr>
            </w:pP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del w:id="1053" w:author="Moritz Lautenbach" w:date="2014-04-16T11:35:00Z">
              <w:r w:rsidRPr="00522DCA" w:rsidDel="009F4496">
                <w:rPr>
                  <w:rStyle w:val="Taste"/>
                  <w:rFonts w:cs="Times New Roman"/>
                  <w:sz w:val="20"/>
                  <w:szCs w:val="20"/>
                </w:rPr>
                <w:delText></w:delText>
              </w:r>
            </w:del>
            <w:ins w:id="1054" w:author="Moritz Lautenbach" w:date="2014-04-16T11:35:00Z">
              <w:r w:rsidRPr="00522DCA">
                <w:rPr>
                  <w:rStyle w:val="Taste"/>
                  <w:rFonts w:cs="Times New Roman"/>
                  <w:sz w:val="20"/>
                  <w:szCs w:val="20"/>
                </w:rPr>
                <w:t xml:space="preserve"> </w:t>
              </w:r>
              <w:r w:rsidRPr="00522DCA">
                <w:rPr>
                  <w:rStyle w:val="Taste"/>
                  <w:rFonts w:cs="Times New Roman"/>
                  <w:sz w:val="20"/>
                  <w:szCs w:val="20"/>
                </w:rPr>
                <w:sym w:font="Wingdings" w:char="F0DF"/>
              </w:r>
              <w:r w:rsidRPr="00522DCA">
                <w:rPr>
                  <w:rStyle w:val="Taste"/>
                  <w:rFonts w:cs="Times New Roman"/>
                  <w:sz w:val="20"/>
                  <w:szCs w:val="20"/>
                </w:rPr>
                <w:t xml:space="preserve"> </w:t>
              </w:r>
            </w:ins>
          </w:p>
        </w:tc>
        <w:tc>
          <w:tcPr>
            <w:tcW w:w="6044" w:type="dxa"/>
            <w:gridSpan w:val="2"/>
            <w:shd w:val="clear" w:color="auto" w:fill="auto"/>
          </w:tcPr>
          <w:p w14:paraId="0B9E33D0" w14:textId="77777777" w:rsidR="000959A2" w:rsidRPr="00522DCA" w:rsidRDefault="000959A2">
            <w:pPr>
              <w:rPr>
                <w:rFonts w:cs="Times New Roman"/>
                <w:lang w:val="en-GB"/>
              </w:rPr>
            </w:pPr>
            <w:r w:rsidRPr="00522DCA">
              <w:rPr>
                <w:rFonts w:cs="Times New Roman"/>
                <w:lang w:val="en-GB"/>
              </w:rPr>
              <w:t>Decrease selection start</w:t>
            </w:r>
          </w:p>
        </w:tc>
      </w:tr>
      <w:tr w:rsidR="000959A2" w:rsidRPr="00522DCA" w14:paraId="2C6F95E8" w14:textId="77777777">
        <w:trPr>
          <w:trHeight w:val="397"/>
        </w:trPr>
        <w:tc>
          <w:tcPr>
            <w:tcW w:w="3167" w:type="dxa"/>
            <w:shd w:val="clear" w:color="auto" w:fill="auto"/>
          </w:tcPr>
          <w:p w14:paraId="72F89631" w14:textId="77777777" w:rsidR="000959A2" w:rsidRPr="00522DCA" w:rsidRDefault="000959A2" w:rsidP="00E17DA5">
            <w:pPr>
              <w:rPr>
                <w:rStyle w:val="Taste"/>
                <w:rFonts w:cs="Times New Roman"/>
                <w:sz w:val="20"/>
                <w:szCs w:val="20"/>
              </w:rPr>
            </w:pP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del w:id="1055" w:author="Moritz Lautenbach" w:date="2014-04-16T11:35:00Z">
              <w:r w:rsidRPr="00522DCA" w:rsidDel="009F4496">
                <w:rPr>
                  <w:rStyle w:val="Taste"/>
                  <w:rFonts w:cs="Times New Roman"/>
                  <w:sz w:val="20"/>
                  <w:szCs w:val="20"/>
                </w:rPr>
                <w:delText></w:delText>
              </w:r>
            </w:del>
            <w:ins w:id="1056" w:author="Moritz Lautenbach" w:date="2014-04-16T11:35:00Z">
              <w:r w:rsidRPr="00522DCA">
                <w:rPr>
                  <w:rStyle w:val="Taste"/>
                  <w:rFonts w:cs="Times New Roman"/>
                  <w:sz w:val="20"/>
                  <w:szCs w:val="20"/>
                </w:rPr>
                <w:t xml:space="preserve"> </w:t>
              </w:r>
              <w:r w:rsidRPr="00522DCA">
                <w:rPr>
                  <w:rStyle w:val="Taste"/>
                  <w:rFonts w:cs="Times New Roman"/>
                  <w:sz w:val="20"/>
                  <w:szCs w:val="20"/>
                </w:rPr>
                <w:sym w:font="Wingdings" w:char="F0E0"/>
              </w:r>
            </w:ins>
          </w:p>
        </w:tc>
        <w:tc>
          <w:tcPr>
            <w:tcW w:w="6044" w:type="dxa"/>
            <w:gridSpan w:val="2"/>
            <w:shd w:val="clear" w:color="auto" w:fill="auto"/>
          </w:tcPr>
          <w:p w14:paraId="45A6D614" w14:textId="77777777" w:rsidR="000959A2" w:rsidRPr="00522DCA" w:rsidRDefault="000959A2">
            <w:pPr>
              <w:rPr>
                <w:rFonts w:cs="Times New Roman"/>
                <w:lang w:val="en-GB"/>
              </w:rPr>
            </w:pPr>
            <w:r w:rsidRPr="00522DCA">
              <w:rPr>
                <w:rFonts w:cs="Times New Roman"/>
                <w:lang w:val="en-GB"/>
              </w:rPr>
              <w:t>Increase selection start</w:t>
            </w:r>
          </w:p>
        </w:tc>
      </w:tr>
      <w:tr w:rsidR="000959A2" w:rsidRPr="00522DCA" w14:paraId="7CE443E1" w14:textId="77777777">
        <w:trPr>
          <w:trHeight w:val="397"/>
        </w:trPr>
        <w:tc>
          <w:tcPr>
            <w:tcW w:w="3167" w:type="dxa"/>
            <w:shd w:val="clear" w:color="auto" w:fill="auto"/>
          </w:tcPr>
          <w:p w14:paraId="4FD6BA8D" w14:textId="77777777" w:rsidR="000959A2" w:rsidRPr="00522DCA" w:rsidRDefault="000959A2" w:rsidP="00E17DA5">
            <w:pPr>
              <w:rPr>
                <w:rStyle w:val="Taste"/>
                <w:rFonts w:cs="Times New Roman"/>
                <w:sz w:val="20"/>
                <w:szCs w:val="20"/>
              </w:rPr>
            </w:pPr>
            <w:r w:rsidRPr="00522DCA">
              <w:rPr>
                <w:rStyle w:val="Taste"/>
                <w:rFonts w:cs="Times New Roman"/>
                <w:sz w:val="20"/>
                <w:szCs w:val="20"/>
              </w:rPr>
              <w:t>alt</w:t>
            </w:r>
            <w:r w:rsidRPr="00522DCA">
              <w:rPr>
                <w:rFonts w:cs="Times New Roman"/>
                <w:lang w:val="en-GB"/>
              </w:rPr>
              <w:t xml:space="preserve"> + </w:t>
            </w:r>
            <w:del w:id="1057" w:author="Moritz Lautenbach" w:date="2014-04-16T11:35:00Z">
              <w:r w:rsidRPr="00522DCA" w:rsidDel="009F4496">
                <w:rPr>
                  <w:rStyle w:val="Taste"/>
                  <w:rFonts w:cs="Times New Roman"/>
                  <w:sz w:val="20"/>
                  <w:szCs w:val="20"/>
                </w:rPr>
                <w:delText></w:delText>
              </w:r>
            </w:del>
            <w:ins w:id="1058" w:author="Moritz Lautenbach" w:date="2014-04-16T11:35:00Z">
              <w:r w:rsidRPr="00522DCA">
                <w:rPr>
                  <w:rStyle w:val="Taste"/>
                  <w:rFonts w:cs="Times New Roman"/>
                  <w:sz w:val="20"/>
                  <w:szCs w:val="20"/>
                </w:rPr>
                <w:t xml:space="preserve"> </w:t>
              </w:r>
            </w:ins>
            <w:ins w:id="1059" w:author="Moritz Lautenbach" w:date="2014-04-16T11:36:00Z">
              <w:r w:rsidRPr="00522DCA">
                <w:rPr>
                  <w:rStyle w:val="Taste"/>
                  <w:rFonts w:cs="Times New Roman"/>
                  <w:sz w:val="20"/>
                  <w:szCs w:val="20"/>
                </w:rPr>
                <w:sym w:font="Wingdings" w:char="F0DF"/>
              </w:r>
            </w:ins>
          </w:p>
        </w:tc>
        <w:tc>
          <w:tcPr>
            <w:tcW w:w="6044" w:type="dxa"/>
            <w:gridSpan w:val="2"/>
            <w:shd w:val="clear" w:color="auto" w:fill="auto"/>
          </w:tcPr>
          <w:p w14:paraId="7BBF81D2" w14:textId="77777777" w:rsidR="000959A2" w:rsidRPr="00522DCA" w:rsidRDefault="000959A2">
            <w:pPr>
              <w:rPr>
                <w:rFonts w:cs="Times New Roman"/>
                <w:lang w:val="en-GB"/>
              </w:rPr>
            </w:pPr>
            <w:r w:rsidRPr="00522DCA">
              <w:rPr>
                <w:rFonts w:cs="Times New Roman"/>
                <w:lang w:val="en-GB"/>
              </w:rPr>
              <w:t>Decrease selection end</w:t>
            </w:r>
          </w:p>
        </w:tc>
      </w:tr>
      <w:tr w:rsidR="000959A2" w:rsidRPr="00522DCA" w14:paraId="013C9749" w14:textId="77777777">
        <w:trPr>
          <w:trHeight w:val="397"/>
        </w:trPr>
        <w:tc>
          <w:tcPr>
            <w:tcW w:w="3167" w:type="dxa"/>
            <w:shd w:val="clear" w:color="auto" w:fill="auto"/>
          </w:tcPr>
          <w:p w14:paraId="5C0D12D6" w14:textId="77777777" w:rsidR="000959A2" w:rsidRPr="00522DCA" w:rsidRDefault="000959A2" w:rsidP="00E17DA5">
            <w:pPr>
              <w:rPr>
                <w:rStyle w:val="Taste"/>
                <w:rFonts w:cs="Times New Roman"/>
                <w:sz w:val="20"/>
                <w:szCs w:val="20"/>
              </w:rPr>
            </w:pPr>
            <w:r w:rsidRPr="00522DCA">
              <w:rPr>
                <w:rStyle w:val="Taste"/>
                <w:rFonts w:cs="Times New Roman"/>
                <w:sz w:val="20"/>
                <w:szCs w:val="20"/>
              </w:rPr>
              <w:t>alt</w:t>
            </w:r>
            <w:r w:rsidRPr="00522DCA">
              <w:rPr>
                <w:rFonts w:cs="Times New Roman"/>
                <w:lang w:val="en-GB"/>
              </w:rPr>
              <w:t xml:space="preserve"> + </w:t>
            </w:r>
            <w:del w:id="1060" w:author="Moritz Lautenbach" w:date="2014-04-16T11:36:00Z">
              <w:r w:rsidRPr="00522DCA" w:rsidDel="009F4496">
                <w:rPr>
                  <w:rStyle w:val="Taste"/>
                  <w:rFonts w:cs="Times New Roman"/>
                  <w:sz w:val="20"/>
                  <w:szCs w:val="20"/>
                </w:rPr>
                <w:delText></w:delText>
              </w:r>
            </w:del>
            <w:ins w:id="1061" w:author="Moritz Lautenbach" w:date="2014-04-16T11:36:00Z">
              <w:r w:rsidRPr="00522DCA">
                <w:rPr>
                  <w:rStyle w:val="Taste"/>
                  <w:rFonts w:cs="Times New Roman"/>
                  <w:sz w:val="20"/>
                  <w:szCs w:val="20"/>
                </w:rPr>
                <w:t xml:space="preserve"> </w:t>
              </w:r>
              <w:r w:rsidRPr="00522DCA">
                <w:rPr>
                  <w:rStyle w:val="Taste"/>
                  <w:rFonts w:cs="Times New Roman"/>
                  <w:sz w:val="20"/>
                  <w:szCs w:val="20"/>
                </w:rPr>
                <w:sym w:font="Wingdings" w:char="F0E0"/>
              </w:r>
            </w:ins>
          </w:p>
        </w:tc>
        <w:tc>
          <w:tcPr>
            <w:tcW w:w="6044" w:type="dxa"/>
            <w:gridSpan w:val="2"/>
            <w:shd w:val="clear" w:color="auto" w:fill="auto"/>
          </w:tcPr>
          <w:p w14:paraId="7C987E92" w14:textId="77777777" w:rsidR="000959A2" w:rsidRPr="00522DCA" w:rsidRDefault="000959A2">
            <w:pPr>
              <w:rPr>
                <w:rFonts w:cs="Times New Roman"/>
                <w:lang w:val="en-GB"/>
              </w:rPr>
            </w:pPr>
            <w:r w:rsidRPr="00522DCA">
              <w:rPr>
                <w:rFonts w:cs="Times New Roman"/>
                <w:lang w:val="en-GB"/>
              </w:rPr>
              <w:t>Increase selection end</w:t>
            </w:r>
          </w:p>
        </w:tc>
      </w:tr>
      <w:tr w:rsidR="000959A2" w:rsidRPr="00522DCA" w14:paraId="1D2D13E8" w14:textId="77777777">
        <w:trPr>
          <w:trHeight w:val="397"/>
        </w:trPr>
        <w:tc>
          <w:tcPr>
            <w:tcW w:w="3167" w:type="dxa"/>
            <w:shd w:val="clear" w:color="auto" w:fill="auto"/>
          </w:tcPr>
          <w:p w14:paraId="0C8482E5"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s</w:t>
            </w:r>
          </w:p>
        </w:tc>
        <w:tc>
          <w:tcPr>
            <w:tcW w:w="6044" w:type="dxa"/>
            <w:gridSpan w:val="2"/>
            <w:shd w:val="clear" w:color="auto" w:fill="auto"/>
          </w:tcPr>
          <w:p w14:paraId="529E4795" w14:textId="77777777" w:rsidR="000959A2" w:rsidRPr="00522DCA" w:rsidRDefault="000959A2">
            <w:pPr>
              <w:rPr>
                <w:rFonts w:cs="Times New Roman"/>
                <w:lang w:val="en-GB"/>
              </w:rPr>
            </w:pPr>
            <w:r w:rsidRPr="00522DCA">
              <w:rPr>
                <w:rFonts w:cs="Times New Roman"/>
                <w:lang w:val="en-GB"/>
              </w:rPr>
              <w:t>Shift selection</w:t>
            </w:r>
          </w:p>
        </w:tc>
      </w:tr>
      <w:tr w:rsidR="000959A2" w:rsidRPr="00522DCA" w14:paraId="77C5AE48" w14:textId="77777777">
        <w:trPr>
          <w:trHeight w:val="397"/>
        </w:trPr>
        <w:tc>
          <w:tcPr>
            <w:tcW w:w="3167" w:type="dxa"/>
            <w:shd w:val="clear" w:color="auto" w:fill="auto"/>
          </w:tcPr>
          <w:p w14:paraId="6561754F" w14:textId="77777777" w:rsidR="000959A2" w:rsidRPr="00522DCA" w:rsidRDefault="000959A2">
            <w:pPr>
              <w:rPr>
                <w:rFonts w:cs="Times New Roman"/>
                <w:smallCaps/>
                <w:lang w:val="en-GB"/>
              </w:rPr>
            </w:pPr>
            <w:r w:rsidRPr="00522DCA">
              <w:rPr>
                <w:rStyle w:val="Taste"/>
                <w:rFonts w:cs="Times New Roman"/>
                <w:sz w:val="20"/>
                <w:szCs w:val="20"/>
              </w:rPr>
              <w:lastRenderedPageBreak/>
              <w:t>ctrl</w:t>
            </w:r>
            <w:r w:rsidRPr="00522DCA">
              <w:rPr>
                <w:rFonts w:cs="Times New Roman"/>
                <w:lang w:val="en-GB"/>
              </w:rPr>
              <w:t xml:space="preserve"> + </w:t>
            </w:r>
            <w:r w:rsidRPr="00522DCA">
              <w:rPr>
                <w:rFonts w:cs="Times New Roman"/>
                <w:smallCaps/>
                <w:lang w:val="en-GB"/>
              </w:rPr>
              <w:t>mouse wheel</w:t>
            </w:r>
          </w:p>
        </w:tc>
        <w:tc>
          <w:tcPr>
            <w:tcW w:w="6044" w:type="dxa"/>
            <w:gridSpan w:val="2"/>
            <w:shd w:val="clear" w:color="auto" w:fill="auto"/>
          </w:tcPr>
          <w:p w14:paraId="66DE4338" w14:textId="77777777" w:rsidR="000959A2" w:rsidRPr="00522DCA" w:rsidRDefault="000959A2">
            <w:pPr>
              <w:rPr>
                <w:rFonts w:cs="Times New Roman"/>
                <w:lang w:val="en-GB"/>
              </w:rPr>
            </w:pPr>
            <w:r w:rsidRPr="00522DCA">
              <w:rPr>
                <w:rFonts w:cs="Times New Roman"/>
                <w:lang w:val="en-GB"/>
              </w:rPr>
              <w:t>Zoom waveform in/out</w:t>
            </w:r>
          </w:p>
        </w:tc>
      </w:tr>
      <w:tr w:rsidR="000959A2" w:rsidRPr="00522DCA" w14:paraId="0432B165" w14:textId="77777777">
        <w:trPr>
          <w:trHeight w:val="397"/>
        </w:trPr>
        <w:tc>
          <w:tcPr>
            <w:tcW w:w="3167" w:type="dxa"/>
            <w:shd w:val="clear" w:color="auto" w:fill="auto"/>
          </w:tcPr>
          <w:p w14:paraId="75BBF26B" w14:textId="77777777" w:rsidR="000959A2" w:rsidRPr="00522DCA" w:rsidRDefault="000959A2">
            <w:pPr>
              <w:rPr>
                <w:rFonts w:cs="Times New Roman"/>
                <w:smallCaps/>
                <w:lang w:val="en-GB"/>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Fonts w:cs="Times New Roman"/>
                <w:smallCaps/>
                <w:lang w:val="en-GB"/>
              </w:rPr>
              <w:t>mouse wheel</w:t>
            </w:r>
          </w:p>
        </w:tc>
        <w:tc>
          <w:tcPr>
            <w:tcW w:w="6044" w:type="dxa"/>
            <w:gridSpan w:val="2"/>
            <w:shd w:val="clear" w:color="auto" w:fill="auto"/>
          </w:tcPr>
          <w:p w14:paraId="464FF339" w14:textId="77777777" w:rsidR="000959A2" w:rsidRPr="00522DCA" w:rsidRDefault="000959A2">
            <w:pPr>
              <w:rPr>
                <w:rFonts w:cs="Times New Roman"/>
                <w:lang w:val="en-GB"/>
              </w:rPr>
            </w:pPr>
            <w:r w:rsidRPr="00522DCA">
              <w:rPr>
                <w:rFonts w:cs="Times New Roman"/>
                <w:lang w:val="en-GB"/>
              </w:rPr>
              <w:t>Vertical zoom for waveform</w:t>
            </w:r>
          </w:p>
        </w:tc>
      </w:tr>
      <w:tr w:rsidR="000959A2" w:rsidRPr="00522DCA" w14:paraId="5D2BDD44"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27CC2172" w14:textId="77777777" w:rsidR="000959A2" w:rsidRPr="00522DCA" w:rsidRDefault="000959A2">
            <w:pPr>
              <w:rPr>
                <w:rFonts w:cs="Times New Roman"/>
                <w:b/>
                <w:lang w:val="en-GB"/>
              </w:rPr>
            </w:pPr>
            <w:r w:rsidRPr="00522DCA">
              <w:rPr>
                <w:rFonts w:cs="Times New Roman"/>
                <w:b/>
                <w:lang w:val="en-GB"/>
              </w:rPr>
              <w:t>3. File menu</w:t>
            </w:r>
          </w:p>
        </w:tc>
      </w:tr>
      <w:tr w:rsidR="000959A2" w:rsidRPr="00522DCA" w14:paraId="2A8FF865" w14:textId="77777777">
        <w:trPr>
          <w:trHeight w:val="397"/>
        </w:trPr>
        <w:tc>
          <w:tcPr>
            <w:tcW w:w="3167" w:type="dxa"/>
            <w:shd w:val="clear" w:color="auto" w:fill="auto"/>
          </w:tcPr>
          <w:p w14:paraId="76D46526"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n</w:t>
            </w:r>
          </w:p>
        </w:tc>
        <w:tc>
          <w:tcPr>
            <w:tcW w:w="6044" w:type="dxa"/>
            <w:gridSpan w:val="2"/>
            <w:shd w:val="clear" w:color="auto" w:fill="auto"/>
          </w:tcPr>
          <w:p w14:paraId="4D394EC7" w14:textId="77777777" w:rsidR="000959A2" w:rsidRPr="00522DCA" w:rsidRDefault="000959A2">
            <w:pPr>
              <w:rPr>
                <w:rFonts w:cs="Times New Roman"/>
                <w:lang w:val="en-GB"/>
              </w:rPr>
            </w:pPr>
            <w:r w:rsidRPr="00522DCA">
              <w:rPr>
                <w:rFonts w:cs="Times New Roman"/>
                <w:lang w:val="en-GB"/>
              </w:rPr>
              <w:t>New transcription...</w:t>
            </w:r>
          </w:p>
        </w:tc>
      </w:tr>
      <w:tr w:rsidR="000959A2" w:rsidRPr="00522DCA" w14:paraId="59ED1BFA" w14:textId="77777777">
        <w:trPr>
          <w:trHeight w:val="397"/>
        </w:trPr>
        <w:tc>
          <w:tcPr>
            <w:tcW w:w="3167" w:type="dxa"/>
            <w:shd w:val="clear" w:color="auto" w:fill="auto"/>
          </w:tcPr>
          <w:p w14:paraId="7038F4D5"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o</w:t>
            </w:r>
          </w:p>
        </w:tc>
        <w:tc>
          <w:tcPr>
            <w:tcW w:w="6044" w:type="dxa"/>
            <w:gridSpan w:val="2"/>
            <w:shd w:val="clear" w:color="auto" w:fill="auto"/>
          </w:tcPr>
          <w:p w14:paraId="54158DC8" w14:textId="77777777" w:rsidR="000959A2" w:rsidRPr="00522DCA" w:rsidRDefault="000959A2">
            <w:pPr>
              <w:rPr>
                <w:rFonts w:cs="Times New Roman"/>
                <w:lang w:val="en-GB"/>
              </w:rPr>
            </w:pPr>
            <w:r w:rsidRPr="00522DCA">
              <w:rPr>
                <w:rFonts w:cs="Times New Roman"/>
                <w:lang w:val="en-GB"/>
              </w:rPr>
              <w:t>Open transcription...</w:t>
            </w:r>
          </w:p>
        </w:tc>
      </w:tr>
      <w:tr w:rsidR="000959A2" w:rsidRPr="00522DCA" w14:paraId="0C0B99C5" w14:textId="77777777">
        <w:trPr>
          <w:trHeight w:val="397"/>
        </w:trPr>
        <w:tc>
          <w:tcPr>
            <w:tcW w:w="3167" w:type="dxa"/>
            <w:shd w:val="clear" w:color="auto" w:fill="auto"/>
          </w:tcPr>
          <w:p w14:paraId="78573C5B"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w:t>
            </w:r>
          </w:p>
        </w:tc>
        <w:tc>
          <w:tcPr>
            <w:tcW w:w="6044" w:type="dxa"/>
            <w:gridSpan w:val="2"/>
            <w:shd w:val="clear" w:color="auto" w:fill="auto"/>
          </w:tcPr>
          <w:p w14:paraId="45B35689" w14:textId="77777777" w:rsidR="000959A2" w:rsidRPr="00522DCA" w:rsidRDefault="000959A2">
            <w:pPr>
              <w:rPr>
                <w:rFonts w:cs="Times New Roman"/>
                <w:lang w:val="en-GB"/>
              </w:rPr>
            </w:pPr>
            <w:r w:rsidRPr="00522DCA">
              <w:rPr>
                <w:rFonts w:cs="Times New Roman"/>
                <w:lang w:val="en-GB"/>
              </w:rPr>
              <w:t>Save transcription...</w:t>
            </w:r>
          </w:p>
        </w:tc>
      </w:tr>
      <w:tr w:rsidR="000959A2" w:rsidRPr="00522DCA" w14:paraId="036CC9D6" w14:textId="77777777">
        <w:trPr>
          <w:trHeight w:val="397"/>
        </w:trPr>
        <w:tc>
          <w:tcPr>
            <w:tcW w:w="3167" w:type="dxa"/>
            <w:shd w:val="clear" w:color="auto" w:fill="auto"/>
          </w:tcPr>
          <w:p w14:paraId="3416BF6F"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p</w:t>
            </w:r>
          </w:p>
        </w:tc>
        <w:tc>
          <w:tcPr>
            <w:tcW w:w="6044" w:type="dxa"/>
            <w:gridSpan w:val="2"/>
            <w:shd w:val="clear" w:color="auto" w:fill="auto"/>
          </w:tcPr>
          <w:p w14:paraId="67BAC6E2" w14:textId="77777777" w:rsidR="000959A2" w:rsidRPr="00522DCA" w:rsidRDefault="000959A2">
            <w:pPr>
              <w:rPr>
                <w:rFonts w:cs="Times New Roman"/>
                <w:lang w:val="en-GB"/>
              </w:rPr>
            </w:pPr>
            <w:r w:rsidRPr="00522DCA">
              <w:rPr>
                <w:rFonts w:cs="Times New Roman"/>
                <w:lang w:val="en-GB"/>
              </w:rPr>
              <w:t>Print transcription...</w:t>
            </w:r>
          </w:p>
        </w:tc>
      </w:tr>
      <w:tr w:rsidR="000959A2" w:rsidRPr="00522DCA" w14:paraId="1634E5BA"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7F87C246" w14:textId="77777777" w:rsidR="000959A2" w:rsidRPr="00522DCA" w:rsidRDefault="000959A2">
            <w:pPr>
              <w:keepNext/>
              <w:rPr>
                <w:rFonts w:cs="Times New Roman"/>
                <w:b/>
                <w:lang w:val="en-GB"/>
              </w:rPr>
            </w:pPr>
            <w:r w:rsidRPr="00522DCA">
              <w:rPr>
                <w:rFonts w:cs="Times New Roman"/>
                <w:b/>
                <w:lang w:val="en-GB"/>
              </w:rPr>
              <w:lastRenderedPageBreak/>
              <w:t>4. Edit menu</w:t>
            </w:r>
          </w:p>
        </w:tc>
      </w:tr>
      <w:tr w:rsidR="000959A2" w:rsidRPr="00522DCA" w14:paraId="44F3C14E" w14:textId="77777777">
        <w:trPr>
          <w:trHeight w:val="397"/>
        </w:trPr>
        <w:tc>
          <w:tcPr>
            <w:tcW w:w="3167" w:type="dxa"/>
            <w:shd w:val="clear" w:color="auto" w:fill="auto"/>
          </w:tcPr>
          <w:p w14:paraId="065DD270"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z</w:t>
            </w:r>
          </w:p>
        </w:tc>
        <w:tc>
          <w:tcPr>
            <w:tcW w:w="6044" w:type="dxa"/>
            <w:gridSpan w:val="2"/>
            <w:shd w:val="clear" w:color="auto" w:fill="auto"/>
          </w:tcPr>
          <w:p w14:paraId="585EB933" w14:textId="77777777" w:rsidR="000959A2" w:rsidRPr="00522DCA" w:rsidRDefault="000959A2">
            <w:pPr>
              <w:rPr>
                <w:rFonts w:cs="Times New Roman"/>
                <w:lang w:val="en-GB"/>
              </w:rPr>
            </w:pPr>
            <w:r w:rsidRPr="00522DCA">
              <w:rPr>
                <w:rFonts w:cs="Times New Roman"/>
                <w:lang w:val="en-GB"/>
              </w:rPr>
              <w:t>Undo</w:t>
            </w:r>
          </w:p>
        </w:tc>
      </w:tr>
      <w:tr w:rsidR="000959A2" w:rsidRPr="00522DCA" w14:paraId="36FD7227" w14:textId="77777777">
        <w:trPr>
          <w:trHeight w:val="397"/>
        </w:trPr>
        <w:tc>
          <w:tcPr>
            <w:tcW w:w="3167" w:type="dxa"/>
            <w:shd w:val="clear" w:color="auto" w:fill="auto"/>
          </w:tcPr>
          <w:p w14:paraId="564B96C4"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c</w:t>
            </w:r>
          </w:p>
        </w:tc>
        <w:tc>
          <w:tcPr>
            <w:tcW w:w="6044" w:type="dxa"/>
            <w:gridSpan w:val="2"/>
            <w:shd w:val="clear" w:color="auto" w:fill="auto"/>
          </w:tcPr>
          <w:p w14:paraId="2CE3B758" w14:textId="77777777" w:rsidR="000959A2" w:rsidRPr="00522DCA" w:rsidRDefault="000959A2">
            <w:pPr>
              <w:rPr>
                <w:rFonts w:cs="Times New Roman"/>
                <w:lang w:val="en-GB"/>
              </w:rPr>
            </w:pPr>
            <w:r w:rsidRPr="00522DCA">
              <w:rPr>
                <w:rFonts w:cs="Times New Roman"/>
                <w:lang w:val="en-GB"/>
              </w:rPr>
              <w:t>Copy</w:t>
            </w:r>
          </w:p>
        </w:tc>
      </w:tr>
      <w:tr w:rsidR="000959A2" w:rsidRPr="00522DCA" w14:paraId="6E458927" w14:textId="77777777">
        <w:trPr>
          <w:trHeight w:val="397"/>
        </w:trPr>
        <w:tc>
          <w:tcPr>
            <w:tcW w:w="3167" w:type="dxa"/>
            <w:shd w:val="clear" w:color="auto" w:fill="auto"/>
          </w:tcPr>
          <w:p w14:paraId="34110B13"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v</w:t>
            </w:r>
          </w:p>
        </w:tc>
        <w:tc>
          <w:tcPr>
            <w:tcW w:w="6044" w:type="dxa"/>
            <w:gridSpan w:val="2"/>
            <w:shd w:val="clear" w:color="auto" w:fill="auto"/>
          </w:tcPr>
          <w:p w14:paraId="0CE2A7A1" w14:textId="77777777" w:rsidR="000959A2" w:rsidRPr="00522DCA" w:rsidRDefault="000959A2">
            <w:pPr>
              <w:rPr>
                <w:rFonts w:cs="Times New Roman"/>
                <w:lang w:val="en-GB"/>
              </w:rPr>
            </w:pPr>
            <w:r w:rsidRPr="00522DCA">
              <w:rPr>
                <w:rFonts w:cs="Times New Roman"/>
                <w:lang w:val="en-GB"/>
              </w:rPr>
              <w:t>Paste</w:t>
            </w:r>
          </w:p>
        </w:tc>
      </w:tr>
      <w:tr w:rsidR="000959A2" w:rsidRPr="00522DCA" w14:paraId="42DF09D1" w14:textId="77777777">
        <w:trPr>
          <w:trHeight w:val="397"/>
        </w:trPr>
        <w:tc>
          <w:tcPr>
            <w:tcW w:w="3167" w:type="dxa"/>
            <w:shd w:val="clear" w:color="auto" w:fill="auto"/>
          </w:tcPr>
          <w:p w14:paraId="7CAB89D0"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x</w:t>
            </w:r>
          </w:p>
        </w:tc>
        <w:tc>
          <w:tcPr>
            <w:tcW w:w="6044" w:type="dxa"/>
            <w:gridSpan w:val="2"/>
            <w:shd w:val="clear" w:color="auto" w:fill="auto"/>
          </w:tcPr>
          <w:p w14:paraId="5BD2D916" w14:textId="77777777" w:rsidR="000959A2" w:rsidRPr="00522DCA" w:rsidRDefault="000959A2">
            <w:pPr>
              <w:rPr>
                <w:rFonts w:cs="Times New Roman"/>
                <w:lang w:val="en-GB"/>
              </w:rPr>
            </w:pPr>
            <w:r w:rsidRPr="00522DCA">
              <w:rPr>
                <w:rFonts w:cs="Times New Roman"/>
                <w:lang w:val="en-GB"/>
              </w:rPr>
              <w:t>Cut</w:t>
            </w:r>
          </w:p>
        </w:tc>
      </w:tr>
      <w:tr w:rsidR="000959A2" w:rsidRPr="00522DCA" w14:paraId="25AC3251" w14:textId="77777777">
        <w:trPr>
          <w:trHeight w:val="397"/>
        </w:trPr>
        <w:tc>
          <w:tcPr>
            <w:tcW w:w="3167" w:type="dxa"/>
            <w:shd w:val="clear" w:color="auto" w:fill="auto"/>
          </w:tcPr>
          <w:p w14:paraId="01887531"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f</w:t>
            </w:r>
          </w:p>
        </w:tc>
        <w:tc>
          <w:tcPr>
            <w:tcW w:w="6044" w:type="dxa"/>
            <w:gridSpan w:val="2"/>
            <w:shd w:val="clear" w:color="auto" w:fill="auto"/>
          </w:tcPr>
          <w:p w14:paraId="6B04793E" w14:textId="77777777" w:rsidR="000959A2" w:rsidRPr="00522DCA" w:rsidRDefault="000959A2">
            <w:pPr>
              <w:rPr>
                <w:rFonts w:cs="Times New Roman"/>
                <w:lang w:val="en-GB"/>
              </w:rPr>
            </w:pPr>
            <w:r w:rsidRPr="00522DCA">
              <w:rPr>
                <w:rFonts w:cs="Times New Roman"/>
                <w:lang w:val="en-GB"/>
              </w:rPr>
              <w:t>Search in events...</w:t>
            </w:r>
          </w:p>
        </w:tc>
      </w:tr>
      <w:tr w:rsidR="000959A2" w:rsidRPr="00522DCA" w14:paraId="6AA16919" w14:textId="77777777">
        <w:trPr>
          <w:trHeight w:val="397"/>
        </w:trPr>
        <w:tc>
          <w:tcPr>
            <w:tcW w:w="3167" w:type="dxa"/>
            <w:shd w:val="clear" w:color="auto" w:fill="auto"/>
          </w:tcPr>
          <w:p w14:paraId="5A1316EE"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w</w:t>
            </w:r>
          </w:p>
        </w:tc>
        <w:tc>
          <w:tcPr>
            <w:tcW w:w="6044" w:type="dxa"/>
            <w:gridSpan w:val="2"/>
            <w:shd w:val="clear" w:color="auto" w:fill="auto"/>
          </w:tcPr>
          <w:p w14:paraId="29638992" w14:textId="77777777" w:rsidR="000959A2" w:rsidRPr="00522DCA" w:rsidRDefault="000959A2">
            <w:pPr>
              <w:rPr>
                <w:rFonts w:cs="Times New Roman"/>
                <w:lang w:val="en-GB"/>
              </w:rPr>
            </w:pPr>
            <w:r w:rsidRPr="00522DCA">
              <w:rPr>
                <w:rFonts w:cs="Times New Roman"/>
                <w:lang w:val="en-GB"/>
              </w:rPr>
              <w:t>Find next</w:t>
            </w:r>
          </w:p>
        </w:tc>
      </w:tr>
      <w:tr w:rsidR="000959A2" w:rsidRPr="00522DCA" w14:paraId="1F10455B" w14:textId="77777777">
        <w:trPr>
          <w:trHeight w:val="397"/>
        </w:trPr>
        <w:tc>
          <w:tcPr>
            <w:tcW w:w="3167" w:type="dxa"/>
            <w:shd w:val="clear" w:color="auto" w:fill="auto"/>
          </w:tcPr>
          <w:p w14:paraId="4D49D3BA"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h</w:t>
            </w:r>
          </w:p>
        </w:tc>
        <w:tc>
          <w:tcPr>
            <w:tcW w:w="6044" w:type="dxa"/>
            <w:gridSpan w:val="2"/>
            <w:shd w:val="clear" w:color="auto" w:fill="auto"/>
          </w:tcPr>
          <w:p w14:paraId="244C52C6" w14:textId="77777777" w:rsidR="000959A2" w:rsidRPr="00522DCA" w:rsidRDefault="000959A2">
            <w:pPr>
              <w:rPr>
                <w:rFonts w:cs="Times New Roman"/>
                <w:lang w:val="en-GB"/>
              </w:rPr>
            </w:pPr>
            <w:r w:rsidRPr="00522DCA">
              <w:rPr>
                <w:rFonts w:cs="Times New Roman"/>
                <w:lang w:val="en-GB"/>
              </w:rPr>
              <w:t>Replace in events...</w:t>
            </w:r>
          </w:p>
        </w:tc>
      </w:tr>
      <w:tr w:rsidR="000959A2" w:rsidRPr="00522DCA" w14:paraId="60C02643" w14:textId="77777777">
        <w:trPr>
          <w:trHeight w:val="397"/>
        </w:trPr>
        <w:tc>
          <w:tcPr>
            <w:tcW w:w="3167" w:type="dxa"/>
            <w:shd w:val="clear" w:color="auto" w:fill="auto"/>
          </w:tcPr>
          <w:p w14:paraId="4E417C37"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g</w:t>
            </w:r>
          </w:p>
        </w:tc>
        <w:tc>
          <w:tcPr>
            <w:tcW w:w="6044" w:type="dxa"/>
            <w:gridSpan w:val="2"/>
            <w:shd w:val="clear" w:color="auto" w:fill="auto"/>
          </w:tcPr>
          <w:p w14:paraId="414720BF" w14:textId="77777777" w:rsidR="000959A2" w:rsidRPr="00522DCA" w:rsidRDefault="000959A2">
            <w:pPr>
              <w:rPr>
                <w:rFonts w:cs="Times New Roman"/>
                <w:lang w:val="en-GB"/>
              </w:rPr>
            </w:pPr>
            <w:r w:rsidRPr="00522DCA">
              <w:rPr>
                <w:rFonts w:cs="Times New Roman"/>
                <w:lang w:val="en-GB"/>
              </w:rPr>
              <w:t>Go to...</w:t>
            </w:r>
          </w:p>
        </w:tc>
      </w:tr>
      <w:tr w:rsidR="000959A2" w:rsidRPr="00522DCA" w14:paraId="0E4F8D05" w14:textId="77777777">
        <w:trPr>
          <w:trHeight w:val="397"/>
        </w:trPr>
        <w:tc>
          <w:tcPr>
            <w:tcW w:w="3167" w:type="dxa"/>
            <w:shd w:val="clear" w:color="auto" w:fill="auto"/>
          </w:tcPr>
          <w:p w14:paraId="4688C13D"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f</w:t>
            </w:r>
          </w:p>
        </w:tc>
        <w:tc>
          <w:tcPr>
            <w:tcW w:w="6044" w:type="dxa"/>
            <w:gridSpan w:val="2"/>
            <w:shd w:val="clear" w:color="auto" w:fill="auto"/>
          </w:tcPr>
          <w:p w14:paraId="076A2664" w14:textId="77777777" w:rsidR="000959A2" w:rsidRPr="00522DCA" w:rsidRDefault="000959A2">
            <w:pPr>
              <w:rPr>
                <w:rFonts w:cs="Times New Roman"/>
                <w:lang w:val="en-GB"/>
              </w:rPr>
            </w:pPr>
            <w:r w:rsidRPr="00522DCA">
              <w:rPr>
                <w:rFonts w:cs="Times New Roman"/>
                <w:lang w:val="en-GB"/>
              </w:rPr>
              <w:t>EXAKT search...</w:t>
            </w:r>
          </w:p>
        </w:tc>
      </w:tr>
      <w:tr w:rsidR="000959A2" w:rsidRPr="00522DCA" w14:paraId="16A7616C"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CE19F42" w14:textId="77777777" w:rsidR="000959A2" w:rsidRPr="00522DCA" w:rsidRDefault="000959A2">
            <w:pPr>
              <w:keepNext/>
              <w:rPr>
                <w:rFonts w:cs="Times New Roman"/>
                <w:b/>
                <w:lang w:val="en-GB"/>
              </w:rPr>
            </w:pPr>
            <w:r w:rsidRPr="00522DCA">
              <w:rPr>
                <w:rFonts w:cs="Times New Roman"/>
                <w:b/>
                <w:lang w:val="en-GB"/>
              </w:rPr>
              <w:t>5. Tier menu</w:t>
            </w:r>
          </w:p>
        </w:tc>
      </w:tr>
      <w:tr w:rsidR="000959A2" w:rsidRPr="00522DCA" w14:paraId="3671C2B9" w14:textId="77777777">
        <w:trPr>
          <w:trHeight w:val="397"/>
        </w:trPr>
        <w:tc>
          <w:tcPr>
            <w:tcW w:w="3167" w:type="dxa"/>
            <w:shd w:val="clear" w:color="auto" w:fill="auto"/>
          </w:tcPr>
          <w:p w14:paraId="2E5139C9"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w:t>
            </w:r>
          </w:p>
        </w:tc>
        <w:tc>
          <w:tcPr>
            <w:tcW w:w="6044" w:type="dxa"/>
            <w:gridSpan w:val="2"/>
            <w:shd w:val="clear" w:color="auto" w:fill="auto"/>
          </w:tcPr>
          <w:p w14:paraId="7D22ADC8" w14:textId="77777777" w:rsidR="000959A2" w:rsidRPr="00522DCA" w:rsidRDefault="000959A2">
            <w:pPr>
              <w:keepNext/>
              <w:rPr>
                <w:rFonts w:cs="Times New Roman"/>
                <w:lang w:val="en-GB"/>
              </w:rPr>
            </w:pPr>
            <w:r w:rsidRPr="00522DCA">
              <w:rPr>
                <w:rFonts w:cs="Times New Roman"/>
                <w:lang w:val="en-GB"/>
              </w:rPr>
              <w:t>Add tier...</w:t>
            </w:r>
          </w:p>
        </w:tc>
      </w:tr>
      <w:tr w:rsidR="000959A2" w:rsidRPr="00522DCA" w14:paraId="6EBD55D4" w14:textId="77777777">
        <w:trPr>
          <w:trHeight w:val="397"/>
        </w:trPr>
        <w:tc>
          <w:tcPr>
            <w:tcW w:w="3167" w:type="dxa"/>
            <w:shd w:val="clear" w:color="auto" w:fill="auto"/>
          </w:tcPr>
          <w:p w14:paraId="454810CB"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proofErr w:type="spellStart"/>
            <w:r w:rsidRPr="00522DCA">
              <w:rPr>
                <w:rStyle w:val="Taste"/>
                <w:rFonts w:cs="Times New Roman"/>
                <w:sz w:val="20"/>
                <w:szCs w:val="20"/>
              </w:rPr>
              <w:t>i</w:t>
            </w:r>
            <w:proofErr w:type="spellEnd"/>
          </w:p>
        </w:tc>
        <w:tc>
          <w:tcPr>
            <w:tcW w:w="6044" w:type="dxa"/>
            <w:gridSpan w:val="2"/>
            <w:shd w:val="clear" w:color="auto" w:fill="auto"/>
          </w:tcPr>
          <w:p w14:paraId="78B91090" w14:textId="77777777" w:rsidR="000959A2" w:rsidRPr="00522DCA" w:rsidRDefault="000959A2">
            <w:pPr>
              <w:keepNext/>
              <w:rPr>
                <w:rFonts w:cs="Times New Roman"/>
                <w:lang w:val="en-GB"/>
              </w:rPr>
            </w:pPr>
            <w:r w:rsidRPr="00522DCA">
              <w:rPr>
                <w:rFonts w:cs="Times New Roman"/>
                <w:lang w:val="en-GB"/>
              </w:rPr>
              <w:t>Insert tier...</w:t>
            </w:r>
          </w:p>
        </w:tc>
      </w:tr>
      <w:tr w:rsidR="000959A2" w:rsidRPr="00522DCA" w14:paraId="670F3445" w14:textId="77777777">
        <w:trPr>
          <w:trHeight w:val="397"/>
        </w:trPr>
        <w:tc>
          <w:tcPr>
            <w:tcW w:w="3167" w:type="dxa"/>
            <w:shd w:val="clear" w:color="auto" w:fill="auto"/>
          </w:tcPr>
          <w:p w14:paraId="7092870C" w14:textId="77777777" w:rsidR="000959A2" w:rsidRPr="00522DCA" w:rsidRDefault="000959A2" w:rsidP="00E17DA5">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del w:id="1062" w:author="Moritz Lautenbach" w:date="2014-04-16T11:36:00Z">
              <w:r w:rsidRPr="00522DCA" w:rsidDel="009F4496">
                <w:rPr>
                  <w:rStyle w:val="Taste"/>
                  <w:rFonts w:cs="Times New Roman"/>
                  <w:sz w:val="20"/>
                  <w:szCs w:val="20"/>
                </w:rPr>
                <w:delText></w:delText>
              </w:r>
            </w:del>
            <w:ins w:id="1063" w:author="Moritz Lautenbach" w:date="2014-04-16T11:36:00Z">
              <w:r w:rsidRPr="00522DCA">
                <w:rPr>
                  <w:rStyle w:val="Taste"/>
                  <w:rFonts w:cs="Times New Roman"/>
                  <w:sz w:val="20"/>
                  <w:szCs w:val="20"/>
                </w:rPr>
                <w:t xml:space="preserve"> ↑</w:t>
              </w:r>
            </w:ins>
          </w:p>
        </w:tc>
        <w:tc>
          <w:tcPr>
            <w:tcW w:w="6044" w:type="dxa"/>
            <w:gridSpan w:val="2"/>
            <w:shd w:val="clear" w:color="auto" w:fill="auto"/>
          </w:tcPr>
          <w:p w14:paraId="4053B9E4" w14:textId="77777777" w:rsidR="000959A2" w:rsidRPr="00522DCA" w:rsidRDefault="000959A2">
            <w:pPr>
              <w:keepNext/>
              <w:rPr>
                <w:rFonts w:cs="Times New Roman"/>
                <w:lang w:val="en-GB"/>
              </w:rPr>
            </w:pPr>
            <w:r w:rsidRPr="00522DCA">
              <w:rPr>
                <w:rFonts w:cs="Times New Roman"/>
                <w:lang w:val="en-GB"/>
              </w:rPr>
              <w:t>Move tier upwards</w:t>
            </w:r>
          </w:p>
        </w:tc>
      </w:tr>
      <w:tr w:rsidR="000959A2" w:rsidRPr="00522DCA" w14:paraId="5D016557" w14:textId="77777777">
        <w:trPr>
          <w:trHeight w:val="397"/>
        </w:trPr>
        <w:tc>
          <w:tcPr>
            <w:tcW w:w="3167" w:type="dxa"/>
            <w:shd w:val="clear" w:color="auto" w:fill="auto"/>
          </w:tcPr>
          <w:p w14:paraId="4D55301B"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h</w:t>
            </w:r>
          </w:p>
        </w:tc>
        <w:tc>
          <w:tcPr>
            <w:tcW w:w="6044" w:type="dxa"/>
            <w:gridSpan w:val="2"/>
            <w:shd w:val="clear" w:color="auto" w:fill="auto"/>
          </w:tcPr>
          <w:p w14:paraId="58234B02" w14:textId="77777777" w:rsidR="000959A2" w:rsidRPr="00522DCA" w:rsidRDefault="000959A2">
            <w:pPr>
              <w:keepNext/>
              <w:rPr>
                <w:rFonts w:cs="Times New Roman"/>
                <w:lang w:val="en-GB"/>
              </w:rPr>
            </w:pPr>
            <w:r w:rsidRPr="00522DCA">
              <w:rPr>
                <w:rFonts w:cs="Times New Roman"/>
                <w:lang w:val="en-GB"/>
              </w:rPr>
              <w:t>Hide tier</w:t>
            </w:r>
          </w:p>
        </w:tc>
      </w:tr>
      <w:tr w:rsidR="000959A2" w:rsidRPr="00522DCA" w14:paraId="35451B0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9999DBD" w14:textId="77777777" w:rsidR="000959A2" w:rsidRPr="00522DCA" w:rsidRDefault="000959A2">
            <w:pPr>
              <w:rPr>
                <w:rFonts w:cs="Times New Roman"/>
                <w:b/>
                <w:lang w:val="en-GB"/>
              </w:rPr>
            </w:pPr>
            <w:r w:rsidRPr="00522DCA">
              <w:rPr>
                <w:rFonts w:cs="Times New Roman"/>
                <w:b/>
                <w:lang w:val="en-GB"/>
              </w:rPr>
              <w:t>6. Event menu</w:t>
            </w:r>
          </w:p>
        </w:tc>
      </w:tr>
      <w:tr w:rsidR="000959A2" w:rsidRPr="00522DCA" w14:paraId="7E98AF85" w14:textId="77777777">
        <w:trPr>
          <w:trHeight w:val="397"/>
        </w:trPr>
        <w:tc>
          <w:tcPr>
            <w:tcW w:w="3167" w:type="dxa"/>
            <w:shd w:val="clear" w:color="auto" w:fill="auto"/>
          </w:tcPr>
          <w:p w14:paraId="372B8ED3"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enter</w:t>
            </w:r>
          </w:p>
        </w:tc>
        <w:tc>
          <w:tcPr>
            <w:tcW w:w="6044" w:type="dxa"/>
            <w:gridSpan w:val="2"/>
            <w:shd w:val="clear" w:color="auto" w:fill="auto"/>
          </w:tcPr>
          <w:p w14:paraId="1D130AF9" w14:textId="77777777" w:rsidR="000959A2" w:rsidRPr="00522DCA" w:rsidRDefault="000959A2">
            <w:pPr>
              <w:rPr>
                <w:rFonts w:cs="Times New Roman"/>
                <w:lang w:val="en-GB"/>
              </w:rPr>
            </w:pPr>
            <w:r w:rsidRPr="00522DCA">
              <w:rPr>
                <w:rFonts w:cs="Times New Roman"/>
                <w:lang w:val="en-GB"/>
              </w:rPr>
              <w:t>Event properties...</w:t>
            </w:r>
          </w:p>
        </w:tc>
      </w:tr>
      <w:tr w:rsidR="000959A2" w:rsidRPr="00522DCA" w14:paraId="2EF60AF7" w14:textId="77777777">
        <w:trPr>
          <w:trHeight w:val="397"/>
        </w:trPr>
        <w:tc>
          <w:tcPr>
            <w:tcW w:w="3167" w:type="dxa"/>
            <w:shd w:val="clear" w:color="auto" w:fill="auto"/>
          </w:tcPr>
          <w:p w14:paraId="429282F1"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d</w:t>
            </w:r>
          </w:p>
        </w:tc>
        <w:tc>
          <w:tcPr>
            <w:tcW w:w="6044" w:type="dxa"/>
            <w:gridSpan w:val="2"/>
            <w:shd w:val="clear" w:color="auto" w:fill="auto"/>
          </w:tcPr>
          <w:p w14:paraId="09B63AAF" w14:textId="77777777" w:rsidR="000959A2" w:rsidRPr="00522DCA" w:rsidRDefault="000959A2">
            <w:pPr>
              <w:rPr>
                <w:rFonts w:cs="Times New Roman"/>
                <w:lang w:val="en-GB"/>
              </w:rPr>
            </w:pPr>
            <w:r w:rsidRPr="00522DCA">
              <w:rPr>
                <w:rFonts w:cs="Times New Roman"/>
                <w:lang w:val="en-GB"/>
              </w:rPr>
              <w:t>Remove event</w:t>
            </w:r>
          </w:p>
        </w:tc>
      </w:tr>
      <w:tr w:rsidR="000959A2" w:rsidRPr="0005350C" w14:paraId="505A2F18" w14:textId="77777777">
        <w:trPr>
          <w:trHeight w:val="397"/>
        </w:trPr>
        <w:tc>
          <w:tcPr>
            <w:tcW w:w="3167" w:type="dxa"/>
            <w:shd w:val="clear" w:color="auto" w:fill="auto"/>
          </w:tcPr>
          <w:p w14:paraId="300F72D5" w14:textId="77777777" w:rsidR="000959A2" w:rsidRPr="00522DCA" w:rsidRDefault="000959A2">
            <w:pPr>
              <w:rPr>
                <w:rStyle w:val="Taste"/>
                <w:rFonts w:cs="Times New Roman"/>
                <w:sz w:val="20"/>
                <w:szCs w:val="20"/>
              </w:rPr>
            </w:pPr>
            <w:r w:rsidRPr="00522DCA">
              <w:rPr>
                <w:rStyle w:val="Taste"/>
                <w:rFonts w:cs="Times New Roman"/>
                <w:sz w:val="20"/>
                <w:szCs w:val="20"/>
              </w:rPr>
              <w:lastRenderedPageBreak/>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r</w:t>
            </w:r>
          </w:p>
        </w:tc>
        <w:tc>
          <w:tcPr>
            <w:tcW w:w="6044" w:type="dxa"/>
            <w:gridSpan w:val="2"/>
            <w:shd w:val="clear" w:color="auto" w:fill="auto"/>
          </w:tcPr>
          <w:p w14:paraId="5BB52BB2" w14:textId="77777777" w:rsidR="000959A2" w:rsidRPr="00522DCA" w:rsidRDefault="000959A2">
            <w:pPr>
              <w:rPr>
                <w:rFonts w:cs="Times New Roman"/>
                <w:lang w:val="en-GB"/>
              </w:rPr>
            </w:pPr>
            <w:r w:rsidRPr="00522DCA">
              <w:rPr>
                <w:rFonts w:cs="Times New Roman"/>
                <w:lang w:val="en-GB"/>
              </w:rPr>
              <w:t>Shift characters to the right</w:t>
            </w:r>
          </w:p>
        </w:tc>
      </w:tr>
      <w:tr w:rsidR="000959A2" w:rsidRPr="0005350C" w14:paraId="70B7D912" w14:textId="77777777">
        <w:trPr>
          <w:trHeight w:val="397"/>
        </w:trPr>
        <w:tc>
          <w:tcPr>
            <w:tcW w:w="3167" w:type="dxa"/>
            <w:shd w:val="clear" w:color="auto" w:fill="auto"/>
          </w:tcPr>
          <w:p w14:paraId="2ECD86FC"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l</w:t>
            </w:r>
          </w:p>
        </w:tc>
        <w:tc>
          <w:tcPr>
            <w:tcW w:w="6044" w:type="dxa"/>
            <w:gridSpan w:val="2"/>
            <w:shd w:val="clear" w:color="auto" w:fill="auto"/>
          </w:tcPr>
          <w:p w14:paraId="1DC02E2B" w14:textId="77777777" w:rsidR="000959A2" w:rsidRPr="00522DCA" w:rsidRDefault="000959A2">
            <w:pPr>
              <w:rPr>
                <w:rFonts w:cs="Times New Roman"/>
                <w:lang w:val="en-GB"/>
              </w:rPr>
            </w:pPr>
            <w:r w:rsidRPr="00522DCA">
              <w:rPr>
                <w:rFonts w:cs="Times New Roman"/>
                <w:lang w:val="en-GB"/>
              </w:rPr>
              <w:t>Shift characters to the left</w:t>
            </w:r>
          </w:p>
        </w:tc>
      </w:tr>
      <w:tr w:rsidR="000959A2" w:rsidRPr="00522DCA" w14:paraId="1581757D" w14:textId="77777777">
        <w:trPr>
          <w:trHeight w:val="397"/>
        </w:trPr>
        <w:tc>
          <w:tcPr>
            <w:tcW w:w="3167" w:type="dxa"/>
            <w:shd w:val="clear" w:color="auto" w:fill="auto"/>
          </w:tcPr>
          <w:p w14:paraId="580F833F"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1</w:t>
            </w:r>
          </w:p>
        </w:tc>
        <w:tc>
          <w:tcPr>
            <w:tcW w:w="6044" w:type="dxa"/>
            <w:gridSpan w:val="2"/>
            <w:shd w:val="clear" w:color="auto" w:fill="auto"/>
          </w:tcPr>
          <w:p w14:paraId="662ADD87" w14:textId="77777777" w:rsidR="000959A2" w:rsidRPr="00522DCA" w:rsidRDefault="000959A2">
            <w:pPr>
              <w:rPr>
                <w:rFonts w:cs="Times New Roman"/>
                <w:lang w:val="en-GB"/>
              </w:rPr>
            </w:pPr>
            <w:r w:rsidRPr="00522DCA">
              <w:rPr>
                <w:rFonts w:cs="Times New Roman"/>
                <w:lang w:val="en-GB"/>
              </w:rPr>
              <w:t>Merge events</w:t>
            </w:r>
          </w:p>
        </w:tc>
      </w:tr>
      <w:tr w:rsidR="000959A2" w:rsidRPr="00522DCA" w14:paraId="5B3950E2" w14:textId="77777777">
        <w:trPr>
          <w:trHeight w:val="397"/>
        </w:trPr>
        <w:tc>
          <w:tcPr>
            <w:tcW w:w="3167" w:type="dxa"/>
            <w:shd w:val="clear" w:color="auto" w:fill="auto"/>
          </w:tcPr>
          <w:p w14:paraId="2284F00A"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2</w:t>
            </w:r>
          </w:p>
        </w:tc>
        <w:tc>
          <w:tcPr>
            <w:tcW w:w="6044" w:type="dxa"/>
            <w:gridSpan w:val="2"/>
            <w:shd w:val="clear" w:color="auto" w:fill="auto"/>
          </w:tcPr>
          <w:p w14:paraId="60F968E0" w14:textId="77777777" w:rsidR="000959A2" w:rsidRPr="00522DCA" w:rsidRDefault="000959A2">
            <w:pPr>
              <w:rPr>
                <w:rFonts w:cs="Times New Roman"/>
                <w:lang w:val="en-GB"/>
              </w:rPr>
            </w:pPr>
            <w:r w:rsidRPr="00522DCA">
              <w:rPr>
                <w:rFonts w:cs="Times New Roman"/>
                <w:lang w:val="en-GB"/>
              </w:rPr>
              <w:t>Split event</w:t>
            </w:r>
          </w:p>
        </w:tc>
      </w:tr>
      <w:tr w:rsidR="000959A2" w:rsidRPr="00522DCA" w14:paraId="32AF43F9" w14:textId="77777777">
        <w:trPr>
          <w:trHeight w:val="397"/>
        </w:trPr>
        <w:tc>
          <w:tcPr>
            <w:tcW w:w="3167" w:type="dxa"/>
            <w:shd w:val="clear" w:color="auto" w:fill="auto"/>
          </w:tcPr>
          <w:p w14:paraId="40E0E371"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3</w:t>
            </w:r>
          </w:p>
        </w:tc>
        <w:tc>
          <w:tcPr>
            <w:tcW w:w="6044" w:type="dxa"/>
            <w:gridSpan w:val="2"/>
            <w:shd w:val="clear" w:color="auto" w:fill="auto"/>
          </w:tcPr>
          <w:p w14:paraId="0E822AC3" w14:textId="77777777" w:rsidR="000959A2" w:rsidRPr="00522DCA" w:rsidRDefault="000959A2">
            <w:pPr>
              <w:rPr>
                <w:rFonts w:cs="Times New Roman"/>
                <w:lang w:val="en-GB"/>
              </w:rPr>
            </w:pPr>
            <w:r w:rsidRPr="00522DCA">
              <w:rPr>
                <w:rFonts w:cs="Times New Roman"/>
                <w:lang w:val="en-GB"/>
              </w:rPr>
              <w:t>Double split event</w:t>
            </w:r>
          </w:p>
        </w:tc>
      </w:tr>
      <w:tr w:rsidR="000959A2" w:rsidRPr="0005350C" w14:paraId="61B1F5C8" w14:textId="77777777">
        <w:trPr>
          <w:trHeight w:val="397"/>
        </w:trPr>
        <w:tc>
          <w:tcPr>
            <w:tcW w:w="3167" w:type="dxa"/>
            <w:shd w:val="clear" w:color="auto" w:fill="auto"/>
          </w:tcPr>
          <w:p w14:paraId="08CF65BA" w14:textId="77777777" w:rsidR="000959A2" w:rsidRPr="00522DCA" w:rsidRDefault="000959A2">
            <w:pPr>
              <w:rPr>
                <w:rFonts w:cs="Times New Roman"/>
                <w:lang w:val="en-GB"/>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w:t>
            </w:r>
            <w:r w:rsidRPr="00522DCA">
              <w:rPr>
                <w:rFonts w:cs="Times New Roman"/>
                <w:lang w:val="en-GB"/>
              </w:rPr>
              <w:t xml:space="preserve"> </w:t>
            </w:r>
          </w:p>
        </w:tc>
        <w:tc>
          <w:tcPr>
            <w:tcW w:w="6044" w:type="dxa"/>
            <w:gridSpan w:val="2"/>
            <w:shd w:val="clear" w:color="auto" w:fill="auto"/>
          </w:tcPr>
          <w:p w14:paraId="177E41E0" w14:textId="77777777" w:rsidR="000959A2" w:rsidRPr="00522DCA" w:rsidRDefault="000959A2">
            <w:pPr>
              <w:rPr>
                <w:rFonts w:cs="Times New Roman"/>
                <w:lang w:val="en-GB"/>
              </w:rPr>
            </w:pPr>
            <w:r w:rsidRPr="00522DCA">
              <w:rPr>
                <w:rFonts w:cs="Times New Roman"/>
                <w:lang w:val="en-GB"/>
              </w:rPr>
              <w:t>Extend event to the right</w:t>
            </w:r>
          </w:p>
        </w:tc>
      </w:tr>
      <w:tr w:rsidR="000959A2" w:rsidRPr="0005350C" w14:paraId="03124ACD" w14:textId="77777777">
        <w:trPr>
          <w:trHeight w:val="397"/>
        </w:trPr>
        <w:tc>
          <w:tcPr>
            <w:tcW w:w="3167" w:type="dxa"/>
            <w:shd w:val="clear" w:color="auto" w:fill="auto"/>
          </w:tcPr>
          <w:p w14:paraId="032ED778"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w:t>
            </w:r>
          </w:p>
        </w:tc>
        <w:tc>
          <w:tcPr>
            <w:tcW w:w="6044" w:type="dxa"/>
            <w:gridSpan w:val="2"/>
            <w:shd w:val="clear" w:color="auto" w:fill="auto"/>
          </w:tcPr>
          <w:p w14:paraId="370CD9F5" w14:textId="77777777" w:rsidR="000959A2" w:rsidRPr="00522DCA" w:rsidRDefault="000959A2">
            <w:pPr>
              <w:rPr>
                <w:rFonts w:cs="Times New Roman"/>
                <w:lang w:val="en-GB"/>
              </w:rPr>
            </w:pPr>
            <w:r w:rsidRPr="00522DCA">
              <w:rPr>
                <w:rFonts w:cs="Times New Roman"/>
                <w:lang w:val="en-GB"/>
              </w:rPr>
              <w:t>Extend event to the left</w:t>
            </w:r>
          </w:p>
        </w:tc>
      </w:tr>
      <w:tr w:rsidR="000959A2" w:rsidRPr="0005350C" w14:paraId="6DF5F30E" w14:textId="77777777">
        <w:trPr>
          <w:trHeight w:val="397"/>
        </w:trPr>
        <w:tc>
          <w:tcPr>
            <w:tcW w:w="3167" w:type="dxa"/>
            <w:shd w:val="clear" w:color="auto" w:fill="auto"/>
          </w:tcPr>
          <w:p w14:paraId="6FCC46D4" w14:textId="77777777" w:rsidR="000959A2" w:rsidRPr="00522DCA" w:rsidRDefault="000959A2">
            <w:pPr>
              <w:rPr>
                <w:rFonts w:cs="Times New Roman"/>
                <w:lang w:val="en-GB"/>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w:t>
            </w:r>
            <w:r w:rsidRPr="00522DCA">
              <w:rPr>
                <w:rFonts w:cs="Times New Roman"/>
                <w:lang w:val="en-GB"/>
              </w:rPr>
              <w:t xml:space="preserve"> </w:t>
            </w:r>
          </w:p>
        </w:tc>
        <w:tc>
          <w:tcPr>
            <w:tcW w:w="6044" w:type="dxa"/>
            <w:gridSpan w:val="2"/>
            <w:shd w:val="clear" w:color="auto" w:fill="auto"/>
          </w:tcPr>
          <w:p w14:paraId="0AC6213E" w14:textId="77777777" w:rsidR="000959A2" w:rsidRPr="00522DCA" w:rsidRDefault="000959A2">
            <w:pPr>
              <w:rPr>
                <w:rFonts w:cs="Times New Roman"/>
                <w:lang w:val="en-GB"/>
              </w:rPr>
            </w:pPr>
            <w:r w:rsidRPr="00522DCA">
              <w:rPr>
                <w:rFonts w:cs="Times New Roman"/>
                <w:lang w:val="en-GB"/>
              </w:rPr>
              <w:t>Shrink event on the right</w:t>
            </w:r>
          </w:p>
        </w:tc>
      </w:tr>
      <w:tr w:rsidR="000959A2" w:rsidRPr="0005350C" w14:paraId="2B79ED1C" w14:textId="77777777">
        <w:trPr>
          <w:trHeight w:val="397"/>
        </w:trPr>
        <w:tc>
          <w:tcPr>
            <w:tcW w:w="3167" w:type="dxa"/>
            <w:shd w:val="clear" w:color="auto" w:fill="auto"/>
          </w:tcPr>
          <w:p w14:paraId="0F7A4E62"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w:t>
            </w:r>
          </w:p>
        </w:tc>
        <w:tc>
          <w:tcPr>
            <w:tcW w:w="6044" w:type="dxa"/>
            <w:gridSpan w:val="2"/>
            <w:shd w:val="clear" w:color="auto" w:fill="auto"/>
          </w:tcPr>
          <w:p w14:paraId="621DC776" w14:textId="77777777" w:rsidR="000959A2" w:rsidRPr="00522DCA" w:rsidRDefault="000959A2">
            <w:pPr>
              <w:rPr>
                <w:rFonts w:cs="Times New Roman"/>
                <w:lang w:val="en-GB"/>
              </w:rPr>
            </w:pPr>
            <w:r w:rsidRPr="00522DCA">
              <w:rPr>
                <w:rFonts w:cs="Times New Roman"/>
                <w:lang w:val="en-GB"/>
              </w:rPr>
              <w:t>Shrink event on the left</w:t>
            </w:r>
          </w:p>
        </w:tc>
      </w:tr>
      <w:tr w:rsidR="000959A2" w:rsidRPr="0005350C" w14:paraId="3530FAE0" w14:textId="77777777">
        <w:trPr>
          <w:trHeight w:val="397"/>
        </w:trPr>
        <w:tc>
          <w:tcPr>
            <w:tcW w:w="3167" w:type="dxa"/>
            <w:shd w:val="clear" w:color="auto" w:fill="auto"/>
          </w:tcPr>
          <w:p w14:paraId="7F8A0C95" w14:textId="77777777" w:rsidR="000959A2" w:rsidRPr="00522DCA" w:rsidRDefault="000959A2">
            <w:pPr>
              <w:rPr>
                <w:rFonts w:cs="Times New Roman"/>
                <w:lang w:val="en-GB"/>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w:t>
            </w:r>
            <w:r w:rsidRPr="00522DCA">
              <w:rPr>
                <w:rFonts w:cs="Times New Roman"/>
                <w:lang w:val="en-GB"/>
              </w:rPr>
              <w:t xml:space="preserve"> </w:t>
            </w:r>
          </w:p>
        </w:tc>
        <w:tc>
          <w:tcPr>
            <w:tcW w:w="6044" w:type="dxa"/>
            <w:gridSpan w:val="2"/>
            <w:shd w:val="clear" w:color="auto" w:fill="auto"/>
          </w:tcPr>
          <w:p w14:paraId="6E119FEB" w14:textId="77777777" w:rsidR="000959A2" w:rsidRPr="00522DCA" w:rsidRDefault="000959A2">
            <w:pPr>
              <w:rPr>
                <w:rFonts w:cs="Times New Roman"/>
                <w:lang w:val="en-GB"/>
              </w:rPr>
            </w:pPr>
            <w:r w:rsidRPr="00522DCA">
              <w:rPr>
                <w:rFonts w:cs="Times New Roman"/>
                <w:lang w:val="en-GB"/>
              </w:rPr>
              <w:t>Move event to the right</w:t>
            </w:r>
          </w:p>
        </w:tc>
      </w:tr>
      <w:tr w:rsidR="000959A2" w:rsidRPr="0005350C" w14:paraId="0A85A32D" w14:textId="77777777">
        <w:trPr>
          <w:trHeight w:val="397"/>
        </w:trPr>
        <w:tc>
          <w:tcPr>
            <w:tcW w:w="3167" w:type="dxa"/>
            <w:shd w:val="clear" w:color="auto" w:fill="auto"/>
          </w:tcPr>
          <w:p w14:paraId="33152AA2" w14:textId="77777777" w:rsidR="000959A2" w:rsidRPr="00522DCA" w:rsidRDefault="000959A2">
            <w:pPr>
              <w:rPr>
                <w:rStyle w:val="Taste"/>
                <w:rFonts w:cs="Times New Roman"/>
                <w:sz w:val="20"/>
                <w:szCs w:val="20"/>
              </w:rPr>
            </w:pPr>
            <w:commentRangeStart w:id="1064"/>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w:t>
            </w:r>
          </w:p>
        </w:tc>
        <w:tc>
          <w:tcPr>
            <w:tcW w:w="6044" w:type="dxa"/>
            <w:gridSpan w:val="2"/>
            <w:shd w:val="clear" w:color="auto" w:fill="auto"/>
          </w:tcPr>
          <w:p w14:paraId="4E1158B9" w14:textId="77777777" w:rsidR="000959A2" w:rsidRPr="00522DCA" w:rsidRDefault="000959A2">
            <w:pPr>
              <w:rPr>
                <w:rFonts w:cs="Times New Roman"/>
                <w:lang w:val="en-GB"/>
              </w:rPr>
            </w:pPr>
            <w:r w:rsidRPr="00522DCA">
              <w:rPr>
                <w:rFonts w:cs="Times New Roman"/>
                <w:lang w:val="en-GB"/>
              </w:rPr>
              <w:t>Move event to the left</w:t>
            </w:r>
            <w:commentRangeEnd w:id="1064"/>
            <w:r w:rsidRPr="00522DCA">
              <w:rPr>
                <w:rStyle w:val="Kommentarzeichen"/>
                <w:rFonts w:cs="Times New Roman"/>
                <w:lang w:val="en-GB"/>
              </w:rPr>
              <w:commentReference w:id="1064"/>
            </w:r>
          </w:p>
        </w:tc>
      </w:tr>
      <w:tr w:rsidR="000959A2" w:rsidRPr="00522DCA" w14:paraId="304B3420" w14:textId="77777777">
        <w:trPr>
          <w:trHeight w:val="397"/>
        </w:trPr>
        <w:tc>
          <w:tcPr>
            <w:tcW w:w="3167" w:type="dxa"/>
            <w:shd w:val="clear" w:color="auto" w:fill="auto"/>
          </w:tcPr>
          <w:p w14:paraId="43D1B363"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n</w:t>
            </w:r>
          </w:p>
        </w:tc>
        <w:tc>
          <w:tcPr>
            <w:tcW w:w="6044" w:type="dxa"/>
            <w:gridSpan w:val="2"/>
            <w:shd w:val="clear" w:color="auto" w:fill="auto"/>
          </w:tcPr>
          <w:p w14:paraId="5EDBC616" w14:textId="77777777" w:rsidR="000959A2" w:rsidRPr="00522DCA" w:rsidRDefault="000959A2">
            <w:pPr>
              <w:rPr>
                <w:rFonts w:cs="Times New Roman"/>
                <w:lang w:val="en-GB"/>
              </w:rPr>
            </w:pPr>
            <w:r w:rsidRPr="00522DCA">
              <w:rPr>
                <w:rFonts w:cs="Times New Roman"/>
                <w:lang w:val="en-GB"/>
              </w:rPr>
              <w:t>Find next event</w:t>
            </w:r>
          </w:p>
        </w:tc>
      </w:tr>
      <w:tr w:rsidR="000959A2" w:rsidRPr="00522DCA" w14:paraId="4BE2A6F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501B8C50" w14:textId="77777777" w:rsidR="000959A2" w:rsidRPr="00522DCA" w:rsidRDefault="000959A2">
            <w:pPr>
              <w:rPr>
                <w:rFonts w:cs="Times New Roman"/>
                <w:b/>
                <w:lang w:val="en-GB"/>
              </w:rPr>
            </w:pPr>
            <w:r w:rsidRPr="00522DCA">
              <w:rPr>
                <w:rFonts w:cs="Times New Roman"/>
                <w:b/>
                <w:lang w:val="en-GB"/>
              </w:rPr>
              <w:t>7. Format menu</w:t>
            </w:r>
          </w:p>
        </w:tc>
      </w:tr>
      <w:tr w:rsidR="000959A2" w:rsidRPr="00522DCA" w14:paraId="295E61E0" w14:textId="77777777">
        <w:trPr>
          <w:trHeight w:val="397"/>
        </w:trPr>
        <w:tc>
          <w:tcPr>
            <w:tcW w:w="3167" w:type="dxa"/>
            <w:shd w:val="clear" w:color="auto" w:fill="auto"/>
          </w:tcPr>
          <w:p w14:paraId="512D0E27"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u</w:t>
            </w:r>
          </w:p>
        </w:tc>
        <w:tc>
          <w:tcPr>
            <w:tcW w:w="6044" w:type="dxa"/>
            <w:gridSpan w:val="2"/>
            <w:shd w:val="clear" w:color="auto" w:fill="auto"/>
          </w:tcPr>
          <w:p w14:paraId="4884CAA1" w14:textId="77777777" w:rsidR="000959A2" w:rsidRPr="00522DCA" w:rsidRDefault="000959A2">
            <w:pPr>
              <w:rPr>
                <w:rFonts w:cs="Times New Roman"/>
                <w:lang w:val="en-GB"/>
              </w:rPr>
            </w:pPr>
            <w:r w:rsidRPr="00522DCA">
              <w:rPr>
                <w:rFonts w:cs="Times New Roman"/>
                <w:lang w:val="en-GB"/>
              </w:rPr>
              <w:t>Underline</w:t>
            </w:r>
          </w:p>
        </w:tc>
      </w:tr>
    </w:tbl>
    <w:p w14:paraId="24DD8A9F" w14:textId="77777777" w:rsidR="000959A2" w:rsidRPr="00522DCA" w:rsidRDefault="000959A2">
      <w:pPr>
        <w:rPr>
          <w:rFonts w:cs="Times New Roman"/>
          <w:lang w:val="en-GB"/>
        </w:rPr>
      </w:pPr>
    </w:p>
    <w:p w14:paraId="621BAABC" w14:textId="77777777" w:rsidR="000959A2" w:rsidRPr="00522DCA" w:rsidRDefault="000959A2">
      <w:pPr>
        <w:rPr>
          <w:rFonts w:cs="Times New Roman"/>
          <w:lang w:val="en-GB"/>
        </w:rPr>
      </w:pPr>
    </w:p>
    <w:p w14:paraId="5A71D83F" w14:textId="77777777" w:rsidR="000959A2" w:rsidRPr="00522DCA" w:rsidRDefault="000959A2">
      <w:pPr>
        <w:pStyle w:val="Kopfzeile"/>
        <w:rPr>
          <w:rFonts w:ascii="Times New Roman" w:hAnsi="Times New Roman"/>
          <w:lang w:val="en-GB"/>
        </w:rPr>
      </w:pPr>
    </w:p>
    <w:p w14:paraId="5C81BC95" w14:textId="77777777" w:rsidR="000959A2" w:rsidRPr="00522DCA" w:rsidRDefault="000959A2">
      <w:pPr>
        <w:rPr>
          <w:rFonts w:cs="Times New Roman"/>
          <w:lang w:val="en-GB"/>
        </w:rPr>
        <w:sectPr w:rsidR="000959A2" w:rsidRPr="00522DCA">
          <w:headerReference w:type="even" r:id="rId315"/>
          <w:headerReference w:type="default" r:id="rId316"/>
          <w:footerReference w:type="even" r:id="rId317"/>
          <w:footerReference w:type="default" r:id="rId318"/>
          <w:headerReference w:type="first" r:id="rId319"/>
          <w:footerReference w:type="first" r:id="rId320"/>
          <w:pgSz w:w="11906" w:h="16838"/>
          <w:pgMar w:top="1361" w:right="1134" w:bottom="907" w:left="1418" w:header="624" w:footer="720" w:gutter="0"/>
          <w:cols w:space="720"/>
          <w:docGrid w:linePitch="240" w:charSpace="40960"/>
        </w:sectPr>
      </w:pPr>
    </w:p>
    <w:p w14:paraId="782C75D8" w14:textId="77777777" w:rsidR="000959A2" w:rsidRPr="009F7B97" w:rsidRDefault="000959A2" w:rsidP="009F7B97">
      <w:pPr>
        <w:pStyle w:val="berschrift1"/>
        <w:numPr>
          <w:ilvl w:val="0"/>
          <w:numId w:val="85"/>
        </w:numPr>
        <w:rPr>
          <w:rStyle w:val="Formatvorlageberschrift1Verdichtetdurch05ptCharChar"/>
          <w:rFonts w:ascii="Times New Roman" w:eastAsiaTheme="minorHAnsi" w:hAnsi="Times New Roman"/>
        </w:rPr>
      </w:pPr>
      <w:bookmarkStart w:id="1065" w:name="_Toc415132513"/>
      <w:bookmarkStart w:id="1066" w:name="_Toc415132694"/>
      <w:r w:rsidRPr="00522DCA">
        <w:lastRenderedPageBreak/>
        <w:t>Appendix E: </w:t>
      </w:r>
      <w:r w:rsidRPr="009F7B97">
        <w:rPr>
          <w:rStyle w:val="Formatvorlageberschrift1Verdichtetdurch05ptCharChar"/>
          <w:rFonts w:ascii="Times New Roman" w:eastAsiaTheme="minorHAnsi" w:hAnsi="Times New Roman"/>
        </w:rPr>
        <w:t xml:space="preserve">SYNCHRONISATION OF AN EXMARALDA TRANSCRIPTION WITH A </w:t>
      </w:r>
      <w:commentRangeStart w:id="1067"/>
      <w:r w:rsidRPr="009F7B97">
        <w:rPr>
          <w:rStyle w:val="Formatvorlageberschrift1Verdichtetdurch05ptCharChar"/>
          <w:rFonts w:ascii="Times New Roman" w:eastAsiaTheme="minorHAnsi" w:hAnsi="Times New Roman"/>
        </w:rPr>
        <w:t xml:space="preserve">DIGITALISED </w:t>
      </w:r>
      <w:commentRangeEnd w:id="1067"/>
      <w:r w:rsidRPr="00522DCA">
        <w:rPr>
          <w:rStyle w:val="Kommentarzeichen"/>
          <w:b w:val="0"/>
          <w:bCs w:val="0"/>
          <w:caps w:val="0"/>
          <w:spacing w:val="0"/>
        </w:rPr>
        <w:commentReference w:id="1067"/>
      </w:r>
      <w:r w:rsidRPr="009F7B97">
        <w:rPr>
          <w:rStyle w:val="Formatvorlageberschrift1Verdichtetdurch05ptCharChar"/>
          <w:rFonts w:ascii="Times New Roman" w:eastAsiaTheme="minorHAnsi" w:hAnsi="Times New Roman"/>
        </w:rPr>
        <w:t>AUDIO RECORDING IN PRAAT</w:t>
      </w:r>
      <w:bookmarkEnd w:id="1065"/>
      <w:bookmarkEnd w:id="1066"/>
    </w:p>
    <w:p w14:paraId="2DB3A8AF" w14:textId="77777777" w:rsidR="000959A2" w:rsidRPr="00522DCA" w:rsidRDefault="000959A2">
      <w:pPr>
        <w:pStyle w:val="berschrift2"/>
        <w:rPr>
          <w:lang w:val="en-GB"/>
        </w:rPr>
      </w:pPr>
      <w:bookmarkStart w:id="1068" w:name="_Toc415132514"/>
      <w:bookmarkStart w:id="1069" w:name="_Toc415132695"/>
      <w:r w:rsidRPr="00522DCA">
        <w:rPr>
          <w:lang w:val="en-GB"/>
        </w:rPr>
        <w:t>Preparation</w:t>
      </w:r>
      <w:bookmarkEnd w:id="1068"/>
      <w:bookmarkEnd w:id="1069"/>
    </w:p>
    <w:p w14:paraId="605B0229" w14:textId="1D327E24" w:rsidR="000959A2" w:rsidRPr="00522DCA" w:rsidRDefault="000959A2" w:rsidP="005D3475">
      <w:pPr>
        <w:pStyle w:val="Aufzhlungszeichen1"/>
      </w:pPr>
      <w:bookmarkStart w:id="1070" w:name="_Toc415132515"/>
      <w:bookmarkStart w:id="1071" w:name="_Toc415132696"/>
      <w:ins w:id="1072" w:author="Moritz Lautenbach" w:date="2014-04-16T11:41:00Z">
        <w:r w:rsidRPr="00522DCA">
          <w:t>1.</w:t>
        </w:r>
        <w:r w:rsidRPr="00522DCA">
          <w:tab/>
        </w:r>
      </w:ins>
      <w:r w:rsidRPr="00522DCA">
        <w:t xml:space="preserve">Copy the audio file to the hard drive (has to be either </w:t>
      </w:r>
      <w:ins w:id="1073" w:author="Moritz Lautenbach" w:date="2014-04-16T11:42:00Z">
        <w:r w:rsidRPr="00522DCA">
          <w:t>.</w:t>
        </w:r>
      </w:ins>
      <w:proofErr w:type="spellStart"/>
      <w:r w:rsidRPr="00522DCA">
        <w:t>aiff</w:t>
      </w:r>
      <w:proofErr w:type="spellEnd"/>
      <w:r w:rsidRPr="00522DCA">
        <w:t xml:space="preserve">- or </w:t>
      </w:r>
      <w:ins w:id="1074" w:author="Moritz Lautenbach" w:date="2014-04-16T11:42:00Z">
        <w:r w:rsidRPr="00522DCA">
          <w:t>.</w:t>
        </w:r>
      </w:ins>
      <w:r w:rsidRPr="00522DCA">
        <w:t>wav-</w:t>
      </w:r>
      <w:ins w:id="1075" w:author="Moritz Lautenbach" w:date="2014-04-16T11:42:00Z">
        <w:r w:rsidRPr="00522DCA">
          <w:t>Format</w:t>
        </w:r>
      </w:ins>
      <w:r w:rsidRPr="00522DCA">
        <w:t>).</w:t>
      </w:r>
      <w:bookmarkEnd w:id="1070"/>
      <w:bookmarkEnd w:id="1071"/>
    </w:p>
    <w:p w14:paraId="1E6ECEC4" w14:textId="26D224A3" w:rsidR="000959A2" w:rsidRPr="00522DCA" w:rsidRDefault="000959A2" w:rsidP="005D3475">
      <w:pPr>
        <w:pStyle w:val="Aufzhlungszeichen1"/>
      </w:pPr>
      <w:bookmarkStart w:id="1076" w:name="_Toc415132516"/>
      <w:bookmarkStart w:id="1077" w:name="_Toc415132697"/>
      <w:ins w:id="1078" w:author="Moritz Lautenbach" w:date="2014-04-16T11:41:00Z">
        <w:r w:rsidRPr="00522DCA">
          <w:t xml:space="preserve">2. </w:t>
        </w:r>
      </w:ins>
      <w:r w:rsidRPr="00522DCA">
        <w:t>Start EXMARaLDA Partitur-</w:t>
      </w:r>
      <w:r w:rsidR="00C11634" w:rsidRPr="00522DCA">
        <w:t>Editor</w:t>
      </w:r>
      <w:r w:rsidRPr="00522DCA">
        <w:t xml:space="preserve"> (Version 1.3 or higher)</w:t>
      </w:r>
      <w:bookmarkEnd w:id="1076"/>
      <w:bookmarkEnd w:id="1077"/>
    </w:p>
    <w:p w14:paraId="1BFEEFF3" w14:textId="77777777" w:rsidR="000959A2" w:rsidRPr="00522DCA" w:rsidRDefault="000959A2" w:rsidP="000959A2">
      <w:pPr>
        <w:numPr>
          <w:ilvl w:val="1"/>
          <w:numId w:val="3"/>
        </w:numPr>
        <w:tabs>
          <w:tab w:val="clear" w:pos="1080"/>
          <w:tab w:val="left" w:pos="851"/>
          <w:tab w:val="num" w:pos="1440"/>
        </w:tabs>
        <w:suppressAutoHyphens/>
        <w:spacing w:after="0" w:line="100" w:lineRule="atLeast"/>
        <w:ind w:left="851" w:hanging="369"/>
        <w:rPr>
          <w:rFonts w:cs="Times New Roman"/>
          <w:i/>
          <w:szCs w:val="24"/>
          <w:lang w:val="en-GB"/>
        </w:rPr>
      </w:pPr>
      <w:r w:rsidRPr="00522DCA">
        <w:rPr>
          <w:rFonts w:cs="Times New Roman"/>
          <w:szCs w:val="24"/>
          <w:lang w:val="en-GB"/>
        </w:rPr>
        <w:t xml:space="preserve">If the PRAAT panel is not displayed, select: </w:t>
      </w:r>
      <w:r w:rsidRPr="00522DCA">
        <w:rPr>
          <w:rFonts w:cs="Times New Roman"/>
          <w:i/>
          <w:szCs w:val="24"/>
          <w:lang w:val="en-GB"/>
        </w:rPr>
        <w:t xml:space="preserve">View &gt; Show panels &gt; Praat panel </w:t>
      </w:r>
    </w:p>
    <w:p w14:paraId="1E480057" w14:textId="77777777" w:rsidR="000959A2" w:rsidRPr="00522DCA" w:rsidRDefault="000959A2" w:rsidP="000959A2">
      <w:pPr>
        <w:numPr>
          <w:ilvl w:val="1"/>
          <w:numId w:val="3"/>
        </w:numPr>
        <w:tabs>
          <w:tab w:val="clear" w:pos="1080"/>
          <w:tab w:val="left" w:pos="851"/>
          <w:tab w:val="num" w:pos="1440"/>
        </w:tabs>
        <w:suppressAutoHyphens/>
        <w:spacing w:after="0" w:line="100" w:lineRule="atLeast"/>
        <w:ind w:left="851" w:hanging="369"/>
        <w:rPr>
          <w:rFonts w:cs="Times New Roman"/>
          <w:szCs w:val="24"/>
          <w:lang w:val="en-GB"/>
        </w:rPr>
      </w:pPr>
      <w:r w:rsidRPr="00522DCA">
        <w:rPr>
          <w:rFonts w:cs="Times New Roman"/>
          <w:szCs w:val="24"/>
          <w:lang w:val="en-GB"/>
        </w:rPr>
        <w:t>Open the transcription to be edited</w:t>
      </w:r>
    </w:p>
    <w:p w14:paraId="4B41D2E3" w14:textId="77777777" w:rsidR="000959A2" w:rsidRPr="00522DCA" w:rsidRDefault="000959A2" w:rsidP="000959A2">
      <w:pPr>
        <w:numPr>
          <w:ilvl w:val="1"/>
          <w:numId w:val="3"/>
        </w:numPr>
        <w:tabs>
          <w:tab w:val="clear" w:pos="1080"/>
          <w:tab w:val="left" w:pos="851"/>
          <w:tab w:val="num" w:pos="1440"/>
        </w:tabs>
        <w:suppressAutoHyphens/>
        <w:spacing w:after="0" w:line="100" w:lineRule="atLeast"/>
        <w:ind w:left="851" w:hanging="369"/>
        <w:rPr>
          <w:rFonts w:cs="Times New Roman"/>
          <w:szCs w:val="24"/>
          <w:lang w:val="en-GB"/>
        </w:rPr>
      </w:pPr>
      <w:r w:rsidRPr="00522DCA">
        <w:rPr>
          <w:rFonts w:cs="Times New Roman"/>
          <w:szCs w:val="24"/>
          <w:lang w:val="en-GB"/>
        </w:rPr>
        <w:t xml:space="preserve">Arrange main window (musical score) and Praat panel so that they do not overlap and </w:t>
      </w:r>
      <w:ins w:id="1079" w:author="Moritz Lautenbach" w:date="2014-04-16T11:43:00Z">
        <w:r w:rsidRPr="00522DCA">
          <w:rPr>
            <w:rFonts w:cs="Times New Roman"/>
            <w:szCs w:val="24"/>
            <w:lang w:val="en-GB"/>
          </w:rPr>
          <w:t>th</w:t>
        </w:r>
      </w:ins>
      <w:r w:rsidRPr="00522DCA">
        <w:rPr>
          <w:rFonts w:cs="Times New Roman"/>
          <w:szCs w:val="24"/>
          <w:lang w:val="en-GB"/>
        </w:rPr>
        <w:t>a</w:t>
      </w:r>
      <w:ins w:id="1080" w:author="Moritz Lautenbach" w:date="2014-04-16T11:43:00Z">
        <w:r w:rsidRPr="00522DCA">
          <w:rPr>
            <w:rFonts w:cs="Times New Roman"/>
            <w:szCs w:val="24"/>
            <w:lang w:val="en-GB"/>
          </w:rPr>
          <w:t>t</w:t>
        </w:r>
      </w:ins>
      <w:r w:rsidRPr="00522DCA">
        <w:rPr>
          <w:rFonts w:cs="Times New Roman"/>
          <w:szCs w:val="24"/>
          <w:lang w:val="en-GB"/>
        </w:rPr>
        <w:t xml:space="preserve"> there is some space left for PRAAT, e.g.:</w:t>
      </w:r>
    </w:p>
    <w:p w14:paraId="37441AAB" w14:textId="77777777" w:rsidR="000959A2" w:rsidRPr="00522DCA" w:rsidRDefault="000959A2">
      <w:pPr>
        <w:rPr>
          <w:rFonts w:cs="Times New Roman"/>
          <w:lang w:val="en-GB"/>
        </w:rPr>
      </w:pPr>
    </w:p>
    <w:p w14:paraId="4ABFE18B" w14:textId="77777777" w:rsidR="000959A2" w:rsidRPr="00522DCA" w:rsidRDefault="0005350C">
      <w:pPr>
        <w:rPr>
          <w:rFonts w:cs="Times New Roman"/>
          <w:lang w:val="en-GB"/>
        </w:rPr>
      </w:pPr>
      <w:r>
        <w:rPr>
          <w:rFonts w:cs="Times New Roman"/>
          <w:lang w:val="en-GB"/>
        </w:rPr>
        <w:pict w14:anchorId="4A2A2901">
          <v:shape id="_x0000_i1209" type="#_x0000_t75" style="width:295.55pt;height:221pt" filled="t">
            <v:fill color2="black"/>
            <v:imagedata r:id="rId321" o:title=""/>
          </v:shape>
        </w:pict>
      </w:r>
    </w:p>
    <w:p w14:paraId="3E3C8004" w14:textId="77777777" w:rsidR="000959A2" w:rsidRPr="00522DCA" w:rsidRDefault="000959A2">
      <w:pPr>
        <w:rPr>
          <w:rFonts w:cs="Times New Roman"/>
          <w:szCs w:val="24"/>
          <w:lang w:val="en-GB"/>
        </w:rPr>
      </w:pPr>
    </w:p>
    <w:p w14:paraId="3207F039" w14:textId="77777777" w:rsidR="000959A2" w:rsidRPr="00522DCA" w:rsidRDefault="000959A2" w:rsidP="005D3475">
      <w:pPr>
        <w:pStyle w:val="Aufzhlungszeichen1"/>
      </w:pPr>
      <w:bookmarkStart w:id="1081" w:name="_Toc415132517"/>
      <w:bookmarkStart w:id="1082" w:name="_Toc415132698"/>
      <w:ins w:id="1083" w:author="Moritz Lautenbach" w:date="2014-04-16T11:43:00Z">
        <w:r w:rsidRPr="00522DCA">
          <w:t xml:space="preserve">3. </w:t>
        </w:r>
      </w:ins>
      <w:r w:rsidRPr="00522DCA">
        <w:t xml:space="preserve">Edit </w:t>
      </w:r>
      <w:proofErr w:type="gramStart"/>
      <w:r w:rsidRPr="00522DCA">
        <w:t>meta</w:t>
      </w:r>
      <w:proofErr w:type="gramEnd"/>
      <w:r w:rsidRPr="00522DCA">
        <w:t xml:space="preserve"> information (</w:t>
      </w:r>
      <w:r w:rsidRPr="00522DCA">
        <w:rPr>
          <w:i/>
        </w:rPr>
        <w:t>File &gt; Meta-Information…</w:t>
      </w:r>
      <w:r w:rsidRPr="00522DCA">
        <w:t>)</w:t>
      </w:r>
      <w:bookmarkEnd w:id="1081"/>
      <w:bookmarkEnd w:id="1082"/>
    </w:p>
    <w:p w14:paraId="75977B38" w14:textId="4B630099" w:rsidR="000959A2" w:rsidRPr="00522DCA" w:rsidRDefault="000959A2" w:rsidP="000959A2">
      <w:pPr>
        <w:numPr>
          <w:ilvl w:val="0"/>
          <w:numId w:val="4"/>
        </w:numPr>
        <w:tabs>
          <w:tab w:val="clear" w:pos="360"/>
          <w:tab w:val="left" w:pos="851"/>
          <w:tab w:val="num" w:pos="1440"/>
        </w:tabs>
        <w:suppressAutoHyphens/>
        <w:spacing w:after="0" w:line="100" w:lineRule="atLeast"/>
        <w:ind w:left="851" w:hanging="369"/>
        <w:rPr>
          <w:rFonts w:cs="Times New Roman"/>
          <w:szCs w:val="24"/>
          <w:lang w:val="en-GB"/>
        </w:rPr>
      </w:pPr>
      <w:r w:rsidRPr="00522DCA">
        <w:rPr>
          <w:rFonts w:cs="Times New Roman"/>
          <w:szCs w:val="24"/>
          <w:lang w:val="en-GB"/>
        </w:rPr>
        <w:t xml:space="preserve">Click </w:t>
      </w:r>
      <w:r w:rsidRPr="00522DCA">
        <w:rPr>
          <w:rFonts w:cs="Times New Roman"/>
          <w:i/>
          <w:szCs w:val="24"/>
          <w:lang w:val="en-GB"/>
        </w:rPr>
        <w:t>Browse…</w:t>
      </w:r>
      <w:r w:rsidRPr="00522DCA">
        <w:rPr>
          <w:rFonts w:cs="Times New Roman"/>
          <w:szCs w:val="24"/>
          <w:lang w:val="en-GB"/>
        </w:rPr>
        <w:t xml:space="preserve"> next to </w:t>
      </w:r>
      <w:r w:rsidR="00C81274" w:rsidRPr="00522DCA">
        <w:rPr>
          <w:rFonts w:cs="Times New Roman"/>
          <w:szCs w:val="24"/>
          <w:lang w:val="en-GB"/>
        </w:rPr>
        <w:t>“</w:t>
      </w:r>
      <w:r w:rsidRPr="00522DCA">
        <w:rPr>
          <w:rFonts w:cs="Times New Roman"/>
          <w:szCs w:val="24"/>
          <w:lang w:val="en-GB"/>
        </w:rPr>
        <w:t>Referenced File</w:t>
      </w:r>
      <w:r w:rsidR="00C81274" w:rsidRPr="00522DCA">
        <w:rPr>
          <w:rFonts w:cs="Times New Roman"/>
          <w:szCs w:val="24"/>
          <w:lang w:val="en-GB"/>
        </w:rPr>
        <w:t>”</w:t>
      </w:r>
      <w:r w:rsidRPr="00522DCA">
        <w:rPr>
          <w:rFonts w:cs="Times New Roman"/>
          <w:szCs w:val="24"/>
          <w:lang w:val="en-GB"/>
        </w:rPr>
        <w:t xml:space="preserve">, look for the audio file on your hard drive and close the dialog with </w:t>
      </w:r>
      <w:r w:rsidRPr="00522DCA">
        <w:rPr>
          <w:rFonts w:cs="Times New Roman"/>
          <w:i/>
          <w:szCs w:val="24"/>
          <w:lang w:val="en-GB"/>
        </w:rPr>
        <w:t>OK</w:t>
      </w:r>
      <w:r w:rsidRPr="00522DCA">
        <w:rPr>
          <w:rFonts w:cs="Times New Roman"/>
          <w:szCs w:val="24"/>
          <w:lang w:val="en-GB"/>
        </w:rPr>
        <w:t>.</w:t>
      </w:r>
    </w:p>
    <w:p w14:paraId="4F5EFC3E" w14:textId="77777777" w:rsidR="000959A2" w:rsidRPr="00522DCA" w:rsidRDefault="000959A2">
      <w:pPr>
        <w:rPr>
          <w:rFonts w:cs="Times New Roman"/>
          <w:lang w:val="en-GB"/>
        </w:rPr>
      </w:pPr>
    </w:p>
    <w:p w14:paraId="09FFBBC1" w14:textId="77777777" w:rsidR="000959A2" w:rsidRPr="00522DCA" w:rsidRDefault="0005350C">
      <w:pPr>
        <w:rPr>
          <w:rFonts w:cs="Times New Roman"/>
          <w:lang w:val="en-GB"/>
        </w:rPr>
      </w:pPr>
      <w:r>
        <w:rPr>
          <w:rFonts w:cs="Times New Roman"/>
          <w:lang w:val="en-GB"/>
        </w:rPr>
        <w:lastRenderedPageBreak/>
        <w:pict w14:anchorId="4E73F3D0">
          <v:shape id="_x0000_i1210" type="#_x0000_t75" style="width:170.8pt;height:189.2pt" filled="t">
            <v:fill color2="black"/>
            <v:imagedata r:id="rId322" o:title=""/>
          </v:shape>
        </w:pict>
      </w:r>
    </w:p>
    <w:p w14:paraId="32D29DCD" w14:textId="77777777" w:rsidR="000959A2" w:rsidRPr="00522DCA" w:rsidRDefault="000959A2">
      <w:pPr>
        <w:ind w:left="360"/>
        <w:rPr>
          <w:rFonts w:cs="Times New Roman"/>
          <w:lang w:val="en-GB"/>
        </w:rPr>
      </w:pPr>
    </w:p>
    <w:p w14:paraId="54FC8E46" w14:textId="77777777" w:rsidR="000959A2" w:rsidRPr="00522DCA" w:rsidRDefault="000959A2" w:rsidP="005D3475">
      <w:pPr>
        <w:pStyle w:val="Aufzhlungszeichen1"/>
        <w:pPrChange w:id="1084" w:author="Moritz Lautenbach" w:date="2014-04-16T11:44:00Z">
          <w:pPr>
            <w:pStyle w:val="Nummerierung1"/>
            <w:pageBreakBefore/>
            <w:numPr>
              <w:numId w:val="7"/>
            </w:numPr>
            <w:ind w:left="360"/>
          </w:pPr>
        </w:pPrChange>
      </w:pPr>
      <w:bookmarkStart w:id="1085" w:name="_Toc415132518"/>
      <w:bookmarkStart w:id="1086" w:name="_Toc415132699"/>
      <w:ins w:id="1087" w:author="Moritz Lautenbach" w:date="2014-04-16T11:44:00Z">
        <w:r w:rsidRPr="00522DCA">
          <w:t xml:space="preserve">4. </w:t>
        </w:r>
      </w:ins>
      <w:r w:rsidRPr="00522DCA">
        <w:t>Start Praat and set it up</w:t>
      </w:r>
      <w:bookmarkEnd w:id="1085"/>
      <w:bookmarkEnd w:id="1086"/>
    </w:p>
    <w:p w14:paraId="77EAF43C" w14:textId="77777777" w:rsidR="000959A2" w:rsidRPr="00522DCA" w:rsidRDefault="000959A2" w:rsidP="000959A2">
      <w:pPr>
        <w:numPr>
          <w:ilvl w:val="0"/>
          <w:numId w:val="5"/>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Click </w:t>
      </w:r>
      <w:r w:rsidRPr="00522DCA">
        <w:rPr>
          <w:rFonts w:cs="Times New Roman"/>
          <w:i/>
          <w:szCs w:val="24"/>
          <w:lang w:val="en-GB"/>
        </w:rPr>
        <w:t>Start Praat</w:t>
      </w:r>
      <w:r w:rsidRPr="00522DCA">
        <w:rPr>
          <w:rFonts w:cs="Times New Roman"/>
          <w:szCs w:val="24"/>
          <w:lang w:val="en-GB"/>
        </w:rPr>
        <w:t xml:space="preserve"> in the Praat panel.</w:t>
      </w:r>
    </w:p>
    <w:p w14:paraId="0BA895B7" w14:textId="77777777" w:rsidR="000959A2" w:rsidRPr="00522DCA" w:rsidRDefault="000959A2" w:rsidP="000959A2">
      <w:pPr>
        <w:numPr>
          <w:ilvl w:val="0"/>
          <w:numId w:val="5"/>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Wait for Praat to start (i.e.</w:t>
      </w:r>
      <w:ins w:id="1088" w:author="Moritz Lautenbach" w:date="2014-04-16T11:44:00Z">
        <w:r w:rsidRPr="00522DCA">
          <w:rPr>
            <w:rFonts w:cs="Times New Roman"/>
            <w:szCs w:val="24"/>
            <w:lang w:val="en-GB"/>
          </w:rPr>
          <w:t xml:space="preserve"> </w:t>
        </w:r>
      </w:ins>
      <w:r w:rsidRPr="00522DCA">
        <w:rPr>
          <w:rFonts w:cs="Times New Roman"/>
          <w:szCs w:val="24"/>
          <w:lang w:val="en-GB"/>
        </w:rPr>
        <w:t xml:space="preserve">until </w:t>
      </w:r>
      <w:proofErr w:type="spellStart"/>
      <w:r w:rsidRPr="00522DCA">
        <w:rPr>
          <w:rFonts w:cs="Times New Roman"/>
          <w:szCs w:val="24"/>
          <w:lang w:val="en-GB"/>
        </w:rPr>
        <w:t>Praat'sWelcome</w:t>
      </w:r>
      <w:proofErr w:type="spellEnd"/>
      <w:r w:rsidRPr="00522DCA">
        <w:rPr>
          <w:rFonts w:cs="Times New Roman"/>
          <w:szCs w:val="24"/>
          <w:lang w:val="en-GB"/>
        </w:rPr>
        <w:t xml:space="preserve"> dialog</w:t>
      </w:r>
      <w:ins w:id="1089" w:author="Moritz Lautenbach" w:date="2014-04-16T11:44:00Z">
        <w:r w:rsidRPr="00522DCA">
          <w:rPr>
            <w:rFonts w:cs="Times New Roman"/>
            <w:szCs w:val="24"/>
            <w:lang w:val="en-GB"/>
          </w:rPr>
          <w:t xml:space="preserve"> </w:t>
        </w:r>
      </w:ins>
    </w:p>
    <w:p w14:paraId="5D8440F4" w14:textId="77777777" w:rsidR="000959A2" w:rsidRPr="00522DCA" w:rsidRDefault="000959A2">
      <w:pPr>
        <w:ind w:left="1080"/>
        <w:rPr>
          <w:rFonts w:cs="Times New Roman"/>
          <w:lang w:val="en-GB"/>
        </w:rPr>
      </w:pPr>
    </w:p>
    <w:p w14:paraId="35BCC8AD" w14:textId="77777777" w:rsidR="000959A2" w:rsidRPr="00522DCA" w:rsidRDefault="0005350C">
      <w:pPr>
        <w:pStyle w:val="BildChar"/>
        <w:rPr>
          <w:rFonts w:ascii="Times New Roman" w:hAnsi="Times New Roman"/>
          <w:lang w:val="en-GB"/>
        </w:rPr>
      </w:pPr>
      <w:r>
        <w:rPr>
          <w:rFonts w:ascii="Times New Roman" w:hAnsi="Times New Roman"/>
          <w:lang w:val="en-GB"/>
        </w:rPr>
        <w:pict w14:anchorId="515D5458">
          <v:shape id="_x0000_i1211" type="#_x0000_t75" style="width:185.85pt;height:128.95pt" filled="t">
            <v:fill color2="black"/>
            <v:imagedata r:id="rId323" o:title=""/>
          </v:shape>
        </w:pict>
      </w:r>
    </w:p>
    <w:p w14:paraId="0270E864" w14:textId="77777777" w:rsidR="000959A2" w:rsidRPr="00522DCA" w:rsidRDefault="000959A2">
      <w:pPr>
        <w:ind w:left="851"/>
        <w:rPr>
          <w:rFonts w:cs="Times New Roman"/>
          <w:lang w:val="en-GB"/>
        </w:rPr>
      </w:pPr>
      <w:proofErr w:type="gramStart"/>
      <w:r w:rsidRPr="00522DCA">
        <w:rPr>
          <w:rFonts w:cs="Times New Roman"/>
          <w:lang w:val="en-GB"/>
        </w:rPr>
        <w:t>disappears</w:t>
      </w:r>
      <w:proofErr w:type="gramEnd"/>
      <w:r w:rsidRPr="00522DCA">
        <w:rPr>
          <w:rFonts w:cs="Times New Roman"/>
          <w:lang w:val="en-GB"/>
        </w:rPr>
        <w:t>).</w:t>
      </w:r>
    </w:p>
    <w:p w14:paraId="6C0603D2" w14:textId="101FAFBA" w:rsidR="000959A2" w:rsidRPr="00522DCA" w:rsidRDefault="000959A2" w:rsidP="000959A2">
      <w:pPr>
        <w:numPr>
          <w:ilvl w:val="0"/>
          <w:numId w:val="5"/>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Click </w:t>
      </w:r>
      <w:r w:rsidRPr="00522DCA">
        <w:rPr>
          <w:rFonts w:cs="Times New Roman"/>
          <w:i/>
          <w:szCs w:val="24"/>
          <w:lang w:val="en-GB"/>
        </w:rPr>
        <w:t>OK</w:t>
      </w:r>
      <w:r w:rsidRPr="00522DCA">
        <w:rPr>
          <w:rFonts w:cs="Times New Roman"/>
          <w:szCs w:val="24"/>
          <w:lang w:val="en-GB"/>
        </w:rPr>
        <w:t xml:space="preserve"> on the </w:t>
      </w:r>
      <w:r w:rsidR="00C81274" w:rsidRPr="00522DCA">
        <w:rPr>
          <w:rFonts w:cs="Times New Roman"/>
          <w:szCs w:val="24"/>
          <w:lang w:val="en-GB"/>
        </w:rPr>
        <w:t>“</w:t>
      </w:r>
      <w:r w:rsidRPr="00522DCA">
        <w:rPr>
          <w:rFonts w:cs="Times New Roman"/>
          <w:szCs w:val="24"/>
          <w:lang w:val="en-GB"/>
        </w:rPr>
        <w:t>Starting Praat…</w:t>
      </w:r>
      <w:r w:rsidR="00C81274" w:rsidRPr="00522DCA">
        <w:rPr>
          <w:rFonts w:cs="Times New Roman"/>
          <w:szCs w:val="24"/>
          <w:lang w:val="en-GB"/>
        </w:rPr>
        <w:t>”</w:t>
      </w:r>
      <w:r w:rsidRPr="00522DCA">
        <w:rPr>
          <w:rFonts w:cs="Times New Roman"/>
          <w:szCs w:val="24"/>
          <w:lang w:val="en-GB"/>
        </w:rPr>
        <w:t xml:space="preserve"> dialog:</w:t>
      </w:r>
    </w:p>
    <w:p w14:paraId="3DCD872D" w14:textId="77777777" w:rsidR="000959A2" w:rsidRPr="00522DCA" w:rsidRDefault="000959A2">
      <w:pPr>
        <w:rPr>
          <w:rFonts w:cs="Times New Roman"/>
          <w:lang w:val="en-GB"/>
        </w:rPr>
      </w:pPr>
    </w:p>
    <w:p w14:paraId="10C794CE"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04798F63">
          <v:shape id="_x0000_i1212" type="#_x0000_t75" style="width:199.25pt;height:223.55pt" filled="t">
            <v:fill color2="black"/>
            <v:imagedata r:id="rId324" o:title=""/>
          </v:shape>
        </w:pict>
      </w:r>
    </w:p>
    <w:p w14:paraId="53A452F0" w14:textId="77777777" w:rsidR="000959A2" w:rsidRPr="00522DCA" w:rsidRDefault="000959A2">
      <w:pPr>
        <w:rPr>
          <w:rFonts w:cs="Times New Roman"/>
          <w:lang w:val="en-GB"/>
        </w:rPr>
      </w:pPr>
    </w:p>
    <w:p w14:paraId="620EB28D" w14:textId="77777777" w:rsidR="000959A2" w:rsidRPr="00522DCA" w:rsidRDefault="000959A2" w:rsidP="000959A2">
      <w:pPr>
        <w:numPr>
          <w:ilvl w:val="0"/>
          <w:numId w:val="5"/>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Close the Praat Picture Window:</w:t>
      </w:r>
    </w:p>
    <w:p w14:paraId="68E4C49B" w14:textId="77777777" w:rsidR="000959A2" w:rsidRPr="00522DCA" w:rsidRDefault="000959A2">
      <w:pPr>
        <w:rPr>
          <w:rFonts w:cs="Times New Roman"/>
          <w:lang w:val="en-GB"/>
        </w:rPr>
      </w:pPr>
    </w:p>
    <w:p w14:paraId="2B57520A" w14:textId="77777777" w:rsidR="000959A2" w:rsidRPr="00522DCA" w:rsidRDefault="0005350C">
      <w:pPr>
        <w:pStyle w:val="BildChar"/>
        <w:rPr>
          <w:rFonts w:ascii="Times New Roman" w:hAnsi="Times New Roman"/>
          <w:lang w:val="en-GB"/>
        </w:rPr>
      </w:pPr>
      <w:r>
        <w:rPr>
          <w:rFonts w:ascii="Times New Roman" w:hAnsi="Times New Roman"/>
          <w:lang w:val="en-GB"/>
        </w:rPr>
        <w:pict w14:anchorId="467E6D28">
          <v:shape id="_x0000_i1213" type="#_x0000_t75" style="width:191.7pt;height:3in" filled="t">
            <v:fill color2="black"/>
            <v:imagedata r:id="rId325" o:title=""/>
          </v:shape>
        </w:pict>
      </w:r>
    </w:p>
    <w:p w14:paraId="4FF31A68" w14:textId="77777777" w:rsidR="000959A2" w:rsidRPr="00522DCA" w:rsidRDefault="000959A2" w:rsidP="005D3475">
      <w:pPr>
        <w:pStyle w:val="Aufzhlungszeichen1"/>
        <w:pPrChange w:id="1090" w:author="Moritz Lautenbach" w:date="2014-04-16T11:45:00Z">
          <w:pPr>
            <w:pStyle w:val="Nummerierung1"/>
            <w:pageBreakBefore/>
            <w:numPr>
              <w:numId w:val="7"/>
            </w:numPr>
            <w:ind w:left="360"/>
          </w:pPr>
        </w:pPrChange>
      </w:pPr>
      <w:bookmarkStart w:id="1091" w:name="_Toc415132519"/>
      <w:bookmarkStart w:id="1092" w:name="_Toc415132700"/>
      <w:ins w:id="1093" w:author="Moritz Lautenbach" w:date="2014-04-16T11:45:00Z">
        <w:r w:rsidRPr="00522DCA">
          <w:t xml:space="preserve">5. </w:t>
        </w:r>
      </w:ins>
      <w:r w:rsidRPr="00522DCA">
        <w:t>Open the audio file in Praat</w:t>
      </w:r>
      <w:bookmarkEnd w:id="1091"/>
      <w:bookmarkEnd w:id="1092"/>
    </w:p>
    <w:p w14:paraId="3C48DA47" w14:textId="77777777" w:rsidR="000959A2" w:rsidRPr="00522DCA" w:rsidRDefault="000959A2" w:rsidP="000959A2">
      <w:pPr>
        <w:numPr>
          <w:ilvl w:val="0"/>
          <w:numId w:val="8"/>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Click </w:t>
      </w:r>
      <w:r w:rsidRPr="00522DCA">
        <w:rPr>
          <w:rFonts w:cs="Times New Roman"/>
          <w:i/>
          <w:szCs w:val="24"/>
          <w:lang w:val="en-GB"/>
        </w:rPr>
        <w:t>Reload</w:t>
      </w:r>
      <w:r w:rsidRPr="00522DCA">
        <w:rPr>
          <w:rFonts w:cs="Times New Roman"/>
          <w:szCs w:val="24"/>
          <w:lang w:val="en-GB"/>
        </w:rPr>
        <w:t xml:space="preserve"> in the Praat panel.</w:t>
      </w:r>
    </w:p>
    <w:p w14:paraId="51EAAF1B" w14:textId="30AD9CC8" w:rsidR="000959A2" w:rsidRPr="00522DCA" w:rsidRDefault="000959A2" w:rsidP="000959A2">
      <w:pPr>
        <w:numPr>
          <w:ilvl w:val="0"/>
          <w:numId w:val="8"/>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Wait until an </w:t>
      </w:r>
      <w:proofErr w:type="spellStart"/>
      <w:ins w:id="1094" w:author="Moritz Lautenbach" w:date="2014-04-16T13:16:00Z">
        <w:r w:rsidRPr="00522DCA">
          <w:rPr>
            <w:rFonts w:cs="Times New Roman"/>
            <w:szCs w:val="24"/>
            <w:lang w:val="en-GB"/>
          </w:rPr>
          <w:t>E</w:t>
        </w:r>
      </w:ins>
      <w:r w:rsidR="00C11634" w:rsidRPr="00522DCA">
        <w:rPr>
          <w:rFonts w:cs="Times New Roman"/>
          <w:szCs w:val="24"/>
          <w:lang w:val="en-GB"/>
        </w:rPr>
        <w:t>Editor</w:t>
      </w:r>
      <w:proofErr w:type="spellEnd"/>
      <w:r w:rsidRPr="00522DCA">
        <w:rPr>
          <w:rFonts w:cs="Times New Roman"/>
          <w:szCs w:val="24"/>
          <w:lang w:val="en-GB"/>
        </w:rPr>
        <w:t xml:space="preserve"> for </w:t>
      </w:r>
      <w:r w:rsidR="00C81274" w:rsidRPr="00522DCA">
        <w:rPr>
          <w:rFonts w:cs="Times New Roman"/>
          <w:szCs w:val="24"/>
          <w:lang w:val="en-GB"/>
        </w:rPr>
        <w:t>“</w:t>
      </w:r>
      <w:r w:rsidRPr="00522DCA">
        <w:rPr>
          <w:rFonts w:cs="Times New Roman"/>
          <w:szCs w:val="24"/>
          <w:lang w:val="en-GB"/>
        </w:rPr>
        <w:t>Long Sound [file name]</w:t>
      </w:r>
      <w:r w:rsidR="00C81274" w:rsidRPr="00522DCA">
        <w:rPr>
          <w:rFonts w:cs="Times New Roman"/>
          <w:szCs w:val="24"/>
          <w:lang w:val="en-GB"/>
        </w:rPr>
        <w:t>”</w:t>
      </w:r>
      <w:r w:rsidRPr="00522DCA">
        <w:rPr>
          <w:rFonts w:cs="Times New Roman"/>
          <w:szCs w:val="24"/>
          <w:lang w:val="en-GB"/>
        </w:rPr>
        <w:t xml:space="preserve"> is opened in Praat:</w:t>
      </w:r>
    </w:p>
    <w:p w14:paraId="334C8C6E" w14:textId="77777777" w:rsidR="000959A2" w:rsidRPr="00522DCA" w:rsidRDefault="000959A2">
      <w:pPr>
        <w:ind w:left="1080"/>
        <w:rPr>
          <w:rFonts w:cs="Times New Roman"/>
          <w:lang w:val="en-GB"/>
        </w:rPr>
      </w:pPr>
    </w:p>
    <w:p w14:paraId="1AB427D6" w14:textId="77777777" w:rsidR="000959A2" w:rsidRPr="00522DCA" w:rsidRDefault="0005350C">
      <w:pPr>
        <w:pStyle w:val="BildChar"/>
        <w:rPr>
          <w:rFonts w:ascii="Times New Roman" w:hAnsi="Times New Roman"/>
          <w:lang w:val="en-GB"/>
        </w:rPr>
      </w:pPr>
      <w:r>
        <w:rPr>
          <w:rFonts w:ascii="Times New Roman" w:hAnsi="Times New Roman"/>
          <w:lang w:val="en-GB"/>
        </w:rPr>
        <w:lastRenderedPageBreak/>
        <w:pict w14:anchorId="7B2E671A">
          <v:shape id="_x0000_i1214" type="#_x0000_t75" style="width:5in;height:148.2pt" filled="t">
            <v:fill color2="black"/>
            <v:imagedata r:id="rId326" o:title=""/>
          </v:shape>
        </w:pict>
      </w:r>
    </w:p>
    <w:p w14:paraId="0C690859" w14:textId="77777777" w:rsidR="000959A2" w:rsidRPr="00522DCA" w:rsidRDefault="000959A2">
      <w:pPr>
        <w:ind w:left="851"/>
        <w:rPr>
          <w:rFonts w:cs="Times New Roman"/>
          <w:szCs w:val="24"/>
          <w:lang w:val="en-GB"/>
        </w:rPr>
      </w:pPr>
    </w:p>
    <w:p w14:paraId="3471FC60" w14:textId="3166495A" w:rsidR="000959A2" w:rsidRPr="00522DCA" w:rsidRDefault="000959A2">
      <w:pPr>
        <w:ind w:left="851"/>
        <w:rPr>
          <w:rFonts w:cs="Times New Roman"/>
          <w:szCs w:val="24"/>
          <w:lang w:val="en-GB"/>
        </w:rPr>
      </w:pPr>
      <w:r w:rsidRPr="00522DCA">
        <w:rPr>
          <w:rFonts w:cs="Times New Roman"/>
          <w:szCs w:val="24"/>
          <w:lang w:val="en-GB"/>
        </w:rPr>
        <w:t xml:space="preserve">The </w:t>
      </w:r>
      <w:r w:rsidR="00C11634" w:rsidRPr="00522DCA">
        <w:rPr>
          <w:rFonts w:cs="Times New Roman"/>
          <w:szCs w:val="24"/>
          <w:lang w:val="en-GB"/>
        </w:rPr>
        <w:t>Editor</w:t>
      </w:r>
      <w:r w:rsidRPr="00522DCA">
        <w:rPr>
          <w:rFonts w:cs="Times New Roman"/>
          <w:szCs w:val="24"/>
          <w:lang w:val="en-GB"/>
        </w:rPr>
        <w:t xml:space="preserve"> also appears in the Praat Object Window:</w:t>
      </w:r>
    </w:p>
    <w:p w14:paraId="540A8DFC" w14:textId="77777777" w:rsidR="000959A2" w:rsidRPr="00522DCA" w:rsidRDefault="0005350C">
      <w:pPr>
        <w:ind w:left="1080" w:firstLine="336"/>
        <w:rPr>
          <w:rFonts w:cs="Times New Roman"/>
          <w:szCs w:val="24"/>
          <w:lang w:val="en-GB"/>
        </w:rPr>
      </w:pPr>
      <w:r>
        <w:rPr>
          <w:rFonts w:cs="Times New Roman"/>
          <w:szCs w:val="24"/>
          <w:lang w:val="en-GB"/>
        </w:rPr>
        <w:pict w14:anchorId="3E364CE7">
          <v:shape id="_x0000_i1215" type="#_x0000_t75" style="width:259.55pt;height:154.9pt" filled="t">
            <v:fill color2="black"/>
            <v:imagedata r:id="rId327" o:title=""/>
          </v:shape>
        </w:pict>
      </w:r>
    </w:p>
    <w:p w14:paraId="799BA0B8" w14:textId="3DC2C632" w:rsidR="000959A2" w:rsidRPr="00522DCA" w:rsidRDefault="000959A2" w:rsidP="000959A2">
      <w:pPr>
        <w:numPr>
          <w:ilvl w:val="0"/>
          <w:numId w:val="8"/>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Organize the Praat </w:t>
      </w:r>
      <w:r w:rsidR="00C11634" w:rsidRPr="00522DCA">
        <w:rPr>
          <w:rFonts w:cs="Times New Roman"/>
          <w:szCs w:val="24"/>
          <w:lang w:val="en-GB"/>
        </w:rPr>
        <w:t>Editor</w:t>
      </w:r>
      <w:r w:rsidRPr="00522DCA">
        <w:rPr>
          <w:rFonts w:cs="Times New Roman"/>
          <w:szCs w:val="24"/>
          <w:lang w:val="en-GB"/>
        </w:rPr>
        <w:t xml:space="preserve"> Window and Partitur-</w:t>
      </w:r>
      <w:r w:rsidR="00C11634" w:rsidRPr="00522DCA">
        <w:rPr>
          <w:rFonts w:cs="Times New Roman"/>
          <w:szCs w:val="24"/>
          <w:lang w:val="en-GB"/>
        </w:rPr>
        <w:t>Editor</w:t>
      </w:r>
      <w:r w:rsidRPr="00522DCA">
        <w:rPr>
          <w:rFonts w:cs="Times New Roman"/>
          <w:szCs w:val="24"/>
          <w:lang w:val="en-GB"/>
        </w:rPr>
        <w:t xml:space="preserve"> so that you can see both on the screen:</w:t>
      </w:r>
    </w:p>
    <w:p w14:paraId="6271AF73" w14:textId="77777777" w:rsidR="000959A2" w:rsidRPr="00522DCA" w:rsidRDefault="000959A2">
      <w:pPr>
        <w:ind w:left="1080"/>
        <w:rPr>
          <w:rFonts w:cs="Times New Roman"/>
          <w:lang w:val="en-GB"/>
        </w:rPr>
      </w:pPr>
    </w:p>
    <w:p w14:paraId="3E64AB50" w14:textId="77777777" w:rsidR="000959A2" w:rsidRPr="00522DCA" w:rsidRDefault="0005350C">
      <w:pPr>
        <w:pStyle w:val="BildChar"/>
        <w:rPr>
          <w:rFonts w:ascii="Times New Roman" w:hAnsi="Times New Roman"/>
          <w:lang w:val="en-GB"/>
        </w:rPr>
      </w:pPr>
      <w:r>
        <w:rPr>
          <w:rFonts w:ascii="Times New Roman" w:hAnsi="Times New Roman"/>
          <w:lang w:val="en-GB"/>
        </w:rPr>
        <w:pict w14:anchorId="44310885">
          <v:shape id="_x0000_i1216" type="#_x0000_t75" style="width:308.95pt;height:231.05pt" filled="t">
            <v:fill color2="black"/>
            <v:imagedata r:id="rId328" o:title=""/>
          </v:shape>
        </w:pict>
      </w:r>
    </w:p>
    <w:p w14:paraId="370D026A" w14:textId="77777777" w:rsidR="000959A2" w:rsidRPr="00522DCA" w:rsidRDefault="000959A2">
      <w:pPr>
        <w:rPr>
          <w:rFonts w:cs="Times New Roman"/>
          <w:lang w:val="en-GB"/>
        </w:rPr>
      </w:pPr>
    </w:p>
    <w:p w14:paraId="09227AFF" w14:textId="79F5AD88" w:rsidR="000959A2" w:rsidRPr="00522DCA" w:rsidRDefault="000959A2" w:rsidP="000959A2">
      <w:pPr>
        <w:pageBreakBefore/>
        <w:numPr>
          <w:ilvl w:val="0"/>
          <w:numId w:val="8"/>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lastRenderedPageBreak/>
        <w:t xml:space="preserve">In the Praat </w:t>
      </w:r>
      <w:r w:rsidR="00C11634" w:rsidRPr="00522DCA">
        <w:rPr>
          <w:rFonts w:cs="Times New Roman"/>
          <w:szCs w:val="24"/>
          <w:lang w:val="en-GB"/>
        </w:rPr>
        <w:t>Editor</w:t>
      </w:r>
      <w:r w:rsidRPr="00522DCA">
        <w:rPr>
          <w:rFonts w:cs="Times New Roman"/>
          <w:szCs w:val="24"/>
          <w:lang w:val="en-GB"/>
        </w:rPr>
        <w:t xml:space="preserve">, chose </w:t>
      </w:r>
      <w:r w:rsidRPr="00522DCA">
        <w:rPr>
          <w:rFonts w:cs="Times New Roman"/>
          <w:i/>
          <w:szCs w:val="24"/>
          <w:lang w:val="en-GB"/>
        </w:rPr>
        <w:t>View &gt; Zoom…</w:t>
      </w:r>
      <w:del w:id="1095" w:author="Moritz Lautenbach" w:date="2014-04-16T11:46:00Z">
        <w:r w:rsidRPr="00522DCA" w:rsidDel="00A00564">
          <w:rPr>
            <w:rFonts w:cs="Times New Roman"/>
            <w:szCs w:val="24"/>
            <w:lang w:val="en-GB"/>
          </w:rPr>
          <w:delText xml:space="preserve"> </w:delText>
        </w:r>
      </w:del>
      <w:ins w:id="1096" w:author="Moritz Lautenbach" w:date="2014-04-16T11:46:00Z">
        <w:r w:rsidRPr="00522DCA">
          <w:rPr>
            <w:rFonts w:cs="Times New Roman"/>
            <w:i/>
            <w:szCs w:val="24"/>
            <w:lang w:val="en-GB"/>
          </w:rPr>
          <w:t xml:space="preserve"> </w:t>
        </w:r>
      </w:ins>
      <w:r w:rsidRPr="00522DCA">
        <w:rPr>
          <w:rFonts w:cs="Times New Roman"/>
          <w:szCs w:val="24"/>
          <w:lang w:val="en-GB"/>
        </w:rPr>
        <w:t>and enter 0.0 as the beginning and 60.0 as the end value (the oscillogram cannot show more than 60 seconds</w:t>
      </w:r>
      <w:ins w:id="1097" w:author="Moritz Lautenbach" w:date="2014-04-16T11:46:00Z">
        <w:r w:rsidRPr="00522DCA">
          <w:rPr>
            <w:rFonts w:cs="Times New Roman"/>
            <w:szCs w:val="24"/>
            <w:lang w:val="en-GB"/>
          </w:rPr>
          <w:t>)</w:t>
        </w:r>
      </w:ins>
      <w:del w:id="1098" w:author="Moritz Lautenbach" w:date="2014-04-16T11:46:00Z">
        <w:r w:rsidRPr="00522DCA" w:rsidDel="00A00564">
          <w:rPr>
            <w:rFonts w:cs="Times New Roman"/>
            <w:szCs w:val="24"/>
            <w:lang w:val="en-GB"/>
          </w:rPr>
          <w:delText xml:space="preserve"> </w:delText>
        </w:r>
      </w:del>
      <w:r w:rsidRPr="00522DCA">
        <w:rPr>
          <w:rFonts w:cs="Times New Roman"/>
          <w:szCs w:val="24"/>
          <w:lang w:val="en-GB"/>
        </w:rPr>
        <w:t>:</w:t>
      </w:r>
    </w:p>
    <w:p w14:paraId="0AD53DFD" w14:textId="77777777" w:rsidR="000959A2" w:rsidRPr="00522DCA" w:rsidRDefault="000959A2">
      <w:pPr>
        <w:tabs>
          <w:tab w:val="left" w:pos="851"/>
        </w:tabs>
        <w:ind w:left="491"/>
        <w:rPr>
          <w:rFonts w:cs="Times New Roman"/>
          <w:lang w:val="en-GB"/>
        </w:rPr>
      </w:pPr>
    </w:p>
    <w:p w14:paraId="31B7D2FA" w14:textId="77777777" w:rsidR="000959A2" w:rsidRPr="00522DCA" w:rsidRDefault="0005350C">
      <w:pPr>
        <w:pStyle w:val="BildChar"/>
        <w:rPr>
          <w:rFonts w:ascii="Times New Roman" w:hAnsi="Times New Roman"/>
          <w:lang w:val="en-GB"/>
        </w:rPr>
      </w:pPr>
      <w:r>
        <w:rPr>
          <w:rFonts w:ascii="Times New Roman" w:hAnsi="Times New Roman"/>
          <w:lang w:val="en-GB"/>
        </w:rPr>
        <w:pict w14:anchorId="28209E8D">
          <v:shape id="_x0000_i1217" type="#_x0000_t75" style="width:309.75pt;height:97.95pt" filled="t">
            <v:fill color2="black"/>
            <v:imagedata r:id="rId329" o:title=""/>
          </v:shape>
        </w:pict>
      </w:r>
    </w:p>
    <w:p w14:paraId="336F15AD" w14:textId="77777777" w:rsidR="000959A2" w:rsidRPr="00522DCA" w:rsidRDefault="000959A2">
      <w:pPr>
        <w:pStyle w:val="berschrift2"/>
        <w:rPr>
          <w:lang w:val="en-GB"/>
        </w:rPr>
      </w:pPr>
      <w:bookmarkStart w:id="1099" w:name="_Toc415132520"/>
      <w:bookmarkStart w:id="1100" w:name="_Toc415132701"/>
      <w:r w:rsidRPr="00522DCA">
        <w:rPr>
          <w:lang w:val="en-GB"/>
        </w:rPr>
        <w:t>Synchronization</w:t>
      </w:r>
      <w:bookmarkEnd w:id="1099"/>
      <w:bookmarkEnd w:id="1100"/>
    </w:p>
    <w:p w14:paraId="479F5062" w14:textId="218A35F0" w:rsidR="000959A2" w:rsidRPr="00522DCA" w:rsidRDefault="000959A2" w:rsidP="005D3475">
      <w:pPr>
        <w:pStyle w:val="Standard-BlockCharCharChar"/>
        <w:rPr>
          <w:lang w:val="en-GB"/>
        </w:rPr>
      </w:pPr>
      <w:r w:rsidRPr="00522DCA">
        <w:rPr>
          <w:lang w:val="en-GB"/>
        </w:rPr>
        <w:t>In the Praat-</w:t>
      </w:r>
      <w:r w:rsidR="00C11634" w:rsidRPr="00522DCA">
        <w:rPr>
          <w:lang w:val="en-GB"/>
        </w:rPr>
        <w:t>Editor</w:t>
      </w:r>
      <w:r w:rsidRPr="00522DCA">
        <w:rPr>
          <w:lang w:val="en-GB"/>
        </w:rPr>
        <w:t xml:space="preserve"> </w:t>
      </w:r>
      <w:r w:rsidRPr="00522DCA">
        <w:rPr>
          <w:b/>
          <w:lang w:val="en-GB"/>
        </w:rPr>
        <w:t>Tab</w:t>
      </w:r>
      <w:r w:rsidRPr="00522DCA">
        <w:rPr>
          <w:lang w:val="en-GB"/>
        </w:rPr>
        <w:t xml:space="preserve"> can be used to start and stop playback. The current position is highlighted with a red dotted line</w:t>
      </w:r>
      <w:del w:id="1101" w:author="Moritz Lautenbach" w:date="2014-04-16T11:46:00Z">
        <w:r w:rsidRPr="00522DCA" w:rsidDel="00A00564">
          <w:rPr>
            <w:lang w:val="en-GB"/>
          </w:rPr>
          <w:delText>,</w:delText>
        </w:r>
      </w:del>
      <w:r w:rsidRPr="00522DCA">
        <w:rPr>
          <w:lang w:val="en-GB"/>
        </w:rPr>
        <w:t>. The scroll bar at the bottom of the window allows moving the section you want to view:</w:t>
      </w:r>
    </w:p>
    <w:p w14:paraId="164F4211" w14:textId="77777777" w:rsidR="000959A2" w:rsidRPr="00522DCA" w:rsidRDefault="0005350C">
      <w:pPr>
        <w:pStyle w:val="BildChar"/>
        <w:rPr>
          <w:rFonts w:ascii="Times New Roman" w:hAnsi="Times New Roman"/>
          <w:lang w:val="en-GB"/>
        </w:rPr>
      </w:pPr>
      <w:r>
        <w:rPr>
          <w:rFonts w:ascii="Times New Roman" w:hAnsi="Times New Roman"/>
          <w:lang w:val="en-GB"/>
        </w:rPr>
        <w:pict w14:anchorId="066F3E99">
          <v:shape id="_x0000_i1218" type="#_x0000_t75" style="width:454.6pt;height:174.15pt" filled="t">
            <v:fill color2="black"/>
            <v:imagedata r:id="rId330" o:title=""/>
          </v:shape>
        </w:pict>
      </w:r>
    </w:p>
    <w:p w14:paraId="7CCA21A0" w14:textId="77777777" w:rsidR="000959A2" w:rsidRPr="00522DCA" w:rsidRDefault="000959A2" w:rsidP="005D3475">
      <w:pPr>
        <w:pStyle w:val="Standard-BlockCharCharChar"/>
        <w:rPr>
          <w:lang w:val="en-GB"/>
        </w:rPr>
      </w:pPr>
      <w:r w:rsidRPr="00522DCA">
        <w:rPr>
          <w:lang w:val="en-GB"/>
        </w:rPr>
        <w:t>The synchronization of the audio file and the transcription is completed in 3 steps:</w:t>
      </w:r>
    </w:p>
    <w:p w14:paraId="46DDB879" w14:textId="7AC3EAEA" w:rsidR="000959A2" w:rsidRPr="00522DCA" w:rsidRDefault="000959A2" w:rsidP="005D3475">
      <w:pPr>
        <w:pStyle w:val="Nummerierung1"/>
        <w:numPr>
          <w:ilvl w:val="0"/>
          <w:numId w:val="9"/>
        </w:numPr>
      </w:pPr>
      <w:bookmarkStart w:id="1102" w:name="_Toc415132521"/>
      <w:bookmarkStart w:id="1103" w:name="_Toc415132702"/>
      <w:r w:rsidRPr="00522DCA">
        <w:t>Select a time point in the Partitur-</w:t>
      </w:r>
      <w:r w:rsidR="00C11634" w:rsidRPr="00522DCA">
        <w:t>Editor</w:t>
      </w:r>
      <w:r w:rsidRPr="00522DCA">
        <w:t xml:space="preserve"> (to do this, click onto the corresponding position on the time axis):</w:t>
      </w:r>
      <w:bookmarkEnd w:id="1102"/>
      <w:bookmarkEnd w:id="1103"/>
    </w:p>
    <w:p w14:paraId="2A6598C0" w14:textId="77777777" w:rsidR="000959A2" w:rsidRPr="00522DCA" w:rsidRDefault="0005350C">
      <w:pPr>
        <w:pStyle w:val="BildChar"/>
        <w:rPr>
          <w:rFonts w:ascii="Times New Roman" w:hAnsi="Times New Roman"/>
          <w:lang w:val="en-GB"/>
        </w:rPr>
      </w:pPr>
      <w:r>
        <w:rPr>
          <w:rFonts w:ascii="Times New Roman" w:hAnsi="Times New Roman"/>
          <w:lang w:val="en-GB"/>
        </w:rPr>
        <w:pict w14:anchorId="74C12FF9">
          <v:shape id="_x0000_i1219" type="#_x0000_t75" style="width:354.15pt;height:154.9pt" filled="t">
            <v:fill color2="black"/>
            <v:imagedata r:id="rId331" o:title=""/>
          </v:shape>
        </w:pict>
      </w:r>
    </w:p>
    <w:p w14:paraId="16A1C7DB" w14:textId="77777777" w:rsidR="000959A2" w:rsidRPr="00522DCA" w:rsidRDefault="000959A2">
      <w:pPr>
        <w:rPr>
          <w:rFonts w:cs="Times New Roman"/>
          <w:lang w:val="en-GB"/>
        </w:rPr>
      </w:pPr>
    </w:p>
    <w:p w14:paraId="577CE8AF" w14:textId="0CE5E452" w:rsidR="000959A2" w:rsidRPr="00522DCA" w:rsidRDefault="000959A2" w:rsidP="005D3475">
      <w:pPr>
        <w:pStyle w:val="Aufzhlungszeichen1"/>
        <w:pPrChange w:id="1104" w:author="Moritz Lautenbach" w:date="2014-04-16T11:47:00Z">
          <w:pPr>
            <w:pStyle w:val="Nummerierung1"/>
            <w:numPr>
              <w:numId w:val="7"/>
            </w:numPr>
            <w:ind w:left="360"/>
          </w:pPr>
        </w:pPrChange>
      </w:pPr>
      <w:bookmarkStart w:id="1105" w:name="_Toc415132522"/>
      <w:bookmarkStart w:id="1106" w:name="_Toc415132703"/>
      <w:ins w:id="1107" w:author="Moritz Lautenbach" w:date="2014-04-16T11:47:00Z">
        <w:r w:rsidRPr="00522DCA">
          <w:lastRenderedPageBreak/>
          <w:t xml:space="preserve">2. </w:t>
        </w:r>
      </w:ins>
      <w:r w:rsidRPr="00522DCA">
        <w:t>Look for the corresponding position in the recording in the Praat</w:t>
      </w:r>
      <w:ins w:id="1108" w:author="Moritz Lautenbach" w:date="2014-04-16T11:48:00Z">
        <w:r w:rsidRPr="00522DCA">
          <w:t>-</w:t>
        </w:r>
      </w:ins>
      <w:del w:id="1109" w:author="Moritz Lautenbach" w:date="2014-04-16T11:48:00Z">
        <w:r w:rsidRPr="00522DCA" w:rsidDel="00A00564">
          <w:delText xml:space="preserve"> </w:delText>
        </w:r>
      </w:del>
      <w:r w:rsidR="00C11634" w:rsidRPr="00522DCA">
        <w:t>Editor</w:t>
      </w:r>
      <w:r w:rsidRPr="00522DCA">
        <w:t xml:space="preserve">, i.e. move the recording to where the selected element </w:t>
      </w:r>
      <w:r w:rsidRPr="00522DCA">
        <w:rPr>
          <w:b/>
        </w:rPr>
        <w:t>starts</w:t>
      </w:r>
      <w:ins w:id="1110" w:author="Moritz Lautenbach" w:date="2014-04-16T11:48:00Z">
        <w:r w:rsidRPr="00522DCA">
          <w:rPr>
            <w:b/>
          </w:rPr>
          <w:t>.</w:t>
        </w:r>
      </w:ins>
      <w:bookmarkEnd w:id="1105"/>
      <w:bookmarkEnd w:id="1106"/>
      <w:r w:rsidRPr="00522DCA">
        <w:t xml:space="preserve"> </w:t>
      </w:r>
    </w:p>
    <w:p w14:paraId="6DF77064" w14:textId="2C37DD84" w:rsidR="000959A2" w:rsidRPr="00522DCA" w:rsidRDefault="000959A2" w:rsidP="005D3475">
      <w:pPr>
        <w:pStyle w:val="Aufzhlungszeichen1"/>
        <w:pPrChange w:id="1111" w:author="Moritz Lautenbach" w:date="2014-04-16T11:47:00Z">
          <w:pPr>
            <w:pStyle w:val="Nummerierung1"/>
            <w:numPr>
              <w:numId w:val="7"/>
            </w:numPr>
            <w:ind w:left="360"/>
          </w:pPr>
        </w:pPrChange>
      </w:pPr>
      <w:bookmarkStart w:id="1112" w:name="_Toc415132523"/>
      <w:bookmarkStart w:id="1113" w:name="_Toc415132704"/>
      <w:ins w:id="1114" w:author="Moritz Lautenbach" w:date="2014-04-16T11:47:00Z">
        <w:r w:rsidRPr="00522DCA">
          <w:t xml:space="preserve">3. </w:t>
        </w:r>
      </w:ins>
      <w:r w:rsidRPr="00522DCA">
        <w:t xml:space="preserve">Click </w:t>
      </w:r>
      <w:r w:rsidRPr="00522DCA">
        <w:rPr>
          <w:i/>
        </w:rPr>
        <w:t>Get</w:t>
      </w:r>
      <w:r w:rsidRPr="00522DCA">
        <w:t xml:space="preserve"> in the Praat panel. The position of the recording in Praat is assigned to the selected time point in EXMARaLDA as </w:t>
      </w:r>
      <w:ins w:id="1115" w:author="Moritz Lautenbach" w:date="2014-04-16T11:49:00Z">
        <w:r w:rsidRPr="00522DCA">
          <w:t>an</w:t>
        </w:r>
      </w:ins>
      <w:del w:id="1116" w:author="Moritz Lautenbach" w:date="2014-04-16T11:49:00Z">
        <w:r w:rsidRPr="00522DCA" w:rsidDel="00A00564">
          <w:delText>N</w:delText>
        </w:r>
      </w:del>
      <w:r w:rsidRPr="00522DCA">
        <w:t xml:space="preserve"> absolute time value. In the </w:t>
      </w:r>
      <w:r w:rsidR="00C11634" w:rsidRPr="00522DCA">
        <w:t>Editor</w:t>
      </w:r>
      <w:r w:rsidRPr="00522DCA">
        <w:t xml:space="preserve"> this can be seen by an absolute time value appearing on the time axis:</w:t>
      </w:r>
      <w:bookmarkEnd w:id="1112"/>
      <w:bookmarkEnd w:id="1113"/>
    </w:p>
    <w:p w14:paraId="2EA266A3" w14:textId="77777777" w:rsidR="000959A2" w:rsidRPr="00522DCA" w:rsidRDefault="0005350C">
      <w:pPr>
        <w:rPr>
          <w:rFonts w:cs="Times New Roman"/>
          <w:lang w:val="en-GB"/>
        </w:rPr>
      </w:pPr>
      <w:r>
        <w:rPr>
          <w:rFonts w:cs="Times New Roman"/>
          <w:lang w:val="en-GB"/>
        </w:rPr>
        <w:pict w14:anchorId="325A4CBC">
          <v:shape id="_x0000_i1025" type="#_x0000_t75" style="width:314.8pt;height:68.65pt" filled="t">
            <v:fill color2="black"/>
            <v:imagedata r:id="rId332" o:title=""/>
          </v:shape>
        </w:pict>
      </w:r>
    </w:p>
    <w:p w14:paraId="27484D30" w14:textId="77777777" w:rsidR="000959A2" w:rsidRPr="00522DCA" w:rsidRDefault="000959A2">
      <w:pPr>
        <w:rPr>
          <w:rFonts w:cs="Times New Roman"/>
          <w:lang w:val="en-GB"/>
        </w:rPr>
      </w:pPr>
    </w:p>
    <w:p w14:paraId="1BC5F957" w14:textId="77777777" w:rsidR="004D2814" w:rsidRPr="00522DCA" w:rsidRDefault="004D2814">
      <w:pPr>
        <w:rPr>
          <w:rFonts w:cs="Times New Roman"/>
          <w:lang w:val="en-GB"/>
        </w:rPr>
      </w:pPr>
    </w:p>
    <w:sectPr w:rsidR="004D2814" w:rsidRPr="00522DCA" w:rsidSect="00E17DA5">
      <w:pgSz w:w="11906" w:h="16838"/>
      <w:pgMar w:top="1417" w:right="1417" w:bottom="1134" w:left="1417" w:header="708" w:footer="708" w:gutter="0"/>
      <w:cols w:space="708"/>
      <w:docGrid w:linePitch="360" w:charSpace="0"/>
      <w:sectPrChange w:id="1117" w:author="Karolina Kaminska" w:date="2014-09-25T11:37:00Z">
        <w:sectPr w:rsidR="004D2814" w:rsidRPr="00522DCA" w:rsidSect="00E17DA5">
          <w:pgMar w:top="1417" w:right="1417" w:bottom="1134" w:left="1417" w:header="720" w:footer="720" w:gutter="0"/>
          <w:cols w:space="720"/>
          <w:docGrid w:charSpace="4096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9" w:author="Unbekannter Autor" w:date="2013-01-23T15:42:00Z" w:initials="Unbekannt">
    <w:p w14:paraId="36F184C2" w14:textId="77777777" w:rsidR="00F4659F" w:rsidRDefault="00F4659F">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or musical score</w:t>
      </w:r>
    </w:p>
  </w:comment>
  <w:comment w:id="200" w:author="Unbekannter Autor" w:date="2013-01-23T15:43:00Z" w:initials="Unbekannt">
    <w:p w14:paraId="6A7ED872" w14:textId="77777777" w:rsidR="00F4659F" w:rsidRDefault="00F4659F">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202" w:author="Unbekannter Autor" w:date="2013-01-23T15:44:00Z" w:initials="Unbekannt">
    <w:p w14:paraId="1F4282AE" w14:textId="77777777" w:rsidR="00F4659F" w:rsidRDefault="00F4659F">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203" w:author="Unbekannter Autor" w:date="2013-01-23T15:44:00Z" w:initials="Unbekannt">
    <w:p w14:paraId="559C0AF3" w14:textId="77777777" w:rsidR="00F4659F" w:rsidRDefault="00F4659F">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Colour </w:t>
      </w:r>
      <w:proofErr w:type="spellStart"/>
      <w:r>
        <w:rPr>
          <w:rFonts w:ascii="Segoe UI" w:eastAsia="SimSun" w:hAnsi="Segoe UI" w:cs="Mangal"/>
          <w:szCs w:val="24"/>
          <w:lang w:val="en-GB"/>
        </w:rPr>
        <w:t>color</w:t>
      </w:r>
      <w:proofErr w:type="spellEnd"/>
    </w:p>
  </w:comment>
  <w:comment w:id="204" w:author="Unbekannter Autor" w:date="2013-01-24T13:08:00Z" w:initials="Unbekannt">
    <w:p w14:paraId="5E5CFFE4" w14:textId="77777777" w:rsidR="00F4659F" w:rsidRDefault="00F4659F">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Musical score area vs </w:t>
      </w:r>
      <w:proofErr w:type="spellStart"/>
      <w:r>
        <w:rPr>
          <w:rFonts w:ascii="Segoe UI" w:eastAsia="SimSun" w:hAnsi="Segoe UI" w:cs="Mangal"/>
          <w:szCs w:val="24"/>
          <w:lang w:val="en-GB"/>
        </w:rPr>
        <w:t>partitur</w:t>
      </w:r>
      <w:proofErr w:type="spellEnd"/>
      <w:r>
        <w:rPr>
          <w:rFonts w:ascii="Segoe UI" w:eastAsia="SimSun" w:hAnsi="Segoe UI" w:cs="Mangal"/>
          <w:szCs w:val="24"/>
          <w:lang w:val="en-GB"/>
        </w:rPr>
        <w:t xml:space="preserve"> area</w:t>
      </w:r>
    </w:p>
  </w:comment>
  <w:comment w:id="205" w:author="Unbekannter Autor" w:date="2013-01-24T13:08:00Z" w:initials="Unbekannt">
    <w:p w14:paraId="30D1B215" w14:textId="77777777" w:rsidR="00F4659F" w:rsidRDefault="00F4659F">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area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area</w:t>
      </w:r>
    </w:p>
  </w:comment>
  <w:comment w:id="206" w:author="Unbekannter Autor" w:date="2013-01-24T13:08:00Z" w:initials="Unbekannt">
    <w:p w14:paraId="77A9AAD0" w14:textId="77777777" w:rsidR="00F4659F" w:rsidRDefault="00F4659F">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area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area</w:t>
      </w:r>
    </w:p>
  </w:comment>
  <w:comment w:id="207" w:author="Unbekannter Autor" w:date="2013-01-24T13:09:00Z" w:initials="Unbekannt">
    <w:p w14:paraId="430AEFF0" w14:textId="77777777" w:rsidR="00F4659F" w:rsidRDefault="00F4659F">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English alternative? </w:t>
      </w:r>
    </w:p>
  </w:comment>
  <w:comment w:id="208" w:author="Unbekannter Autor" w:date="2013-01-24T13:10:00Z" w:initials="Unbekannt">
    <w:p w14:paraId="15A3A621" w14:textId="77777777" w:rsidR="00F4659F" w:rsidRDefault="00F4659F">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Musical score line vs </w:t>
      </w:r>
      <w:proofErr w:type="spellStart"/>
      <w:r>
        <w:rPr>
          <w:rFonts w:ascii="Segoe UI" w:eastAsia="SimSun" w:hAnsi="Segoe UI" w:cs="Mangal"/>
          <w:szCs w:val="24"/>
          <w:lang w:val="en-GB"/>
        </w:rPr>
        <w:t>partitur</w:t>
      </w:r>
      <w:proofErr w:type="spellEnd"/>
      <w:r>
        <w:rPr>
          <w:rFonts w:ascii="Segoe UI" w:eastAsia="SimSun" w:hAnsi="Segoe UI" w:cs="Mangal"/>
          <w:szCs w:val="24"/>
          <w:lang w:val="en-GB"/>
        </w:rPr>
        <w:t xml:space="preserve"> line</w:t>
      </w:r>
    </w:p>
  </w:comment>
  <w:comment w:id="209" w:author="Unbekannter Autor" w:date="2013-01-24T13:11:00Z" w:initials="Unbekannt">
    <w:p w14:paraId="4228EE98" w14:textId="77777777" w:rsidR="00F4659F" w:rsidRDefault="00F4659F">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area vs musical score area</w:t>
      </w:r>
    </w:p>
  </w:comment>
  <w:comment w:id="210" w:author="Unbekannter Autor" w:date="2013-01-24T13:12:00Z" w:initials="Unbekannt">
    <w:p w14:paraId="3756164F" w14:textId="77777777" w:rsidR="00F4659F" w:rsidRDefault="00F4659F">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line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line</w:t>
      </w:r>
    </w:p>
  </w:comment>
  <w:comment w:id="211" w:author="Unbekannter Autor" w:date="2013-01-24T13:12:00Z" w:initials="Unbekannt">
    <w:p w14:paraId="7CA2AD69" w14:textId="77777777" w:rsidR="00F4659F" w:rsidRDefault="00F4659F">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Synchroniation</w:t>
      </w:r>
      <w:proofErr w:type="spellEnd"/>
      <w:r>
        <w:rPr>
          <w:rFonts w:ascii="Segoe UI" w:eastAsia="SimSun" w:hAnsi="Segoe UI" w:cs="Mangal"/>
          <w:szCs w:val="24"/>
          <w:lang w:val="en-GB"/>
        </w:rPr>
        <w:t xml:space="preserve"> ratio? </w:t>
      </w:r>
    </w:p>
  </w:comment>
  <w:comment w:id="212" w:author="Unbekannter Autor" w:date="2013-01-24T13:13:00Z" w:initials="Unbekannt">
    <w:p w14:paraId="07E397C0" w14:textId="77777777" w:rsidR="00F4659F" w:rsidRDefault="00F4659F">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line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line</w:t>
      </w:r>
    </w:p>
  </w:comment>
  <w:comment w:id="213" w:author="Unbekannter Autor" w:date="2013-01-24T13:14:00Z" w:initials="Unbekannt">
    <w:p w14:paraId="414144F1" w14:textId="77777777" w:rsidR="00F4659F" w:rsidRDefault="00F4659F">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s.o</w:t>
      </w:r>
      <w:proofErr w:type="spellEnd"/>
      <w:r>
        <w:rPr>
          <w:rFonts w:ascii="Segoe UI" w:eastAsia="SimSun" w:hAnsi="Segoe UI" w:cs="Mangal"/>
          <w:szCs w:val="24"/>
          <w:lang w:val="en-GB"/>
        </w:rPr>
        <w:t>.</w:t>
      </w:r>
    </w:p>
  </w:comment>
  <w:comment w:id="214" w:author="Unbekannter Autor" w:date="2013-01-24T13:15:00Z" w:initials="Unbekannt">
    <w:p w14:paraId="7FFEA11F" w14:textId="77777777" w:rsidR="00F4659F" w:rsidRDefault="00F4659F">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215" w:author="Unbekannter Autor" w:date="2013-01-24T13:15:00Z" w:initials="Unbekannt">
    <w:p w14:paraId="66781EB7" w14:textId="77777777" w:rsidR="00F4659F" w:rsidRDefault="00F4659F">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216" w:author="Unbekannter Autor" w:date="2013-01-24T13:16:00Z" w:initials="Unbekannt">
    <w:p w14:paraId="293F4772" w14:textId="77777777" w:rsidR="00F4659F" w:rsidRPr="0049368D" w:rsidRDefault="00F4659F">
      <w:pPr>
        <w:overflowPunct w:val="0"/>
        <w:spacing w:line="0" w:lineRule="atLeast"/>
        <w:rPr>
          <w:rFonts w:ascii="Segoe UI" w:eastAsia="SimSun" w:hAnsi="Segoe UI" w:cs="Mangal"/>
          <w:szCs w:val="24"/>
        </w:rPr>
      </w:pPr>
      <w:r>
        <w:annotationRef/>
      </w:r>
      <w:r w:rsidRPr="0049368D">
        <w:rPr>
          <w:rFonts w:ascii="Segoe UI" w:eastAsia="SimSun" w:hAnsi="Segoe UI" w:cs="Mangal"/>
          <w:szCs w:val="24"/>
        </w:rPr>
        <w:t xml:space="preserve">?? </w:t>
      </w:r>
    </w:p>
  </w:comment>
  <w:comment w:id="217" w:author="Unbekannter Autor" w:date="2013-01-24T13:16:00Z" w:initials="Unbekannt">
    <w:p w14:paraId="7BA4A8A4" w14:textId="77777777" w:rsidR="00F4659F" w:rsidRPr="0049368D" w:rsidRDefault="00F4659F">
      <w:pPr>
        <w:overflowPunct w:val="0"/>
        <w:spacing w:line="0" w:lineRule="atLeast"/>
        <w:rPr>
          <w:rFonts w:ascii="Segoe UI" w:eastAsia="SimSun" w:hAnsi="Segoe UI" w:cs="Mangal"/>
          <w:szCs w:val="24"/>
        </w:rPr>
      </w:pPr>
      <w:r>
        <w:annotationRef/>
      </w:r>
      <w:r w:rsidRPr="0049368D">
        <w:rPr>
          <w:rFonts w:ascii="Segoe UI" w:eastAsia="SimSun" w:hAnsi="Segoe UI" w:cs="Mangal"/>
          <w:szCs w:val="24"/>
        </w:rPr>
        <w:t>s.o.</w:t>
      </w:r>
    </w:p>
  </w:comment>
  <w:comment w:id="297" w:author="Moritz Lautenbach" w:date="2014-04-15T16:10:00Z" w:initials="ML">
    <w:p w14:paraId="32041AD0" w14:textId="77777777" w:rsidR="00F4659F" w:rsidRDefault="00F4659F">
      <w:pPr>
        <w:pStyle w:val="Kommentartext"/>
      </w:pPr>
      <w:r>
        <w:rPr>
          <w:rStyle w:val="Kommentarzeichen"/>
        </w:rPr>
        <w:annotationRef/>
      </w:r>
      <w:r>
        <w:t>An anderer Stelle „</w:t>
      </w:r>
      <w:proofErr w:type="spellStart"/>
      <w:r>
        <w:t>digitised</w:t>
      </w:r>
      <w:proofErr w:type="spellEnd"/>
      <w:r>
        <w:t>“</w:t>
      </w:r>
    </w:p>
  </w:comment>
  <w:comment w:id="374" w:author="Moritz Lautenbach" w:date="2014-04-16T09:16:00Z" w:initials="ML">
    <w:p w14:paraId="3A307048" w14:textId="77777777" w:rsidR="00F4659F" w:rsidRDefault="00F4659F">
      <w:pPr>
        <w:pStyle w:val="Kommentartext"/>
      </w:pPr>
      <w:r>
        <w:rPr>
          <w:rStyle w:val="Kommentarzeichen"/>
        </w:rPr>
        <w:annotationRef/>
      </w:r>
      <w:r>
        <w:t>E. Tier Menu</w:t>
      </w:r>
    </w:p>
  </w:comment>
  <w:comment w:id="556" w:author="Moritz Lautenbach" w:date="2014-04-16T09:36:00Z" w:initials="ML">
    <w:p w14:paraId="75ADC696" w14:textId="77777777" w:rsidR="00F4659F" w:rsidRDefault="00F4659F">
      <w:pPr>
        <w:pStyle w:val="Kommentartext"/>
      </w:pPr>
      <w:r>
        <w:rPr>
          <w:rStyle w:val="Kommentarzeichen"/>
        </w:rPr>
        <w:annotationRef/>
      </w:r>
      <w:r>
        <w:t>G. Timeline Menu</w:t>
      </w:r>
    </w:p>
  </w:comment>
  <w:comment w:id="643" w:author="Moritz Lautenbach" w:date="2014-04-16T09:49:00Z" w:initials="ML">
    <w:p w14:paraId="6D8CC01D" w14:textId="77777777" w:rsidR="00F4659F" w:rsidRDefault="00F4659F">
      <w:pPr>
        <w:pStyle w:val="Kommentartext"/>
      </w:pPr>
      <w:r>
        <w:rPr>
          <w:rStyle w:val="Kommentarzeichen"/>
        </w:rPr>
        <w:annotationRef/>
      </w:r>
      <w:r>
        <w:t>H. Format-Menu</w:t>
      </w:r>
    </w:p>
  </w:comment>
  <w:comment w:id="645" w:author="Moritz Lautenbach" w:date="2014-04-16T09:54:00Z" w:initials="ML">
    <w:p w14:paraId="4BB2FB37" w14:textId="77777777" w:rsidR="00F4659F" w:rsidRDefault="00F4659F">
      <w:pPr>
        <w:pStyle w:val="Kommentartext"/>
      </w:pPr>
      <w:r>
        <w:rPr>
          <w:rStyle w:val="Kommentarzeichen"/>
        </w:rPr>
        <w:annotationRef/>
      </w:r>
      <w:r>
        <w:t>Ausdruck?</w:t>
      </w:r>
    </w:p>
  </w:comment>
  <w:comment w:id="753" w:author="Moritz Lautenbach" w:date="2014-04-16T10:08:00Z" w:initials="ML">
    <w:p w14:paraId="2C5C4F5D" w14:textId="77777777" w:rsidR="00F4659F" w:rsidRDefault="00F4659F" w:rsidP="000959A2">
      <w:pPr>
        <w:pStyle w:val="Kommentartext"/>
        <w:widowControl w:val="0"/>
        <w:numPr>
          <w:ilvl w:val="0"/>
          <w:numId w:val="37"/>
        </w:numPr>
        <w:tabs>
          <w:tab w:val="left" w:pos="482"/>
        </w:tabs>
        <w:spacing w:line="100" w:lineRule="atLeast"/>
        <w:jc w:val="both"/>
      </w:pPr>
      <w:r>
        <w:rPr>
          <w:rStyle w:val="Kommentarzeichen"/>
        </w:rPr>
        <w:annotationRef/>
      </w:r>
      <w:r>
        <w:t>Help-Menu</w:t>
      </w:r>
    </w:p>
  </w:comment>
  <w:comment w:id="806" w:author="Moritz Lautenbach" w:date="2014-04-16T10:24:00Z" w:initials="ML">
    <w:p w14:paraId="569A594B" w14:textId="77777777" w:rsidR="00F4659F" w:rsidRDefault="00F4659F">
      <w:pPr>
        <w:pStyle w:val="Kommentartext"/>
      </w:pPr>
      <w:r>
        <w:rPr>
          <w:rStyle w:val="Kommentarzeichen"/>
        </w:rPr>
        <w:annotationRef/>
      </w:r>
      <w:r>
        <w:t>Begriffe</w:t>
      </w:r>
    </w:p>
  </w:comment>
  <w:comment w:id="879" w:author="Moritz Lautenbach" w:date="2014-04-16T11:01:00Z" w:initials="ML">
    <w:p w14:paraId="5F0B6614" w14:textId="77777777" w:rsidR="00F4659F" w:rsidRDefault="00F4659F">
      <w:pPr>
        <w:pStyle w:val="Kommentartext"/>
      </w:pPr>
      <w:r>
        <w:rPr>
          <w:rStyle w:val="Kommentarzeichen"/>
        </w:rPr>
        <w:annotationRef/>
      </w:r>
      <w:r>
        <w:t>Begriff</w:t>
      </w:r>
    </w:p>
  </w:comment>
  <w:comment w:id="886" w:author="Moritz Lautenbach" w:date="2014-04-16T11:01:00Z" w:initials="ML">
    <w:p w14:paraId="5357F2CB" w14:textId="77777777" w:rsidR="00F4659F" w:rsidRDefault="00F4659F">
      <w:pPr>
        <w:pStyle w:val="Kommentartext"/>
      </w:pPr>
      <w:r>
        <w:rPr>
          <w:rStyle w:val="Kommentarzeichen"/>
        </w:rPr>
        <w:annotationRef/>
      </w:r>
      <w:r>
        <w:t>Begriff</w:t>
      </w:r>
    </w:p>
  </w:comment>
  <w:comment w:id="900" w:author="Moritz Lautenbach" w:date="2014-04-16T11:03:00Z" w:initials="ML">
    <w:p w14:paraId="700A344E" w14:textId="77777777" w:rsidR="00F4659F" w:rsidRDefault="00F4659F">
      <w:pPr>
        <w:pStyle w:val="Kommentartext"/>
      </w:pPr>
      <w:r>
        <w:rPr>
          <w:rStyle w:val="Kommentarzeichen"/>
        </w:rPr>
        <w:annotationRef/>
      </w:r>
      <w:r>
        <w:t>Begriff</w:t>
      </w:r>
    </w:p>
  </w:comment>
  <w:comment w:id="902" w:author="Moritz Lautenbach" w:date="2014-04-16T11:04:00Z" w:initials="ML">
    <w:p w14:paraId="52857704" w14:textId="77777777" w:rsidR="00F4659F" w:rsidRDefault="00F4659F">
      <w:pPr>
        <w:pStyle w:val="Kommentartext"/>
      </w:pPr>
      <w:r>
        <w:rPr>
          <w:rStyle w:val="Kommentarzeichen"/>
        </w:rPr>
        <w:annotationRef/>
      </w:r>
      <w:r>
        <w:t>Begriff</w:t>
      </w:r>
    </w:p>
  </w:comment>
  <w:comment w:id="905" w:author="Moritz Lautenbach" w:date="2014-04-16T11:05:00Z" w:initials="ML">
    <w:p w14:paraId="0BF9F62E" w14:textId="77777777" w:rsidR="00F4659F" w:rsidRDefault="00F4659F">
      <w:pPr>
        <w:pStyle w:val="Kommentartext"/>
      </w:pPr>
      <w:r>
        <w:rPr>
          <w:rStyle w:val="Kommentarzeichen"/>
        </w:rPr>
        <w:annotationRef/>
      </w:r>
      <w:r>
        <w:t>Begriff</w:t>
      </w:r>
    </w:p>
  </w:comment>
  <w:comment w:id="910" w:author="Moritz Lautenbach" w:date="2014-04-16T11:06:00Z" w:initials="ML">
    <w:p w14:paraId="0F65EC4D" w14:textId="77777777" w:rsidR="00F4659F" w:rsidRDefault="00F4659F">
      <w:pPr>
        <w:pStyle w:val="Kommentartext"/>
      </w:pPr>
      <w:r>
        <w:rPr>
          <w:rStyle w:val="Kommentarzeichen"/>
        </w:rPr>
        <w:annotationRef/>
      </w:r>
      <w:r>
        <w:t>Begriff</w:t>
      </w:r>
    </w:p>
  </w:comment>
  <w:comment w:id="914" w:author="Moritz Lautenbach" w:date="2014-04-16T11:06:00Z" w:initials="ML">
    <w:p w14:paraId="5426F22E" w14:textId="77777777" w:rsidR="00F4659F" w:rsidRDefault="00F4659F">
      <w:pPr>
        <w:pStyle w:val="Kommentartext"/>
      </w:pPr>
      <w:r>
        <w:rPr>
          <w:rStyle w:val="Kommentarzeichen"/>
        </w:rPr>
        <w:annotationRef/>
      </w:r>
      <w:r>
        <w:t>Begriff</w:t>
      </w:r>
    </w:p>
  </w:comment>
  <w:comment w:id="917" w:author="Moritz Lautenbach" w:date="2014-04-16T11:06:00Z" w:initials="ML">
    <w:p w14:paraId="7525AEFE" w14:textId="77777777" w:rsidR="00F4659F" w:rsidRDefault="00F4659F">
      <w:pPr>
        <w:pStyle w:val="Kommentartext"/>
      </w:pPr>
      <w:r>
        <w:rPr>
          <w:rStyle w:val="Kommentarzeichen"/>
        </w:rPr>
        <w:annotationRef/>
      </w:r>
      <w:r>
        <w:t>Begriff</w:t>
      </w:r>
    </w:p>
  </w:comment>
  <w:comment w:id="919" w:author="Moritz Lautenbach" w:date="2014-04-16T11:06:00Z" w:initials="ML">
    <w:p w14:paraId="41B72FC6" w14:textId="77777777" w:rsidR="00F4659F" w:rsidRDefault="00F4659F">
      <w:pPr>
        <w:pStyle w:val="Kommentartext"/>
      </w:pPr>
      <w:r>
        <w:rPr>
          <w:rStyle w:val="Kommentarzeichen"/>
        </w:rPr>
        <w:annotationRef/>
      </w:r>
      <w:r>
        <w:t>Begriff</w:t>
      </w:r>
    </w:p>
  </w:comment>
  <w:comment w:id="920" w:author="Moritz Lautenbach" w:date="2014-04-16T11:06:00Z" w:initials="ML">
    <w:p w14:paraId="2BB08F2E" w14:textId="77777777" w:rsidR="00F4659F" w:rsidRDefault="00F4659F">
      <w:pPr>
        <w:pStyle w:val="Kommentartext"/>
      </w:pPr>
      <w:r>
        <w:rPr>
          <w:rStyle w:val="Kommentarzeichen"/>
        </w:rPr>
        <w:annotationRef/>
      </w:r>
      <w:r>
        <w:t>Begriff</w:t>
      </w:r>
    </w:p>
  </w:comment>
  <w:comment w:id="922" w:author="Moritz Lautenbach" w:date="2014-04-16T11:06:00Z" w:initials="ML">
    <w:p w14:paraId="2F719FCB" w14:textId="77777777" w:rsidR="00F4659F" w:rsidRDefault="00F4659F">
      <w:pPr>
        <w:pStyle w:val="Kommentartext"/>
      </w:pPr>
      <w:r>
        <w:rPr>
          <w:rStyle w:val="Kommentarzeichen"/>
        </w:rPr>
        <w:annotationRef/>
      </w:r>
      <w:r>
        <w:t>Begriff</w:t>
      </w:r>
    </w:p>
  </w:comment>
  <w:comment w:id="924" w:author="Moritz Lautenbach" w:date="2014-04-16T11:06:00Z" w:initials="ML">
    <w:p w14:paraId="350BFE8C" w14:textId="77777777" w:rsidR="00F4659F" w:rsidRDefault="00F4659F">
      <w:pPr>
        <w:pStyle w:val="Kommentartext"/>
      </w:pPr>
      <w:r>
        <w:rPr>
          <w:rStyle w:val="Kommentarzeichen"/>
        </w:rPr>
        <w:annotationRef/>
      </w:r>
      <w:r>
        <w:t>Begriff</w:t>
      </w:r>
    </w:p>
  </w:comment>
  <w:comment w:id="927" w:author="Moritz Lautenbach" w:date="2014-04-16T11:07:00Z" w:initials="ML">
    <w:p w14:paraId="2831057F" w14:textId="77777777" w:rsidR="00F4659F" w:rsidRDefault="00F4659F">
      <w:pPr>
        <w:pStyle w:val="Kommentartext"/>
      </w:pPr>
      <w:r>
        <w:rPr>
          <w:rStyle w:val="Kommentarzeichen"/>
        </w:rPr>
        <w:annotationRef/>
      </w:r>
      <w:r>
        <w:t>Begriff</w:t>
      </w:r>
    </w:p>
  </w:comment>
  <w:comment w:id="930" w:author="Moritz Lautenbach" w:date="2014-04-16T11:08:00Z" w:initials="ML">
    <w:p w14:paraId="7BAC9B4C" w14:textId="77777777" w:rsidR="00F4659F" w:rsidRDefault="00F4659F">
      <w:pPr>
        <w:pStyle w:val="Kommentartext"/>
      </w:pPr>
      <w:r>
        <w:rPr>
          <w:rStyle w:val="Kommentarzeichen"/>
        </w:rPr>
        <w:annotationRef/>
      </w:r>
      <w:r>
        <w:t>Begriff</w:t>
      </w:r>
    </w:p>
  </w:comment>
  <w:comment w:id="1052" w:author="Moritz Lautenbach" w:date="2014-04-16T11:37:00Z" w:initials="ML">
    <w:p w14:paraId="5640CA26" w14:textId="77777777" w:rsidR="00F4659F" w:rsidRDefault="00F4659F">
      <w:pPr>
        <w:pStyle w:val="Kommentartext"/>
      </w:pPr>
      <w:r>
        <w:rPr>
          <w:rStyle w:val="Kommentarzeichen"/>
        </w:rPr>
        <w:annotationRef/>
      </w:r>
      <w:r>
        <w:t>In dieser Tabelle Symbole ersetzen</w:t>
      </w:r>
    </w:p>
  </w:comment>
  <w:comment w:id="1064" w:author="Moritz Lautenbach" w:date="2014-04-16T11:37:00Z" w:initials="ML">
    <w:p w14:paraId="0E97FDFB" w14:textId="77777777" w:rsidR="00F4659F" w:rsidRDefault="00F4659F">
      <w:pPr>
        <w:pStyle w:val="Kommentartext"/>
      </w:pPr>
      <w:r>
        <w:rPr>
          <w:rStyle w:val="Kommentarzeichen"/>
        </w:rPr>
        <w:annotationRef/>
      </w:r>
      <w:r>
        <w:t xml:space="preserve">s.o. </w:t>
      </w:r>
    </w:p>
  </w:comment>
  <w:comment w:id="1067" w:author="Moritz Lautenbach" w:date="2014-04-16T11:38:00Z" w:initials="ML">
    <w:p w14:paraId="77F7486B" w14:textId="77777777" w:rsidR="00F4659F" w:rsidRDefault="00F4659F">
      <w:pPr>
        <w:pStyle w:val="Kommentartext"/>
      </w:pPr>
      <w:r>
        <w:rPr>
          <w:rStyle w:val="Kommentarzeichen"/>
        </w:rPr>
        <w:annotationRef/>
      </w:r>
      <w:r>
        <w:t xml:space="preserve">Begriff: </w:t>
      </w:r>
      <w:proofErr w:type="spellStart"/>
      <w:r>
        <w:t>digitalised</w:t>
      </w:r>
      <w:proofErr w:type="spellEnd"/>
      <w:r>
        <w:t xml:space="preserve"> // </w:t>
      </w:r>
      <w:proofErr w:type="spellStart"/>
      <w:r>
        <w:t>digitised</w:t>
      </w:r>
      <w:proofErr w:type="spellEnd"/>
      <w:r>
        <w:t xml:space="preserve"> // </w:t>
      </w:r>
      <w:proofErr w:type="spellStart"/>
      <w:r>
        <w:t>digitzed</w:t>
      </w:r>
      <w:proofErr w:type="spellEnd"/>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F184C2" w15:done="0"/>
  <w15:commentEx w15:paraId="6A7ED872" w15:done="0"/>
  <w15:commentEx w15:paraId="1F4282AE" w15:done="0"/>
  <w15:commentEx w15:paraId="559C0AF3" w15:done="0"/>
  <w15:commentEx w15:paraId="5E5CFFE4" w15:done="0"/>
  <w15:commentEx w15:paraId="30D1B215" w15:done="0"/>
  <w15:commentEx w15:paraId="77A9AAD0" w15:done="0"/>
  <w15:commentEx w15:paraId="430AEFF0" w15:done="0"/>
  <w15:commentEx w15:paraId="15A3A621" w15:done="0"/>
  <w15:commentEx w15:paraId="4228EE98" w15:done="0"/>
  <w15:commentEx w15:paraId="3756164F" w15:done="0"/>
  <w15:commentEx w15:paraId="7CA2AD69" w15:done="0"/>
  <w15:commentEx w15:paraId="07E397C0" w15:done="0"/>
  <w15:commentEx w15:paraId="414144F1" w15:done="0"/>
  <w15:commentEx w15:paraId="7FFEA11F" w15:done="0"/>
  <w15:commentEx w15:paraId="66781EB7" w15:done="0"/>
  <w15:commentEx w15:paraId="293F4772" w15:done="0"/>
  <w15:commentEx w15:paraId="7BA4A8A4" w15:done="0"/>
  <w15:commentEx w15:paraId="32041AD0" w15:done="0"/>
  <w15:commentEx w15:paraId="3A307048" w15:done="0"/>
  <w15:commentEx w15:paraId="75ADC696" w15:done="0"/>
  <w15:commentEx w15:paraId="6D8CC01D" w15:done="0"/>
  <w15:commentEx w15:paraId="4BB2FB37" w15:done="0"/>
  <w15:commentEx w15:paraId="2C5C4F5D" w15:done="0"/>
  <w15:commentEx w15:paraId="569A594B" w15:done="0"/>
  <w15:commentEx w15:paraId="5F0B6614" w15:done="0"/>
  <w15:commentEx w15:paraId="5357F2CB" w15:done="0"/>
  <w15:commentEx w15:paraId="700A344E" w15:done="0"/>
  <w15:commentEx w15:paraId="52857704" w15:done="0"/>
  <w15:commentEx w15:paraId="0BF9F62E" w15:done="0"/>
  <w15:commentEx w15:paraId="0F65EC4D" w15:done="0"/>
  <w15:commentEx w15:paraId="5426F22E" w15:done="0"/>
  <w15:commentEx w15:paraId="7525AEFE" w15:done="0"/>
  <w15:commentEx w15:paraId="41B72FC6" w15:done="0"/>
  <w15:commentEx w15:paraId="2BB08F2E" w15:done="0"/>
  <w15:commentEx w15:paraId="2F719FCB" w15:done="0"/>
  <w15:commentEx w15:paraId="350BFE8C" w15:done="0"/>
  <w15:commentEx w15:paraId="2831057F" w15:done="0"/>
  <w15:commentEx w15:paraId="7BAC9B4C" w15:done="0"/>
  <w15:commentEx w15:paraId="5640CA26" w15:done="0"/>
  <w15:commentEx w15:paraId="0E97FDFB" w15:done="0"/>
  <w15:commentEx w15:paraId="77F7486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9A4E27" w14:textId="77777777" w:rsidR="007F2552" w:rsidRDefault="007F2552">
      <w:pPr>
        <w:spacing w:after="0"/>
      </w:pPr>
      <w:r>
        <w:separator/>
      </w:r>
    </w:p>
  </w:endnote>
  <w:endnote w:type="continuationSeparator" w:id="0">
    <w:p w14:paraId="0F651F58" w14:textId="77777777" w:rsidR="007F2552" w:rsidRDefault="007F2552">
      <w:pPr>
        <w:spacing w:after="0"/>
      </w:pPr>
      <w:r>
        <w:continuationSeparator/>
      </w:r>
    </w:p>
  </w:endnote>
  <w:endnote w:type="continuationNotice" w:id="1">
    <w:p w14:paraId="2DA490E0" w14:textId="77777777" w:rsidR="007F2552" w:rsidRDefault="007F255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9141A" w14:textId="77777777" w:rsidR="00F4659F" w:rsidRDefault="00F4659F"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4F14FBB7" w14:textId="77777777" w:rsidR="00F4659F" w:rsidRDefault="00F4659F">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B1477" w14:textId="77777777" w:rsidR="00F4659F" w:rsidRDefault="00F4659F"/>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9A5C6" w14:textId="77777777" w:rsidR="00F4659F" w:rsidRDefault="00F4659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CFE1E" w14:textId="77777777" w:rsidR="00F4659F" w:rsidRDefault="00F4659F"/>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FAB71" w14:textId="77777777" w:rsidR="00F4659F" w:rsidRDefault="00F4659F"/>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DCE01" w14:textId="77777777" w:rsidR="00F4659F" w:rsidRDefault="00F4659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86CA0" w14:textId="77777777" w:rsidR="00F4659F" w:rsidRDefault="00F4659F"/>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6A9A" w14:textId="77777777" w:rsidR="00F4659F" w:rsidRDefault="00F4659F"/>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7AF43" w14:textId="77777777" w:rsidR="00F4659F" w:rsidRDefault="00F4659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13432" w14:textId="77777777" w:rsidR="00F4659F" w:rsidRDefault="00F4659F"/>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060A8" w14:textId="77777777" w:rsidR="00F4659F" w:rsidRDefault="00F4659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03F3C" w14:textId="77777777" w:rsidR="00F4659F" w:rsidRDefault="00F4659F"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5D3475">
      <w:rPr>
        <w:rStyle w:val="Seitenzahl"/>
        <w:noProof/>
      </w:rPr>
      <w:t>8</w:t>
    </w:r>
    <w:r>
      <w:rPr>
        <w:rStyle w:val="Seitenzahl"/>
      </w:rPr>
      <w:fldChar w:fldCharType="end"/>
    </w:r>
  </w:p>
  <w:p w14:paraId="2036AF8C" w14:textId="77777777" w:rsidR="00F4659F" w:rsidRDefault="00F4659F">
    <w:pPr>
      <w:pStyle w:val="Fuzeile"/>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6831" w14:textId="77777777" w:rsidR="00F4659F" w:rsidRDefault="00F4659F"/>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65CDA" w14:textId="77777777" w:rsidR="00F4659F" w:rsidRDefault="00F4659F"/>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40CB" w14:textId="77777777" w:rsidR="00F4659F" w:rsidRDefault="00F4659F"/>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35E75" w14:textId="77777777" w:rsidR="00F4659F" w:rsidRDefault="00F4659F"/>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3E4E3" w14:textId="77777777" w:rsidR="00F4659F" w:rsidRDefault="00F4659F"/>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726B" w14:textId="77777777" w:rsidR="00F4659F" w:rsidRDefault="00F4659F"/>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2BE65" w14:textId="77777777" w:rsidR="00F4659F" w:rsidRDefault="00F4659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A009" w14:textId="77777777" w:rsidR="00F4659F" w:rsidRDefault="00F4659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BEB81" w14:textId="77777777" w:rsidR="00F4659F" w:rsidRDefault="00F4659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B01277" w14:textId="77777777" w:rsidR="00F4659F" w:rsidRDefault="00F4659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D7582" w14:textId="77777777" w:rsidR="00F4659F" w:rsidRDefault="00F4659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98686" w14:textId="77777777" w:rsidR="00F4659F" w:rsidRDefault="00F4659F"/>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1F6E" w14:textId="77777777" w:rsidR="00F4659F" w:rsidRDefault="00F4659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0D863" w14:textId="77777777" w:rsidR="00F4659F" w:rsidRDefault="00F4659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84469B" w14:textId="77777777" w:rsidR="007F2552" w:rsidRDefault="007F2552">
      <w:pPr>
        <w:spacing w:after="0"/>
      </w:pPr>
      <w:r>
        <w:separator/>
      </w:r>
    </w:p>
  </w:footnote>
  <w:footnote w:type="continuationSeparator" w:id="0">
    <w:p w14:paraId="5C0C40EE" w14:textId="77777777" w:rsidR="007F2552" w:rsidRDefault="007F2552">
      <w:pPr>
        <w:spacing w:after="0"/>
      </w:pPr>
      <w:r>
        <w:continuationSeparator/>
      </w:r>
    </w:p>
  </w:footnote>
  <w:footnote w:type="continuationNotice" w:id="1">
    <w:p w14:paraId="3F9356A1" w14:textId="77777777" w:rsidR="007F2552" w:rsidRDefault="007F2552">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F3609" w14:textId="5F17D90A" w:rsidR="00F4659F" w:rsidRDefault="00F4659F">
    <w:pPr>
      <w:pStyle w:val="Kopfzeile"/>
      <w:rPr>
        <w:lang w:val="en-GB"/>
      </w:rPr>
    </w:pPr>
    <w:r>
      <w:rPr>
        <w:lang w:val="en-GB"/>
      </w:rPr>
      <w:t>EXMARaLDA Partitur-Editor User Manual</w:t>
    </w:r>
    <w:r>
      <w:rPr>
        <w:lang w:val="en-GB"/>
      </w:rPr>
      <w:tab/>
    </w:r>
    <w:r>
      <w:rPr>
        <w:lang w:val="en-GB"/>
      </w:rPr>
      <w:tab/>
    </w:r>
    <w:r>
      <w:rPr>
        <w:lang w:val="en-GB"/>
      </w:rPr>
      <w:fldChar w:fldCharType="begin"/>
    </w:r>
    <w:r>
      <w:rPr>
        <w:lang w:val="en-GB"/>
      </w:rPr>
      <w:instrText xml:space="preserve"> STYLEREF  "Überschrift 1"  \* MERGEFORMAT </w:instrText>
    </w:r>
    <w:r>
      <w:rPr>
        <w:lang w:val="en-GB"/>
      </w:rPr>
      <w:fldChar w:fldCharType="separate"/>
    </w:r>
    <w:r w:rsidR="005D3475">
      <w:rPr>
        <w:noProof/>
        <w:lang w:val="en-GB"/>
      </w:rPr>
      <w:t>USER INTERFACE</w:t>
    </w:r>
    <w:r>
      <w:rPr>
        <w:lang w:val="en-GB"/>
      </w:rPr>
      <w:fldChar w:fldCharType="end"/>
    </w:r>
    <w:r>
      <w:rPr>
        <w:lang w:val="en-GB"/>
      </w:rPr>
      <w:t xml:space="preserve"> </w:t>
    </w:r>
  </w:p>
  <w:p w14:paraId="1ACB7E89" w14:textId="77777777" w:rsidR="00F4659F" w:rsidRDefault="00F4659F">
    <w:pPr>
      <w:pStyle w:val="Kopfzeile"/>
      <w:rPr>
        <w:lang w:val="en-GB"/>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778B8" w14:textId="77777777" w:rsidR="00F4659F" w:rsidRDefault="00F4659F"/>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BC961" w14:textId="77777777" w:rsidR="00F4659F" w:rsidRDefault="00F4659F"/>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037C" w14:textId="6AED438D" w:rsidR="00F4659F" w:rsidRDefault="00F4659F">
    <w:pPr>
      <w:pStyle w:val="Kopfzeile"/>
    </w:pPr>
    <w:r>
      <w:t>EXMARaLDA Partitur-Editor – Handbuch</w:t>
    </w:r>
    <w:r>
      <w:tab/>
    </w:r>
    <w:r>
      <w:tab/>
      <w:t>Tier Menu</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62FFB" w14:textId="77777777" w:rsidR="00F4659F" w:rsidRDefault="00F4659F"/>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039F9" w14:textId="1E4197F0" w:rsidR="00F4659F" w:rsidRPr="00FC7598" w:rsidRDefault="00F4659F">
    <w:pPr>
      <w:pStyle w:val="Kopfzeile"/>
      <w:rPr>
        <w:lang w:val="en-US"/>
        <w:rPrChange w:id="781" w:author="Moritz Lautenbach" w:date="2014-04-16T10:11:00Z">
          <w:rPr/>
        </w:rPrChange>
      </w:rPr>
    </w:pPr>
    <w:r w:rsidRPr="00FC7598">
      <w:rPr>
        <w:lang w:val="en-US"/>
        <w:rPrChange w:id="782" w:author="Moritz Lautenbach" w:date="2014-04-16T10:11:00Z">
          <w:rPr/>
        </w:rPrChange>
      </w:rPr>
      <w:t>EXMARaLDA Partitur-</w:t>
    </w:r>
    <w:r>
      <w:rPr>
        <w:lang w:val="en-US"/>
      </w:rPr>
      <w:t>Editor</w:t>
    </w:r>
    <w:r w:rsidRPr="00FC7598">
      <w:rPr>
        <w:lang w:val="en-US"/>
        <w:rPrChange w:id="783" w:author="Moritz Lautenbach" w:date="2014-04-16T10:11:00Z">
          <w:rPr/>
        </w:rPrChange>
      </w:rPr>
      <w:t xml:space="preserve"> – Handbuch</w:t>
    </w:r>
    <w:r w:rsidRPr="00FC7598">
      <w:rPr>
        <w:lang w:val="en-US"/>
        <w:rPrChange w:id="784" w:author="Moritz Lautenbach" w:date="2014-04-16T10:11:00Z">
          <w:rPr/>
        </w:rPrChange>
      </w:rPr>
      <w:tab/>
    </w:r>
    <w:r w:rsidRPr="00FC7598">
      <w:rPr>
        <w:lang w:val="en-US"/>
        <w:rPrChange w:id="785" w:author="Moritz Lautenbach" w:date="2014-04-16T10:11:00Z">
          <w:rPr/>
        </w:rPrChange>
      </w:rPr>
      <w:tab/>
      <w:t>SIMPLE EXMARaLDA Conventions</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D6942" w14:textId="77777777" w:rsidR="00F4659F" w:rsidRDefault="00F4659F"/>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C556E" w14:textId="0DBCA8E8" w:rsidR="00F4659F" w:rsidRDefault="00F4659F">
    <w:pPr>
      <w:pStyle w:val="Kopfzeile"/>
      <w:rPr>
        <w:lang w:val="en-GB"/>
      </w:rPr>
    </w:pPr>
    <w:r>
      <w:rPr>
        <w:lang w:val="en-GB"/>
      </w:rPr>
      <w:t xml:space="preserve">EXMARaLDA Partitur-Editor – </w:t>
    </w:r>
    <w:proofErr w:type="spellStart"/>
    <w:r>
      <w:rPr>
        <w:lang w:val="en-GB"/>
      </w:rPr>
      <w:t>Handbuch</w:t>
    </w:r>
    <w:proofErr w:type="spellEnd"/>
    <w:r>
      <w:rPr>
        <w:lang w:val="en-GB"/>
      </w:rPr>
      <w:tab/>
    </w:r>
    <w:r>
      <w:rPr>
        <w:lang w:val="en-GB"/>
      </w:rPr>
      <w:tab/>
      <w:t>Stylesheets</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C0D12" w14:textId="77777777" w:rsidR="00F4659F" w:rsidRDefault="00F4659F"/>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BF3A8" w14:textId="77777777" w:rsidR="00F4659F" w:rsidRDefault="00F4659F"/>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03F7" w14:textId="6EE3F689" w:rsidR="00F4659F" w:rsidRDefault="00F4659F">
    <w:pPr>
      <w:pStyle w:val="Kopfzeile"/>
      <w:rPr>
        <w:lang w:val="en-GB"/>
      </w:rPr>
    </w:pPr>
    <w:r>
      <w:rPr>
        <w:lang w:val="en-GB"/>
      </w:rPr>
      <w:t xml:space="preserve">EXMARaLDA Partitur-Editor – </w:t>
    </w:r>
    <w:proofErr w:type="spellStart"/>
    <w:r>
      <w:rPr>
        <w:lang w:val="en-GB"/>
      </w:rPr>
      <w:t>Handbuch</w:t>
    </w:r>
    <w:proofErr w:type="spellEnd"/>
    <w:r>
      <w:rPr>
        <w:lang w:val="en-GB"/>
      </w:rPr>
      <w:tab/>
    </w:r>
    <w:r>
      <w:rPr>
        <w:lang w:val="en-GB"/>
      </w:rPr>
      <w:tab/>
      <w:t>Shortcuts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C15D7" w14:textId="77777777" w:rsidR="00F4659F" w:rsidRDefault="00F4659F"/>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E9AE6" w14:textId="77777777" w:rsidR="00F4659F" w:rsidRDefault="00F4659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845C9" w14:textId="02465CD6" w:rsidR="00F4659F" w:rsidRDefault="00F4659F">
    <w:pPr>
      <w:pStyle w:val="Kopfzeile"/>
      <w:rPr>
        <w:lang w:val="en-GB"/>
      </w:rPr>
    </w:pPr>
    <w:r>
      <w:rPr>
        <w:lang w:val="en-GB"/>
      </w:rPr>
      <w:t>EXMARaLDA Partitur-Editor User Manual</w:t>
    </w:r>
    <w:r>
      <w:rPr>
        <w:lang w:val="en-GB"/>
      </w:rPr>
      <w:tab/>
    </w:r>
    <w:r>
      <w:rPr>
        <w:lang w:val="en-GB"/>
      </w:rPr>
      <w:tab/>
    </w:r>
    <w:r>
      <w:rPr>
        <w:lang w:val="en-GB"/>
      </w:rPr>
      <w:fldChar w:fldCharType="begin"/>
    </w:r>
    <w:r>
      <w:rPr>
        <w:lang w:val="en-GB"/>
      </w:rPr>
      <w:instrText xml:space="preserve"> STYLEREF  "Überschrift 2"  \* MERGEFORMAT </w:instrText>
    </w:r>
    <w:r>
      <w:rPr>
        <w:lang w:val="en-GB"/>
      </w:rPr>
      <w:fldChar w:fldCharType="separate"/>
    </w:r>
    <w:r w:rsidR="005D3475">
      <w:rPr>
        <w:noProof/>
        <w:lang w:val="en-GB"/>
      </w:rPr>
      <w:t>Keyboard</w:t>
    </w:r>
    <w:r>
      <w:rPr>
        <w:lang w:val="en-GB"/>
      </w:rPr>
      <w:fldChar w:fldCharType="end"/>
    </w:r>
    <w:r>
      <w:rPr>
        <w:lang w:val="en-GB"/>
      </w:rPr>
      <w:t xml:space="preserve"> </w:t>
    </w:r>
  </w:p>
  <w:p w14:paraId="0F0A0F7B" w14:textId="77777777" w:rsidR="00F4659F" w:rsidRDefault="00F4659F">
    <w:pPr>
      <w:pStyle w:val="Kopfzeile"/>
      <w:rPr>
        <w:lang w:val="en-GB"/>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40CCB" w14:textId="77777777" w:rsidR="00F4659F" w:rsidRDefault="00F4659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198BE" w14:textId="7A2F8075" w:rsidR="00F4659F" w:rsidRDefault="00F4659F">
    <w:pPr>
      <w:pStyle w:val="Kopfzeile"/>
      <w:rPr>
        <w:lang w:val="en-GB"/>
      </w:rPr>
    </w:pPr>
    <w:r>
      <w:rPr>
        <w:lang w:val="en-GB"/>
      </w:rPr>
      <w:t>EXMARaLDA Partitur-Editor User Manual</w:t>
    </w:r>
    <w:r>
      <w:rPr>
        <w:lang w:val="en-GB"/>
      </w:rPr>
      <w:tab/>
    </w:r>
    <w:r>
      <w:rPr>
        <w:lang w:val="en-GB"/>
      </w:rPr>
      <w:tab/>
      <w:t>Link Panel</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74F04" w14:textId="77777777" w:rsidR="00F4659F" w:rsidRDefault="00F4659F"/>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2FD6C" w14:textId="77777777" w:rsidR="00F4659F" w:rsidRDefault="00F4659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3755D" w14:textId="076CC867" w:rsidR="00F4659F" w:rsidRDefault="00F4659F">
    <w:pPr>
      <w:pStyle w:val="Kopfzeile"/>
      <w:rPr>
        <w:lang w:val="en-GB"/>
      </w:rPr>
    </w:pPr>
    <w:r>
      <w:rPr>
        <w:lang w:val="en-GB"/>
      </w:rPr>
      <w:t>EXMARaLDA Partitur-Editor User Manual</w:t>
    </w:r>
    <w:r>
      <w:rPr>
        <w:lang w:val="en-GB"/>
      </w:rPr>
      <w:tab/>
    </w:r>
    <w:r>
      <w:rPr>
        <w:lang w:val="en-GB"/>
      </w:rPr>
      <w:tab/>
    </w:r>
    <w:r>
      <w:rPr>
        <w:lang w:val="en-GB"/>
      </w:rPr>
      <w:fldChar w:fldCharType="begin"/>
    </w:r>
    <w:r>
      <w:rPr>
        <w:lang w:val="en-GB"/>
      </w:rPr>
      <w:instrText xml:space="preserve"> STYLEREF  "Überschrift 2"  \* MERGEFORMAT </w:instrText>
    </w:r>
    <w:r>
      <w:rPr>
        <w:lang w:val="en-GB"/>
      </w:rPr>
      <w:fldChar w:fldCharType="separate"/>
    </w:r>
    <w:r w:rsidR="005D3475">
      <w:rPr>
        <w:noProof/>
        <w:lang w:val="en-GB"/>
      </w:rPr>
      <w:t>Edit Menu</w:t>
    </w:r>
    <w:r>
      <w:rPr>
        <w:lang w:val="en-GB"/>
      </w:rPr>
      <w:fldChar w:fldCharType="end"/>
    </w:r>
    <w:r>
      <w:rPr>
        <w:lang w:val="en-GB"/>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A7B7E" w14:textId="77777777" w:rsidR="00F4659F" w:rsidRDefault="00F4659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D50277A"/>
    <w:lvl w:ilvl="0">
      <w:start w:val="1"/>
      <w:numFmt w:val="decimal"/>
      <w:lvlText w:val="%1."/>
      <w:lvlJc w:val="left"/>
      <w:pPr>
        <w:tabs>
          <w:tab w:val="num" w:pos="1492"/>
        </w:tabs>
        <w:ind w:left="1492" w:hanging="360"/>
      </w:pPr>
    </w:lvl>
  </w:abstractNum>
  <w:abstractNum w:abstractNumId="1">
    <w:nsid w:val="FFFFFF7D"/>
    <w:multiLevelType w:val="singleLevel"/>
    <w:tmpl w:val="6136BC2C"/>
    <w:lvl w:ilvl="0">
      <w:start w:val="1"/>
      <w:numFmt w:val="decimal"/>
      <w:lvlText w:val="%1."/>
      <w:lvlJc w:val="left"/>
      <w:pPr>
        <w:tabs>
          <w:tab w:val="num" w:pos="1209"/>
        </w:tabs>
        <w:ind w:left="1209" w:hanging="360"/>
      </w:pPr>
    </w:lvl>
  </w:abstractNum>
  <w:abstractNum w:abstractNumId="2">
    <w:nsid w:val="FFFFFF7E"/>
    <w:multiLevelType w:val="singleLevel"/>
    <w:tmpl w:val="D444F55E"/>
    <w:lvl w:ilvl="0">
      <w:start w:val="1"/>
      <w:numFmt w:val="decimal"/>
      <w:lvlText w:val="%1."/>
      <w:lvlJc w:val="left"/>
      <w:pPr>
        <w:tabs>
          <w:tab w:val="num" w:pos="926"/>
        </w:tabs>
        <w:ind w:left="926" w:hanging="360"/>
      </w:pPr>
    </w:lvl>
  </w:abstractNum>
  <w:abstractNum w:abstractNumId="3">
    <w:nsid w:val="FFFFFF7F"/>
    <w:multiLevelType w:val="singleLevel"/>
    <w:tmpl w:val="63424170"/>
    <w:lvl w:ilvl="0">
      <w:start w:val="1"/>
      <w:numFmt w:val="decimal"/>
      <w:lvlText w:val="%1."/>
      <w:lvlJc w:val="left"/>
      <w:pPr>
        <w:tabs>
          <w:tab w:val="num" w:pos="643"/>
        </w:tabs>
        <w:ind w:left="643" w:hanging="360"/>
      </w:pPr>
    </w:lvl>
  </w:abstractNum>
  <w:abstractNum w:abstractNumId="4">
    <w:nsid w:val="FFFFFF80"/>
    <w:multiLevelType w:val="singleLevel"/>
    <w:tmpl w:val="555AC5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FC7254E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91ED7B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2FAC298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87A5358"/>
    <w:lvl w:ilvl="0">
      <w:start w:val="1"/>
      <w:numFmt w:val="decimal"/>
      <w:lvlText w:val="%1."/>
      <w:lvlJc w:val="left"/>
      <w:pPr>
        <w:tabs>
          <w:tab w:val="num" w:pos="360"/>
        </w:tabs>
        <w:ind w:left="360" w:hanging="360"/>
      </w:pPr>
    </w:lvl>
  </w:abstractNum>
  <w:abstractNum w:abstractNumId="9">
    <w:nsid w:val="FFFFFF89"/>
    <w:multiLevelType w:val="singleLevel"/>
    <w:tmpl w:val="7338A728"/>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nsid w:val="00000002"/>
    <w:multiLevelType w:val="multilevel"/>
    <w:tmpl w:val="46CC921A"/>
    <w:name w:val="WW8Num2"/>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3"/>
    <w:multiLevelType w:val="multilevel"/>
    <w:tmpl w:val="74EAA9E6"/>
    <w:name w:val="WWNum3"/>
    <w:lvl w:ilvl="0">
      <w:start w:val="1"/>
      <w:numFmt w:val="bullet"/>
      <w:lvlText w:val=""/>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3">
    <w:nsid w:val="00000004"/>
    <w:multiLevelType w:val="multilevel"/>
    <w:tmpl w:val="00000004"/>
    <w:name w:val="WWNum4"/>
    <w:lvl w:ilvl="0">
      <w:start w:val="1"/>
      <w:numFmt w:val="bullet"/>
      <w:lvlText w:val=""/>
      <w:lvlJc w:val="left"/>
      <w:pPr>
        <w:tabs>
          <w:tab w:val="num" w:pos="360"/>
        </w:tabs>
        <w:ind w:left="360" w:hanging="360"/>
      </w:pPr>
      <w:rPr>
        <w:rFonts w:ascii="Wingdings" w:hAnsi="Wingdings"/>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nsid w:val="00000005"/>
    <w:multiLevelType w:val="multilevel"/>
    <w:tmpl w:val="98D6E742"/>
    <w:name w:val="WW8Num5"/>
    <w:lvl w:ilvl="0">
      <w:start w:val="1"/>
      <w:numFmt w:val="bullet"/>
      <w:lvlText w:val=""/>
      <w:lvlJc w:val="left"/>
      <w:pPr>
        <w:tabs>
          <w:tab w:val="num" w:pos="360"/>
        </w:tabs>
        <w:ind w:left="360" w:hanging="360"/>
      </w:pPr>
      <w:rPr>
        <w:rFonts w:ascii="Wingdings" w:hAnsi="Wingdings"/>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15">
    <w:nsid w:val="00000006"/>
    <w:multiLevelType w:val="multilevel"/>
    <w:tmpl w:val="00000006"/>
    <w:name w:val="WW8Num6"/>
    <w:lvl w:ilvl="0">
      <w:start w:val="1"/>
      <w:numFmt w:val="bullet"/>
      <w:lvlText w:val=""/>
      <w:lvlJc w:val="left"/>
      <w:pPr>
        <w:tabs>
          <w:tab w:val="num" w:pos="842"/>
        </w:tabs>
        <w:ind w:left="842" w:hanging="360"/>
      </w:pPr>
      <w:rPr>
        <w:rFonts w:ascii="Wingdings" w:hAnsi="Wingdings"/>
      </w:rPr>
    </w:lvl>
    <w:lvl w:ilvl="1">
      <w:start w:val="1"/>
      <w:numFmt w:val="bullet"/>
      <w:lvlText w:val="o"/>
      <w:lvlJc w:val="left"/>
      <w:pPr>
        <w:tabs>
          <w:tab w:val="num" w:pos="1922"/>
        </w:tabs>
        <w:ind w:left="1922" w:hanging="360"/>
      </w:pPr>
      <w:rPr>
        <w:rFonts w:ascii="Courier New" w:hAnsi="Courier New" w:cs="Courier New"/>
      </w:rPr>
    </w:lvl>
    <w:lvl w:ilvl="2">
      <w:start w:val="1"/>
      <w:numFmt w:val="bullet"/>
      <w:lvlText w:val=""/>
      <w:lvlJc w:val="left"/>
      <w:pPr>
        <w:tabs>
          <w:tab w:val="num" w:pos="2642"/>
        </w:tabs>
        <w:ind w:left="2642" w:hanging="360"/>
      </w:pPr>
      <w:rPr>
        <w:rFonts w:ascii="Wingdings" w:hAnsi="Wingdings"/>
      </w:rPr>
    </w:lvl>
    <w:lvl w:ilvl="3">
      <w:start w:val="1"/>
      <w:numFmt w:val="bullet"/>
      <w:lvlText w:val=""/>
      <w:lvlJc w:val="left"/>
      <w:pPr>
        <w:tabs>
          <w:tab w:val="num" w:pos="3362"/>
        </w:tabs>
        <w:ind w:left="3362" w:hanging="360"/>
      </w:pPr>
      <w:rPr>
        <w:rFonts w:ascii="Symbol" w:hAnsi="Symbol"/>
      </w:rPr>
    </w:lvl>
    <w:lvl w:ilvl="4">
      <w:start w:val="1"/>
      <w:numFmt w:val="bullet"/>
      <w:lvlText w:val="o"/>
      <w:lvlJc w:val="left"/>
      <w:pPr>
        <w:tabs>
          <w:tab w:val="num" w:pos="4082"/>
        </w:tabs>
        <w:ind w:left="4082" w:hanging="360"/>
      </w:pPr>
      <w:rPr>
        <w:rFonts w:ascii="Courier New" w:hAnsi="Courier New" w:cs="Courier New"/>
      </w:rPr>
    </w:lvl>
    <w:lvl w:ilvl="5">
      <w:start w:val="1"/>
      <w:numFmt w:val="bullet"/>
      <w:lvlText w:val=""/>
      <w:lvlJc w:val="left"/>
      <w:pPr>
        <w:tabs>
          <w:tab w:val="num" w:pos="4802"/>
        </w:tabs>
        <w:ind w:left="4802" w:hanging="360"/>
      </w:pPr>
      <w:rPr>
        <w:rFonts w:ascii="Wingdings" w:hAnsi="Wingdings"/>
      </w:rPr>
    </w:lvl>
    <w:lvl w:ilvl="6">
      <w:start w:val="1"/>
      <w:numFmt w:val="bullet"/>
      <w:lvlText w:val=""/>
      <w:lvlJc w:val="left"/>
      <w:pPr>
        <w:tabs>
          <w:tab w:val="num" w:pos="5522"/>
        </w:tabs>
        <w:ind w:left="5522" w:hanging="360"/>
      </w:pPr>
      <w:rPr>
        <w:rFonts w:ascii="Symbol" w:hAnsi="Symbol"/>
      </w:rPr>
    </w:lvl>
    <w:lvl w:ilvl="7">
      <w:start w:val="1"/>
      <w:numFmt w:val="bullet"/>
      <w:lvlText w:val="o"/>
      <w:lvlJc w:val="left"/>
      <w:pPr>
        <w:tabs>
          <w:tab w:val="num" w:pos="6242"/>
        </w:tabs>
        <w:ind w:left="6242" w:hanging="360"/>
      </w:pPr>
      <w:rPr>
        <w:rFonts w:ascii="Courier New" w:hAnsi="Courier New" w:cs="Courier New"/>
      </w:rPr>
    </w:lvl>
    <w:lvl w:ilvl="8">
      <w:start w:val="1"/>
      <w:numFmt w:val="bullet"/>
      <w:lvlText w:val=""/>
      <w:lvlJc w:val="left"/>
      <w:pPr>
        <w:tabs>
          <w:tab w:val="num" w:pos="6962"/>
        </w:tabs>
        <w:ind w:left="6962" w:hanging="360"/>
      </w:pPr>
      <w:rPr>
        <w:rFonts w:ascii="Wingdings" w:hAnsi="Wingdings"/>
      </w:rPr>
    </w:lvl>
  </w:abstractNum>
  <w:abstractNum w:abstractNumId="16">
    <w:nsid w:val="00000007"/>
    <w:multiLevelType w:val="multilevel"/>
    <w:tmpl w:val="00000007"/>
    <w:name w:val="WW8Num7"/>
    <w:lvl w:ilvl="0">
      <w:start w:val="1"/>
      <w:numFmt w:val="bullet"/>
      <w:lvlText w:val=""/>
      <w:lvlJc w:val="left"/>
      <w:pPr>
        <w:tabs>
          <w:tab w:val="num" w:pos="927"/>
        </w:tabs>
        <w:ind w:left="927" w:hanging="360"/>
      </w:pPr>
      <w:rPr>
        <w:rFonts w:ascii="Wingdings" w:hAnsi="Wingdings"/>
      </w:rPr>
    </w:lvl>
    <w:lvl w:ilvl="1">
      <w:start w:val="1"/>
      <w:numFmt w:val="bullet"/>
      <w:lvlText w:val="o"/>
      <w:lvlJc w:val="left"/>
      <w:pPr>
        <w:tabs>
          <w:tab w:val="num" w:pos="2007"/>
        </w:tabs>
        <w:ind w:left="2007" w:hanging="360"/>
      </w:pPr>
      <w:rPr>
        <w:rFonts w:ascii="Courier New" w:hAnsi="Courier New" w:cs="Courier New"/>
      </w:rPr>
    </w:lvl>
    <w:lvl w:ilvl="2">
      <w:start w:val="1"/>
      <w:numFmt w:val="bullet"/>
      <w:lvlText w:val=""/>
      <w:lvlJc w:val="left"/>
      <w:pPr>
        <w:tabs>
          <w:tab w:val="num" w:pos="2727"/>
        </w:tabs>
        <w:ind w:left="2727" w:hanging="360"/>
      </w:pPr>
      <w:rPr>
        <w:rFonts w:ascii="Wingdings" w:hAnsi="Wingdings"/>
      </w:rPr>
    </w:lvl>
    <w:lvl w:ilvl="3">
      <w:start w:val="1"/>
      <w:numFmt w:val="bullet"/>
      <w:lvlText w:val=""/>
      <w:lvlJc w:val="left"/>
      <w:pPr>
        <w:tabs>
          <w:tab w:val="num" w:pos="3447"/>
        </w:tabs>
        <w:ind w:left="3447" w:hanging="360"/>
      </w:pPr>
      <w:rPr>
        <w:rFonts w:ascii="Symbol" w:hAnsi="Symbol"/>
      </w:rPr>
    </w:lvl>
    <w:lvl w:ilvl="4">
      <w:start w:val="1"/>
      <w:numFmt w:val="bullet"/>
      <w:lvlText w:val="o"/>
      <w:lvlJc w:val="left"/>
      <w:pPr>
        <w:tabs>
          <w:tab w:val="num" w:pos="4167"/>
        </w:tabs>
        <w:ind w:left="4167" w:hanging="360"/>
      </w:pPr>
      <w:rPr>
        <w:rFonts w:ascii="Courier New" w:hAnsi="Courier New" w:cs="Courier New"/>
      </w:rPr>
    </w:lvl>
    <w:lvl w:ilvl="5">
      <w:start w:val="1"/>
      <w:numFmt w:val="bullet"/>
      <w:lvlText w:val=""/>
      <w:lvlJc w:val="left"/>
      <w:pPr>
        <w:tabs>
          <w:tab w:val="num" w:pos="4887"/>
        </w:tabs>
        <w:ind w:left="4887" w:hanging="360"/>
      </w:pPr>
      <w:rPr>
        <w:rFonts w:ascii="Wingdings" w:hAnsi="Wingdings"/>
      </w:rPr>
    </w:lvl>
    <w:lvl w:ilvl="6">
      <w:start w:val="1"/>
      <w:numFmt w:val="bullet"/>
      <w:lvlText w:val=""/>
      <w:lvlJc w:val="left"/>
      <w:pPr>
        <w:tabs>
          <w:tab w:val="num" w:pos="5607"/>
        </w:tabs>
        <w:ind w:left="5607" w:hanging="360"/>
      </w:pPr>
      <w:rPr>
        <w:rFonts w:ascii="Symbol" w:hAnsi="Symbol"/>
      </w:rPr>
    </w:lvl>
    <w:lvl w:ilvl="7">
      <w:start w:val="1"/>
      <w:numFmt w:val="bullet"/>
      <w:lvlText w:val="o"/>
      <w:lvlJc w:val="left"/>
      <w:pPr>
        <w:tabs>
          <w:tab w:val="num" w:pos="6327"/>
        </w:tabs>
        <w:ind w:left="6327" w:hanging="360"/>
      </w:pPr>
      <w:rPr>
        <w:rFonts w:ascii="Courier New" w:hAnsi="Courier New" w:cs="Courier New"/>
      </w:rPr>
    </w:lvl>
    <w:lvl w:ilvl="8">
      <w:start w:val="1"/>
      <w:numFmt w:val="bullet"/>
      <w:lvlText w:val=""/>
      <w:lvlJc w:val="left"/>
      <w:pPr>
        <w:tabs>
          <w:tab w:val="num" w:pos="7047"/>
        </w:tabs>
        <w:ind w:left="7047" w:hanging="360"/>
      </w:pPr>
      <w:rPr>
        <w:rFonts w:ascii="Wingdings" w:hAnsi="Wingdings"/>
      </w:rPr>
    </w:lvl>
  </w:abstractNum>
  <w:abstractNum w:abstractNumId="17">
    <w:nsid w:val="00000008"/>
    <w:multiLevelType w:val="multilevel"/>
    <w:tmpl w:val="099643FC"/>
    <w:lvl w:ilvl="0">
      <w:start w:val="4"/>
      <w:numFmt w:val="decimal"/>
      <w:lvlText w:val="%1."/>
      <w:lvlJc w:val="left"/>
      <w:pPr>
        <w:tabs>
          <w:tab w:val="num" w:pos="720"/>
        </w:tabs>
        <w:ind w:left="720" w:hanging="360"/>
      </w:pPr>
    </w:lvl>
    <w:lvl w:ilvl="1">
      <w:start w:val="1"/>
      <w:numFmt w:val="decimal"/>
      <w:pStyle w:val="UnterpunkteGrau"/>
      <w:lvlText w:val="%2."/>
      <w:lvlJc w:val="left"/>
      <w:pPr>
        <w:tabs>
          <w:tab w:val="num" w:pos="1080"/>
        </w:tabs>
        <w:ind w:left="1080" w:hanging="360"/>
      </w:pPr>
      <w:rPr>
        <w:rFonts w:ascii="Times New Roman" w:hAnsi="Times New Roman" w:cs="Times New Roman" w:hint="default"/>
        <w:b w:val="0"/>
        <w:sz w:val="24"/>
        <w:szCs w:val="24"/>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00000009"/>
    <w:multiLevelType w:val="multilevel"/>
    <w:tmpl w:val="422265CE"/>
    <w:name w:val="WWNum10"/>
    <w:lvl w:ilvl="0">
      <w:start w:val="1"/>
      <w:numFmt w:val="decimal"/>
      <w:lvlText w:val="%1."/>
      <w:lvlJc w:val="left"/>
      <w:pPr>
        <w:tabs>
          <w:tab w:val="num" w:pos="482"/>
        </w:tabs>
        <w:ind w:left="482" w:hanging="482"/>
      </w:pPr>
      <w:rPr>
        <w:i w:val="0"/>
      </w:r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19">
    <w:nsid w:val="0000000A"/>
    <w:multiLevelType w:val="multilevel"/>
    <w:tmpl w:val="0000000A"/>
    <w:name w:val="WWNum11"/>
    <w:lvl w:ilvl="0">
      <w:start w:val="1"/>
      <w:numFmt w:val="decimal"/>
      <w:lvlText w:val="%1."/>
      <w:lvlJc w:val="left"/>
      <w:pPr>
        <w:tabs>
          <w:tab w:val="num" w:pos="482"/>
        </w:tabs>
        <w:ind w:left="482" w:hanging="482"/>
      </w:p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20">
    <w:nsid w:val="000C7A7E"/>
    <w:multiLevelType w:val="hybridMultilevel"/>
    <w:tmpl w:val="FBAA492A"/>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21">
    <w:nsid w:val="02EC5840"/>
    <w:multiLevelType w:val="hybridMultilevel"/>
    <w:tmpl w:val="A502AFE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22">
    <w:nsid w:val="03AE485E"/>
    <w:multiLevelType w:val="hybridMultilevel"/>
    <w:tmpl w:val="E2B83A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049B4F13"/>
    <w:multiLevelType w:val="hybridMultilevel"/>
    <w:tmpl w:val="7D58412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24">
    <w:nsid w:val="0570577E"/>
    <w:multiLevelType w:val="hybridMultilevel"/>
    <w:tmpl w:val="7AB4B0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25">
    <w:nsid w:val="05FD7D7A"/>
    <w:multiLevelType w:val="hybridMultilevel"/>
    <w:tmpl w:val="020255DA"/>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7">
    <w:nsid w:val="08085D8B"/>
    <w:multiLevelType w:val="hybridMultilevel"/>
    <w:tmpl w:val="DA662E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0ABF6F10"/>
    <w:multiLevelType w:val="hybridMultilevel"/>
    <w:tmpl w:val="D89EE80A"/>
    <w:lvl w:ilvl="0" w:tplc="7846A5CE">
      <w:start w:val="1"/>
      <w:numFmt w:val="bullet"/>
      <w:pStyle w:val="Aufzhlungszeichen1"/>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0AFD2F28"/>
    <w:multiLevelType w:val="hybridMultilevel"/>
    <w:tmpl w:val="82FA197C"/>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30">
    <w:nsid w:val="0B707C37"/>
    <w:multiLevelType w:val="hybridMultilevel"/>
    <w:tmpl w:val="31248E54"/>
    <w:lvl w:ilvl="0" w:tplc="EE4217FA">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nsid w:val="0C246D58"/>
    <w:multiLevelType w:val="hybridMultilevel"/>
    <w:tmpl w:val="545EF632"/>
    <w:lvl w:ilvl="0" w:tplc="606C9198">
      <w:start w:val="1"/>
      <w:numFmt w:val="bullet"/>
      <w:pStyle w:val="Aufzhlung"/>
      <w:lvlText w:val=""/>
      <w:lvlJc w:val="left"/>
      <w:pPr>
        <w:ind w:left="360" w:hanging="360"/>
      </w:pPr>
      <w:rPr>
        <w:rFonts w:ascii="Wingdings" w:hAnsi="Wingdings"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0F7A666F"/>
    <w:multiLevelType w:val="hybridMultilevel"/>
    <w:tmpl w:val="E2649DAA"/>
    <w:lvl w:ilvl="0" w:tplc="04070001">
      <w:start w:val="1"/>
      <w:numFmt w:val="bullet"/>
      <w:lvlText w:val=""/>
      <w:lvlJc w:val="left"/>
      <w:pPr>
        <w:ind w:left="842" w:hanging="360"/>
      </w:pPr>
      <w:rPr>
        <w:rFonts w:ascii="Symbol" w:hAnsi="Symbol"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33">
    <w:nsid w:val="15231513"/>
    <w:multiLevelType w:val="hybridMultilevel"/>
    <w:tmpl w:val="D43691E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34">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nsid w:val="15FF1952"/>
    <w:multiLevelType w:val="hybridMultilevel"/>
    <w:tmpl w:val="2A22C6E8"/>
    <w:lvl w:ilvl="0" w:tplc="AF9ED550">
      <w:start w:val="1"/>
      <w:numFmt w:val="decimal"/>
      <w:lvlText w:val="%1."/>
      <w:lvlJc w:val="left"/>
      <w:pPr>
        <w:tabs>
          <w:tab w:val="num" w:pos="482"/>
        </w:tabs>
        <w:ind w:left="482" w:hanging="482"/>
      </w:pPr>
      <w:rPr>
        <w:rFont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6">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7">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38">
    <w:nsid w:val="1A834AD0"/>
    <w:multiLevelType w:val="hybridMultilevel"/>
    <w:tmpl w:val="984C02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0">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41">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42">
    <w:nsid w:val="22CB0D19"/>
    <w:multiLevelType w:val="hybridMultilevel"/>
    <w:tmpl w:val="8E54B6A6"/>
    <w:lvl w:ilvl="0" w:tplc="70D653BC">
      <w:start w:val="1"/>
      <w:numFmt w:val="upperRoman"/>
      <w:pStyle w:val="berschrift1"/>
      <w:lvlText w:val="%1."/>
      <w:lvlJc w:val="left"/>
      <w:pPr>
        <w:ind w:left="720" w:hanging="72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3">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4">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45">
    <w:nsid w:val="299E4EC3"/>
    <w:multiLevelType w:val="multilevel"/>
    <w:tmpl w:val="00000008"/>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nsid w:val="2C3C3912"/>
    <w:multiLevelType w:val="hybridMultilevel"/>
    <w:tmpl w:val="4A5AF6C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7">
    <w:nsid w:val="2D8A47F2"/>
    <w:multiLevelType w:val="hybridMultilevel"/>
    <w:tmpl w:val="87C66016"/>
    <w:lvl w:ilvl="0" w:tplc="04070005">
      <w:start w:val="1"/>
      <w:numFmt w:val="bullet"/>
      <w:lvlText w:val=""/>
      <w:lvlJc w:val="left"/>
      <w:pPr>
        <w:ind w:left="842" w:hanging="360"/>
      </w:pPr>
      <w:rPr>
        <w:rFonts w:ascii="Wingdings" w:hAnsi="Wingdings"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48">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49">
    <w:nsid w:val="322A3047"/>
    <w:multiLevelType w:val="hybridMultilevel"/>
    <w:tmpl w:val="A3A4601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0">
    <w:nsid w:val="351350B2"/>
    <w:multiLevelType w:val="hybridMultilevel"/>
    <w:tmpl w:val="AFE683EA"/>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1">
    <w:nsid w:val="396B0467"/>
    <w:multiLevelType w:val="hybridMultilevel"/>
    <w:tmpl w:val="ED4C0D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nsid w:val="3DE702A8"/>
    <w:multiLevelType w:val="hybridMultilevel"/>
    <w:tmpl w:val="4D24DE6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3">
    <w:nsid w:val="40246575"/>
    <w:multiLevelType w:val="hybridMultilevel"/>
    <w:tmpl w:val="7DCEE1CE"/>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54">
    <w:nsid w:val="4622411D"/>
    <w:multiLevelType w:val="hybridMultilevel"/>
    <w:tmpl w:val="6C0448D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4628311B"/>
    <w:multiLevelType w:val="hybridMultilevel"/>
    <w:tmpl w:val="4964FC1C"/>
    <w:lvl w:ilvl="0" w:tplc="419680D8">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57">
    <w:nsid w:val="4AEF75C7"/>
    <w:multiLevelType w:val="hybridMultilevel"/>
    <w:tmpl w:val="1A0A44E2"/>
    <w:lvl w:ilvl="0" w:tplc="E6C0FBEE">
      <w:start w:val="1"/>
      <w:numFmt w:val="bullet"/>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58">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59">
    <w:nsid w:val="502739F3"/>
    <w:multiLevelType w:val="hybridMultilevel"/>
    <w:tmpl w:val="283019A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60">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61">
    <w:nsid w:val="541C7915"/>
    <w:multiLevelType w:val="hybridMultilevel"/>
    <w:tmpl w:val="B60EE9F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2">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3">
    <w:nsid w:val="57E41903"/>
    <w:multiLevelType w:val="hybridMultilevel"/>
    <w:tmpl w:val="6F6E528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4">
    <w:nsid w:val="580F0344"/>
    <w:multiLevelType w:val="hybridMultilevel"/>
    <w:tmpl w:val="F96A09D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5">
    <w:nsid w:val="5A233602"/>
    <w:multiLevelType w:val="hybridMultilevel"/>
    <w:tmpl w:val="31CE18B6"/>
    <w:lvl w:ilvl="0" w:tplc="7714C19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7">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8">
    <w:nsid w:val="5E8A26FF"/>
    <w:multiLevelType w:val="hybridMultilevel"/>
    <w:tmpl w:val="7258126E"/>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9">
    <w:nsid w:val="5E9E2790"/>
    <w:multiLevelType w:val="hybridMultilevel"/>
    <w:tmpl w:val="78C2487C"/>
    <w:lvl w:ilvl="0" w:tplc="0407000F">
      <w:start w:val="3"/>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0">
    <w:nsid w:val="5FFE6051"/>
    <w:multiLevelType w:val="hybridMultilevel"/>
    <w:tmpl w:val="9570563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71">
    <w:nsid w:val="609E48AD"/>
    <w:multiLevelType w:val="hybridMultilevel"/>
    <w:tmpl w:val="CBD8C46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72">
    <w:nsid w:val="61D90059"/>
    <w:multiLevelType w:val="hybridMultilevel"/>
    <w:tmpl w:val="D6DAE81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3">
    <w:nsid w:val="626E5236"/>
    <w:multiLevelType w:val="hybridMultilevel"/>
    <w:tmpl w:val="60645A3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74">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75">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6">
    <w:nsid w:val="657A3FBA"/>
    <w:multiLevelType w:val="hybridMultilevel"/>
    <w:tmpl w:val="E1FAE9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77">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78">
    <w:nsid w:val="67434A57"/>
    <w:multiLevelType w:val="hybridMultilevel"/>
    <w:tmpl w:val="C5A2802E"/>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9">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80">
    <w:nsid w:val="69CB60C5"/>
    <w:multiLevelType w:val="hybridMultilevel"/>
    <w:tmpl w:val="04ACBA98"/>
    <w:lvl w:ilvl="0" w:tplc="F24AAC92">
      <w:start w:val="1"/>
      <w:numFmt w:val="decimal"/>
      <w:lvlText w:val="%1."/>
      <w:lvlJc w:val="left"/>
      <w:pPr>
        <w:ind w:left="36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1">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2">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3">
    <w:nsid w:val="6B020101"/>
    <w:multiLevelType w:val="hybridMultilevel"/>
    <w:tmpl w:val="3EB40C8C"/>
    <w:lvl w:ilvl="0" w:tplc="0407000F">
      <w:start w:val="1"/>
      <w:numFmt w:val="decimal"/>
      <w:lvlText w:val="%1."/>
      <w:lvlJc w:val="left"/>
      <w:pPr>
        <w:ind w:left="928" w:hanging="360"/>
      </w:pPr>
    </w:lvl>
    <w:lvl w:ilvl="1" w:tplc="04070019" w:tentative="1">
      <w:start w:val="1"/>
      <w:numFmt w:val="lowerLetter"/>
      <w:lvlText w:val="%2."/>
      <w:lvlJc w:val="left"/>
      <w:pPr>
        <w:ind w:left="1648" w:hanging="360"/>
      </w:pPr>
    </w:lvl>
    <w:lvl w:ilvl="2" w:tplc="0407001B" w:tentative="1">
      <w:start w:val="1"/>
      <w:numFmt w:val="lowerRoman"/>
      <w:lvlText w:val="%3."/>
      <w:lvlJc w:val="right"/>
      <w:pPr>
        <w:ind w:left="2368" w:hanging="180"/>
      </w:pPr>
    </w:lvl>
    <w:lvl w:ilvl="3" w:tplc="0407000F" w:tentative="1">
      <w:start w:val="1"/>
      <w:numFmt w:val="decimal"/>
      <w:lvlText w:val="%4."/>
      <w:lvlJc w:val="left"/>
      <w:pPr>
        <w:ind w:left="3088" w:hanging="360"/>
      </w:pPr>
    </w:lvl>
    <w:lvl w:ilvl="4" w:tplc="04070019" w:tentative="1">
      <w:start w:val="1"/>
      <w:numFmt w:val="lowerLetter"/>
      <w:lvlText w:val="%5."/>
      <w:lvlJc w:val="left"/>
      <w:pPr>
        <w:ind w:left="3808" w:hanging="360"/>
      </w:pPr>
    </w:lvl>
    <w:lvl w:ilvl="5" w:tplc="0407001B" w:tentative="1">
      <w:start w:val="1"/>
      <w:numFmt w:val="lowerRoman"/>
      <w:lvlText w:val="%6."/>
      <w:lvlJc w:val="right"/>
      <w:pPr>
        <w:ind w:left="4528" w:hanging="180"/>
      </w:pPr>
    </w:lvl>
    <w:lvl w:ilvl="6" w:tplc="0407000F" w:tentative="1">
      <w:start w:val="1"/>
      <w:numFmt w:val="decimal"/>
      <w:lvlText w:val="%7."/>
      <w:lvlJc w:val="left"/>
      <w:pPr>
        <w:ind w:left="5248" w:hanging="360"/>
      </w:pPr>
    </w:lvl>
    <w:lvl w:ilvl="7" w:tplc="04070019" w:tentative="1">
      <w:start w:val="1"/>
      <w:numFmt w:val="lowerLetter"/>
      <w:lvlText w:val="%8."/>
      <w:lvlJc w:val="left"/>
      <w:pPr>
        <w:ind w:left="5968" w:hanging="360"/>
      </w:pPr>
    </w:lvl>
    <w:lvl w:ilvl="8" w:tplc="0407001B" w:tentative="1">
      <w:start w:val="1"/>
      <w:numFmt w:val="lowerRoman"/>
      <w:lvlText w:val="%9."/>
      <w:lvlJc w:val="right"/>
      <w:pPr>
        <w:ind w:left="6688" w:hanging="180"/>
      </w:pPr>
    </w:lvl>
  </w:abstractNum>
  <w:abstractNum w:abstractNumId="84">
    <w:nsid w:val="6B3D5A56"/>
    <w:multiLevelType w:val="hybridMultilevel"/>
    <w:tmpl w:val="F5A087AE"/>
    <w:lvl w:ilvl="0" w:tplc="7F624E28">
      <w:start w:val="6"/>
      <w:numFmt w:val="upperLetter"/>
      <w:pStyle w:val="berschrift2"/>
      <w:lvlText w:val="%1."/>
      <w:lvlJc w:val="left"/>
      <w:pPr>
        <w:ind w:left="360" w:hanging="360"/>
      </w:pPr>
      <w:rPr>
        <w:rFonts w:cs="Times New Roman"/>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5">
    <w:nsid w:val="6B710AA7"/>
    <w:multiLevelType w:val="multilevel"/>
    <w:tmpl w:val="00000008"/>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6BA73E45"/>
    <w:multiLevelType w:val="hybridMultilevel"/>
    <w:tmpl w:val="26BC4D7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87">
    <w:nsid w:val="6BD21C7A"/>
    <w:multiLevelType w:val="hybridMultilevel"/>
    <w:tmpl w:val="77EE4EF6"/>
    <w:lvl w:ilvl="0" w:tplc="04070005">
      <w:start w:val="1"/>
      <w:numFmt w:val="bullet"/>
      <w:lvlText w:val=""/>
      <w:lvlJc w:val="left"/>
      <w:pPr>
        <w:ind w:left="1287" w:hanging="360"/>
      </w:pPr>
      <w:rPr>
        <w:rFonts w:ascii="Wingdings" w:hAnsi="Wingdings" w:hint="default"/>
      </w:rPr>
    </w:lvl>
    <w:lvl w:ilvl="1" w:tplc="04070003" w:tentative="1">
      <w:start w:val="1"/>
      <w:numFmt w:val="bullet"/>
      <w:lvlText w:val="o"/>
      <w:lvlJc w:val="left"/>
      <w:pPr>
        <w:ind w:left="2007" w:hanging="360"/>
      </w:pPr>
      <w:rPr>
        <w:rFonts w:ascii="Courier New" w:hAnsi="Courier New" w:cs="Courier New" w:hint="default"/>
      </w:rPr>
    </w:lvl>
    <w:lvl w:ilvl="2" w:tplc="04070005" w:tentative="1">
      <w:start w:val="1"/>
      <w:numFmt w:val="bullet"/>
      <w:lvlText w:val=""/>
      <w:lvlJc w:val="left"/>
      <w:pPr>
        <w:ind w:left="2727" w:hanging="360"/>
      </w:pPr>
      <w:rPr>
        <w:rFonts w:ascii="Wingdings" w:hAnsi="Wingdings" w:hint="default"/>
      </w:rPr>
    </w:lvl>
    <w:lvl w:ilvl="3" w:tplc="04070001" w:tentative="1">
      <w:start w:val="1"/>
      <w:numFmt w:val="bullet"/>
      <w:lvlText w:val=""/>
      <w:lvlJc w:val="left"/>
      <w:pPr>
        <w:ind w:left="3447" w:hanging="360"/>
      </w:pPr>
      <w:rPr>
        <w:rFonts w:ascii="Symbol" w:hAnsi="Symbol" w:hint="default"/>
      </w:rPr>
    </w:lvl>
    <w:lvl w:ilvl="4" w:tplc="04070003" w:tentative="1">
      <w:start w:val="1"/>
      <w:numFmt w:val="bullet"/>
      <w:lvlText w:val="o"/>
      <w:lvlJc w:val="left"/>
      <w:pPr>
        <w:ind w:left="4167" w:hanging="360"/>
      </w:pPr>
      <w:rPr>
        <w:rFonts w:ascii="Courier New" w:hAnsi="Courier New" w:cs="Courier New" w:hint="default"/>
      </w:rPr>
    </w:lvl>
    <w:lvl w:ilvl="5" w:tplc="04070005" w:tentative="1">
      <w:start w:val="1"/>
      <w:numFmt w:val="bullet"/>
      <w:lvlText w:val=""/>
      <w:lvlJc w:val="left"/>
      <w:pPr>
        <w:ind w:left="4887" w:hanging="360"/>
      </w:pPr>
      <w:rPr>
        <w:rFonts w:ascii="Wingdings" w:hAnsi="Wingdings" w:hint="default"/>
      </w:rPr>
    </w:lvl>
    <w:lvl w:ilvl="6" w:tplc="04070001" w:tentative="1">
      <w:start w:val="1"/>
      <w:numFmt w:val="bullet"/>
      <w:lvlText w:val=""/>
      <w:lvlJc w:val="left"/>
      <w:pPr>
        <w:ind w:left="5607" w:hanging="360"/>
      </w:pPr>
      <w:rPr>
        <w:rFonts w:ascii="Symbol" w:hAnsi="Symbol" w:hint="default"/>
      </w:rPr>
    </w:lvl>
    <w:lvl w:ilvl="7" w:tplc="04070003" w:tentative="1">
      <w:start w:val="1"/>
      <w:numFmt w:val="bullet"/>
      <w:lvlText w:val="o"/>
      <w:lvlJc w:val="left"/>
      <w:pPr>
        <w:ind w:left="6327" w:hanging="360"/>
      </w:pPr>
      <w:rPr>
        <w:rFonts w:ascii="Courier New" w:hAnsi="Courier New" w:cs="Courier New" w:hint="default"/>
      </w:rPr>
    </w:lvl>
    <w:lvl w:ilvl="8" w:tplc="04070005" w:tentative="1">
      <w:start w:val="1"/>
      <w:numFmt w:val="bullet"/>
      <w:lvlText w:val=""/>
      <w:lvlJc w:val="left"/>
      <w:pPr>
        <w:ind w:left="7047" w:hanging="360"/>
      </w:pPr>
      <w:rPr>
        <w:rFonts w:ascii="Wingdings" w:hAnsi="Wingdings" w:hint="default"/>
      </w:rPr>
    </w:lvl>
  </w:abstractNum>
  <w:abstractNum w:abstractNumId="88">
    <w:nsid w:val="6CFE191C"/>
    <w:multiLevelType w:val="hybridMultilevel"/>
    <w:tmpl w:val="0C8A766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89">
    <w:nsid w:val="7013602D"/>
    <w:multiLevelType w:val="hybridMultilevel"/>
    <w:tmpl w:val="F8A45C4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90">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1">
    <w:nsid w:val="75F2091C"/>
    <w:multiLevelType w:val="hybridMultilevel"/>
    <w:tmpl w:val="657E2FD6"/>
    <w:lvl w:ilvl="0" w:tplc="04070005">
      <w:start w:val="1"/>
      <w:numFmt w:val="bullet"/>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tentative="1">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92">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3">
    <w:nsid w:val="77AF494E"/>
    <w:multiLevelType w:val="hybridMultilevel"/>
    <w:tmpl w:val="DC8477CA"/>
    <w:lvl w:ilvl="0" w:tplc="0407000F">
      <w:start w:val="1"/>
      <w:numFmt w:val="decimal"/>
      <w:lvlText w:val="%1."/>
      <w:lvlJc w:val="left"/>
      <w:pPr>
        <w:ind w:left="1202" w:hanging="360"/>
      </w:pPr>
    </w:lvl>
    <w:lvl w:ilvl="1" w:tplc="04070019" w:tentative="1">
      <w:start w:val="1"/>
      <w:numFmt w:val="lowerLetter"/>
      <w:lvlText w:val="%2."/>
      <w:lvlJc w:val="left"/>
      <w:pPr>
        <w:ind w:left="1922" w:hanging="360"/>
      </w:pPr>
    </w:lvl>
    <w:lvl w:ilvl="2" w:tplc="0407001B" w:tentative="1">
      <w:start w:val="1"/>
      <w:numFmt w:val="lowerRoman"/>
      <w:lvlText w:val="%3."/>
      <w:lvlJc w:val="right"/>
      <w:pPr>
        <w:ind w:left="2642" w:hanging="180"/>
      </w:pPr>
    </w:lvl>
    <w:lvl w:ilvl="3" w:tplc="0407000F" w:tentative="1">
      <w:start w:val="1"/>
      <w:numFmt w:val="decimal"/>
      <w:lvlText w:val="%4."/>
      <w:lvlJc w:val="left"/>
      <w:pPr>
        <w:ind w:left="3362" w:hanging="360"/>
      </w:pPr>
    </w:lvl>
    <w:lvl w:ilvl="4" w:tplc="04070019" w:tentative="1">
      <w:start w:val="1"/>
      <w:numFmt w:val="lowerLetter"/>
      <w:lvlText w:val="%5."/>
      <w:lvlJc w:val="left"/>
      <w:pPr>
        <w:ind w:left="4082" w:hanging="360"/>
      </w:pPr>
    </w:lvl>
    <w:lvl w:ilvl="5" w:tplc="0407001B" w:tentative="1">
      <w:start w:val="1"/>
      <w:numFmt w:val="lowerRoman"/>
      <w:lvlText w:val="%6."/>
      <w:lvlJc w:val="right"/>
      <w:pPr>
        <w:ind w:left="4802" w:hanging="180"/>
      </w:pPr>
    </w:lvl>
    <w:lvl w:ilvl="6" w:tplc="0407000F" w:tentative="1">
      <w:start w:val="1"/>
      <w:numFmt w:val="decimal"/>
      <w:lvlText w:val="%7."/>
      <w:lvlJc w:val="left"/>
      <w:pPr>
        <w:ind w:left="5522" w:hanging="360"/>
      </w:pPr>
    </w:lvl>
    <w:lvl w:ilvl="7" w:tplc="04070019" w:tentative="1">
      <w:start w:val="1"/>
      <w:numFmt w:val="lowerLetter"/>
      <w:lvlText w:val="%8."/>
      <w:lvlJc w:val="left"/>
      <w:pPr>
        <w:ind w:left="6242" w:hanging="360"/>
      </w:pPr>
    </w:lvl>
    <w:lvl w:ilvl="8" w:tplc="0407001B" w:tentative="1">
      <w:start w:val="1"/>
      <w:numFmt w:val="lowerRoman"/>
      <w:lvlText w:val="%9."/>
      <w:lvlJc w:val="right"/>
      <w:pPr>
        <w:ind w:left="6962" w:hanging="180"/>
      </w:pPr>
    </w:lvl>
  </w:abstractNum>
  <w:abstractNum w:abstractNumId="94">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5">
    <w:nsid w:val="7AEB4B4B"/>
    <w:multiLevelType w:val="hybridMultilevel"/>
    <w:tmpl w:val="8A6005F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6">
    <w:nsid w:val="7F2C7E20"/>
    <w:multiLevelType w:val="hybridMultilevel"/>
    <w:tmpl w:val="EF22A60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4"/>
  </w:num>
  <w:num w:numId="2">
    <w:abstractNumId w:val="10"/>
  </w:num>
  <w:num w:numId="3">
    <w:abstractNumId w:val="11"/>
  </w:num>
  <w:num w:numId="4">
    <w:abstractNumId w:val="12"/>
  </w:num>
  <w:num w:numId="5">
    <w:abstractNumId w:val="13"/>
  </w:num>
  <w:num w:numId="6">
    <w:abstractNumId w:val="55"/>
  </w:num>
  <w:num w:numId="7">
    <w:abstractNumId w:val="78"/>
  </w:num>
  <w:num w:numId="8">
    <w:abstractNumId w:val="14"/>
  </w:num>
  <w:num w:numId="9">
    <w:abstractNumId w:val="15"/>
  </w:num>
  <w:num w:numId="10">
    <w:abstractNumId w:val="16"/>
  </w:num>
  <w:num w:numId="11">
    <w:abstractNumId w:val="17"/>
  </w:num>
  <w:num w:numId="12">
    <w:abstractNumId w:val="32"/>
  </w:num>
  <w:num w:numId="13">
    <w:abstractNumId w:val="50"/>
  </w:num>
  <w:num w:numId="14">
    <w:abstractNumId w:val="83"/>
  </w:num>
  <w:num w:numId="15">
    <w:abstractNumId w:val="33"/>
  </w:num>
  <w:num w:numId="16">
    <w:abstractNumId w:val="23"/>
  </w:num>
  <w:num w:numId="17">
    <w:abstractNumId w:val="88"/>
  </w:num>
  <w:num w:numId="18">
    <w:abstractNumId w:val="53"/>
  </w:num>
  <w:num w:numId="19">
    <w:abstractNumId w:val="89"/>
  </w:num>
  <w:num w:numId="20">
    <w:abstractNumId w:val="59"/>
  </w:num>
  <w:num w:numId="21">
    <w:abstractNumId w:val="63"/>
  </w:num>
  <w:num w:numId="22">
    <w:abstractNumId w:val="25"/>
  </w:num>
  <w:num w:numId="23">
    <w:abstractNumId w:val="52"/>
  </w:num>
  <w:num w:numId="24">
    <w:abstractNumId w:val="68"/>
  </w:num>
  <w:num w:numId="25">
    <w:abstractNumId w:val="70"/>
  </w:num>
  <w:num w:numId="26">
    <w:abstractNumId w:val="71"/>
  </w:num>
  <w:num w:numId="27">
    <w:abstractNumId w:val="64"/>
  </w:num>
  <w:num w:numId="28">
    <w:abstractNumId w:val="20"/>
  </w:num>
  <w:num w:numId="29">
    <w:abstractNumId w:val="76"/>
  </w:num>
  <w:num w:numId="30">
    <w:abstractNumId w:val="21"/>
  </w:num>
  <w:num w:numId="31">
    <w:abstractNumId w:val="24"/>
  </w:num>
  <w:num w:numId="32">
    <w:abstractNumId w:val="86"/>
  </w:num>
  <w:num w:numId="33">
    <w:abstractNumId w:val="46"/>
  </w:num>
  <w:num w:numId="34">
    <w:abstractNumId w:val="49"/>
  </w:num>
  <w:num w:numId="35">
    <w:abstractNumId w:val="38"/>
  </w:num>
  <w:num w:numId="36">
    <w:abstractNumId w:val="73"/>
  </w:num>
  <w:num w:numId="37">
    <w:abstractNumId w:val="30"/>
  </w:num>
  <w:num w:numId="38">
    <w:abstractNumId w:val="61"/>
  </w:num>
  <w:num w:numId="39">
    <w:abstractNumId w:val="18"/>
  </w:num>
  <w:num w:numId="40">
    <w:abstractNumId w:val="19"/>
  </w:num>
  <w:num w:numId="41">
    <w:abstractNumId w:val="57"/>
  </w:num>
  <w:num w:numId="42">
    <w:abstractNumId w:val="35"/>
    <w:lvlOverride w:ilvl="0">
      <w:startOverride w:val="1"/>
    </w:lvlOverride>
  </w:num>
  <w:num w:numId="43">
    <w:abstractNumId w:val="44"/>
  </w:num>
  <w:num w:numId="44">
    <w:abstractNumId w:val="35"/>
    <w:lvlOverride w:ilvl="0">
      <w:startOverride w:val="1"/>
    </w:lvlOverride>
  </w:num>
  <w:num w:numId="45">
    <w:abstractNumId w:val="35"/>
    <w:lvlOverride w:ilvl="0">
      <w:startOverride w:val="1"/>
    </w:lvlOverride>
  </w:num>
  <w:num w:numId="46">
    <w:abstractNumId w:val="35"/>
    <w:lvlOverride w:ilvl="0">
      <w:startOverride w:val="1"/>
    </w:lvlOverride>
  </w:num>
  <w:num w:numId="47">
    <w:abstractNumId w:val="35"/>
    <w:lvlOverride w:ilvl="0">
      <w:startOverride w:val="1"/>
    </w:lvlOverride>
  </w:num>
  <w:num w:numId="48">
    <w:abstractNumId w:val="34"/>
  </w:num>
  <w:num w:numId="49">
    <w:abstractNumId w:val="35"/>
    <w:lvlOverride w:ilvl="0">
      <w:startOverride w:val="1"/>
    </w:lvlOverride>
  </w:num>
  <w:num w:numId="50">
    <w:abstractNumId w:val="39"/>
  </w:num>
  <w:num w:numId="51">
    <w:abstractNumId w:val="43"/>
  </w:num>
  <w:num w:numId="52">
    <w:abstractNumId w:val="66"/>
  </w:num>
  <w:num w:numId="53">
    <w:abstractNumId w:val="35"/>
    <w:lvlOverride w:ilvl="0">
      <w:startOverride w:val="1"/>
    </w:lvlOverride>
  </w:num>
  <w:num w:numId="54">
    <w:abstractNumId w:val="35"/>
    <w:lvlOverride w:ilvl="0">
      <w:startOverride w:val="1"/>
    </w:lvlOverride>
  </w:num>
  <w:num w:numId="55">
    <w:abstractNumId w:val="35"/>
  </w:num>
  <w:num w:numId="56">
    <w:abstractNumId w:val="35"/>
    <w:lvlOverride w:ilvl="0">
      <w:startOverride w:val="1"/>
    </w:lvlOverride>
  </w:num>
  <w:num w:numId="57">
    <w:abstractNumId w:val="35"/>
    <w:lvlOverride w:ilvl="0">
      <w:startOverride w:val="1"/>
    </w:lvlOverride>
  </w:num>
  <w:num w:numId="58">
    <w:abstractNumId w:val="35"/>
    <w:lvlOverride w:ilvl="0">
      <w:startOverride w:val="1"/>
    </w:lvlOverride>
  </w:num>
  <w:num w:numId="59">
    <w:abstractNumId w:val="40"/>
  </w:num>
  <w:num w:numId="60">
    <w:abstractNumId w:val="36"/>
  </w:num>
  <w:num w:numId="61">
    <w:abstractNumId w:val="48"/>
  </w:num>
  <w:num w:numId="62">
    <w:abstractNumId w:val="37"/>
  </w:num>
  <w:num w:numId="63">
    <w:abstractNumId w:val="60"/>
  </w:num>
  <w:num w:numId="64">
    <w:abstractNumId w:val="82"/>
  </w:num>
  <w:num w:numId="65">
    <w:abstractNumId w:val="75"/>
  </w:num>
  <w:num w:numId="66">
    <w:abstractNumId w:val="35"/>
    <w:lvlOverride w:ilvl="0">
      <w:startOverride w:val="1"/>
    </w:lvlOverride>
  </w:num>
  <w:num w:numId="67">
    <w:abstractNumId w:val="58"/>
  </w:num>
  <w:num w:numId="68">
    <w:abstractNumId w:val="56"/>
  </w:num>
  <w:num w:numId="69">
    <w:abstractNumId w:val="67"/>
  </w:num>
  <w:num w:numId="70">
    <w:abstractNumId w:val="92"/>
  </w:num>
  <w:num w:numId="71">
    <w:abstractNumId w:val="94"/>
  </w:num>
  <w:num w:numId="72">
    <w:abstractNumId w:val="90"/>
  </w:num>
  <w:num w:numId="73">
    <w:abstractNumId w:val="62"/>
  </w:num>
  <w:num w:numId="74">
    <w:abstractNumId w:val="79"/>
  </w:num>
  <w:num w:numId="75">
    <w:abstractNumId w:val="81"/>
  </w:num>
  <w:num w:numId="76">
    <w:abstractNumId w:val="26"/>
  </w:num>
  <w:num w:numId="77">
    <w:abstractNumId w:val="77"/>
  </w:num>
  <w:num w:numId="78">
    <w:abstractNumId w:val="31"/>
  </w:num>
  <w:num w:numId="79">
    <w:abstractNumId w:val="31"/>
  </w:num>
  <w:num w:numId="80">
    <w:abstractNumId w:val="31"/>
  </w:num>
  <w:num w:numId="81">
    <w:abstractNumId w:val="22"/>
  </w:num>
  <w:num w:numId="82">
    <w:abstractNumId w:val="95"/>
  </w:num>
  <w:num w:numId="83">
    <w:abstractNumId w:val="65"/>
  </w:num>
  <w:num w:numId="84">
    <w:abstractNumId w:val="42"/>
  </w:num>
  <w:num w:numId="85">
    <w:abstractNumId w:val="42"/>
    <w:lvlOverride w:ilvl="0">
      <w:startOverride w:val="4"/>
    </w:lvlOverride>
  </w:num>
  <w:num w:numId="86">
    <w:abstractNumId w:val="72"/>
  </w:num>
  <w:num w:numId="87">
    <w:abstractNumId w:val="84"/>
  </w:num>
  <w:num w:numId="88">
    <w:abstractNumId w:val="80"/>
  </w:num>
  <w:num w:numId="89">
    <w:abstractNumId w:val="80"/>
    <w:lvlOverride w:ilvl="0">
      <w:startOverride w:val="1"/>
    </w:lvlOverride>
  </w:num>
  <w:num w:numId="90">
    <w:abstractNumId w:val="41"/>
  </w:num>
  <w:num w:numId="91">
    <w:abstractNumId w:val="80"/>
    <w:lvlOverride w:ilvl="0">
      <w:startOverride w:val="1"/>
    </w:lvlOverride>
  </w:num>
  <w:num w:numId="92">
    <w:abstractNumId w:val="80"/>
  </w:num>
  <w:num w:numId="93">
    <w:abstractNumId w:val="91"/>
  </w:num>
  <w:num w:numId="94">
    <w:abstractNumId w:val="80"/>
  </w:num>
  <w:num w:numId="95">
    <w:abstractNumId w:val="80"/>
  </w:num>
  <w:num w:numId="96">
    <w:abstractNumId w:val="80"/>
  </w:num>
  <w:num w:numId="97">
    <w:abstractNumId w:val="29"/>
  </w:num>
  <w:num w:numId="98">
    <w:abstractNumId w:val="93"/>
  </w:num>
  <w:num w:numId="99">
    <w:abstractNumId w:val="47"/>
  </w:num>
  <w:num w:numId="100">
    <w:abstractNumId w:val="27"/>
  </w:num>
  <w:num w:numId="101">
    <w:abstractNumId w:val="69"/>
  </w:num>
  <w:num w:numId="102">
    <w:abstractNumId w:val="84"/>
  </w:num>
  <w:num w:numId="103">
    <w:abstractNumId w:val="84"/>
  </w:num>
  <w:num w:numId="104">
    <w:abstractNumId w:val="84"/>
  </w:num>
  <w:num w:numId="105">
    <w:abstractNumId w:val="84"/>
  </w:num>
  <w:num w:numId="106">
    <w:abstractNumId w:val="84"/>
  </w:num>
  <w:num w:numId="107">
    <w:abstractNumId w:val="84"/>
  </w:num>
  <w:num w:numId="108">
    <w:abstractNumId w:val="84"/>
  </w:num>
  <w:num w:numId="109">
    <w:abstractNumId w:val="84"/>
  </w:num>
  <w:num w:numId="110">
    <w:abstractNumId w:val="84"/>
  </w:num>
  <w:num w:numId="111">
    <w:abstractNumId w:val="42"/>
  </w:num>
  <w:num w:numId="112">
    <w:abstractNumId w:val="42"/>
  </w:num>
  <w:num w:numId="113">
    <w:abstractNumId w:val="42"/>
  </w:num>
  <w:num w:numId="114">
    <w:abstractNumId w:val="42"/>
  </w:num>
  <w:num w:numId="115">
    <w:abstractNumId w:val="42"/>
  </w:num>
  <w:num w:numId="116">
    <w:abstractNumId w:val="80"/>
    <w:lvlOverride w:ilvl="0">
      <w:startOverride w:val="1"/>
    </w:lvlOverride>
  </w:num>
  <w:num w:numId="117">
    <w:abstractNumId w:val="9"/>
  </w:num>
  <w:num w:numId="118">
    <w:abstractNumId w:val="7"/>
  </w:num>
  <w:num w:numId="119">
    <w:abstractNumId w:val="6"/>
  </w:num>
  <w:num w:numId="120">
    <w:abstractNumId w:val="5"/>
  </w:num>
  <w:num w:numId="121">
    <w:abstractNumId w:val="4"/>
  </w:num>
  <w:num w:numId="122">
    <w:abstractNumId w:val="8"/>
  </w:num>
  <w:num w:numId="123">
    <w:abstractNumId w:val="3"/>
  </w:num>
  <w:num w:numId="124">
    <w:abstractNumId w:val="2"/>
  </w:num>
  <w:num w:numId="125">
    <w:abstractNumId w:val="1"/>
  </w:num>
  <w:num w:numId="126">
    <w:abstractNumId w:val="0"/>
  </w:num>
  <w:num w:numId="127">
    <w:abstractNumId w:val="80"/>
    <w:lvlOverride w:ilvl="0">
      <w:startOverride w:val="1"/>
    </w:lvlOverride>
  </w:num>
  <w:num w:numId="128">
    <w:abstractNumId w:val="80"/>
  </w:num>
  <w:num w:numId="129">
    <w:abstractNumId w:val="80"/>
  </w:num>
  <w:num w:numId="130">
    <w:abstractNumId w:val="80"/>
  </w:num>
  <w:num w:numId="131">
    <w:abstractNumId w:val="80"/>
  </w:num>
  <w:num w:numId="132">
    <w:abstractNumId w:val="45"/>
  </w:num>
  <w:num w:numId="133">
    <w:abstractNumId w:val="31"/>
  </w:num>
  <w:num w:numId="134">
    <w:abstractNumId w:val="31"/>
  </w:num>
  <w:num w:numId="135">
    <w:abstractNumId w:val="31"/>
  </w:num>
  <w:num w:numId="136">
    <w:abstractNumId w:val="28"/>
  </w:num>
  <w:num w:numId="137">
    <w:abstractNumId w:val="28"/>
  </w:num>
  <w:num w:numId="138">
    <w:abstractNumId w:val="31"/>
  </w:num>
  <w:num w:numId="139">
    <w:abstractNumId w:val="28"/>
  </w:num>
  <w:num w:numId="140">
    <w:abstractNumId w:val="28"/>
  </w:num>
  <w:num w:numId="141">
    <w:abstractNumId w:val="28"/>
  </w:num>
  <w:num w:numId="142">
    <w:abstractNumId w:val="28"/>
  </w:num>
  <w:num w:numId="143">
    <w:abstractNumId w:val="31"/>
  </w:num>
  <w:num w:numId="144">
    <w:abstractNumId w:val="31"/>
  </w:num>
  <w:num w:numId="145">
    <w:abstractNumId w:val="28"/>
  </w:num>
  <w:num w:numId="146">
    <w:abstractNumId w:val="51"/>
  </w:num>
  <w:num w:numId="147">
    <w:abstractNumId w:val="87"/>
  </w:num>
  <w:num w:numId="148">
    <w:abstractNumId w:val="96"/>
  </w:num>
  <w:num w:numId="149">
    <w:abstractNumId w:val="54"/>
  </w:num>
  <w:num w:numId="150">
    <w:abstractNumId w:val="28"/>
  </w:num>
  <w:num w:numId="151">
    <w:abstractNumId w:val="28"/>
  </w:num>
  <w:num w:numId="152">
    <w:abstractNumId w:val="28"/>
  </w:num>
  <w:num w:numId="153">
    <w:abstractNumId w:val="28"/>
  </w:num>
  <w:num w:numId="154">
    <w:abstractNumId w:val="28"/>
  </w:num>
  <w:num w:numId="155">
    <w:abstractNumId w:val="28"/>
  </w:num>
  <w:num w:numId="156">
    <w:abstractNumId w:val="28"/>
  </w:num>
  <w:num w:numId="157">
    <w:abstractNumId w:val="28"/>
  </w:num>
  <w:num w:numId="158">
    <w:abstractNumId w:val="28"/>
  </w:num>
  <w:num w:numId="159">
    <w:abstractNumId w:val="28"/>
  </w:num>
  <w:num w:numId="160">
    <w:abstractNumId w:val="28"/>
  </w:num>
  <w:num w:numId="161">
    <w:abstractNumId w:val="28"/>
  </w:num>
  <w:num w:numId="162">
    <w:abstractNumId w:val="28"/>
  </w:num>
  <w:num w:numId="163">
    <w:abstractNumId w:val="28"/>
  </w:num>
  <w:num w:numId="164">
    <w:abstractNumId w:val="28"/>
  </w:num>
  <w:num w:numId="165">
    <w:abstractNumId w:val="85"/>
  </w:num>
  <w:num w:numId="166">
    <w:abstractNumId w:val="28"/>
  </w:num>
  <w:num w:numId="167">
    <w:abstractNumId w:val="28"/>
  </w:num>
  <w:num w:numId="168">
    <w:abstractNumId w:val="84"/>
  </w:num>
  <w:num w:numId="169">
    <w:abstractNumId w:val="84"/>
  </w:num>
  <w:num w:numId="170">
    <w:abstractNumId w:val="84"/>
  </w:num>
  <w:num w:numId="171">
    <w:abstractNumId w:val="84"/>
  </w:num>
  <w:num w:numId="172">
    <w:abstractNumId w:val="84"/>
  </w:num>
  <w:num w:numId="173">
    <w:abstractNumId w:val="84"/>
  </w:num>
  <w:num w:numId="174">
    <w:abstractNumId w:val="84"/>
  </w:num>
  <w:num w:numId="175">
    <w:abstractNumId w:val="31"/>
  </w:num>
  <w:num w:numId="176">
    <w:abstractNumId w:val="31"/>
  </w:num>
  <w:num w:numId="177">
    <w:abstractNumId w:val="31"/>
  </w:num>
  <w:num w:numId="178">
    <w:abstractNumId w:val="31"/>
  </w:num>
  <w:num w:numId="179">
    <w:abstractNumId w:val="31"/>
  </w:num>
  <w:num w:numId="180">
    <w:abstractNumId w:val="31"/>
  </w:num>
  <w:num w:numId="181">
    <w:abstractNumId w:val="31"/>
  </w:num>
  <w:num w:numId="182">
    <w:abstractNumId w:val="31"/>
  </w:num>
  <w:num w:numId="183">
    <w:abstractNumId w:val="31"/>
  </w:num>
  <w:num w:numId="184">
    <w:abstractNumId w:val="28"/>
  </w:num>
  <w:num w:numId="185">
    <w:abstractNumId w:val="28"/>
  </w:num>
  <w:num w:numId="186">
    <w:abstractNumId w:val="28"/>
  </w:num>
  <w:num w:numId="187">
    <w:abstractNumId w:val="28"/>
  </w:num>
  <w:num w:numId="188">
    <w:abstractNumId w:val="28"/>
  </w:num>
  <w:num w:numId="189">
    <w:abstractNumId w:val="28"/>
  </w:num>
  <w:num w:numId="190">
    <w:abstractNumId w:val="28"/>
  </w:num>
  <w:num w:numId="191">
    <w:abstractNumId w:val="28"/>
  </w:num>
  <w:num w:numId="192">
    <w:abstractNumId w:val="28"/>
  </w:num>
  <w:num w:numId="193">
    <w:abstractNumId w:val="28"/>
  </w:num>
  <w:num w:numId="194">
    <w:abstractNumId w:val="28"/>
  </w:num>
  <w:num w:numId="195">
    <w:abstractNumId w:val="28"/>
  </w:num>
  <w:num w:numId="196">
    <w:abstractNumId w:val="28"/>
  </w:num>
  <w:num w:numId="197">
    <w:abstractNumId w:val="28"/>
  </w:num>
  <w:num w:numId="198">
    <w:abstractNumId w:val="28"/>
  </w:num>
  <w:num w:numId="199">
    <w:abstractNumId w:val="28"/>
  </w:num>
  <w:num w:numId="200">
    <w:abstractNumId w:val="28"/>
  </w:num>
  <w:num w:numId="201">
    <w:abstractNumId w:val="28"/>
  </w:num>
  <w:num w:numId="202">
    <w:abstractNumId w:val="28"/>
  </w:num>
  <w:num w:numId="203">
    <w:abstractNumId w:val="28"/>
  </w:num>
  <w:num w:numId="204">
    <w:abstractNumId w:val="28"/>
  </w:num>
  <w:num w:numId="205">
    <w:abstractNumId w:val="28"/>
  </w:num>
  <w:num w:numId="206">
    <w:abstractNumId w:val="28"/>
  </w:num>
  <w:num w:numId="207">
    <w:abstractNumId w:val="28"/>
  </w:num>
  <w:num w:numId="208">
    <w:abstractNumId w:val="28"/>
  </w:num>
  <w:num w:numId="209">
    <w:abstractNumId w:val="28"/>
  </w:num>
  <w:num w:numId="210">
    <w:abstractNumId w:val="28"/>
  </w:num>
  <w:num w:numId="211">
    <w:abstractNumId w:val="28"/>
  </w:num>
  <w:num w:numId="212">
    <w:abstractNumId w:val="28"/>
  </w:num>
  <w:num w:numId="213">
    <w:abstractNumId w:val="28"/>
  </w:num>
  <w:num w:numId="214">
    <w:abstractNumId w:val="28"/>
  </w:num>
  <w:num w:numId="215">
    <w:abstractNumId w:val="28"/>
  </w:num>
  <w:num w:numId="216">
    <w:abstractNumId w:val="28"/>
  </w:num>
  <w:num w:numId="217">
    <w:abstractNumId w:val="28"/>
  </w:num>
  <w:num w:numId="218">
    <w:abstractNumId w:val="28"/>
  </w:num>
  <w:num w:numId="219">
    <w:abstractNumId w:val="28"/>
  </w:num>
  <w:num w:numId="220">
    <w:abstractNumId w:val="28"/>
  </w:num>
  <w:num w:numId="221">
    <w:abstractNumId w:val="28"/>
  </w:num>
  <w:num w:numId="222">
    <w:abstractNumId w:val="28"/>
  </w:num>
  <w:num w:numId="223">
    <w:abstractNumId w:val="28"/>
  </w:num>
  <w:num w:numId="224">
    <w:abstractNumId w:val="28"/>
  </w:num>
  <w:num w:numId="225">
    <w:abstractNumId w:val="28"/>
  </w:num>
  <w:num w:numId="226">
    <w:abstractNumId w:val="28"/>
  </w:num>
  <w:num w:numId="227">
    <w:abstractNumId w:val="28"/>
  </w:num>
  <w:num w:numId="228">
    <w:abstractNumId w:val="28"/>
  </w:num>
  <w:num w:numId="229">
    <w:abstractNumId w:val="28"/>
  </w:num>
  <w:num w:numId="230">
    <w:abstractNumId w:val="28"/>
  </w:num>
  <w:num w:numId="231">
    <w:abstractNumId w:val="28"/>
  </w:num>
  <w:num w:numId="232">
    <w:abstractNumId w:val="28"/>
  </w:num>
  <w:num w:numId="233">
    <w:abstractNumId w:val="28"/>
  </w:num>
  <w:num w:numId="234">
    <w:abstractNumId w:val="28"/>
  </w:num>
  <w:num w:numId="235">
    <w:abstractNumId w:val="28"/>
  </w:num>
  <w:num w:numId="236">
    <w:abstractNumId w:val="28"/>
  </w:num>
  <w:num w:numId="237">
    <w:abstractNumId w:val="28"/>
  </w:num>
  <w:num w:numId="238">
    <w:abstractNumId w:val="28"/>
  </w:num>
  <w:num w:numId="239">
    <w:abstractNumId w:val="28"/>
  </w:num>
  <w:num w:numId="240">
    <w:abstractNumId w:val="28"/>
  </w:num>
  <w:num w:numId="241">
    <w:abstractNumId w:val="31"/>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37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9A2"/>
    <w:rsid w:val="00007CB6"/>
    <w:rsid w:val="00010569"/>
    <w:rsid w:val="00010C51"/>
    <w:rsid w:val="00014BB9"/>
    <w:rsid w:val="00031E63"/>
    <w:rsid w:val="00034CD3"/>
    <w:rsid w:val="0005350C"/>
    <w:rsid w:val="000748C3"/>
    <w:rsid w:val="0009116A"/>
    <w:rsid w:val="000959A2"/>
    <w:rsid w:val="000A1A0A"/>
    <w:rsid w:val="000C2BFD"/>
    <w:rsid w:val="000C3130"/>
    <w:rsid w:val="000D0E84"/>
    <w:rsid w:val="000E0F98"/>
    <w:rsid w:val="000E13C9"/>
    <w:rsid w:val="000F5215"/>
    <w:rsid w:val="000F5DE3"/>
    <w:rsid w:val="00100B21"/>
    <w:rsid w:val="00121EA2"/>
    <w:rsid w:val="00135A38"/>
    <w:rsid w:val="00144869"/>
    <w:rsid w:val="00154417"/>
    <w:rsid w:val="00155B02"/>
    <w:rsid w:val="001712E9"/>
    <w:rsid w:val="001840A2"/>
    <w:rsid w:val="001A3D35"/>
    <w:rsid w:val="001D306D"/>
    <w:rsid w:val="001E63FA"/>
    <w:rsid w:val="001E69D5"/>
    <w:rsid w:val="00200A86"/>
    <w:rsid w:val="00213A2F"/>
    <w:rsid w:val="0023019D"/>
    <w:rsid w:val="00243150"/>
    <w:rsid w:val="00253464"/>
    <w:rsid w:val="00261979"/>
    <w:rsid w:val="002708F6"/>
    <w:rsid w:val="0027135A"/>
    <w:rsid w:val="00276C76"/>
    <w:rsid w:val="002776AD"/>
    <w:rsid w:val="0028095A"/>
    <w:rsid w:val="00283C26"/>
    <w:rsid w:val="002A2455"/>
    <w:rsid w:val="002B43A4"/>
    <w:rsid w:val="002C7FD0"/>
    <w:rsid w:val="002F19CF"/>
    <w:rsid w:val="002F6603"/>
    <w:rsid w:val="002F7AF7"/>
    <w:rsid w:val="00314371"/>
    <w:rsid w:val="003155BB"/>
    <w:rsid w:val="00335746"/>
    <w:rsid w:val="00341E9F"/>
    <w:rsid w:val="00342200"/>
    <w:rsid w:val="003801F4"/>
    <w:rsid w:val="003802E2"/>
    <w:rsid w:val="003B0285"/>
    <w:rsid w:val="003C4E90"/>
    <w:rsid w:val="003D491A"/>
    <w:rsid w:val="003F5913"/>
    <w:rsid w:val="00425118"/>
    <w:rsid w:val="0043029E"/>
    <w:rsid w:val="00475FCA"/>
    <w:rsid w:val="0049368D"/>
    <w:rsid w:val="004B0DAD"/>
    <w:rsid w:val="004B6A8C"/>
    <w:rsid w:val="004B7471"/>
    <w:rsid w:val="004D2814"/>
    <w:rsid w:val="004D620B"/>
    <w:rsid w:val="004E12A6"/>
    <w:rsid w:val="004E5ABA"/>
    <w:rsid w:val="00522DCA"/>
    <w:rsid w:val="00524561"/>
    <w:rsid w:val="00524992"/>
    <w:rsid w:val="00532D05"/>
    <w:rsid w:val="00537B1E"/>
    <w:rsid w:val="00540D0F"/>
    <w:rsid w:val="00544FDB"/>
    <w:rsid w:val="005539C8"/>
    <w:rsid w:val="00584CD4"/>
    <w:rsid w:val="00586DA6"/>
    <w:rsid w:val="00592D94"/>
    <w:rsid w:val="005942EA"/>
    <w:rsid w:val="005962CE"/>
    <w:rsid w:val="005A50CE"/>
    <w:rsid w:val="005C4CD0"/>
    <w:rsid w:val="005D1E94"/>
    <w:rsid w:val="005D3475"/>
    <w:rsid w:val="005E7A4C"/>
    <w:rsid w:val="005F2DF0"/>
    <w:rsid w:val="005F3999"/>
    <w:rsid w:val="00601691"/>
    <w:rsid w:val="0061000B"/>
    <w:rsid w:val="00611FB3"/>
    <w:rsid w:val="00615CCC"/>
    <w:rsid w:val="00641360"/>
    <w:rsid w:val="006429BF"/>
    <w:rsid w:val="00683BAF"/>
    <w:rsid w:val="00690BCF"/>
    <w:rsid w:val="006A1D13"/>
    <w:rsid w:val="006A6011"/>
    <w:rsid w:val="006B2974"/>
    <w:rsid w:val="006B3F66"/>
    <w:rsid w:val="006D0A9D"/>
    <w:rsid w:val="006D4890"/>
    <w:rsid w:val="006F4D80"/>
    <w:rsid w:val="006F7584"/>
    <w:rsid w:val="007128CB"/>
    <w:rsid w:val="007176CE"/>
    <w:rsid w:val="007254D9"/>
    <w:rsid w:val="00732643"/>
    <w:rsid w:val="007479B0"/>
    <w:rsid w:val="007551C4"/>
    <w:rsid w:val="00760E8E"/>
    <w:rsid w:val="00767340"/>
    <w:rsid w:val="0076762B"/>
    <w:rsid w:val="0077188F"/>
    <w:rsid w:val="007A75EE"/>
    <w:rsid w:val="007C3D5E"/>
    <w:rsid w:val="007D4FCE"/>
    <w:rsid w:val="007F2552"/>
    <w:rsid w:val="007F2DFE"/>
    <w:rsid w:val="00801DD1"/>
    <w:rsid w:val="00804B2E"/>
    <w:rsid w:val="0080680F"/>
    <w:rsid w:val="0083003E"/>
    <w:rsid w:val="00834021"/>
    <w:rsid w:val="00834514"/>
    <w:rsid w:val="00862864"/>
    <w:rsid w:val="00870FF7"/>
    <w:rsid w:val="008A60FB"/>
    <w:rsid w:val="008C2E33"/>
    <w:rsid w:val="008C3083"/>
    <w:rsid w:val="008C4079"/>
    <w:rsid w:val="008D50C3"/>
    <w:rsid w:val="008E4F88"/>
    <w:rsid w:val="00906158"/>
    <w:rsid w:val="009074E6"/>
    <w:rsid w:val="00915CB2"/>
    <w:rsid w:val="009278B2"/>
    <w:rsid w:val="00955960"/>
    <w:rsid w:val="00970173"/>
    <w:rsid w:val="00983EE8"/>
    <w:rsid w:val="00987538"/>
    <w:rsid w:val="009C0490"/>
    <w:rsid w:val="009C0644"/>
    <w:rsid w:val="009D0EAC"/>
    <w:rsid w:val="009D776F"/>
    <w:rsid w:val="009F15F6"/>
    <w:rsid w:val="009F7B97"/>
    <w:rsid w:val="00A053B3"/>
    <w:rsid w:val="00A16501"/>
    <w:rsid w:val="00A2140E"/>
    <w:rsid w:val="00A32C1C"/>
    <w:rsid w:val="00A37B6A"/>
    <w:rsid w:val="00A42620"/>
    <w:rsid w:val="00A515F1"/>
    <w:rsid w:val="00A534CC"/>
    <w:rsid w:val="00A62A8E"/>
    <w:rsid w:val="00A80872"/>
    <w:rsid w:val="00A95ECD"/>
    <w:rsid w:val="00A96D14"/>
    <w:rsid w:val="00AA26B4"/>
    <w:rsid w:val="00AC69C5"/>
    <w:rsid w:val="00AD171C"/>
    <w:rsid w:val="00AD50CC"/>
    <w:rsid w:val="00AD5D98"/>
    <w:rsid w:val="00AE6FAE"/>
    <w:rsid w:val="00AF28D3"/>
    <w:rsid w:val="00AF645D"/>
    <w:rsid w:val="00B0162A"/>
    <w:rsid w:val="00B1588F"/>
    <w:rsid w:val="00B16F25"/>
    <w:rsid w:val="00B20F49"/>
    <w:rsid w:val="00B26C75"/>
    <w:rsid w:val="00B50583"/>
    <w:rsid w:val="00B52079"/>
    <w:rsid w:val="00B618F8"/>
    <w:rsid w:val="00B63590"/>
    <w:rsid w:val="00B73953"/>
    <w:rsid w:val="00B96049"/>
    <w:rsid w:val="00BC63E6"/>
    <w:rsid w:val="00BC6C08"/>
    <w:rsid w:val="00BC7D6E"/>
    <w:rsid w:val="00BD0C32"/>
    <w:rsid w:val="00BF10C0"/>
    <w:rsid w:val="00C11634"/>
    <w:rsid w:val="00C23F5A"/>
    <w:rsid w:val="00C31AD5"/>
    <w:rsid w:val="00C5064D"/>
    <w:rsid w:val="00C62A6D"/>
    <w:rsid w:val="00C808BC"/>
    <w:rsid w:val="00C81274"/>
    <w:rsid w:val="00CA0385"/>
    <w:rsid w:val="00CC2E4A"/>
    <w:rsid w:val="00CC7C99"/>
    <w:rsid w:val="00CD6239"/>
    <w:rsid w:val="00CF0AF0"/>
    <w:rsid w:val="00CF5238"/>
    <w:rsid w:val="00D12242"/>
    <w:rsid w:val="00D217F8"/>
    <w:rsid w:val="00D23F90"/>
    <w:rsid w:val="00D41E20"/>
    <w:rsid w:val="00D457F5"/>
    <w:rsid w:val="00D47FA2"/>
    <w:rsid w:val="00D67931"/>
    <w:rsid w:val="00D80CD8"/>
    <w:rsid w:val="00D84B31"/>
    <w:rsid w:val="00D90778"/>
    <w:rsid w:val="00D93F24"/>
    <w:rsid w:val="00D93FEE"/>
    <w:rsid w:val="00DD2CD2"/>
    <w:rsid w:val="00DE79A1"/>
    <w:rsid w:val="00DF3265"/>
    <w:rsid w:val="00E1642E"/>
    <w:rsid w:val="00E16922"/>
    <w:rsid w:val="00E17DA5"/>
    <w:rsid w:val="00E21D53"/>
    <w:rsid w:val="00E252DD"/>
    <w:rsid w:val="00E3597A"/>
    <w:rsid w:val="00E428B7"/>
    <w:rsid w:val="00E52636"/>
    <w:rsid w:val="00E6350C"/>
    <w:rsid w:val="00E72A26"/>
    <w:rsid w:val="00E76D5A"/>
    <w:rsid w:val="00E87E58"/>
    <w:rsid w:val="00E94154"/>
    <w:rsid w:val="00EA2E2C"/>
    <w:rsid w:val="00EA6C22"/>
    <w:rsid w:val="00EB3F53"/>
    <w:rsid w:val="00EB67E8"/>
    <w:rsid w:val="00F063CF"/>
    <w:rsid w:val="00F222EB"/>
    <w:rsid w:val="00F26F88"/>
    <w:rsid w:val="00F339EF"/>
    <w:rsid w:val="00F4659F"/>
    <w:rsid w:val="00F73227"/>
    <w:rsid w:val="00F85B7C"/>
    <w:rsid w:val="00FA491C"/>
    <w:rsid w:val="00FA5400"/>
    <w:rsid w:val="00FA6A73"/>
    <w:rsid w:val="00FA7700"/>
    <w:rsid w:val="00FB22E5"/>
    <w:rsid w:val="00FB2B9C"/>
    <w:rsid w:val="00FB3717"/>
    <w:rsid w:val="00FC496E"/>
    <w:rsid w:val="00FC63B3"/>
    <w:rsid w:val="00FE2044"/>
    <w:rsid w:val="00FE40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752"/>
    <o:shapelayout v:ext="edit">
      <o:idmap v:ext="edit" data="1,3"/>
    </o:shapelayout>
  </w:shapeDefaults>
  <w:decimalSymbol w:val=","/>
  <w:listSeparator w:val=";"/>
  <w14:docId w14:val="1B8F026B"/>
  <w15:chartTrackingRefBased/>
  <w15:docId w15:val="{ACA19917-CA87-4880-A18F-CABDA387C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Standard-BlockCharCharChar"/>
    <w:qFormat/>
    <w:rsid w:val="006A6011"/>
    <w:pPr>
      <w:spacing w:before="240" w:after="240" w:line="240" w:lineRule="auto"/>
      <w:jc w:val="center"/>
    </w:pPr>
    <w:rPr>
      <w:rFonts w:ascii="Times New Roman" w:hAnsi="Times New Roman"/>
      <w:sz w:val="24"/>
    </w:rPr>
  </w:style>
  <w:style w:type="paragraph" w:styleId="berschrift1">
    <w:name w:val="heading 1"/>
    <w:basedOn w:val="Standard"/>
    <w:next w:val="Standard"/>
    <w:link w:val="berschrift1Zchn"/>
    <w:autoRedefine/>
    <w:qFormat/>
    <w:rsid w:val="009F7B97"/>
    <w:pPr>
      <w:keepNext/>
      <w:widowControl w:val="0"/>
      <w:numPr>
        <w:numId w:val="84"/>
      </w:numPr>
      <w:tabs>
        <w:tab w:val="left" w:pos="482"/>
      </w:tabs>
      <w:spacing w:before="0" w:after="120"/>
      <w:ind w:right="-567"/>
      <w:jc w:val="left"/>
      <w:outlineLvl w:val="0"/>
    </w:pPr>
    <w:rPr>
      <w:rFonts w:cs="Times New Roman"/>
      <w:b/>
      <w:bCs/>
      <w:caps/>
      <w:spacing w:val="-4"/>
      <w:sz w:val="28"/>
      <w:szCs w:val="28"/>
      <w:lang w:val="en-GB"/>
    </w:rPr>
  </w:style>
  <w:style w:type="paragraph" w:styleId="berschrift2">
    <w:name w:val="heading 2"/>
    <w:basedOn w:val="Standard"/>
    <w:next w:val="Textkrper"/>
    <w:link w:val="berschrift2Zchn"/>
    <w:qFormat/>
    <w:rsid w:val="009F7B97"/>
    <w:pPr>
      <w:widowControl w:val="0"/>
      <w:numPr>
        <w:numId w:val="87"/>
      </w:numPr>
      <w:suppressAutoHyphens/>
      <w:spacing w:after="120" w:line="100" w:lineRule="atLeast"/>
      <w:ind w:left="357" w:hanging="357"/>
      <w:jc w:val="left"/>
      <w:outlineLvl w:val="1"/>
    </w:pPr>
    <w:rPr>
      <w:rFonts w:eastAsia="Times New Roman" w:cs="Times New Roman"/>
      <w:b/>
      <w:bCs/>
      <w:iCs/>
      <w:kern w:val="1"/>
      <w:szCs w:val="28"/>
      <w:lang w:eastAsia="hi-IN" w:bidi="hi-IN"/>
    </w:rPr>
  </w:style>
  <w:style w:type="paragraph" w:styleId="berschrift3">
    <w:name w:val="heading 3"/>
    <w:next w:val="Textkrper"/>
    <w:link w:val="berschrift3Zchn"/>
    <w:autoRedefine/>
    <w:qFormat/>
    <w:rsid w:val="005C4CD0"/>
    <w:pPr>
      <w:widowControl w:val="0"/>
      <w:suppressAutoHyphens/>
      <w:spacing w:before="480" w:after="240" w:line="240" w:lineRule="auto"/>
      <w:jc w:val="both"/>
      <w:outlineLvl w:val="2"/>
    </w:pPr>
    <w:rPr>
      <w:rFonts w:ascii="Arial Black" w:eastAsia="SimSun" w:hAnsi="Arial Black" w:cs="Mangal"/>
      <w:b/>
      <w:bCs/>
      <w:color w:val="0000FF"/>
      <w:kern w:val="1"/>
      <w:sz w:val="20"/>
      <w:szCs w:val="24"/>
      <w:lang w:val="en-GB" w:eastAsia="hi-IN" w:bidi="hi-IN"/>
    </w:rPr>
  </w:style>
  <w:style w:type="paragraph" w:styleId="berschrift4">
    <w:name w:val="heading 4"/>
    <w:basedOn w:val="Aufzhlungszeichen1"/>
    <w:next w:val="Standard"/>
    <w:link w:val="berschrift4Zchn"/>
    <w:qFormat/>
    <w:rsid w:val="00B50583"/>
    <w:pPr>
      <w:keepNext/>
      <w:tabs>
        <w:tab w:val="clear" w:pos="360"/>
        <w:tab w:val="num" w:pos="482"/>
      </w:tabs>
      <w:suppressAutoHyphens w:val="0"/>
      <w:ind w:left="482" w:hanging="482"/>
      <w:outlineLvl w:val="3"/>
    </w:pPr>
  </w:style>
  <w:style w:type="paragraph" w:styleId="berschrift5">
    <w:name w:val="heading 5"/>
    <w:basedOn w:val="Standard"/>
    <w:next w:val="Standard"/>
    <w:link w:val="berschrift5Zchn"/>
    <w:qFormat/>
    <w:rsid w:val="00B50583"/>
    <w:pPr>
      <w:widowControl w:val="0"/>
      <w:tabs>
        <w:tab w:val="left" w:pos="482"/>
        <w:tab w:val="num" w:pos="3240"/>
      </w:tabs>
      <w:spacing w:after="60"/>
      <w:ind w:left="2880"/>
      <w:jc w:val="both"/>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B50583"/>
    <w:pPr>
      <w:widowControl w:val="0"/>
      <w:tabs>
        <w:tab w:val="left" w:pos="482"/>
        <w:tab w:val="num" w:pos="3960"/>
      </w:tabs>
      <w:spacing w:after="60"/>
      <w:ind w:left="3600"/>
      <w:jc w:val="both"/>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B50583"/>
    <w:pPr>
      <w:widowControl w:val="0"/>
      <w:tabs>
        <w:tab w:val="left" w:pos="482"/>
        <w:tab w:val="num" w:pos="4680"/>
      </w:tabs>
      <w:spacing w:after="60"/>
      <w:ind w:left="4320"/>
      <w:jc w:val="both"/>
      <w:outlineLvl w:val="6"/>
    </w:pPr>
    <w:rPr>
      <w:rFonts w:ascii="Arial" w:eastAsia="Times New Roman" w:hAnsi="Arial" w:cs="Times New Roman"/>
      <w:szCs w:val="24"/>
      <w:lang w:eastAsia="de-DE"/>
    </w:rPr>
  </w:style>
  <w:style w:type="paragraph" w:styleId="berschrift8">
    <w:name w:val="heading 8"/>
    <w:basedOn w:val="Standard"/>
    <w:next w:val="Standard"/>
    <w:link w:val="berschrift8Zchn"/>
    <w:qFormat/>
    <w:rsid w:val="00B50583"/>
    <w:pPr>
      <w:widowControl w:val="0"/>
      <w:tabs>
        <w:tab w:val="left" w:pos="482"/>
        <w:tab w:val="num" w:pos="5400"/>
      </w:tabs>
      <w:spacing w:after="60"/>
      <w:ind w:left="5040"/>
      <w:jc w:val="both"/>
      <w:outlineLvl w:val="7"/>
    </w:pPr>
    <w:rPr>
      <w:rFonts w:ascii="Arial" w:eastAsia="Times New Roman" w:hAnsi="Arial" w:cs="Times New Roman"/>
      <w:i/>
      <w:iCs/>
      <w:szCs w:val="24"/>
      <w:lang w:eastAsia="de-DE"/>
    </w:rPr>
  </w:style>
  <w:style w:type="paragraph" w:styleId="berschrift9">
    <w:name w:val="heading 9"/>
    <w:basedOn w:val="Standard"/>
    <w:next w:val="Standard"/>
    <w:link w:val="berschrift9Zchn"/>
    <w:qFormat/>
    <w:rsid w:val="00B50583"/>
    <w:pPr>
      <w:widowControl w:val="0"/>
      <w:tabs>
        <w:tab w:val="left" w:pos="482"/>
        <w:tab w:val="num" w:pos="6120"/>
      </w:tabs>
      <w:spacing w:after="60"/>
      <w:ind w:left="5760"/>
      <w:jc w:val="both"/>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Manual">
    <w:name w:val="Manual"/>
    <w:basedOn w:val="Standard"/>
    <w:link w:val="ManualZchn"/>
    <w:autoRedefine/>
    <w:qFormat/>
    <w:rsid w:val="00592D94"/>
    <w:pPr>
      <w:widowControl w:val="0"/>
      <w:tabs>
        <w:tab w:val="left" w:pos="360"/>
      </w:tabs>
      <w:suppressAutoHyphens/>
      <w:spacing w:before="120" w:after="0"/>
      <w:jc w:val="both"/>
    </w:pPr>
    <w:rPr>
      <w:rFonts w:eastAsia="Times New Roman" w:cs="Times New Roman"/>
      <w:kern w:val="1"/>
      <w:szCs w:val="20"/>
      <w:lang w:val="en-US" w:eastAsia="hi-IN" w:bidi="hi-IN"/>
    </w:rPr>
  </w:style>
  <w:style w:type="character" w:customStyle="1" w:styleId="ManualZchn">
    <w:name w:val="Manual Zchn"/>
    <w:basedOn w:val="Absatz-Standardschriftart"/>
    <w:link w:val="Manual"/>
    <w:rsid w:val="00592D94"/>
    <w:rPr>
      <w:rFonts w:ascii="Times New Roman" w:eastAsia="Times New Roman" w:hAnsi="Times New Roman" w:cs="Times New Roman"/>
      <w:kern w:val="1"/>
      <w:sz w:val="24"/>
      <w:szCs w:val="20"/>
      <w:lang w:val="en-US" w:eastAsia="hi-IN" w:bidi="hi-IN"/>
    </w:rPr>
  </w:style>
  <w:style w:type="paragraph" w:customStyle="1" w:styleId="References">
    <w:name w:val="References"/>
    <w:basedOn w:val="Manual"/>
    <w:link w:val="ReferencesZchn"/>
    <w:qFormat/>
    <w:rsid w:val="00592D94"/>
  </w:style>
  <w:style w:type="character" w:customStyle="1" w:styleId="ReferencesZchn">
    <w:name w:val="References Zchn"/>
    <w:basedOn w:val="ManualZchn"/>
    <w:link w:val="References"/>
    <w:rsid w:val="00592D94"/>
    <w:rPr>
      <w:rFonts w:ascii="Times New Roman" w:eastAsia="Times New Roman" w:hAnsi="Times New Roman" w:cs="Times New Roman"/>
      <w:kern w:val="1"/>
      <w:sz w:val="24"/>
      <w:szCs w:val="20"/>
      <w:lang w:val="en-US" w:eastAsia="hi-IN" w:bidi="hi-IN"/>
    </w:rPr>
  </w:style>
  <w:style w:type="character" w:customStyle="1" w:styleId="berschrift1Zchn">
    <w:name w:val="Überschrift 1 Zchn"/>
    <w:basedOn w:val="Absatz-Standardschriftart"/>
    <w:link w:val="berschrift1"/>
    <w:rsid w:val="009F7B97"/>
    <w:rPr>
      <w:rFonts w:ascii="Times New Roman" w:hAnsi="Times New Roman" w:cs="Times New Roman"/>
      <w:b/>
      <w:bCs/>
      <w:caps/>
      <w:spacing w:val="-4"/>
      <w:sz w:val="28"/>
      <w:szCs w:val="28"/>
      <w:lang w:val="en-GB"/>
    </w:rPr>
  </w:style>
  <w:style w:type="character" w:customStyle="1" w:styleId="berschrift2Zchn">
    <w:name w:val="Überschrift 2 Zchn"/>
    <w:basedOn w:val="Absatz-Standardschriftart"/>
    <w:link w:val="berschrift2"/>
    <w:rsid w:val="009F7B97"/>
    <w:rPr>
      <w:rFonts w:ascii="Times New Roman" w:eastAsia="Times New Roman" w:hAnsi="Times New Roman" w:cs="Times New Roman"/>
      <w:b/>
      <w:bCs/>
      <w:iCs/>
      <w:kern w:val="1"/>
      <w:sz w:val="24"/>
      <w:szCs w:val="28"/>
      <w:lang w:eastAsia="hi-IN" w:bidi="hi-IN"/>
    </w:rPr>
  </w:style>
  <w:style w:type="character" w:styleId="Hyperlink">
    <w:name w:val="Hyperlink"/>
    <w:uiPriority w:val="99"/>
    <w:rsid w:val="000959A2"/>
    <w:rPr>
      <w:color w:val="0000FF"/>
      <w:u w:val="single"/>
    </w:rPr>
  </w:style>
  <w:style w:type="character" w:customStyle="1" w:styleId="Dokumentation">
    <w:name w:val="Dokumentation"/>
    <w:rsid w:val="000959A2"/>
    <w:rPr>
      <w:b/>
      <w:color w:val="008000"/>
    </w:rPr>
  </w:style>
  <w:style w:type="paragraph" w:customStyle="1" w:styleId="Standard-BlockCharCharChar">
    <w:name w:val="Standard-Block Char Char Char"/>
    <w:basedOn w:val="Standard"/>
    <w:link w:val="Standard-BlockCharCharCharChar"/>
    <w:autoRedefine/>
    <w:qFormat/>
    <w:rsid w:val="005D3475"/>
    <w:pPr>
      <w:widowControl w:val="0"/>
      <w:tabs>
        <w:tab w:val="left" w:pos="0"/>
      </w:tabs>
      <w:suppressAutoHyphens/>
      <w:jc w:val="both"/>
    </w:pPr>
    <w:rPr>
      <w:rFonts w:eastAsia="Times New Roman" w:cs="Times New Roman"/>
      <w:kern w:val="1"/>
      <w:szCs w:val="20"/>
      <w:lang w:eastAsia="hi-IN" w:bidi="hi-IN"/>
    </w:rPr>
  </w:style>
  <w:style w:type="paragraph" w:customStyle="1" w:styleId="Literaturliste">
    <w:name w:val="Literaturliste"/>
    <w:basedOn w:val="Standard-BlockCharCharChar"/>
    <w:rsid w:val="000959A2"/>
    <w:pPr>
      <w:spacing w:after="80" w:line="100" w:lineRule="atLeast"/>
      <w:ind w:left="482" w:hanging="482"/>
    </w:pPr>
  </w:style>
  <w:style w:type="paragraph" w:customStyle="1" w:styleId="Aufzhlungszeichen1">
    <w:name w:val="Aufzählungszeichen1"/>
    <w:basedOn w:val="Standard-BlockCharCharChar"/>
    <w:link w:val="Aufzhlungszeichen1Zchn"/>
    <w:autoRedefine/>
    <w:qFormat/>
    <w:rsid w:val="00CC7C99"/>
    <w:pPr>
      <w:numPr>
        <w:numId w:val="136"/>
      </w:numPr>
      <w:tabs>
        <w:tab w:val="left" w:pos="360"/>
      </w:tabs>
      <w:spacing w:before="120"/>
    </w:pPr>
    <w:rPr>
      <w:kern w:val="0"/>
      <w:szCs w:val="24"/>
      <w:lang w:val="en-US" w:eastAsia="de-DE" w:bidi="ar-SA"/>
    </w:rPr>
  </w:style>
  <w:style w:type="paragraph" w:customStyle="1" w:styleId="Zwischenberschrift">
    <w:name w:val="Zwischenüberschrift"/>
    <w:basedOn w:val="Standard-BlockCharCharChar"/>
    <w:link w:val="ZwischenberschriftChar"/>
    <w:qFormat/>
    <w:rsid w:val="000959A2"/>
    <w:pPr>
      <w:spacing w:before="120" w:after="120"/>
    </w:pPr>
    <w:rPr>
      <w:b/>
    </w:rPr>
  </w:style>
  <w:style w:type="paragraph" w:styleId="Textkrper">
    <w:name w:val="Body Text"/>
    <w:basedOn w:val="Standard"/>
    <w:link w:val="TextkrperZchn"/>
    <w:unhideWhenUsed/>
    <w:rsid w:val="000959A2"/>
    <w:pPr>
      <w:spacing w:after="120"/>
    </w:pPr>
  </w:style>
  <w:style w:type="character" w:customStyle="1" w:styleId="TextkrperZchn">
    <w:name w:val="Textkörper Zchn"/>
    <w:basedOn w:val="Absatz-Standardschriftart"/>
    <w:link w:val="Textkrper"/>
    <w:semiHidden/>
    <w:rsid w:val="000959A2"/>
  </w:style>
  <w:style w:type="paragraph" w:styleId="Sprechblasentext">
    <w:name w:val="Balloon Text"/>
    <w:basedOn w:val="Standard"/>
    <w:link w:val="SprechblasentextZchn"/>
    <w:semiHidden/>
    <w:unhideWhenUsed/>
    <w:rsid w:val="000959A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0959A2"/>
    <w:rPr>
      <w:rFonts w:ascii="Segoe UI" w:hAnsi="Segoe UI" w:cs="Segoe UI"/>
      <w:sz w:val="18"/>
      <w:szCs w:val="18"/>
    </w:rPr>
  </w:style>
  <w:style w:type="paragraph" w:styleId="Kopfzeile">
    <w:name w:val="header"/>
    <w:basedOn w:val="Standard"/>
    <w:link w:val="KopfzeileZchn"/>
    <w:rsid w:val="000959A2"/>
    <w:pPr>
      <w:widowControl w:val="0"/>
      <w:suppressLineNumbers/>
      <w:tabs>
        <w:tab w:val="left" w:pos="482"/>
        <w:tab w:val="center" w:pos="4536"/>
        <w:tab w:val="right" w:pos="9356"/>
      </w:tabs>
      <w:suppressAutoHyphens/>
      <w:spacing w:after="0" w:line="100" w:lineRule="atLeast"/>
      <w:jc w:val="both"/>
    </w:pPr>
    <w:rPr>
      <w:rFonts w:ascii="Arial" w:eastAsia="Times New Roman" w:hAnsi="Arial" w:cs="Times New Roman"/>
      <w:kern w:val="1"/>
      <w:sz w:val="16"/>
      <w:szCs w:val="20"/>
      <w:u w:val="single"/>
      <w:lang w:eastAsia="hi-IN" w:bidi="hi-IN"/>
    </w:rPr>
  </w:style>
  <w:style w:type="character" w:customStyle="1" w:styleId="KopfzeileZchn">
    <w:name w:val="Kopfzeile Zchn"/>
    <w:basedOn w:val="Absatz-Standardschriftart"/>
    <w:link w:val="Kopfzeile"/>
    <w:rsid w:val="000959A2"/>
    <w:rPr>
      <w:rFonts w:ascii="Arial" w:eastAsia="Times New Roman" w:hAnsi="Arial" w:cs="Times New Roman"/>
      <w:kern w:val="1"/>
      <w:sz w:val="16"/>
      <w:szCs w:val="20"/>
      <w:u w:val="single"/>
      <w:lang w:eastAsia="hi-IN" w:bidi="hi-IN"/>
    </w:rPr>
  </w:style>
  <w:style w:type="paragraph" w:customStyle="1" w:styleId="Nummerierung1">
    <w:name w:val="Nummerierung1"/>
    <w:basedOn w:val="Aufzhlungszeichen1"/>
    <w:qFormat/>
    <w:rsid w:val="002F7AF7"/>
    <w:pPr>
      <w:tabs>
        <w:tab w:val="clear" w:pos="360"/>
        <w:tab w:val="left" w:pos="482"/>
      </w:tabs>
      <w:spacing w:before="0" w:after="0"/>
      <w:outlineLvl w:val="0"/>
    </w:pPr>
  </w:style>
  <w:style w:type="paragraph" w:customStyle="1" w:styleId="BildChar">
    <w:name w:val="Bild Char"/>
    <w:basedOn w:val="Standard"/>
    <w:link w:val="BildCharChar"/>
    <w:rsid w:val="000959A2"/>
    <w:pPr>
      <w:widowControl w:val="0"/>
      <w:tabs>
        <w:tab w:val="left" w:pos="482"/>
      </w:tabs>
      <w:suppressAutoHyphens/>
      <w:spacing w:after="0" w:line="100" w:lineRule="atLeast"/>
    </w:pPr>
    <w:rPr>
      <w:rFonts w:ascii="Arial" w:eastAsia="Times New Roman" w:hAnsi="Arial" w:cs="Times New Roman"/>
      <w:kern w:val="1"/>
      <w:sz w:val="20"/>
      <w:szCs w:val="20"/>
      <w:lang w:eastAsia="hi-IN" w:bidi="hi-IN"/>
    </w:rPr>
  </w:style>
  <w:style w:type="character" w:styleId="Kommentarzeichen">
    <w:name w:val="annotation reference"/>
    <w:uiPriority w:val="99"/>
    <w:semiHidden/>
    <w:unhideWhenUsed/>
    <w:rsid w:val="000959A2"/>
    <w:rPr>
      <w:sz w:val="16"/>
      <w:szCs w:val="16"/>
    </w:rPr>
  </w:style>
  <w:style w:type="paragraph" w:styleId="Kommentartext">
    <w:name w:val="annotation text"/>
    <w:basedOn w:val="Standard"/>
    <w:link w:val="KommentartextZchn"/>
    <w:uiPriority w:val="99"/>
    <w:semiHidden/>
    <w:unhideWhenUsed/>
    <w:rsid w:val="000959A2"/>
    <w:pPr>
      <w:suppressAutoHyphens/>
      <w:spacing w:after="0"/>
    </w:pPr>
    <w:rPr>
      <w:rFonts w:eastAsia="SimSun" w:cs="Mangal"/>
      <w:kern w:val="1"/>
      <w:sz w:val="20"/>
      <w:szCs w:val="18"/>
      <w:lang w:eastAsia="hi-IN" w:bidi="hi-IN"/>
    </w:rPr>
  </w:style>
  <w:style w:type="character" w:customStyle="1" w:styleId="KommentartextZchn">
    <w:name w:val="Kommentartext Zchn"/>
    <w:basedOn w:val="Absatz-Standardschriftart"/>
    <w:link w:val="Kommentartext"/>
    <w:uiPriority w:val="99"/>
    <w:semiHidden/>
    <w:rsid w:val="000959A2"/>
    <w:rPr>
      <w:rFonts w:ascii="Times New Roman" w:eastAsia="SimSun" w:hAnsi="Times New Roman" w:cs="Mangal"/>
      <w:kern w:val="1"/>
      <w:sz w:val="20"/>
      <w:szCs w:val="18"/>
      <w:lang w:eastAsia="hi-IN" w:bidi="hi-IN"/>
    </w:rPr>
  </w:style>
  <w:style w:type="character" w:customStyle="1" w:styleId="berschrift3Zchn">
    <w:name w:val="Überschrift 3 Zchn"/>
    <w:basedOn w:val="Absatz-Standardschriftart"/>
    <w:link w:val="berschrift3"/>
    <w:rsid w:val="005C4CD0"/>
    <w:rPr>
      <w:rFonts w:ascii="Arial Black" w:eastAsia="SimSun" w:hAnsi="Arial Black" w:cs="Mangal"/>
      <w:b/>
      <w:bCs/>
      <w:color w:val="0000FF"/>
      <w:kern w:val="1"/>
      <w:sz w:val="20"/>
      <w:szCs w:val="24"/>
      <w:lang w:val="en-GB" w:eastAsia="hi-IN" w:bidi="hi-IN"/>
    </w:rPr>
  </w:style>
  <w:style w:type="paragraph" w:customStyle="1" w:styleId="SimpleEXMARaLDA">
    <w:name w:val="Simple EXMARaLDA"/>
    <w:basedOn w:val="Standard"/>
    <w:rsid w:val="000959A2"/>
    <w:pPr>
      <w:widowControl w:val="0"/>
      <w:tabs>
        <w:tab w:val="left" w:pos="482"/>
      </w:tabs>
      <w:suppressAutoHyphens/>
      <w:spacing w:after="0" w:line="100" w:lineRule="atLeast"/>
      <w:jc w:val="both"/>
    </w:pPr>
    <w:rPr>
      <w:rFonts w:ascii="Courier New" w:eastAsia="Times New Roman" w:hAnsi="Courier New" w:cs="Times New Roman"/>
      <w:kern w:val="1"/>
      <w:sz w:val="20"/>
      <w:szCs w:val="20"/>
      <w:lang w:eastAsia="hi-IN" w:bidi="hi-IN"/>
    </w:rPr>
  </w:style>
  <w:style w:type="paragraph" w:customStyle="1" w:styleId="Eingerckt">
    <w:name w:val="Eingerückt"/>
    <w:basedOn w:val="Standard-BlockCharCharChar"/>
    <w:rsid w:val="000959A2"/>
    <w:pPr>
      <w:ind w:left="482"/>
    </w:pPr>
  </w:style>
  <w:style w:type="character" w:customStyle="1" w:styleId="Standard-BlockChar1">
    <w:name w:val="Standard-Block Char1"/>
    <w:rsid w:val="000959A2"/>
    <w:rPr>
      <w:rFonts w:ascii="Arial" w:hAnsi="Arial"/>
      <w:lang w:val="de-DE" w:eastAsia="ar-SA" w:bidi="ar-SA"/>
    </w:rPr>
  </w:style>
  <w:style w:type="paragraph" w:customStyle="1" w:styleId="Aufzhlungszeichen2">
    <w:name w:val="Aufzählungszeichen2"/>
    <w:basedOn w:val="Aufzhlungszeichen1"/>
    <w:rsid w:val="000959A2"/>
  </w:style>
  <w:style w:type="character" w:customStyle="1" w:styleId="Nummerierung1Char">
    <w:name w:val="Nummerierung1 Char"/>
    <w:rsid w:val="000959A2"/>
    <w:rPr>
      <w:rFonts w:ascii="Arial" w:hAnsi="Arial"/>
      <w:lang w:val="de-DE" w:eastAsia="ar-SA" w:bidi="ar-SA"/>
    </w:rPr>
  </w:style>
  <w:style w:type="character" w:customStyle="1" w:styleId="Formatvorlageberschrift1Verdichtetdurch05ptCharChar">
    <w:name w:val="Formatvorlage Überschrift 1 + Verdichtet durch  05 pt Char Char"/>
    <w:link w:val="Formatvorlageberschrift1Verdichtetdurch05ptChar"/>
    <w:rsid w:val="000959A2"/>
    <w:rPr>
      <w:rFonts w:ascii="Arial" w:eastAsia="Times New Roman" w:hAnsi="Arial" w:cs="Times New Roman"/>
      <w:b/>
      <w:bCs/>
      <w:caps/>
      <w:spacing w:val="-10"/>
      <w:sz w:val="28"/>
      <w:szCs w:val="28"/>
    </w:rPr>
  </w:style>
  <w:style w:type="character" w:customStyle="1" w:styleId="Taste">
    <w:name w:val="Taste"/>
    <w:rsid w:val="000959A2"/>
    <w:rPr>
      <w:rFonts w:ascii="Times New Roman" w:hAnsi="Times New Roman"/>
      <w:b/>
      <w:smallCaps/>
      <w:sz w:val="24"/>
      <w:szCs w:val="24"/>
      <w:lang w:val="en-GB"/>
    </w:rPr>
  </w:style>
  <w:style w:type="character" w:customStyle="1" w:styleId="berschrift4Zchn">
    <w:name w:val="Überschrift 4 Zchn"/>
    <w:basedOn w:val="Absatz-Standardschriftart"/>
    <w:link w:val="berschrift4"/>
    <w:rsid w:val="00B50583"/>
    <w:rPr>
      <w:rFonts w:ascii="Arial" w:eastAsia="Times New Roman" w:hAnsi="Arial" w:cs="Times New Roman"/>
      <w:sz w:val="20"/>
      <w:szCs w:val="20"/>
      <w:lang w:eastAsia="de-DE"/>
    </w:rPr>
  </w:style>
  <w:style w:type="character" w:customStyle="1" w:styleId="berschrift5Zchn">
    <w:name w:val="Überschrift 5 Zchn"/>
    <w:basedOn w:val="Absatz-Standardschriftart"/>
    <w:link w:val="berschrift5"/>
    <w:rsid w:val="00B50583"/>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B50583"/>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B50583"/>
    <w:rPr>
      <w:rFonts w:ascii="Arial" w:eastAsia="Times New Roman" w:hAnsi="Arial" w:cs="Times New Roman"/>
      <w:sz w:val="24"/>
      <w:szCs w:val="24"/>
      <w:lang w:eastAsia="de-DE"/>
    </w:rPr>
  </w:style>
  <w:style w:type="character" w:customStyle="1" w:styleId="berschrift8Zchn">
    <w:name w:val="Überschrift 8 Zchn"/>
    <w:basedOn w:val="Absatz-Standardschriftart"/>
    <w:link w:val="berschrift8"/>
    <w:rsid w:val="00B50583"/>
    <w:rPr>
      <w:rFonts w:ascii="Arial" w:eastAsia="Times New Roman" w:hAnsi="Arial" w:cs="Times New Roman"/>
      <w:i/>
      <w:iCs/>
      <w:sz w:val="24"/>
      <w:szCs w:val="24"/>
      <w:lang w:eastAsia="de-DE"/>
    </w:rPr>
  </w:style>
  <w:style w:type="character" w:customStyle="1" w:styleId="berschrift9Zchn">
    <w:name w:val="Überschrift 9 Zchn"/>
    <w:basedOn w:val="Absatz-Standardschriftart"/>
    <w:link w:val="berschrift9"/>
    <w:rsid w:val="00B50583"/>
    <w:rPr>
      <w:rFonts w:ascii="Arial" w:eastAsia="Times New Roman" w:hAnsi="Arial" w:cs="Arial"/>
      <w:lang w:eastAsia="de-DE"/>
    </w:rPr>
  </w:style>
  <w:style w:type="paragraph" w:styleId="Fuzeile">
    <w:name w:val="footer"/>
    <w:basedOn w:val="Standard"/>
    <w:link w:val="FuzeileZchn"/>
    <w:semiHidden/>
    <w:rsid w:val="00B50583"/>
    <w:pPr>
      <w:widowControl w:val="0"/>
      <w:tabs>
        <w:tab w:val="left" w:pos="482"/>
        <w:tab w:val="center" w:pos="4536"/>
      </w:tabs>
      <w:spacing w:after="0"/>
      <w:jc w:val="both"/>
    </w:pPr>
    <w:rPr>
      <w:rFonts w:ascii="Arial" w:eastAsia="Times New Roman" w:hAnsi="Arial" w:cs="Times New Roman"/>
      <w:sz w:val="20"/>
      <w:szCs w:val="20"/>
      <w:lang w:eastAsia="de-DE"/>
    </w:rPr>
  </w:style>
  <w:style w:type="character" w:customStyle="1" w:styleId="FuzeileZchn">
    <w:name w:val="Fußzeile Zchn"/>
    <w:basedOn w:val="Absatz-Standardschriftart"/>
    <w:link w:val="Fuzeile"/>
    <w:semiHidden/>
    <w:rsid w:val="00B50583"/>
    <w:rPr>
      <w:rFonts w:ascii="Arial" w:eastAsia="Times New Roman" w:hAnsi="Arial" w:cs="Times New Roman"/>
      <w:sz w:val="20"/>
      <w:szCs w:val="20"/>
      <w:lang w:eastAsia="de-DE"/>
    </w:rPr>
  </w:style>
  <w:style w:type="character" w:styleId="Seitenzahl">
    <w:name w:val="page number"/>
    <w:basedOn w:val="Absatz-Standardschriftart"/>
    <w:rsid w:val="00B50583"/>
  </w:style>
  <w:style w:type="paragraph" w:styleId="StandardWeb">
    <w:name w:val="Normal (Web)"/>
    <w:basedOn w:val="Standard"/>
    <w:semiHidden/>
    <w:rsid w:val="00B50583"/>
    <w:pPr>
      <w:widowControl w:val="0"/>
      <w:tabs>
        <w:tab w:val="left" w:pos="482"/>
      </w:tabs>
      <w:spacing w:before="100" w:beforeAutospacing="1" w:after="100" w:afterAutospacing="1"/>
      <w:jc w:val="both"/>
    </w:pPr>
    <w:rPr>
      <w:rFonts w:ascii="Arial Unicode MS" w:eastAsia="Arial Unicode MS" w:hAnsi="Arial Unicode MS" w:cs="Arial Unicode MS"/>
      <w:szCs w:val="24"/>
      <w:lang w:eastAsia="de-DE"/>
    </w:rPr>
  </w:style>
  <w:style w:type="paragraph" w:styleId="HTMLVorformatiert">
    <w:name w:val="HTML Preformatted"/>
    <w:basedOn w:val="Standard"/>
    <w:link w:val="HTMLVorformatiertZchn"/>
    <w:rsid w:val="00B50583"/>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Arial Unicode MS" w:eastAsia="Arial Unicode MS" w:hAnsi="Arial Unicode MS" w:cs="Arial Unicode MS"/>
      <w:sz w:val="20"/>
      <w:szCs w:val="20"/>
      <w:lang w:eastAsia="de-DE"/>
    </w:rPr>
  </w:style>
  <w:style w:type="character" w:customStyle="1" w:styleId="HTMLVorformatiertZchn">
    <w:name w:val="HTML Vorformatiert Zchn"/>
    <w:basedOn w:val="Absatz-Standardschriftart"/>
    <w:link w:val="HTMLVorformatiert"/>
    <w:rsid w:val="00B50583"/>
    <w:rPr>
      <w:rFonts w:ascii="Arial Unicode MS" w:eastAsia="Arial Unicode MS" w:hAnsi="Arial Unicode MS" w:cs="Arial Unicode MS"/>
      <w:sz w:val="20"/>
      <w:szCs w:val="20"/>
      <w:lang w:eastAsia="de-DE"/>
    </w:rPr>
  </w:style>
  <w:style w:type="character" w:styleId="BesuchterHyperlink">
    <w:name w:val="FollowedHyperlink"/>
    <w:basedOn w:val="Absatz-Standardschriftart"/>
    <w:semiHidden/>
    <w:rsid w:val="00B50583"/>
    <w:rPr>
      <w:color w:val="800080"/>
      <w:u w:val="single"/>
    </w:rPr>
  </w:style>
  <w:style w:type="paragraph" w:styleId="Verzeichnis1">
    <w:name w:val="toc 1"/>
    <w:basedOn w:val="Standard"/>
    <w:next w:val="Standard"/>
    <w:uiPriority w:val="39"/>
    <w:rsid w:val="00B50583"/>
    <w:pPr>
      <w:widowControl w:val="0"/>
      <w:tabs>
        <w:tab w:val="left" w:pos="482"/>
        <w:tab w:val="right" w:leader="dot" w:pos="9356"/>
      </w:tabs>
      <w:spacing w:after="120"/>
      <w:ind w:left="482" w:hanging="482"/>
    </w:pPr>
    <w:rPr>
      <w:rFonts w:ascii="Arial" w:eastAsia="Times New Roman" w:hAnsi="Arial" w:cs="Times New Roman"/>
      <w:b/>
      <w:bCs/>
      <w:caps/>
      <w:sz w:val="20"/>
      <w:szCs w:val="24"/>
      <w:lang w:eastAsia="de-DE"/>
    </w:rPr>
  </w:style>
  <w:style w:type="paragraph" w:styleId="Verzeichnis2">
    <w:name w:val="toc 2"/>
    <w:basedOn w:val="Standard"/>
    <w:next w:val="Standard"/>
    <w:uiPriority w:val="39"/>
    <w:rsid w:val="00B50583"/>
    <w:pPr>
      <w:widowControl w:val="0"/>
      <w:tabs>
        <w:tab w:val="left" w:pos="482"/>
        <w:tab w:val="left" w:pos="964"/>
        <w:tab w:val="right" w:leader="dot" w:pos="9356"/>
      </w:tabs>
      <w:spacing w:before="60" w:after="60"/>
      <w:ind w:left="482" w:hanging="482"/>
    </w:pPr>
    <w:rPr>
      <w:rFonts w:ascii="Arial" w:eastAsia="Times New Roman" w:hAnsi="Arial" w:cs="Times New Roman"/>
      <w:sz w:val="20"/>
      <w:szCs w:val="20"/>
      <w:lang w:eastAsia="de-DE"/>
    </w:rPr>
  </w:style>
  <w:style w:type="paragraph" w:styleId="Verzeichnis3">
    <w:name w:val="toc 3"/>
    <w:basedOn w:val="Standard"/>
    <w:next w:val="Standard"/>
    <w:uiPriority w:val="39"/>
    <w:rsid w:val="00B50583"/>
    <w:pPr>
      <w:widowControl w:val="0"/>
      <w:tabs>
        <w:tab w:val="left" w:pos="482"/>
        <w:tab w:val="right" w:leader="dot" w:pos="9356"/>
      </w:tabs>
      <w:spacing w:after="0"/>
      <w:ind w:left="1446" w:hanging="964"/>
    </w:pPr>
    <w:rPr>
      <w:rFonts w:ascii="Arial" w:eastAsia="Times New Roman" w:hAnsi="Arial" w:cs="Times New Roman"/>
      <w:sz w:val="20"/>
      <w:szCs w:val="20"/>
      <w:lang w:eastAsia="de-DE"/>
    </w:rPr>
  </w:style>
  <w:style w:type="paragraph" w:styleId="Verzeichnis4">
    <w:name w:val="toc 4"/>
    <w:basedOn w:val="Standard"/>
    <w:next w:val="Standard"/>
    <w:uiPriority w:val="39"/>
    <w:rsid w:val="00B50583"/>
    <w:pPr>
      <w:widowControl w:val="0"/>
      <w:tabs>
        <w:tab w:val="left" w:pos="482"/>
      </w:tabs>
      <w:spacing w:after="0"/>
      <w:ind w:left="600"/>
    </w:pPr>
    <w:rPr>
      <w:rFonts w:ascii="Arial" w:eastAsia="Times New Roman" w:hAnsi="Arial" w:cs="Times New Roman"/>
      <w:sz w:val="20"/>
      <w:szCs w:val="20"/>
      <w:lang w:eastAsia="de-DE"/>
    </w:rPr>
  </w:style>
  <w:style w:type="paragraph" w:styleId="Verzeichnis5">
    <w:name w:val="toc 5"/>
    <w:basedOn w:val="Standard"/>
    <w:next w:val="Standard"/>
    <w:autoRedefine/>
    <w:uiPriority w:val="39"/>
    <w:rsid w:val="00B50583"/>
    <w:pPr>
      <w:widowControl w:val="0"/>
      <w:tabs>
        <w:tab w:val="left" w:pos="482"/>
      </w:tabs>
      <w:spacing w:after="0"/>
      <w:ind w:left="800"/>
      <w:jc w:val="both"/>
    </w:pPr>
    <w:rPr>
      <w:rFonts w:ascii="Arial" w:eastAsia="Times New Roman" w:hAnsi="Arial" w:cs="Times New Roman"/>
      <w:sz w:val="20"/>
      <w:szCs w:val="20"/>
      <w:lang w:eastAsia="de-DE"/>
    </w:rPr>
  </w:style>
  <w:style w:type="paragraph" w:styleId="Verzeichnis6">
    <w:name w:val="toc 6"/>
    <w:basedOn w:val="Standard"/>
    <w:next w:val="Standard"/>
    <w:autoRedefine/>
    <w:uiPriority w:val="39"/>
    <w:rsid w:val="00B50583"/>
    <w:pPr>
      <w:widowControl w:val="0"/>
      <w:tabs>
        <w:tab w:val="left" w:pos="482"/>
      </w:tabs>
      <w:spacing w:after="0"/>
      <w:ind w:left="1000"/>
      <w:jc w:val="both"/>
    </w:pPr>
    <w:rPr>
      <w:rFonts w:ascii="Arial" w:eastAsia="Times New Roman" w:hAnsi="Arial" w:cs="Times New Roman"/>
      <w:sz w:val="20"/>
      <w:szCs w:val="20"/>
      <w:lang w:eastAsia="de-DE"/>
    </w:rPr>
  </w:style>
  <w:style w:type="paragraph" w:styleId="Verzeichnis7">
    <w:name w:val="toc 7"/>
    <w:basedOn w:val="Standard"/>
    <w:next w:val="Standard"/>
    <w:autoRedefine/>
    <w:uiPriority w:val="39"/>
    <w:rsid w:val="00B50583"/>
    <w:pPr>
      <w:widowControl w:val="0"/>
      <w:tabs>
        <w:tab w:val="left" w:pos="482"/>
      </w:tabs>
      <w:spacing w:after="0"/>
      <w:ind w:left="1200"/>
      <w:jc w:val="both"/>
    </w:pPr>
    <w:rPr>
      <w:rFonts w:ascii="Arial" w:eastAsia="Times New Roman" w:hAnsi="Arial" w:cs="Times New Roman"/>
      <w:sz w:val="20"/>
      <w:szCs w:val="20"/>
      <w:lang w:eastAsia="de-DE"/>
    </w:rPr>
  </w:style>
  <w:style w:type="paragraph" w:styleId="Verzeichnis8">
    <w:name w:val="toc 8"/>
    <w:basedOn w:val="Standard"/>
    <w:next w:val="Standard"/>
    <w:autoRedefine/>
    <w:uiPriority w:val="39"/>
    <w:rsid w:val="00B50583"/>
    <w:pPr>
      <w:widowControl w:val="0"/>
      <w:tabs>
        <w:tab w:val="left" w:pos="482"/>
      </w:tabs>
      <w:spacing w:after="0"/>
      <w:ind w:left="1400"/>
      <w:jc w:val="both"/>
    </w:pPr>
    <w:rPr>
      <w:rFonts w:ascii="Arial" w:eastAsia="Times New Roman" w:hAnsi="Arial" w:cs="Times New Roman"/>
      <w:sz w:val="20"/>
      <w:szCs w:val="20"/>
      <w:lang w:eastAsia="de-DE"/>
    </w:rPr>
  </w:style>
  <w:style w:type="paragraph" w:styleId="Verzeichnis9">
    <w:name w:val="toc 9"/>
    <w:basedOn w:val="Standard"/>
    <w:next w:val="Standard"/>
    <w:autoRedefine/>
    <w:uiPriority w:val="39"/>
    <w:rsid w:val="00B50583"/>
    <w:pPr>
      <w:widowControl w:val="0"/>
      <w:tabs>
        <w:tab w:val="left" w:pos="482"/>
      </w:tabs>
      <w:spacing w:after="0"/>
      <w:ind w:left="1600"/>
      <w:jc w:val="both"/>
    </w:pPr>
    <w:rPr>
      <w:rFonts w:ascii="Arial" w:eastAsia="Times New Roman" w:hAnsi="Arial" w:cs="Times New Roman"/>
      <w:sz w:val="20"/>
      <w:szCs w:val="20"/>
      <w:lang w:eastAsia="de-DE"/>
    </w:rPr>
  </w:style>
  <w:style w:type="paragraph" w:styleId="Textkrper-Zeileneinzug">
    <w:name w:val="Body Text Indent"/>
    <w:basedOn w:val="Standard"/>
    <w:link w:val="Textkrper-ZeileneinzugZchn"/>
    <w:semiHidden/>
    <w:rsid w:val="00B50583"/>
    <w:pPr>
      <w:widowControl w:val="0"/>
      <w:tabs>
        <w:tab w:val="left" w:pos="482"/>
      </w:tabs>
      <w:spacing w:after="0"/>
      <w:ind w:left="708"/>
      <w:jc w:val="both"/>
    </w:pPr>
    <w:rPr>
      <w:rFonts w:ascii="Arial" w:eastAsia="Times New Roman" w:hAnsi="Arial" w:cs="Times New Roman"/>
      <w:sz w:val="20"/>
      <w:szCs w:val="20"/>
      <w:lang w:eastAsia="de-DE"/>
    </w:rPr>
  </w:style>
  <w:style w:type="character" w:customStyle="1" w:styleId="Textkrper-ZeileneinzugZchn">
    <w:name w:val="Textkörper-Zeileneinzug Zchn"/>
    <w:basedOn w:val="Absatz-Standardschriftart"/>
    <w:link w:val="Textkrper-Zeileneinzug"/>
    <w:semiHidden/>
    <w:rsid w:val="00B50583"/>
    <w:rPr>
      <w:rFonts w:ascii="Arial" w:eastAsia="Times New Roman" w:hAnsi="Arial" w:cs="Times New Roman"/>
      <w:sz w:val="20"/>
      <w:szCs w:val="20"/>
      <w:lang w:eastAsia="de-DE"/>
    </w:rPr>
  </w:style>
  <w:style w:type="paragraph" w:styleId="Textkrper2">
    <w:name w:val="Body Text 2"/>
    <w:basedOn w:val="Standard"/>
    <w:link w:val="Textkrper2Zchn"/>
    <w:semiHidden/>
    <w:rsid w:val="00B50583"/>
    <w:pPr>
      <w:widowControl w:val="0"/>
      <w:tabs>
        <w:tab w:val="left" w:pos="482"/>
      </w:tabs>
      <w:spacing w:after="0"/>
      <w:jc w:val="both"/>
    </w:pPr>
    <w:rPr>
      <w:rFonts w:ascii="Arial" w:eastAsia="Times New Roman" w:hAnsi="Arial" w:cs="Times New Roman"/>
      <w:szCs w:val="24"/>
      <w:lang w:eastAsia="de-DE"/>
    </w:rPr>
  </w:style>
  <w:style w:type="character" w:customStyle="1" w:styleId="Textkrper2Zchn">
    <w:name w:val="Textkörper 2 Zchn"/>
    <w:basedOn w:val="Absatz-Standardschriftart"/>
    <w:link w:val="Textkrper2"/>
    <w:semiHidden/>
    <w:rsid w:val="00B50583"/>
    <w:rPr>
      <w:rFonts w:ascii="Arial" w:eastAsia="Times New Roman" w:hAnsi="Arial" w:cs="Times New Roman"/>
      <w:sz w:val="24"/>
      <w:szCs w:val="24"/>
      <w:lang w:eastAsia="de-DE"/>
    </w:rPr>
  </w:style>
  <w:style w:type="table" w:styleId="Tabellenraster">
    <w:name w:val="Table Grid"/>
    <w:basedOn w:val="NormaleTabelle"/>
    <w:rsid w:val="00B50583"/>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blatt1">
    <w:name w:val="Titelblatt1"/>
    <w:basedOn w:val="Standard"/>
    <w:rsid w:val="00B50583"/>
    <w:pPr>
      <w:widowControl w:val="0"/>
      <w:tabs>
        <w:tab w:val="left" w:pos="482"/>
      </w:tabs>
      <w:spacing w:after="0"/>
    </w:pPr>
    <w:rPr>
      <w:rFonts w:ascii="Arial" w:eastAsia="Times New Roman" w:hAnsi="Arial" w:cs="Times New Roman"/>
      <w:b/>
      <w:bCs/>
      <w:sz w:val="96"/>
      <w:szCs w:val="20"/>
      <w:lang w:eastAsia="de-DE"/>
    </w:rPr>
  </w:style>
  <w:style w:type="paragraph" w:customStyle="1" w:styleId="Titelblatt2">
    <w:name w:val="Titelblatt2"/>
    <w:basedOn w:val="Standard"/>
    <w:rsid w:val="00B50583"/>
    <w:pPr>
      <w:widowControl w:val="0"/>
      <w:tabs>
        <w:tab w:val="left" w:pos="482"/>
      </w:tabs>
      <w:spacing w:after="0"/>
    </w:pPr>
    <w:rPr>
      <w:rFonts w:ascii="Arial" w:eastAsia="Times New Roman" w:hAnsi="Arial" w:cs="Times New Roman"/>
      <w:sz w:val="72"/>
      <w:szCs w:val="20"/>
      <w:lang w:eastAsia="de-DE"/>
    </w:rPr>
  </w:style>
  <w:style w:type="paragraph" w:customStyle="1" w:styleId="Titelblatt3">
    <w:name w:val="Titelblatt3"/>
    <w:basedOn w:val="Standard"/>
    <w:rsid w:val="00B50583"/>
    <w:pPr>
      <w:widowControl w:val="0"/>
      <w:tabs>
        <w:tab w:val="left" w:pos="482"/>
      </w:tabs>
      <w:spacing w:after="0"/>
    </w:pPr>
    <w:rPr>
      <w:rFonts w:ascii="Arial" w:eastAsia="Times New Roman" w:hAnsi="Arial" w:cs="Times New Roman"/>
      <w:sz w:val="40"/>
      <w:szCs w:val="20"/>
      <w:lang w:eastAsia="de-DE"/>
    </w:rPr>
  </w:style>
  <w:style w:type="character" w:customStyle="1" w:styleId="Aufzhlungszeichen1Char">
    <w:name w:val="Aufzählungszeichen1 Char"/>
    <w:basedOn w:val="Standard-BlockChar1"/>
    <w:semiHidden/>
    <w:rsid w:val="00B50583"/>
    <w:rPr>
      <w:rFonts w:ascii="Arial" w:hAnsi="Arial"/>
      <w:lang w:val="de-DE" w:eastAsia="de-DE" w:bidi="ar-SA"/>
    </w:rPr>
  </w:style>
  <w:style w:type="paragraph" w:customStyle="1" w:styleId="Provisorium">
    <w:name w:val="Provisorium"/>
    <w:basedOn w:val="Standard-BlockCharCharChar"/>
    <w:rsid w:val="00B50583"/>
    <w:pPr>
      <w:pBdr>
        <w:top w:val="single" w:sz="4" w:space="1" w:color="FF0000"/>
        <w:left w:val="single" w:sz="4" w:space="4" w:color="FF0000"/>
        <w:bottom w:val="single" w:sz="4" w:space="1" w:color="FF0000"/>
        <w:right w:val="single" w:sz="4" w:space="4" w:color="FF0000"/>
      </w:pBdr>
      <w:suppressAutoHyphens w:val="0"/>
    </w:pPr>
    <w:rPr>
      <w:bCs/>
      <w:color w:val="FF0000"/>
      <w:kern w:val="0"/>
      <w:lang w:eastAsia="de-DE" w:bidi="ar-SA"/>
    </w:rPr>
  </w:style>
  <w:style w:type="character" w:customStyle="1" w:styleId="Standard-BlockCharCharCharChar">
    <w:name w:val="Standard-Block Char Char Char Char"/>
    <w:basedOn w:val="Absatz-Standardschriftart"/>
    <w:link w:val="Standard-BlockCharCharChar"/>
    <w:rsid w:val="005D3475"/>
    <w:rPr>
      <w:rFonts w:ascii="Times New Roman" w:eastAsia="Times New Roman" w:hAnsi="Times New Roman" w:cs="Times New Roman"/>
      <w:kern w:val="1"/>
      <w:sz w:val="24"/>
      <w:szCs w:val="20"/>
      <w:lang w:eastAsia="hi-IN" w:bidi="hi-IN"/>
    </w:rPr>
  </w:style>
  <w:style w:type="character" w:customStyle="1" w:styleId="ZwischenberschriftChar">
    <w:name w:val="Zwischenüberschrift Char"/>
    <w:basedOn w:val="Standard-BlockCharCharCharChar"/>
    <w:link w:val="Zwischenberschrift"/>
    <w:rsid w:val="00B50583"/>
    <w:rPr>
      <w:rFonts w:ascii="Arial" w:eastAsia="Times New Roman" w:hAnsi="Arial" w:cs="Times New Roman"/>
      <w:b/>
      <w:kern w:val="1"/>
      <w:sz w:val="20"/>
      <w:szCs w:val="20"/>
      <w:lang w:eastAsia="hi-IN" w:bidi="hi-IN"/>
    </w:rPr>
  </w:style>
  <w:style w:type="character" w:customStyle="1" w:styleId="BildCharChar">
    <w:name w:val="Bild Char Char"/>
    <w:basedOn w:val="Absatz-Standardschriftart"/>
    <w:link w:val="BildChar"/>
    <w:rsid w:val="00B50583"/>
    <w:rPr>
      <w:rFonts w:ascii="Arial" w:eastAsia="Times New Roman" w:hAnsi="Arial" w:cs="Times New Roman"/>
      <w:kern w:val="1"/>
      <w:sz w:val="20"/>
      <w:szCs w:val="20"/>
      <w:lang w:eastAsia="hi-IN" w:bidi="hi-IN"/>
    </w:rPr>
  </w:style>
  <w:style w:type="paragraph" w:styleId="NurText">
    <w:name w:val="Plain Text"/>
    <w:basedOn w:val="Standard"/>
    <w:link w:val="NurTextZchn"/>
    <w:rsid w:val="00B50583"/>
    <w:pPr>
      <w:spacing w:after="0"/>
    </w:pPr>
    <w:rPr>
      <w:rFonts w:ascii="Courier New" w:eastAsia="Times New Roman" w:hAnsi="Courier New" w:cs="Courier New"/>
      <w:color w:val="000000"/>
      <w:sz w:val="20"/>
      <w:szCs w:val="20"/>
      <w:lang w:eastAsia="de-DE"/>
    </w:rPr>
  </w:style>
  <w:style w:type="character" w:customStyle="1" w:styleId="NurTextZchn">
    <w:name w:val="Nur Text Zchn"/>
    <w:basedOn w:val="Absatz-Standardschriftart"/>
    <w:link w:val="NurText"/>
    <w:rsid w:val="00B50583"/>
    <w:rPr>
      <w:rFonts w:ascii="Courier New" w:eastAsia="Times New Roman" w:hAnsi="Courier New" w:cs="Courier New"/>
      <w:color w:val="000000"/>
      <w:sz w:val="20"/>
      <w:szCs w:val="20"/>
      <w:lang w:eastAsia="de-DE"/>
    </w:rPr>
  </w:style>
  <w:style w:type="character" w:styleId="Fett">
    <w:name w:val="Strong"/>
    <w:basedOn w:val="Absatz-Standardschriftart"/>
    <w:qFormat/>
    <w:rsid w:val="00B50583"/>
    <w:rPr>
      <w:b/>
      <w:bCs/>
    </w:rPr>
  </w:style>
  <w:style w:type="character" w:customStyle="1" w:styleId="Standard-BlockCharChar1">
    <w:name w:val="Standard-Block Char Char1"/>
    <w:basedOn w:val="Absatz-Standardschriftart"/>
    <w:rsid w:val="00B50583"/>
    <w:rPr>
      <w:rFonts w:ascii="Arial" w:hAnsi="Arial"/>
      <w:lang w:val="de-DE" w:eastAsia="de-DE" w:bidi="ar-SA"/>
    </w:rPr>
  </w:style>
  <w:style w:type="character" w:customStyle="1" w:styleId="BildCharChar1">
    <w:name w:val="Bild Char Char1"/>
    <w:basedOn w:val="Absatz-Standardschriftart"/>
    <w:rsid w:val="00B50583"/>
    <w:rPr>
      <w:rFonts w:ascii="Arial" w:hAnsi="Arial"/>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B50583"/>
    <w:rPr>
      <w:rFonts w:ascii="Arial" w:eastAsia="Times New Roman" w:hAnsi="Arial"/>
      <w:spacing w:val="-10"/>
    </w:rPr>
  </w:style>
  <w:style w:type="paragraph" w:customStyle="1" w:styleId="Formatvorlageberschrift1NichtGrobuchstaben">
    <w:name w:val="Formatvorlage Überschrift 1 + Nicht Großbuchstaben"/>
    <w:basedOn w:val="berschrift1"/>
    <w:link w:val="Formatvorlageberschrift1NichtGrobuchstabenChar"/>
    <w:rsid w:val="00B50583"/>
    <w:rPr>
      <w:rFonts w:ascii="Arial" w:eastAsia="Times New Roman" w:hAnsi="Arial"/>
      <w:caps w:val="0"/>
      <w:lang w:eastAsia="de-DE"/>
    </w:rPr>
  </w:style>
  <w:style w:type="character" w:customStyle="1" w:styleId="Formatvorlageberschrift1NichtGrobuchstabenChar">
    <w:name w:val="Formatvorlage Überschrift 1 + Nicht Großbuchstaben Char"/>
    <w:basedOn w:val="berschrift1Zchn"/>
    <w:link w:val="Formatvorlageberschrift1NichtGrobuchstaben"/>
    <w:rsid w:val="00B50583"/>
    <w:rPr>
      <w:rFonts w:ascii="Arial" w:eastAsia="Times New Roman" w:hAnsi="Arial" w:cs="Times New Roman"/>
      <w:b/>
      <w:bCs/>
      <w:caps w:val="0"/>
      <w:spacing w:val="-4"/>
      <w:sz w:val="28"/>
      <w:szCs w:val="28"/>
      <w:lang w:val="en-GB" w:eastAsia="de-DE"/>
    </w:rPr>
  </w:style>
  <w:style w:type="paragraph" w:customStyle="1" w:styleId="Formatvorlageberschrift3Verdichtetdurch02pt">
    <w:name w:val="Formatvorlage Überschrift 3 + Verdichtet durch  02 pt"/>
    <w:basedOn w:val="berschrift3"/>
    <w:link w:val="Formatvorlageberschrift3Verdichtetdurch02ptChar"/>
    <w:rsid w:val="00B50583"/>
    <w:pPr>
      <w:tabs>
        <w:tab w:val="left" w:pos="482"/>
      </w:tabs>
      <w:suppressAutoHyphens w:val="0"/>
      <w:spacing w:line="240" w:lineRule="exact"/>
      <w:ind w:left="482" w:hanging="482"/>
    </w:pPr>
    <w:rPr>
      <w:rFonts w:ascii="Arial" w:eastAsia="Times New Roman" w:hAnsi="Arial" w:cs="Times New Roman"/>
      <w:spacing w:val="-4"/>
      <w:szCs w:val="20"/>
      <w:lang w:eastAsia="de-DE"/>
    </w:rPr>
  </w:style>
  <w:style w:type="character" w:customStyle="1" w:styleId="Formatvorlageberschrift3Verdichtetdurch02ptChar">
    <w:name w:val="Formatvorlage Überschrift 3 + Verdichtet durch  02 pt Char"/>
    <w:basedOn w:val="berschrift3Zchn"/>
    <w:link w:val="Formatvorlageberschrift3Verdichtetdurch02pt"/>
    <w:rsid w:val="00B50583"/>
    <w:rPr>
      <w:rFonts w:ascii="Arial" w:eastAsia="Times New Roman" w:hAnsi="Arial" w:cs="Times New Roman"/>
      <w:b/>
      <w:bCs/>
      <w:color w:val="0000FF"/>
      <w:spacing w:val="-4"/>
      <w:kern w:val="1"/>
      <w:sz w:val="20"/>
      <w:szCs w:val="20"/>
      <w:lang w:val="en-GB" w:eastAsia="de-DE" w:bidi="hi-IN"/>
    </w:rPr>
  </w:style>
  <w:style w:type="paragraph" w:customStyle="1" w:styleId="Aufzhlung">
    <w:name w:val="Aufzählung"/>
    <w:basedOn w:val="Aufzhlungszeichen1"/>
    <w:link w:val="AufzhlungZchn"/>
    <w:qFormat/>
    <w:rsid w:val="00C11634"/>
    <w:pPr>
      <w:numPr>
        <w:numId w:val="78"/>
      </w:numPr>
      <w:tabs>
        <w:tab w:val="clear" w:pos="360"/>
      </w:tabs>
      <w:suppressAutoHyphens w:val="0"/>
    </w:pPr>
  </w:style>
  <w:style w:type="character" w:customStyle="1" w:styleId="AufzhlungZchn">
    <w:name w:val="Aufzählung Zchn"/>
    <w:basedOn w:val="Absatz-Standardschriftart"/>
    <w:link w:val="Aufzhlung"/>
    <w:rsid w:val="00C11634"/>
    <w:rPr>
      <w:rFonts w:ascii="Times New Roman" w:eastAsia="Times New Roman" w:hAnsi="Times New Roman" w:cs="Times New Roman"/>
      <w:sz w:val="24"/>
      <w:szCs w:val="24"/>
      <w:lang w:eastAsia="de-DE"/>
    </w:rPr>
  </w:style>
  <w:style w:type="character" w:customStyle="1" w:styleId="Menufunction">
    <w:name w:val="Menufunction"/>
    <w:qFormat/>
    <w:rsid w:val="00007CB6"/>
    <w:rPr>
      <w:rFonts w:ascii="Arial Black" w:hAnsi="Arial Black"/>
      <w:b/>
      <w:sz w:val="20"/>
    </w:rPr>
  </w:style>
  <w:style w:type="character" w:customStyle="1" w:styleId="Aufzhlungszeichen1Zchn">
    <w:name w:val="Aufzählungszeichen1 Zchn"/>
    <w:basedOn w:val="Standard-BlockCharCharCharChar"/>
    <w:link w:val="Aufzhlungszeichen1"/>
    <w:rsid w:val="00CC7C99"/>
    <w:rPr>
      <w:rFonts w:ascii="Times New Roman" w:eastAsia="Times New Roman" w:hAnsi="Times New Roman" w:cs="Times New Roman"/>
      <w:kern w:val="1"/>
      <w:sz w:val="24"/>
      <w:szCs w:val="24"/>
      <w:lang w:val="en-US" w:eastAsia="de-DE" w:bidi="hi-IN"/>
    </w:rPr>
  </w:style>
  <w:style w:type="paragraph" w:customStyle="1" w:styleId="ZwischenberschriftManual">
    <w:name w:val="Zwischenüberschrift Manual"/>
    <w:basedOn w:val="Zwischenberschrift"/>
    <w:link w:val="ZwischenberschriftManualZchn"/>
    <w:autoRedefine/>
    <w:qFormat/>
    <w:rsid w:val="000F5215"/>
    <w:pPr>
      <w:suppressAutoHyphens w:val="0"/>
    </w:pPr>
    <w:rPr>
      <w:b w:val="0"/>
      <w:kern w:val="0"/>
      <w:szCs w:val="24"/>
      <w:shd w:val="clear" w:color="auto" w:fill="D9D9D9"/>
      <w:lang w:val="en-GB" w:eastAsia="de-DE" w:bidi="ar-SA"/>
    </w:rPr>
  </w:style>
  <w:style w:type="character" w:customStyle="1" w:styleId="ZwischenberschriftManualZchn">
    <w:name w:val="Zwischenüberschrift Manual Zchn"/>
    <w:basedOn w:val="ZwischenberschriftChar"/>
    <w:link w:val="ZwischenberschriftManual"/>
    <w:rsid w:val="000F5215"/>
    <w:rPr>
      <w:rFonts w:ascii="Times New Roman" w:eastAsia="Times New Roman" w:hAnsi="Times New Roman" w:cs="Times New Roman"/>
      <w:b w:val="0"/>
      <w:kern w:val="1"/>
      <w:sz w:val="24"/>
      <w:szCs w:val="24"/>
      <w:lang w:val="en-GB" w:eastAsia="de-DE" w:bidi="hi-IN"/>
    </w:rPr>
  </w:style>
  <w:style w:type="paragraph" w:customStyle="1" w:styleId="Unterpunkte">
    <w:name w:val="Unterpunkte"/>
    <w:basedOn w:val="Aufzhlungszeichen1"/>
    <w:qFormat/>
    <w:rsid w:val="00B16F25"/>
  </w:style>
  <w:style w:type="paragraph" w:customStyle="1" w:styleId="UnterpunkteGrau">
    <w:name w:val="Unterpunkte Grau"/>
    <w:basedOn w:val="Standard-BlockCharCharChar"/>
    <w:link w:val="UnterpunkteGrauZchn"/>
    <w:autoRedefine/>
    <w:qFormat/>
    <w:rsid w:val="00CC7C99"/>
    <w:pPr>
      <w:numPr>
        <w:ilvl w:val="1"/>
        <w:numId w:val="11"/>
      </w:numPr>
      <w:suppressAutoHyphens w:val="0"/>
      <w:ind w:left="360"/>
    </w:pPr>
    <w:rPr>
      <w:szCs w:val="24"/>
      <w:shd w:val="clear" w:color="auto" w:fill="D9D9D9"/>
      <w:lang w:eastAsia="de-DE"/>
    </w:rPr>
  </w:style>
  <w:style w:type="character" w:customStyle="1" w:styleId="UnterpunkteGrauZchn">
    <w:name w:val="Unterpunkte Grau Zchn"/>
    <w:basedOn w:val="Standard-BlockCharCharCharChar"/>
    <w:link w:val="UnterpunkteGrau"/>
    <w:rsid w:val="00CC7C99"/>
    <w:rPr>
      <w:rFonts w:ascii="Times New Roman" w:eastAsia="Times New Roman" w:hAnsi="Times New Roman" w:cs="Times New Roman"/>
      <w:kern w:val="1"/>
      <w:sz w:val="24"/>
      <w:szCs w:val="24"/>
      <w:lang w:eastAsia="de-DE" w:bidi="hi-IN"/>
    </w:rPr>
  </w:style>
  <w:style w:type="character" w:styleId="Zeilennummer">
    <w:name w:val="line number"/>
    <w:basedOn w:val="Absatz-Standardschriftart"/>
    <w:uiPriority w:val="99"/>
    <w:unhideWhenUsed/>
    <w:rsid w:val="00E252DD"/>
  </w:style>
  <w:style w:type="paragraph" w:styleId="berarbeitung">
    <w:name w:val="Revision"/>
    <w:hidden/>
    <w:uiPriority w:val="99"/>
    <w:semiHidden/>
    <w:rsid w:val="0049368D"/>
    <w:pPr>
      <w:spacing w:after="0" w:line="240" w:lineRule="auto"/>
    </w:pPr>
    <w:rPr>
      <w:rFonts w:ascii="Times New Roman" w:hAnsi="Times New Roman"/>
      <w:sz w:val="24"/>
    </w:rPr>
  </w:style>
  <w:style w:type="paragraph" w:styleId="Inhaltsverzeichnisberschrift">
    <w:name w:val="TOC Heading"/>
    <w:basedOn w:val="berschrift1"/>
    <w:next w:val="Standard"/>
    <w:uiPriority w:val="39"/>
    <w:unhideWhenUsed/>
    <w:qFormat/>
    <w:rsid w:val="009F7B97"/>
    <w:pPr>
      <w:keepLines/>
      <w:widowControl/>
      <w:numPr>
        <w:numId w:val="0"/>
      </w:numPr>
      <w:tabs>
        <w:tab w:val="clear" w:pos="482"/>
      </w:tabs>
      <w:spacing w:before="240" w:after="0" w:line="259" w:lineRule="auto"/>
      <w:ind w:right="0"/>
      <w:outlineLvl w:val="9"/>
    </w:pPr>
    <w:rPr>
      <w:rFonts w:asciiTheme="majorHAnsi" w:eastAsiaTheme="majorEastAsia" w:hAnsiTheme="majorHAnsi" w:cstheme="majorBidi"/>
      <w:b w:val="0"/>
      <w:bCs w:val="0"/>
      <w:caps w:val="0"/>
      <w:color w:val="2E74B5" w:themeColor="accent1" w:themeShade="BF"/>
      <w:spacing w:val="0"/>
      <w:sz w:val="32"/>
      <w:szCs w:val="32"/>
      <w:lang w:val="de-DE" w:eastAsia="de-DE"/>
    </w:rPr>
  </w:style>
  <w:style w:type="paragraph" w:styleId="Kommentarthema">
    <w:name w:val="annotation subject"/>
    <w:basedOn w:val="Kommentartext"/>
    <w:next w:val="Kommentartext"/>
    <w:link w:val="KommentarthemaZchn"/>
    <w:uiPriority w:val="99"/>
    <w:semiHidden/>
    <w:unhideWhenUsed/>
    <w:rsid w:val="00955960"/>
    <w:pPr>
      <w:suppressAutoHyphens w:val="0"/>
      <w:spacing w:after="240"/>
    </w:pPr>
    <w:rPr>
      <w:rFonts w:eastAsiaTheme="minorHAnsi" w:cstheme="minorBidi"/>
      <w:b/>
      <w:bCs/>
      <w:kern w:val="0"/>
      <w:szCs w:val="20"/>
      <w:lang w:eastAsia="en-US" w:bidi="ar-SA"/>
    </w:rPr>
  </w:style>
  <w:style w:type="character" w:customStyle="1" w:styleId="KommentarthemaZchn">
    <w:name w:val="Kommentarthema Zchn"/>
    <w:basedOn w:val="KommentartextZchn"/>
    <w:link w:val="Kommentarthema"/>
    <w:uiPriority w:val="99"/>
    <w:semiHidden/>
    <w:rsid w:val="00955960"/>
    <w:rPr>
      <w:rFonts w:ascii="Times New Roman" w:eastAsia="SimSun" w:hAnsi="Times New Roman" w:cs="Mangal"/>
      <w:b/>
      <w:bCs/>
      <w:kern w:val="1"/>
      <w:sz w:val="20"/>
      <w:szCs w:val="20"/>
      <w:lang w:eastAsia="hi-IN" w:bidi="hi-IN"/>
    </w:rPr>
  </w:style>
  <w:style w:type="paragraph" w:customStyle="1" w:styleId="UnterpunkteGrau0">
    <w:name w:val="Unterpunkte Grau"/>
    <w:basedOn w:val="Standard-BlockCharCharChar"/>
    <w:next w:val="UnterpunkteGrau"/>
    <w:link w:val="UnterpunkteGrauZchn"/>
    <w:autoRedefine/>
    <w:qFormat/>
    <w:rsid w:val="00CC7C99"/>
    <w:pPr>
      <w:suppressAutoHyphens w:val="0"/>
    </w:pPr>
    <w:rPr>
      <w:szCs w:val="24"/>
      <w:shd w:val="clear" w:color="auto" w:fill="D9D9D9"/>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49.png"/><Relationship Id="rId21" Type="http://schemas.openxmlformats.org/officeDocument/2006/relationships/image" Target="media/image6.png"/><Relationship Id="rId63" Type="http://schemas.openxmlformats.org/officeDocument/2006/relationships/footer" Target="footer12.xml"/><Relationship Id="rId159" Type="http://schemas.openxmlformats.org/officeDocument/2006/relationships/image" Target="media/image119.png"/><Relationship Id="rId324" Type="http://schemas.openxmlformats.org/officeDocument/2006/relationships/image" Target="media/image263.png"/><Relationship Id="rId170" Type="http://schemas.openxmlformats.org/officeDocument/2006/relationships/image" Target="media/image130.png"/><Relationship Id="rId226" Type="http://schemas.openxmlformats.org/officeDocument/2006/relationships/image" Target="media/image181.png"/><Relationship Id="rId268" Type="http://schemas.openxmlformats.org/officeDocument/2006/relationships/image" Target="media/image223.png"/><Relationship Id="rId32" Type="http://schemas.openxmlformats.org/officeDocument/2006/relationships/image" Target="media/image16.png"/><Relationship Id="rId74" Type="http://schemas.openxmlformats.org/officeDocument/2006/relationships/image" Target="media/image39.png"/><Relationship Id="rId128" Type="http://schemas.openxmlformats.org/officeDocument/2006/relationships/image" Target="media/image90.png"/><Relationship Id="rId5" Type="http://schemas.openxmlformats.org/officeDocument/2006/relationships/webSettings" Target="webSettings.xml"/><Relationship Id="rId181" Type="http://schemas.openxmlformats.org/officeDocument/2006/relationships/image" Target="media/image141.png"/><Relationship Id="rId237" Type="http://schemas.openxmlformats.org/officeDocument/2006/relationships/image" Target="media/image192.png"/><Relationship Id="rId279" Type="http://schemas.openxmlformats.org/officeDocument/2006/relationships/image" Target="media/image234.png"/><Relationship Id="rId43" Type="http://schemas.openxmlformats.org/officeDocument/2006/relationships/image" Target="media/image21.png"/><Relationship Id="rId139" Type="http://schemas.microsoft.com/office/2011/relationships/commentsExtended" Target="commentsExtended.xml"/><Relationship Id="rId290" Type="http://schemas.openxmlformats.org/officeDocument/2006/relationships/header" Target="header15.xml"/><Relationship Id="rId304" Type="http://schemas.openxmlformats.org/officeDocument/2006/relationships/image" Target="media/image254.png"/><Relationship Id="rId85" Type="http://schemas.openxmlformats.org/officeDocument/2006/relationships/image" Target="media/image50.png"/><Relationship Id="rId150" Type="http://schemas.openxmlformats.org/officeDocument/2006/relationships/image" Target="media/image110.png"/><Relationship Id="rId192" Type="http://schemas.openxmlformats.org/officeDocument/2006/relationships/image" Target="media/image152.png"/><Relationship Id="rId206" Type="http://schemas.openxmlformats.org/officeDocument/2006/relationships/header" Target="header13.xml"/><Relationship Id="rId248" Type="http://schemas.openxmlformats.org/officeDocument/2006/relationships/image" Target="media/image203.png"/><Relationship Id="rId12" Type="http://schemas.openxmlformats.org/officeDocument/2006/relationships/hyperlink" Target="http://www.exmaralda.org/" TargetMode="External"/><Relationship Id="rId108" Type="http://schemas.openxmlformats.org/officeDocument/2006/relationships/image" Target="media/image70.png"/><Relationship Id="rId315" Type="http://schemas.openxmlformats.org/officeDocument/2006/relationships/header" Target="header18.xml"/><Relationship Id="rId54" Type="http://schemas.openxmlformats.org/officeDocument/2006/relationships/hyperlink" Target="http://www.praat.org/" TargetMode="External"/><Relationship Id="rId96" Type="http://schemas.openxmlformats.org/officeDocument/2006/relationships/hyperlink" Target="http://www.winpitch.com/" TargetMode="External"/><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4.png"/><Relationship Id="rId23" Type="http://schemas.openxmlformats.org/officeDocument/2006/relationships/image" Target="media/image8.png"/><Relationship Id="rId119" Type="http://schemas.openxmlformats.org/officeDocument/2006/relationships/image" Target="media/image81.png"/><Relationship Id="rId270" Type="http://schemas.openxmlformats.org/officeDocument/2006/relationships/image" Target="media/image225.png"/><Relationship Id="rId326" Type="http://schemas.openxmlformats.org/officeDocument/2006/relationships/image" Target="media/image265.png"/><Relationship Id="rId65" Type="http://schemas.openxmlformats.org/officeDocument/2006/relationships/header" Target="header11.xml"/><Relationship Id="rId130" Type="http://schemas.openxmlformats.org/officeDocument/2006/relationships/image" Target="media/image92.png"/><Relationship Id="rId172" Type="http://schemas.openxmlformats.org/officeDocument/2006/relationships/image" Target="media/image132.png"/><Relationship Id="rId228" Type="http://schemas.openxmlformats.org/officeDocument/2006/relationships/image" Target="media/image183.png"/><Relationship Id="rId281" Type="http://schemas.openxmlformats.org/officeDocument/2006/relationships/image" Target="media/image236.png"/><Relationship Id="rId34" Type="http://schemas.openxmlformats.org/officeDocument/2006/relationships/header" Target="header4.xml"/><Relationship Id="rId76" Type="http://schemas.openxmlformats.org/officeDocument/2006/relationships/image" Target="media/image41.png"/><Relationship Id="rId141" Type="http://schemas.openxmlformats.org/officeDocument/2006/relationships/image" Target="media/image101.png"/><Relationship Id="rId7" Type="http://schemas.openxmlformats.org/officeDocument/2006/relationships/endnotes" Target="endnotes.xml"/><Relationship Id="rId183" Type="http://schemas.openxmlformats.org/officeDocument/2006/relationships/image" Target="media/image143.png"/><Relationship Id="rId239" Type="http://schemas.openxmlformats.org/officeDocument/2006/relationships/image" Target="media/image194.png"/><Relationship Id="rId250" Type="http://schemas.openxmlformats.org/officeDocument/2006/relationships/image" Target="media/image205.png"/><Relationship Id="rId292" Type="http://schemas.openxmlformats.org/officeDocument/2006/relationships/image" Target="media/image242.png"/><Relationship Id="rId306" Type="http://schemas.openxmlformats.org/officeDocument/2006/relationships/image" Target="media/image256.png"/><Relationship Id="rId24" Type="http://schemas.openxmlformats.org/officeDocument/2006/relationships/image" Target="media/image9.png"/><Relationship Id="rId45" Type="http://schemas.openxmlformats.org/officeDocument/2006/relationships/image" Target="media/image23.png"/><Relationship Id="rId66" Type="http://schemas.openxmlformats.org/officeDocument/2006/relationships/footer" Target="footer14.xml"/><Relationship Id="rId87" Type="http://schemas.openxmlformats.org/officeDocument/2006/relationships/image" Target="media/image52.png"/><Relationship Id="rId110" Type="http://schemas.openxmlformats.org/officeDocument/2006/relationships/image" Target="media/image72.png"/><Relationship Id="rId131" Type="http://schemas.openxmlformats.org/officeDocument/2006/relationships/image" Target="media/image93.png"/><Relationship Id="rId327" Type="http://schemas.openxmlformats.org/officeDocument/2006/relationships/image" Target="media/image266.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3.png"/><Relationship Id="rId229" Type="http://schemas.openxmlformats.org/officeDocument/2006/relationships/image" Target="media/image184.png"/><Relationship Id="rId240" Type="http://schemas.openxmlformats.org/officeDocument/2006/relationships/image" Target="media/image195.png"/><Relationship Id="rId261" Type="http://schemas.openxmlformats.org/officeDocument/2006/relationships/image" Target="media/image216.png"/><Relationship Id="rId14" Type="http://schemas.openxmlformats.org/officeDocument/2006/relationships/footer" Target="footer3.xml"/><Relationship Id="rId35" Type="http://schemas.openxmlformats.org/officeDocument/2006/relationships/header" Target="header5.xml"/><Relationship Id="rId56" Type="http://schemas.openxmlformats.org/officeDocument/2006/relationships/image" Target="media/image26.png"/><Relationship Id="rId77" Type="http://schemas.openxmlformats.org/officeDocument/2006/relationships/image" Target="media/image42.png"/><Relationship Id="rId100" Type="http://schemas.openxmlformats.org/officeDocument/2006/relationships/image" Target="media/image63.png"/><Relationship Id="rId282" Type="http://schemas.openxmlformats.org/officeDocument/2006/relationships/image" Target="media/image237.png"/><Relationship Id="rId317" Type="http://schemas.openxmlformats.org/officeDocument/2006/relationships/footer" Target="footer24.xml"/><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3.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image" Target="media/image174.png"/><Relationship Id="rId230" Type="http://schemas.openxmlformats.org/officeDocument/2006/relationships/image" Target="media/image185.png"/><Relationship Id="rId251" Type="http://schemas.openxmlformats.org/officeDocument/2006/relationships/image" Target="media/image206.png"/><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32.png"/><Relationship Id="rId272" Type="http://schemas.openxmlformats.org/officeDocument/2006/relationships/image" Target="media/image227.png"/><Relationship Id="rId293" Type="http://schemas.openxmlformats.org/officeDocument/2006/relationships/image" Target="media/image243.png"/><Relationship Id="rId307" Type="http://schemas.openxmlformats.org/officeDocument/2006/relationships/image" Target="media/image257.png"/><Relationship Id="rId328" Type="http://schemas.openxmlformats.org/officeDocument/2006/relationships/image" Target="media/image267.png"/><Relationship Id="rId88" Type="http://schemas.openxmlformats.org/officeDocument/2006/relationships/image" Target="media/image53.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6.png"/><Relationship Id="rId15" Type="http://schemas.openxmlformats.org/officeDocument/2006/relationships/footer" Target="footer4.xml"/><Relationship Id="rId36" Type="http://schemas.openxmlformats.org/officeDocument/2006/relationships/footer" Target="footer6.xml"/><Relationship Id="rId57" Type="http://schemas.openxmlformats.org/officeDocument/2006/relationships/image" Target="media/image27.png"/><Relationship Id="rId262" Type="http://schemas.openxmlformats.org/officeDocument/2006/relationships/image" Target="media/image217.png"/><Relationship Id="rId283" Type="http://schemas.openxmlformats.org/officeDocument/2006/relationships/image" Target="media/image238.png"/><Relationship Id="rId318" Type="http://schemas.openxmlformats.org/officeDocument/2006/relationships/footer" Target="footer25.xml"/><Relationship Id="rId78" Type="http://schemas.openxmlformats.org/officeDocument/2006/relationships/image" Target="media/image43.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4.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image" Target="media/image145.png"/><Relationship Id="rId9" Type="http://schemas.openxmlformats.org/officeDocument/2006/relationships/footer" Target="footer1.xml"/><Relationship Id="rId210" Type="http://schemas.openxmlformats.org/officeDocument/2006/relationships/image" Target="media/image165.png"/><Relationship Id="rId26" Type="http://schemas.openxmlformats.org/officeDocument/2006/relationships/image" Target="media/image11.png"/><Relationship Id="rId231" Type="http://schemas.openxmlformats.org/officeDocument/2006/relationships/image" Target="media/image186.png"/><Relationship Id="rId252" Type="http://schemas.openxmlformats.org/officeDocument/2006/relationships/image" Target="media/image207.png"/><Relationship Id="rId273" Type="http://schemas.openxmlformats.org/officeDocument/2006/relationships/image" Target="media/image228.png"/><Relationship Id="rId294" Type="http://schemas.openxmlformats.org/officeDocument/2006/relationships/image" Target="media/image244.png"/><Relationship Id="rId308" Type="http://schemas.openxmlformats.org/officeDocument/2006/relationships/image" Target="media/image258.png"/><Relationship Id="rId329" Type="http://schemas.openxmlformats.org/officeDocument/2006/relationships/image" Target="media/image268.png"/><Relationship Id="rId47" Type="http://schemas.openxmlformats.org/officeDocument/2006/relationships/header" Target="header7.xm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eader" Target="header2.xml"/><Relationship Id="rId221" Type="http://schemas.openxmlformats.org/officeDocument/2006/relationships/image" Target="media/image176.png"/><Relationship Id="rId242" Type="http://schemas.openxmlformats.org/officeDocument/2006/relationships/image" Target="media/image197.png"/><Relationship Id="rId263" Type="http://schemas.openxmlformats.org/officeDocument/2006/relationships/image" Target="media/image218.png"/><Relationship Id="rId284" Type="http://schemas.openxmlformats.org/officeDocument/2006/relationships/image" Target="media/image239.png"/><Relationship Id="rId319" Type="http://schemas.openxmlformats.org/officeDocument/2006/relationships/header" Target="header20.xml"/><Relationship Id="rId37" Type="http://schemas.openxmlformats.org/officeDocument/2006/relationships/footer" Target="footer7.xml"/><Relationship Id="rId58" Type="http://schemas.openxmlformats.org/officeDocument/2006/relationships/image" Target="media/image28.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85.png"/><Relationship Id="rId144" Type="http://schemas.openxmlformats.org/officeDocument/2006/relationships/image" Target="media/image104.png"/><Relationship Id="rId330" Type="http://schemas.openxmlformats.org/officeDocument/2006/relationships/image" Target="media/image269.png"/><Relationship Id="rId90" Type="http://schemas.openxmlformats.org/officeDocument/2006/relationships/image" Target="media/image55.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66.png"/><Relationship Id="rId232" Type="http://schemas.openxmlformats.org/officeDocument/2006/relationships/image" Target="media/image187.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45.png"/><Relationship Id="rId309" Type="http://schemas.openxmlformats.org/officeDocument/2006/relationships/image" Target="media/image259.png"/><Relationship Id="rId27" Type="http://schemas.openxmlformats.org/officeDocument/2006/relationships/image" Target="media/image12.png"/><Relationship Id="rId48" Type="http://schemas.openxmlformats.org/officeDocument/2006/relationships/header" Target="header8.xml"/><Relationship Id="rId69" Type="http://schemas.openxmlformats.org/officeDocument/2006/relationships/image" Target="media/image34.png"/><Relationship Id="rId113" Type="http://schemas.openxmlformats.org/officeDocument/2006/relationships/image" Target="media/image75.png"/><Relationship Id="rId134" Type="http://schemas.openxmlformats.org/officeDocument/2006/relationships/image" Target="media/image96.png"/><Relationship Id="rId320" Type="http://schemas.openxmlformats.org/officeDocument/2006/relationships/footer" Target="footer26.xml"/><Relationship Id="rId80" Type="http://schemas.openxmlformats.org/officeDocument/2006/relationships/image" Target="media/image45.jpe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77.png"/><Relationship Id="rId243" Type="http://schemas.openxmlformats.org/officeDocument/2006/relationships/image" Target="media/image198.png"/><Relationship Id="rId264" Type="http://schemas.openxmlformats.org/officeDocument/2006/relationships/image" Target="media/image219.png"/><Relationship Id="rId285" Type="http://schemas.openxmlformats.org/officeDocument/2006/relationships/image" Target="media/image240.png"/><Relationship Id="rId17" Type="http://schemas.openxmlformats.org/officeDocument/2006/relationships/footer" Target="footer5.xml"/><Relationship Id="rId38" Type="http://schemas.openxmlformats.org/officeDocument/2006/relationships/header" Target="header6.xml"/><Relationship Id="rId59" Type="http://schemas.openxmlformats.org/officeDocument/2006/relationships/image" Target="media/image29.png"/><Relationship Id="rId103" Type="http://schemas.openxmlformats.org/officeDocument/2006/relationships/image" Target="media/image66.png"/><Relationship Id="rId124" Type="http://schemas.openxmlformats.org/officeDocument/2006/relationships/image" Target="media/image86.png"/><Relationship Id="rId310" Type="http://schemas.openxmlformats.org/officeDocument/2006/relationships/header" Target="header16.xml"/><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7.png"/><Relationship Id="rId331" Type="http://schemas.openxmlformats.org/officeDocument/2006/relationships/image" Target="media/image270.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54" Type="http://schemas.openxmlformats.org/officeDocument/2006/relationships/image" Target="media/image209.png"/><Relationship Id="rId28" Type="http://schemas.openxmlformats.org/officeDocument/2006/relationships/image" Target="media/image13.png"/><Relationship Id="rId49" Type="http://schemas.openxmlformats.org/officeDocument/2006/relationships/footer" Target="footer9.xml"/><Relationship Id="rId114" Type="http://schemas.openxmlformats.org/officeDocument/2006/relationships/image" Target="media/image76.png"/><Relationship Id="rId275" Type="http://schemas.openxmlformats.org/officeDocument/2006/relationships/image" Target="media/image230.png"/><Relationship Id="rId296" Type="http://schemas.openxmlformats.org/officeDocument/2006/relationships/image" Target="media/image246.png"/><Relationship Id="rId300" Type="http://schemas.openxmlformats.org/officeDocument/2006/relationships/image" Target="media/image250.png"/><Relationship Id="rId60" Type="http://schemas.openxmlformats.org/officeDocument/2006/relationships/image" Target="media/image30.png"/><Relationship Id="rId81" Type="http://schemas.openxmlformats.org/officeDocument/2006/relationships/image" Target="media/image46.png"/><Relationship Id="rId135" Type="http://schemas.openxmlformats.org/officeDocument/2006/relationships/image" Target="media/image97.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8.png"/><Relationship Id="rId321" Type="http://schemas.openxmlformats.org/officeDocument/2006/relationships/image" Target="media/image260.png"/><Relationship Id="rId202" Type="http://schemas.openxmlformats.org/officeDocument/2006/relationships/image" Target="media/image162.png"/><Relationship Id="rId223" Type="http://schemas.openxmlformats.org/officeDocument/2006/relationships/image" Target="media/image178.png"/><Relationship Id="rId244" Type="http://schemas.openxmlformats.org/officeDocument/2006/relationships/image" Target="media/image199.png"/><Relationship Id="rId18" Type="http://schemas.openxmlformats.org/officeDocument/2006/relationships/image" Target="media/image3.png"/><Relationship Id="rId39" Type="http://schemas.openxmlformats.org/officeDocument/2006/relationships/footer" Target="footer8.xml"/><Relationship Id="rId265" Type="http://schemas.openxmlformats.org/officeDocument/2006/relationships/image" Target="media/image220.png"/><Relationship Id="rId286" Type="http://schemas.openxmlformats.org/officeDocument/2006/relationships/image" Target="media/image241.png"/><Relationship Id="rId50" Type="http://schemas.openxmlformats.org/officeDocument/2006/relationships/footer" Target="footer10.xml"/><Relationship Id="rId104" Type="http://schemas.openxmlformats.org/officeDocument/2006/relationships/image" Target="media/image67.png"/><Relationship Id="rId125" Type="http://schemas.openxmlformats.org/officeDocument/2006/relationships/image" Target="media/image87.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8.png"/><Relationship Id="rId311" Type="http://schemas.openxmlformats.org/officeDocument/2006/relationships/footer" Target="footer21.xml"/><Relationship Id="rId332" Type="http://schemas.openxmlformats.org/officeDocument/2006/relationships/image" Target="media/image271.pn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47.png"/><Relationship Id="rId40" Type="http://schemas.openxmlformats.org/officeDocument/2006/relationships/image" Target="media/image18.png"/><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1.png"/><Relationship Id="rId322" Type="http://schemas.openxmlformats.org/officeDocument/2006/relationships/image" Target="media/image261.png"/><Relationship Id="rId61" Type="http://schemas.openxmlformats.org/officeDocument/2006/relationships/image" Target="media/image31.png"/><Relationship Id="rId82" Type="http://schemas.openxmlformats.org/officeDocument/2006/relationships/image" Target="media/image47.png"/><Relationship Id="rId199" Type="http://schemas.openxmlformats.org/officeDocument/2006/relationships/image" Target="media/image159.png"/><Relationship Id="rId203" Type="http://schemas.openxmlformats.org/officeDocument/2006/relationships/header" Target="header12.xml"/><Relationship Id="rId19" Type="http://schemas.openxmlformats.org/officeDocument/2006/relationships/image" Target="media/image4.png"/><Relationship Id="rId224" Type="http://schemas.openxmlformats.org/officeDocument/2006/relationships/image" Target="media/image179.png"/><Relationship Id="rId245" Type="http://schemas.openxmlformats.org/officeDocument/2006/relationships/image" Target="media/image200.png"/><Relationship Id="rId266" Type="http://schemas.openxmlformats.org/officeDocument/2006/relationships/image" Target="media/image221.png"/><Relationship Id="rId287" Type="http://schemas.openxmlformats.org/officeDocument/2006/relationships/header" Target="header14.xml"/><Relationship Id="rId30" Type="http://schemas.openxmlformats.org/officeDocument/2006/relationships/header" Target="header3.xml"/><Relationship Id="rId105" Type="http://schemas.openxmlformats.org/officeDocument/2006/relationships/hyperlink" Target="http://www.ims.uni-stuttgart.de/projekte/corplex/TreeTagger/" TargetMode="External"/><Relationship Id="rId126" Type="http://schemas.openxmlformats.org/officeDocument/2006/relationships/image" Target="media/image88.png"/><Relationship Id="rId147" Type="http://schemas.openxmlformats.org/officeDocument/2006/relationships/image" Target="media/image107.png"/><Relationship Id="rId168" Type="http://schemas.openxmlformats.org/officeDocument/2006/relationships/image" Target="media/image128.png"/><Relationship Id="rId312" Type="http://schemas.openxmlformats.org/officeDocument/2006/relationships/footer" Target="footer22.xml"/><Relationship Id="rId333" Type="http://schemas.openxmlformats.org/officeDocument/2006/relationships/fontTable" Target="fontTable.xml"/><Relationship Id="rId51" Type="http://schemas.openxmlformats.org/officeDocument/2006/relationships/header" Target="header9.xml"/><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90.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48.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18.png"/><Relationship Id="rId302" Type="http://schemas.openxmlformats.org/officeDocument/2006/relationships/image" Target="media/image252.png"/><Relationship Id="rId323" Type="http://schemas.openxmlformats.org/officeDocument/2006/relationships/image" Target="media/image262.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header" Target="header10.xml"/><Relationship Id="rId83" Type="http://schemas.openxmlformats.org/officeDocument/2006/relationships/image" Target="media/image48.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footer" Target="footer15.xml"/><Relationship Id="rId225" Type="http://schemas.openxmlformats.org/officeDocument/2006/relationships/image" Target="media/image180.png"/><Relationship Id="rId246" Type="http://schemas.openxmlformats.org/officeDocument/2006/relationships/image" Target="media/image201.png"/><Relationship Id="rId267" Type="http://schemas.openxmlformats.org/officeDocument/2006/relationships/image" Target="media/image222.png"/><Relationship Id="rId288" Type="http://schemas.openxmlformats.org/officeDocument/2006/relationships/footer" Target="footer18.xml"/><Relationship Id="rId106" Type="http://schemas.openxmlformats.org/officeDocument/2006/relationships/image" Target="media/image68.png"/><Relationship Id="rId127" Type="http://schemas.openxmlformats.org/officeDocument/2006/relationships/image" Target="media/image89.png"/><Relationship Id="rId313" Type="http://schemas.openxmlformats.org/officeDocument/2006/relationships/header" Target="header17.xm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footer" Target="footer11.xml"/><Relationship Id="rId73" Type="http://schemas.openxmlformats.org/officeDocument/2006/relationships/image" Target="media/image38.png"/><Relationship Id="rId94" Type="http://schemas.openxmlformats.org/officeDocument/2006/relationships/image" Target="media/image59.png"/><Relationship Id="rId148" Type="http://schemas.openxmlformats.org/officeDocument/2006/relationships/image" Target="media/image108.png"/><Relationship Id="rId169" Type="http://schemas.openxmlformats.org/officeDocument/2006/relationships/image" Target="media/image129.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image" Target="media/image170.png"/><Relationship Id="rId236" Type="http://schemas.openxmlformats.org/officeDocument/2006/relationships/image" Target="media/image191.png"/><Relationship Id="rId257" Type="http://schemas.openxmlformats.org/officeDocument/2006/relationships/image" Target="media/image212.png"/><Relationship Id="rId278" Type="http://schemas.openxmlformats.org/officeDocument/2006/relationships/image" Target="media/image233.png"/><Relationship Id="rId303" Type="http://schemas.openxmlformats.org/officeDocument/2006/relationships/image" Target="media/image253.png"/><Relationship Id="rId42" Type="http://schemas.openxmlformats.org/officeDocument/2006/relationships/image" Target="media/image20.png"/><Relationship Id="rId84" Type="http://schemas.openxmlformats.org/officeDocument/2006/relationships/image" Target="media/image49.png"/><Relationship Id="rId138" Type="http://schemas.openxmlformats.org/officeDocument/2006/relationships/comments" Target="comments.xml"/><Relationship Id="rId191" Type="http://schemas.openxmlformats.org/officeDocument/2006/relationships/image" Target="media/image151.png"/><Relationship Id="rId205" Type="http://schemas.openxmlformats.org/officeDocument/2006/relationships/footer" Target="footer16.xml"/><Relationship Id="rId247" Type="http://schemas.openxmlformats.org/officeDocument/2006/relationships/image" Target="media/image202.png"/><Relationship Id="rId107" Type="http://schemas.openxmlformats.org/officeDocument/2006/relationships/image" Target="media/image69.png"/><Relationship Id="rId289" Type="http://schemas.openxmlformats.org/officeDocument/2006/relationships/footer" Target="footer19.xml"/><Relationship Id="rId11" Type="http://schemas.openxmlformats.org/officeDocument/2006/relationships/image" Target="media/image2.png"/><Relationship Id="rId53" Type="http://schemas.openxmlformats.org/officeDocument/2006/relationships/image" Target="media/image25.png"/><Relationship Id="rId149" Type="http://schemas.openxmlformats.org/officeDocument/2006/relationships/image" Target="media/image109.png"/><Relationship Id="rId314" Type="http://schemas.openxmlformats.org/officeDocument/2006/relationships/footer" Target="footer23.xml"/><Relationship Id="rId95" Type="http://schemas.openxmlformats.org/officeDocument/2006/relationships/image" Target="media/image60.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3.png"/><Relationship Id="rId22" Type="http://schemas.openxmlformats.org/officeDocument/2006/relationships/image" Target="media/image7.png"/><Relationship Id="rId64" Type="http://schemas.openxmlformats.org/officeDocument/2006/relationships/footer" Target="footer13.xml"/><Relationship Id="rId118" Type="http://schemas.openxmlformats.org/officeDocument/2006/relationships/image" Target="media/image80.png"/><Relationship Id="rId325" Type="http://schemas.openxmlformats.org/officeDocument/2006/relationships/image" Target="media/image264.png"/><Relationship Id="rId171" Type="http://schemas.openxmlformats.org/officeDocument/2006/relationships/image" Target="media/image131.png"/><Relationship Id="rId227" Type="http://schemas.openxmlformats.org/officeDocument/2006/relationships/image" Target="media/image182.png"/><Relationship Id="rId269" Type="http://schemas.openxmlformats.org/officeDocument/2006/relationships/image" Target="media/image224.png"/><Relationship Id="rId33" Type="http://schemas.openxmlformats.org/officeDocument/2006/relationships/image" Target="media/image17.png"/><Relationship Id="rId129" Type="http://schemas.openxmlformats.org/officeDocument/2006/relationships/image" Target="media/image91.png"/><Relationship Id="rId280" Type="http://schemas.openxmlformats.org/officeDocument/2006/relationships/image" Target="media/image235.png"/><Relationship Id="rId75" Type="http://schemas.openxmlformats.org/officeDocument/2006/relationships/image" Target="media/image40.png"/><Relationship Id="rId140" Type="http://schemas.openxmlformats.org/officeDocument/2006/relationships/image" Target="media/image100.png"/><Relationship Id="rId182" Type="http://schemas.openxmlformats.org/officeDocument/2006/relationships/image" Target="media/image142.png"/><Relationship Id="rId6" Type="http://schemas.openxmlformats.org/officeDocument/2006/relationships/footnotes" Target="footnotes.xml"/><Relationship Id="rId238" Type="http://schemas.openxmlformats.org/officeDocument/2006/relationships/image" Target="media/image193.png"/><Relationship Id="rId291" Type="http://schemas.openxmlformats.org/officeDocument/2006/relationships/footer" Target="footer20.xml"/><Relationship Id="rId305" Type="http://schemas.openxmlformats.org/officeDocument/2006/relationships/image" Target="media/image255.png"/><Relationship Id="rId44" Type="http://schemas.openxmlformats.org/officeDocument/2006/relationships/image" Target="media/image22.png"/><Relationship Id="rId86" Type="http://schemas.openxmlformats.org/officeDocument/2006/relationships/image" Target="media/image51.png"/><Relationship Id="rId151" Type="http://schemas.openxmlformats.org/officeDocument/2006/relationships/image" Target="media/image111.png"/><Relationship Id="rId193" Type="http://schemas.openxmlformats.org/officeDocument/2006/relationships/image" Target="media/image153.png"/><Relationship Id="rId207" Type="http://schemas.openxmlformats.org/officeDocument/2006/relationships/footer" Target="footer17.xml"/><Relationship Id="rId249" Type="http://schemas.openxmlformats.org/officeDocument/2006/relationships/image" Target="media/image204.png"/><Relationship Id="rId13" Type="http://schemas.openxmlformats.org/officeDocument/2006/relationships/header" Target="header1.xml"/><Relationship Id="rId109" Type="http://schemas.openxmlformats.org/officeDocument/2006/relationships/image" Target="media/image71.png"/><Relationship Id="rId260" Type="http://schemas.openxmlformats.org/officeDocument/2006/relationships/image" Target="media/image215.png"/><Relationship Id="rId316" Type="http://schemas.openxmlformats.org/officeDocument/2006/relationships/header" Target="header19.xml"/><Relationship Id="rId55" Type="http://schemas.openxmlformats.org/officeDocument/2006/relationships/hyperlink" Target="http://www.fon.hum.uva.nl/praat/sendpraat.html" TargetMode="External"/><Relationship Id="rId97" Type="http://schemas.openxmlformats.org/officeDocument/2006/relationships/hyperlink" Target="http://trans.sourceforge.net/en/presentation.php" TargetMode="External"/><Relationship Id="rId120" Type="http://schemas.openxmlformats.org/officeDocument/2006/relationships/image" Target="media/image82.png"/><Relationship Id="rId162" Type="http://schemas.openxmlformats.org/officeDocument/2006/relationships/image" Target="media/image122.png"/><Relationship Id="rId218" Type="http://schemas.openxmlformats.org/officeDocument/2006/relationships/image" Target="media/image173.png"/><Relationship Id="rId271"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31BD0-E64F-4623-AB81-B8EC6E385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143</Pages>
  <Words>22461</Words>
  <Characters>141509</Characters>
  <Application>Microsoft Office Word</Application>
  <DocSecurity>0</DocSecurity>
  <Lines>1179</Lines>
  <Paragraphs>327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163643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Kaminska</dc:creator>
  <cp:keywords/>
  <dc:description/>
  <cp:lastModifiedBy>Karolina Kaminska</cp:lastModifiedBy>
  <cp:revision>42</cp:revision>
  <dcterms:created xsi:type="dcterms:W3CDTF">2015-03-25T15:11:00Z</dcterms:created>
  <dcterms:modified xsi:type="dcterms:W3CDTF">2015-03-30T16:02:00Z</dcterms:modified>
</cp:coreProperties>
</file>