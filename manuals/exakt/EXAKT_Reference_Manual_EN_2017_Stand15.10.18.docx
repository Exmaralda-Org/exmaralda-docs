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19FAFF" w14:textId="77777777" w:rsidR="0039034F" w:rsidRPr="00D144E2" w:rsidRDefault="0039034F" w:rsidP="00D144E2">
      <w:pPr>
        <w:widowControl w:val="0"/>
        <w:tabs>
          <w:tab w:val="left" w:pos="482"/>
        </w:tabs>
        <w:spacing w:before="240" w:after="240"/>
        <w:jc w:val="both"/>
        <w:rPr>
          <w:rFonts w:ascii="Times New Roman" w:hAnsi="Times New Roman"/>
          <w:sz w:val="24"/>
          <w:szCs w:val="20"/>
          <w:lang w:eastAsia="en-US"/>
        </w:rPr>
      </w:pPr>
    </w:p>
    <w:p w14:paraId="13BECF4C" w14:textId="77777777" w:rsidR="0039034F" w:rsidRPr="00D144E2" w:rsidRDefault="0039034F" w:rsidP="00D144E2">
      <w:pPr>
        <w:widowControl w:val="0"/>
        <w:tabs>
          <w:tab w:val="left" w:pos="482"/>
        </w:tabs>
        <w:spacing w:before="240" w:after="240"/>
        <w:jc w:val="both"/>
        <w:rPr>
          <w:rFonts w:ascii="Times New Roman" w:hAnsi="Times New Roman"/>
          <w:sz w:val="24"/>
          <w:szCs w:val="20"/>
          <w:lang w:eastAsia="en-US"/>
        </w:rPr>
      </w:pPr>
    </w:p>
    <w:p w14:paraId="1A23551A" w14:textId="77777777" w:rsidR="0039034F" w:rsidRPr="00D144E2" w:rsidRDefault="0039034F" w:rsidP="00D144E2">
      <w:pPr>
        <w:widowControl w:val="0"/>
        <w:tabs>
          <w:tab w:val="left" w:pos="482"/>
        </w:tabs>
        <w:spacing w:before="240" w:after="240"/>
        <w:jc w:val="both"/>
        <w:rPr>
          <w:rFonts w:ascii="Times New Roman" w:hAnsi="Times New Roman"/>
          <w:sz w:val="24"/>
          <w:szCs w:val="20"/>
          <w:lang w:eastAsia="en-US"/>
        </w:rPr>
      </w:pPr>
    </w:p>
    <w:p w14:paraId="58848CA7" w14:textId="77777777" w:rsidR="0039034F" w:rsidRPr="00D144E2" w:rsidRDefault="0039034F" w:rsidP="00D144E2">
      <w:pPr>
        <w:widowControl w:val="0"/>
        <w:tabs>
          <w:tab w:val="left" w:pos="482"/>
        </w:tabs>
        <w:spacing w:before="240" w:after="240"/>
        <w:jc w:val="both"/>
        <w:rPr>
          <w:rFonts w:ascii="Times New Roman" w:hAnsi="Times New Roman"/>
          <w:sz w:val="24"/>
          <w:szCs w:val="20"/>
          <w:lang w:eastAsia="en-US"/>
        </w:rPr>
      </w:pPr>
    </w:p>
    <w:p w14:paraId="7014C412" w14:textId="77777777" w:rsidR="0039034F" w:rsidRPr="00D144E2" w:rsidRDefault="0039034F" w:rsidP="00D144E2">
      <w:pPr>
        <w:widowControl w:val="0"/>
        <w:tabs>
          <w:tab w:val="left" w:pos="482"/>
        </w:tabs>
        <w:spacing w:before="240" w:after="240"/>
        <w:jc w:val="both"/>
        <w:rPr>
          <w:rFonts w:ascii="Times New Roman" w:hAnsi="Times New Roman"/>
          <w:sz w:val="24"/>
          <w:szCs w:val="20"/>
          <w:lang w:eastAsia="en-US"/>
        </w:rPr>
      </w:pPr>
    </w:p>
    <w:p w14:paraId="61A02A4F" w14:textId="6D808908" w:rsidR="00831A90" w:rsidRPr="00D144E2" w:rsidRDefault="0039034F" w:rsidP="00D144E2">
      <w:pPr>
        <w:widowControl w:val="0"/>
        <w:tabs>
          <w:tab w:val="left" w:pos="482"/>
        </w:tabs>
        <w:spacing w:before="240" w:after="240"/>
        <w:jc w:val="center"/>
        <w:rPr>
          <w:rFonts w:ascii="Times New Roman" w:hAnsi="Times New Roman"/>
          <w:sz w:val="24"/>
          <w:szCs w:val="20"/>
          <w:lang w:eastAsia="en-US"/>
        </w:rPr>
      </w:pPr>
      <w:r>
        <w:rPr>
          <w:noProof/>
        </w:rPr>
        <w:drawing>
          <wp:inline distT="0" distB="0" distL="0" distR="0" wp14:anchorId="16A954BE" wp14:editId="7924A7CF">
            <wp:extent cx="3672000" cy="2815200"/>
            <wp:effectExtent l="0" t="0" r="5080" b="444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672000" cy="2815200"/>
                    </a:xfrm>
                    <a:prstGeom prst="rect">
                      <a:avLst/>
                    </a:prstGeom>
                  </pic:spPr>
                </pic:pic>
              </a:graphicData>
            </a:graphic>
          </wp:inline>
        </w:drawing>
      </w:r>
    </w:p>
    <w:p w14:paraId="1A764E72" w14:textId="617C5291" w:rsidR="0039034F" w:rsidRPr="00D144E2" w:rsidRDefault="0039034F" w:rsidP="00D144E2">
      <w:pPr>
        <w:widowControl w:val="0"/>
        <w:tabs>
          <w:tab w:val="left" w:pos="482"/>
        </w:tabs>
        <w:spacing w:before="240" w:after="240"/>
        <w:jc w:val="center"/>
        <w:rPr>
          <w:rFonts w:ascii="Times New Roman" w:hAnsi="Times New Roman"/>
          <w:sz w:val="24"/>
          <w:szCs w:val="20"/>
          <w:lang w:eastAsia="en-US"/>
        </w:rPr>
      </w:pPr>
    </w:p>
    <w:p w14:paraId="79787225" w14:textId="77777777" w:rsidR="0039034F" w:rsidRPr="00D144E2" w:rsidRDefault="0039034F" w:rsidP="00D144E2">
      <w:pPr>
        <w:widowControl w:val="0"/>
        <w:tabs>
          <w:tab w:val="left" w:pos="482"/>
        </w:tabs>
        <w:spacing w:before="240" w:after="240"/>
        <w:jc w:val="center"/>
        <w:rPr>
          <w:rFonts w:ascii="Times New Roman" w:hAnsi="Times New Roman"/>
          <w:sz w:val="24"/>
          <w:szCs w:val="20"/>
          <w:lang w:eastAsia="en-US"/>
        </w:rPr>
      </w:pPr>
    </w:p>
    <w:p w14:paraId="58840C16" w14:textId="2FDBB332" w:rsidR="00831A90" w:rsidRPr="00D144E2" w:rsidRDefault="00831A90" w:rsidP="00D144E2">
      <w:pPr>
        <w:pStyle w:val="Titel"/>
        <w:jc w:val="center"/>
        <w:rPr>
          <w:lang w:val="en-US"/>
        </w:rPr>
      </w:pPr>
      <w:proofErr w:type="spellStart"/>
      <w:r w:rsidRPr="00D144E2">
        <w:rPr>
          <w:lang w:val="en-US"/>
        </w:rPr>
        <w:t>EXMARaLDA</w:t>
      </w:r>
      <w:proofErr w:type="spellEnd"/>
      <w:r w:rsidRPr="00D144E2">
        <w:rPr>
          <w:lang w:val="en-US"/>
        </w:rPr>
        <w:t xml:space="preserve"> EXAKT</w:t>
      </w:r>
    </w:p>
    <w:p w14:paraId="5CD09DB4" w14:textId="77777777" w:rsidR="00831A90" w:rsidRPr="00D144E2" w:rsidRDefault="00831A90" w:rsidP="00D144E2">
      <w:pPr>
        <w:pStyle w:val="Untertitel"/>
        <w:numPr>
          <w:ilvl w:val="0"/>
          <w:numId w:val="0"/>
        </w:numPr>
        <w:jc w:val="center"/>
        <w:rPr>
          <w:lang w:val="en-US"/>
        </w:rPr>
      </w:pPr>
      <w:r w:rsidRPr="00D144E2">
        <w:rPr>
          <w:lang w:val="en-US"/>
        </w:rPr>
        <w:t>Manual</w:t>
      </w:r>
    </w:p>
    <w:p w14:paraId="4A3EE9F1" w14:textId="6ACCF1E5" w:rsidR="00831A90" w:rsidRPr="00D144E2" w:rsidRDefault="00831A90" w:rsidP="00D144E2">
      <w:pPr>
        <w:pStyle w:val="Untertitel"/>
        <w:numPr>
          <w:ilvl w:val="0"/>
          <w:numId w:val="0"/>
        </w:numPr>
        <w:jc w:val="center"/>
        <w:rPr>
          <w:lang w:val="en-US"/>
        </w:rPr>
      </w:pPr>
      <w:r w:rsidRPr="00D144E2">
        <w:rPr>
          <w:lang w:val="en-US"/>
        </w:rPr>
        <w:t>Ver</w:t>
      </w:r>
      <w:r w:rsidR="009946AC" w:rsidRPr="00D144E2">
        <w:rPr>
          <w:lang w:val="en-US"/>
        </w:rPr>
        <w:t>s</w:t>
      </w:r>
      <w:r w:rsidRPr="00D144E2">
        <w:rPr>
          <w:lang w:val="en-US"/>
        </w:rPr>
        <w:t>ion 1.</w:t>
      </w:r>
      <w:r w:rsidR="008C4ACD" w:rsidRPr="00D144E2">
        <w:rPr>
          <w:lang w:val="en-US"/>
        </w:rPr>
        <w:t>3</w:t>
      </w:r>
    </w:p>
    <w:p w14:paraId="6AA19D70" w14:textId="77777777" w:rsidR="00831A90" w:rsidRPr="00D144E2" w:rsidRDefault="00831A90" w:rsidP="00D144E2">
      <w:pPr>
        <w:widowControl w:val="0"/>
        <w:tabs>
          <w:tab w:val="left" w:pos="482"/>
        </w:tabs>
        <w:spacing w:after="240"/>
        <w:jc w:val="center"/>
        <w:rPr>
          <w:rFonts w:ascii="Times New Roman" w:hAnsi="Times New Roman"/>
          <w:b/>
          <w:sz w:val="24"/>
          <w:szCs w:val="20"/>
          <w:lang w:val="en-US" w:eastAsia="en-US"/>
        </w:rPr>
      </w:pPr>
    </w:p>
    <w:p w14:paraId="5521B830" w14:textId="404FFB9D" w:rsidR="00831A90" w:rsidRPr="00D144E2" w:rsidRDefault="00831A90" w:rsidP="00D144E2">
      <w:pPr>
        <w:widowControl w:val="0"/>
        <w:tabs>
          <w:tab w:val="left" w:pos="482"/>
        </w:tabs>
        <w:spacing w:before="240" w:after="240"/>
        <w:jc w:val="center"/>
        <w:rPr>
          <w:rFonts w:ascii="Times New Roman" w:hAnsi="Times New Roman"/>
          <w:sz w:val="24"/>
          <w:szCs w:val="20"/>
          <w:lang w:val="en-US" w:eastAsia="en-US"/>
        </w:rPr>
      </w:pPr>
      <w:r w:rsidRPr="00D144E2">
        <w:rPr>
          <w:rFonts w:ascii="Times New Roman" w:hAnsi="Times New Roman"/>
          <w:sz w:val="24"/>
          <w:szCs w:val="20"/>
          <w:lang w:val="en-US" w:eastAsia="en-US"/>
        </w:rPr>
        <w:t xml:space="preserve">Last update: </w:t>
      </w:r>
      <w:r w:rsidR="008C4ACD" w:rsidRPr="00D144E2">
        <w:rPr>
          <w:rFonts w:ascii="Times New Roman" w:hAnsi="Times New Roman"/>
          <w:sz w:val="24"/>
          <w:szCs w:val="20"/>
          <w:lang w:val="en-US" w:eastAsia="en-US"/>
        </w:rPr>
        <w:fldChar w:fldCharType="begin"/>
      </w:r>
      <w:r w:rsidR="008C4ACD" w:rsidRPr="00D144E2">
        <w:rPr>
          <w:rFonts w:ascii="Times New Roman" w:hAnsi="Times New Roman"/>
          <w:sz w:val="24"/>
          <w:szCs w:val="20"/>
          <w:lang w:val="en-US" w:eastAsia="en-US"/>
        </w:rPr>
        <w:instrText xml:space="preserve"> DATE  \@ "d MMMM yyyy"  \* MERGEFORMAT </w:instrText>
      </w:r>
      <w:r w:rsidR="008C4ACD" w:rsidRPr="00D144E2">
        <w:rPr>
          <w:rFonts w:ascii="Times New Roman" w:hAnsi="Times New Roman"/>
          <w:sz w:val="24"/>
          <w:szCs w:val="20"/>
          <w:lang w:val="en-US" w:eastAsia="en-US"/>
        </w:rPr>
        <w:fldChar w:fldCharType="separate"/>
      </w:r>
      <w:r w:rsidR="00D64849">
        <w:rPr>
          <w:rFonts w:ascii="Times New Roman" w:hAnsi="Times New Roman"/>
          <w:noProof/>
          <w:sz w:val="24"/>
          <w:szCs w:val="20"/>
          <w:lang w:val="en-US" w:eastAsia="en-US"/>
        </w:rPr>
        <w:t>15 October 2018</w:t>
      </w:r>
      <w:r w:rsidR="008C4ACD" w:rsidRPr="00D144E2">
        <w:rPr>
          <w:rFonts w:ascii="Times New Roman" w:hAnsi="Times New Roman"/>
          <w:sz w:val="24"/>
          <w:szCs w:val="20"/>
          <w:lang w:val="en-US" w:eastAsia="en-US"/>
        </w:rPr>
        <w:fldChar w:fldCharType="end"/>
      </w:r>
    </w:p>
    <w:p w14:paraId="2D3A7AA2" w14:textId="77777777" w:rsidR="0039034F" w:rsidRPr="0039034F" w:rsidRDefault="0039034F" w:rsidP="0039034F">
      <w:pPr>
        <w:widowControl w:val="0"/>
        <w:tabs>
          <w:tab w:val="left" w:pos="482"/>
        </w:tabs>
        <w:spacing w:before="240" w:after="240"/>
        <w:jc w:val="center"/>
        <w:rPr>
          <w:rFonts w:ascii="Times New Roman" w:hAnsi="Times New Roman"/>
          <w:sz w:val="24"/>
          <w:szCs w:val="20"/>
          <w:lang w:val="en-US" w:eastAsia="en-US"/>
        </w:rPr>
      </w:pPr>
      <w:r w:rsidRPr="0039034F">
        <w:rPr>
          <w:rFonts w:ascii="Times New Roman" w:hAnsi="Times New Roman"/>
          <w:sz w:val="24"/>
          <w:szCs w:val="20"/>
          <w:lang w:val="en-US" w:eastAsia="en-US"/>
        </w:rPr>
        <w:t xml:space="preserve">Main contributor: Thomas Schmidt </w:t>
      </w:r>
    </w:p>
    <w:p w14:paraId="377F5B04" w14:textId="24583554" w:rsidR="0039034F" w:rsidRPr="0039034F" w:rsidRDefault="0039034F" w:rsidP="0039034F">
      <w:pPr>
        <w:widowControl w:val="0"/>
        <w:tabs>
          <w:tab w:val="left" w:pos="482"/>
        </w:tabs>
        <w:spacing w:before="240" w:after="240"/>
        <w:jc w:val="center"/>
        <w:rPr>
          <w:rFonts w:ascii="Times New Roman" w:hAnsi="Times New Roman"/>
          <w:sz w:val="20"/>
          <w:szCs w:val="20"/>
          <w:lang w:val="en-US" w:eastAsia="en-US"/>
        </w:rPr>
      </w:pPr>
      <w:r w:rsidRPr="0039034F">
        <w:rPr>
          <w:rFonts w:ascii="Times New Roman" w:hAnsi="Times New Roman"/>
          <w:sz w:val="20"/>
          <w:szCs w:val="20"/>
          <w:lang w:val="en-US" w:eastAsia="en-US"/>
        </w:rPr>
        <w:t>Further contributors: Tara Al-</w:t>
      </w:r>
      <w:proofErr w:type="spellStart"/>
      <w:r w:rsidRPr="0039034F">
        <w:rPr>
          <w:rFonts w:ascii="Times New Roman" w:hAnsi="Times New Roman"/>
          <w:sz w:val="20"/>
          <w:szCs w:val="20"/>
          <w:lang w:val="en-US" w:eastAsia="en-US"/>
        </w:rPr>
        <w:t>Jaf</w:t>
      </w:r>
      <w:proofErr w:type="spellEnd"/>
      <w:r w:rsidRPr="0039034F">
        <w:rPr>
          <w:rFonts w:ascii="Times New Roman" w:hAnsi="Times New Roman"/>
          <w:sz w:val="20"/>
          <w:szCs w:val="20"/>
          <w:lang w:val="en-US" w:eastAsia="en-US"/>
        </w:rPr>
        <w:t xml:space="preserve">, Anne </w:t>
      </w:r>
      <w:proofErr w:type="spellStart"/>
      <w:r w:rsidRPr="0039034F">
        <w:rPr>
          <w:rFonts w:ascii="Times New Roman" w:hAnsi="Times New Roman"/>
          <w:sz w:val="20"/>
          <w:szCs w:val="20"/>
          <w:lang w:val="en-US" w:eastAsia="en-US"/>
        </w:rPr>
        <w:t>Ferger</w:t>
      </w:r>
      <w:proofErr w:type="spellEnd"/>
      <w:r w:rsidRPr="0039034F">
        <w:rPr>
          <w:rFonts w:ascii="Times New Roman" w:hAnsi="Times New Roman"/>
          <w:sz w:val="20"/>
          <w:szCs w:val="20"/>
          <w:lang w:val="en-US" w:eastAsia="en-US"/>
        </w:rPr>
        <w:t xml:space="preserve">, </w:t>
      </w:r>
      <w:proofErr w:type="spellStart"/>
      <w:r w:rsidRPr="0039034F">
        <w:rPr>
          <w:rFonts w:ascii="Times New Roman" w:hAnsi="Times New Roman"/>
          <w:sz w:val="20"/>
          <w:szCs w:val="20"/>
          <w:lang w:val="en-US" w:eastAsia="en-US"/>
        </w:rPr>
        <w:t>Carolin</w:t>
      </w:r>
      <w:proofErr w:type="spellEnd"/>
      <w:r w:rsidRPr="0039034F">
        <w:rPr>
          <w:rFonts w:ascii="Times New Roman" w:hAnsi="Times New Roman"/>
          <w:sz w:val="20"/>
          <w:szCs w:val="20"/>
          <w:lang w:val="en-US" w:eastAsia="en-US"/>
        </w:rPr>
        <w:t xml:space="preserve"> </w:t>
      </w:r>
      <w:proofErr w:type="spellStart"/>
      <w:r w:rsidRPr="0039034F">
        <w:rPr>
          <w:rFonts w:ascii="Times New Roman" w:hAnsi="Times New Roman"/>
          <w:sz w:val="20"/>
          <w:szCs w:val="20"/>
          <w:lang w:val="en-US" w:eastAsia="en-US"/>
        </w:rPr>
        <w:t>Frontzek</w:t>
      </w:r>
      <w:proofErr w:type="spellEnd"/>
      <w:r w:rsidRPr="0039034F">
        <w:rPr>
          <w:rFonts w:ascii="Times New Roman" w:hAnsi="Times New Roman"/>
          <w:sz w:val="20"/>
          <w:szCs w:val="20"/>
          <w:lang w:val="en-US" w:eastAsia="en-US"/>
        </w:rPr>
        <w:t xml:space="preserve">, </w:t>
      </w:r>
      <w:r w:rsidRPr="0039034F">
        <w:rPr>
          <w:rFonts w:ascii="Times New Roman" w:hAnsi="Times New Roman"/>
          <w:sz w:val="20"/>
          <w:szCs w:val="20"/>
          <w:lang w:val="en-US" w:eastAsia="en-US"/>
        </w:rPr>
        <w:br/>
        <w:t xml:space="preserve">Karolina </w:t>
      </w:r>
      <w:proofErr w:type="spellStart"/>
      <w:r w:rsidRPr="0039034F">
        <w:rPr>
          <w:rFonts w:ascii="Times New Roman" w:hAnsi="Times New Roman"/>
          <w:sz w:val="20"/>
          <w:szCs w:val="20"/>
          <w:lang w:val="en-US" w:eastAsia="en-US"/>
        </w:rPr>
        <w:t>Kaminska</w:t>
      </w:r>
      <w:proofErr w:type="spellEnd"/>
      <w:r w:rsidRPr="0039034F">
        <w:rPr>
          <w:rFonts w:ascii="Times New Roman" w:hAnsi="Times New Roman"/>
          <w:sz w:val="20"/>
          <w:szCs w:val="20"/>
          <w:lang w:val="en-US" w:eastAsia="en-US"/>
        </w:rPr>
        <w:t xml:space="preserve">, </w:t>
      </w:r>
      <w:proofErr w:type="spellStart"/>
      <w:r w:rsidRPr="0039034F">
        <w:rPr>
          <w:rFonts w:ascii="Times New Roman" w:hAnsi="Times New Roman"/>
          <w:sz w:val="20"/>
          <w:szCs w:val="20"/>
          <w:lang w:val="en-US" w:eastAsia="en-US"/>
        </w:rPr>
        <w:t>Heidemarie</w:t>
      </w:r>
      <w:proofErr w:type="spellEnd"/>
      <w:r w:rsidRPr="0039034F">
        <w:rPr>
          <w:rFonts w:ascii="Times New Roman" w:hAnsi="Times New Roman"/>
          <w:sz w:val="20"/>
          <w:szCs w:val="20"/>
          <w:lang w:val="en-US" w:eastAsia="en-US"/>
        </w:rPr>
        <w:t xml:space="preserve"> </w:t>
      </w:r>
      <w:proofErr w:type="spellStart"/>
      <w:r w:rsidRPr="0039034F">
        <w:rPr>
          <w:rFonts w:ascii="Times New Roman" w:hAnsi="Times New Roman"/>
          <w:sz w:val="20"/>
          <w:szCs w:val="20"/>
          <w:lang w:val="en-US" w:eastAsia="en-US"/>
        </w:rPr>
        <w:t>Sambale</w:t>
      </w:r>
      <w:proofErr w:type="spellEnd"/>
    </w:p>
    <w:p w14:paraId="0FC5F00C" w14:textId="4BBE5D9E" w:rsidR="0078771F" w:rsidRDefault="0078771F" w:rsidP="00F3797C">
      <w:pPr>
        <w:pStyle w:val="Verzeichnis1"/>
      </w:pPr>
      <w:r>
        <w:br w:type="page"/>
      </w:r>
    </w:p>
    <w:p w14:paraId="31A91F03" w14:textId="5FEB924F" w:rsidR="00D144E2" w:rsidRDefault="00D144E2" w:rsidP="00F3797C">
      <w:pPr>
        <w:pStyle w:val="Verzeichnis1"/>
      </w:pPr>
      <w:r w:rsidRPr="00534067">
        <w:lastRenderedPageBreak/>
        <w:t>Table of Contents</w:t>
      </w:r>
    </w:p>
    <w:p w14:paraId="729680E7" w14:textId="77777777" w:rsidR="00534067" w:rsidRPr="00534067" w:rsidRDefault="00534067" w:rsidP="00534067">
      <w:pPr>
        <w:rPr>
          <w:lang w:val="en-GB"/>
        </w:rPr>
      </w:pPr>
    </w:p>
    <w:p w14:paraId="70539575" w14:textId="781158AE" w:rsidR="00534067" w:rsidRPr="00F3797C" w:rsidRDefault="004A6AFB" w:rsidP="00F3797C">
      <w:pPr>
        <w:pStyle w:val="Verzeichnis1"/>
        <w:rPr>
          <w:rFonts w:eastAsiaTheme="minorEastAsia"/>
        </w:rPr>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hyperlink w:anchor="_Toc473127101" w:history="1">
        <w:r w:rsidR="00534067" w:rsidRPr="00F3797C">
          <w:rPr>
            <w:rStyle w:val="Hyperlink"/>
          </w:rPr>
          <w:t>INTRODUCTION</w:t>
        </w:r>
        <w:r w:rsidR="00534067" w:rsidRPr="00F3797C">
          <w:rPr>
            <w:rStyle w:val="Hyperlink"/>
          </w:rPr>
          <w:tab/>
        </w:r>
        <w:r w:rsidR="00534067" w:rsidRPr="00F3797C">
          <w:rPr>
            <w:webHidden/>
          </w:rPr>
          <w:fldChar w:fldCharType="begin"/>
        </w:r>
        <w:r w:rsidR="00534067" w:rsidRPr="00F3797C">
          <w:rPr>
            <w:webHidden/>
          </w:rPr>
          <w:instrText xml:space="preserve"> PAGEREF _Toc473127101 \h </w:instrText>
        </w:r>
        <w:r w:rsidR="00534067" w:rsidRPr="00F3797C">
          <w:rPr>
            <w:webHidden/>
          </w:rPr>
        </w:r>
        <w:r w:rsidR="00534067" w:rsidRPr="00F3797C">
          <w:rPr>
            <w:webHidden/>
          </w:rPr>
          <w:fldChar w:fldCharType="separate"/>
        </w:r>
        <w:r w:rsidR="00486466">
          <w:rPr>
            <w:webHidden/>
          </w:rPr>
          <w:t>4</w:t>
        </w:r>
        <w:r w:rsidR="00534067" w:rsidRPr="00F3797C">
          <w:rPr>
            <w:webHidden/>
          </w:rPr>
          <w:fldChar w:fldCharType="end"/>
        </w:r>
      </w:hyperlink>
    </w:p>
    <w:p w14:paraId="51999972" w14:textId="548BFEC5" w:rsidR="00534067" w:rsidRPr="00534067" w:rsidRDefault="00657E67" w:rsidP="00F3797C">
      <w:pPr>
        <w:pStyle w:val="Verzeichnis1"/>
        <w:rPr>
          <w:rFonts w:eastAsiaTheme="minorEastAsia"/>
        </w:rPr>
      </w:pPr>
      <w:hyperlink w:anchor="_Toc473127102" w:history="1">
        <w:r w:rsidR="00534067" w:rsidRPr="00F3797C">
          <w:rPr>
            <w:rStyle w:val="Hyperlink"/>
          </w:rPr>
          <w:t>1 OPENING OR GENERATING A CORPUS</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_Toc473127102 \h </w:instrText>
        </w:r>
        <w:r w:rsidR="00534067" w:rsidRPr="00F3797C">
          <w:rPr>
            <w:rStyle w:val="Hyperlink"/>
            <w:webHidden/>
          </w:rPr>
        </w:r>
        <w:r w:rsidR="00534067" w:rsidRPr="00F3797C">
          <w:rPr>
            <w:rStyle w:val="Hyperlink"/>
            <w:webHidden/>
          </w:rPr>
          <w:fldChar w:fldCharType="separate"/>
        </w:r>
        <w:r w:rsidR="00486466">
          <w:rPr>
            <w:rStyle w:val="Hyperlink"/>
            <w:webHidden/>
          </w:rPr>
          <w:t>5</w:t>
        </w:r>
        <w:r w:rsidR="00534067" w:rsidRPr="00F3797C">
          <w:rPr>
            <w:rStyle w:val="Hyperlink"/>
            <w:webHidden/>
          </w:rPr>
          <w:fldChar w:fldCharType="end"/>
        </w:r>
      </w:hyperlink>
    </w:p>
    <w:p w14:paraId="0CA0927E" w14:textId="77777777" w:rsidR="00534067" w:rsidRPr="00534067" w:rsidRDefault="00657E67" w:rsidP="00534067">
      <w:pPr>
        <w:pStyle w:val="Verzeichnis2"/>
        <w:tabs>
          <w:tab w:val="left" w:pos="1446"/>
          <w:tab w:val="right" w:leader="dot" w:pos="9345"/>
        </w:tabs>
        <w:spacing w:after="240"/>
        <w:rPr>
          <w:rFonts w:ascii="Times New Roman" w:eastAsiaTheme="minorEastAsia" w:hAnsi="Times New Roman"/>
          <w:noProof/>
          <w:sz w:val="24"/>
        </w:rPr>
      </w:pPr>
      <w:hyperlink w:anchor="_Toc473127103" w:history="1">
        <w:r w:rsidR="00534067" w:rsidRPr="00534067">
          <w:rPr>
            <w:rStyle w:val="Hyperlink"/>
            <w:rFonts w:ascii="Times New Roman" w:hAnsi="Times New Roman"/>
            <w:caps/>
            <w:noProof/>
            <w:sz w:val="24"/>
            <w:lang w:val="en-US" w:eastAsia="en-US"/>
          </w:rPr>
          <w:t>1.1</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US" w:eastAsia="en-US"/>
          </w:rPr>
          <w:t>Opening an existing corpus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_Toc473127103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486466">
          <w:rPr>
            <w:rFonts w:ascii="Times New Roman" w:hAnsi="Times New Roman"/>
            <w:noProof/>
            <w:webHidden/>
            <w:sz w:val="24"/>
          </w:rPr>
          <w:t>5</w:t>
        </w:r>
        <w:r w:rsidR="00534067" w:rsidRPr="00534067">
          <w:rPr>
            <w:rFonts w:ascii="Times New Roman" w:hAnsi="Times New Roman"/>
            <w:noProof/>
            <w:webHidden/>
            <w:sz w:val="24"/>
          </w:rPr>
          <w:fldChar w:fldCharType="end"/>
        </w:r>
      </w:hyperlink>
    </w:p>
    <w:p w14:paraId="0720AAB8" w14:textId="77777777" w:rsidR="00534067" w:rsidRPr="00534067" w:rsidRDefault="00657E67" w:rsidP="00534067">
      <w:pPr>
        <w:pStyle w:val="Verzeichnis2"/>
        <w:tabs>
          <w:tab w:val="left" w:pos="1446"/>
          <w:tab w:val="right" w:leader="dot" w:pos="9345"/>
        </w:tabs>
        <w:spacing w:after="240"/>
        <w:rPr>
          <w:rFonts w:ascii="Times New Roman" w:eastAsiaTheme="minorEastAsia" w:hAnsi="Times New Roman"/>
          <w:noProof/>
          <w:sz w:val="24"/>
        </w:rPr>
      </w:pPr>
      <w:hyperlink w:anchor="_Toc473127104" w:history="1">
        <w:r w:rsidR="00534067" w:rsidRPr="00534067">
          <w:rPr>
            <w:rStyle w:val="Hyperlink"/>
            <w:rFonts w:ascii="Times New Roman" w:hAnsi="Times New Roman"/>
            <w:caps/>
            <w:noProof/>
            <w:sz w:val="24"/>
            <w:lang w:val="en-GB" w:eastAsia="en-US"/>
          </w:rPr>
          <w:t>1.2</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Opening a remote corpus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_Toc473127104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486466">
          <w:rPr>
            <w:rFonts w:ascii="Times New Roman" w:hAnsi="Times New Roman"/>
            <w:noProof/>
            <w:webHidden/>
            <w:sz w:val="24"/>
          </w:rPr>
          <w:t>5</w:t>
        </w:r>
        <w:r w:rsidR="00534067" w:rsidRPr="00534067">
          <w:rPr>
            <w:rFonts w:ascii="Times New Roman" w:hAnsi="Times New Roman"/>
            <w:noProof/>
            <w:webHidden/>
            <w:sz w:val="24"/>
          </w:rPr>
          <w:fldChar w:fldCharType="end"/>
        </w:r>
      </w:hyperlink>
    </w:p>
    <w:p w14:paraId="0B41F823" w14:textId="77777777" w:rsidR="00534067" w:rsidRPr="00534067" w:rsidRDefault="00657E67" w:rsidP="00534067">
      <w:pPr>
        <w:pStyle w:val="Verzeichnis2"/>
        <w:tabs>
          <w:tab w:val="left" w:pos="1446"/>
          <w:tab w:val="right" w:leader="dot" w:pos="9345"/>
        </w:tabs>
        <w:spacing w:after="240"/>
        <w:rPr>
          <w:rFonts w:ascii="Times New Roman" w:eastAsiaTheme="minorEastAsia" w:hAnsi="Times New Roman"/>
          <w:noProof/>
          <w:sz w:val="24"/>
        </w:rPr>
      </w:pPr>
      <w:hyperlink w:anchor="_Toc473127105" w:history="1">
        <w:r w:rsidR="00534067" w:rsidRPr="00534067">
          <w:rPr>
            <w:rStyle w:val="Hyperlink"/>
            <w:rFonts w:ascii="Times New Roman" w:hAnsi="Times New Roman"/>
            <w:noProof/>
            <w:sz w:val="24"/>
            <w:lang w:val="en-GB" w:eastAsia="en-US"/>
          </w:rPr>
          <w:t>1.3</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Generating a word list</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_Toc473127105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486466">
          <w:rPr>
            <w:rFonts w:ascii="Times New Roman" w:hAnsi="Times New Roman"/>
            <w:noProof/>
            <w:webHidden/>
            <w:sz w:val="24"/>
          </w:rPr>
          <w:t>7</w:t>
        </w:r>
        <w:r w:rsidR="00534067" w:rsidRPr="00534067">
          <w:rPr>
            <w:rFonts w:ascii="Times New Roman" w:hAnsi="Times New Roman"/>
            <w:noProof/>
            <w:webHidden/>
            <w:sz w:val="24"/>
          </w:rPr>
          <w:fldChar w:fldCharType="end"/>
        </w:r>
      </w:hyperlink>
    </w:p>
    <w:p w14:paraId="7CD91F64" w14:textId="77777777" w:rsidR="00534067" w:rsidRPr="00534067" w:rsidRDefault="00657E67" w:rsidP="00534067">
      <w:pPr>
        <w:pStyle w:val="Verzeichnis2"/>
        <w:tabs>
          <w:tab w:val="left" w:pos="1446"/>
          <w:tab w:val="right" w:leader="dot" w:pos="9345"/>
        </w:tabs>
        <w:spacing w:after="240"/>
        <w:rPr>
          <w:rFonts w:ascii="Times New Roman" w:eastAsiaTheme="minorEastAsia" w:hAnsi="Times New Roman"/>
          <w:noProof/>
          <w:sz w:val="24"/>
        </w:rPr>
      </w:pPr>
      <w:hyperlink w:anchor="_Toc473127106" w:history="1">
        <w:r w:rsidR="00534067" w:rsidRPr="00534067">
          <w:rPr>
            <w:rStyle w:val="Hyperlink"/>
            <w:rFonts w:ascii="Times New Roman" w:hAnsi="Times New Roman"/>
            <w:noProof/>
            <w:sz w:val="24"/>
            <w:lang w:val="en-GB" w:eastAsia="en-US"/>
          </w:rPr>
          <w:t>1.4</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Generating a corpus from EXMARaLDA transcriptions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_Toc473127106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486466">
          <w:rPr>
            <w:rFonts w:ascii="Times New Roman" w:hAnsi="Times New Roman"/>
            <w:noProof/>
            <w:webHidden/>
            <w:sz w:val="24"/>
          </w:rPr>
          <w:t>7</w:t>
        </w:r>
        <w:r w:rsidR="00534067" w:rsidRPr="00534067">
          <w:rPr>
            <w:rFonts w:ascii="Times New Roman" w:hAnsi="Times New Roman"/>
            <w:noProof/>
            <w:webHidden/>
            <w:sz w:val="24"/>
          </w:rPr>
          <w:fldChar w:fldCharType="end"/>
        </w:r>
      </w:hyperlink>
    </w:p>
    <w:p w14:paraId="309646E0" w14:textId="77777777" w:rsidR="00534067" w:rsidRPr="00534067" w:rsidRDefault="00657E67" w:rsidP="00534067">
      <w:pPr>
        <w:pStyle w:val="Verzeichnis2"/>
        <w:tabs>
          <w:tab w:val="left" w:pos="1446"/>
          <w:tab w:val="right" w:leader="dot" w:pos="9345"/>
        </w:tabs>
        <w:spacing w:after="240"/>
        <w:rPr>
          <w:rFonts w:ascii="Times New Roman" w:eastAsiaTheme="minorEastAsia" w:hAnsi="Times New Roman"/>
          <w:noProof/>
          <w:sz w:val="24"/>
        </w:rPr>
      </w:pPr>
      <w:hyperlink w:anchor="_Toc473127107" w:history="1">
        <w:r w:rsidR="00534067" w:rsidRPr="00534067">
          <w:rPr>
            <w:rStyle w:val="Hyperlink"/>
            <w:rFonts w:ascii="Times New Roman" w:hAnsi="Times New Roman"/>
            <w:noProof/>
            <w:sz w:val="24"/>
            <w:lang w:val="en-GB" w:eastAsia="en-US"/>
          </w:rPr>
          <w:t>1.5</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Generating a corpus from FOLKER transcriptions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_Toc473127107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486466">
          <w:rPr>
            <w:rFonts w:ascii="Times New Roman" w:hAnsi="Times New Roman"/>
            <w:noProof/>
            <w:webHidden/>
            <w:sz w:val="24"/>
          </w:rPr>
          <w:t>11</w:t>
        </w:r>
        <w:r w:rsidR="00534067" w:rsidRPr="00534067">
          <w:rPr>
            <w:rFonts w:ascii="Times New Roman" w:hAnsi="Times New Roman"/>
            <w:noProof/>
            <w:webHidden/>
            <w:sz w:val="24"/>
          </w:rPr>
          <w:fldChar w:fldCharType="end"/>
        </w:r>
      </w:hyperlink>
    </w:p>
    <w:p w14:paraId="1029C97B" w14:textId="77777777" w:rsidR="00534067" w:rsidRPr="00534067" w:rsidRDefault="00657E67" w:rsidP="00534067">
      <w:pPr>
        <w:pStyle w:val="Verzeichnis2"/>
        <w:tabs>
          <w:tab w:val="left" w:pos="1446"/>
          <w:tab w:val="right" w:leader="dot" w:pos="9345"/>
        </w:tabs>
        <w:spacing w:after="240"/>
        <w:rPr>
          <w:rFonts w:ascii="Times New Roman" w:eastAsiaTheme="minorEastAsia" w:hAnsi="Times New Roman"/>
          <w:noProof/>
          <w:sz w:val="24"/>
        </w:rPr>
      </w:pPr>
      <w:hyperlink w:anchor="_Toc473127108" w:history="1">
        <w:r w:rsidR="00534067" w:rsidRPr="00534067">
          <w:rPr>
            <w:rStyle w:val="Hyperlink"/>
            <w:rFonts w:ascii="Times New Roman" w:hAnsi="Times New Roman"/>
            <w:noProof/>
            <w:sz w:val="24"/>
            <w:lang w:val="en-GB" w:eastAsia="en-US"/>
          </w:rPr>
          <w:t>1.6</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Generating a corpus from CHAT transcriptions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_Toc473127108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486466">
          <w:rPr>
            <w:rFonts w:ascii="Times New Roman" w:hAnsi="Times New Roman"/>
            <w:noProof/>
            <w:webHidden/>
            <w:sz w:val="24"/>
          </w:rPr>
          <w:t>13</w:t>
        </w:r>
        <w:r w:rsidR="00534067" w:rsidRPr="00534067">
          <w:rPr>
            <w:rFonts w:ascii="Times New Roman" w:hAnsi="Times New Roman"/>
            <w:noProof/>
            <w:webHidden/>
            <w:sz w:val="24"/>
          </w:rPr>
          <w:fldChar w:fldCharType="end"/>
        </w:r>
      </w:hyperlink>
    </w:p>
    <w:p w14:paraId="2E233FD0" w14:textId="77777777" w:rsidR="00534067" w:rsidRPr="00534067" w:rsidRDefault="00657E67" w:rsidP="00534067">
      <w:pPr>
        <w:pStyle w:val="Verzeichnis2"/>
        <w:tabs>
          <w:tab w:val="left" w:pos="1446"/>
          <w:tab w:val="right" w:leader="dot" w:pos="9345"/>
        </w:tabs>
        <w:spacing w:after="240"/>
        <w:rPr>
          <w:rFonts w:ascii="Times New Roman" w:eastAsiaTheme="minorEastAsia" w:hAnsi="Times New Roman"/>
          <w:noProof/>
          <w:sz w:val="24"/>
        </w:rPr>
      </w:pPr>
      <w:hyperlink w:anchor="_Toc473127109" w:history="1">
        <w:r w:rsidR="00534067" w:rsidRPr="00534067">
          <w:rPr>
            <w:rStyle w:val="Hyperlink"/>
            <w:rFonts w:ascii="Times New Roman" w:hAnsi="Times New Roman"/>
            <w:noProof/>
            <w:sz w:val="24"/>
            <w:lang w:val="en-GB" w:eastAsia="en-US"/>
          </w:rPr>
          <w:t>1.7</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Generating a corpus from ELAN annotation files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_Toc473127109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486466">
          <w:rPr>
            <w:rFonts w:ascii="Times New Roman" w:hAnsi="Times New Roman"/>
            <w:noProof/>
            <w:webHidden/>
            <w:sz w:val="24"/>
          </w:rPr>
          <w:t>13</w:t>
        </w:r>
        <w:r w:rsidR="00534067" w:rsidRPr="00534067">
          <w:rPr>
            <w:rFonts w:ascii="Times New Roman" w:hAnsi="Times New Roman"/>
            <w:noProof/>
            <w:webHidden/>
            <w:sz w:val="24"/>
          </w:rPr>
          <w:fldChar w:fldCharType="end"/>
        </w:r>
      </w:hyperlink>
    </w:p>
    <w:p w14:paraId="1953D705" w14:textId="77777777" w:rsidR="00534067" w:rsidRPr="00534067" w:rsidRDefault="00657E67" w:rsidP="00534067">
      <w:pPr>
        <w:pStyle w:val="Verzeichnis2"/>
        <w:tabs>
          <w:tab w:val="left" w:pos="1446"/>
          <w:tab w:val="right" w:leader="dot" w:pos="9345"/>
        </w:tabs>
        <w:spacing w:after="240"/>
        <w:rPr>
          <w:rFonts w:ascii="Times New Roman" w:eastAsiaTheme="minorEastAsia" w:hAnsi="Times New Roman"/>
          <w:noProof/>
          <w:sz w:val="24"/>
        </w:rPr>
      </w:pPr>
      <w:hyperlink w:anchor="_Toc473127110" w:history="1">
        <w:r w:rsidR="00534067" w:rsidRPr="00534067">
          <w:rPr>
            <w:rStyle w:val="Hyperlink"/>
            <w:rFonts w:ascii="Times New Roman" w:hAnsi="Times New Roman"/>
            <w:noProof/>
            <w:sz w:val="24"/>
            <w:lang w:val="en-GB" w:eastAsia="en-US"/>
          </w:rPr>
          <w:t>1.8</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Generating a corpus from Transcriber files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_Toc473127110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486466">
          <w:rPr>
            <w:rFonts w:ascii="Times New Roman" w:hAnsi="Times New Roman"/>
            <w:noProof/>
            <w:webHidden/>
            <w:sz w:val="24"/>
          </w:rPr>
          <w:t>13</w:t>
        </w:r>
        <w:r w:rsidR="00534067" w:rsidRPr="00534067">
          <w:rPr>
            <w:rFonts w:ascii="Times New Roman" w:hAnsi="Times New Roman"/>
            <w:noProof/>
            <w:webHidden/>
            <w:sz w:val="24"/>
          </w:rPr>
          <w:fldChar w:fldCharType="end"/>
        </w:r>
      </w:hyperlink>
    </w:p>
    <w:p w14:paraId="406CA718" w14:textId="039DC65A" w:rsidR="00534067" w:rsidRPr="00F3797C" w:rsidRDefault="00657E67" w:rsidP="00F3797C">
      <w:pPr>
        <w:pStyle w:val="Verzeichnis1"/>
        <w:rPr>
          <w:rStyle w:val="Hyperlink"/>
        </w:rPr>
      </w:pPr>
      <w:hyperlink w:anchor="_Toc473127111" w:history="1">
        <w:r w:rsidR="00534067" w:rsidRPr="00F3797C">
          <w:rPr>
            <w:rStyle w:val="Hyperlink"/>
          </w:rPr>
          <w:t>2 WORKING WITH CONCORDANCES</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_Toc473127111 \h </w:instrText>
        </w:r>
        <w:r w:rsidR="00534067" w:rsidRPr="00F3797C">
          <w:rPr>
            <w:rStyle w:val="Hyperlink"/>
            <w:webHidden/>
          </w:rPr>
        </w:r>
        <w:r w:rsidR="00534067" w:rsidRPr="00F3797C">
          <w:rPr>
            <w:rStyle w:val="Hyperlink"/>
            <w:webHidden/>
          </w:rPr>
          <w:fldChar w:fldCharType="separate"/>
        </w:r>
        <w:r w:rsidR="00486466">
          <w:rPr>
            <w:rStyle w:val="Hyperlink"/>
            <w:webHidden/>
          </w:rPr>
          <w:t>14</w:t>
        </w:r>
        <w:r w:rsidR="00534067" w:rsidRPr="00F3797C">
          <w:rPr>
            <w:rStyle w:val="Hyperlink"/>
            <w:webHidden/>
          </w:rPr>
          <w:fldChar w:fldCharType="end"/>
        </w:r>
      </w:hyperlink>
    </w:p>
    <w:p w14:paraId="23531A1D" w14:textId="77777777" w:rsidR="00534067" w:rsidRPr="00534067" w:rsidRDefault="00657E67" w:rsidP="00534067">
      <w:pPr>
        <w:pStyle w:val="Verzeichnis2"/>
        <w:tabs>
          <w:tab w:val="left" w:pos="1446"/>
          <w:tab w:val="right" w:leader="dot" w:pos="9345"/>
        </w:tabs>
        <w:spacing w:after="240"/>
        <w:rPr>
          <w:rFonts w:ascii="Times New Roman" w:eastAsiaTheme="minorEastAsia" w:hAnsi="Times New Roman"/>
          <w:noProof/>
          <w:sz w:val="24"/>
        </w:rPr>
      </w:pPr>
      <w:hyperlink w:anchor="_Toc473127112" w:history="1">
        <w:r w:rsidR="00534067" w:rsidRPr="00534067">
          <w:rPr>
            <w:rStyle w:val="Hyperlink"/>
            <w:rFonts w:ascii="Times New Roman" w:hAnsi="Times New Roman"/>
            <w:noProof/>
            <w:sz w:val="24"/>
            <w:lang w:val="en-GB" w:eastAsia="en-US"/>
          </w:rPr>
          <w:t>2.1</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Creating a new concordance</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_Toc473127112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486466">
          <w:rPr>
            <w:rFonts w:ascii="Times New Roman" w:hAnsi="Times New Roman"/>
            <w:noProof/>
            <w:webHidden/>
            <w:sz w:val="24"/>
          </w:rPr>
          <w:t>14</w:t>
        </w:r>
        <w:r w:rsidR="00534067" w:rsidRPr="00534067">
          <w:rPr>
            <w:rFonts w:ascii="Times New Roman" w:hAnsi="Times New Roman"/>
            <w:noProof/>
            <w:webHidden/>
            <w:sz w:val="24"/>
          </w:rPr>
          <w:fldChar w:fldCharType="end"/>
        </w:r>
      </w:hyperlink>
    </w:p>
    <w:p w14:paraId="461D8E92" w14:textId="77777777" w:rsidR="00534067" w:rsidRPr="00534067" w:rsidRDefault="00657E67" w:rsidP="00534067">
      <w:pPr>
        <w:pStyle w:val="Verzeichnis2"/>
        <w:tabs>
          <w:tab w:val="left" w:pos="1446"/>
          <w:tab w:val="right" w:leader="dot" w:pos="9345"/>
        </w:tabs>
        <w:spacing w:after="240"/>
        <w:rPr>
          <w:rFonts w:ascii="Times New Roman" w:eastAsiaTheme="minorEastAsia" w:hAnsi="Times New Roman"/>
          <w:noProof/>
          <w:sz w:val="24"/>
        </w:rPr>
      </w:pPr>
      <w:hyperlink w:anchor="_Toc473127113" w:history="1">
        <w:r w:rsidR="00534067" w:rsidRPr="00534067">
          <w:rPr>
            <w:rStyle w:val="Hyperlink"/>
            <w:rFonts w:ascii="Times New Roman" w:hAnsi="Times New Roman"/>
            <w:noProof/>
            <w:sz w:val="24"/>
            <w:lang w:val="en-GB" w:eastAsia="en-US"/>
          </w:rPr>
          <w:t>2.2</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Understanding concordances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_Toc473127113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486466">
          <w:rPr>
            <w:rFonts w:ascii="Times New Roman" w:hAnsi="Times New Roman"/>
            <w:noProof/>
            <w:webHidden/>
            <w:sz w:val="24"/>
          </w:rPr>
          <w:t>15</w:t>
        </w:r>
        <w:r w:rsidR="00534067" w:rsidRPr="00534067">
          <w:rPr>
            <w:rFonts w:ascii="Times New Roman" w:hAnsi="Times New Roman"/>
            <w:noProof/>
            <w:webHidden/>
            <w:sz w:val="24"/>
          </w:rPr>
          <w:fldChar w:fldCharType="end"/>
        </w:r>
      </w:hyperlink>
    </w:p>
    <w:p w14:paraId="76F34E2D" w14:textId="77777777" w:rsidR="00534067" w:rsidRPr="00534067" w:rsidRDefault="00657E67" w:rsidP="00534067">
      <w:pPr>
        <w:pStyle w:val="Verzeichnis2"/>
        <w:tabs>
          <w:tab w:val="left" w:pos="1446"/>
          <w:tab w:val="right" w:leader="dot" w:pos="9345"/>
        </w:tabs>
        <w:spacing w:after="240"/>
        <w:rPr>
          <w:rFonts w:ascii="Times New Roman" w:eastAsiaTheme="minorEastAsia" w:hAnsi="Times New Roman"/>
          <w:noProof/>
          <w:sz w:val="24"/>
        </w:rPr>
      </w:pPr>
      <w:hyperlink w:anchor="_Toc473127114" w:history="1">
        <w:r w:rsidR="00534067" w:rsidRPr="00534067">
          <w:rPr>
            <w:rStyle w:val="Hyperlink"/>
            <w:rFonts w:ascii="Times New Roman" w:hAnsi="Times New Roman"/>
            <w:noProof/>
            <w:sz w:val="24"/>
            <w:lang w:val="en-GB" w:eastAsia="en-US"/>
          </w:rPr>
          <w:t>2.3</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Going from a search result to the transcription</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_Toc473127114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486466">
          <w:rPr>
            <w:rFonts w:ascii="Times New Roman" w:hAnsi="Times New Roman"/>
            <w:noProof/>
            <w:webHidden/>
            <w:sz w:val="24"/>
          </w:rPr>
          <w:t>17</w:t>
        </w:r>
        <w:r w:rsidR="00534067" w:rsidRPr="00534067">
          <w:rPr>
            <w:rFonts w:ascii="Times New Roman" w:hAnsi="Times New Roman"/>
            <w:noProof/>
            <w:webHidden/>
            <w:sz w:val="24"/>
          </w:rPr>
          <w:fldChar w:fldCharType="end"/>
        </w:r>
      </w:hyperlink>
    </w:p>
    <w:p w14:paraId="6F0B1E10" w14:textId="77777777" w:rsidR="00534067" w:rsidRPr="00534067" w:rsidRDefault="00657E67" w:rsidP="00534067">
      <w:pPr>
        <w:pStyle w:val="Verzeichnis2"/>
        <w:tabs>
          <w:tab w:val="left" w:pos="1446"/>
          <w:tab w:val="right" w:leader="dot" w:pos="9345"/>
        </w:tabs>
        <w:spacing w:after="240"/>
        <w:rPr>
          <w:rFonts w:ascii="Times New Roman" w:eastAsiaTheme="minorEastAsia" w:hAnsi="Times New Roman"/>
          <w:noProof/>
          <w:sz w:val="24"/>
        </w:rPr>
      </w:pPr>
      <w:hyperlink w:anchor="_Toc473127115" w:history="1">
        <w:r w:rsidR="00534067" w:rsidRPr="00534067">
          <w:rPr>
            <w:rStyle w:val="Hyperlink"/>
            <w:rFonts w:ascii="Times New Roman" w:hAnsi="Times New Roman"/>
            <w:noProof/>
            <w:sz w:val="24"/>
            <w:lang w:val="en-GB" w:eastAsia="en-US"/>
          </w:rPr>
          <w:t>2.4</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Using the Praat Panel</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_Toc473127115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486466">
          <w:rPr>
            <w:rFonts w:ascii="Times New Roman" w:hAnsi="Times New Roman"/>
            <w:noProof/>
            <w:webHidden/>
            <w:sz w:val="24"/>
          </w:rPr>
          <w:t>18</w:t>
        </w:r>
        <w:r w:rsidR="00534067" w:rsidRPr="00534067">
          <w:rPr>
            <w:rFonts w:ascii="Times New Roman" w:hAnsi="Times New Roman"/>
            <w:noProof/>
            <w:webHidden/>
            <w:sz w:val="24"/>
          </w:rPr>
          <w:fldChar w:fldCharType="end"/>
        </w:r>
      </w:hyperlink>
    </w:p>
    <w:p w14:paraId="188D4679" w14:textId="77777777" w:rsidR="00534067" w:rsidRPr="00534067" w:rsidRDefault="00657E67" w:rsidP="00534067">
      <w:pPr>
        <w:pStyle w:val="Verzeichnis2"/>
        <w:tabs>
          <w:tab w:val="left" w:pos="1446"/>
          <w:tab w:val="right" w:leader="dot" w:pos="9345"/>
        </w:tabs>
        <w:spacing w:after="240"/>
        <w:rPr>
          <w:rFonts w:ascii="Times New Roman" w:eastAsiaTheme="minorEastAsia" w:hAnsi="Times New Roman"/>
          <w:noProof/>
          <w:sz w:val="24"/>
        </w:rPr>
      </w:pPr>
      <w:hyperlink w:anchor="_Toc473127116" w:history="1">
        <w:r w:rsidR="00534067" w:rsidRPr="00534067">
          <w:rPr>
            <w:rStyle w:val="Hyperlink"/>
            <w:rFonts w:ascii="Times New Roman" w:hAnsi="Times New Roman"/>
            <w:noProof/>
            <w:sz w:val="24"/>
            <w:lang w:val="en-GB" w:eastAsia="en-US"/>
          </w:rPr>
          <w:t>2.5</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Outputting and saving search results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_Toc473127116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486466">
          <w:rPr>
            <w:rFonts w:ascii="Times New Roman" w:hAnsi="Times New Roman"/>
            <w:noProof/>
            <w:webHidden/>
            <w:sz w:val="24"/>
          </w:rPr>
          <w:t>19</w:t>
        </w:r>
        <w:r w:rsidR="00534067" w:rsidRPr="00534067">
          <w:rPr>
            <w:rFonts w:ascii="Times New Roman" w:hAnsi="Times New Roman"/>
            <w:noProof/>
            <w:webHidden/>
            <w:sz w:val="24"/>
          </w:rPr>
          <w:fldChar w:fldCharType="end"/>
        </w:r>
      </w:hyperlink>
    </w:p>
    <w:p w14:paraId="7ED550C4" w14:textId="627A9304" w:rsidR="00534067" w:rsidRPr="00F3797C" w:rsidRDefault="00657E67" w:rsidP="00F3797C">
      <w:pPr>
        <w:pStyle w:val="Verzeichnis1"/>
        <w:rPr>
          <w:rStyle w:val="Hyperlink"/>
        </w:rPr>
      </w:pPr>
      <w:hyperlink w:anchor="_Toc473127117" w:history="1">
        <w:r w:rsidR="00534067" w:rsidRPr="00F3797C">
          <w:rPr>
            <w:rStyle w:val="Hyperlink"/>
          </w:rPr>
          <w:t>3 SEARCH EXPRESSIONS</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_Toc473127117 \h </w:instrText>
        </w:r>
        <w:r w:rsidR="00534067" w:rsidRPr="00F3797C">
          <w:rPr>
            <w:rStyle w:val="Hyperlink"/>
            <w:webHidden/>
          </w:rPr>
        </w:r>
        <w:r w:rsidR="00534067" w:rsidRPr="00F3797C">
          <w:rPr>
            <w:rStyle w:val="Hyperlink"/>
            <w:webHidden/>
          </w:rPr>
          <w:fldChar w:fldCharType="separate"/>
        </w:r>
        <w:r w:rsidR="00486466">
          <w:rPr>
            <w:rStyle w:val="Hyperlink"/>
            <w:webHidden/>
          </w:rPr>
          <w:t>23</w:t>
        </w:r>
        <w:r w:rsidR="00534067" w:rsidRPr="00F3797C">
          <w:rPr>
            <w:rStyle w:val="Hyperlink"/>
            <w:webHidden/>
          </w:rPr>
          <w:fldChar w:fldCharType="end"/>
        </w:r>
      </w:hyperlink>
    </w:p>
    <w:p w14:paraId="588873FA" w14:textId="77777777" w:rsidR="00534067" w:rsidRPr="00534067" w:rsidRDefault="00657E67" w:rsidP="00534067">
      <w:pPr>
        <w:pStyle w:val="Verzeichnis2"/>
        <w:tabs>
          <w:tab w:val="left" w:pos="1446"/>
          <w:tab w:val="right" w:leader="dot" w:pos="9345"/>
        </w:tabs>
        <w:spacing w:after="240"/>
        <w:rPr>
          <w:rFonts w:ascii="Times New Roman" w:eastAsiaTheme="minorEastAsia" w:hAnsi="Times New Roman"/>
          <w:noProof/>
          <w:sz w:val="24"/>
        </w:rPr>
      </w:pPr>
      <w:hyperlink w:anchor="_Toc473127118" w:history="1">
        <w:r w:rsidR="00534067" w:rsidRPr="00534067">
          <w:rPr>
            <w:rStyle w:val="Hyperlink"/>
            <w:rFonts w:ascii="Times New Roman" w:hAnsi="Times New Roman"/>
            <w:noProof/>
            <w:sz w:val="24"/>
            <w:lang w:val="en-GB" w:eastAsia="en-US"/>
          </w:rPr>
          <w:t>3.1</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Regular Expressions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_Toc473127118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486466">
          <w:rPr>
            <w:rFonts w:ascii="Times New Roman" w:hAnsi="Times New Roman"/>
            <w:noProof/>
            <w:webHidden/>
            <w:sz w:val="24"/>
          </w:rPr>
          <w:t>23</w:t>
        </w:r>
        <w:r w:rsidR="00534067" w:rsidRPr="00534067">
          <w:rPr>
            <w:rFonts w:ascii="Times New Roman" w:hAnsi="Times New Roman"/>
            <w:noProof/>
            <w:webHidden/>
            <w:sz w:val="24"/>
          </w:rPr>
          <w:fldChar w:fldCharType="end"/>
        </w:r>
      </w:hyperlink>
    </w:p>
    <w:p w14:paraId="05D61291" w14:textId="77777777" w:rsidR="00534067" w:rsidRPr="00534067" w:rsidRDefault="00657E67" w:rsidP="00534067">
      <w:pPr>
        <w:pStyle w:val="Verzeichnis2"/>
        <w:tabs>
          <w:tab w:val="left" w:pos="1446"/>
          <w:tab w:val="right" w:leader="dot" w:pos="9345"/>
        </w:tabs>
        <w:spacing w:after="240"/>
        <w:rPr>
          <w:rFonts w:ascii="Times New Roman" w:eastAsiaTheme="minorEastAsia" w:hAnsi="Times New Roman"/>
          <w:noProof/>
          <w:sz w:val="24"/>
        </w:rPr>
      </w:pPr>
      <w:hyperlink w:anchor="_Toc473127119" w:history="1">
        <w:r w:rsidR="00534067" w:rsidRPr="00534067">
          <w:rPr>
            <w:rStyle w:val="Hyperlink"/>
            <w:rFonts w:ascii="Times New Roman" w:hAnsi="Times New Roman"/>
            <w:noProof/>
            <w:sz w:val="24"/>
            <w:lang w:val="en-GB" w:eastAsia="en-US"/>
          </w:rPr>
          <w:t>3.2</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XPath Expressions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_Toc473127119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486466">
          <w:rPr>
            <w:rFonts w:ascii="Times New Roman" w:hAnsi="Times New Roman"/>
            <w:noProof/>
            <w:webHidden/>
            <w:sz w:val="24"/>
          </w:rPr>
          <w:t>26</w:t>
        </w:r>
        <w:r w:rsidR="00534067" w:rsidRPr="00534067">
          <w:rPr>
            <w:rFonts w:ascii="Times New Roman" w:hAnsi="Times New Roman"/>
            <w:noProof/>
            <w:webHidden/>
            <w:sz w:val="24"/>
          </w:rPr>
          <w:fldChar w:fldCharType="end"/>
        </w:r>
      </w:hyperlink>
    </w:p>
    <w:p w14:paraId="009308DD" w14:textId="704F0D2F" w:rsidR="00534067" w:rsidRPr="00F3797C" w:rsidRDefault="00657E67" w:rsidP="00F3797C">
      <w:pPr>
        <w:pStyle w:val="Verzeichnis1"/>
        <w:rPr>
          <w:rStyle w:val="Hyperlink"/>
        </w:rPr>
      </w:pPr>
      <w:hyperlink w:anchor="_Toc473127120" w:history="1">
        <w:r w:rsidR="00534067" w:rsidRPr="00F3797C">
          <w:rPr>
            <w:rStyle w:val="Hyperlink"/>
          </w:rPr>
          <w:t>4 DISPLAYING METADATA</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_Toc473127120 \h </w:instrText>
        </w:r>
        <w:r w:rsidR="00534067" w:rsidRPr="00F3797C">
          <w:rPr>
            <w:rStyle w:val="Hyperlink"/>
            <w:webHidden/>
          </w:rPr>
        </w:r>
        <w:r w:rsidR="00534067" w:rsidRPr="00F3797C">
          <w:rPr>
            <w:rStyle w:val="Hyperlink"/>
            <w:webHidden/>
          </w:rPr>
          <w:fldChar w:fldCharType="separate"/>
        </w:r>
        <w:r w:rsidR="00486466">
          <w:rPr>
            <w:rStyle w:val="Hyperlink"/>
            <w:webHidden/>
          </w:rPr>
          <w:t>28</w:t>
        </w:r>
        <w:r w:rsidR="00534067" w:rsidRPr="00F3797C">
          <w:rPr>
            <w:rStyle w:val="Hyperlink"/>
            <w:webHidden/>
          </w:rPr>
          <w:fldChar w:fldCharType="end"/>
        </w:r>
      </w:hyperlink>
    </w:p>
    <w:p w14:paraId="23C7C501" w14:textId="28C86840" w:rsidR="00534067" w:rsidRPr="00F3797C" w:rsidRDefault="00657E67" w:rsidP="00F3797C">
      <w:pPr>
        <w:pStyle w:val="Verzeichnis1"/>
        <w:rPr>
          <w:rStyle w:val="Hyperlink"/>
        </w:rPr>
      </w:pPr>
      <w:hyperlink w:anchor="_Toc473127121" w:history="1">
        <w:r w:rsidR="00534067" w:rsidRPr="00F3797C">
          <w:rPr>
            <w:rStyle w:val="Hyperlink"/>
          </w:rPr>
          <w:t>5 ADDING ANALYSIS COLUMNS</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_Toc473127121 \h </w:instrText>
        </w:r>
        <w:r w:rsidR="00534067" w:rsidRPr="00F3797C">
          <w:rPr>
            <w:rStyle w:val="Hyperlink"/>
            <w:webHidden/>
          </w:rPr>
        </w:r>
        <w:r w:rsidR="00534067" w:rsidRPr="00F3797C">
          <w:rPr>
            <w:rStyle w:val="Hyperlink"/>
            <w:webHidden/>
          </w:rPr>
          <w:fldChar w:fldCharType="separate"/>
        </w:r>
        <w:r w:rsidR="00486466">
          <w:rPr>
            <w:rStyle w:val="Hyperlink"/>
            <w:webHidden/>
          </w:rPr>
          <w:t>30</w:t>
        </w:r>
        <w:r w:rsidR="00534067" w:rsidRPr="00F3797C">
          <w:rPr>
            <w:rStyle w:val="Hyperlink"/>
            <w:webHidden/>
          </w:rPr>
          <w:fldChar w:fldCharType="end"/>
        </w:r>
      </w:hyperlink>
    </w:p>
    <w:p w14:paraId="41DD6C1D" w14:textId="53EC14E7" w:rsidR="00534067" w:rsidRPr="00F3797C" w:rsidRDefault="00657E67" w:rsidP="00F3797C">
      <w:pPr>
        <w:pStyle w:val="Verzeichnis1"/>
        <w:rPr>
          <w:rStyle w:val="Hyperlink"/>
        </w:rPr>
      </w:pPr>
      <w:hyperlink w:anchor="_Toc473127122" w:history="1">
        <w:r w:rsidR="00534067" w:rsidRPr="00F3797C">
          <w:rPr>
            <w:rStyle w:val="Hyperlink"/>
          </w:rPr>
          <w:t>6 ADDING ANNOTATION COLUMNS</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_Toc473127122 \h </w:instrText>
        </w:r>
        <w:r w:rsidR="00534067" w:rsidRPr="00F3797C">
          <w:rPr>
            <w:rStyle w:val="Hyperlink"/>
            <w:webHidden/>
          </w:rPr>
        </w:r>
        <w:r w:rsidR="00534067" w:rsidRPr="00F3797C">
          <w:rPr>
            <w:rStyle w:val="Hyperlink"/>
            <w:webHidden/>
          </w:rPr>
          <w:fldChar w:fldCharType="separate"/>
        </w:r>
        <w:r w:rsidR="00486466">
          <w:rPr>
            <w:rStyle w:val="Hyperlink"/>
            <w:webHidden/>
          </w:rPr>
          <w:t>32</w:t>
        </w:r>
        <w:r w:rsidR="00534067" w:rsidRPr="00F3797C">
          <w:rPr>
            <w:rStyle w:val="Hyperlink"/>
            <w:webHidden/>
          </w:rPr>
          <w:fldChar w:fldCharType="end"/>
        </w:r>
      </w:hyperlink>
    </w:p>
    <w:p w14:paraId="66897514" w14:textId="265C432C" w:rsidR="00534067" w:rsidRPr="00F3797C" w:rsidRDefault="00657E67" w:rsidP="00F3797C">
      <w:pPr>
        <w:pStyle w:val="Verzeichnis1"/>
        <w:rPr>
          <w:rStyle w:val="Hyperlink"/>
        </w:rPr>
      </w:pPr>
      <w:hyperlink w:anchor="_Toc473127123" w:history="1">
        <w:r w:rsidR="00534067" w:rsidRPr="00F3797C">
          <w:rPr>
            <w:rStyle w:val="Hyperlink"/>
          </w:rPr>
          <w:t>7 FILTERING SEARCH RESULTS</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_Toc473127123 \h </w:instrText>
        </w:r>
        <w:r w:rsidR="00534067" w:rsidRPr="00F3797C">
          <w:rPr>
            <w:rStyle w:val="Hyperlink"/>
            <w:webHidden/>
          </w:rPr>
        </w:r>
        <w:r w:rsidR="00534067" w:rsidRPr="00F3797C">
          <w:rPr>
            <w:rStyle w:val="Hyperlink"/>
            <w:webHidden/>
          </w:rPr>
          <w:fldChar w:fldCharType="separate"/>
        </w:r>
        <w:r w:rsidR="00486466">
          <w:rPr>
            <w:rStyle w:val="Hyperlink"/>
            <w:webHidden/>
          </w:rPr>
          <w:t>33</w:t>
        </w:r>
        <w:r w:rsidR="00534067" w:rsidRPr="00F3797C">
          <w:rPr>
            <w:rStyle w:val="Hyperlink"/>
            <w:webHidden/>
          </w:rPr>
          <w:fldChar w:fldCharType="end"/>
        </w:r>
      </w:hyperlink>
    </w:p>
    <w:p w14:paraId="425D6F03" w14:textId="07F0B19F" w:rsidR="00534067" w:rsidRPr="00F3797C" w:rsidRDefault="00657E67" w:rsidP="00F3797C">
      <w:pPr>
        <w:pStyle w:val="Verzeichnis1"/>
        <w:rPr>
          <w:rStyle w:val="Hyperlink"/>
        </w:rPr>
      </w:pPr>
      <w:hyperlink w:anchor="_Toc473127124" w:history="1">
        <w:r w:rsidR="00534067" w:rsidRPr="00F3797C">
          <w:rPr>
            <w:rStyle w:val="Hyperlink"/>
          </w:rPr>
          <w:t>8 USING WORD LISTS</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_Toc473127124 \h </w:instrText>
        </w:r>
        <w:r w:rsidR="00534067" w:rsidRPr="00F3797C">
          <w:rPr>
            <w:rStyle w:val="Hyperlink"/>
            <w:webHidden/>
          </w:rPr>
        </w:r>
        <w:r w:rsidR="00534067" w:rsidRPr="00F3797C">
          <w:rPr>
            <w:rStyle w:val="Hyperlink"/>
            <w:webHidden/>
          </w:rPr>
          <w:fldChar w:fldCharType="separate"/>
        </w:r>
        <w:r w:rsidR="00486466">
          <w:rPr>
            <w:rStyle w:val="Hyperlink"/>
            <w:webHidden/>
          </w:rPr>
          <w:t>36</w:t>
        </w:r>
        <w:r w:rsidR="00534067" w:rsidRPr="00F3797C">
          <w:rPr>
            <w:rStyle w:val="Hyperlink"/>
            <w:webHidden/>
          </w:rPr>
          <w:fldChar w:fldCharType="end"/>
        </w:r>
      </w:hyperlink>
    </w:p>
    <w:p w14:paraId="15788B67" w14:textId="5E9D35E5" w:rsidR="00534067" w:rsidRPr="00F3797C" w:rsidRDefault="00657E67" w:rsidP="00F3797C">
      <w:pPr>
        <w:pStyle w:val="Verzeichnis1"/>
        <w:rPr>
          <w:rStyle w:val="Hyperlink"/>
        </w:rPr>
      </w:pPr>
      <w:hyperlink w:anchor="_Toc473127125" w:history="1">
        <w:r w:rsidR="00534067" w:rsidRPr="00F3797C">
          <w:rPr>
            <w:rStyle w:val="Hyperlink"/>
          </w:rPr>
          <w:t>9 DIFFERENT TYPES OF SEARCHES</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_Toc473127125 \h </w:instrText>
        </w:r>
        <w:r w:rsidR="00534067" w:rsidRPr="00F3797C">
          <w:rPr>
            <w:rStyle w:val="Hyperlink"/>
            <w:webHidden/>
          </w:rPr>
        </w:r>
        <w:r w:rsidR="00534067" w:rsidRPr="00F3797C">
          <w:rPr>
            <w:rStyle w:val="Hyperlink"/>
            <w:webHidden/>
          </w:rPr>
          <w:fldChar w:fldCharType="separate"/>
        </w:r>
        <w:r w:rsidR="00486466">
          <w:rPr>
            <w:rStyle w:val="Hyperlink"/>
            <w:webHidden/>
          </w:rPr>
          <w:t>38</w:t>
        </w:r>
        <w:r w:rsidR="00534067" w:rsidRPr="00F3797C">
          <w:rPr>
            <w:rStyle w:val="Hyperlink"/>
            <w:webHidden/>
          </w:rPr>
          <w:fldChar w:fldCharType="end"/>
        </w:r>
      </w:hyperlink>
    </w:p>
    <w:p w14:paraId="4C88A291" w14:textId="77777777" w:rsidR="00534067" w:rsidRPr="00534067" w:rsidRDefault="00657E67" w:rsidP="00534067">
      <w:pPr>
        <w:pStyle w:val="Verzeichnis2"/>
        <w:tabs>
          <w:tab w:val="left" w:pos="1446"/>
          <w:tab w:val="right" w:leader="dot" w:pos="9345"/>
        </w:tabs>
        <w:spacing w:after="240"/>
        <w:rPr>
          <w:rFonts w:ascii="Times New Roman" w:eastAsiaTheme="minorEastAsia" w:hAnsi="Times New Roman"/>
          <w:noProof/>
          <w:sz w:val="24"/>
        </w:rPr>
      </w:pPr>
      <w:hyperlink w:anchor="_Toc473127126" w:history="1">
        <w:r w:rsidR="00534067" w:rsidRPr="00534067">
          <w:rPr>
            <w:rStyle w:val="Hyperlink"/>
            <w:rFonts w:ascii="Times New Roman" w:hAnsi="Times New Roman"/>
            <w:noProof/>
            <w:sz w:val="24"/>
            <w:lang w:val="en-US"/>
          </w:rPr>
          <w:t>9.1</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Regular Expression Search over Transcription tiers [RegEx (T)]</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_Toc473127126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486466">
          <w:rPr>
            <w:rFonts w:ascii="Times New Roman" w:hAnsi="Times New Roman"/>
            <w:noProof/>
            <w:webHidden/>
            <w:sz w:val="24"/>
          </w:rPr>
          <w:t>38</w:t>
        </w:r>
        <w:r w:rsidR="00534067" w:rsidRPr="00534067">
          <w:rPr>
            <w:rFonts w:ascii="Times New Roman" w:hAnsi="Times New Roman"/>
            <w:noProof/>
            <w:webHidden/>
            <w:sz w:val="24"/>
          </w:rPr>
          <w:fldChar w:fldCharType="end"/>
        </w:r>
      </w:hyperlink>
    </w:p>
    <w:p w14:paraId="30D17EB3" w14:textId="77777777" w:rsidR="00534067" w:rsidRPr="00534067" w:rsidRDefault="00657E67" w:rsidP="00534067">
      <w:pPr>
        <w:pStyle w:val="Verzeichnis2"/>
        <w:tabs>
          <w:tab w:val="left" w:pos="1446"/>
          <w:tab w:val="right" w:leader="dot" w:pos="9345"/>
        </w:tabs>
        <w:spacing w:after="240"/>
        <w:rPr>
          <w:rFonts w:ascii="Times New Roman" w:eastAsiaTheme="minorEastAsia" w:hAnsi="Times New Roman"/>
          <w:noProof/>
          <w:sz w:val="24"/>
        </w:rPr>
      </w:pPr>
      <w:hyperlink w:anchor="_Toc473127127" w:history="1">
        <w:r w:rsidR="00534067" w:rsidRPr="00534067">
          <w:rPr>
            <w:rStyle w:val="Hyperlink"/>
            <w:rFonts w:ascii="Times New Roman" w:hAnsi="Times New Roman"/>
            <w:noProof/>
            <w:sz w:val="24"/>
            <w:lang w:val="en-GB" w:eastAsia="en-US"/>
          </w:rPr>
          <w:t>9.2</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Regular Expression Search over Annotation tiers [RegEx (A)]</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_Toc473127127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486466">
          <w:rPr>
            <w:rFonts w:ascii="Times New Roman" w:hAnsi="Times New Roman"/>
            <w:noProof/>
            <w:webHidden/>
            <w:sz w:val="24"/>
          </w:rPr>
          <w:t>38</w:t>
        </w:r>
        <w:r w:rsidR="00534067" w:rsidRPr="00534067">
          <w:rPr>
            <w:rFonts w:ascii="Times New Roman" w:hAnsi="Times New Roman"/>
            <w:noProof/>
            <w:webHidden/>
            <w:sz w:val="24"/>
          </w:rPr>
          <w:fldChar w:fldCharType="end"/>
        </w:r>
      </w:hyperlink>
    </w:p>
    <w:p w14:paraId="6FF673B0" w14:textId="77777777" w:rsidR="00534067" w:rsidRPr="00534067" w:rsidRDefault="00657E67" w:rsidP="00534067">
      <w:pPr>
        <w:pStyle w:val="Verzeichnis2"/>
        <w:tabs>
          <w:tab w:val="left" w:pos="1446"/>
          <w:tab w:val="right" w:leader="dot" w:pos="9345"/>
        </w:tabs>
        <w:spacing w:after="240"/>
        <w:rPr>
          <w:rFonts w:ascii="Times New Roman" w:eastAsiaTheme="minorEastAsia" w:hAnsi="Times New Roman"/>
          <w:noProof/>
          <w:sz w:val="24"/>
        </w:rPr>
      </w:pPr>
      <w:hyperlink w:anchor="_Toc473127128" w:history="1">
        <w:r w:rsidR="00534067" w:rsidRPr="00534067">
          <w:rPr>
            <w:rStyle w:val="Hyperlink"/>
            <w:rFonts w:ascii="Times New Roman" w:hAnsi="Times New Roman"/>
            <w:noProof/>
            <w:sz w:val="24"/>
            <w:lang w:val="en-GB" w:eastAsia="en-US"/>
          </w:rPr>
          <w:t>9.3</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Regular Expression Search over Description tiers [RegEx (D)]</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_Toc473127128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486466">
          <w:rPr>
            <w:rFonts w:ascii="Times New Roman" w:hAnsi="Times New Roman"/>
            <w:noProof/>
            <w:webHidden/>
            <w:sz w:val="24"/>
          </w:rPr>
          <w:t>39</w:t>
        </w:r>
        <w:r w:rsidR="00534067" w:rsidRPr="00534067">
          <w:rPr>
            <w:rFonts w:ascii="Times New Roman" w:hAnsi="Times New Roman"/>
            <w:noProof/>
            <w:webHidden/>
            <w:sz w:val="24"/>
          </w:rPr>
          <w:fldChar w:fldCharType="end"/>
        </w:r>
      </w:hyperlink>
    </w:p>
    <w:p w14:paraId="5CC11EE5" w14:textId="77777777" w:rsidR="00534067" w:rsidRPr="00534067" w:rsidRDefault="00657E67" w:rsidP="00534067">
      <w:pPr>
        <w:pStyle w:val="Verzeichnis2"/>
        <w:tabs>
          <w:tab w:val="left" w:pos="1446"/>
          <w:tab w:val="right" w:leader="dot" w:pos="9345"/>
        </w:tabs>
        <w:spacing w:after="240"/>
        <w:rPr>
          <w:rFonts w:ascii="Times New Roman" w:eastAsiaTheme="minorEastAsia" w:hAnsi="Times New Roman"/>
          <w:noProof/>
          <w:sz w:val="24"/>
        </w:rPr>
      </w:pPr>
      <w:hyperlink w:anchor="_Toc473127129" w:history="1">
        <w:r w:rsidR="00534067" w:rsidRPr="00534067">
          <w:rPr>
            <w:rStyle w:val="Hyperlink"/>
            <w:rFonts w:ascii="Times New Roman" w:hAnsi="Times New Roman"/>
            <w:noProof/>
            <w:sz w:val="24"/>
            <w:lang w:val="en-GB" w:eastAsia="en-US"/>
          </w:rPr>
          <w:t>9.4</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XPath Search over Transcription tiers [XPath (T)]</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_Toc473127129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486466">
          <w:rPr>
            <w:rFonts w:ascii="Times New Roman" w:hAnsi="Times New Roman"/>
            <w:noProof/>
            <w:webHidden/>
            <w:sz w:val="24"/>
          </w:rPr>
          <w:t>39</w:t>
        </w:r>
        <w:r w:rsidR="00534067" w:rsidRPr="00534067">
          <w:rPr>
            <w:rFonts w:ascii="Times New Roman" w:hAnsi="Times New Roman"/>
            <w:noProof/>
            <w:webHidden/>
            <w:sz w:val="24"/>
          </w:rPr>
          <w:fldChar w:fldCharType="end"/>
        </w:r>
      </w:hyperlink>
    </w:p>
    <w:p w14:paraId="77CB300C" w14:textId="61DA0CCA" w:rsidR="00534067" w:rsidRPr="00F3797C" w:rsidRDefault="00657E67" w:rsidP="00F3797C">
      <w:pPr>
        <w:pStyle w:val="Verzeichnis1"/>
        <w:rPr>
          <w:rStyle w:val="Hyperlink"/>
        </w:rPr>
      </w:pPr>
      <w:hyperlink w:anchor="_Toc473127130" w:history="1">
        <w:r w:rsidR="00534067" w:rsidRPr="00F3797C">
          <w:rPr>
            <w:rStyle w:val="Hyperlink"/>
          </w:rPr>
          <w:t>10 A step-by-step example of a multilevel search with EXAKT</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_Toc473127130 \h </w:instrText>
        </w:r>
        <w:r w:rsidR="00534067" w:rsidRPr="00F3797C">
          <w:rPr>
            <w:rStyle w:val="Hyperlink"/>
            <w:webHidden/>
          </w:rPr>
        </w:r>
        <w:r w:rsidR="00534067" w:rsidRPr="00F3797C">
          <w:rPr>
            <w:rStyle w:val="Hyperlink"/>
            <w:webHidden/>
          </w:rPr>
          <w:fldChar w:fldCharType="separate"/>
        </w:r>
        <w:r w:rsidR="00486466">
          <w:rPr>
            <w:rStyle w:val="Hyperlink"/>
            <w:webHidden/>
          </w:rPr>
          <w:t>40</w:t>
        </w:r>
        <w:r w:rsidR="00534067" w:rsidRPr="00F3797C">
          <w:rPr>
            <w:rStyle w:val="Hyperlink"/>
            <w:webHidden/>
          </w:rPr>
          <w:fldChar w:fldCharType="end"/>
        </w:r>
      </w:hyperlink>
    </w:p>
    <w:p w14:paraId="6A08585F" w14:textId="12DC0147" w:rsidR="003E2935" w:rsidRDefault="004A6AFB" w:rsidP="00534067">
      <w:pPr>
        <w:rPr>
          <w:rFonts w:ascii="Arial" w:hAnsi="Arial" w:cs="Arial"/>
          <w:b/>
          <w:sz w:val="28"/>
          <w:szCs w:val="28"/>
          <w:lang w:val="en-GB"/>
        </w:rPr>
      </w:pPr>
      <w:r>
        <w:rPr>
          <w:rFonts w:ascii="Arial" w:hAnsi="Arial" w:cs="Arial"/>
          <w:b/>
          <w:sz w:val="28"/>
          <w:szCs w:val="28"/>
          <w:lang w:val="en-GB"/>
        </w:rPr>
        <w:fldChar w:fldCharType="end"/>
      </w:r>
    </w:p>
    <w:p w14:paraId="2A6ACD93" w14:textId="77777777" w:rsidR="0078771F" w:rsidRDefault="0078771F" w:rsidP="005E18B7">
      <w:pPr>
        <w:jc w:val="center"/>
        <w:rPr>
          <w:rFonts w:ascii="Arial" w:hAnsi="Arial" w:cs="Arial"/>
          <w:b/>
          <w:sz w:val="28"/>
          <w:szCs w:val="28"/>
          <w:lang w:val="en-GB"/>
        </w:rPr>
        <w:sectPr w:rsidR="0078771F" w:rsidSect="00D144E2">
          <w:headerReference w:type="even" r:id="rId9"/>
          <w:headerReference w:type="default" r:id="rId10"/>
          <w:footerReference w:type="default" r:id="rId11"/>
          <w:headerReference w:type="first" r:id="rId12"/>
          <w:pgSz w:w="11906" w:h="16838"/>
          <w:pgMar w:top="1417" w:right="1134" w:bottom="1134" w:left="1417" w:header="708" w:footer="708" w:gutter="0"/>
          <w:cols w:space="708"/>
          <w:titlePg/>
          <w:docGrid w:linePitch="360"/>
        </w:sectPr>
      </w:pPr>
    </w:p>
    <w:p w14:paraId="5D3321AE" w14:textId="48439E4E" w:rsidR="00303402" w:rsidRPr="00D144E2" w:rsidRDefault="00303402" w:rsidP="00BE2AA5">
      <w:pPr>
        <w:pStyle w:val="berschrift1"/>
        <w:numPr>
          <w:ilvl w:val="0"/>
          <w:numId w:val="0"/>
        </w:numPr>
        <w:spacing w:before="0"/>
        <w:rPr>
          <w:lang w:val="en-US" w:eastAsia="en-US"/>
        </w:rPr>
      </w:pPr>
      <w:bookmarkStart w:id="0" w:name="_Ref473113303"/>
      <w:bookmarkStart w:id="1" w:name="_Toc473127101"/>
      <w:r w:rsidRPr="00D144E2">
        <w:rPr>
          <w:lang w:val="en-US" w:eastAsia="en-US"/>
        </w:rPr>
        <w:lastRenderedPageBreak/>
        <w:t>INTRODUCTION</w:t>
      </w:r>
      <w:bookmarkEnd w:id="0"/>
      <w:bookmarkEnd w:id="1"/>
    </w:p>
    <w:p w14:paraId="225DD83E" w14:textId="77777777" w:rsidR="00DF0614" w:rsidRDefault="00303402" w:rsidP="00B84AED">
      <w:pPr>
        <w:pStyle w:val="Standard-BlockCharCharChar"/>
        <w:rPr>
          <w:rStyle w:val="Fett"/>
          <w:b w:val="0"/>
          <w:bCs w:val="0"/>
        </w:rPr>
      </w:pPr>
      <w:r w:rsidRPr="00D144E2">
        <w:rPr>
          <w:rStyle w:val="Fett"/>
          <w:bCs w:val="0"/>
        </w:rPr>
        <w:t>EXAKT</w:t>
      </w:r>
      <w:r w:rsidRPr="00D144E2">
        <w:rPr>
          <w:rStyle w:val="Fett"/>
          <w:b w:val="0"/>
          <w:bCs w:val="0"/>
        </w:rPr>
        <w:t xml:space="preserve"> – the “EXMARaLDA Analysis and Concordancing Tool” – is a tool for searching and analysing corpora of spoken language transcriptions as created by the EXMARaLDA Partitur-Editor and the EXMARaLDA Corpus Manager. </w:t>
      </w:r>
    </w:p>
    <w:p w14:paraId="73BD3506" w14:textId="053D8331" w:rsidR="0039034F" w:rsidRDefault="00303402" w:rsidP="00B84AED">
      <w:pPr>
        <w:pStyle w:val="Standard-BlockCharCharChar"/>
        <w:rPr>
          <w:rStyle w:val="Fett"/>
          <w:b w:val="0"/>
          <w:bCs w:val="0"/>
        </w:rPr>
      </w:pPr>
      <w:r w:rsidRPr="00D144E2">
        <w:rPr>
          <w:rStyle w:val="Fett"/>
          <w:b w:val="0"/>
          <w:bCs w:val="0"/>
        </w:rPr>
        <w:t xml:space="preserve">EXAKT’s base functionality is that of a </w:t>
      </w:r>
      <w:r w:rsidRPr="00D144E2">
        <w:rPr>
          <w:rStyle w:val="Fett"/>
          <w:bCs w:val="0"/>
        </w:rPr>
        <w:t>concordancer</w:t>
      </w:r>
      <w:r w:rsidRPr="00D144E2">
        <w:rPr>
          <w:rStyle w:val="Fett"/>
          <w:b w:val="0"/>
          <w:bCs w:val="0"/>
        </w:rPr>
        <w:t xml:space="preserve"> – like WordSmith, MonoConc etc., it lets you enter a search expression and outputs all the instances which match this expression plus a bit of the preceding and the following context. </w:t>
      </w:r>
    </w:p>
    <w:p w14:paraId="4E9FFB54" w14:textId="7AB72878" w:rsidR="00303402" w:rsidRPr="00D144E2" w:rsidRDefault="00303402" w:rsidP="00B84AED">
      <w:pPr>
        <w:pStyle w:val="Standard-BlockCharCharChar"/>
        <w:rPr>
          <w:rStyle w:val="Fett"/>
          <w:b w:val="0"/>
          <w:bCs w:val="0"/>
        </w:rPr>
      </w:pPr>
      <w:r w:rsidRPr="00D144E2">
        <w:rPr>
          <w:rStyle w:val="Fett"/>
          <w:b w:val="0"/>
          <w:bCs w:val="0"/>
        </w:rPr>
        <w:t>On top of this base functionality, EXAKT enables you to</w:t>
      </w:r>
      <w:r w:rsidR="0039034F">
        <w:rPr>
          <w:rStyle w:val="Fett"/>
          <w:b w:val="0"/>
          <w:bCs w:val="0"/>
        </w:rPr>
        <w:t>:</w:t>
      </w:r>
    </w:p>
    <w:p w14:paraId="58224960" w14:textId="3F04B7C9" w:rsidR="00303402" w:rsidRPr="00D144E2" w:rsidRDefault="00303402" w:rsidP="009F5089">
      <w:pPr>
        <w:pStyle w:val="Aufzhlungszeichen1"/>
      </w:pPr>
      <w:r w:rsidRPr="00D144E2">
        <w:t xml:space="preserve">display more interactional context as encoded in the transcription (e.g. things </w:t>
      </w:r>
      <w:r w:rsidR="00DE4235" w:rsidRPr="00D144E2">
        <w:t xml:space="preserve">that </w:t>
      </w:r>
      <w:r w:rsidRPr="00D144E2">
        <w:t xml:space="preserve">other people said around the same time as the utterance </w:t>
      </w:r>
      <w:r w:rsidR="00DE4235" w:rsidRPr="00D144E2">
        <w:t xml:space="preserve">matched by </w:t>
      </w:r>
      <w:r w:rsidRPr="00D144E2">
        <w:t>the search expression)</w:t>
      </w:r>
      <w:r w:rsidR="00DC4687" w:rsidRPr="00D144E2">
        <w:t>,</w:t>
      </w:r>
    </w:p>
    <w:p w14:paraId="3665C430" w14:textId="77777777" w:rsidR="00303402" w:rsidRPr="00D144E2" w:rsidRDefault="00303402" w:rsidP="009F5089">
      <w:pPr>
        <w:pStyle w:val="Aufzhlungszeichen1"/>
      </w:pPr>
      <w:r w:rsidRPr="00D144E2">
        <w:t>display situational context in the form of metadata about the communication in question</w:t>
      </w:r>
      <w:r w:rsidR="00DC4687" w:rsidRPr="00D144E2">
        <w:t>,</w:t>
      </w:r>
    </w:p>
    <w:p w14:paraId="792436E2" w14:textId="330B8073" w:rsidR="00303402" w:rsidRPr="00D144E2" w:rsidRDefault="00303402" w:rsidP="009F5089">
      <w:pPr>
        <w:pStyle w:val="Aufzhlungszeichen1"/>
      </w:pPr>
      <w:r w:rsidRPr="00D144E2">
        <w:t xml:space="preserve">display </w:t>
      </w:r>
      <w:r w:rsidR="00DE4235" w:rsidRPr="00D144E2">
        <w:t xml:space="preserve">speaker </w:t>
      </w:r>
      <w:r w:rsidRPr="00D144E2">
        <w:t>metadata</w:t>
      </w:r>
      <w:r w:rsidR="00DC4687" w:rsidRPr="00D144E2">
        <w:t>,</w:t>
      </w:r>
    </w:p>
    <w:p w14:paraId="7D5A66F2" w14:textId="77777777" w:rsidR="00303402" w:rsidRPr="00D144E2" w:rsidRDefault="00DC4687" w:rsidP="009F5089">
      <w:pPr>
        <w:pStyle w:val="Aufzhlungszeichen1"/>
      </w:pPr>
      <w:r w:rsidRPr="00D144E2">
        <w:t>listen to the corresponding part of the transcribed (audio or video) recording,</w:t>
      </w:r>
      <w:r w:rsidR="00DE4235" w:rsidRPr="00D144E2">
        <w:t xml:space="preserve"> </w:t>
      </w:r>
    </w:p>
    <w:p w14:paraId="102C5305" w14:textId="77777777" w:rsidR="00DC4687" w:rsidRPr="00D144E2" w:rsidRDefault="00DC4687" w:rsidP="009F5089">
      <w:pPr>
        <w:pStyle w:val="Aufzhlungszeichen1"/>
      </w:pPr>
      <w:r w:rsidRPr="00D144E2">
        <w:t>filter your search results according to various criteria,</w:t>
      </w:r>
    </w:p>
    <w:p w14:paraId="0F799919" w14:textId="77777777" w:rsidR="00DC4687" w:rsidRPr="00D144E2" w:rsidRDefault="00DC4687" w:rsidP="009F5089">
      <w:pPr>
        <w:pStyle w:val="Aufzhlungszeichen1"/>
      </w:pPr>
      <w:r w:rsidRPr="00D144E2">
        <w:t>add one or more analyses to your list of search result,</w:t>
      </w:r>
    </w:p>
    <w:p w14:paraId="46F302FD" w14:textId="77777777" w:rsidR="00DC4687" w:rsidRPr="00D144E2" w:rsidRDefault="00DC4687" w:rsidP="009F5089">
      <w:pPr>
        <w:pStyle w:val="Aufzhlungszeichen1"/>
      </w:pPr>
      <w:r w:rsidRPr="00D144E2">
        <w:t>save, retrieve, combine, output search results and export them to other applications (e.g. Excel, SPSS) for further analysis</w:t>
      </w:r>
    </w:p>
    <w:p w14:paraId="1F23D3D3" w14:textId="5B4B7ADE" w:rsidR="00DC4687" w:rsidRDefault="00DC4687" w:rsidP="00B84AED">
      <w:pPr>
        <w:pStyle w:val="Standard-BlockCharCharChar"/>
        <w:rPr>
          <w:rStyle w:val="Fett"/>
          <w:b w:val="0"/>
          <w:bCs w:val="0"/>
        </w:rPr>
      </w:pPr>
      <w:r w:rsidRPr="00D144E2">
        <w:rPr>
          <w:rStyle w:val="Fett"/>
          <w:b w:val="0"/>
          <w:bCs w:val="0"/>
        </w:rPr>
        <w:t>This document explains the functionality of EXAKT</w:t>
      </w:r>
      <w:r w:rsidR="00AA44CE" w:rsidRPr="00D144E2">
        <w:rPr>
          <w:rStyle w:val="Fett"/>
          <w:b w:val="0"/>
          <w:bCs w:val="0"/>
        </w:rPr>
        <w:t>.</w:t>
      </w:r>
      <w:r w:rsidRPr="00D144E2">
        <w:rPr>
          <w:rStyle w:val="Fett"/>
          <w:b w:val="0"/>
          <w:bCs w:val="0"/>
        </w:rPr>
        <w:t xml:space="preserve"> </w:t>
      </w:r>
    </w:p>
    <w:p w14:paraId="4F0341C8" w14:textId="26AFAFF6" w:rsidR="00487A56" w:rsidRDefault="00DF0614" w:rsidP="00B84AED">
      <w:pPr>
        <w:pStyle w:val="Standard-BlockCharCharChar"/>
        <w:rPr>
          <w:rStyle w:val="Fett"/>
          <w:b w:val="0"/>
          <w:bCs w:val="0"/>
        </w:rPr>
      </w:pPr>
      <w:r w:rsidRPr="00D144E2">
        <w:rPr>
          <w:rStyle w:val="Fett"/>
          <w:b w:val="0"/>
          <w:bCs w:val="0"/>
          <w:u w:val="single"/>
        </w:rPr>
        <w:t>Please note</w:t>
      </w:r>
      <w:r>
        <w:rPr>
          <w:rStyle w:val="Fett"/>
          <w:b w:val="0"/>
          <w:bCs w:val="0"/>
        </w:rPr>
        <w:t xml:space="preserve">: </w:t>
      </w:r>
      <w:r w:rsidRPr="00DF0614">
        <w:rPr>
          <w:rStyle w:val="Fett"/>
          <w:b w:val="0"/>
          <w:bCs w:val="0"/>
        </w:rPr>
        <w:t xml:space="preserve">If you are new to EXAKT (and maybe to EXMARaLDA and/or concordancers in general), we recommend that you download the EXMARaLDA demo corpus from </w:t>
      </w:r>
      <w:r w:rsidR="00487A56">
        <w:rPr>
          <w:rStyle w:val="Fett"/>
          <w:b w:val="0"/>
          <w:bCs w:val="0"/>
        </w:rPr>
        <w:t>(</w:t>
      </w:r>
      <w:hyperlink r:id="rId13" w:history="1">
        <w:r w:rsidR="00487A56" w:rsidRPr="00AB0BC3">
          <w:rPr>
            <w:color w:val="548DD4" w:themeColor="text2" w:themeTint="99"/>
            <w:u w:val="single"/>
          </w:rPr>
          <w:t>https://corpora.uni-hamburg.de/</w:t>
        </w:r>
      </w:hyperlink>
      <w:r w:rsidR="00487A56" w:rsidRPr="00C4612D">
        <w:rPr>
          <w:rStyle w:val="Fett"/>
        </w:rPr>
        <w:t>)</w:t>
      </w:r>
      <w:r w:rsidR="00487A56">
        <w:rPr>
          <w:rStyle w:val="Fett"/>
          <w:b w:val="0"/>
          <w:bCs w:val="0"/>
        </w:rPr>
        <w:t xml:space="preserve"> </w:t>
      </w:r>
      <w:r w:rsidRPr="00D144E2">
        <w:rPr>
          <w:rStyle w:val="Fett"/>
          <w:b w:val="0"/>
          <w:bCs w:val="0"/>
        </w:rPr>
        <w:t>and</w:t>
      </w:r>
      <w:r w:rsidRPr="00DF0614">
        <w:rPr>
          <w:rStyle w:val="Fett"/>
          <w:b w:val="0"/>
          <w:bCs w:val="0"/>
        </w:rPr>
        <w:t xml:space="preserve"> experiment with that before using EXAKT with your own data.</w:t>
      </w:r>
      <w:r w:rsidR="00487A56">
        <w:rPr>
          <w:rStyle w:val="Fett"/>
          <w:b w:val="0"/>
          <w:bCs w:val="0"/>
        </w:rPr>
        <w:t xml:space="preserve"> </w:t>
      </w:r>
    </w:p>
    <w:p w14:paraId="7EBB4331" w14:textId="730628B8" w:rsidR="00487A56" w:rsidRDefault="00487A56" w:rsidP="00B84AED">
      <w:pPr>
        <w:pStyle w:val="Standard-BlockCharCharChar"/>
      </w:pPr>
      <w:r w:rsidRPr="00DF0614">
        <w:t>Be advised that we now offer a few short English documents and video tutorials in the “Help&amp;Support” menu on the EXMARaLDA website (</w:t>
      </w:r>
      <w:hyperlink r:id="rId14" w:history="1">
        <w:r w:rsidRPr="00DF0614">
          <w:rPr>
            <w:color w:val="548DD4" w:themeColor="text2" w:themeTint="99"/>
            <w:u w:val="single"/>
          </w:rPr>
          <w:t>www.exmaralda.org</w:t>
        </w:r>
      </w:hyperlink>
      <w:r w:rsidRPr="00DF0614">
        <w:t>), which elaborate on the individual steps while working with EXMARaLDA (</w:t>
      </w:r>
      <w:r w:rsidRPr="00D144E2">
        <w:rPr>
          <w:rStyle w:val="Dokumentation"/>
          <w:bCs/>
          <w:lang w:val="en-GB"/>
        </w:rPr>
        <w:t>References</w:t>
      </w:r>
      <w:r w:rsidRPr="00CD7056">
        <w:rPr>
          <w:b/>
          <w:bCs/>
          <w:color w:val="008000"/>
        </w:rPr>
        <w:t xml:space="preserve"> </w:t>
      </w:r>
      <w:r w:rsidRPr="00DF0614">
        <w:t xml:space="preserve">to these documents have been marked in </w:t>
      </w:r>
      <w:r w:rsidRPr="00DF0614">
        <w:rPr>
          <w:b/>
          <w:color w:val="008000"/>
        </w:rPr>
        <w:t>green</w:t>
      </w:r>
      <w:r w:rsidR="00134D8B">
        <w:t xml:space="preserve"> in this user manual)</w:t>
      </w:r>
    </w:p>
    <w:p w14:paraId="1D0C2BCA" w14:textId="77777777" w:rsidR="002C658A" w:rsidRDefault="002C658A" w:rsidP="00DB00FA">
      <w:pPr>
        <w:pStyle w:val="berschrift1"/>
        <w:rPr>
          <w:lang w:val="en-GB"/>
        </w:rPr>
        <w:sectPr w:rsidR="002C658A" w:rsidSect="00D144E2">
          <w:headerReference w:type="default" r:id="rId15"/>
          <w:pgSz w:w="11906" w:h="16838"/>
          <w:pgMar w:top="1417" w:right="1134" w:bottom="1134" w:left="1417" w:header="708" w:footer="708" w:gutter="0"/>
          <w:cols w:space="708"/>
          <w:docGrid w:linePitch="360"/>
        </w:sectPr>
      </w:pPr>
    </w:p>
    <w:p w14:paraId="76F8B8D3" w14:textId="1923ED58" w:rsidR="00DC4687" w:rsidRPr="00BE2AA5" w:rsidRDefault="00DC4687" w:rsidP="00F57B3F">
      <w:pPr>
        <w:pStyle w:val="berschrift1"/>
        <w:spacing w:before="0"/>
        <w:rPr>
          <w:lang w:val="en-US" w:eastAsia="en-US"/>
        </w:rPr>
      </w:pPr>
      <w:bookmarkStart w:id="2" w:name="_Toc473127102"/>
      <w:r w:rsidRPr="00BE2AA5">
        <w:rPr>
          <w:lang w:val="en-US" w:eastAsia="en-US"/>
        </w:rPr>
        <w:lastRenderedPageBreak/>
        <w:t>OPENING OR GENERATING A CORPUS</w:t>
      </w:r>
      <w:bookmarkEnd w:id="2"/>
    </w:p>
    <w:p w14:paraId="3ED76BB1" w14:textId="64737066" w:rsidR="0017743F" w:rsidRPr="00BE2AA5" w:rsidRDefault="00AA7BE5" w:rsidP="00B47F4C">
      <w:pPr>
        <w:pStyle w:val="berschrift2"/>
        <w:rPr>
          <w:rFonts w:ascii="Times New Roman" w:hAnsi="Times New Roman" w:cs="Times New Roman"/>
          <w:caps/>
          <w:color w:val="auto"/>
          <w:sz w:val="24"/>
          <w:szCs w:val="24"/>
          <w:lang w:val="en-US" w:eastAsia="en-US"/>
        </w:rPr>
      </w:pPr>
      <w:bookmarkStart w:id="3" w:name="_Ref464662569"/>
      <w:bookmarkStart w:id="4" w:name="_Toc473127103"/>
      <w:r w:rsidRPr="00BE2AA5">
        <w:rPr>
          <w:rFonts w:ascii="Times New Roman" w:hAnsi="Times New Roman" w:cs="Times New Roman"/>
          <w:color w:val="auto"/>
          <w:sz w:val="24"/>
          <w:szCs w:val="24"/>
          <w:lang w:val="en-US" w:eastAsia="en-US"/>
        </w:rPr>
        <w:t>Opening an existing corpus</w:t>
      </w:r>
      <w:bookmarkEnd w:id="3"/>
      <w:bookmarkEnd w:id="4"/>
    </w:p>
    <w:p w14:paraId="05E89403" w14:textId="77777777" w:rsidR="007253B5" w:rsidRDefault="00DC4687" w:rsidP="00B84AED">
      <w:pPr>
        <w:pStyle w:val="Standard-BlockCharCharChar"/>
      </w:pPr>
      <w:r>
        <w:t>If you want to use EXAKT, you need an EXMARaLDA corpus which contains segmented transcriptions</w:t>
      </w:r>
      <w:r w:rsidR="00C24E4E">
        <w:t xml:space="preserve"> (you can create these in the Partitur-Editor with various options</w:t>
      </w:r>
      <w:r w:rsidR="00D46F5A">
        <w:t>, go to</w:t>
      </w:r>
      <w:r w:rsidR="00E81BE5">
        <w:t xml:space="preserve"> </w:t>
      </w:r>
      <w:r w:rsidR="00D46F5A" w:rsidRPr="00D144E2">
        <w:rPr>
          <w:rStyle w:val="Menufunction"/>
          <w:szCs w:val="20"/>
        </w:rPr>
        <w:t>Edit &gt; Preferences&gt;</w:t>
      </w:r>
      <w:r w:rsidR="00D46F5A">
        <w:t xml:space="preserve"> </w:t>
      </w:r>
      <w:r w:rsidR="00C24E4E" w:rsidRPr="00D144E2">
        <w:rPr>
          <w:rStyle w:val="Menufunction"/>
          <w:szCs w:val="20"/>
        </w:rPr>
        <w:t>Segmentation</w:t>
      </w:r>
      <w:r w:rsidR="00D144E2" w:rsidRPr="00D144E2">
        <w:rPr>
          <w:rStyle w:val="Menufunction"/>
          <w:szCs w:val="20"/>
        </w:rPr>
        <w:t>,</w:t>
      </w:r>
      <w:r w:rsidR="00D144E2" w:rsidRPr="00D144E2">
        <w:t xml:space="preserve"> please consult the </w:t>
      </w:r>
      <w:r w:rsidR="00D144E2" w:rsidRPr="00D144E2">
        <w:rPr>
          <w:rStyle w:val="Dokumentation"/>
        </w:rPr>
        <w:t>Partitur-Editor Manual</w:t>
      </w:r>
      <w:r w:rsidR="00D144E2" w:rsidRPr="00D144E2">
        <w:t xml:space="preserve"> for more information regarding this functionality</w:t>
      </w:r>
      <w:r w:rsidR="00C24E4E" w:rsidRPr="00D144E2">
        <w:t>)</w:t>
      </w:r>
      <w:r w:rsidRPr="00D144E2">
        <w:t xml:space="preserve">. </w:t>
      </w:r>
    </w:p>
    <w:p w14:paraId="694B34A6" w14:textId="4682E8B1" w:rsidR="00DC4687" w:rsidRDefault="00DC4687" w:rsidP="00B84AED">
      <w:pPr>
        <w:pStyle w:val="Standard-BlockCharCharChar"/>
      </w:pPr>
      <w:r>
        <w:t xml:space="preserve">Maybe you are already using the EXMARaLDA corpus manager </w:t>
      </w:r>
      <w:r w:rsidR="00C1746E">
        <w:t xml:space="preserve">(CoMA) </w:t>
      </w:r>
      <w:r>
        <w:t xml:space="preserve">to manage your corpus and know what a </w:t>
      </w:r>
      <w:r w:rsidR="00D46F5A">
        <w:t>“</w:t>
      </w:r>
      <w:r>
        <w:t>segmented transcription</w:t>
      </w:r>
      <w:r w:rsidR="00D46F5A">
        <w:t>”</w:t>
      </w:r>
      <w:r>
        <w:t xml:space="preserve"> is</w:t>
      </w:r>
      <w:r w:rsidR="00D144E2">
        <w:t xml:space="preserve"> (otherwise consult </w:t>
      </w:r>
      <w:r w:rsidR="00D144E2" w:rsidRPr="00D144E2">
        <w:rPr>
          <w:rStyle w:val="Dokumentation"/>
        </w:rPr>
        <w:t>Coma Manual</w:t>
      </w:r>
      <w:r w:rsidR="00D144E2">
        <w:t>)</w:t>
      </w:r>
      <w:r>
        <w:t xml:space="preserve">. In that case, all you have to do </w:t>
      </w:r>
      <w:r w:rsidR="00D46F5A">
        <w:t xml:space="preserve">in order to </w:t>
      </w:r>
      <w:r>
        <w:t xml:space="preserve">get started is </w:t>
      </w:r>
      <w:r w:rsidR="00D46F5A">
        <w:t xml:space="preserve">to go to </w:t>
      </w:r>
      <w:r w:rsidRPr="00D144E2">
        <w:rPr>
          <w:rStyle w:val="Menufunction"/>
          <w:szCs w:val="20"/>
        </w:rPr>
        <w:t>File &gt; Open</w:t>
      </w:r>
      <w:r w:rsidR="00C24E4E" w:rsidRPr="00D144E2">
        <w:rPr>
          <w:rStyle w:val="Menufunction"/>
          <w:szCs w:val="20"/>
        </w:rPr>
        <w:t xml:space="preserve"> corpus…</w:t>
      </w:r>
      <w:r>
        <w:t xml:space="preserve"> </w:t>
      </w:r>
      <w:r w:rsidR="00D46F5A">
        <w:t xml:space="preserve">in </w:t>
      </w:r>
      <w:r>
        <w:t xml:space="preserve">EXAKT and select your corpus file (usually a file </w:t>
      </w:r>
      <w:r w:rsidR="00D46F5A">
        <w:t>with a “.coma” suffix</w:t>
      </w:r>
      <w:r>
        <w:t>)</w:t>
      </w:r>
      <w:r w:rsidR="00CD1F1A">
        <w:t xml:space="preserve">. </w:t>
      </w:r>
      <w:r w:rsidR="002E69EC">
        <w:t xml:space="preserve"> </w:t>
      </w:r>
    </w:p>
    <w:p w14:paraId="793D563C" w14:textId="4011A3A4" w:rsidR="00E0097D" w:rsidRDefault="002E69EC" w:rsidP="00B84AED">
      <w:pPr>
        <w:pStyle w:val="Standard-BlockCharCharChar"/>
      </w:pPr>
      <w:r w:rsidRPr="00D144E2">
        <w:rPr>
          <w:u w:val="single"/>
        </w:rPr>
        <w:t>Please note</w:t>
      </w:r>
      <w:r>
        <w:t xml:space="preserve">: </w:t>
      </w:r>
      <w:r w:rsidRPr="00CD7056">
        <w:t>For the EXMARaLDA demo corpu</w:t>
      </w:r>
      <w:r>
        <w:t>s, the corpus file is the file “EXMARaLDA_DemoKorpus.coma”</w:t>
      </w:r>
      <w:r w:rsidRPr="00CD7056">
        <w:t xml:space="preserve"> in the top level directory.</w:t>
      </w:r>
    </w:p>
    <w:p w14:paraId="10E0CB73" w14:textId="7FBFA4A3" w:rsidR="00004249" w:rsidRPr="00BE2AA5" w:rsidRDefault="00004249" w:rsidP="00B84AED">
      <w:pPr>
        <w:pStyle w:val="Standard-BlockCharCharChar"/>
      </w:pPr>
    </w:p>
    <w:p w14:paraId="1AE9BAEB" w14:textId="30533ACE" w:rsidR="00004249" w:rsidRPr="00BE2AA5" w:rsidRDefault="00E362BD" w:rsidP="00B47F4C">
      <w:pPr>
        <w:pStyle w:val="berschrift2"/>
        <w:rPr>
          <w:rFonts w:ascii="Times New Roman" w:hAnsi="Times New Roman" w:cs="Times New Roman"/>
          <w:caps/>
          <w:color w:val="auto"/>
          <w:sz w:val="24"/>
          <w:szCs w:val="24"/>
          <w:lang w:val="en-GB" w:eastAsia="en-US"/>
        </w:rPr>
      </w:pPr>
      <w:bookmarkStart w:id="5" w:name="_Toc473127104"/>
      <w:r w:rsidRPr="00BE2AA5">
        <w:rPr>
          <w:rFonts w:ascii="Times New Roman" w:hAnsi="Times New Roman" w:cs="Times New Roman"/>
          <w:color w:val="auto"/>
          <w:sz w:val="24"/>
          <w:szCs w:val="24"/>
          <w:lang w:val="en-GB" w:eastAsia="en-US"/>
        </w:rPr>
        <w:t>Opening a remote corpus</w:t>
      </w:r>
      <w:bookmarkEnd w:id="5"/>
    </w:p>
    <w:p w14:paraId="10EC74E8" w14:textId="77777777" w:rsidR="00D6782D" w:rsidRDefault="00004249" w:rsidP="00B84AED">
      <w:pPr>
        <w:pStyle w:val="Standard-BlockCharCharChar"/>
      </w:pPr>
      <w:r>
        <w:t xml:space="preserve">Whereas choosing </w:t>
      </w:r>
      <w:r w:rsidRPr="00D6782D">
        <w:rPr>
          <w:rStyle w:val="Menufunction"/>
          <w:szCs w:val="20"/>
        </w:rPr>
        <w:t>File &gt; Open corpus...</w:t>
      </w:r>
      <w:r>
        <w:t xml:space="preserve"> will open a corpus whose COMA and transcription files are on your local computer, you can use </w:t>
      </w:r>
      <w:r w:rsidRPr="00D6782D">
        <w:rPr>
          <w:rStyle w:val="Menufunction"/>
          <w:szCs w:val="20"/>
        </w:rPr>
        <w:t>File &gt; Open remote corpus...</w:t>
      </w:r>
      <w:r>
        <w:t xml:space="preserve"> </w:t>
      </w:r>
      <w:r w:rsidR="00F373F2">
        <w:t xml:space="preserve">to access a corpus that is not located on your own computer, but on a remote server. </w:t>
      </w:r>
    </w:p>
    <w:p w14:paraId="3DFA772D" w14:textId="77777777" w:rsidR="007253B5" w:rsidRDefault="00D6782D" w:rsidP="00B84AED">
      <w:pPr>
        <w:pStyle w:val="Standard-BlockCharCharChar"/>
      </w:pPr>
      <w:r w:rsidRPr="00D6782D">
        <w:t>Please n</w:t>
      </w:r>
      <w:r w:rsidR="00F373F2" w:rsidRPr="00D6782D">
        <w:t>ote</w:t>
      </w:r>
      <w:r w:rsidRPr="00D6782D">
        <w:t>:</w:t>
      </w:r>
      <w:r>
        <w:t xml:space="preserve"> </w:t>
      </w:r>
    </w:p>
    <w:p w14:paraId="559EA154" w14:textId="77777777" w:rsidR="007253B5" w:rsidRDefault="00F373F2" w:rsidP="009F5089">
      <w:pPr>
        <w:pStyle w:val="Aufzhlungszeichen1"/>
      </w:pPr>
      <w:r>
        <w:t xml:space="preserve">you </w:t>
      </w:r>
      <w:r w:rsidR="00CC620B">
        <w:t xml:space="preserve">will </w:t>
      </w:r>
      <w:r>
        <w:t>need a broadband connection for this feature to work satisfactorily (other connections are too slow)</w:t>
      </w:r>
      <w:r w:rsidR="00D6782D">
        <w:t xml:space="preserve">. </w:t>
      </w:r>
    </w:p>
    <w:p w14:paraId="25225C80" w14:textId="77777777" w:rsidR="007253B5" w:rsidRDefault="007253B5" w:rsidP="009F5089">
      <w:pPr>
        <w:pStyle w:val="Aufzhlungszeichen1"/>
      </w:pPr>
      <w:r>
        <w:t>M</w:t>
      </w:r>
      <w:r w:rsidR="00004249">
        <w:t xml:space="preserve">edia playback for remote corpora currently works </w:t>
      </w:r>
      <w:r w:rsidR="00CC620B">
        <w:t xml:space="preserve">only </w:t>
      </w:r>
      <w:r w:rsidR="00004249">
        <w:t>on Windows.</w:t>
      </w:r>
      <w:r>
        <w:t>.</w:t>
      </w:r>
    </w:p>
    <w:p w14:paraId="5DAA94F4" w14:textId="4449069C" w:rsidR="007253B5" w:rsidRPr="007253B5" w:rsidRDefault="007253B5" w:rsidP="009F5089">
      <w:pPr>
        <w:pStyle w:val="Aufzhlungszeichen1"/>
      </w:pPr>
      <w:r>
        <w:t xml:space="preserve">If you decide to browse through the corpora of the former </w:t>
      </w:r>
      <w:r>
        <w:rPr>
          <w:lang w:val="en-GB"/>
        </w:rPr>
        <w:t>SFB “Multilingualism”</w:t>
      </w:r>
      <w:r w:rsidR="00F328A3">
        <w:rPr>
          <w:lang w:val="en-GB"/>
        </w:rPr>
        <w:t xml:space="preserve"> </w:t>
      </w:r>
      <w:r>
        <w:rPr>
          <w:lang w:val="en-GB"/>
        </w:rPr>
        <w:t xml:space="preserve">available at </w:t>
      </w:r>
      <w:hyperlink r:id="rId16" w:history="1">
        <w:r w:rsidRPr="00AB0BC3">
          <w:rPr>
            <w:color w:val="548DD4" w:themeColor="text2" w:themeTint="99"/>
            <w:u w:val="single"/>
          </w:rPr>
          <w:t>www.corpora.uni-hamburg.de</w:t>
        </w:r>
      </w:hyperlink>
      <w:r w:rsidR="00AB0BC3" w:rsidRPr="00AB0BC3">
        <w:t xml:space="preserve"> </w:t>
      </w:r>
      <w:r>
        <w:t>(Section “Resources”), you will need to check/register for access permission.</w:t>
      </w:r>
      <w:r w:rsidR="00F328A3">
        <w:t xml:space="preserve"> </w:t>
      </w:r>
      <w:r w:rsidR="00F328A3" w:rsidRPr="007253B5">
        <w:t>EXMARaLDA demo corpus</w:t>
      </w:r>
      <w:r w:rsidR="00F328A3">
        <w:t xml:space="preserve"> is not password-protected.</w:t>
      </w:r>
    </w:p>
    <w:p w14:paraId="10EF426F" w14:textId="6277B56C" w:rsidR="00CC620B" w:rsidRDefault="00CC620B" w:rsidP="00B84AED">
      <w:pPr>
        <w:pStyle w:val="Standard-BlockCharCharChar"/>
      </w:pPr>
      <w:r>
        <w:t>Having chosen the latter option, the following dialog will pop up:</w:t>
      </w:r>
    </w:p>
    <w:p w14:paraId="6AFDD768" w14:textId="60A5E3B1" w:rsidR="00E362BD" w:rsidRDefault="00E362BD" w:rsidP="00E362BD">
      <w:pPr>
        <w:pStyle w:val="GraphikFormat"/>
        <w:rPr>
          <w:lang w:val="en-GB"/>
        </w:rPr>
      </w:pPr>
      <w:r>
        <w:rPr>
          <w:noProof/>
          <w:lang w:eastAsia="de-DE"/>
        </w:rPr>
        <w:lastRenderedPageBreak/>
        <w:drawing>
          <wp:inline distT="0" distB="0" distL="0" distR="0" wp14:anchorId="6D72D50B" wp14:editId="7B480066">
            <wp:extent cx="4908430" cy="2313975"/>
            <wp:effectExtent l="0" t="0" r="698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947278" cy="2332289"/>
                    </a:xfrm>
                    <a:prstGeom prst="rect">
                      <a:avLst/>
                    </a:prstGeom>
                  </pic:spPr>
                </pic:pic>
              </a:graphicData>
            </a:graphic>
          </wp:inline>
        </w:drawing>
      </w:r>
    </w:p>
    <w:p w14:paraId="5A1CC212" w14:textId="0910C9F2" w:rsidR="002E69EC" w:rsidRDefault="00CC620B" w:rsidP="00B84AED">
      <w:pPr>
        <w:pStyle w:val="Standard-BlockCharCharChar"/>
        <w:rPr>
          <w:b/>
        </w:rPr>
      </w:pPr>
      <w:r>
        <w:t xml:space="preserve">Now, you </w:t>
      </w:r>
      <w:r w:rsidR="00F373F2">
        <w:t xml:space="preserve">have to click on the </w:t>
      </w:r>
      <w:r w:rsidR="00E362BD" w:rsidRPr="00D6782D">
        <w:rPr>
          <w:rStyle w:val="RefsZchn"/>
        </w:rPr>
        <w:t>“</w:t>
      </w:r>
      <w:r w:rsidR="00F373F2" w:rsidRPr="00D6782D">
        <w:rPr>
          <w:rStyle w:val="RefsZchn"/>
        </w:rPr>
        <w:t>book</w:t>
      </w:r>
      <w:r w:rsidR="00E362BD" w:rsidRPr="00D6782D">
        <w:rPr>
          <w:rStyle w:val="RefsZchn"/>
        </w:rPr>
        <w:t>”</w:t>
      </w:r>
      <w:r w:rsidR="00F373F2">
        <w:t xml:space="preserve"> symbol to b</w:t>
      </w:r>
      <w:r>
        <w:t>rowse through all available corpora from the SFB “Multilingualism”</w:t>
      </w:r>
      <w:r w:rsidR="00F373F2">
        <w:t xml:space="preserve">. </w:t>
      </w:r>
      <w:r w:rsidR="002E69EC">
        <w:t>A new dialog window will pop up. Here, c</w:t>
      </w:r>
      <w:r w:rsidR="00F373F2">
        <w:t xml:space="preserve">hoose an entry (left menu) and click </w:t>
      </w:r>
      <w:r w:rsidR="00F373F2" w:rsidRPr="00D6782D">
        <w:rPr>
          <w:rStyle w:val="ButtonsZchn"/>
        </w:rPr>
        <w:t>OK</w:t>
      </w:r>
      <w:r w:rsidR="00F373F2">
        <w:t xml:space="preserve"> – the corr</w:t>
      </w:r>
      <w:r w:rsidR="002E69EC">
        <w:t>ect URL will be entered for you.</w:t>
      </w:r>
      <w:r w:rsidR="007253B5">
        <w:t xml:space="preserve"> (Remember to check the access permission status)</w:t>
      </w:r>
      <w:r w:rsidR="002E69EC">
        <w:t>.</w:t>
      </w:r>
    </w:p>
    <w:p w14:paraId="01F32CF0" w14:textId="0A71A36F" w:rsidR="00E343D8" w:rsidRDefault="00E362BD" w:rsidP="00E343D8">
      <w:pPr>
        <w:jc w:val="both"/>
        <w:rPr>
          <w:lang w:val="en-GB"/>
        </w:rPr>
      </w:pPr>
      <w:r>
        <w:rPr>
          <w:noProof/>
        </w:rPr>
        <mc:AlternateContent>
          <mc:Choice Requires="wps">
            <w:drawing>
              <wp:anchor distT="0" distB="0" distL="114300" distR="114300" simplePos="0" relativeHeight="251568128" behindDoc="0" locked="0" layoutInCell="1" allowOverlap="1" wp14:anchorId="0688ADFF" wp14:editId="16F91F54">
                <wp:simplePos x="0" y="0"/>
                <wp:positionH relativeFrom="column">
                  <wp:posOffset>4085590</wp:posOffset>
                </wp:positionH>
                <wp:positionV relativeFrom="paragraph">
                  <wp:posOffset>2761615</wp:posOffset>
                </wp:positionV>
                <wp:extent cx="1581785" cy="476250"/>
                <wp:effectExtent l="1485900" t="0" r="18415" b="19050"/>
                <wp:wrapNone/>
                <wp:docPr id="95"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1785" cy="476250"/>
                        </a:xfrm>
                        <a:prstGeom prst="borderCallout2">
                          <a:avLst>
                            <a:gd name="adj1" fmla="val 25676"/>
                            <a:gd name="adj2" fmla="val -4819"/>
                            <a:gd name="adj3" fmla="val 25676"/>
                            <a:gd name="adj4" fmla="val -50981"/>
                            <a:gd name="adj5" fmla="val 98856"/>
                            <a:gd name="adj6" fmla="val -93176"/>
                          </a:avLst>
                        </a:prstGeom>
                        <a:solidFill>
                          <a:srgbClr val="FFFFF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CC167D5" w14:textId="77777777" w:rsidR="00657E67" w:rsidRPr="00F328A3" w:rsidRDefault="00657E67" w:rsidP="00F328A3">
                            <w:pPr>
                              <w:jc w:val="center"/>
                              <w:rPr>
                                <w:rFonts w:ascii="Times New Roman" w:hAnsi="Times New Roman"/>
                                <w:lang w:val="en-US"/>
                              </w:rPr>
                            </w:pPr>
                            <w:r w:rsidRPr="00F328A3">
                              <w:rPr>
                                <w:rFonts w:ascii="Times New Roman" w:hAnsi="Times New Roman"/>
                                <w:lang w:val="en-US"/>
                              </w:rPr>
                              <w:t>Click here to confirm your choice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0688ADFF"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27" o:spid="_x0000_s1026" type="#_x0000_t48" style="position:absolute;left:0;text-align:left;margin-left:321.7pt;margin-top:217.45pt;width:124.55pt;height:37.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" adj="-20126,21353,-11012,5546,-1041,5546" strokeweight=".26mm">
                <v:stroke endcap="square"/>
                <v:textbox>
                  <w:txbxContent>
                    <w:p w14:paraId="6CC167D5" w14:textId="77777777" w:rsidR="00657E67" w:rsidRPr="00F328A3" w:rsidRDefault="00657E67" w:rsidP="00F328A3">
                      <w:pPr>
                        <w:jc w:val="center"/>
                        <w:rPr>
                          <w:rFonts w:ascii="Times New Roman" w:hAnsi="Times New Roman"/>
                          <w:lang w:val="en-US"/>
                        </w:rPr>
                      </w:pPr>
                      <w:r w:rsidRPr="00F328A3">
                        <w:rPr>
                          <w:rFonts w:ascii="Times New Roman" w:hAnsi="Times New Roman"/>
                          <w:lang w:val="en-US"/>
                        </w:rPr>
                        <w:t>Click here to confirm your choice</w:t>
                      </w:r>
                    </w:p>
                  </w:txbxContent>
                </v:textbox>
                <o:callout v:ext="edit" minusy="t"/>
              </v:shape>
            </w:pict>
          </mc:Fallback>
        </mc:AlternateContent>
      </w:r>
      <w:r w:rsidRPr="00D144E2">
        <w:rPr>
          <w:noProof/>
        </w:rPr>
        <w:drawing>
          <wp:inline distT="0" distB="0" distL="0" distR="0" wp14:anchorId="0D8E728E" wp14:editId="08D34EBC">
            <wp:extent cx="5761990" cy="3529330"/>
            <wp:effectExtent l="0" t="0" r="0" b="0"/>
            <wp:docPr id="90"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1990" cy="3529330"/>
                    </a:xfrm>
                    <a:prstGeom prst="rect">
                      <a:avLst/>
                    </a:prstGeom>
                    <a:solidFill>
                      <a:srgbClr val="FFFFFF">
                        <a:alpha val="0"/>
                      </a:srgbClr>
                    </a:solidFill>
                    <a:ln>
                      <a:noFill/>
                    </a:ln>
                  </pic:spPr>
                </pic:pic>
              </a:graphicData>
            </a:graphic>
          </wp:inline>
        </w:drawing>
      </w:r>
    </w:p>
    <w:p w14:paraId="690FB340" w14:textId="2D07DA35" w:rsidR="00F373F2" w:rsidRDefault="00E05F17" w:rsidP="00B84AED">
      <w:pPr>
        <w:pStyle w:val="Standard-BlockCharCharChar"/>
      </w:pPr>
      <w:r>
        <w:rPr>
          <w:lang w:val="de-DE" w:eastAsia="de-DE" w:bidi="ar-SA"/>
        </w:rPr>
        <mc:AlternateContent>
          <mc:Choice Requires="wps">
            <w:drawing>
              <wp:anchor distT="0" distB="0" distL="114300" distR="114300" simplePos="0" relativeHeight="251557888" behindDoc="0" locked="0" layoutInCell="1" allowOverlap="1" wp14:anchorId="25E511C3" wp14:editId="5FE735A3">
                <wp:simplePos x="0" y="0"/>
                <wp:positionH relativeFrom="column">
                  <wp:posOffset>1259205</wp:posOffset>
                </wp:positionH>
                <wp:positionV relativeFrom="paragraph">
                  <wp:posOffset>-1574546</wp:posOffset>
                </wp:positionV>
                <wp:extent cx="1724025" cy="676275"/>
                <wp:effectExtent l="685800" t="1314450" r="28575" b="28575"/>
                <wp:wrapNone/>
                <wp:docPr id="93"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24025" cy="676275"/>
                        </a:xfrm>
                        <a:prstGeom prst="borderCallout2">
                          <a:avLst>
                            <a:gd name="adj1" fmla="val 16903"/>
                            <a:gd name="adj2" fmla="val -4421"/>
                            <a:gd name="adj3" fmla="val 16903"/>
                            <a:gd name="adj4" fmla="val -22468"/>
                            <a:gd name="adj5" fmla="val -190236"/>
                            <a:gd name="adj6" fmla="val -38894"/>
                          </a:avLst>
                        </a:prstGeom>
                        <a:solidFill>
                          <a:srgbClr val="FFFFF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96F7892" w14:textId="77777777" w:rsidR="00657E67" w:rsidRPr="00F328A3" w:rsidRDefault="00657E67" w:rsidP="00E05F17">
                            <w:pPr>
                              <w:jc w:val="center"/>
                              <w:rPr>
                                <w:rFonts w:ascii="Times New Roman" w:hAnsi="Times New Roman"/>
                                <w:lang w:val="en-US"/>
                              </w:rPr>
                            </w:pPr>
                            <w:r w:rsidRPr="00F328A3">
                              <w:rPr>
                                <w:rFonts w:ascii="Times New Roman" w:hAnsi="Times New Roman"/>
                                <w:lang w:val="en-US"/>
                              </w:rPr>
                              <w:t>Click on the corpus to view the information in the right menu</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5E511C3" id="AutoShape 26" o:spid="_x0000_s1027" type="#_x0000_t48" style="position:absolute;left:0;text-align:left;margin-left:99.15pt;margin-top:-124pt;width:135.75pt;height:53.2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" adj="-8401,-41091,-4853,3651,-955,3651" strokeweight=".26mm">
                <v:stroke endcap="square"/>
                <v:textbox>
                  <w:txbxContent>
                    <w:p w14:paraId="296F7892" w14:textId="77777777" w:rsidR="00657E67" w:rsidRPr="00F328A3" w:rsidRDefault="00657E67" w:rsidP="00E05F17">
                      <w:pPr>
                        <w:jc w:val="center"/>
                        <w:rPr>
                          <w:rFonts w:ascii="Times New Roman" w:hAnsi="Times New Roman"/>
                          <w:lang w:val="en-US"/>
                        </w:rPr>
                      </w:pPr>
                      <w:r w:rsidRPr="00F328A3">
                        <w:rPr>
                          <w:rFonts w:ascii="Times New Roman" w:hAnsi="Times New Roman"/>
                          <w:lang w:val="en-US"/>
                        </w:rPr>
                        <w:t>Click on the corpus to view the information in the right menu</w:t>
                      </w:r>
                    </w:p>
                  </w:txbxContent>
                </v:textbox>
              </v:shape>
            </w:pict>
          </mc:Fallback>
        </mc:AlternateContent>
      </w:r>
      <w:r w:rsidR="00F373F2">
        <w:t>Af</w:t>
      </w:r>
      <w:r w:rsidR="009E75F9">
        <w:t>t</w:t>
      </w:r>
      <w:r w:rsidR="00F373F2">
        <w:t>er you have chosen the corpus, a dialog with login request will appear.</w:t>
      </w:r>
    </w:p>
    <w:p w14:paraId="16326883" w14:textId="77777777" w:rsidR="001256D2" w:rsidRPr="007253B5" w:rsidRDefault="00F373F2" w:rsidP="009F5089">
      <w:pPr>
        <w:pStyle w:val="Aufzhlungszeichen1"/>
        <w:rPr>
          <w:b/>
        </w:rPr>
      </w:pPr>
      <w:r>
        <w:t xml:space="preserve">If the corpus is password protected, you have to enter your username and password in the fields </w:t>
      </w:r>
      <w:r w:rsidR="00E362BD" w:rsidRPr="007253B5">
        <w:rPr>
          <w:rStyle w:val="RefsZchn"/>
        </w:rPr>
        <w:t>“</w:t>
      </w:r>
      <w:r w:rsidRPr="007253B5">
        <w:rPr>
          <w:rStyle w:val="RefsZchn"/>
        </w:rPr>
        <w:t>Username</w:t>
      </w:r>
      <w:r w:rsidR="00E362BD">
        <w:rPr>
          <w:rStyle w:val="RefsZchn"/>
        </w:rPr>
        <w:t>”</w:t>
      </w:r>
      <w:r>
        <w:t xml:space="preserve"> and </w:t>
      </w:r>
      <w:r w:rsidR="00E362BD">
        <w:rPr>
          <w:rStyle w:val="RefsZchn"/>
        </w:rPr>
        <w:t>“P</w:t>
      </w:r>
      <w:r w:rsidRPr="007253B5">
        <w:rPr>
          <w:rStyle w:val="RefsZchn"/>
        </w:rPr>
        <w:t>assword</w:t>
      </w:r>
      <w:r w:rsidR="00E362BD">
        <w:rPr>
          <w:rStyle w:val="RefsZchn"/>
        </w:rPr>
        <w:t>”</w:t>
      </w:r>
      <w:r>
        <w:t>, respectively</w:t>
      </w:r>
      <w:r w:rsidR="00CC620B">
        <w:t>,</w:t>
      </w:r>
      <w:r>
        <w:t xml:space="preserve"> and then click </w:t>
      </w:r>
      <w:r w:rsidRPr="007253B5">
        <w:rPr>
          <w:rStyle w:val="ButtonsZchn"/>
        </w:rPr>
        <w:t>OK</w:t>
      </w:r>
      <w:r>
        <w:rPr>
          <w:rStyle w:val="Menufunction"/>
        </w:rPr>
        <w:t>.</w:t>
      </w:r>
      <w:r>
        <w:t xml:space="preserve"> </w:t>
      </w:r>
    </w:p>
    <w:p w14:paraId="21556749" w14:textId="57F154FE" w:rsidR="00F373F2" w:rsidRDefault="00F373F2" w:rsidP="009F5089">
      <w:pPr>
        <w:pStyle w:val="Aufzhlungszeichen1"/>
      </w:pPr>
      <w:r w:rsidRPr="007253B5">
        <w:t xml:space="preserve">If the corpus is not password-protected (as is the case with the EXMARaLDA demo corpus), tick the box </w:t>
      </w:r>
      <w:r w:rsidR="001256D2" w:rsidRPr="007253B5">
        <w:rPr>
          <w:rStyle w:val="RefsZchn"/>
        </w:rPr>
        <w:t>“</w:t>
      </w:r>
      <w:r w:rsidRPr="007253B5">
        <w:rPr>
          <w:rStyle w:val="RefsZchn"/>
        </w:rPr>
        <w:t>Anonymous login</w:t>
      </w:r>
      <w:r w:rsidR="001256D2">
        <w:rPr>
          <w:rStyle w:val="RefsZchn"/>
        </w:rPr>
        <w:t>”</w:t>
      </w:r>
      <w:r w:rsidRPr="007253B5">
        <w:t xml:space="preserve"> to disable user authentication. Clicking on </w:t>
      </w:r>
      <w:r w:rsidRPr="007253B5">
        <w:rPr>
          <w:rStyle w:val="ButtonsZchn"/>
        </w:rPr>
        <w:t>OK</w:t>
      </w:r>
      <w:r w:rsidRPr="007253B5">
        <w:t xml:space="preserve"> will open the remote corpus and display it in the corpus list </w:t>
      </w:r>
      <w:r w:rsidRPr="007253B5">
        <w:lastRenderedPageBreak/>
        <w:t>in the left upper corner of the EXAKT window (compare also: screenshot in</w:t>
      </w:r>
      <w:r w:rsidR="00C07D9B">
        <w:t xml:space="preserve"> S</w:t>
      </w:r>
      <w:r w:rsidR="00E05F17" w:rsidRPr="007253B5">
        <w:t xml:space="preserve">ection </w:t>
      </w:r>
      <w:r w:rsidR="00E05F17" w:rsidRPr="007253B5">
        <w:rPr>
          <w:rStyle w:val="QuerverweiseZchn"/>
        </w:rPr>
        <w:fldChar w:fldCharType="begin"/>
      </w:r>
      <w:r w:rsidR="00E05F17" w:rsidRPr="007253B5">
        <w:rPr>
          <w:rStyle w:val="QuerverweiseZchn"/>
        </w:rPr>
        <w:instrText xml:space="preserve"> REF _Ref464648480 \h </w:instrText>
      </w:r>
      <w:r w:rsidR="001256D2">
        <w:rPr>
          <w:rStyle w:val="QuerverweiseZchn"/>
        </w:rPr>
        <w:instrText xml:space="preserve"> \* MERGEFORMAT </w:instrText>
      </w:r>
      <w:r w:rsidR="00E05F17" w:rsidRPr="007253B5">
        <w:rPr>
          <w:rStyle w:val="QuerverweiseZchn"/>
        </w:rPr>
      </w:r>
      <w:r w:rsidR="00E05F17" w:rsidRPr="007253B5">
        <w:rPr>
          <w:rStyle w:val="QuerverweiseZchn"/>
        </w:rPr>
        <w:fldChar w:fldCharType="separate"/>
      </w:r>
      <w:r w:rsidR="00D64849" w:rsidRPr="00D64849">
        <w:rPr>
          <w:rStyle w:val="QuerverweiseZchn"/>
          <w:b w:val="0"/>
          <w:i w:val="0"/>
        </w:rPr>
        <w:t xml:space="preserve">Generating </w:t>
      </w:r>
      <w:r w:rsidR="00D64849" w:rsidRPr="00D64849">
        <w:rPr>
          <w:rStyle w:val="QuerverweiseZchn"/>
        </w:rPr>
        <w:t>a word list</w:t>
      </w:r>
      <w:r w:rsidR="00E05F17" w:rsidRPr="007253B5">
        <w:rPr>
          <w:rStyle w:val="QuerverweiseZchn"/>
        </w:rPr>
        <w:fldChar w:fldCharType="end"/>
      </w:r>
      <w:r w:rsidRPr="007253B5">
        <w:t>):</w:t>
      </w:r>
    </w:p>
    <w:p w14:paraId="646817E9" w14:textId="77777777" w:rsidR="00F373F2" w:rsidRDefault="00F373F2" w:rsidP="007C1702">
      <w:pPr>
        <w:pStyle w:val="GraphikFormat"/>
      </w:pPr>
      <w:r w:rsidRPr="007C1702">
        <w:rPr>
          <w:noProof/>
          <w:lang w:eastAsia="de-DE"/>
        </w:rPr>
        <w:drawing>
          <wp:inline distT="0" distB="0" distL="0" distR="0" wp14:anchorId="44019936" wp14:editId="1A8FDE38">
            <wp:extent cx="3219145" cy="1628775"/>
            <wp:effectExtent l="0" t="0" r="635" b="0"/>
            <wp:docPr id="91"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3272" cy="1630863"/>
                    </a:xfrm>
                    <a:prstGeom prst="rect">
                      <a:avLst/>
                    </a:prstGeom>
                    <a:solidFill>
                      <a:srgbClr val="FFFFFF">
                        <a:alpha val="0"/>
                      </a:srgbClr>
                    </a:solidFill>
                    <a:ln>
                      <a:noFill/>
                    </a:ln>
                  </pic:spPr>
                </pic:pic>
              </a:graphicData>
            </a:graphic>
          </wp:inline>
        </w:drawing>
      </w:r>
    </w:p>
    <w:p w14:paraId="69E7EC70" w14:textId="77777777" w:rsidR="007C1702" w:rsidRDefault="00F373F2" w:rsidP="00B84AED">
      <w:pPr>
        <w:pStyle w:val="Standard-BlockCharCharChar"/>
      </w:pPr>
      <w:r>
        <w:t>You can then work with this corpus in the usual way, i.e. as if it was on your local computer.</w:t>
      </w:r>
    </w:p>
    <w:p w14:paraId="33DABF41" w14:textId="01667E00" w:rsidR="007C1702" w:rsidRDefault="00F373F2" w:rsidP="00B84AED">
      <w:pPr>
        <w:pStyle w:val="Standard-BlockCharCharChar"/>
        <w:sectPr w:rsidR="007C1702" w:rsidSect="00D144E2">
          <w:headerReference w:type="default" r:id="rId20"/>
          <w:pgSz w:w="11906" w:h="16838"/>
          <w:pgMar w:top="1418" w:right="1134" w:bottom="1134" w:left="1418" w:header="709" w:footer="709" w:gutter="0"/>
          <w:cols w:space="708"/>
          <w:docGrid w:linePitch="360"/>
        </w:sectPr>
      </w:pPr>
      <w:r>
        <w:t xml:space="preserve"> </w:t>
      </w:r>
    </w:p>
    <w:p w14:paraId="5F763544" w14:textId="0403BE51" w:rsidR="00004249" w:rsidRPr="00BE2AA5" w:rsidRDefault="00004249" w:rsidP="00B47F4C">
      <w:pPr>
        <w:pStyle w:val="berschrift2"/>
        <w:rPr>
          <w:rFonts w:ascii="Times New Roman" w:hAnsi="Times New Roman" w:cs="Times New Roman"/>
          <w:color w:val="auto"/>
          <w:sz w:val="24"/>
          <w:szCs w:val="24"/>
          <w:lang w:val="en-GB" w:eastAsia="en-US"/>
        </w:rPr>
      </w:pPr>
      <w:bookmarkStart w:id="6" w:name="_Toc472975260"/>
      <w:bookmarkStart w:id="7" w:name="_Toc472975262"/>
      <w:bookmarkStart w:id="8" w:name="_Toc472975264"/>
      <w:bookmarkStart w:id="9" w:name="_1.3._Generating_a"/>
      <w:bookmarkStart w:id="10" w:name="_Toc473127105"/>
      <w:bookmarkStart w:id="11" w:name="_Ref464648480"/>
      <w:bookmarkEnd w:id="6"/>
      <w:bookmarkEnd w:id="7"/>
      <w:bookmarkEnd w:id="8"/>
      <w:bookmarkEnd w:id="9"/>
      <w:r w:rsidRPr="00BE2AA5">
        <w:rPr>
          <w:rFonts w:ascii="Times New Roman" w:hAnsi="Times New Roman" w:cs="Times New Roman"/>
          <w:color w:val="auto"/>
          <w:sz w:val="24"/>
          <w:szCs w:val="24"/>
          <w:lang w:val="en-GB" w:eastAsia="en-US"/>
        </w:rPr>
        <w:lastRenderedPageBreak/>
        <w:t>Generating a word list</w:t>
      </w:r>
      <w:bookmarkEnd w:id="10"/>
      <w:bookmarkEnd w:id="11"/>
    </w:p>
    <w:p w14:paraId="54E6544F" w14:textId="305C20BB" w:rsidR="00004249" w:rsidRDefault="00004249" w:rsidP="00B84AED">
      <w:pPr>
        <w:pStyle w:val="Standard-BlockCharCharChar"/>
      </w:pPr>
      <w:r>
        <w:t xml:space="preserve">After a corpus has been read and indexed, EXAKT checks whether the transcriptions in it have been segmented for words. This is the case if an appropriate segmentation algorithm has been used for the generation of segmented transcriptions. For instance, all HIAT corpora available from the SFB 538, including the </w:t>
      </w:r>
      <w:r w:rsidR="007C1702">
        <w:rPr>
          <w:rStyle w:val="RefsZchn"/>
        </w:rPr>
        <w:t>EXMARaLDA D</w:t>
      </w:r>
      <w:r w:rsidR="000B3CD1" w:rsidRPr="007C1702">
        <w:rPr>
          <w:rStyle w:val="RefsZchn"/>
        </w:rPr>
        <w:t>emo</w:t>
      </w:r>
      <w:r w:rsidRPr="007C1702">
        <w:rPr>
          <w:rStyle w:val="RefsZchn"/>
        </w:rPr>
        <w:t xml:space="preserve"> corpus</w:t>
      </w:r>
      <w:r>
        <w:t>, have this kind of word segmentation. If a corpus has been segmented for words, EXAKT asks you whether you want to create a word list for it.</w:t>
      </w:r>
    </w:p>
    <w:p w14:paraId="7E4EE137" w14:textId="77777777" w:rsidR="00004249" w:rsidRDefault="00B1160D" w:rsidP="007C1702">
      <w:pPr>
        <w:pStyle w:val="GraphikFormat"/>
        <w:rPr>
          <w:lang w:val="en-GB"/>
        </w:rPr>
      </w:pPr>
      <w:r>
        <w:rPr>
          <w:noProof/>
          <w:lang w:eastAsia="de-DE"/>
        </w:rPr>
        <w:drawing>
          <wp:inline distT="0" distB="0" distL="0" distR="0" wp14:anchorId="49E96ED4" wp14:editId="17DC59D2">
            <wp:extent cx="2924175" cy="1314450"/>
            <wp:effectExtent l="0" t="0" r="952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924175" cy="1314450"/>
                    </a:xfrm>
                    <a:prstGeom prst="rect">
                      <a:avLst/>
                    </a:prstGeom>
                  </pic:spPr>
                </pic:pic>
              </a:graphicData>
            </a:graphic>
          </wp:inline>
        </w:drawing>
      </w:r>
    </w:p>
    <w:p w14:paraId="5F1F566D" w14:textId="77777777" w:rsidR="00004249" w:rsidRDefault="00004249" w:rsidP="00B84AED">
      <w:pPr>
        <w:pStyle w:val="Standard-BlockCharCharChar"/>
      </w:pPr>
      <w:r>
        <w:t xml:space="preserve">If you choose </w:t>
      </w:r>
      <w:r w:rsidRPr="0080396D">
        <w:rPr>
          <w:rStyle w:val="ButtonsZchn"/>
        </w:rPr>
        <w:t>Yes</w:t>
      </w:r>
      <w:r>
        <w:t>, the word list will be created and displayed in the word list section of EXAKT.</w:t>
      </w:r>
    </w:p>
    <w:p w14:paraId="45AA94C8" w14:textId="77777777" w:rsidR="00004249" w:rsidRDefault="000B3CD1" w:rsidP="0080396D">
      <w:pPr>
        <w:pStyle w:val="GraphikFormat"/>
        <w:rPr>
          <w:lang w:val="en-GB"/>
        </w:rPr>
      </w:pPr>
      <w:r>
        <w:rPr>
          <w:noProof/>
          <w:lang w:eastAsia="de-DE"/>
        </w:rPr>
        <mc:AlternateContent>
          <mc:Choice Requires="wps">
            <w:drawing>
              <wp:anchor distT="0" distB="0" distL="114300" distR="114300" simplePos="0" relativeHeight="251540480" behindDoc="0" locked="0" layoutInCell="1" allowOverlap="1" wp14:anchorId="09F2ABA2" wp14:editId="694F29AD">
                <wp:simplePos x="0" y="0"/>
                <wp:positionH relativeFrom="column">
                  <wp:posOffset>4507423</wp:posOffset>
                </wp:positionH>
                <wp:positionV relativeFrom="paragraph">
                  <wp:posOffset>1045900</wp:posOffset>
                </wp:positionV>
                <wp:extent cx="914400" cy="274320"/>
                <wp:effectExtent l="0" t="0" r="19050" b="11430"/>
                <wp:wrapNone/>
                <wp:docPr id="8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74320"/>
                        </a:xfrm>
                        <a:prstGeom prst="rect">
                          <a:avLst/>
                        </a:prstGeom>
                        <a:solidFill>
                          <a:srgbClr val="FFFFFF"/>
                        </a:solidFill>
                        <a:ln w="9525">
                          <a:solidFill>
                            <a:srgbClr val="000000"/>
                          </a:solidFill>
                          <a:miter lim="800000"/>
                          <a:headEnd/>
                          <a:tailEnd/>
                        </a:ln>
                      </wps:spPr>
                      <wps:txbx>
                        <w:txbxContent>
                          <w:p w14:paraId="76D39DF5" w14:textId="571F75E2" w:rsidR="00657E67" w:rsidRPr="0080396D" w:rsidRDefault="00657E67" w:rsidP="00097A22">
                            <w:pPr>
                              <w:rPr>
                                <w:rFonts w:ascii="Times New Roman" w:hAnsi="Times New Roman"/>
                              </w:rPr>
                            </w:pPr>
                            <w:r w:rsidRPr="0080396D">
                              <w:rPr>
                                <w:rFonts w:ascii="Times New Roman" w:hAnsi="Times New Roman"/>
                              </w:rPr>
                              <w:t xml:space="preserve">Word </w:t>
                            </w:r>
                            <w:proofErr w:type="spellStart"/>
                            <w:r w:rsidRPr="0080396D">
                              <w:rPr>
                                <w:rFonts w:ascii="Times New Roman" w:hAnsi="Times New Roman"/>
                              </w:rPr>
                              <w:t>list</w:t>
                            </w:r>
                            <w:proofErr w:type="spellEnd"/>
                            <w:r w:rsidRPr="0080396D">
                              <w:rPr>
                                <w:rFonts w:ascii="Times New Roman" w:hAnsi="Times New Roman"/>
                              </w:rPr>
                              <w: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F2ABA2" id="_x0000_t202" coordsize="21600,21600" o:spt="202" path="m,l,21600r21600,l21600,xe">
                <v:stroke joinstyle="miter"/>
                <v:path gradientshapeok="t" o:connecttype="rect"/>
              </v:shapetype>
              <v:shape id="Text Box 35" o:spid="_x0000_s1028" type="#_x0000_t202" style="position:absolute;left:0;text-align:left;margin-left:354.9pt;margin-top:82.35pt;width:1in;height:21.6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">
                <v:textbox>
                  <w:txbxContent>
                    <w:p w14:paraId="76D39DF5" w14:textId="571F75E2" w:rsidR="00657E67" w:rsidRPr="0080396D" w:rsidRDefault="00657E67" w:rsidP="00097A22">
                      <w:pPr>
                        <w:rPr>
                          <w:rFonts w:ascii="Times New Roman" w:hAnsi="Times New Roman"/>
                        </w:rPr>
                      </w:pPr>
                      <w:r w:rsidRPr="0080396D">
                        <w:rPr>
                          <w:rFonts w:ascii="Times New Roman" w:hAnsi="Times New Roman"/>
                        </w:rPr>
                        <w:t xml:space="preserve">Word </w:t>
                      </w:r>
                      <w:proofErr w:type="spellStart"/>
                      <w:r w:rsidRPr="0080396D">
                        <w:rPr>
                          <w:rFonts w:ascii="Times New Roman" w:hAnsi="Times New Roman"/>
                        </w:rPr>
                        <w:t>list</w:t>
                      </w:r>
                      <w:proofErr w:type="spellEnd"/>
                      <w:r w:rsidRPr="0080396D">
                        <w:rPr>
                          <w:rFonts w:ascii="Times New Roman" w:hAnsi="Times New Roman"/>
                        </w:rPr>
                        <w:t>(s)</w:t>
                      </w:r>
                    </w:p>
                  </w:txbxContent>
                </v:textbox>
              </v:shape>
            </w:pict>
          </mc:Fallback>
        </mc:AlternateContent>
      </w:r>
      <w:r>
        <w:rPr>
          <w:noProof/>
          <w:lang w:eastAsia="de-DE"/>
        </w:rPr>
        <mc:AlternateContent>
          <mc:Choice Requires="wps">
            <w:drawing>
              <wp:anchor distT="0" distB="0" distL="114300" distR="114300" simplePos="0" relativeHeight="251529216" behindDoc="0" locked="0" layoutInCell="1" allowOverlap="1" wp14:anchorId="7F5A94FB" wp14:editId="511257F2">
                <wp:simplePos x="0" y="0"/>
                <wp:positionH relativeFrom="column">
                  <wp:posOffset>2710180</wp:posOffset>
                </wp:positionH>
                <wp:positionV relativeFrom="paragraph">
                  <wp:posOffset>549275</wp:posOffset>
                </wp:positionV>
                <wp:extent cx="1866900" cy="551815"/>
                <wp:effectExtent l="0" t="57150" r="19050" b="38735"/>
                <wp:wrapNone/>
                <wp:docPr id="83"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66900" cy="551815"/>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3A3E14" id="Line 34" o:spid="_x0000_s1026" style="position:absolute;flip:x y;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4pt,43.25pt" to="360.4pt,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" strokecolor="red" strokeweight="4.5pt">
                <v:stroke endarrow="block"/>
              </v:line>
            </w:pict>
          </mc:Fallback>
        </mc:AlternateContent>
      </w:r>
      <w:r w:rsidR="00B1160D">
        <w:rPr>
          <w:noProof/>
          <w:lang w:eastAsia="de-DE"/>
        </w:rPr>
        <w:drawing>
          <wp:inline distT="0" distB="0" distL="0" distR="0" wp14:anchorId="47C4B502" wp14:editId="6060DC40">
            <wp:extent cx="2516428" cy="2529707"/>
            <wp:effectExtent l="0" t="0" r="0" b="444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517885" cy="2531172"/>
                    </a:xfrm>
                    <a:prstGeom prst="rect">
                      <a:avLst/>
                    </a:prstGeom>
                  </pic:spPr>
                </pic:pic>
              </a:graphicData>
            </a:graphic>
          </wp:inline>
        </w:drawing>
      </w:r>
    </w:p>
    <w:p w14:paraId="26F257E2" w14:textId="1CFEBFB2" w:rsidR="00E0097D" w:rsidRDefault="00D61806" w:rsidP="00B84AED">
      <w:pPr>
        <w:pStyle w:val="Standard-BlockCharCharChar"/>
      </w:pPr>
      <w:r>
        <w:t xml:space="preserve">Double click on the word list to display it. See below for an explanation of </w:t>
      </w:r>
      <w:hyperlink w:anchor="_78._USING_WORD" w:history="1">
        <w:r w:rsidRPr="004B4114">
          <w:rPr>
            <w:rStyle w:val="QuerverweiseZchn"/>
          </w:rPr>
          <w:t>how to use word lists</w:t>
        </w:r>
      </w:hyperlink>
      <w:r>
        <w:t>.</w:t>
      </w:r>
    </w:p>
    <w:p w14:paraId="21CA4397" w14:textId="77777777" w:rsidR="005D2936" w:rsidRDefault="005D2936" w:rsidP="00B84AED">
      <w:pPr>
        <w:pStyle w:val="Standard-BlockCharCharChar"/>
      </w:pPr>
    </w:p>
    <w:p w14:paraId="65E1A5B8" w14:textId="1EA8D5DC" w:rsidR="0017743F" w:rsidRPr="00BE2AA5" w:rsidRDefault="0017743F" w:rsidP="00B47F4C">
      <w:pPr>
        <w:pStyle w:val="berschrift2"/>
        <w:rPr>
          <w:rFonts w:ascii="Times New Roman" w:hAnsi="Times New Roman" w:cs="Times New Roman"/>
          <w:color w:val="auto"/>
          <w:sz w:val="24"/>
          <w:szCs w:val="24"/>
          <w:lang w:val="en-GB" w:eastAsia="en-US"/>
        </w:rPr>
      </w:pPr>
      <w:bookmarkStart w:id="12" w:name="_Toc473127106"/>
      <w:r w:rsidRPr="00BE2AA5">
        <w:rPr>
          <w:rFonts w:ascii="Times New Roman" w:hAnsi="Times New Roman" w:cs="Times New Roman"/>
          <w:color w:val="auto"/>
          <w:sz w:val="24"/>
          <w:szCs w:val="24"/>
          <w:lang w:val="en-GB" w:eastAsia="en-US"/>
        </w:rPr>
        <w:t xml:space="preserve">Generating a corpus from </w:t>
      </w:r>
      <w:proofErr w:type="spellStart"/>
      <w:r w:rsidRPr="00BE2AA5">
        <w:rPr>
          <w:rFonts w:ascii="Times New Roman" w:hAnsi="Times New Roman" w:cs="Times New Roman"/>
          <w:color w:val="auto"/>
          <w:sz w:val="24"/>
          <w:szCs w:val="24"/>
          <w:lang w:val="en-GB" w:eastAsia="en-US"/>
        </w:rPr>
        <w:t>EXMARaLDA</w:t>
      </w:r>
      <w:proofErr w:type="spellEnd"/>
      <w:r w:rsidRPr="00BE2AA5">
        <w:rPr>
          <w:rFonts w:ascii="Times New Roman" w:hAnsi="Times New Roman" w:cs="Times New Roman"/>
          <w:color w:val="auto"/>
          <w:sz w:val="24"/>
          <w:szCs w:val="24"/>
          <w:lang w:val="en-GB" w:eastAsia="en-US"/>
        </w:rPr>
        <w:t xml:space="preserve"> transcriptions</w:t>
      </w:r>
      <w:bookmarkEnd w:id="12"/>
    </w:p>
    <w:p w14:paraId="6604738B" w14:textId="77777777" w:rsidR="00C422A5" w:rsidRDefault="00C24E4E" w:rsidP="00B84AED">
      <w:pPr>
        <w:pStyle w:val="Standard-BlockCharCharChar"/>
      </w:pPr>
      <w:r>
        <w:t xml:space="preserve">If all you have is a </w:t>
      </w:r>
      <w:r w:rsidR="00004249">
        <w:t>set</w:t>
      </w:r>
      <w:r>
        <w:t xml:space="preserve"> of basic transcriptions created with the Partitur-Editor, EXAKT offers you an easy way to turn those into a corpus. </w:t>
      </w:r>
    </w:p>
    <w:p w14:paraId="41179BFB" w14:textId="77777777" w:rsidR="00C422A5" w:rsidRDefault="00C422A5" w:rsidP="00B84AED">
      <w:pPr>
        <w:pStyle w:val="Standard-BlockCharCharChar"/>
        <w:rPr>
          <w:lang w:val="en-GB"/>
        </w:rPr>
      </w:pPr>
      <w:r w:rsidRPr="0080396D">
        <w:rPr>
          <w:u w:val="single"/>
          <w:lang w:val="en-GB"/>
        </w:rPr>
        <w:t>Step 1</w:t>
      </w:r>
      <w:r>
        <w:rPr>
          <w:lang w:val="en-GB"/>
        </w:rPr>
        <w:t xml:space="preserve">: </w:t>
      </w:r>
      <w:r w:rsidRPr="0080396D">
        <w:rPr>
          <w:rStyle w:val="RefsZchn"/>
        </w:rPr>
        <w:t>“Coma file”</w:t>
      </w:r>
    </w:p>
    <w:p w14:paraId="55BA32E6" w14:textId="77777777" w:rsidR="004B4114" w:rsidRDefault="00B36869" w:rsidP="00B84AED">
      <w:pPr>
        <w:pStyle w:val="Standard-BlockCharCharChar"/>
      </w:pPr>
      <w:r>
        <w:lastRenderedPageBreak/>
        <w:t>F</w:t>
      </w:r>
      <w:r w:rsidR="00C24E4E">
        <w:t xml:space="preserve">irst </w:t>
      </w:r>
      <w:r>
        <w:t xml:space="preserve">you </w:t>
      </w:r>
      <w:r w:rsidR="00C24E4E">
        <w:t xml:space="preserve">have to make sure that all your basic transcriptions are underneath a single folder in your file system. Let’s assume this folder is called “c:\my_corpus”. </w:t>
      </w:r>
    </w:p>
    <w:p w14:paraId="159021D0" w14:textId="77777777" w:rsidR="004B4114" w:rsidRDefault="00C24E4E" w:rsidP="00B84AED">
      <w:pPr>
        <w:pStyle w:val="Standard-BlockCharCharChar"/>
      </w:pPr>
      <w:r>
        <w:t xml:space="preserve">You can then choose </w:t>
      </w:r>
      <w:r w:rsidRPr="0080396D">
        <w:rPr>
          <w:rStyle w:val="Menufunction"/>
        </w:rPr>
        <w:t>File &gt; Generate corpus…</w:t>
      </w:r>
      <w:r>
        <w:t xml:space="preserve"> from EXAKT’s menu. This will start the corpus creation wizard.</w:t>
      </w:r>
      <w:r w:rsidR="002A34C9" w:rsidRPr="002A34C9">
        <w:t xml:space="preserve"> </w:t>
      </w:r>
    </w:p>
    <w:p w14:paraId="026C5B40" w14:textId="77777777" w:rsidR="004B4114" w:rsidRDefault="002A34C9" w:rsidP="00B84AED">
      <w:pPr>
        <w:pStyle w:val="Standard-BlockCharCharChar"/>
      </w:pPr>
      <w:r>
        <w:t xml:space="preserve">You </w:t>
      </w:r>
      <w:r w:rsidR="004B4114">
        <w:t>will be</w:t>
      </w:r>
      <w:r>
        <w:t xml:space="preserve"> asked to enter a name for your corpus (</w:t>
      </w:r>
      <w:r w:rsidR="002E69EC">
        <w:rPr>
          <w:rStyle w:val="RefsZchn"/>
        </w:rPr>
        <w:t>“N</w:t>
      </w:r>
      <w:r w:rsidRPr="0080396D">
        <w:rPr>
          <w:rStyle w:val="RefsZchn"/>
        </w:rPr>
        <w:t>ame of corpus</w:t>
      </w:r>
      <w:r w:rsidR="002E69EC">
        <w:rPr>
          <w:rStyle w:val="RefsZchn"/>
        </w:rPr>
        <w:t>”</w:t>
      </w:r>
      <w:r w:rsidR="004B4114" w:rsidRPr="004B4114">
        <w:t>, in our example it is “test_corpus”</w:t>
      </w:r>
      <w:r w:rsidRPr="004B4114">
        <w:t xml:space="preserve">) </w:t>
      </w:r>
      <w:r>
        <w:t>and to choose a path for the corpus manager file (</w:t>
      </w:r>
      <w:r w:rsidR="002E69EC">
        <w:rPr>
          <w:rStyle w:val="RefsZchn"/>
        </w:rPr>
        <w:t>“C</w:t>
      </w:r>
      <w:r w:rsidRPr="0080396D">
        <w:rPr>
          <w:rStyle w:val="RefsZchn"/>
        </w:rPr>
        <w:t>oma file</w:t>
      </w:r>
      <w:r w:rsidR="002E69EC">
        <w:rPr>
          <w:rStyle w:val="RefsZchn"/>
        </w:rPr>
        <w:t>”</w:t>
      </w:r>
      <w:r>
        <w:t xml:space="preserve">). For the latter, choose the folder underneath which your corpus data can be found (i.e. “c:\my_corpus” in our example). </w:t>
      </w:r>
    </w:p>
    <w:p w14:paraId="1C9F767D" w14:textId="11F5499F" w:rsidR="00DC4687" w:rsidRDefault="002A34C9" w:rsidP="00B84AED">
      <w:pPr>
        <w:pStyle w:val="Standard-BlockCharCharChar"/>
      </w:pPr>
      <w:r>
        <w:t>The wizard will then automatically scan this folder for any transcriptions contained in it and its subfolders.</w:t>
      </w:r>
    </w:p>
    <w:p w14:paraId="1DDCB60D" w14:textId="27BC3B81" w:rsidR="00DC4687" w:rsidRPr="00DC4687" w:rsidRDefault="00F56AB3" w:rsidP="0080396D">
      <w:pPr>
        <w:pStyle w:val="GraphikFormat"/>
        <w:rPr>
          <w:lang w:val="en-GB"/>
        </w:rPr>
      </w:pPr>
      <w:r>
        <w:rPr>
          <w:noProof/>
          <w:lang w:eastAsia="de-DE"/>
        </w:rPr>
        <mc:AlternateContent>
          <mc:Choice Requires="wps">
            <w:drawing>
              <wp:anchor distT="0" distB="0" distL="114300" distR="114300" simplePos="0" relativeHeight="251766784" behindDoc="0" locked="0" layoutInCell="1" allowOverlap="1" wp14:anchorId="237ABAF7" wp14:editId="1BA1C3BC">
                <wp:simplePos x="0" y="0"/>
                <wp:positionH relativeFrom="column">
                  <wp:posOffset>5322266</wp:posOffset>
                </wp:positionH>
                <wp:positionV relativeFrom="paragraph">
                  <wp:posOffset>2423795</wp:posOffset>
                </wp:positionV>
                <wp:extent cx="424180" cy="233680"/>
                <wp:effectExtent l="38100" t="19050" r="33020" b="52070"/>
                <wp:wrapNone/>
                <wp:docPr id="119"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4180" cy="23368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D32090" id="Line 34" o:spid="_x0000_s1026" style="position:absolute;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9.1pt,190.85pt" to="452.5pt,20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" strokecolor="red" strokeweight="4.5pt">
                <v:stroke endarrow="block"/>
              </v:line>
            </w:pict>
          </mc:Fallback>
        </mc:AlternateContent>
      </w:r>
      <w:r>
        <w:rPr>
          <w:noProof/>
          <w:lang w:eastAsia="de-DE"/>
        </w:rPr>
        <mc:AlternateContent>
          <mc:Choice Requires="wps">
            <w:drawing>
              <wp:anchor distT="0" distB="0" distL="114300" distR="114300" simplePos="0" relativeHeight="251593728" behindDoc="0" locked="0" layoutInCell="1" allowOverlap="1" wp14:anchorId="1EEA2F27" wp14:editId="191FBE7E">
                <wp:simplePos x="0" y="0"/>
                <wp:positionH relativeFrom="column">
                  <wp:posOffset>5024612</wp:posOffset>
                </wp:positionH>
                <wp:positionV relativeFrom="paragraph">
                  <wp:posOffset>634641</wp:posOffset>
                </wp:positionV>
                <wp:extent cx="424180" cy="233680"/>
                <wp:effectExtent l="38100" t="19050" r="33020" b="52070"/>
                <wp:wrapNone/>
                <wp:docPr id="92"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4180" cy="23368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AF4419" id="Line 34" o:spid="_x0000_s1026" style="position:absolute;flip:x;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5.65pt,49.95pt" to="429.05pt,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" strokecolor="red" strokeweight="4.5pt">
                <v:stroke endarrow="block"/>
              </v:line>
            </w:pict>
          </mc:Fallback>
        </mc:AlternateContent>
      </w:r>
      <w:r w:rsidR="002E69EC">
        <w:rPr>
          <w:noProof/>
          <w:lang w:eastAsia="de-DE"/>
        </w:rPr>
        <mc:AlternateContent>
          <mc:Choice Requires="wps">
            <w:drawing>
              <wp:anchor distT="0" distB="0" distL="114300" distR="114300" simplePos="0" relativeHeight="251583488" behindDoc="0" locked="0" layoutInCell="1" allowOverlap="1" wp14:anchorId="71DB9AA6" wp14:editId="63224485">
                <wp:simplePos x="0" y="0"/>
                <wp:positionH relativeFrom="column">
                  <wp:posOffset>3780155</wp:posOffset>
                </wp:positionH>
                <wp:positionV relativeFrom="paragraph">
                  <wp:posOffset>295910</wp:posOffset>
                </wp:positionV>
                <wp:extent cx="424180" cy="233680"/>
                <wp:effectExtent l="38100" t="19050" r="33020" b="52070"/>
                <wp:wrapNone/>
                <wp:docPr id="89"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4180" cy="23368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93BF7D" id="Line 34" o:spid="_x0000_s1026" style="position:absolute;flip:x;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65pt,23.3pt" to="331.05pt,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" strokecolor="red" strokeweight="4.5pt">
                <v:stroke endarrow="block"/>
              </v:line>
            </w:pict>
          </mc:Fallback>
        </mc:AlternateContent>
      </w:r>
      <w:r w:rsidR="002A34C9">
        <w:rPr>
          <w:noProof/>
          <w:lang w:eastAsia="de-DE"/>
        </w:rPr>
        <w:drawing>
          <wp:inline distT="0" distB="0" distL="0" distR="0" wp14:anchorId="7F6C6325" wp14:editId="4EB1C055">
            <wp:extent cx="5624423" cy="2828812"/>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639" t="15451" r="51433" b="48810"/>
                    <a:stretch/>
                  </pic:blipFill>
                  <pic:spPr bwMode="auto">
                    <a:xfrm>
                      <a:off x="0" y="0"/>
                      <a:ext cx="5644271" cy="2838795"/>
                    </a:xfrm>
                    <a:prstGeom prst="rect">
                      <a:avLst/>
                    </a:prstGeom>
                    <a:ln>
                      <a:noFill/>
                    </a:ln>
                    <a:extLst>
                      <a:ext uri="{53640926-AAD7-44D8-BBD7-CCE9431645EC}">
                        <a14:shadowObscured xmlns:a14="http://schemas.microsoft.com/office/drawing/2010/main"/>
                      </a:ext>
                    </a:extLst>
                  </pic:spPr>
                </pic:pic>
              </a:graphicData>
            </a:graphic>
          </wp:inline>
        </w:drawing>
      </w:r>
    </w:p>
    <w:p w14:paraId="4CB0734F" w14:textId="27DEC9A7" w:rsidR="00303402" w:rsidRDefault="002A34C9" w:rsidP="00B84AED">
      <w:pPr>
        <w:pStyle w:val="Standard-BlockCharCharChar"/>
      </w:pPr>
      <w:r>
        <w:t>As soon as the procedure is finished, you can click on</w:t>
      </w:r>
      <w:r w:rsidR="008E0891">
        <w:t xml:space="preserve"> </w:t>
      </w:r>
      <w:r w:rsidR="0017743F" w:rsidRPr="0080396D">
        <w:rPr>
          <w:rStyle w:val="ButtonsZchn"/>
        </w:rPr>
        <w:t>next</w:t>
      </w:r>
      <w:r w:rsidR="008E0891" w:rsidRPr="0080396D">
        <w:rPr>
          <w:rStyle w:val="ButtonsZchn"/>
        </w:rPr>
        <w:t xml:space="preserve"> &gt;</w:t>
      </w:r>
      <w:r w:rsidR="008E0891">
        <w:t>,</w:t>
      </w:r>
      <w:r>
        <w:t xml:space="preserve"> and</w:t>
      </w:r>
      <w:r w:rsidR="008E0891">
        <w:t xml:space="preserve"> t</w:t>
      </w:r>
      <w:r w:rsidR="00F56AB3">
        <w:t>hus</w:t>
      </w:r>
      <w:r w:rsidR="008E0891">
        <w:t xml:space="preserve"> </w:t>
      </w:r>
      <w:r w:rsidR="0080396D">
        <w:t xml:space="preserve">the </w:t>
      </w:r>
      <w:r w:rsidR="008E0891">
        <w:t>transcriptions will be displayed in a table.</w:t>
      </w:r>
    </w:p>
    <w:p w14:paraId="21725D0C" w14:textId="229C8F9B" w:rsidR="00C422A5" w:rsidRDefault="00C422A5" w:rsidP="00B84AED">
      <w:pPr>
        <w:pStyle w:val="Standard-BlockCharCharChar"/>
        <w:rPr>
          <w:lang w:val="en-GB"/>
        </w:rPr>
      </w:pPr>
      <w:r w:rsidRPr="0080396D">
        <w:rPr>
          <w:u w:val="single"/>
          <w:lang w:val="en-GB"/>
        </w:rPr>
        <w:t>Step 2</w:t>
      </w:r>
      <w:r>
        <w:rPr>
          <w:lang w:val="en-GB"/>
        </w:rPr>
        <w:t xml:space="preserve">: </w:t>
      </w:r>
      <w:r w:rsidRPr="0080396D">
        <w:rPr>
          <w:rStyle w:val="RefsZchn"/>
        </w:rPr>
        <w:t>“Transcriptions”</w:t>
      </w:r>
    </w:p>
    <w:p w14:paraId="4839E9A6" w14:textId="4BC077B2" w:rsidR="008E0891" w:rsidRDefault="002E69EC" w:rsidP="0080396D">
      <w:pPr>
        <w:jc w:val="center"/>
        <w:rPr>
          <w:lang w:val="en-GB"/>
        </w:rPr>
      </w:pPr>
      <w:r>
        <w:rPr>
          <w:noProof/>
        </w:rPr>
        <w:lastRenderedPageBreak/>
        <mc:AlternateContent>
          <mc:Choice Requires="wps">
            <w:drawing>
              <wp:anchor distT="0" distB="0" distL="114300" distR="114300" simplePos="0" relativeHeight="251604992" behindDoc="0" locked="0" layoutInCell="1" allowOverlap="1" wp14:anchorId="5135B89E" wp14:editId="5F324467">
                <wp:simplePos x="0" y="0"/>
                <wp:positionH relativeFrom="column">
                  <wp:posOffset>5335270</wp:posOffset>
                </wp:positionH>
                <wp:positionV relativeFrom="paragraph">
                  <wp:posOffset>2458085</wp:posOffset>
                </wp:positionV>
                <wp:extent cx="0" cy="357505"/>
                <wp:effectExtent l="114300" t="0" r="95250" b="61595"/>
                <wp:wrapNone/>
                <wp:docPr id="97"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7505"/>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DB577E" id="Line 34"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0.1pt,193.55pt" to="420.1pt,2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" strokecolor="red" strokeweight="4.5pt">
                <v:stroke endarrow="block"/>
              </v:line>
            </w:pict>
          </mc:Fallback>
        </mc:AlternateContent>
      </w:r>
      <w:r>
        <w:rPr>
          <w:noProof/>
        </w:rPr>
        <mc:AlternateContent>
          <mc:Choice Requires="wps">
            <w:drawing>
              <wp:anchor distT="0" distB="0" distL="114300" distR="114300" simplePos="0" relativeHeight="251621376" behindDoc="0" locked="0" layoutInCell="1" allowOverlap="1" wp14:anchorId="1608FFBF" wp14:editId="1948B7E7">
                <wp:simplePos x="0" y="0"/>
                <wp:positionH relativeFrom="column">
                  <wp:posOffset>990600</wp:posOffset>
                </wp:positionH>
                <wp:positionV relativeFrom="paragraph">
                  <wp:posOffset>377190</wp:posOffset>
                </wp:positionV>
                <wp:extent cx="4639574" cy="172529"/>
                <wp:effectExtent l="0" t="0" r="27940" b="18415"/>
                <wp:wrapNone/>
                <wp:docPr id="99" name="Rechteck 99"/>
                <wp:cNvGraphicFramePr/>
                <a:graphic xmlns:a="http://schemas.openxmlformats.org/drawingml/2006/main">
                  <a:graphicData uri="http://schemas.microsoft.com/office/word/2010/wordprocessingShape">
                    <wps:wsp>
                      <wps:cNvSpPr/>
                      <wps:spPr>
                        <a:xfrm>
                          <a:off x="0" y="0"/>
                          <a:ext cx="4639574" cy="172529"/>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A7A59" id="Rechteck 99" o:spid="_x0000_s1026" style="position:absolute;margin-left:78pt;margin-top:29.7pt;width:365.3pt;height:13.6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" filled="f" strokecolor="red" strokeweight="1.5pt"/>
            </w:pict>
          </mc:Fallback>
        </mc:AlternateContent>
      </w:r>
      <w:r w:rsidR="00E343D8">
        <w:rPr>
          <w:noProof/>
        </w:rPr>
        <mc:AlternateContent>
          <mc:Choice Requires="wps">
            <w:drawing>
              <wp:anchor distT="0" distB="0" distL="114300" distR="114300" simplePos="0" relativeHeight="251796480" behindDoc="0" locked="0" layoutInCell="1" allowOverlap="1" wp14:anchorId="71D492A6" wp14:editId="38D1907D">
                <wp:simplePos x="0" y="0"/>
                <wp:positionH relativeFrom="column">
                  <wp:posOffset>885873</wp:posOffset>
                </wp:positionH>
                <wp:positionV relativeFrom="paragraph">
                  <wp:posOffset>2559697</wp:posOffset>
                </wp:positionV>
                <wp:extent cx="2147977" cy="207034"/>
                <wp:effectExtent l="0" t="0" r="24130" b="21590"/>
                <wp:wrapNone/>
                <wp:docPr id="122" name="Rechteck 122"/>
                <wp:cNvGraphicFramePr/>
                <a:graphic xmlns:a="http://schemas.openxmlformats.org/drawingml/2006/main">
                  <a:graphicData uri="http://schemas.microsoft.com/office/word/2010/wordprocessingShape">
                    <wps:wsp>
                      <wps:cNvSpPr/>
                      <wps:spPr>
                        <a:xfrm>
                          <a:off x="0" y="0"/>
                          <a:ext cx="2147977" cy="207034"/>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72992" id="Rechteck 122" o:spid="_x0000_s1026" style="position:absolute;margin-left:69.75pt;margin-top:201.55pt;width:169.15pt;height:16.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" filled="f" strokecolor="red" strokeweight="1.5pt"/>
            </w:pict>
          </mc:Fallback>
        </mc:AlternateContent>
      </w:r>
      <w:r w:rsidR="002A34C9">
        <w:rPr>
          <w:noProof/>
        </w:rPr>
        <w:drawing>
          <wp:inline distT="0" distB="0" distL="0" distR="0" wp14:anchorId="4D7C3349" wp14:editId="30C84E5D">
            <wp:extent cx="5736566" cy="299289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55174" cy="3002603"/>
                    </a:xfrm>
                    <a:prstGeom prst="rect">
                      <a:avLst/>
                    </a:prstGeom>
                  </pic:spPr>
                </pic:pic>
              </a:graphicData>
            </a:graphic>
          </wp:inline>
        </w:drawing>
      </w:r>
    </w:p>
    <w:p w14:paraId="5C677C90" w14:textId="2C23E840" w:rsidR="008E0891" w:rsidRDefault="008E0891" w:rsidP="00B84AED">
      <w:pPr>
        <w:pStyle w:val="Standard-BlockCharCharChar"/>
      </w:pPr>
      <w:r>
        <w:t>The second column of this table contains the transcription’s name. The first column tells you whether or not it will be included in the corpus, and the last column tells you whether it is a segmented transcription (if it isn’t, it is a basic transcription).</w:t>
      </w:r>
      <w:r w:rsidR="002A34C9">
        <w:t xml:space="preserve"> You can recognize which type of transcript</w:t>
      </w:r>
      <w:r w:rsidR="00930653">
        <w:t xml:space="preserve">ion is in question based on </w:t>
      </w:r>
      <w:r w:rsidR="002A34C9">
        <w:t xml:space="preserve">its suffix: </w:t>
      </w:r>
      <w:r w:rsidR="002E69EC">
        <w:t>“</w:t>
      </w:r>
      <w:r w:rsidR="002A34C9">
        <w:t>.exb</w:t>
      </w:r>
      <w:r w:rsidR="002E69EC">
        <w:t>”</w:t>
      </w:r>
      <w:r w:rsidR="002A34C9">
        <w:t xml:space="preserve"> for basic, and </w:t>
      </w:r>
      <w:r w:rsidR="002E69EC">
        <w:t>“</w:t>
      </w:r>
      <w:r w:rsidR="002A34C9">
        <w:t>.exs</w:t>
      </w:r>
      <w:r w:rsidR="002E69EC">
        <w:t>”</w:t>
      </w:r>
      <w:r w:rsidR="002A34C9">
        <w:t xml:space="preserve"> for segmented transcription, respectively.</w:t>
      </w:r>
      <w:r>
        <w:t xml:space="preserve"> You can change the selections in the first column according </w:t>
      </w:r>
      <w:r w:rsidR="00930653">
        <w:t xml:space="preserve">to </w:t>
      </w:r>
      <w:r w:rsidR="002A34C9">
        <w:t>you</w:t>
      </w:r>
      <w:r w:rsidR="002E69EC">
        <w:t>r</w:t>
      </w:r>
      <w:r w:rsidR="002A34C9">
        <w:t xml:space="preserve"> preference with regard </w:t>
      </w:r>
      <w:r>
        <w:t xml:space="preserve">to which transcriptions you want </w:t>
      </w:r>
      <w:r w:rsidR="002A34C9">
        <w:t xml:space="preserve">to </w:t>
      </w:r>
      <w:r>
        <w:t xml:space="preserve">include in your corpus. If you’re done, click on </w:t>
      </w:r>
      <w:r w:rsidR="0017743F" w:rsidRPr="004B4114">
        <w:rPr>
          <w:rStyle w:val="ButtonsZchn"/>
        </w:rPr>
        <w:t>next</w:t>
      </w:r>
      <w:r w:rsidRPr="004B4114">
        <w:rPr>
          <w:rStyle w:val="ButtonsZchn"/>
        </w:rPr>
        <w:t xml:space="preserve"> &gt;</w:t>
      </w:r>
      <w:r>
        <w:t>.</w:t>
      </w:r>
    </w:p>
    <w:p w14:paraId="2A4C2B9A" w14:textId="0F48E811" w:rsidR="00C422A5" w:rsidRDefault="00C422A5" w:rsidP="00B84AED">
      <w:pPr>
        <w:pStyle w:val="Standard-BlockCharCharChar"/>
        <w:rPr>
          <w:rStyle w:val="RefsZchn"/>
        </w:rPr>
      </w:pPr>
      <w:r w:rsidRPr="004B4114">
        <w:rPr>
          <w:u w:val="single"/>
          <w:lang w:val="en-GB"/>
        </w:rPr>
        <w:t>Step 3</w:t>
      </w:r>
      <w:r>
        <w:rPr>
          <w:lang w:val="en-GB"/>
        </w:rPr>
        <w:t xml:space="preserve">: </w:t>
      </w:r>
      <w:r w:rsidRPr="004B4114">
        <w:rPr>
          <w:rStyle w:val="RefsZchn"/>
        </w:rPr>
        <w:t>“Segmentation”</w:t>
      </w:r>
    </w:p>
    <w:p w14:paraId="1D219262" w14:textId="765D9BC7" w:rsidR="004B4114" w:rsidRDefault="004B4114" w:rsidP="00B84AED">
      <w:pPr>
        <w:pStyle w:val="Standard-BlockCharCharChar"/>
        <w:rPr>
          <w:lang w:val="en-GB"/>
        </w:rPr>
      </w:pPr>
      <w:r>
        <w:t>The next dialog is about creating a segmented version of each of the selected basic transcriptions.</w:t>
      </w:r>
    </w:p>
    <w:p w14:paraId="34329D82" w14:textId="7938F178" w:rsidR="008E0891" w:rsidRDefault="004B4114" w:rsidP="004B4114">
      <w:pPr>
        <w:pStyle w:val="GraphikFormat"/>
        <w:rPr>
          <w:lang w:val="en-GB"/>
        </w:rPr>
      </w:pPr>
      <w:r>
        <w:rPr>
          <w:noProof/>
          <w:lang w:eastAsia="de-DE"/>
        </w:rPr>
        <mc:AlternateContent>
          <mc:Choice Requires="wps">
            <w:drawing>
              <wp:anchor distT="0" distB="0" distL="114300" distR="114300" simplePos="0" relativeHeight="251667456" behindDoc="0" locked="0" layoutInCell="1" allowOverlap="1" wp14:anchorId="248E2A4A" wp14:editId="39800BAD">
                <wp:simplePos x="0" y="0"/>
                <wp:positionH relativeFrom="column">
                  <wp:posOffset>5276850</wp:posOffset>
                </wp:positionH>
                <wp:positionV relativeFrom="paragraph">
                  <wp:posOffset>2450465</wp:posOffset>
                </wp:positionV>
                <wp:extent cx="0" cy="372110"/>
                <wp:effectExtent l="114300" t="0" r="95250" b="66040"/>
                <wp:wrapNone/>
                <wp:docPr id="98"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1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1F28FD" id="Line 34"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5.5pt,192.95pt" to="415.5pt,2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" strokecolor="red" strokeweight="4.5pt">
                <v:stroke endarrow="block"/>
              </v:line>
            </w:pict>
          </mc:Fallback>
        </mc:AlternateContent>
      </w:r>
      <w:r w:rsidR="002E69EC">
        <w:rPr>
          <w:noProof/>
          <w:lang w:eastAsia="de-DE"/>
        </w:rPr>
        <mc:AlternateContent>
          <mc:Choice Requires="wps">
            <w:drawing>
              <wp:anchor distT="0" distB="0" distL="114300" distR="114300" simplePos="0" relativeHeight="251629568" behindDoc="0" locked="0" layoutInCell="1" allowOverlap="1" wp14:anchorId="5B0CF8D8" wp14:editId="4D7E06B4">
                <wp:simplePos x="0" y="0"/>
                <wp:positionH relativeFrom="column">
                  <wp:posOffset>3476625</wp:posOffset>
                </wp:positionH>
                <wp:positionV relativeFrom="paragraph">
                  <wp:posOffset>398780</wp:posOffset>
                </wp:positionV>
                <wp:extent cx="2303145" cy="1647190"/>
                <wp:effectExtent l="0" t="0" r="20955" b="10160"/>
                <wp:wrapNone/>
                <wp:docPr id="100" name="Rechteck 100"/>
                <wp:cNvGraphicFramePr/>
                <a:graphic xmlns:a="http://schemas.openxmlformats.org/drawingml/2006/main">
                  <a:graphicData uri="http://schemas.microsoft.com/office/word/2010/wordprocessingShape">
                    <wps:wsp>
                      <wps:cNvSpPr/>
                      <wps:spPr>
                        <a:xfrm>
                          <a:off x="0" y="0"/>
                          <a:ext cx="2303145" cy="164719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9ED77" id="Rechteck 100" o:spid="_x0000_s1026" style="position:absolute;margin-left:273.75pt;margin-top:31.4pt;width:181.35pt;height:129.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" filled="f" strokecolor="red" strokeweight="1.5pt"/>
            </w:pict>
          </mc:Fallback>
        </mc:AlternateContent>
      </w:r>
      <w:r w:rsidR="002E69EC">
        <w:rPr>
          <w:noProof/>
          <w:lang w:eastAsia="de-DE"/>
        </w:rPr>
        <mc:AlternateContent>
          <mc:Choice Requires="wps">
            <w:drawing>
              <wp:anchor distT="0" distB="0" distL="114300" distR="114300" simplePos="0" relativeHeight="251652096" behindDoc="0" locked="0" layoutInCell="1" allowOverlap="1" wp14:anchorId="7B1C62EA" wp14:editId="1894934A">
                <wp:simplePos x="0" y="0"/>
                <wp:positionH relativeFrom="column">
                  <wp:posOffset>5448935</wp:posOffset>
                </wp:positionH>
                <wp:positionV relativeFrom="paragraph">
                  <wp:posOffset>723900</wp:posOffset>
                </wp:positionV>
                <wp:extent cx="102235" cy="374015"/>
                <wp:effectExtent l="57150" t="38100" r="50165" b="26035"/>
                <wp:wrapNone/>
                <wp:docPr id="101"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235" cy="374015"/>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7B2A25" id="Line 34" o:spid="_x0000_s1026" style="position:absolute;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9.05pt,57pt" to="437.1pt,8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" strokecolor="red" strokeweight="4.5pt">
                <v:stroke endarrow="block"/>
              </v:line>
            </w:pict>
          </mc:Fallback>
        </mc:AlternateContent>
      </w:r>
      <w:r w:rsidR="00DB664E" w:rsidRPr="004B4114">
        <w:rPr>
          <w:noProof/>
          <w:lang w:val="en-GB"/>
        </w:rPr>
        <w:t xml:space="preserve"> </w:t>
      </w:r>
      <w:r w:rsidR="00E96F5A" w:rsidRPr="004B4114">
        <w:rPr>
          <w:noProof/>
          <w:lang w:val="en-GB"/>
        </w:rPr>
        <w:t xml:space="preserve"> </w:t>
      </w:r>
      <w:r w:rsidR="00267BF8">
        <w:rPr>
          <w:noProof/>
          <w:lang w:eastAsia="de-DE"/>
        </w:rPr>
        <w:drawing>
          <wp:inline distT="0" distB="0" distL="0" distR="0" wp14:anchorId="4AB7C5E1" wp14:editId="072F1445">
            <wp:extent cx="5719313" cy="3028087"/>
            <wp:effectExtent l="0" t="0" r="0" b="127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9598" cy="3038827"/>
                    </a:xfrm>
                    <a:prstGeom prst="rect">
                      <a:avLst/>
                    </a:prstGeom>
                  </pic:spPr>
                </pic:pic>
              </a:graphicData>
            </a:graphic>
          </wp:inline>
        </w:drawing>
      </w:r>
    </w:p>
    <w:p w14:paraId="3E0CEF9E" w14:textId="6D0510AD" w:rsidR="008E0891" w:rsidRDefault="00650A81" w:rsidP="00B84AED">
      <w:pPr>
        <w:pStyle w:val="Standard-BlockCharCharChar"/>
      </w:pPr>
      <w:r>
        <w:lastRenderedPageBreak/>
        <w:t>If you want to keep things simple, you should choose the following parameters in this dialog:</w:t>
      </w:r>
    </w:p>
    <w:p w14:paraId="77A3D77A" w14:textId="68848349" w:rsidR="00650A81" w:rsidRDefault="00930653" w:rsidP="009F5089">
      <w:pPr>
        <w:pStyle w:val="Aufzhlungszeichen1"/>
      </w:pPr>
      <w:r w:rsidRPr="004B4114">
        <w:rPr>
          <w:shd w:val="clear" w:color="auto" w:fill="D9D9D9"/>
        </w:rPr>
        <w:t>S</w:t>
      </w:r>
      <w:r w:rsidR="0017743F" w:rsidRPr="004B4114">
        <w:rPr>
          <w:shd w:val="clear" w:color="auto" w:fill="D9D9D9"/>
        </w:rPr>
        <w:t>egment</w:t>
      </w:r>
      <w:r w:rsidR="00650A81" w:rsidRPr="004B4114">
        <w:rPr>
          <w:shd w:val="clear" w:color="auto" w:fill="D9D9D9"/>
        </w:rPr>
        <w:t xml:space="preserve"> </w:t>
      </w:r>
      <w:r w:rsidR="0017743F" w:rsidRPr="004B4114">
        <w:rPr>
          <w:shd w:val="clear" w:color="auto" w:fill="D9D9D9"/>
        </w:rPr>
        <w:t>transcriptions</w:t>
      </w:r>
      <w:r w:rsidRPr="004B4114">
        <w:rPr>
          <w:shd w:val="clear" w:color="auto" w:fill="D9D9D9"/>
        </w:rPr>
        <w:t>…</w:t>
      </w:r>
      <w:r w:rsidR="004B4114">
        <w:t>: tick this box and</w:t>
      </w:r>
      <w:r w:rsidR="00F44AAB">
        <w:t xml:space="preserve"> it </w:t>
      </w:r>
      <w:r w:rsidR="00650A81">
        <w:t>tells the wizard that transcriptions are to be segmented;</w:t>
      </w:r>
    </w:p>
    <w:p w14:paraId="638E62FF" w14:textId="4E60E735" w:rsidR="00650A81" w:rsidRDefault="0017743F" w:rsidP="009F5089">
      <w:pPr>
        <w:pStyle w:val="Aufzhlungszeichen1"/>
        <w:rPr>
          <w:lang w:val="en-GB"/>
        </w:rPr>
      </w:pPr>
      <w:r w:rsidRPr="004B4114">
        <w:rPr>
          <w:shd w:val="clear" w:color="auto" w:fill="D9D9D9"/>
        </w:rPr>
        <w:t>segmentation algorithm</w:t>
      </w:r>
      <w:r w:rsidR="00F44AAB">
        <w:rPr>
          <w:lang w:val="en-GB"/>
        </w:rPr>
        <w:t xml:space="preserve">: </w:t>
      </w:r>
      <w:r w:rsidR="00650A81">
        <w:rPr>
          <w:lang w:val="en-GB"/>
        </w:rPr>
        <w:t xml:space="preserve">choose </w:t>
      </w:r>
      <w:r w:rsidR="00F44AAB">
        <w:rPr>
          <w:rStyle w:val="RefsZchn"/>
        </w:rPr>
        <w:t>“d</w:t>
      </w:r>
      <w:r w:rsidR="00650A81" w:rsidRPr="004B4114">
        <w:rPr>
          <w:rStyle w:val="RefsZchn"/>
        </w:rPr>
        <w:t>efault</w:t>
      </w:r>
      <w:r w:rsidR="00F44AAB">
        <w:rPr>
          <w:rStyle w:val="RefsZchn"/>
        </w:rPr>
        <w:t>”</w:t>
      </w:r>
      <w:r w:rsidR="00650A81">
        <w:rPr>
          <w:lang w:val="en-GB"/>
        </w:rPr>
        <w:t>;</w:t>
      </w:r>
    </w:p>
    <w:p w14:paraId="6878BE41" w14:textId="3126DF08" w:rsidR="00650A81" w:rsidRDefault="00F44AAB" w:rsidP="009F5089">
      <w:pPr>
        <w:pStyle w:val="Aufzhlungszeichen1"/>
      </w:pPr>
      <w:r w:rsidRPr="00CD7056">
        <w:rPr>
          <w:shd w:val="clear" w:color="auto" w:fill="D9D9D9"/>
        </w:rPr>
        <w:t>on segmentation errors</w:t>
      </w:r>
      <w:r>
        <w:rPr>
          <w:shd w:val="clear" w:color="auto" w:fill="D9D9D9"/>
        </w:rPr>
        <w:t>…</w:t>
      </w:r>
      <w:r>
        <w:t>: s</w:t>
      </w:r>
      <w:r w:rsidR="00650A81">
        <w:t xml:space="preserve">ince the default segmentation algorithm never produces any errors, it is not important what you choose </w:t>
      </w:r>
      <w:r>
        <w:t>in this field</w:t>
      </w:r>
      <w:r w:rsidR="00B83CE4">
        <w:t>;</w:t>
      </w:r>
    </w:p>
    <w:p w14:paraId="7B27B9D9" w14:textId="323AA5DB" w:rsidR="00650A81" w:rsidRDefault="0017743F" w:rsidP="009F5089">
      <w:pPr>
        <w:pStyle w:val="Aufzhlungszeichen1"/>
      </w:pPr>
      <w:r w:rsidRPr="004B4114">
        <w:rPr>
          <w:shd w:val="clear" w:color="auto" w:fill="D9D9D9"/>
        </w:rPr>
        <w:t>target</w:t>
      </w:r>
      <w:r w:rsidR="00B83CE4" w:rsidRPr="00D144E2">
        <w:rPr>
          <w:rStyle w:val="Bedienungselement"/>
          <w:b w:val="0"/>
        </w:rPr>
        <w:t>:</w:t>
      </w:r>
      <w:r w:rsidR="00B83CE4">
        <w:rPr>
          <w:rStyle w:val="Bedienungselement"/>
        </w:rPr>
        <w:t xml:space="preserve"> </w:t>
      </w:r>
      <w:r w:rsidR="00650A81">
        <w:t xml:space="preserve">choose </w:t>
      </w:r>
      <w:r w:rsidR="00F44AAB" w:rsidRPr="004B4114">
        <w:rPr>
          <w:rStyle w:val="RefsZchn"/>
        </w:rPr>
        <w:t>“</w:t>
      </w:r>
      <w:r w:rsidRPr="004B4114">
        <w:rPr>
          <w:rStyle w:val="RefsZchn"/>
        </w:rPr>
        <w:t xml:space="preserve">new </w:t>
      </w:r>
      <w:r w:rsidR="00930653" w:rsidRPr="004B4114">
        <w:rPr>
          <w:rStyle w:val="RefsZchn"/>
        </w:rPr>
        <w:t>directory</w:t>
      </w:r>
      <w:r w:rsidR="00F44AAB" w:rsidRPr="004B4114">
        <w:rPr>
          <w:rStyle w:val="RefsZchn"/>
        </w:rPr>
        <w:t>”</w:t>
      </w:r>
      <w:r w:rsidR="00650A81">
        <w:t>; this tells the wizard to write the resulting segmented transcriptions in</w:t>
      </w:r>
      <w:r w:rsidR="00CD1F1A">
        <w:t>to a new folder rather than pla</w:t>
      </w:r>
      <w:r w:rsidR="00650A81">
        <w:t>ce them side-by-side with th</w:t>
      </w:r>
      <w:r w:rsidR="00CD1F1A">
        <w:t>e original basic transcriptions;</w:t>
      </w:r>
    </w:p>
    <w:p w14:paraId="3E11ABCC" w14:textId="0EF99429" w:rsidR="00CD1F1A" w:rsidRDefault="00B83CE4" w:rsidP="009F5089">
      <w:pPr>
        <w:pStyle w:val="Aufzhlungszeichen1"/>
      </w:pPr>
      <w:r w:rsidRPr="004B4114">
        <w:rPr>
          <w:shd w:val="clear" w:color="auto" w:fill="D9D9D9"/>
        </w:rPr>
        <w:t>suffix</w:t>
      </w:r>
      <w:r>
        <w:t xml:space="preserve">; </w:t>
      </w:r>
      <w:r w:rsidR="00CD1F1A">
        <w:t xml:space="preserve">finally, choose </w:t>
      </w:r>
      <w:r w:rsidR="00CD1F1A" w:rsidRPr="004B4114">
        <w:rPr>
          <w:rStyle w:val="RefsZchn"/>
        </w:rPr>
        <w:t>“_s”</w:t>
      </w:r>
      <w:r w:rsidR="00CD1F1A">
        <w:t xml:space="preserve"> as a </w:t>
      </w:r>
      <w:r w:rsidR="00CD1F1A" w:rsidRPr="004B4114">
        <w:rPr>
          <w:rStyle w:val="Standard-BlockCharCharCharChar"/>
        </w:rPr>
        <w:t>suffix for the</w:t>
      </w:r>
      <w:r w:rsidR="00CD1F1A">
        <w:t xml:space="preserve"> newly created segmented transcriptions; choosing a suffix will make sure that basic and segmented transcriptions have systematically different names.</w:t>
      </w:r>
    </w:p>
    <w:p w14:paraId="64640866" w14:textId="77777777" w:rsidR="00C422A5" w:rsidRDefault="00CD1F1A" w:rsidP="00B84AED">
      <w:pPr>
        <w:pStyle w:val="Standard-BlockCharCharChar"/>
      </w:pPr>
      <w:r>
        <w:t xml:space="preserve">When you’re done specifying the segmentation parameters, click </w:t>
      </w:r>
      <w:r w:rsidR="0017743F" w:rsidRPr="0049764F">
        <w:rPr>
          <w:rStyle w:val="ButtonsZchn"/>
        </w:rPr>
        <w:t>next</w:t>
      </w:r>
      <w:r w:rsidRPr="0049764F">
        <w:rPr>
          <w:rStyle w:val="ButtonsZchn"/>
        </w:rPr>
        <w:t xml:space="preserve"> &gt;</w:t>
      </w:r>
      <w:r w:rsidR="00436775">
        <w:t>.</w:t>
      </w:r>
      <w:r w:rsidR="00930653" w:rsidRPr="00930653">
        <w:t xml:space="preserve"> </w:t>
      </w:r>
    </w:p>
    <w:p w14:paraId="486C87C4" w14:textId="0B5405A2" w:rsidR="00C422A5" w:rsidRDefault="00C422A5" w:rsidP="00B84AED">
      <w:pPr>
        <w:pStyle w:val="Standard-BlockCharCharChar"/>
        <w:rPr>
          <w:lang w:val="en-GB"/>
        </w:rPr>
      </w:pPr>
      <w:r w:rsidRPr="0049764F">
        <w:rPr>
          <w:u w:val="single"/>
          <w:lang w:val="en-GB"/>
        </w:rPr>
        <w:t>Step 4</w:t>
      </w:r>
      <w:r>
        <w:rPr>
          <w:lang w:val="en-GB"/>
        </w:rPr>
        <w:t xml:space="preserve">: </w:t>
      </w:r>
      <w:r w:rsidRPr="0049764F">
        <w:rPr>
          <w:rStyle w:val="RefsZchn"/>
        </w:rPr>
        <w:t>“Metadata assignment”</w:t>
      </w:r>
    </w:p>
    <w:p w14:paraId="498F8B96" w14:textId="6CA31BC0" w:rsidR="00CD1F1A" w:rsidRDefault="00930653" w:rsidP="00B84AED">
      <w:pPr>
        <w:pStyle w:val="Standard-BlockCharCharChar"/>
      </w:pPr>
      <w:r>
        <w:t>The next dialog is about metadata you have entered in your transcriptions (i.e. with the help of</w:t>
      </w:r>
      <w:r w:rsidR="00F44AAB">
        <w:t xml:space="preserve"> </w:t>
      </w:r>
      <w:r w:rsidR="00F44AAB">
        <w:rPr>
          <w:rStyle w:val="Menufunction"/>
          <w:szCs w:val="20"/>
        </w:rPr>
        <w:t>Transcription</w:t>
      </w:r>
      <w:r w:rsidRPr="000E758E">
        <w:rPr>
          <w:rStyle w:val="Menufunction"/>
          <w:szCs w:val="20"/>
        </w:rPr>
        <w:t xml:space="preserve"> &gt;</w:t>
      </w:r>
      <w:r w:rsidRPr="00DB00FA">
        <w:rPr>
          <w:rStyle w:val="Bedienungselement"/>
        </w:rPr>
        <w:t xml:space="preserve"> </w:t>
      </w:r>
      <w:r w:rsidRPr="000E758E">
        <w:rPr>
          <w:rStyle w:val="Menufunction"/>
          <w:szCs w:val="20"/>
        </w:rPr>
        <w:t>Meta information</w:t>
      </w:r>
      <w:r>
        <w:t xml:space="preserve"> in the EXMARaLDA Partitur-Editor).</w:t>
      </w:r>
    </w:p>
    <w:p w14:paraId="5E3CFA7B" w14:textId="2A8E1020" w:rsidR="00436775" w:rsidRDefault="00D33388" w:rsidP="0049764F">
      <w:pPr>
        <w:pStyle w:val="GraphikFormat"/>
        <w:rPr>
          <w:lang w:val="en-GB"/>
        </w:rPr>
      </w:pPr>
      <w:r>
        <w:rPr>
          <w:noProof/>
          <w:lang w:eastAsia="de-DE"/>
        </w:rPr>
        <mc:AlternateContent>
          <mc:Choice Requires="wps">
            <w:drawing>
              <wp:anchor distT="0" distB="0" distL="114300" distR="114300" simplePos="0" relativeHeight="251785216" behindDoc="0" locked="0" layoutInCell="1" allowOverlap="1" wp14:anchorId="31AFBCE4" wp14:editId="376D4CD7">
                <wp:simplePos x="0" y="0"/>
                <wp:positionH relativeFrom="column">
                  <wp:posOffset>1111250</wp:posOffset>
                </wp:positionH>
                <wp:positionV relativeFrom="paragraph">
                  <wp:posOffset>2593975</wp:posOffset>
                </wp:positionV>
                <wp:extent cx="4649470" cy="198120"/>
                <wp:effectExtent l="0" t="0" r="17780" b="11430"/>
                <wp:wrapNone/>
                <wp:docPr id="120" name="Rechteck 120"/>
                <wp:cNvGraphicFramePr/>
                <a:graphic xmlns:a="http://schemas.openxmlformats.org/drawingml/2006/main">
                  <a:graphicData uri="http://schemas.microsoft.com/office/word/2010/wordprocessingShape">
                    <wps:wsp>
                      <wps:cNvSpPr/>
                      <wps:spPr>
                        <a:xfrm>
                          <a:off x="0" y="0"/>
                          <a:ext cx="4649470" cy="19812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6B916" id="Rechteck 120" o:spid="_x0000_s1026" style="position:absolute;margin-left:87.5pt;margin-top:204.25pt;width:366.1pt;height:15.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" filled="f" strokecolor="red" strokeweight="1.5pt"/>
            </w:pict>
          </mc:Fallback>
        </mc:AlternateContent>
      </w:r>
      <w:r w:rsidR="007952A6">
        <w:rPr>
          <w:noProof/>
          <w:lang w:eastAsia="de-DE"/>
        </w:rPr>
        <mc:AlternateContent>
          <mc:Choice Requires="wps">
            <w:drawing>
              <wp:anchor distT="0" distB="0" distL="114300" distR="114300" simplePos="0" relativeHeight="251695104" behindDoc="0" locked="0" layoutInCell="1" allowOverlap="1" wp14:anchorId="79CA8B1A" wp14:editId="270D6CED">
                <wp:simplePos x="0" y="0"/>
                <wp:positionH relativeFrom="column">
                  <wp:posOffset>5353050</wp:posOffset>
                </wp:positionH>
                <wp:positionV relativeFrom="paragraph">
                  <wp:posOffset>2459990</wp:posOffset>
                </wp:positionV>
                <wp:extent cx="0" cy="372110"/>
                <wp:effectExtent l="114300" t="0" r="95250" b="66040"/>
                <wp:wrapNone/>
                <wp:docPr id="109"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1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F55600" id="Line 34"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1.5pt,193.7pt" to="421.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" strokecolor="red" strokeweight="4.5pt">
                <v:stroke endarrow="block"/>
              </v:line>
            </w:pict>
          </mc:Fallback>
        </mc:AlternateContent>
      </w:r>
      <w:r w:rsidR="00246CC8">
        <w:rPr>
          <w:noProof/>
          <w:lang w:eastAsia="de-DE"/>
        </w:rPr>
        <mc:AlternateContent>
          <mc:Choice Requires="wps">
            <w:drawing>
              <wp:anchor distT="0" distB="0" distL="114300" distR="114300" simplePos="0" relativeHeight="251680768" behindDoc="0" locked="0" layoutInCell="1" allowOverlap="1" wp14:anchorId="4728B1C3" wp14:editId="5EEFF41E">
                <wp:simplePos x="0" y="0"/>
                <wp:positionH relativeFrom="column">
                  <wp:posOffset>1108710</wp:posOffset>
                </wp:positionH>
                <wp:positionV relativeFrom="paragraph">
                  <wp:posOffset>421005</wp:posOffset>
                </wp:positionV>
                <wp:extent cx="4649470" cy="198120"/>
                <wp:effectExtent l="0" t="0" r="17780" b="11430"/>
                <wp:wrapNone/>
                <wp:docPr id="106" name="Rechteck 106"/>
                <wp:cNvGraphicFramePr/>
                <a:graphic xmlns:a="http://schemas.openxmlformats.org/drawingml/2006/main">
                  <a:graphicData uri="http://schemas.microsoft.com/office/word/2010/wordprocessingShape">
                    <wps:wsp>
                      <wps:cNvSpPr/>
                      <wps:spPr>
                        <a:xfrm>
                          <a:off x="0" y="0"/>
                          <a:ext cx="4649470" cy="19812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C5290" id="Rechteck 106" o:spid="_x0000_s1026" style="position:absolute;margin-left:87.3pt;margin-top:33.15pt;width:366.1pt;height:1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" filled="f" strokecolor="red" strokeweight="1.5pt"/>
            </w:pict>
          </mc:Fallback>
        </mc:AlternateContent>
      </w:r>
      <w:r w:rsidR="00925AF3">
        <w:rPr>
          <w:noProof/>
          <w:lang w:eastAsia="de-DE"/>
        </w:rPr>
        <w:drawing>
          <wp:inline distT="0" distB="0" distL="0" distR="0" wp14:anchorId="4E54D86A" wp14:editId="4708F880">
            <wp:extent cx="5760720" cy="3042047"/>
            <wp:effectExtent l="0" t="0" r="0" b="635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3042047"/>
                    </a:xfrm>
                    <a:prstGeom prst="rect">
                      <a:avLst/>
                    </a:prstGeom>
                  </pic:spPr>
                </pic:pic>
              </a:graphicData>
            </a:graphic>
          </wp:inline>
        </w:drawing>
      </w:r>
    </w:p>
    <w:p w14:paraId="31CDCB8F" w14:textId="0BE701B2" w:rsidR="000F63C0" w:rsidRDefault="00436775" w:rsidP="00B84AED">
      <w:pPr>
        <w:pStyle w:val="Standard-BlockCharCharChar"/>
      </w:pPr>
      <w:r>
        <w:t xml:space="preserve">For each such </w:t>
      </w:r>
      <w:r w:rsidR="00930653">
        <w:t xml:space="preserve">a </w:t>
      </w:r>
      <w:r>
        <w:t>metadata field (second column), the wizard asks you whether to include it in your corpus (</w:t>
      </w:r>
      <w:r w:rsidR="000F63C0">
        <w:t xml:space="preserve">tick the respective box in the </w:t>
      </w:r>
      <w:r>
        <w:t xml:space="preserve">first column), what to call </w:t>
      </w:r>
      <w:r>
        <w:lastRenderedPageBreak/>
        <w:t>it in the corpus (third column), and whether to assign it to a communication or to a transcription (fourth column).</w:t>
      </w:r>
    </w:p>
    <w:p w14:paraId="37FCEECB" w14:textId="3F0708BD" w:rsidR="00E24A7F" w:rsidRDefault="00436775" w:rsidP="00B84AED">
      <w:pPr>
        <w:pStyle w:val="Standard-BlockCharCharChar"/>
      </w:pPr>
      <w:r>
        <w:t xml:space="preserve">The most important field is at the bottom of the table: it lets you specify how the wizard determines the name of communications and how it assigns transcriptions to communications. </w:t>
      </w:r>
      <w:r w:rsidR="00B00309">
        <w:t xml:space="preserve">Click on </w:t>
      </w:r>
      <w:r w:rsidR="0017743F" w:rsidRPr="000F63C0">
        <w:rPr>
          <w:rStyle w:val="ButtonsZchn"/>
        </w:rPr>
        <w:t>next</w:t>
      </w:r>
      <w:r w:rsidR="00B00309" w:rsidRPr="000F63C0">
        <w:rPr>
          <w:rStyle w:val="ButtonsZchn"/>
        </w:rPr>
        <w:t xml:space="preserve"> &gt;</w:t>
      </w:r>
      <w:r w:rsidR="00B00309">
        <w:t xml:space="preserve"> </w:t>
      </w:r>
      <w:r w:rsidR="00B43689">
        <w:t>once</w:t>
      </w:r>
      <w:r w:rsidR="00B00309">
        <w:t xml:space="preserve"> you have specified everything.</w:t>
      </w:r>
      <w:r w:rsidR="00930653" w:rsidRPr="00930653">
        <w:t xml:space="preserve"> </w:t>
      </w:r>
    </w:p>
    <w:p w14:paraId="27C84DCA" w14:textId="6CD3F218" w:rsidR="00E24A7F" w:rsidRDefault="00E24A7F" w:rsidP="00B84AED">
      <w:pPr>
        <w:pStyle w:val="Standard-BlockCharCharChar"/>
        <w:rPr>
          <w:lang w:val="en-GB"/>
        </w:rPr>
      </w:pPr>
      <w:r w:rsidRPr="000F63C0">
        <w:rPr>
          <w:u w:val="single"/>
          <w:lang w:val="en-GB"/>
        </w:rPr>
        <w:t>Step 5</w:t>
      </w:r>
      <w:r>
        <w:rPr>
          <w:lang w:val="en-GB"/>
        </w:rPr>
        <w:t xml:space="preserve">: </w:t>
      </w:r>
      <w:r w:rsidRPr="000F63C0">
        <w:rPr>
          <w:rStyle w:val="RefsZchn"/>
        </w:rPr>
        <w:t>“Speakers”</w:t>
      </w:r>
    </w:p>
    <w:p w14:paraId="24BF9FE9" w14:textId="7D61B0CB" w:rsidR="00436775" w:rsidRDefault="00930653" w:rsidP="00B84AED">
      <w:pPr>
        <w:pStyle w:val="Standard-BlockCharCharChar"/>
      </w:pPr>
      <w:r>
        <w:t>The last dialog is about the speakers of the corpus.</w:t>
      </w:r>
    </w:p>
    <w:p w14:paraId="1596E0D7" w14:textId="1A16101C" w:rsidR="00B00309" w:rsidRDefault="00D33388" w:rsidP="000F63C0">
      <w:pPr>
        <w:pStyle w:val="GraphikFormat"/>
        <w:rPr>
          <w:lang w:val="en-GB"/>
        </w:rPr>
      </w:pPr>
      <w:r>
        <w:rPr>
          <w:noProof/>
          <w:lang w:eastAsia="de-DE"/>
        </w:rPr>
        <mc:AlternateContent>
          <mc:Choice Requires="wps">
            <w:drawing>
              <wp:anchor distT="0" distB="0" distL="114300" distR="114300" simplePos="0" relativeHeight="251750400" behindDoc="0" locked="0" layoutInCell="1" allowOverlap="1" wp14:anchorId="1C19C557" wp14:editId="50518F62">
                <wp:simplePos x="0" y="0"/>
                <wp:positionH relativeFrom="column">
                  <wp:posOffset>1040130</wp:posOffset>
                </wp:positionH>
                <wp:positionV relativeFrom="paragraph">
                  <wp:posOffset>2620645</wp:posOffset>
                </wp:positionV>
                <wp:extent cx="4726305" cy="190500"/>
                <wp:effectExtent l="0" t="0" r="17145" b="19050"/>
                <wp:wrapNone/>
                <wp:docPr id="115" name="Rechteck 115"/>
                <wp:cNvGraphicFramePr/>
                <a:graphic xmlns:a="http://schemas.openxmlformats.org/drawingml/2006/main">
                  <a:graphicData uri="http://schemas.microsoft.com/office/word/2010/wordprocessingShape">
                    <wps:wsp>
                      <wps:cNvSpPr/>
                      <wps:spPr>
                        <a:xfrm>
                          <a:off x="0" y="0"/>
                          <a:ext cx="4726305" cy="19050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CE0D3" id="Rechteck 115" o:spid="_x0000_s1026" style="position:absolute;margin-left:81.9pt;margin-top:206.35pt;width:372.15pt;height: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" filled="f" strokecolor="red" strokeweight="1.5pt"/>
            </w:pict>
          </mc:Fallback>
        </mc:AlternateContent>
      </w:r>
      <w:r w:rsidR="007952A6">
        <w:rPr>
          <w:noProof/>
          <w:lang w:eastAsia="de-DE"/>
        </w:rPr>
        <mc:AlternateContent>
          <mc:Choice Requires="wps">
            <w:drawing>
              <wp:anchor distT="0" distB="0" distL="114300" distR="114300" simplePos="0" relativeHeight="251761664" behindDoc="0" locked="0" layoutInCell="1" allowOverlap="1" wp14:anchorId="5B405DF7" wp14:editId="5B74C442">
                <wp:simplePos x="0" y="0"/>
                <wp:positionH relativeFrom="column">
                  <wp:posOffset>5334635</wp:posOffset>
                </wp:positionH>
                <wp:positionV relativeFrom="paragraph">
                  <wp:posOffset>2477135</wp:posOffset>
                </wp:positionV>
                <wp:extent cx="0" cy="372110"/>
                <wp:effectExtent l="114300" t="0" r="95250" b="66040"/>
                <wp:wrapNone/>
                <wp:docPr id="116"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1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4ED875" id="Line 34"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0.05pt,195.05pt" to="420.05pt,2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" strokecolor="red" strokeweight="4.5pt">
                <v:stroke endarrow="block"/>
              </v:line>
            </w:pict>
          </mc:Fallback>
        </mc:AlternateContent>
      </w:r>
      <w:r w:rsidR="00B43811">
        <w:rPr>
          <w:noProof/>
          <w:lang w:eastAsia="de-DE"/>
        </w:rPr>
        <w:drawing>
          <wp:inline distT="0" distB="0" distL="0" distR="0" wp14:anchorId="741CD438" wp14:editId="110669E6">
            <wp:extent cx="5760720" cy="3059196"/>
            <wp:effectExtent l="0" t="0" r="0" b="825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059196"/>
                    </a:xfrm>
                    <a:prstGeom prst="rect">
                      <a:avLst/>
                    </a:prstGeom>
                  </pic:spPr>
                </pic:pic>
              </a:graphicData>
            </a:graphic>
          </wp:inline>
        </w:drawing>
      </w:r>
    </w:p>
    <w:p w14:paraId="2D3652BA" w14:textId="3838C4A2" w:rsidR="007952A6" w:rsidRDefault="00B00309" w:rsidP="00B84AED">
      <w:pPr>
        <w:pStyle w:val="Standard-BlockCharCharChar"/>
      </w:pPr>
      <w:r>
        <w:t xml:space="preserve">The wizard asks you for a </w:t>
      </w:r>
      <w:r w:rsidR="00194037" w:rsidRPr="000F63C0">
        <w:rPr>
          <w:rStyle w:val="RefsZchn"/>
        </w:rPr>
        <w:t>“</w:t>
      </w:r>
      <w:r w:rsidRPr="000F63C0">
        <w:rPr>
          <w:rStyle w:val="RefsZchn"/>
        </w:rPr>
        <w:t>unique speaker distinction</w:t>
      </w:r>
      <w:r w:rsidR="00194037" w:rsidRPr="000F63C0">
        <w:rPr>
          <w:rStyle w:val="RefsZchn"/>
        </w:rPr>
        <w:t>”</w:t>
      </w:r>
      <w:r>
        <w:t xml:space="preserve"> at the bottom of the dialog. Usually, you will have chosen abbreviations in the EXMARaLDA transcriptions to be unique for each speaker (i.e. no two different speakers will share the same abbreviation). Only if this is not the case, do you need to specify a different unique speaker distinction. Clicking on </w:t>
      </w:r>
      <w:r w:rsidR="0017743F" w:rsidRPr="000F63C0">
        <w:rPr>
          <w:rStyle w:val="ButtonsZchn"/>
        </w:rPr>
        <w:t>next</w:t>
      </w:r>
      <w:r w:rsidRPr="000F63C0">
        <w:rPr>
          <w:rStyle w:val="ButtonsZchn"/>
        </w:rPr>
        <w:t xml:space="preserve"> &gt;</w:t>
      </w:r>
      <w:r>
        <w:t xml:space="preserve"> will get you to a summary of the parameters you have set for the wizard</w:t>
      </w:r>
      <w:r w:rsidR="007952A6">
        <w:t>.</w:t>
      </w:r>
    </w:p>
    <w:p w14:paraId="667247A7" w14:textId="27B6310A" w:rsidR="007952A6" w:rsidRDefault="007952A6" w:rsidP="00B84AED">
      <w:pPr>
        <w:pStyle w:val="Standard-BlockCharCharChar"/>
      </w:pPr>
      <w:r w:rsidRPr="000F63C0">
        <w:rPr>
          <w:u w:val="single"/>
          <w:lang w:val="en-GB"/>
        </w:rPr>
        <w:t>Step 6</w:t>
      </w:r>
      <w:r>
        <w:rPr>
          <w:lang w:val="en-GB"/>
        </w:rPr>
        <w:t xml:space="preserve">: </w:t>
      </w:r>
      <w:r w:rsidRPr="000F63C0">
        <w:rPr>
          <w:rStyle w:val="RefsZchn"/>
        </w:rPr>
        <w:t>“Summary”</w:t>
      </w:r>
    </w:p>
    <w:p w14:paraId="494CCDF5" w14:textId="6BF07C23" w:rsidR="00B00309" w:rsidRDefault="004856A4" w:rsidP="000F63C0">
      <w:pPr>
        <w:jc w:val="center"/>
        <w:rPr>
          <w:lang w:val="en-GB"/>
        </w:rPr>
      </w:pPr>
      <w:r>
        <w:rPr>
          <w:noProof/>
        </w:rPr>
        <w:lastRenderedPageBreak/>
        <mc:AlternateContent>
          <mc:Choice Requires="wps">
            <w:drawing>
              <wp:anchor distT="0" distB="0" distL="114300" distR="114300" simplePos="0" relativeHeight="251732992" behindDoc="0" locked="0" layoutInCell="1" allowOverlap="1" wp14:anchorId="0E0DFA2C" wp14:editId="71311F30">
                <wp:simplePos x="0" y="0"/>
                <wp:positionH relativeFrom="column">
                  <wp:posOffset>5784215</wp:posOffset>
                </wp:positionH>
                <wp:positionV relativeFrom="paragraph">
                  <wp:posOffset>2469515</wp:posOffset>
                </wp:positionV>
                <wp:extent cx="0" cy="372110"/>
                <wp:effectExtent l="114300" t="0" r="95250" b="66040"/>
                <wp:wrapNone/>
                <wp:docPr id="113"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1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2A5841" id="Line 34"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5.45pt,194.45pt" to="455.45pt,2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" strokecolor="red" strokeweight="4.5pt">
                <v:stroke endarrow="block"/>
              </v:line>
            </w:pict>
          </mc:Fallback>
        </mc:AlternateContent>
      </w:r>
      <w:r w:rsidR="00B43811" w:rsidRPr="00B43811">
        <w:rPr>
          <w:noProof/>
        </w:rPr>
        <mc:AlternateContent>
          <mc:Choice Requires="wps">
            <w:drawing>
              <wp:anchor distT="0" distB="0" distL="114300" distR="114300" simplePos="0" relativeHeight="251720704" behindDoc="0" locked="0" layoutInCell="1" allowOverlap="1" wp14:anchorId="1202B3E1" wp14:editId="480D90F9">
                <wp:simplePos x="0" y="0"/>
                <wp:positionH relativeFrom="column">
                  <wp:posOffset>1095375</wp:posOffset>
                </wp:positionH>
                <wp:positionV relativeFrom="paragraph">
                  <wp:posOffset>245110</wp:posOffset>
                </wp:positionV>
                <wp:extent cx="4649470" cy="198120"/>
                <wp:effectExtent l="0" t="0" r="17780" b="11430"/>
                <wp:wrapNone/>
                <wp:docPr id="111" name="Rechteck 111"/>
                <wp:cNvGraphicFramePr/>
                <a:graphic xmlns:a="http://schemas.openxmlformats.org/drawingml/2006/main">
                  <a:graphicData uri="http://schemas.microsoft.com/office/word/2010/wordprocessingShape">
                    <wps:wsp>
                      <wps:cNvSpPr/>
                      <wps:spPr>
                        <a:xfrm>
                          <a:off x="0" y="0"/>
                          <a:ext cx="4649470" cy="19812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9BAC9" id="Rechteck 111" o:spid="_x0000_s1026" style="position:absolute;margin-left:86.25pt;margin-top:19.3pt;width:366.1pt;height:1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" filled="f" strokecolor="red" strokeweight="1.5pt"/>
            </w:pict>
          </mc:Fallback>
        </mc:AlternateContent>
      </w:r>
      <w:r w:rsidR="00B43811" w:rsidRPr="00D144E2">
        <w:rPr>
          <w:noProof/>
        </w:rPr>
        <w:drawing>
          <wp:inline distT="0" distB="0" distL="0" distR="0" wp14:anchorId="31352DDD" wp14:editId="602D511F">
            <wp:extent cx="5760720" cy="3042660"/>
            <wp:effectExtent l="0" t="0" r="0" b="5715"/>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42660"/>
                    </a:xfrm>
                    <a:prstGeom prst="rect">
                      <a:avLst/>
                    </a:prstGeom>
                  </pic:spPr>
                </pic:pic>
              </a:graphicData>
            </a:graphic>
          </wp:inline>
        </w:drawing>
      </w:r>
    </w:p>
    <w:p w14:paraId="0CB883AF" w14:textId="22F759DE" w:rsidR="008E0891" w:rsidRDefault="00B00309" w:rsidP="00B84AED">
      <w:pPr>
        <w:pStyle w:val="Standard-BlockCharCharChar"/>
      </w:pPr>
      <w:r>
        <w:t xml:space="preserve">If you now click on </w:t>
      </w:r>
      <w:r w:rsidR="0017743F" w:rsidRPr="000F63C0">
        <w:rPr>
          <w:rStyle w:val="ButtonsZchn"/>
        </w:rPr>
        <w:t>finish</w:t>
      </w:r>
      <w:r>
        <w:t xml:space="preserve"> your corpus will be created</w:t>
      </w:r>
      <w:r w:rsidR="00B31C36">
        <w:t xml:space="preserve">, saved under the name you specified in </w:t>
      </w:r>
      <w:r w:rsidR="00D73071">
        <w:t>S</w:t>
      </w:r>
      <w:r w:rsidR="00B31C36">
        <w:t>tep 1</w:t>
      </w:r>
      <w:r>
        <w:t xml:space="preserve"> and loaded in EXAKT.</w:t>
      </w:r>
    </w:p>
    <w:p w14:paraId="4C84899B" w14:textId="77777777" w:rsidR="00194037" w:rsidRDefault="00194037" w:rsidP="00B84AED">
      <w:pPr>
        <w:pStyle w:val="Standard-BlockCharCharChar"/>
      </w:pPr>
    </w:p>
    <w:p w14:paraId="1DA096B6" w14:textId="4E2127BF" w:rsidR="00B31C36" w:rsidRPr="00BE2AA5" w:rsidRDefault="00B31C36" w:rsidP="00B47F4C">
      <w:pPr>
        <w:pStyle w:val="berschrift2"/>
        <w:rPr>
          <w:rFonts w:ascii="Times New Roman" w:hAnsi="Times New Roman" w:cs="Times New Roman"/>
          <w:color w:val="auto"/>
          <w:sz w:val="24"/>
          <w:szCs w:val="24"/>
          <w:lang w:val="en-GB" w:eastAsia="en-US"/>
        </w:rPr>
      </w:pPr>
      <w:bookmarkStart w:id="13" w:name="_Toc473127107"/>
      <w:r w:rsidRPr="00BE2AA5">
        <w:rPr>
          <w:rFonts w:ascii="Times New Roman" w:hAnsi="Times New Roman" w:cs="Times New Roman"/>
          <w:color w:val="auto"/>
          <w:sz w:val="24"/>
          <w:szCs w:val="24"/>
          <w:lang w:val="en-GB" w:eastAsia="en-US"/>
        </w:rPr>
        <w:t>Generating a corpus from FOLKER transcriptions</w:t>
      </w:r>
      <w:bookmarkEnd w:id="13"/>
    </w:p>
    <w:p w14:paraId="5250CD25" w14:textId="77777777" w:rsidR="00C422A5" w:rsidRDefault="00B31C36" w:rsidP="00B84AED">
      <w:pPr>
        <w:pStyle w:val="Standard-BlockCharCharChar"/>
      </w:pPr>
      <w:r>
        <w:t xml:space="preserve">Via </w:t>
      </w:r>
      <w:r w:rsidRPr="000F63C0">
        <w:rPr>
          <w:rStyle w:val="Menufunction"/>
          <w:szCs w:val="20"/>
        </w:rPr>
        <w:t>File &gt; FOLKER corpus...</w:t>
      </w:r>
      <w:r>
        <w:t xml:space="preserve"> you can start a wizard for creating an EXMARaLDA corpus from a set of FOLKER transcriptions (FOLKER is a transcription editor published by the IDS at Mannheim, see </w:t>
      </w:r>
      <w:hyperlink r:id="rId29" w:history="1">
        <w:r w:rsidRPr="00AB0BC3">
          <w:rPr>
            <w:color w:val="548DD4" w:themeColor="text2" w:themeTint="99"/>
            <w:u w:val="single"/>
          </w:rPr>
          <w:t>http://agd.ids-mannheim.de/html/folker.shtml</w:t>
        </w:r>
      </w:hyperlink>
      <w:r w:rsidRPr="00AB0BC3">
        <w:t>)</w:t>
      </w:r>
      <w:r w:rsidRPr="00B31C36">
        <w:t xml:space="preserve">. </w:t>
      </w:r>
    </w:p>
    <w:p w14:paraId="14CA03FA" w14:textId="77777777" w:rsidR="000F63C0" w:rsidRDefault="00B31C36" w:rsidP="00B84AED">
      <w:pPr>
        <w:pStyle w:val="Standard-BlockCharCharChar"/>
      </w:pPr>
      <w:r>
        <w:t xml:space="preserve">The wizard is similar to the one described in the previous section. Since FOLKER </w:t>
      </w:r>
      <w:r w:rsidRPr="000F63C0">
        <w:rPr>
          <w:u w:val="single"/>
        </w:rPr>
        <w:t>does not</w:t>
      </w:r>
      <w:r>
        <w:t xml:space="preserve"> store any transcription or speaker metadata, steps 4 and 5 are skipped. </w:t>
      </w:r>
    </w:p>
    <w:p w14:paraId="2389D2DC" w14:textId="25075D9F" w:rsidR="00B31C36" w:rsidRDefault="00B31C36" w:rsidP="00B84AED">
      <w:pPr>
        <w:pStyle w:val="Standard-BlockCharCharChar"/>
      </w:pPr>
      <w:r>
        <w:t>The wizard itself contains some additional instructions for each step in the corpus generation.</w:t>
      </w:r>
    </w:p>
    <w:p w14:paraId="11EBF8C2" w14:textId="311DD60D" w:rsidR="004856A4" w:rsidRDefault="00B31C36" w:rsidP="00B84AED">
      <w:pPr>
        <w:pStyle w:val="Standard-BlockCharCharChar"/>
        <w:rPr>
          <w:lang w:val="en-GB"/>
        </w:rPr>
      </w:pPr>
      <w:r w:rsidRPr="00B31C36">
        <w:rPr>
          <w:u w:val="single"/>
          <w:lang w:val="en-GB"/>
        </w:rPr>
        <w:t>Step 1</w:t>
      </w:r>
      <w:r w:rsidRPr="000F63C0">
        <w:rPr>
          <w:lang w:val="en-GB"/>
        </w:rPr>
        <w:t xml:space="preserve">: </w:t>
      </w:r>
      <w:r w:rsidR="004856A4" w:rsidRPr="000F63C0">
        <w:rPr>
          <w:rStyle w:val="RefsZchn"/>
        </w:rPr>
        <w:t>“Corpus file”</w:t>
      </w:r>
    </w:p>
    <w:p w14:paraId="253CD4BF" w14:textId="0259CE2E" w:rsidR="00B31C36" w:rsidRDefault="00B31C36" w:rsidP="00B84AED">
      <w:pPr>
        <w:pStyle w:val="Standard-BlockCharCharChar"/>
        <w:rPr>
          <w:lang w:val="en-GB"/>
        </w:rPr>
      </w:pPr>
      <w:r w:rsidRPr="000F63C0">
        <w:t xml:space="preserve">Specify a </w:t>
      </w:r>
      <w:r w:rsidR="004856A4">
        <w:t>.c</w:t>
      </w:r>
      <w:r w:rsidR="000F63C0">
        <w:t>oma file for</w:t>
      </w:r>
      <w:r w:rsidRPr="000F63C0">
        <w:t xml:space="preserve"> which the resulting corpus will be written</w:t>
      </w:r>
      <w:r w:rsidR="000F63C0">
        <w:t>. C</w:t>
      </w:r>
      <w:r w:rsidR="004856A4">
        <w:t xml:space="preserve">lick </w:t>
      </w:r>
      <w:r w:rsidR="004856A4" w:rsidRPr="000F63C0">
        <w:rPr>
          <w:rStyle w:val="ButtonsZchn"/>
        </w:rPr>
        <w:t>Browse…</w:t>
      </w:r>
      <w:r w:rsidR="000F63C0">
        <w:t xml:space="preserve"> and choose a directory on you local computer, in our example it is “c:\mycorpus\test_corpus.coma”:</w:t>
      </w:r>
    </w:p>
    <w:p w14:paraId="29BA63FA" w14:textId="34BCA003" w:rsidR="00B43689" w:rsidRDefault="00D33388" w:rsidP="000F63C0">
      <w:pPr>
        <w:pStyle w:val="GraphikFormat"/>
        <w:rPr>
          <w:u w:val="single"/>
          <w:lang w:val="en-GB"/>
        </w:rPr>
      </w:pPr>
      <w:r>
        <w:rPr>
          <w:noProof/>
          <w:lang w:eastAsia="de-DE"/>
        </w:rPr>
        <w:lastRenderedPageBreak/>
        <mc:AlternateContent>
          <mc:Choice Requires="wps">
            <w:drawing>
              <wp:anchor distT="0" distB="0" distL="114300" distR="114300" simplePos="0" relativeHeight="251867136" behindDoc="0" locked="0" layoutInCell="1" allowOverlap="1" wp14:anchorId="6F24BE13" wp14:editId="70870F26">
                <wp:simplePos x="0" y="0"/>
                <wp:positionH relativeFrom="column">
                  <wp:posOffset>3205480</wp:posOffset>
                </wp:positionH>
                <wp:positionV relativeFrom="paragraph">
                  <wp:posOffset>2948940</wp:posOffset>
                </wp:positionV>
                <wp:extent cx="0" cy="372110"/>
                <wp:effectExtent l="114300" t="0" r="95250" b="66040"/>
                <wp:wrapNone/>
                <wp:docPr id="175"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1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1637C8" id="Line 34"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4pt,232.2pt" to="252.4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" strokecolor="red" strokeweight="4.5pt">
                <v:stroke endarrow="block"/>
              </v:line>
            </w:pict>
          </mc:Fallback>
        </mc:AlternateContent>
      </w:r>
      <w:r w:rsidR="004856A4" w:rsidRPr="00B43811">
        <w:rPr>
          <w:noProof/>
          <w:lang w:eastAsia="de-DE"/>
        </w:rPr>
        <mc:AlternateContent>
          <mc:Choice Requires="wps">
            <w:drawing>
              <wp:anchor distT="0" distB="0" distL="114300" distR="114300" simplePos="0" relativeHeight="251863040" behindDoc="0" locked="0" layoutInCell="1" allowOverlap="1" wp14:anchorId="4E02709B" wp14:editId="43535F97">
                <wp:simplePos x="0" y="0"/>
                <wp:positionH relativeFrom="column">
                  <wp:posOffset>1243330</wp:posOffset>
                </wp:positionH>
                <wp:positionV relativeFrom="paragraph">
                  <wp:posOffset>472440</wp:posOffset>
                </wp:positionV>
                <wp:extent cx="4572000" cy="495300"/>
                <wp:effectExtent l="0" t="0" r="19050" b="19050"/>
                <wp:wrapNone/>
                <wp:docPr id="173" name="Rechteck 173"/>
                <wp:cNvGraphicFramePr/>
                <a:graphic xmlns:a="http://schemas.openxmlformats.org/drawingml/2006/main">
                  <a:graphicData uri="http://schemas.microsoft.com/office/word/2010/wordprocessingShape">
                    <wps:wsp>
                      <wps:cNvSpPr/>
                      <wps:spPr>
                        <a:xfrm>
                          <a:off x="0" y="0"/>
                          <a:ext cx="4572000" cy="49530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3C849" id="Rechteck 173" o:spid="_x0000_s1026" style="position:absolute;margin-left:97.9pt;margin-top:37.2pt;width:5in;height:39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" filled="f" strokecolor="red" strokeweight="1.5pt"/>
            </w:pict>
          </mc:Fallback>
        </mc:AlternateContent>
      </w:r>
      <w:r w:rsidR="00B43811">
        <w:rPr>
          <w:noProof/>
          <w:lang w:eastAsia="de-DE"/>
        </w:rPr>
        <w:drawing>
          <wp:inline distT="0" distB="0" distL="0" distR="0" wp14:anchorId="7BD0D139" wp14:editId="2D3B0B43">
            <wp:extent cx="5761990" cy="3494195"/>
            <wp:effectExtent l="0" t="0" r="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a:stretch/>
                  </pic:blipFill>
                  <pic:spPr bwMode="auto">
                    <a:xfrm>
                      <a:off x="0" y="0"/>
                      <a:ext cx="5761990" cy="3494195"/>
                    </a:xfrm>
                    <a:prstGeom prst="rect">
                      <a:avLst/>
                    </a:prstGeom>
                    <a:ln>
                      <a:noFill/>
                    </a:ln>
                    <a:extLst>
                      <a:ext uri="{53640926-AAD7-44D8-BBD7-CCE9431645EC}">
                        <a14:shadowObscured xmlns:a14="http://schemas.microsoft.com/office/drawing/2010/main"/>
                      </a:ext>
                    </a:extLst>
                  </pic:spPr>
                </pic:pic>
              </a:graphicData>
            </a:graphic>
          </wp:inline>
        </w:drawing>
      </w:r>
    </w:p>
    <w:p w14:paraId="2D494C43" w14:textId="77777777" w:rsidR="00923A3E" w:rsidRDefault="00923A3E" w:rsidP="00B84AED">
      <w:pPr>
        <w:pStyle w:val="Standard-BlockCharCharChar"/>
      </w:pPr>
      <w:r>
        <w:t xml:space="preserve">Click on </w:t>
      </w:r>
      <w:r w:rsidRPr="000F63C0">
        <w:rPr>
          <w:rStyle w:val="ButtonsZchn"/>
        </w:rPr>
        <w:t>next &gt;</w:t>
      </w:r>
      <w:r>
        <w:t xml:space="preserve"> once you have specified everything.</w:t>
      </w:r>
    </w:p>
    <w:p w14:paraId="353B98A3" w14:textId="176C7A9A" w:rsidR="004856A4" w:rsidRDefault="00B31C36" w:rsidP="00B84AED">
      <w:pPr>
        <w:pStyle w:val="Standard-BlockCharCharChar"/>
        <w:rPr>
          <w:lang w:val="en-GB"/>
        </w:rPr>
      </w:pPr>
      <w:r w:rsidRPr="00B31C36">
        <w:rPr>
          <w:u w:val="single"/>
          <w:lang w:val="en-GB"/>
        </w:rPr>
        <w:t xml:space="preserve">Step </w:t>
      </w:r>
      <w:r>
        <w:rPr>
          <w:u w:val="single"/>
          <w:lang w:val="en-GB"/>
        </w:rPr>
        <w:t>2</w:t>
      </w:r>
      <w:r w:rsidRPr="000F63C0">
        <w:rPr>
          <w:lang w:val="en-GB"/>
        </w:rPr>
        <w:t xml:space="preserve">: </w:t>
      </w:r>
      <w:r w:rsidR="004856A4" w:rsidRPr="000F63C0">
        <w:rPr>
          <w:rStyle w:val="RefsZchn"/>
        </w:rPr>
        <w:t>“Transcription(s)”</w:t>
      </w:r>
    </w:p>
    <w:p w14:paraId="7BC66860" w14:textId="1D2F0464" w:rsidR="00B31C36" w:rsidRDefault="00B31C36" w:rsidP="00B84AED">
      <w:pPr>
        <w:pStyle w:val="Standard-BlockCharCharChar"/>
      </w:pPr>
      <w:r w:rsidRPr="000F63C0">
        <w:t>Select FOLKER transcriptions to be included in the corpus</w:t>
      </w:r>
      <w:r w:rsidR="006864E4">
        <w:t xml:space="preserve">. For this, tick/untick the trancriptions from the first colum </w:t>
      </w:r>
      <w:r w:rsidR="006864E4" w:rsidRPr="006864E4">
        <w:rPr>
          <w:rStyle w:val="RefsZchn"/>
        </w:rPr>
        <w:t>“Include”</w:t>
      </w:r>
      <w:r w:rsidR="006864E4" w:rsidRPr="006864E4">
        <w:t>:</w:t>
      </w:r>
    </w:p>
    <w:p w14:paraId="46CB8A02" w14:textId="42140329" w:rsidR="00B31C36" w:rsidRDefault="004856A4" w:rsidP="000F63C0">
      <w:pPr>
        <w:pStyle w:val="GraphikFormat"/>
        <w:rPr>
          <w:lang w:val="en-GB"/>
        </w:rPr>
      </w:pPr>
      <w:r>
        <w:rPr>
          <w:noProof/>
          <w:lang w:eastAsia="de-DE"/>
        </w:rPr>
        <mc:AlternateContent>
          <mc:Choice Requires="wps">
            <w:drawing>
              <wp:anchor distT="0" distB="0" distL="114300" distR="114300" simplePos="0" relativeHeight="251875328" behindDoc="0" locked="0" layoutInCell="1" allowOverlap="1" wp14:anchorId="325044DD" wp14:editId="14CCB927">
                <wp:simplePos x="0" y="0"/>
                <wp:positionH relativeFrom="column">
                  <wp:posOffset>3215005</wp:posOffset>
                </wp:positionH>
                <wp:positionV relativeFrom="paragraph">
                  <wp:posOffset>2355850</wp:posOffset>
                </wp:positionV>
                <wp:extent cx="0" cy="372110"/>
                <wp:effectExtent l="114300" t="0" r="95250" b="66040"/>
                <wp:wrapNone/>
                <wp:docPr id="179"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1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FAF47E" id="Line 34"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3.15pt,185.5pt" to="253.15pt,2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" strokecolor="red" strokeweight="4.5pt">
                <v:stroke endarrow="block"/>
              </v:line>
            </w:pict>
          </mc:Fallback>
        </mc:AlternateContent>
      </w:r>
      <w:r w:rsidRPr="00B43811">
        <w:rPr>
          <w:noProof/>
          <w:lang w:eastAsia="de-DE"/>
        </w:rPr>
        <mc:AlternateContent>
          <mc:Choice Requires="wps">
            <w:drawing>
              <wp:anchor distT="0" distB="0" distL="114300" distR="114300" simplePos="0" relativeHeight="251872256" behindDoc="0" locked="0" layoutInCell="1" allowOverlap="1" wp14:anchorId="4417B178" wp14:editId="506739C3">
                <wp:simplePos x="0" y="0"/>
                <wp:positionH relativeFrom="column">
                  <wp:posOffset>1348105</wp:posOffset>
                </wp:positionH>
                <wp:positionV relativeFrom="paragraph">
                  <wp:posOffset>441325</wp:posOffset>
                </wp:positionV>
                <wp:extent cx="4286250" cy="285750"/>
                <wp:effectExtent l="0" t="0" r="19050" b="19050"/>
                <wp:wrapNone/>
                <wp:docPr id="176" name="Rechteck 176"/>
                <wp:cNvGraphicFramePr/>
                <a:graphic xmlns:a="http://schemas.openxmlformats.org/drawingml/2006/main">
                  <a:graphicData uri="http://schemas.microsoft.com/office/word/2010/wordprocessingShape">
                    <wps:wsp>
                      <wps:cNvSpPr/>
                      <wps:spPr>
                        <a:xfrm>
                          <a:off x="0" y="0"/>
                          <a:ext cx="4286250" cy="28575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E4A9E" id="Rechteck 176" o:spid="_x0000_s1026" style="position:absolute;margin-left:106.15pt;margin-top:34.75pt;width:337.5pt;height:22.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" filled="f" strokecolor="red" strokeweight="1.5pt"/>
            </w:pict>
          </mc:Fallback>
        </mc:AlternateContent>
      </w:r>
      <w:r w:rsidR="00B43811">
        <w:rPr>
          <w:noProof/>
          <w:lang w:eastAsia="de-DE"/>
        </w:rPr>
        <w:drawing>
          <wp:inline distT="0" distB="0" distL="0" distR="0" wp14:anchorId="57F71F12" wp14:editId="3E6FD97E">
            <wp:extent cx="5760720" cy="2942830"/>
            <wp:effectExtent l="0" t="0" r="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942830"/>
                    </a:xfrm>
                    <a:prstGeom prst="rect">
                      <a:avLst/>
                    </a:prstGeom>
                  </pic:spPr>
                </pic:pic>
              </a:graphicData>
            </a:graphic>
          </wp:inline>
        </w:drawing>
      </w:r>
    </w:p>
    <w:p w14:paraId="4C3BB0C6" w14:textId="28D55EF1" w:rsidR="00923A3E" w:rsidRDefault="004856A4" w:rsidP="00B84AED">
      <w:pPr>
        <w:pStyle w:val="Standard-BlockCharCharChar"/>
        <w:rPr>
          <w:u w:val="single"/>
        </w:rPr>
      </w:pPr>
      <w:r>
        <w:t xml:space="preserve">Click on </w:t>
      </w:r>
      <w:r w:rsidRPr="00CD7056">
        <w:rPr>
          <w:rStyle w:val="ButtonsZchn"/>
        </w:rPr>
        <w:t>next &gt;</w:t>
      </w:r>
      <w:r>
        <w:t xml:space="preserve"> once you have specified everything.</w:t>
      </w:r>
    </w:p>
    <w:p w14:paraId="31800F7F" w14:textId="53785BEC" w:rsidR="004856A4" w:rsidRDefault="00E343D8" w:rsidP="00B84AED">
      <w:pPr>
        <w:pStyle w:val="Standard-BlockCharCharChar"/>
        <w:rPr>
          <w:lang w:val="en-GB"/>
        </w:rPr>
      </w:pPr>
      <w:r w:rsidRPr="00B31C36">
        <w:rPr>
          <w:u w:val="single"/>
          <w:lang w:val="en-GB"/>
        </w:rPr>
        <w:t xml:space="preserve">Step </w:t>
      </w:r>
      <w:r>
        <w:rPr>
          <w:u w:val="single"/>
          <w:lang w:val="en-GB"/>
        </w:rPr>
        <w:t>3</w:t>
      </w:r>
      <w:r w:rsidRPr="000F63C0">
        <w:rPr>
          <w:lang w:val="en-GB"/>
        </w:rPr>
        <w:t xml:space="preserve">: </w:t>
      </w:r>
      <w:r w:rsidR="004856A4" w:rsidRPr="000F63C0">
        <w:rPr>
          <w:rStyle w:val="RefsZchn"/>
        </w:rPr>
        <w:t>“Parameters”</w:t>
      </w:r>
    </w:p>
    <w:p w14:paraId="6A5421BD" w14:textId="23353DD3" w:rsidR="00F873BA" w:rsidRDefault="00E343D8" w:rsidP="00B84AED">
      <w:pPr>
        <w:pStyle w:val="Standard-BlockCharCharChar"/>
      </w:pPr>
      <w:r w:rsidRPr="000F63C0">
        <w:t>Select where EXAKT should write EXMARaLDA transcriptions</w:t>
      </w:r>
      <w:r w:rsidR="001A550C">
        <w:t xml:space="preserve"> (you can either have the file written </w:t>
      </w:r>
      <w:r w:rsidR="001A550C" w:rsidRPr="001A550C">
        <w:rPr>
          <w:rStyle w:val="RefsZchn"/>
        </w:rPr>
        <w:t>“…to a separate directory”</w:t>
      </w:r>
      <w:r w:rsidR="001A550C">
        <w:t xml:space="preserve"> or </w:t>
      </w:r>
      <w:r w:rsidR="001A550C" w:rsidRPr="001A550C">
        <w:rPr>
          <w:rStyle w:val="RefsZchn"/>
        </w:rPr>
        <w:t xml:space="preserve">“…to the same directory </w:t>
      </w:r>
      <w:r w:rsidR="001A550C" w:rsidRPr="001A550C">
        <w:rPr>
          <w:rStyle w:val="RefsZchn"/>
        </w:rPr>
        <w:lastRenderedPageBreak/>
        <w:t>as the original file”</w:t>
      </w:r>
      <w:r w:rsidR="001A550C">
        <w:t xml:space="preserve">, you can also </w:t>
      </w:r>
      <w:r w:rsidR="001A550C" w:rsidRPr="001A550C">
        <w:rPr>
          <w:rStyle w:val="RefsZchn"/>
        </w:rPr>
        <w:t>“Generate Basic Transcriptions”</w:t>
      </w:r>
      <w:r w:rsidR="001A550C">
        <w:t xml:space="preserve"> it you tick the box). </w:t>
      </w:r>
    </w:p>
    <w:p w14:paraId="389F4659" w14:textId="152EDEBC" w:rsidR="00E343D8" w:rsidRDefault="004856A4" w:rsidP="000F63C0">
      <w:pPr>
        <w:pStyle w:val="GraphikFormat"/>
        <w:rPr>
          <w:lang w:val="en-GB"/>
        </w:rPr>
      </w:pPr>
      <w:r>
        <w:rPr>
          <w:noProof/>
          <w:lang w:eastAsia="de-DE"/>
        </w:rPr>
        <mc:AlternateContent>
          <mc:Choice Requires="wps">
            <w:drawing>
              <wp:anchor distT="0" distB="0" distL="114300" distR="114300" simplePos="0" relativeHeight="251881472" behindDoc="0" locked="0" layoutInCell="1" allowOverlap="1" wp14:anchorId="0945B2AB" wp14:editId="65887E60">
                <wp:simplePos x="0" y="0"/>
                <wp:positionH relativeFrom="column">
                  <wp:posOffset>3195955</wp:posOffset>
                </wp:positionH>
                <wp:positionV relativeFrom="paragraph">
                  <wp:posOffset>2872105</wp:posOffset>
                </wp:positionV>
                <wp:extent cx="0" cy="372110"/>
                <wp:effectExtent l="114300" t="0" r="95250" b="66040"/>
                <wp:wrapNone/>
                <wp:docPr id="181"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1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700D0" id="Line 34" o:spid="_x0000_s1026" style="position:absolute;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1.65pt,226.15pt" to="251.65pt,2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" strokecolor="red" strokeweight="4.5pt">
                <v:stroke endarrow="block"/>
              </v:line>
            </w:pict>
          </mc:Fallback>
        </mc:AlternateContent>
      </w:r>
      <w:r w:rsidRPr="00B43811">
        <w:rPr>
          <w:noProof/>
          <w:lang w:eastAsia="de-DE"/>
        </w:rPr>
        <mc:AlternateContent>
          <mc:Choice Requires="wps">
            <w:drawing>
              <wp:anchor distT="0" distB="0" distL="114300" distR="114300" simplePos="0" relativeHeight="251878400" behindDoc="0" locked="0" layoutInCell="1" allowOverlap="1" wp14:anchorId="12C78D58" wp14:editId="6D6936BE">
                <wp:simplePos x="0" y="0"/>
                <wp:positionH relativeFrom="column">
                  <wp:posOffset>1357630</wp:posOffset>
                </wp:positionH>
                <wp:positionV relativeFrom="paragraph">
                  <wp:posOffset>528954</wp:posOffset>
                </wp:positionV>
                <wp:extent cx="4438650" cy="981075"/>
                <wp:effectExtent l="0" t="0" r="19050" b="28575"/>
                <wp:wrapNone/>
                <wp:docPr id="180" name="Rechteck 180"/>
                <wp:cNvGraphicFramePr/>
                <a:graphic xmlns:a="http://schemas.openxmlformats.org/drawingml/2006/main">
                  <a:graphicData uri="http://schemas.microsoft.com/office/word/2010/wordprocessingShape">
                    <wps:wsp>
                      <wps:cNvSpPr/>
                      <wps:spPr>
                        <a:xfrm>
                          <a:off x="0" y="0"/>
                          <a:ext cx="4438650" cy="981075"/>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9941D" id="Rechteck 180" o:spid="_x0000_s1026" style="position:absolute;margin-left:106.9pt;margin-top:41.65pt;width:349.5pt;height:77.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" filled="f" strokecolor="red" strokeweight="1.5pt"/>
            </w:pict>
          </mc:Fallback>
        </mc:AlternateContent>
      </w:r>
      <w:r w:rsidR="00E343D8">
        <w:rPr>
          <w:noProof/>
          <w:lang w:eastAsia="de-DE"/>
        </w:rPr>
        <w:drawing>
          <wp:inline distT="0" distB="0" distL="0" distR="0" wp14:anchorId="63F79C73" wp14:editId="2D39D446">
            <wp:extent cx="5760720" cy="3502611"/>
            <wp:effectExtent l="0" t="0" r="0" b="317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502611"/>
                    </a:xfrm>
                    <a:prstGeom prst="rect">
                      <a:avLst/>
                    </a:prstGeom>
                  </pic:spPr>
                </pic:pic>
              </a:graphicData>
            </a:graphic>
          </wp:inline>
        </w:drawing>
      </w:r>
    </w:p>
    <w:p w14:paraId="1AD4E248" w14:textId="06AE75D3" w:rsidR="00923A3E" w:rsidRDefault="00923A3E" w:rsidP="00B84AED">
      <w:pPr>
        <w:pStyle w:val="Standard-BlockCharCharChar"/>
      </w:pPr>
      <w:r w:rsidRPr="001A550C">
        <w:t xml:space="preserve">If </w:t>
      </w:r>
      <w:r>
        <w:t xml:space="preserve">you now click on </w:t>
      </w:r>
      <w:r w:rsidRPr="000F63C0">
        <w:rPr>
          <w:rStyle w:val="ButtonsZchn"/>
        </w:rPr>
        <w:t>finish</w:t>
      </w:r>
      <w:r w:rsidR="001A550C">
        <w:t xml:space="preserve">, </w:t>
      </w:r>
      <w:r>
        <w:t xml:space="preserve">your corpus will be created, saved under the name you specified in </w:t>
      </w:r>
      <w:r w:rsidR="004856A4">
        <w:t>S</w:t>
      </w:r>
      <w:r>
        <w:t>tep 1 and loaded in EXAKT.</w:t>
      </w:r>
    </w:p>
    <w:p w14:paraId="29242D08" w14:textId="77777777" w:rsidR="004856A4" w:rsidRPr="00F873BA" w:rsidRDefault="004856A4" w:rsidP="00B84AED">
      <w:pPr>
        <w:pStyle w:val="Standard-BlockCharCharChar"/>
      </w:pPr>
    </w:p>
    <w:p w14:paraId="73F9A92A" w14:textId="68FEA785" w:rsidR="00F530D1" w:rsidRPr="00BE2AA5" w:rsidRDefault="00F530D1" w:rsidP="00B47F4C">
      <w:pPr>
        <w:pStyle w:val="berschrift2"/>
        <w:rPr>
          <w:rFonts w:ascii="Times New Roman" w:hAnsi="Times New Roman" w:cs="Times New Roman"/>
          <w:color w:val="auto"/>
          <w:sz w:val="24"/>
          <w:szCs w:val="24"/>
          <w:lang w:val="en-GB" w:eastAsia="en-US"/>
        </w:rPr>
      </w:pPr>
      <w:bookmarkStart w:id="14" w:name="_Toc473127108"/>
      <w:r w:rsidRPr="00BE2AA5">
        <w:rPr>
          <w:rFonts w:ascii="Times New Roman" w:hAnsi="Times New Roman" w:cs="Times New Roman"/>
          <w:color w:val="auto"/>
          <w:sz w:val="24"/>
          <w:szCs w:val="24"/>
          <w:lang w:val="en-GB" w:eastAsia="en-US"/>
        </w:rPr>
        <w:t>Generating a corpus from CHAT transcriptions</w:t>
      </w:r>
      <w:bookmarkEnd w:id="14"/>
    </w:p>
    <w:p w14:paraId="18A6B957" w14:textId="7DF91AF0" w:rsidR="004856A4" w:rsidRDefault="00F530D1" w:rsidP="00B84AED">
      <w:pPr>
        <w:pStyle w:val="Standard-BlockCharCharChar"/>
      </w:pPr>
      <w:r>
        <w:t xml:space="preserve">Via </w:t>
      </w:r>
      <w:r w:rsidRPr="00D73071">
        <w:rPr>
          <w:rStyle w:val="Menufunction"/>
          <w:szCs w:val="20"/>
        </w:rPr>
        <w:t>File &gt; CHAT corpus...</w:t>
      </w:r>
      <w:r>
        <w:t xml:space="preserve"> you can start a wizard for creating an EXMARaLDA corpus from a set of CHAT transcriptions (CHAT is the file format written by the CLAN editor from the CHILDES system, see </w:t>
      </w:r>
      <w:hyperlink r:id="rId33" w:history="1">
        <w:r w:rsidRPr="00AB0BC3">
          <w:rPr>
            <w:color w:val="548DD4" w:themeColor="text2" w:themeTint="99"/>
            <w:u w:val="single"/>
          </w:rPr>
          <w:t>http://childes.psy.cmu.edu/</w:t>
        </w:r>
      </w:hyperlink>
      <w:r>
        <w:t>)</w:t>
      </w:r>
      <w:r w:rsidRPr="00B31C36">
        <w:t xml:space="preserve">. </w:t>
      </w:r>
      <w:r>
        <w:t xml:space="preserve">The wizard works in a similar fashion to the one described in the previous section. </w:t>
      </w:r>
    </w:p>
    <w:p w14:paraId="08B1FE38" w14:textId="77777777" w:rsidR="00BE2AA5" w:rsidRDefault="00BE2AA5" w:rsidP="00B84AED">
      <w:pPr>
        <w:pStyle w:val="Standard-BlockCharCharChar"/>
      </w:pPr>
    </w:p>
    <w:p w14:paraId="2ECB1137" w14:textId="4779AEAC" w:rsidR="00DE1553" w:rsidRPr="00BE2AA5" w:rsidRDefault="00DE1553" w:rsidP="00B47F4C">
      <w:pPr>
        <w:pStyle w:val="berschrift2"/>
        <w:rPr>
          <w:rFonts w:ascii="Times New Roman" w:hAnsi="Times New Roman" w:cs="Times New Roman"/>
          <w:color w:val="auto"/>
          <w:sz w:val="24"/>
          <w:szCs w:val="24"/>
          <w:lang w:val="en-GB" w:eastAsia="en-US"/>
        </w:rPr>
      </w:pPr>
      <w:bookmarkStart w:id="15" w:name="_Toc473127109"/>
      <w:r w:rsidRPr="00BE2AA5">
        <w:rPr>
          <w:rFonts w:ascii="Times New Roman" w:hAnsi="Times New Roman" w:cs="Times New Roman"/>
          <w:color w:val="auto"/>
          <w:sz w:val="24"/>
          <w:szCs w:val="24"/>
          <w:lang w:val="en-GB" w:eastAsia="en-US"/>
        </w:rPr>
        <w:t>Generating a corpus from ELAN annotation files</w:t>
      </w:r>
      <w:bookmarkEnd w:id="15"/>
    </w:p>
    <w:p w14:paraId="3F60244D" w14:textId="588B7215" w:rsidR="00DE1553" w:rsidRDefault="00DE1553" w:rsidP="00B84AED">
      <w:pPr>
        <w:pStyle w:val="Standard-BlockCharCharChar"/>
      </w:pPr>
      <w:r>
        <w:t xml:space="preserve">Via </w:t>
      </w:r>
      <w:r w:rsidRPr="00AB0BC3">
        <w:rPr>
          <w:rStyle w:val="Menufunction"/>
          <w:szCs w:val="20"/>
        </w:rPr>
        <w:t>File &gt; ELAN corpus...</w:t>
      </w:r>
      <w:r>
        <w:t xml:space="preserve"> you can start a wizard for creating an EXMARaLDA corpus from a set of ELAN annotation files (see </w:t>
      </w:r>
      <w:hyperlink r:id="rId34" w:history="1">
        <w:r w:rsidR="00CC0CF6" w:rsidRPr="00AB0BC3">
          <w:rPr>
            <w:color w:val="548DD4" w:themeColor="text2" w:themeTint="99"/>
            <w:u w:val="single"/>
          </w:rPr>
          <w:t>http://tla.mpi.nl/tools/tla-tools/elan/</w:t>
        </w:r>
      </w:hyperlink>
      <w:r>
        <w:t>)</w:t>
      </w:r>
      <w:r w:rsidRPr="00B31C36">
        <w:t xml:space="preserve">. </w:t>
      </w:r>
      <w:r>
        <w:t xml:space="preserve">The wizard works in a similar fashion to the one described </w:t>
      </w:r>
      <w:r w:rsidR="00070BDB">
        <w:t>above</w:t>
      </w:r>
      <w:r>
        <w:t xml:space="preserve">. </w:t>
      </w:r>
    </w:p>
    <w:p w14:paraId="2F725A60" w14:textId="77777777" w:rsidR="00BE2AA5" w:rsidRDefault="00BE2AA5" w:rsidP="00B84AED">
      <w:pPr>
        <w:pStyle w:val="Standard-BlockCharCharChar"/>
      </w:pPr>
    </w:p>
    <w:p w14:paraId="2A881B36" w14:textId="1DDB1AA6" w:rsidR="00EA4C28" w:rsidRPr="00BE2AA5" w:rsidRDefault="00EA4C28" w:rsidP="00B47F4C">
      <w:pPr>
        <w:pStyle w:val="berschrift2"/>
        <w:rPr>
          <w:rFonts w:ascii="Times New Roman" w:hAnsi="Times New Roman" w:cs="Times New Roman"/>
          <w:color w:val="auto"/>
          <w:sz w:val="24"/>
          <w:szCs w:val="24"/>
          <w:lang w:val="en-GB" w:eastAsia="en-US"/>
        </w:rPr>
      </w:pPr>
      <w:bookmarkStart w:id="16" w:name="_Toc473127110"/>
      <w:r w:rsidRPr="00BE2AA5">
        <w:rPr>
          <w:rFonts w:ascii="Times New Roman" w:hAnsi="Times New Roman" w:cs="Times New Roman"/>
          <w:color w:val="auto"/>
          <w:sz w:val="24"/>
          <w:szCs w:val="24"/>
          <w:lang w:val="en-GB" w:eastAsia="en-US"/>
        </w:rPr>
        <w:lastRenderedPageBreak/>
        <w:t>Generating a corpus from Transcriber files</w:t>
      </w:r>
      <w:bookmarkEnd w:id="16"/>
    </w:p>
    <w:p w14:paraId="17647607" w14:textId="559FFB93" w:rsidR="00EA4C28" w:rsidRDefault="00EA4C28" w:rsidP="00B84AED">
      <w:pPr>
        <w:pStyle w:val="Standard-BlockCharCharChar"/>
        <w:rPr>
          <w:lang w:val="en-GB"/>
        </w:rPr>
      </w:pPr>
      <w:r>
        <w:t xml:space="preserve">Via </w:t>
      </w:r>
      <w:r w:rsidRPr="00AB0BC3">
        <w:rPr>
          <w:rStyle w:val="Menufunction"/>
          <w:szCs w:val="20"/>
        </w:rPr>
        <w:t>File &gt; Transcriber corpus...</w:t>
      </w:r>
      <w:r>
        <w:t xml:space="preserve"> you can start a wizard for creating an EXMARaLDA corpus from a set of Transcriber files (</w:t>
      </w:r>
      <w:hyperlink r:id="rId35" w:history="1">
        <w:r w:rsidRPr="00AB0BC3">
          <w:rPr>
            <w:color w:val="548DD4" w:themeColor="text2" w:themeTint="99"/>
            <w:u w:val="single"/>
          </w:rPr>
          <w:t>http://trans.sourceforge.net/</w:t>
        </w:r>
      </w:hyperlink>
      <w:r>
        <w:t>)</w:t>
      </w:r>
      <w:r w:rsidRPr="00B31C36">
        <w:t xml:space="preserve">. </w:t>
      </w:r>
      <w:r>
        <w:t>The wizard works in a similar fashion to the one described above.</w:t>
      </w:r>
    </w:p>
    <w:p w14:paraId="04109DB9" w14:textId="77777777" w:rsidR="00EA4C28" w:rsidRPr="00F530D1" w:rsidRDefault="00EA4C28" w:rsidP="00F530D1">
      <w:pPr>
        <w:rPr>
          <w:lang w:val="en-GB"/>
        </w:rPr>
        <w:sectPr w:rsidR="00EA4C28" w:rsidRPr="00F530D1" w:rsidSect="0080396D">
          <w:pgSz w:w="11906" w:h="16838"/>
          <w:pgMar w:top="1417" w:right="1134" w:bottom="1134" w:left="1417" w:header="708" w:footer="708" w:gutter="0"/>
          <w:cols w:space="708"/>
          <w:docGrid w:linePitch="360"/>
        </w:sectPr>
      </w:pPr>
    </w:p>
    <w:p w14:paraId="0C7F7802" w14:textId="02A42B40" w:rsidR="00B00309" w:rsidRPr="00BE2AA5" w:rsidRDefault="00004249" w:rsidP="00BE4181">
      <w:pPr>
        <w:pStyle w:val="berschrift1"/>
        <w:spacing w:before="0"/>
        <w:rPr>
          <w:lang w:val="en-US" w:eastAsia="en-US"/>
        </w:rPr>
      </w:pPr>
      <w:bookmarkStart w:id="17" w:name="_Toc473127111"/>
      <w:r w:rsidRPr="00BE2AA5">
        <w:rPr>
          <w:lang w:val="en-US" w:eastAsia="en-US"/>
        </w:rPr>
        <w:t>WORKING WITH</w:t>
      </w:r>
      <w:r w:rsidR="00B00309" w:rsidRPr="00BE2AA5">
        <w:rPr>
          <w:lang w:val="en-US" w:eastAsia="en-US"/>
        </w:rPr>
        <w:t xml:space="preserve"> CONCORDANCE</w:t>
      </w:r>
      <w:r w:rsidRPr="00BE2AA5">
        <w:rPr>
          <w:lang w:val="en-US" w:eastAsia="en-US"/>
        </w:rPr>
        <w:t>S</w:t>
      </w:r>
      <w:bookmarkEnd w:id="17"/>
    </w:p>
    <w:p w14:paraId="112BA83D" w14:textId="7B272E98" w:rsidR="00B00309" w:rsidRPr="00BE2AA5" w:rsidRDefault="00004249" w:rsidP="00B47F4C">
      <w:pPr>
        <w:pStyle w:val="berschrift2"/>
        <w:rPr>
          <w:rFonts w:ascii="Times New Roman" w:hAnsi="Times New Roman" w:cs="Times New Roman"/>
          <w:color w:val="auto"/>
          <w:sz w:val="24"/>
          <w:szCs w:val="24"/>
          <w:lang w:val="en-GB" w:eastAsia="en-US"/>
        </w:rPr>
      </w:pPr>
      <w:bookmarkStart w:id="18" w:name="_Toc473127112"/>
      <w:r w:rsidRPr="00BE2AA5">
        <w:rPr>
          <w:rFonts w:ascii="Times New Roman" w:hAnsi="Times New Roman" w:cs="Times New Roman"/>
          <w:color w:val="auto"/>
          <w:sz w:val="24"/>
          <w:szCs w:val="24"/>
          <w:lang w:val="en-GB" w:eastAsia="en-US"/>
        </w:rPr>
        <w:t>Creating a new concordance</w:t>
      </w:r>
      <w:bookmarkEnd w:id="18"/>
    </w:p>
    <w:p w14:paraId="52E1F8E3" w14:textId="37025A0A" w:rsidR="00B00309" w:rsidRDefault="00B00309" w:rsidP="00B84AED">
      <w:pPr>
        <w:pStyle w:val="Standard-BlockCharCharChar"/>
      </w:pPr>
      <w:r>
        <w:t>Once you’ve successfully opened or generated a corpus, EXAKT will display this corpus in the left upper corner of the screen:</w:t>
      </w:r>
      <w:r w:rsidR="006D7C8D">
        <w:t xml:space="preserve"> </w:t>
      </w:r>
    </w:p>
    <w:p w14:paraId="2B1BC661" w14:textId="1CCD52F2" w:rsidR="00B00309" w:rsidRDefault="00580BB1" w:rsidP="00B84AED">
      <w:pPr>
        <w:pStyle w:val="Standard-BlockCharCharChar"/>
        <w:rPr>
          <w:lang w:val="en-GB"/>
        </w:rPr>
      </w:pPr>
      <w:r>
        <w:rPr>
          <w:lang w:val="de-DE" w:eastAsia="de-DE" w:bidi="ar-SA"/>
        </w:rPr>
        <mc:AlternateContent>
          <mc:Choice Requires="wps">
            <w:drawing>
              <wp:anchor distT="0" distB="0" distL="114300" distR="114300" simplePos="0" relativeHeight="251815936" behindDoc="1" locked="0" layoutInCell="1" allowOverlap="1" wp14:anchorId="48DF4FFB" wp14:editId="629C2DE7">
                <wp:simplePos x="0" y="0"/>
                <wp:positionH relativeFrom="column">
                  <wp:posOffset>-6985</wp:posOffset>
                </wp:positionH>
                <wp:positionV relativeFrom="paragraph">
                  <wp:posOffset>275590</wp:posOffset>
                </wp:positionV>
                <wp:extent cx="5560695" cy="2604770"/>
                <wp:effectExtent l="0" t="0" r="1905" b="5080"/>
                <wp:wrapTight wrapText="bothSides">
                  <wp:wrapPolygon edited="0">
                    <wp:start x="0" y="0"/>
                    <wp:lineTo x="0" y="21484"/>
                    <wp:lineTo x="21533" y="21484"/>
                    <wp:lineTo x="21533" y="0"/>
                    <wp:lineTo x="0" y="0"/>
                  </wp:wrapPolygon>
                </wp:wrapTight>
                <wp:docPr id="128" name="Rechteck 128"/>
                <wp:cNvGraphicFramePr/>
                <a:graphic xmlns:a="http://schemas.openxmlformats.org/drawingml/2006/main">
                  <a:graphicData uri="http://schemas.microsoft.com/office/word/2010/wordprocessingShape">
                    <wps:wsp>
                      <wps:cNvSpPr/>
                      <wps:spPr>
                        <a:xfrm>
                          <a:off x="0" y="0"/>
                          <a:ext cx="5560695" cy="2604770"/>
                        </a:xfrm>
                        <a:prstGeom prst="rect">
                          <a:avLst/>
                        </a:prstGeom>
                        <a:solidFill>
                          <a:schemeClr val="bg1">
                            <a:lumMod val="95000"/>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CD1AA" id="Rechteck 128" o:spid="_x0000_s1026" style="position:absolute;margin-left:-.55pt;margin-top:21.7pt;width:437.85pt;height:205.1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" fillcolor="#f2f2f2 [3052]" stroked="f" strokeweight="2pt">
                <v:fill opacity="19789f"/>
                <w10:wrap type="tight"/>
              </v:rect>
            </w:pict>
          </mc:Fallback>
        </mc:AlternateContent>
      </w:r>
      <w:r w:rsidR="00B2744E">
        <w:rPr>
          <w:lang w:val="de-DE" w:eastAsia="de-DE" w:bidi="ar-SA"/>
        </w:rPr>
        <mc:AlternateContent>
          <mc:Choice Requires="wps">
            <w:drawing>
              <wp:anchor distT="0" distB="0" distL="114300" distR="114300" simplePos="0" relativeHeight="251823104" behindDoc="0" locked="0" layoutInCell="1" allowOverlap="1" wp14:anchorId="1E915BDF" wp14:editId="285D52F6">
                <wp:simplePos x="0" y="0"/>
                <wp:positionH relativeFrom="column">
                  <wp:posOffset>627080</wp:posOffset>
                </wp:positionH>
                <wp:positionV relativeFrom="paragraph">
                  <wp:posOffset>638906</wp:posOffset>
                </wp:positionV>
                <wp:extent cx="983412" cy="577970"/>
                <wp:effectExtent l="19050" t="19050" r="83820" b="50800"/>
                <wp:wrapNone/>
                <wp:docPr id="8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3412" cy="57797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2C36F3" id="Line 4"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4pt,50.3pt" to="126.85pt,9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" strokecolor="red" strokeweight="4.5pt">
                <v:stroke endarrow="block"/>
              </v:line>
            </w:pict>
          </mc:Fallback>
        </mc:AlternateContent>
      </w:r>
      <w:r w:rsidR="009F06B4">
        <w:rPr>
          <w:lang w:val="de-DE" w:eastAsia="de-DE" w:bidi="ar-SA"/>
        </w:rPr>
        <w:drawing>
          <wp:anchor distT="0" distB="0" distL="114300" distR="114300" simplePos="0" relativeHeight="251803648" behindDoc="0" locked="0" layoutInCell="1" allowOverlap="1" wp14:anchorId="0A05762E" wp14:editId="08BF9D9E">
            <wp:simplePos x="0" y="0"/>
            <wp:positionH relativeFrom="column">
              <wp:posOffset>1551305</wp:posOffset>
            </wp:positionH>
            <wp:positionV relativeFrom="paragraph">
              <wp:posOffset>1040765</wp:posOffset>
            </wp:positionV>
            <wp:extent cx="2777490" cy="2725420"/>
            <wp:effectExtent l="0" t="0" r="3810" b="0"/>
            <wp:wrapTight wrapText="bothSides">
              <wp:wrapPolygon edited="0">
                <wp:start x="0" y="0"/>
                <wp:lineTo x="0" y="21439"/>
                <wp:lineTo x="21481" y="21439"/>
                <wp:lineTo x="21481" y="0"/>
                <wp:lineTo x="0" y="0"/>
              </wp:wrapPolygon>
            </wp:wrapTight>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777490" cy="2725420"/>
                    </a:xfrm>
                    <a:prstGeom prst="rect">
                      <a:avLst/>
                    </a:prstGeom>
                  </pic:spPr>
                </pic:pic>
              </a:graphicData>
            </a:graphic>
            <wp14:sizeRelH relativeFrom="page">
              <wp14:pctWidth>0</wp14:pctWidth>
            </wp14:sizeRelH>
            <wp14:sizeRelV relativeFrom="page">
              <wp14:pctHeight>0</wp14:pctHeight>
            </wp14:sizeRelV>
          </wp:anchor>
        </w:drawing>
      </w:r>
      <w:r w:rsidR="009F06B4">
        <w:rPr>
          <w:lang w:val="de-DE" w:eastAsia="de-DE" w:bidi="ar-SA"/>
        </w:rPr>
        <w:drawing>
          <wp:anchor distT="0" distB="0" distL="114300" distR="114300" simplePos="0" relativeHeight="251451392" behindDoc="1" locked="0" layoutInCell="1" allowOverlap="1" wp14:anchorId="01AC0339" wp14:editId="50945B18">
            <wp:simplePos x="0" y="0"/>
            <wp:positionH relativeFrom="column">
              <wp:posOffset>-3810</wp:posOffset>
            </wp:positionH>
            <wp:positionV relativeFrom="paragraph">
              <wp:posOffset>276860</wp:posOffset>
            </wp:positionV>
            <wp:extent cx="5760720" cy="3302635"/>
            <wp:effectExtent l="0" t="0" r="0" b="0"/>
            <wp:wrapTight wrapText="bothSides">
              <wp:wrapPolygon edited="0">
                <wp:start x="0" y="0"/>
                <wp:lineTo x="0" y="21430"/>
                <wp:lineTo x="21500" y="21430"/>
                <wp:lineTo x="21500" y="0"/>
                <wp:lineTo x="0" y="0"/>
              </wp:wrapPolygon>
            </wp:wrapTight>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302635"/>
                    </a:xfrm>
                    <a:prstGeom prst="rect">
                      <a:avLst/>
                    </a:prstGeom>
                    <a:effectLst>
                      <a:glow>
                        <a:schemeClr val="accent1">
                          <a:alpha val="46000"/>
                        </a:schemeClr>
                      </a:glow>
                    </a:effectLst>
                  </pic:spPr>
                </pic:pic>
              </a:graphicData>
            </a:graphic>
            <wp14:sizeRelH relativeFrom="page">
              <wp14:pctWidth>0</wp14:pctWidth>
            </wp14:sizeRelH>
            <wp14:sizeRelV relativeFrom="page">
              <wp14:pctHeight>0</wp14:pctHeight>
            </wp14:sizeRelV>
          </wp:anchor>
        </w:drawing>
      </w:r>
    </w:p>
    <w:p w14:paraId="0C7421A0" w14:textId="77777777" w:rsidR="006D7C8D" w:rsidRDefault="006D7C8D" w:rsidP="00B84AED">
      <w:pPr>
        <w:pStyle w:val="Standard-BlockCharCharChar"/>
      </w:pPr>
    </w:p>
    <w:p w14:paraId="5E3AA7AD" w14:textId="77777777" w:rsidR="006D7C8D" w:rsidRDefault="00B00309" w:rsidP="00B84AED">
      <w:pPr>
        <w:pStyle w:val="Standard-BlockCharCharChar"/>
      </w:pPr>
      <w:r>
        <w:t>It will also tell you how many transcriptions and how many segment chains the corpus contains.</w:t>
      </w:r>
    </w:p>
    <w:p w14:paraId="6396434A" w14:textId="667780CE" w:rsidR="00B00309" w:rsidRDefault="00C6188F" w:rsidP="00B84AED">
      <w:pPr>
        <w:pStyle w:val="Standard-BlockCharCharChar"/>
      </w:pPr>
      <w:r w:rsidRPr="006D7C8D">
        <w:rPr>
          <w:u w:val="single"/>
        </w:rPr>
        <w:t xml:space="preserve">Please </w:t>
      </w:r>
      <w:r w:rsidRPr="00D144E2">
        <w:rPr>
          <w:u w:val="single"/>
        </w:rPr>
        <w:t>n</w:t>
      </w:r>
      <w:r w:rsidR="00B00309" w:rsidRPr="006D7C8D">
        <w:rPr>
          <w:u w:val="single"/>
        </w:rPr>
        <w:t>ote</w:t>
      </w:r>
      <w:r w:rsidRPr="006D7C8D">
        <w:t xml:space="preserve">: </w:t>
      </w:r>
      <w:r w:rsidR="00B00309" w:rsidRPr="00D144E2">
        <w:t>you</w:t>
      </w:r>
      <w:r w:rsidR="00B00309">
        <w:t xml:space="preserve"> can have several different corpora opened in this list.</w:t>
      </w:r>
    </w:p>
    <w:p w14:paraId="475CD46E" w14:textId="09E63601" w:rsidR="00C833C0" w:rsidRDefault="00B00309" w:rsidP="00B84AED">
      <w:pPr>
        <w:pStyle w:val="Standard-BlockCharCharChar"/>
      </w:pPr>
      <w:r>
        <w:t xml:space="preserve">To create a new concordance for a given corpus, make sure that this corpus is selected in the corpus list, then click on </w:t>
      </w:r>
      <w:r w:rsidRPr="006D7C8D">
        <w:rPr>
          <w:rStyle w:val="Menufunction"/>
          <w:szCs w:val="20"/>
        </w:rPr>
        <w:t>Concordance &gt; New concordance</w:t>
      </w:r>
      <w:r w:rsidR="00337187" w:rsidRPr="00337187">
        <w:t>:</w:t>
      </w:r>
      <w:r w:rsidR="002B1648">
        <w:t xml:space="preserve"> </w:t>
      </w:r>
    </w:p>
    <w:p w14:paraId="240B8CD9" w14:textId="3BFD30F5" w:rsidR="00337187" w:rsidRDefault="00337187" w:rsidP="001E33F5">
      <w:pPr>
        <w:pStyle w:val="GraphikFormat"/>
      </w:pPr>
      <w:r w:rsidRPr="001E33F5">
        <w:rPr>
          <w:noProof/>
          <w:lang w:eastAsia="de-DE"/>
        </w:rPr>
        <w:drawing>
          <wp:inline distT="0" distB="0" distL="0" distR="0" wp14:anchorId="7B4BF3F4" wp14:editId="5C9D4447">
            <wp:extent cx="3179135" cy="1775638"/>
            <wp:effectExtent l="0" t="0" r="254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r="78465" b="80755"/>
                    <a:stretch/>
                  </pic:blipFill>
                  <pic:spPr bwMode="auto">
                    <a:xfrm>
                      <a:off x="0" y="0"/>
                      <a:ext cx="3186834" cy="1779938"/>
                    </a:xfrm>
                    <a:prstGeom prst="rect">
                      <a:avLst/>
                    </a:prstGeom>
                    <a:ln>
                      <a:noFill/>
                    </a:ln>
                    <a:extLst>
                      <a:ext uri="{53640926-AAD7-44D8-BBD7-CCE9431645EC}">
                        <a14:shadowObscured xmlns:a14="http://schemas.microsoft.com/office/drawing/2010/main"/>
                      </a:ext>
                    </a:extLst>
                  </pic:spPr>
                </pic:pic>
              </a:graphicData>
            </a:graphic>
          </wp:inline>
        </w:drawing>
      </w:r>
    </w:p>
    <w:p w14:paraId="5FB26C73" w14:textId="7B661864" w:rsidR="00337187" w:rsidRDefault="00337187" w:rsidP="00B84AED">
      <w:pPr>
        <w:pStyle w:val="Standard-BlockCharCharChar"/>
      </w:pPr>
      <w:r w:rsidRPr="00337187">
        <w:lastRenderedPageBreak/>
        <w:t>Normally, o</w:t>
      </w:r>
      <w:r>
        <w:t>ne such concordance is created automatically after you’ve opened a corpus:</w:t>
      </w:r>
    </w:p>
    <w:p w14:paraId="6CEB0276" w14:textId="005E0835" w:rsidR="00580BB1" w:rsidRDefault="00F530D1" w:rsidP="002C658A">
      <w:pPr>
        <w:jc w:val="center"/>
        <w:rPr>
          <w:lang w:val="en-GB"/>
        </w:rPr>
      </w:pPr>
      <w:r w:rsidRPr="00F530D1">
        <w:rPr>
          <w:lang w:val="en-GB"/>
        </w:rPr>
        <w:t xml:space="preserve"> </w:t>
      </w:r>
    </w:p>
    <w:p w14:paraId="622B5C19" w14:textId="41FA6E1A" w:rsidR="001E33F5" w:rsidRDefault="001E33F5" w:rsidP="001E33F5">
      <w:pPr>
        <w:pStyle w:val="GraphikFormat"/>
        <w:rPr>
          <w:lang w:val="en-GB"/>
        </w:rPr>
      </w:pPr>
      <w:r>
        <w:rPr>
          <w:noProof/>
          <w:lang w:eastAsia="de-DE"/>
        </w:rPr>
        <mc:AlternateContent>
          <mc:Choice Requires="wps">
            <w:drawing>
              <wp:anchor distT="0" distB="0" distL="114300" distR="114300" simplePos="0" relativeHeight="251910144" behindDoc="0" locked="0" layoutInCell="1" allowOverlap="1" wp14:anchorId="2329AE22" wp14:editId="214BCA06">
                <wp:simplePos x="0" y="0"/>
                <wp:positionH relativeFrom="column">
                  <wp:posOffset>1148080</wp:posOffset>
                </wp:positionH>
                <wp:positionV relativeFrom="paragraph">
                  <wp:posOffset>2386965</wp:posOffset>
                </wp:positionV>
                <wp:extent cx="1257300" cy="274320"/>
                <wp:effectExtent l="0" t="0" r="19050" b="11430"/>
                <wp:wrapNone/>
                <wp:docPr id="7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74320"/>
                        </a:xfrm>
                        <a:prstGeom prst="rect">
                          <a:avLst/>
                        </a:prstGeom>
                        <a:solidFill>
                          <a:srgbClr val="FFFFFF"/>
                        </a:solidFill>
                        <a:ln w="9525">
                          <a:solidFill>
                            <a:srgbClr val="000000"/>
                          </a:solidFill>
                          <a:miter lim="800000"/>
                          <a:headEnd/>
                          <a:tailEnd/>
                        </a:ln>
                      </wps:spPr>
                      <wps:txbx>
                        <w:txbxContent>
                          <w:p w14:paraId="222A2D2A" w14:textId="77777777" w:rsidR="00657E67" w:rsidRPr="006D7C8D" w:rsidRDefault="00657E67" w:rsidP="00134D8B">
                            <w:pPr>
                              <w:jc w:val="center"/>
                              <w:rPr>
                                <w:rFonts w:ascii="Times New Roman" w:hAnsi="Times New Roman"/>
                              </w:rPr>
                            </w:pPr>
                            <w:r w:rsidRPr="001E33F5">
                              <w:rPr>
                                <w:rFonts w:ascii="Times New Roman" w:hAnsi="Times New Roman"/>
                                <w:lang w:val="en-GB"/>
                              </w:rPr>
                              <w:t>Concordance</w:t>
                            </w:r>
                            <w:r w:rsidRPr="006D7C8D">
                              <w:rPr>
                                <w:rFonts w:ascii="Times New Roman" w:hAnsi="Times New Roman"/>
                              </w:rPr>
                              <w:t xml:space="preserve"> </w:t>
                            </w:r>
                            <w:r w:rsidRPr="001E33F5">
                              <w:rPr>
                                <w:rFonts w:ascii="Times New Roman" w:hAnsi="Times New Roman"/>
                                <w:lang w:val="en-GB"/>
                              </w:rPr>
                              <w:t>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29AE22" id="Text Box 9" o:spid="_x0000_s1029" type="#_x0000_t202" style="position:absolute;left:0;text-align:left;margin-left:90.4pt;margin-top:187.95pt;width:99pt;height:21.6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">
                <v:textbox>
                  <w:txbxContent>
                    <w:p w14:paraId="222A2D2A" w14:textId="77777777" w:rsidR="00657E67" w:rsidRPr="006D7C8D" w:rsidRDefault="00657E67" w:rsidP="00134D8B">
                      <w:pPr>
                        <w:jc w:val="center"/>
                        <w:rPr>
                          <w:rFonts w:ascii="Times New Roman" w:hAnsi="Times New Roman"/>
                        </w:rPr>
                      </w:pPr>
                      <w:r w:rsidRPr="001E33F5">
                        <w:rPr>
                          <w:rFonts w:ascii="Times New Roman" w:hAnsi="Times New Roman"/>
                          <w:lang w:val="en-GB"/>
                        </w:rPr>
                        <w:t>Concordance</w:t>
                      </w:r>
                      <w:r w:rsidRPr="006D7C8D">
                        <w:rPr>
                          <w:rFonts w:ascii="Times New Roman" w:hAnsi="Times New Roman"/>
                        </w:rPr>
                        <w:t xml:space="preserve"> </w:t>
                      </w:r>
                      <w:r w:rsidRPr="001E33F5">
                        <w:rPr>
                          <w:rFonts w:ascii="Times New Roman" w:hAnsi="Times New Roman"/>
                          <w:lang w:val="en-GB"/>
                        </w:rPr>
                        <w:t>list</w:t>
                      </w:r>
                    </w:p>
                  </w:txbxContent>
                </v:textbox>
              </v:shape>
            </w:pict>
          </mc:Fallback>
        </mc:AlternateContent>
      </w:r>
      <w:r>
        <w:rPr>
          <w:noProof/>
          <w:lang w:eastAsia="de-DE"/>
        </w:rPr>
        <mc:AlternateContent>
          <mc:Choice Requires="wps">
            <w:drawing>
              <wp:anchor distT="0" distB="0" distL="114300" distR="114300" simplePos="0" relativeHeight="251709440" behindDoc="0" locked="0" layoutInCell="1" allowOverlap="1" wp14:anchorId="3DA76D15" wp14:editId="3F5EB12A">
                <wp:simplePos x="0" y="0"/>
                <wp:positionH relativeFrom="column">
                  <wp:posOffset>471805</wp:posOffset>
                </wp:positionH>
                <wp:positionV relativeFrom="paragraph">
                  <wp:posOffset>1861185</wp:posOffset>
                </wp:positionV>
                <wp:extent cx="680085" cy="552450"/>
                <wp:effectExtent l="38100" t="38100" r="43815" b="38100"/>
                <wp:wrapNone/>
                <wp:docPr id="78"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80085" cy="55245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9665CC" id="Line 11" o:spid="_x0000_s1026" style="position:absolute;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15pt,146.55pt" to="90.7pt,1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" strokecolor="red" strokeweight="4.5pt">
                <v:stroke endarrow="block"/>
              </v:line>
            </w:pict>
          </mc:Fallback>
        </mc:AlternateContent>
      </w:r>
      <w:r>
        <w:rPr>
          <w:noProof/>
          <w:lang w:eastAsia="de-DE"/>
        </w:rPr>
        <mc:AlternateContent>
          <mc:Choice Requires="wps">
            <w:drawing>
              <wp:anchor distT="0" distB="0" distL="114300" distR="114300" simplePos="0" relativeHeight="251900928" behindDoc="0" locked="0" layoutInCell="1" allowOverlap="1" wp14:anchorId="1706A5AA" wp14:editId="284FBAEB">
                <wp:simplePos x="0" y="0"/>
                <wp:positionH relativeFrom="column">
                  <wp:posOffset>2285365</wp:posOffset>
                </wp:positionH>
                <wp:positionV relativeFrom="paragraph">
                  <wp:posOffset>1604645</wp:posOffset>
                </wp:positionV>
                <wp:extent cx="1028700" cy="447675"/>
                <wp:effectExtent l="0" t="0" r="19050" b="28575"/>
                <wp:wrapNone/>
                <wp:docPr id="7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47675"/>
                        </a:xfrm>
                        <a:prstGeom prst="rect">
                          <a:avLst/>
                        </a:prstGeom>
                        <a:solidFill>
                          <a:srgbClr val="FFFFFF"/>
                        </a:solidFill>
                        <a:ln w="9525">
                          <a:solidFill>
                            <a:srgbClr val="000000"/>
                          </a:solidFill>
                          <a:miter lim="800000"/>
                          <a:headEnd/>
                          <a:tailEnd/>
                        </a:ln>
                      </wps:spPr>
                      <wps:txbx>
                        <w:txbxContent>
                          <w:p w14:paraId="4E9A9C21" w14:textId="25ECED98" w:rsidR="00657E67" w:rsidRPr="006D7C8D" w:rsidRDefault="00657E67" w:rsidP="00134D8B">
                            <w:pPr>
                              <w:jc w:val="center"/>
                              <w:rPr>
                                <w:rFonts w:ascii="Times New Roman" w:hAnsi="Times New Roman"/>
                              </w:rPr>
                            </w:pPr>
                            <w:r w:rsidRPr="001E33F5">
                              <w:rPr>
                                <w:rFonts w:ascii="Times New Roman" w:hAnsi="Times New Roman"/>
                                <w:lang w:val="en-GB"/>
                              </w:rPr>
                              <w:t>Concordance</w:t>
                            </w:r>
                            <w:r w:rsidRPr="006D7C8D">
                              <w:rPr>
                                <w:rFonts w:ascii="Times New Roman" w:hAnsi="Times New Roman"/>
                              </w:rPr>
                              <w:t xml:space="preserve"> </w:t>
                            </w:r>
                            <w:r w:rsidRPr="001E33F5">
                              <w:rPr>
                                <w:rFonts w:ascii="Times New Roman" w:hAnsi="Times New Roman"/>
                                <w:lang w:val="en-GB"/>
                              </w:rPr>
                              <w:t>window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06A5AA" id="Text Box 10" o:spid="_x0000_s1030" type="#_x0000_t202" style="position:absolute;left:0;text-align:left;margin-left:179.95pt;margin-top:126.35pt;width:81pt;height:35.2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">
                <v:textbox>
                  <w:txbxContent>
                    <w:p w14:paraId="4E9A9C21" w14:textId="25ECED98" w:rsidR="00657E67" w:rsidRPr="006D7C8D" w:rsidRDefault="00657E67" w:rsidP="00134D8B">
                      <w:pPr>
                        <w:jc w:val="center"/>
                        <w:rPr>
                          <w:rFonts w:ascii="Times New Roman" w:hAnsi="Times New Roman"/>
                        </w:rPr>
                      </w:pPr>
                      <w:r w:rsidRPr="001E33F5">
                        <w:rPr>
                          <w:rFonts w:ascii="Times New Roman" w:hAnsi="Times New Roman"/>
                          <w:lang w:val="en-GB"/>
                        </w:rPr>
                        <w:t>Concordance</w:t>
                      </w:r>
                      <w:r w:rsidRPr="006D7C8D">
                        <w:rPr>
                          <w:rFonts w:ascii="Times New Roman" w:hAnsi="Times New Roman"/>
                        </w:rPr>
                        <w:t xml:space="preserve"> </w:t>
                      </w:r>
                      <w:r w:rsidRPr="001E33F5">
                        <w:rPr>
                          <w:rFonts w:ascii="Times New Roman" w:hAnsi="Times New Roman"/>
                          <w:lang w:val="en-GB"/>
                        </w:rPr>
                        <w:t>window</w:t>
                      </w:r>
                    </w:p>
                  </w:txbxContent>
                </v:textbox>
              </v:shape>
            </w:pict>
          </mc:Fallback>
        </mc:AlternateContent>
      </w:r>
      <w:r>
        <w:rPr>
          <w:noProof/>
          <w:lang w:eastAsia="de-DE"/>
        </w:rPr>
        <mc:AlternateContent>
          <mc:Choice Requires="wps">
            <w:drawing>
              <wp:anchor distT="0" distB="0" distL="114300" distR="114300" simplePos="0" relativeHeight="251469824" behindDoc="0" locked="0" layoutInCell="1" allowOverlap="1" wp14:anchorId="4D52F5DF" wp14:editId="34BF41E5">
                <wp:simplePos x="0" y="0"/>
                <wp:positionH relativeFrom="column">
                  <wp:posOffset>1730375</wp:posOffset>
                </wp:positionH>
                <wp:positionV relativeFrom="paragraph">
                  <wp:posOffset>1105535</wp:posOffset>
                </wp:positionV>
                <wp:extent cx="571500" cy="571500"/>
                <wp:effectExtent l="38100" t="38100" r="38100" b="38100"/>
                <wp:wrapNone/>
                <wp:docPr id="76"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1500" cy="5715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80914" id="Line 8" o:spid="_x0000_s1026" style="position:absolute;flip:x y;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25pt,87.05pt" to="181.25pt,1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" strokecolor="red" strokeweight="4.5pt">
                <v:stroke endarrow="block"/>
              </v:line>
            </w:pict>
          </mc:Fallback>
        </mc:AlternateContent>
      </w:r>
      <w:r>
        <w:rPr>
          <w:noProof/>
          <w:lang w:eastAsia="de-DE"/>
        </w:rPr>
        <mc:AlternateContent>
          <mc:Choice Requires="wps">
            <w:drawing>
              <wp:anchor distT="0" distB="0" distL="114300" distR="114300" simplePos="0" relativeHeight="251906048" behindDoc="0" locked="0" layoutInCell="1" allowOverlap="1" wp14:anchorId="028C1D35" wp14:editId="3AB0EB63">
                <wp:simplePos x="0" y="0"/>
                <wp:positionH relativeFrom="column">
                  <wp:posOffset>3314700</wp:posOffset>
                </wp:positionH>
                <wp:positionV relativeFrom="paragraph">
                  <wp:posOffset>1096645</wp:posOffset>
                </wp:positionV>
                <wp:extent cx="1028700" cy="619125"/>
                <wp:effectExtent l="0" t="0" r="19050" b="28575"/>
                <wp:wrapNone/>
                <wp:docPr id="18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619125"/>
                        </a:xfrm>
                        <a:prstGeom prst="rect">
                          <a:avLst/>
                        </a:prstGeom>
                        <a:solidFill>
                          <a:srgbClr val="FFFFFF"/>
                        </a:solidFill>
                        <a:ln w="9525">
                          <a:solidFill>
                            <a:srgbClr val="000000"/>
                          </a:solidFill>
                          <a:miter lim="800000"/>
                          <a:headEnd/>
                          <a:tailEnd/>
                        </a:ln>
                      </wps:spPr>
                      <wps:txbx>
                        <w:txbxContent>
                          <w:p w14:paraId="7440FE45" w14:textId="4299AEA2" w:rsidR="00657E67" w:rsidRPr="006D7C8D" w:rsidRDefault="00657E67" w:rsidP="00134D8B">
                            <w:pPr>
                              <w:jc w:val="center"/>
                              <w:rPr>
                                <w:rFonts w:ascii="Times New Roman" w:hAnsi="Times New Roman"/>
                                <w:lang w:val="en-GB"/>
                              </w:rPr>
                            </w:pPr>
                            <w:r w:rsidRPr="006D7C8D">
                              <w:rPr>
                                <w:rFonts w:ascii="Times New Roman" w:hAnsi="Times New Roman"/>
                                <w:lang w:val="en-GB"/>
                              </w:rPr>
                              <w:t>Search for i.e. Regular Expressions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8C1D35" id="_x0000_s1031" type="#_x0000_t202" style="position:absolute;left:0;text-align:left;margin-left:261pt;margin-top:86.35pt;width:81pt;height:48.7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">
                <v:textbox>
                  <w:txbxContent>
                    <w:p w14:paraId="7440FE45" w14:textId="4299AEA2" w:rsidR="00657E67" w:rsidRPr="006D7C8D" w:rsidRDefault="00657E67" w:rsidP="00134D8B">
                      <w:pPr>
                        <w:jc w:val="center"/>
                        <w:rPr>
                          <w:rFonts w:ascii="Times New Roman" w:hAnsi="Times New Roman"/>
                          <w:lang w:val="en-GB"/>
                        </w:rPr>
                      </w:pPr>
                      <w:r w:rsidRPr="006D7C8D">
                        <w:rPr>
                          <w:rFonts w:ascii="Times New Roman" w:hAnsi="Times New Roman"/>
                          <w:lang w:val="en-GB"/>
                        </w:rPr>
                        <w:t>Search for i.e. Regular Expressions</w:t>
                      </w:r>
                    </w:p>
                  </w:txbxContent>
                </v:textbox>
              </v:shape>
            </w:pict>
          </mc:Fallback>
        </mc:AlternateContent>
      </w:r>
      <w:r>
        <w:rPr>
          <w:noProof/>
          <w:lang w:eastAsia="de-DE"/>
        </w:rPr>
        <mc:AlternateContent>
          <mc:Choice Requires="wps">
            <w:drawing>
              <wp:anchor distT="0" distB="0" distL="114300" distR="114300" simplePos="0" relativeHeight="251905024" behindDoc="0" locked="0" layoutInCell="1" allowOverlap="1" wp14:anchorId="247159E5" wp14:editId="375C24E8">
                <wp:simplePos x="0" y="0"/>
                <wp:positionH relativeFrom="column">
                  <wp:posOffset>2741295</wp:posOffset>
                </wp:positionH>
                <wp:positionV relativeFrom="paragraph">
                  <wp:posOffset>537845</wp:posOffset>
                </wp:positionV>
                <wp:extent cx="571500" cy="571500"/>
                <wp:effectExtent l="38100" t="38100" r="38100" b="38100"/>
                <wp:wrapNone/>
                <wp:docPr id="183"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1500" cy="5715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51B689" id="Line 8" o:spid="_x0000_s1026" style="position:absolute;flip:x 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5.85pt,42.35pt" to="260.85pt,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" strokecolor="red" strokeweight="4.5pt">
                <v:stroke endarrow="block"/>
              </v:line>
            </w:pict>
          </mc:Fallback>
        </mc:AlternateContent>
      </w:r>
      <w:r w:rsidRPr="00B43811">
        <w:rPr>
          <w:noProof/>
          <w:lang w:eastAsia="de-DE"/>
        </w:rPr>
        <mc:AlternateContent>
          <mc:Choice Requires="wps">
            <w:drawing>
              <wp:anchor distT="0" distB="0" distL="114300" distR="114300" simplePos="0" relativeHeight="251888640" behindDoc="0" locked="0" layoutInCell="1" allowOverlap="1" wp14:anchorId="45D64496" wp14:editId="0A7DA45F">
                <wp:simplePos x="0" y="0"/>
                <wp:positionH relativeFrom="column">
                  <wp:posOffset>1737079</wp:posOffset>
                </wp:positionH>
                <wp:positionV relativeFrom="paragraph">
                  <wp:posOffset>372967</wp:posOffset>
                </wp:positionV>
                <wp:extent cx="3891517" cy="2604976"/>
                <wp:effectExtent l="0" t="0" r="13970" b="24130"/>
                <wp:wrapNone/>
                <wp:docPr id="182" name="Rechteck 182"/>
                <wp:cNvGraphicFramePr/>
                <a:graphic xmlns:a="http://schemas.openxmlformats.org/drawingml/2006/main">
                  <a:graphicData uri="http://schemas.microsoft.com/office/word/2010/wordprocessingShape">
                    <wps:wsp>
                      <wps:cNvSpPr/>
                      <wps:spPr>
                        <a:xfrm>
                          <a:off x="0" y="0"/>
                          <a:ext cx="3891517" cy="2604976"/>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368BC" id="Rechteck 182" o:spid="_x0000_s1026" style="position:absolute;margin-left:136.8pt;margin-top:29.35pt;width:306.4pt;height:205.1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" filled="f" strokecolor="red" strokeweight="1.5pt"/>
            </w:pict>
          </mc:Fallback>
        </mc:AlternateContent>
      </w:r>
      <w:r>
        <w:rPr>
          <w:noProof/>
          <w:lang w:eastAsia="de-DE"/>
        </w:rPr>
        <w:drawing>
          <wp:inline distT="0" distB="0" distL="0" distR="0" wp14:anchorId="1BC11B7C" wp14:editId="6804768D">
            <wp:extent cx="5940425" cy="3805131"/>
            <wp:effectExtent l="0" t="0" r="3175" b="508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0425" cy="3805131"/>
                    </a:xfrm>
                    <a:prstGeom prst="rect">
                      <a:avLst/>
                    </a:prstGeom>
                  </pic:spPr>
                </pic:pic>
              </a:graphicData>
            </a:graphic>
          </wp:inline>
        </w:drawing>
      </w:r>
    </w:p>
    <w:p w14:paraId="5A530ED6" w14:textId="77777777" w:rsidR="001E33F5" w:rsidRDefault="001E33F5" w:rsidP="00B84AED">
      <w:pPr>
        <w:pStyle w:val="Standard-BlockCharCharChar"/>
      </w:pPr>
    </w:p>
    <w:p w14:paraId="19279DBD" w14:textId="293367EB" w:rsidR="00004249" w:rsidRPr="00BE2AA5" w:rsidRDefault="00004249" w:rsidP="00B47F4C">
      <w:pPr>
        <w:pStyle w:val="berschrift2"/>
        <w:rPr>
          <w:rFonts w:ascii="Times New Roman" w:hAnsi="Times New Roman" w:cs="Times New Roman"/>
          <w:color w:val="auto"/>
          <w:sz w:val="24"/>
          <w:szCs w:val="24"/>
          <w:lang w:val="en-GB" w:eastAsia="en-US"/>
        </w:rPr>
      </w:pPr>
      <w:bookmarkStart w:id="19" w:name="_Toc473127113"/>
      <w:r w:rsidRPr="00BE2AA5">
        <w:rPr>
          <w:rFonts w:ascii="Times New Roman" w:hAnsi="Times New Roman" w:cs="Times New Roman"/>
          <w:color w:val="auto"/>
          <w:sz w:val="24"/>
          <w:szCs w:val="24"/>
          <w:lang w:val="en-GB" w:eastAsia="en-US"/>
        </w:rPr>
        <w:t>Understanding concordances</w:t>
      </w:r>
      <w:bookmarkEnd w:id="19"/>
    </w:p>
    <w:p w14:paraId="65BE1D3D" w14:textId="77777777" w:rsidR="00DD704C" w:rsidRDefault="00B00309" w:rsidP="00B84AED">
      <w:pPr>
        <w:pStyle w:val="Standard-BlockCharCharChar"/>
      </w:pPr>
      <w:r>
        <w:t xml:space="preserve">You now have a concordance for this corpus which is also shown in the </w:t>
      </w:r>
      <w:r w:rsidR="00865226" w:rsidRPr="00B933D2">
        <w:rPr>
          <w:rStyle w:val="RefsZchn"/>
        </w:rPr>
        <w:t xml:space="preserve">concordance </w:t>
      </w:r>
      <w:r w:rsidRPr="00B933D2">
        <w:rPr>
          <w:rStyle w:val="RefsZchn"/>
        </w:rPr>
        <w:t>list</w:t>
      </w:r>
      <w:r>
        <w:t xml:space="preserve"> </w:t>
      </w:r>
      <w:r w:rsidR="00865226">
        <w:t>underneath the corpus list</w:t>
      </w:r>
      <w:r w:rsidR="00580BB1">
        <w:t xml:space="preserve"> (see graphic above)</w:t>
      </w:r>
      <w:r w:rsidR="00865226">
        <w:t>.</w:t>
      </w:r>
      <w:r>
        <w:t xml:space="preserve"> </w:t>
      </w:r>
    </w:p>
    <w:p w14:paraId="1707174C" w14:textId="77777777" w:rsidR="00B933D2" w:rsidRDefault="00DD704C" w:rsidP="00B84AED">
      <w:pPr>
        <w:pStyle w:val="Standard-BlockCharCharChar"/>
      </w:pPr>
      <w:r w:rsidRPr="00DD704C">
        <w:rPr>
          <w:u w:val="single"/>
        </w:rPr>
        <w:t>Please n</w:t>
      </w:r>
      <w:r w:rsidR="00865226" w:rsidRPr="00DD704C">
        <w:rPr>
          <w:u w:val="single"/>
        </w:rPr>
        <w:t>ote</w:t>
      </w:r>
      <w:r>
        <w:t xml:space="preserve">: </w:t>
      </w:r>
      <w:r w:rsidR="00865226">
        <w:t xml:space="preserve">you can have several concordances for one and the same corpus. </w:t>
      </w:r>
    </w:p>
    <w:p w14:paraId="1FDB16C8" w14:textId="6B384F6A" w:rsidR="00B00309" w:rsidRDefault="00B933D2" w:rsidP="00B84AED">
      <w:pPr>
        <w:pStyle w:val="Standard-BlockCharCharChar"/>
      </w:pPr>
      <w:r>
        <w:t>In general, a</w:t>
      </w:r>
      <w:r w:rsidR="00865226">
        <w:t xml:space="preserve"> concordance consists of</w:t>
      </w:r>
    </w:p>
    <w:p w14:paraId="7D2B7733" w14:textId="09414990" w:rsidR="00865226" w:rsidRDefault="00865226" w:rsidP="009F5089">
      <w:pPr>
        <w:pStyle w:val="Aufzhlungszeichen1"/>
      </w:pPr>
      <w:r>
        <w:t xml:space="preserve">a part for </w:t>
      </w:r>
      <w:r w:rsidRPr="00DB7162">
        <w:rPr>
          <w:rStyle w:val="RefsZchn"/>
        </w:rPr>
        <w:t>entering search expressions</w:t>
      </w:r>
      <w:r>
        <w:t xml:space="preserve"> (upper part of the concordance window)</w:t>
      </w:r>
    </w:p>
    <w:p w14:paraId="0788D3F8" w14:textId="1D951333" w:rsidR="00865226" w:rsidRDefault="00865226" w:rsidP="009F5089">
      <w:pPr>
        <w:pStyle w:val="Aufzhlungszeichen1"/>
      </w:pPr>
      <w:r>
        <w:t xml:space="preserve">a part for </w:t>
      </w:r>
      <w:r w:rsidRPr="00DB7162">
        <w:rPr>
          <w:rStyle w:val="RefsZchn"/>
        </w:rPr>
        <w:t>displaying the KWIC</w:t>
      </w:r>
      <w:r>
        <w:t xml:space="preserve"> (keyword in context concordance) </w:t>
      </w:r>
      <w:r w:rsidRPr="00DB7162">
        <w:rPr>
          <w:rStyle w:val="RefsZchn"/>
        </w:rPr>
        <w:t>table</w:t>
      </w:r>
      <w:r>
        <w:t xml:space="preserve"> (centre of the concordance window)</w:t>
      </w:r>
    </w:p>
    <w:p w14:paraId="27388F10" w14:textId="5A058DF2" w:rsidR="00865226" w:rsidRDefault="00865226" w:rsidP="009F5089">
      <w:pPr>
        <w:pStyle w:val="Aufzhlungszeichen1"/>
      </w:pPr>
      <w:r>
        <w:t xml:space="preserve">and a part for </w:t>
      </w:r>
      <w:r w:rsidRPr="00DB7162">
        <w:rPr>
          <w:rStyle w:val="RefsZchn"/>
        </w:rPr>
        <w:t>displaying additional context</w:t>
      </w:r>
      <w:r>
        <w:t xml:space="preserve"> (lower part of the concordance window)</w:t>
      </w:r>
    </w:p>
    <w:p w14:paraId="3BB76CF9" w14:textId="4151A616" w:rsidR="0067033D" w:rsidRDefault="00865226" w:rsidP="00B84AED">
      <w:pPr>
        <w:pStyle w:val="Standard-BlockCharCharChar"/>
      </w:pPr>
      <w:r>
        <w:t xml:space="preserve">To start, enter a simple, frequent word (e.g. “the” for an English corpus, “was” for a German corpus) in the field beside the </w:t>
      </w:r>
      <w:r w:rsidRPr="00DB7162">
        <w:rPr>
          <w:rStyle w:val="ButtonsZchn"/>
        </w:rPr>
        <w:t>Search</w:t>
      </w:r>
      <w:r>
        <w:t xml:space="preserve"> button and hit the </w:t>
      </w:r>
      <w:r w:rsidRPr="00DB7162">
        <w:rPr>
          <w:rStyle w:val="ButtonsZchn"/>
        </w:rPr>
        <w:t>Enter</w:t>
      </w:r>
      <w:r>
        <w:t xml:space="preserve"> key. </w:t>
      </w:r>
    </w:p>
    <w:p w14:paraId="00DCC7EB" w14:textId="149C420A" w:rsidR="0067033D" w:rsidRDefault="00865226" w:rsidP="00B84AED">
      <w:pPr>
        <w:pStyle w:val="Standard-BlockCharCharChar"/>
      </w:pPr>
      <w:r>
        <w:lastRenderedPageBreak/>
        <w:t>You will be given a KWIC concordance displaying all the places in the corpus which match your word</w:t>
      </w:r>
      <w:r w:rsidR="00B933D2">
        <w:t xml:space="preserve"> (in our example, it is “the”):</w:t>
      </w:r>
    </w:p>
    <w:p w14:paraId="6C845632" w14:textId="5D15FF37" w:rsidR="00865226" w:rsidRDefault="002C4419" w:rsidP="00B84AED">
      <w:pPr>
        <w:pStyle w:val="Standard-BlockCharCharChar"/>
        <w:rPr>
          <w:lang w:val="en-GB"/>
        </w:rPr>
      </w:pPr>
      <w:r w:rsidRPr="00B43811">
        <w:rPr>
          <w:lang w:val="de-DE" w:eastAsia="de-DE" w:bidi="ar-SA"/>
        </w:rPr>
        <mc:AlternateContent>
          <mc:Choice Requires="wps">
            <w:drawing>
              <wp:anchor distT="0" distB="0" distL="114300" distR="114300" simplePos="0" relativeHeight="251908096" behindDoc="0" locked="0" layoutInCell="1" allowOverlap="1" wp14:anchorId="730FFB26" wp14:editId="298DD00E">
                <wp:simplePos x="0" y="0"/>
                <wp:positionH relativeFrom="column">
                  <wp:posOffset>-4445</wp:posOffset>
                </wp:positionH>
                <wp:positionV relativeFrom="paragraph">
                  <wp:posOffset>520227</wp:posOffset>
                </wp:positionV>
                <wp:extent cx="5562600" cy="219075"/>
                <wp:effectExtent l="0" t="0" r="19050" b="28575"/>
                <wp:wrapNone/>
                <wp:docPr id="188" name="Rechteck 188"/>
                <wp:cNvGraphicFramePr/>
                <a:graphic xmlns:a="http://schemas.openxmlformats.org/drawingml/2006/main">
                  <a:graphicData uri="http://schemas.microsoft.com/office/word/2010/wordprocessingShape">
                    <wps:wsp>
                      <wps:cNvSpPr/>
                      <wps:spPr>
                        <a:xfrm>
                          <a:off x="0" y="0"/>
                          <a:ext cx="5562600" cy="219075"/>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A420F" id="Rechteck 188" o:spid="_x0000_s1026" style="position:absolute;margin-left:-.35pt;margin-top:40.95pt;width:438pt;height:17.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" filled="f" strokecolor="red" strokeweight="1.5pt"/>
            </w:pict>
          </mc:Fallback>
        </mc:AlternateContent>
      </w:r>
      <w:r w:rsidR="00865226">
        <w:rPr>
          <w:lang w:val="en-GB"/>
        </w:rPr>
        <w:t xml:space="preserve"> </w:t>
      </w:r>
      <w:r w:rsidR="0067033D" w:rsidRPr="002A48EB">
        <w:rPr>
          <w:lang w:val="de-DE" w:eastAsia="de-DE" w:bidi="ar-SA"/>
        </w:rPr>
        <w:drawing>
          <wp:inline distT="0" distB="0" distL="0" distR="0" wp14:anchorId="28BD8448" wp14:editId="61A8698C">
            <wp:extent cx="5962650" cy="2678330"/>
            <wp:effectExtent l="0" t="0" r="0" b="8255"/>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14114" cy="2701447"/>
                    </a:xfrm>
                    <a:prstGeom prst="rect">
                      <a:avLst/>
                    </a:prstGeom>
                  </pic:spPr>
                </pic:pic>
              </a:graphicData>
            </a:graphic>
          </wp:inline>
        </w:drawing>
      </w:r>
    </w:p>
    <w:p w14:paraId="58515217" w14:textId="77777777" w:rsidR="0067033D" w:rsidRDefault="0067033D" w:rsidP="00B84AED">
      <w:pPr>
        <w:pStyle w:val="Standard-BlockCharCharChar"/>
      </w:pPr>
      <w:r>
        <w:t>The KWIC concordance contains the following information:</w:t>
      </w:r>
    </w:p>
    <w:p w14:paraId="42C7301F" w14:textId="10422ACB" w:rsidR="0067033D" w:rsidRDefault="0067033D" w:rsidP="009F5089">
      <w:pPr>
        <w:pStyle w:val="Aufzhlungszeichen1"/>
      </w:pPr>
      <w:r w:rsidRPr="00B933D2">
        <w:rPr>
          <w:shd w:val="clear" w:color="auto" w:fill="D9D9D9"/>
        </w:rPr>
        <w:t>column 1</w:t>
      </w:r>
      <w:r w:rsidR="00753167">
        <w:rPr>
          <w:shd w:val="clear" w:color="auto" w:fill="D9D9D9"/>
        </w:rPr>
        <w:t>: “#”</w:t>
      </w:r>
      <w:r>
        <w:t xml:space="preserve"> simply counts line numbers for better orientation</w:t>
      </w:r>
    </w:p>
    <w:p w14:paraId="6E8DE116" w14:textId="4AFF838B" w:rsidR="0067033D" w:rsidRPr="00B933D2" w:rsidRDefault="0067033D" w:rsidP="009F5089">
      <w:pPr>
        <w:pStyle w:val="Aufzhlungszeichen1"/>
      </w:pPr>
      <w:r w:rsidRPr="00B933D2">
        <w:rPr>
          <w:shd w:val="clear" w:color="auto" w:fill="D9D9D9"/>
        </w:rPr>
        <w:t>column 2</w:t>
      </w:r>
      <w:r w:rsidR="00753167">
        <w:rPr>
          <w:shd w:val="clear" w:color="auto" w:fill="D9D9D9"/>
        </w:rPr>
        <w:t>. “S”</w:t>
      </w:r>
      <w:r w:rsidRPr="00B933D2">
        <w:t xml:space="preserve"> tells you whether the search result in this row is selected or not</w:t>
      </w:r>
    </w:p>
    <w:p w14:paraId="5401024D" w14:textId="6DA890C2" w:rsidR="0067033D" w:rsidRPr="00B933D2" w:rsidRDefault="0067033D" w:rsidP="009F5089">
      <w:pPr>
        <w:pStyle w:val="Aufzhlungszeichen1"/>
      </w:pPr>
      <w:r w:rsidRPr="00B933D2">
        <w:rPr>
          <w:shd w:val="clear" w:color="auto" w:fill="D9D9D9"/>
        </w:rPr>
        <w:t>column 3</w:t>
      </w:r>
      <w:r w:rsidR="00753167">
        <w:rPr>
          <w:shd w:val="clear" w:color="auto" w:fill="D9D9D9"/>
        </w:rPr>
        <w:t>: “Communication”</w:t>
      </w:r>
      <w:r w:rsidRPr="00B933D2">
        <w:t xml:space="preserve"> gives you the communication in which the search result was found</w:t>
      </w:r>
    </w:p>
    <w:p w14:paraId="455825D4" w14:textId="71DEC861" w:rsidR="00753167" w:rsidRDefault="0067033D" w:rsidP="009F5089">
      <w:pPr>
        <w:pStyle w:val="Aufzhlungszeichen1"/>
      </w:pPr>
      <w:r w:rsidRPr="00753167">
        <w:rPr>
          <w:shd w:val="clear" w:color="auto" w:fill="D9D9D9"/>
        </w:rPr>
        <w:t>column 4</w:t>
      </w:r>
      <w:r w:rsidR="00753167" w:rsidRPr="00753167">
        <w:rPr>
          <w:shd w:val="clear" w:color="auto" w:fill="D9D9D9"/>
        </w:rPr>
        <w:t xml:space="preserve">: </w:t>
      </w:r>
      <w:r w:rsidR="00753167">
        <w:rPr>
          <w:shd w:val="clear" w:color="auto" w:fill="D9D9D9"/>
        </w:rPr>
        <w:t>“</w:t>
      </w:r>
      <w:r w:rsidR="00753167" w:rsidRPr="00753167">
        <w:rPr>
          <w:shd w:val="clear" w:color="auto" w:fill="D9D9D9"/>
        </w:rPr>
        <w:t>Speaker</w:t>
      </w:r>
      <w:r w:rsidR="00753167">
        <w:rPr>
          <w:shd w:val="clear" w:color="auto" w:fill="D9D9D9"/>
        </w:rPr>
        <w:t>”</w:t>
      </w:r>
      <w:r w:rsidRPr="00B933D2">
        <w:t xml:space="preserve"> gives you the speaker of the utterance in question</w:t>
      </w:r>
    </w:p>
    <w:p w14:paraId="0B7EA4B7" w14:textId="203808E0" w:rsidR="00753167" w:rsidRPr="00753167" w:rsidRDefault="00753167" w:rsidP="009F5089">
      <w:pPr>
        <w:pStyle w:val="Aufzhlungszeichen1"/>
      </w:pPr>
      <w:r w:rsidRPr="00753167">
        <w:rPr>
          <w:shd w:val="clear" w:color="auto" w:fill="D9D9D9"/>
        </w:rPr>
        <w:t>columns 5</w:t>
      </w:r>
      <w:r>
        <w:rPr>
          <w:shd w:val="clear" w:color="auto" w:fill="D9D9D9"/>
        </w:rPr>
        <w:t xml:space="preserve"> and 7: “Left Context/Right Contex”t</w:t>
      </w:r>
      <w:r w:rsidRPr="00B933D2">
        <w:t xml:space="preserve"> contain the left and right context of that search result</w:t>
      </w:r>
    </w:p>
    <w:p w14:paraId="43718110" w14:textId="680696B9" w:rsidR="0067033D" w:rsidRPr="00B933D2" w:rsidRDefault="0067033D" w:rsidP="009F5089">
      <w:pPr>
        <w:pStyle w:val="Aufzhlungszeichen1"/>
      </w:pPr>
      <w:r w:rsidRPr="00B933D2">
        <w:rPr>
          <w:shd w:val="clear" w:color="auto" w:fill="D9D9D9"/>
        </w:rPr>
        <w:t>column 6</w:t>
      </w:r>
      <w:r w:rsidR="00753167">
        <w:rPr>
          <w:shd w:val="clear" w:color="auto" w:fill="D9D9D9"/>
        </w:rPr>
        <w:t>: “Match”</w:t>
      </w:r>
      <w:r w:rsidRPr="00B933D2">
        <w:t xml:space="preserve"> contains the actual search result, i.e. the </w:t>
      </w:r>
      <w:r w:rsidRPr="00753167">
        <w:t>transcribed text which</w:t>
      </w:r>
      <w:r w:rsidRPr="00B933D2">
        <w:t xml:space="preserve"> matched your search expression</w:t>
      </w:r>
    </w:p>
    <w:p w14:paraId="151B7450" w14:textId="59C9E9C0" w:rsidR="002A48EB" w:rsidRDefault="002C4419" w:rsidP="00B933D2">
      <w:pPr>
        <w:pStyle w:val="GraphikFormat"/>
        <w:rPr>
          <w:lang w:val="en-GB"/>
        </w:rPr>
      </w:pPr>
      <w:r w:rsidRPr="00B43811">
        <w:rPr>
          <w:noProof/>
          <w:lang w:eastAsia="de-DE"/>
        </w:rPr>
        <mc:AlternateContent>
          <mc:Choice Requires="wps">
            <w:drawing>
              <wp:anchor distT="0" distB="0" distL="114300" distR="114300" simplePos="0" relativeHeight="251909120" behindDoc="0" locked="0" layoutInCell="1" allowOverlap="1" wp14:anchorId="42F048C6" wp14:editId="508D79A6">
                <wp:simplePos x="0" y="0"/>
                <wp:positionH relativeFrom="column">
                  <wp:posOffset>-4445</wp:posOffset>
                </wp:positionH>
                <wp:positionV relativeFrom="paragraph">
                  <wp:posOffset>27940</wp:posOffset>
                </wp:positionV>
                <wp:extent cx="5924550" cy="180975"/>
                <wp:effectExtent l="0" t="0" r="19050" b="28575"/>
                <wp:wrapNone/>
                <wp:docPr id="189" name="Rechteck 189"/>
                <wp:cNvGraphicFramePr/>
                <a:graphic xmlns:a="http://schemas.openxmlformats.org/drawingml/2006/main">
                  <a:graphicData uri="http://schemas.microsoft.com/office/word/2010/wordprocessingShape">
                    <wps:wsp>
                      <wps:cNvSpPr/>
                      <wps:spPr>
                        <a:xfrm>
                          <a:off x="0" y="0"/>
                          <a:ext cx="5924550" cy="180975"/>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9B584" id="Rechteck 189" o:spid="_x0000_s1026" style="position:absolute;margin-left:-.35pt;margin-top:2.2pt;width:466.5pt;height:14.2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" filled="f" strokecolor="red" strokeweight="1.5pt"/>
            </w:pict>
          </mc:Fallback>
        </mc:AlternateContent>
      </w:r>
      <w:r w:rsidR="0067033D" w:rsidRPr="00B933D2">
        <w:rPr>
          <w:noProof/>
          <w:lang w:eastAsia="de-DE"/>
        </w:rPr>
        <w:drawing>
          <wp:inline distT="0" distB="0" distL="0" distR="0" wp14:anchorId="27216CF9" wp14:editId="54C2217E">
            <wp:extent cx="5946137" cy="1181100"/>
            <wp:effectExtent l="0" t="0" r="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8665" cy="1181602"/>
                    </a:xfrm>
                    <a:prstGeom prst="rect">
                      <a:avLst/>
                    </a:prstGeom>
                  </pic:spPr>
                </pic:pic>
              </a:graphicData>
            </a:graphic>
          </wp:inline>
        </w:drawing>
      </w:r>
    </w:p>
    <w:p w14:paraId="77BC9B1B" w14:textId="77777777" w:rsidR="002A7113" w:rsidRDefault="00865226" w:rsidP="00B84AED">
      <w:pPr>
        <w:pStyle w:val="Standard-BlockCharCharChar"/>
      </w:pPr>
      <w:r>
        <w:t xml:space="preserve">You can sort the table by clicking on any </w:t>
      </w:r>
      <w:r w:rsidRPr="00B933D2">
        <w:rPr>
          <w:rStyle w:val="RefsZchn"/>
        </w:rPr>
        <w:t>column header</w:t>
      </w:r>
      <w:r>
        <w:t xml:space="preserve">. </w:t>
      </w:r>
      <w:r w:rsidR="002A7113">
        <w:t>Text in the left context column will be sorted reversely so that</w:t>
      </w:r>
      <w:r w:rsidR="00DD1F3C">
        <w:t xml:space="preserve"> words closer to the matched text get the priority. This makes it easier to discover similarities or patterns in the left context.</w:t>
      </w:r>
    </w:p>
    <w:p w14:paraId="6D8AE84E" w14:textId="3F10E13A" w:rsidR="00DD1F3C" w:rsidRDefault="00BA44E6" w:rsidP="00621CA1">
      <w:pPr>
        <w:pStyle w:val="GraphikFormat"/>
        <w:rPr>
          <w:lang w:val="en-GB"/>
        </w:rPr>
      </w:pPr>
      <w:r w:rsidRPr="00B43811">
        <w:rPr>
          <w:noProof/>
          <w:lang w:eastAsia="de-DE"/>
        </w:rPr>
        <w:lastRenderedPageBreak/>
        <mc:AlternateContent>
          <mc:Choice Requires="wps">
            <w:drawing>
              <wp:anchor distT="0" distB="0" distL="114300" distR="114300" simplePos="0" relativeHeight="251917312" behindDoc="0" locked="0" layoutInCell="1" allowOverlap="1" wp14:anchorId="059D3B66" wp14:editId="6B4F179C">
                <wp:simplePos x="0" y="0"/>
                <wp:positionH relativeFrom="column">
                  <wp:posOffset>35870</wp:posOffset>
                </wp:positionH>
                <wp:positionV relativeFrom="paragraph">
                  <wp:posOffset>6010</wp:posOffset>
                </wp:positionV>
                <wp:extent cx="3221665" cy="701749"/>
                <wp:effectExtent l="0" t="0" r="17145" b="22225"/>
                <wp:wrapNone/>
                <wp:docPr id="299" name="Rechteck 299"/>
                <wp:cNvGraphicFramePr/>
                <a:graphic xmlns:a="http://schemas.openxmlformats.org/drawingml/2006/main">
                  <a:graphicData uri="http://schemas.microsoft.com/office/word/2010/wordprocessingShape">
                    <wps:wsp>
                      <wps:cNvSpPr/>
                      <wps:spPr>
                        <a:xfrm>
                          <a:off x="0" y="0"/>
                          <a:ext cx="3221665" cy="701749"/>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A5CA2" id="Rechteck 299" o:spid="_x0000_s1026" style="position:absolute;margin-left:2.8pt;margin-top:.45pt;width:253.65pt;height:55.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" filled="f" strokecolor="red" strokeweight="1.5pt"/>
            </w:pict>
          </mc:Fallback>
        </mc:AlternateContent>
      </w:r>
      <w:r w:rsidR="00766D1E">
        <w:rPr>
          <w:noProof/>
          <w:lang w:eastAsia="de-DE"/>
        </w:rPr>
        <w:drawing>
          <wp:inline distT="0" distB="0" distL="0" distR="0" wp14:anchorId="19589AFA" wp14:editId="7EF3C16C">
            <wp:extent cx="5762625" cy="714375"/>
            <wp:effectExtent l="0" t="0" r="9525" b="9525"/>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714375"/>
                    </a:xfrm>
                    <a:prstGeom prst="rect">
                      <a:avLst/>
                    </a:prstGeom>
                    <a:noFill/>
                    <a:ln>
                      <a:noFill/>
                    </a:ln>
                  </pic:spPr>
                </pic:pic>
              </a:graphicData>
            </a:graphic>
          </wp:inline>
        </w:drawing>
      </w:r>
    </w:p>
    <w:p w14:paraId="41613C9C" w14:textId="46457F90" w:rsidR="00DD1F3C" w:rsidRPr="00100A08" w:rsidRDefault="00DD1F3C" w:rsidP="00B84AED">
      <w:pPr>
        <w:pStyle w:val="Standard-BlockCharCharChar"/>
      </w:pPr>
      <w:r>
        <w:t xml:space="preserve">You can reduce or increase the amount of text in the left and right context columns by clicking on the buttons </w:t>
      </w:r>
      <w:r w:rsidR="00100A08" w:rsidRPr="00100A08">
        <w:rPr>
          <w:lang w:val="de-DE" w:eastAsia="de-DE" w:bidi="ar-SA"/>
        </w:rPr>
        <w:drawing>
          <wp:inline distT="0" distB="0" distL="0" distR="0" wp14:anchorId="21B52C02" wp14:editId="3E660485">
            <wp:extent cx="449272" cy="267987"/>
            <wp:effectExtent l="0" t="0" r="8255"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428" cy="277027"/>
                    </a:xfrm>
                    <a:prstGeom prst="rect">
                      <a:avLst/>
                    </a:prstGeom>
                  </pic:spPr>
                </pic:pic>
              </a:graphicData>
            </a:graphic>
          </wp:inline>
        </w:drawing>
      </w:r>
      <w:r>
        <w:t xml:space="preserve"> and </w:t>
      </w:r>
      <w:r w:rsidR="00100A08" w:rsidRPr="00100A08">
        <w:rPr>
          <w:lang w:val="de-DE" w:eastAsia="de-DE" w:bidi="ar-SA"/>
        </w:rPr>
        <w:drawing>
          <wp:inline distT="0" distB="0" distL="0" distR="0" wp14:anchorId="0199C812" wp14:editId="039D0746">
            <wp:extent cx="433415" cy="250924"/>
            <wp:effectExtent l="0" t="0" r="5080" b="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783" cy="258663"/>
                    </a:xfrm>
                    <a:prstGeom prst="rect">
                      <a:avLst/>
                    </a:prstGeom>
                  </pic:spPr>
                </pic:pic>
              </a:graphicData>
            </a:graphic>
          </wp:inline>
        </w:drawing>
      </w:r>
      <w:r>
        <w:t>, respectively.</w:t>
      </w:r>
      <w:r w:rsidR="00100A08" w:rsidRPr="00100A08">
        <w:t xml:space="preserve"> </w:t>
      </w:r>
    </w:p>
    <w:p w14:paraId="38AF569A" w14:textId="365421F6" w:rsidR="001F78C3" w:rsidRDefault="00865226" w:rsidP="00B84AED">
      <w:pPr>
        <w:pStyle w:val="Standard-BlockCharCharChar"/>
      </w:pPr>
      <w:r>
        <w:t xml:space="preserve">Selecting one search result will also display the corresponding text in the lower left corner </w:t>
      </w:r>
      <w:r w:rsidR="00DA3E5B">
        <w:t>below</w:t>
      </w:r>
      <w:r>
        <w:t xml:space="preserve"> the concordance window.</w:t>
      </w:r>
      <w:r w:rsidR="009C3984">
        <w:t xml:space="preserve"> </w:t>
      </w:r>
    </w:p>
    <w:p w14:paraId="6CCE56C9" w14:textId="4BBE01AD" w:rsidR="00DA3E5B" w:rsidRDefault="00DA3E5B" w:rsidP="00DA3E5B">
      <w:pPr>
        <w:pStyle w:val="GraphikFormat"/>
      </w:pPr>
      <w:r>
        <w:rPr>
          <w:noProof/>
          <w:lang w:eastAsia="de-DE"/>
        </w:rPr>
        <mc:AlternateContent>
          <mc:Choice Requires="wps">
            <w:drawing>
              <wp:anchor distT="0" distB="0" distL="114300" distR="114300" simplePos="0" relativeHeight="251915264" behindDoc="0" locked="0" layoutInCell="1" allowOverlap="1" wp14:anchorId="5D5F4C63" wp14:editId="3A55C88A">
                <wp:simplePos x="0" y="0"/>
                <wp:positionH relativeFrom="column">
                  <wp:posOffset>1989455</wp:posOffset>
                </wp:positionH>
                <wp:positionV relativeFrom="paragraph">
                  <wp:posOffset>250825</wp:posOffset>
                </wp:positionV>
                <wp:extent cx="1257300" cy="274320"/>
                <wp:effectExtent l="0" t="0" r="19050" b="11430"/>
                <wp:wrapNone/>
                <wp:docPr id="29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74320"/>
                        </a:xfrm>
                        <a:prstGeom prst="rect">
                          <a:avLst/>
                        </a:prstGeom>
                        <a:solidFill>
                          <a:srgbClr val="FFFFFF"/>
                        </a:solidFill>
                        <a:ln w="9525">
                          <a:solidFill>
                            <a:srgbClr val="000000"/>
                          </a:solidFill>
                          <a:miter lim="800000"/>
                          <a:headEnd/>
                          <a:tailEnd/>
                        </a:ln>
                      </wps:spPr>
                      <wps:txbx>
                        <w:txbxContent>
                          <w:p w14:paraId="525F4892" w14:textId="07FB16F3" w:rsidR="00657E67" w:rsidRPr="006D7C8D" w:rsidRDefault="00657E67" w:rsidP="00134D8B">
                            <w:pPr>
                              <w:jc w:val="center"/>
                              <w:rPr>
                                <w:rFonts w:ascii="Times New Roman" w:hAnsi="Times New Roman"/>
                              </w:rPr>
                            </w:pPr>
                            <w:r>
                              <w:rPr>
                                <w:rFonts w:ascii="Times New Roman" w:hAnsi="Times New Roman"/>
                                <w:lang w:val="en-GB"/>
                              </w:rPr>
                              <w:t>Search result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5F4C63" id="_x0000_s1032" type="#_x0000_t202" style="position:absolute;left:0;text-align:left;margin-left:156.65pt;margin-top:19.75pt;width:99pt;height:21.6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">
                <v:textbox>
                  <w:txbxContent>
                    <w:p w14:paraId="525F4892" w14:textId="07FB16F3" w:rsidR="00657E67" w:rsidRPr="006D7C8D" w:rsidRDefault="00657E67" w:rsidP="00134D8B">
                      <w:pPr>
                        <w:jc w:val="center"/>
                        <w:rPr>
                          <w:rFonts w:ascii="Times New Roman" w:hAnsi="Times New Roman"/>
                        </w:rPr>
                      </w:pPr>
                      <w:r>
                        <w:rPr>
                          <w:rFonts w:ascii="Times New Roman" w:hAnsi="Times New Roman"/>
                          <w:lang w:val="en-GB"/>
                        </w:rPr>
                        <w:t>Search result</w:t>
                      </w:r>
                    </w:p>
                  </w:txbxContent>
                </v:textbox>
              </v:shape>
            </w:pict>
          </mc:Fallback>
        </mc:AlternateContent>
      </w:r>
      <w:r>
        <w:rPr>
          <w:noProof/>
          <w:lang w:eastAsia="de-DE"/>
        </w:rPr>
        <mc:AlternateContent>
          <mc:Choice Requires="wps">
            <w:drawing>
              <wp:anchor distT="0" distB="0" distL="114300" distR="114300" simplePos="0" relativeHeight="251914240" behindDoc="0" locked="0" layoutInCell="1" allowOverlap="1" wp14:anchorId="4939CE09" wp14:editId="53533645">
                <wp:simplePos x="0" y="0"/>
                <wp:positionH relativeFrom="column">
                  <wp:posOffset>1236345</wp:posOffset>
                </wp:positionH>
                <wp:positionV relativeFrom="paragraph">
                  <wp:posOffset>520065</wp:posOffset>
                </wp:positionV>
                <wp:extent cx="754380" cy="414655"/>
                <wp:effectExtent l="38100" t="19050" r="26670" b="61595"/>
                <wp:wrapNone/>
                <wp:docPr id="297"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54380" cy="414655"/>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58890" id="Line 11" o:spid="_x0000_s1026" style="position:absolute;flip:x;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35pt,40.95pt" to="156.75pt,7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" strokecolor="red" strokeweight="4.5pt">
                <v:stroke endarrow="block"/>
              </v:line>
            </w:pict>
          </mc:Fallback>
        </mc:AlternateContent>
      </w:r>
      <w:r>
        <w:rPr>
          <w:noProof/>
          <w:lang w:eastAsia="de-DE"/>
        </w:rPr>
        <w:drawing>
          <wp:inline distT="0" distB="0" distL="0" distR="0" wp14:anchorId="7E12E4D1" wp14:editId="35E1265B">
            <wp:extent cx="5362575" cy="1371600"/>
            <wp:effectExtent l="0" t="0" r="9525"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62575" cy="1371600"/>
                    </a:xfrm>
                    <a:prstGeom prst="rect">
                      <a:avLst/>
                    </a:prstGeom>
                  </pic:spPr>
                </pic:pic>
              </a:graphicData>
            </a:graphic>
          </wp:inline>
        </w:drawing>
      </w:r>
    </w:p>
    <w:p w14:paraId="12C81DA7" w14:textId="77777777" w:rsidR="00066BC1" w:rsidRDefault="00066BC1" w:rsidP="00B84AED">
      <w:pPr>
        <w:pStyle w:val="Standard-BlockCharCharChar"/>
      </w:pPr>
    </w:p>
    <w:p w14:paraId="68E802B3" w14:textId="27A6255F" w:rsidR="00044D13" w:rsidRPr="00BE2AA5" w:rsidRDefault="001F78C3" w:rsidP="00B47F4C">
      <w:pPr>
        <w:pStyle w:val="berschrift2"/>
        <w:rPr>
          <w:rFonts w:ascii="Times New Roman" w:hAnsi="Times New Roman" w:cs="Times New Roman"/>
          <w:color w:val="auto"/>
          <w:sz w:val="24"/>
          <w:szCs w:val="24"/>
          <w:lang w:val="en-GB" w:eastAsia="en-US"/>
        </w:rPr>
      </w:pPr>
      <w:bookmarkStart w:id="20" w:name="_2.3_Going_from"/>
      <w:bookmarkStart w:id="21" w:name="_Toc473127114"/>
      <w:bookmarkEnd w:id="20"/>
      <w:r w:rsidRPr="00BE2AA5">
        <w:rPr>
          <w:rFonts w:ascii="Times New Roman" w:hAnsi="Times New Roman" w:cs="Times New Roman"/>
          <w:color w:val="auto"/>
          <w:sz w:val="24"/>
          <w:szCs w:val="24"/>
          <w:lang w:val="en-GB" w:eastAsia="en-US"/>
        </w:rPr>
        <w:t>Going from a search result to the transcription</w:t>
      </w:r>
      <w:bookmarkEnd w:id="21"/>
    </w:p>
    <w:p w14:paraId="7AAACB3B" w14:textId="41C5D40E" w:rsidR="00DA3E5B" w:rsidRDefault="009C3984" w:rsidP="00B84AED">
      <w:pPr>
        <w:pStyle w:val="Standard-BlockCharCharChar"/>
      </w:pPr>
      <w:r>
        <w:t>If you double click on a search result, the corresponding transcription will be opened in the lower part of the screen</w:t>
      </w:r>
      <w:r w:rsidR="001F78C3">
        <w:t xml:space="preserve">. You can choose to display the transcription as a </w:t>
      </w:r>
      <w:r w:rsidR="004D26F7">
        <w:rPr>
          <w:rStyle w:val="RefsZchn"/>
        </w:rPr>
        <w:t>“P</w:t>
      </w:r>
      <w:r w:rsidR="001F78C3" w:rsidRPr="00DA3E5B">
        <w:rPr>
          <w:rStyle w:val="RefsZchn"/>
        </w:rPr>
        <w:t>artitur</w:t>
      </w:r>
      <w:r w:rsidR="004D26F7">
        <w:rPr>
          <w:rStyle w:val="RefsZchn"/>
        </w:rPr>
        <w:t>”</w:t>
      </w:r>
      <w:r w:rsidR="001F78C3">
        <w:t xml:space="preserve">, as a </w:t>
      </w:r>
      <w:r w:rsidR="004D26F7">
        <w:rPr>
          <w:rStyle w:val="RefsZchn"/>
        </w:rPr>
        <w:t>“L</w:t>
      </w:r>
      <w:r w:rsidR="001F78C3" w:rsidRPr="00DA3E5B">
        <w:rPr>
          <w:rStyle w:val="RefsZchn"/>
        </w:rPr>
        <w:t>ist</w:t>
      </w:r>
      <w:r w:rsidR="004D26F7">
        <w:rPr>
          <w:rStyle w:val="RefsZchn"/>
        </w:rPr>
        <w:t>”</w:t>
      </w:r>
      <w:r w:rsidR="001F78C3">
        <w:t xml:space="preserve">, or as a </w:t>
      </w:r>
      <w:r w:rsidR="004D26F7">
        <w:rPr>
          <w:rStyle w:val="RefsZchn"/>
        </w:rPr>
        <w:t>“HT</w:t>
      </w:r>
      <w:r w:rsidR="001F78C3" w:rsidRPr="00DA3E5B">
        <w:rPr>
          <w:rStyle w:val="RefsZchn"/>
        </w:rPr>
        <w:t>ML</w:t>
      </w:r>
      <w:r w:rsidR="004D26F7">
        <w:rPr>
          <w:rStyle w:val="RefsZchn"/>
        </w:rPr>
        <w:t>”</w:t>
      </w:r>
      <w:r w:rsidR="001F78C3" w:rsidRPr="004D26F7">
        <w:t xml:space="preserve"> document generated through a stylesheet transformation. </w:t>
      </w:r>
    </w:p>
    <w:p w14:paraId="063E10B9" w14:textId="05438FBF" w:rsidR="00865226" w:rsidRDefault="001F78C3" w:rsidP="00B84AED">
      <w:pPr>
        <w:pStyle w:val="Standard-BlockCharCharChar"/>
      </w:pPr>
      <w:r>
        <w:t xml:space="preserve">You make this choice by selecting the appropriate </w:t>
      </w:r>
      <w:r w:rsidR="00066BC1" w:rsidRPr="00DA3E5B">
        <w:rPr>
          <w:rStyle w:val="RefsZchn"/>
        </w:rPr>
        <w:t>“</w:t>
      </w:r>
      <w:r w:rsidRPr="00DA3E5B">
        <w:rPr>
          <w:rStyle w:val="RefsZchn"/>
        </w:rPr>
        <w:t>radio</w:t>
      </w:r>
      <w:r w:rsidR="00066BC1" w:rsidRPr="00DA3E5B">
        <w:rPr>
          <w:rStyle w:val="RefsZchn"/>
        </w:rPr>
        <w:t>”</w:t>
      </w:r>
      <w:r>
        <w:t xml:space="preserve"> button from the list in the lower part of the screen:</w:t>
      </w:r>
    </w:p>
    <w:p w14:paraId="3BE975B0" w14:textId="6A39877A" w:rsidR="002502F0" w:rsidRDefault="002502F0" w:rsidP="00DA3E5B">
      <w:pPr>
        <w:pStyle w:val="GraphikFormat"/>
        <w:rPr>
          <w:lang w:val="en-GB"/>
        </w:rPr>
      </w:pPr>
      <w:r w:rsidRPr="002502F0">
        <w:rPr>
          <w:noProof/>
          <w:lang w:eastAsia="de-DE"/>
        </w:rPr>
        <w:drawing>
          <wp:inline distT="0" distB="0" distL="0" distR="0" wp14:anchorId="3C0F316E" wp14:editId="5654FF49">
            <wp:extent cx="1647825" cy="314255"/>
            <wp:effectExtent l="0" t="0" r="0"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125" r="6080"/>
                    <a:stretch/>
                  </pic:blipFill>
                  <pic:spPr bwMode="auto">
                    <a:xfrm>
                      <a:off x="0" y="0"/>
                      <a:ext cx="1697023" cy="323637"/>
                    </a:xfrm>
                    <a:prstGeom prst="rect">
                      <a:avLst/>
                    </a:prstGeom>
                    <a:ln>
                      <a:noFill/>
                    </a:ln>
                    <a:extLst>
                      <a:ext uri="{53640926-AAD7-44D8-BBD7-CCE9431645EC}">
                        <a14:shadowObscured xmlns:a14="http://schemas.microsoft.com/office/drawing/2010/main"/>
                      </a:ext>
                    </a:extLst>
                  </pic:spPr>
                </pic:pic>
              </a:graphicData>
            </a:graphic>
          </wp:inline>
        </w:drawing>
      </w:r>
    </w:p>
    <w:p w14:paraId="4F7AF18E" w14:textId="34EABB8A" w:rsidR="001F78C3" w:rsidRDefault="00AE54D8" w:rsidP="00B84AED">
      <w:pPr>
        <w:pStyle w:val="Standard-BlockCharCharChar"/>
      </w:pPr>
      <w:r w:rsidRPr="00AE54D8">
        <w:rPr>
          <w:u w:val="single"/>
          <w:lang w:val="en-GB"/>
        </w:rPr>
        <w:t>Option 1</w:t>
      </w:r>
      <w:r>
        <w:rPr>
          <w:lang w:val="en-GB"/>
        </w:rPr>
        <w:t xml:space="preserve">: </w:t>
      </w:r>
      <w:r w:rsidR="001F78C3">
        <w:t xml:space="preserve">If you’ve chosen the </w:t>
      </w:r>
      <w:r w:rsidR="004B6F67">
        <w:rPr>
          <w:rStyle w:val="RefsZchn"/>
        </w:rPr>
        <w:t>“P</w:t>
      </w:r>
      <w:r w:rsidR="001F78C3" w:rsidRPr="00DA3E5B">
        <w:rPr>
          <w:rStyle w:val="RefsZchn"/>
        </w:rPr>
        <w:t>artitur</w:t>
      </w:r>
      <w:r w:rsidR="004B6F67">
        <w:rPr>
          <w:rStyle w:val="RefsZchn"/>
        </w:rPr>
        <w:t>”</w:t>
      </w:r>
      <w:r w:rsidR="001F78C3">
        <w:t>, the transcription will be displayed as a musical score, as in the Partitur-Editor. The event containing the search result is highlighted:</w:t>
      </w:r>
    </w:p>
    <w:p w14:paraId="55CE10C3" w14:textId="1969E29E" w:rsidR="009C3984" w:rsidRDefault="00DA3E5B" w:rsidP="00DA3E5B">
      <w:pPr>
        <w:pStyle w:val="GraphikFormat"/>
        <w:rPr>
          <w:lang w:val="en-GB"/>
        </w:rPr>
      </w:pPr>
      <w:r>
        <w:rPr>
          <w:noProof/>
          <w:lang w:eastAsia="de-DE"/>
        </w:rPr>
        <w:lastRenderedPageBreak/>
        <mc:AlternateContent>
          <mc:Choice Requires="wps">
            <w:drawing>
              <wp:anchor distT="0" distB="0" distL="114300" distR="114300" simplePos="0" relativeHeight="251413504" behindDoc="0" locked="0" layoutInCell="1" allowOverlap="1" wp14:anchorId="5EC88412" wp14:editId="6AB413D6">
                <wp:simplePos x="0" y="0"/>
                <wp:positionH relativeFrom="column">
                  <wp:posOffset>756758</wp:posOffset>
                </wp:positionH>
                <wp:positionV relativeFrom="paragraph">
                  <wp:posOffset>193040</wp:posOffset>
                </wp:positionV>
                <wp:extent cx="914400" cy="457200"/>
                <wp:effectExtent l="38100" t="38100" r="38100" b="38100"/>
                <wp:wrapNone/>
                <wp:docPr id="73"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14400" cy="4572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6B10A" id="Line 13" o:spid="_x0000_s1026" style="position:absolute;flip:x y;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9.6pt,15.2pt" to="131.6pt,5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" strokecolor="red" strokeweight="4.5pt">
                <v:stroke endarrow="block"/>
              </v:line>
            </w:pict>
          </mc:Fallback>
        </mc:AlternateContent>
      </w:r>
      <w:r w:rsidR="002502F0">
        <w:rPr>
          <w:noProof/>
          <w:lang w:eastAsia="de-DE"/>
        </w:rPr>
        <mc:AlternateContent>
          <mc:Choice Requires="wps">
            <w:drawing>
              <wp:anchor distT="0" distB="0" distL="114300" distR="114300" simplePos="0" relativeHeight="251424768" behindDoc="0" locked="0" layoutInCell="1" allowOverlap="1" wp14:anchorId="4EB7148C" wp14:editId="4C357A05">
                <wp:simplePos x="0" y="0"/>
                <wp:positionH relativeFrom="column">
                  <wp:posOffset>1581150</wp:posOffset>
                </wp:positionH>
                <wp:positionV relativeFrom="paragraph">
                  <wp:posOffset>590550</wp:posOffset>
                </wp:positionV>
                <wp:extent cx="914400" cy="274320"/>
                <wp:effectExtent l="9525" t="9525" r="9525" b="11430"/>
                <wp:wrapNone/>
                <wp:docPr id="7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74320"/>
                        </a:xfrm>
                        <a:prstGeom prst="rect">
                          <a:avLst/>
                        </a:prstGeom>
                        <a:solidFill>
                          <a:srgbClr val="FFFFFF"/>
                        </a:solidFill>
                        <a:ln w="9525">
                          <a:solidFill>
                            <a:srgbClr val="000000"/>
                          </a:solidFill>
                          <a:miter lim="800000"/>
                          <a:headEnd/>
                          <a:tailEnd/>
                        </a:ln>
                      </wps:spPr>
                      <wps:txbx>
                        <w:txbxContent>
                          <w:p w14:paraId="5586AF7D" w14:textId="77777777" w:rsidR="00657E67" w:rsidRPr="00DA3E5B" w:rsidRDefault="00657E67">
                            <w:pPr>
                              <w:rPr>
                                <w:rFonts w:ascii="Times New Roman" w:hAnsi="Times New Roman"/>
                              </w:rPr>
                            </w:pPr>
                            <w:r w:rsidRPr="00DA3E5B">
                              <w:rPr>
                                <w:rFonts w:ascii="Times New Roman" w:hAnsi="Times New Roman"/>
                              </w:rPr>
                              <w:t xml:space="preserve">Play </w:t>
                            </w:r>
                            <w:proofErr w:type="spellStart"/>
                            <w:r w:rsidRPr="00DA3E5B">
                              <w:rPr>
                                <w:rFonts w:ascii="Times New Roman" w:hAnsi="Times New Roman"/>
                              </w:rPr>
                              <w:t>button</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B7148C" id="Text Box 12" o:spid="_x0000_s1033" type="#_x0000_t202" style="position:absolute;left:0;text-align:left;margin-left:124.5pt;margin-top:46.5pt;width:1in;height:21.6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">
                <v:textbox>
                  <w:txbxContent>
                    <w:p w14:paraId="5586AF7D" w14:textId="77777777" w:rsidR="00657E67" w:rsidRPr="00DA3E5B" w:rsidRDefault="00657E67">
                      <w:pPr>
                        <w:rPr>
                          <w:rFonts w:ascii="Times New Roman" w:hAnsi="Times New Roman"/>
                        </w:rPr>
                      </w:pPr>
                      <w:r w:rsidRPr="00DA3E5B">
                        <w:rPr>
                          <w:rFonts w:ascii="Times New Roman" w:hAnsi="Times New Roman"/>
                        </w:rPr>
                        <w:t xml:space="preserve">Play </w:t>
                      </w:r>
                      <w:proofErr w:type="spellStart"/>
                      <w:r w:rsidRPr="00DA3E5B">
                        <w:rPr>
                          <w:rFonts w:ascii="Times New Roman" w:hAnsi="Times New Roman"/>
                        </w:rPr>
                        <w:t>button</w:t>
                      </w:r>
                      <w:proofErr w:type="spellEnd"/>
                    </w:p>
                  </w:txbxContent>
                </v:textbox>
              </v:shape>
            </w:pict>
          </mc:Fallback>
        </mc:AlternateContent>
      </w:r>
      <w:r w:rsidR="002502F0" w:rsidRPr="00DA3E5B">
        <w:rPr>
          <w:noProof/>
          <w:lang w:eastAsia="de-DE"/>
        </w:rPr>
        <w:drawing>
          <wp:inline distT="0" distB="0" distL="0" distR="0" wp14:anchorId="003BF182" wp14:editId="1693B9FE">
            <wp:extent cx="4695825" cy="1971675"/>
            <wp:effectExtent l="0" t="0" r="9525" b="952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95825" cy="1971675"/>
                    </a:xfrm>
                    <a:prstGeom prst="rect">
                      <a:avLst/>
                    </a:prstGeom>
                  </pic:spPr>
                </pic:pic>
              </a:graphicData>
            </a:graphic>
          </wp:inline>
        </w:drawing>
      </w:r>
    </w:p>
    <w:p w14:paraId="6AEAFE12" w14:textId="77777777" w:rsidR="00AE54D8" w:rsidRDefault="001F78C3" w:rsidP="00B84AED">
      <w:pPr>
        <w:pStyle w:val="Standard-BlockCharCharChar"/>
      </w:pPr>
      <w:r>
        <w:t xml:space="preserve">You can freely navigate in this transcription to explore the context of the search result. </w:t>
      </w:r>
    </w:p>
    <w:p w14:paraId="2A9BD76A" w14:textId="5421E290" w:rsidR="00303402" w:rsidRDefault="00B932C6" w:rsidP="00B84AED">
      <w:pPr>
        <w:pStyle w:val="Standard-BlockCharCharChar"/>
      </w:pPr>
      <w:r>
        <w:t xml:space="preserve">If your transcription is aligned with an audio or video file, you can use the </w:t>
      </w:r>
      <w:r w:rsidR="00967F78" w:rsidRPr="00DA3E5B">
        <w:rPr>
          <w:rStyle w:val="RefsZchn"/>
        </w:rPr>
        <w:t>“P</w:t>
      </w:r>
      <w:r w:rsidRPr="00DA3E5B">
        <w:rPr>
          <w:rStyle w:val="RefsZchn"/>
        </w:rPr>
        <w:t>lay</w:t>
      </w:r>
      <w:r w:rsidR="00967F78" w:rsidRPr="00DA3E5B">
        <w:rPr>
          <w:rStyle w:val="RefsZchn"/>
        </w:rPr>
        <w:t>”</w:t>
      </w:r>
      <w:r>
        <w:t xml:space="preserve"> button to playback the corresponding part of the recording.</w:t>
      </w:r>
      <w:r w:rsidR="002C658A">
        <w:t xml:space="preserve"> </w:t>
      </w:r>
    </w:p>
    <w:p w14:paraId="28A9DD06" w14:textId="77777777" w:rsidR="00AE54D8" w:rsidRDefault="00AE54D8" w:rsidP="00B84AED">
      <w:pPr>
        <w:pStyle w:val="Standard-BlockCharCharChar"/>
      </w:pPr>
      <w:r w:rsidRPr="00AE54D8">
        <w:rPr>
          <w:u w:val="single"/>
        </w:rPr>
        <w:t>Option 2</w:t>
      </w:r>
      <w:r>
        <w:t xml:space="preserve">: </w:t>
      </w:r>
      <w:r w:rsidR="001F78C3">
        <w:t xml:space="preserve">If you’ve chosen the </w:t>
      </w:r>
      <w:r w:rsidR="00967F78">
        <w:rPr>
          <w:rStyle w:val="RefsZchn"/>
        </w:rPr>
        <w:t>“L</w:t>
      </w:r>
      <w:r w:rsidR="001F78C3" w:rsidRPr="00DA3E5B">
        <w:rPr>
          <w:rStyle w:val="RefsZchn"/>
        </w:rPr>
        <w:t>ist</w:t>
      </w:r>
      <w:r w:rsidR="00967F78">
        <w:rPr>
          <w:rStyle w:val="RefsZchn"/>
        </w:rPr>
        <w:t>”</w:t>
      </w:r>
      <w:r w:rsidR="001F78C3">
        <w:t xml:space="preserve">, the transcription will be displayed as a list of segment chains. </w:t>
      </w:r>
    </w:p>
    <w:p w14:paraId="37A3CC2F" w14:textId="179104AD" w:rsidR="001F78C3" w:rsidRDefault="001F78C3" w:rsidP="00B84AED">
      <w:pPr>
        <w:pStyle w:val="Standard-BlockCharCharChar"/>
      </w:pPr>
      <w:r>
        <w:t>The segment chain containing the search result is highlighted:</w:t>
      </w:r>
    </w:p>
    <w:p w14:paraId="6D1C32A9" w14:textId="0EB68D3F" w:rsidR="00474B81" w:rsidRDefault="00474B81" w:rsidP="00DA3E5B">
      <w:pPr>
        <w:pStyle w:val="GraphikFormat"/>
        <w:rPr>
          <w:lang w:val="en-GB"/>
        </w:rPr>
      </w:pPr>
      <w:r w:rsidRPr="00DA3E5B">
        <w:rPr>
          <w:noProof/>
          <w:lang w:eastAsia="de-DE"/>
        </w:rPr>
        <w:drawing>
          <wp:inline distT="0" distB="0" distL="0" distR="0" wp14:anchorId="10F30084" wp14:editId="223F32EE">
            <wp:extent cx="5946243" cy="1683195"/>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5702" cy="1683042"/>
                    </a:xfrm>
                    <a:prstGeom prst="rect">
                      <a:avLst/>
                    </a:prstGeom>
                  </pic:spPr>
                </pic:pic>
              </a:graphicData>
            </a:graphic>
          </wp:inline>
        </w:drawing>
      </w:r>
    </w:p>
    <w:p w14:paraId="13FDAC47" w14:textId="11F5135B" w:rsidR="00967F78" w:rsidRDefault="001F78C3" w:rsidP="00B84AED">
      <w:pPr>
        <w:pStyle w:val="Standard-BlockCharCharChar"/>
      </w:pPr>
      <w:r>
        <w:t>Double clicking on any line will playback media aligned with this line. A subsequent single click stops the media player.</w:t>
      </w:r>
    </w:p>
    <w:p w14:paraId="106E2995" w14:textId="58914846" w:rsidR="00DA3E5B" w:rsidRDefault="00AE54D8" w:rsidP="00B84AED">
      <w:pPr>
        <w:pStyle w:val="Standard-BlockCharCharChar"/>
      </w:pPr>
      <w:r w:rsidRPr="00AE54D8">
        <w:rPr>
          <w:u w:val="single"/>
        </w:rPr>
        <w:t xml:space="preserve">Option </w:t>
      </w:r>
      <w:r>
        <w:rPr>
          <w:u w:val="single"/>
        </w:rPr>
        <w:t>3</w:t>
      </w:r>
      <w:r>
        <w:t xml:space="preserve">: </w:t>
      </w:r>
      <w:r w:rsidR="00DA3E5B">
        <w:t xml:space="preserve">If you’ve chosen the </w:t>
      </w:r>
      <w:r w:rsidR="00DA3E5B">
        <w:rPr>
          <w:rStyle w:val="RefsZchn"/>
        </w:rPr>
        <w:t>“HTML”</w:t>
      </w:r>
      <w:r w:rsidR="00DA3E5B">
        <w:t>, the transcription will be displayed as a list of segment chains</w:t>
      </w:r>
      <w:r w:rsidR="00AF063B">
        <w:t xml:space="preserve"> according to the output</w:t>
      </w:r>
      <w:r w:rsidR="00DA3E5B">
        <w:t>:</w:t>
      </w:r>
    </w:p>
    <w:p w14:paraId="44F2E4E7" w14:textId="1EE4F3A0" w:rsidR="00DA3E5B" w:rsidRDefault="00DA3E5B" w:rsidP="00A74CF3">
      <w:pPr>
        <w:pStyle w:val="GraphikFormat"/>
      </w:pPr>
      <w:r>
        <w:rPr>
          <w:noProof/>
          <w:lang w:eastAsia="de-DE"/>
        </w:rPr>
        <w:drawing>
          <wp:inline distT="0" distB="0" distL="0" distR="0" wp14:anchorId="5063139F" wp14:editId="7B99D6D4">
            <wp:extent cx="5943600" cy="1339703"/>
            <wp:effectExtent l="0" t="0" r="0" b="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339703"/>
                    </a:xfrm>
                    <a:prstGeom prst="rect">
                      <a:avLst/>
                    </a:prstGeom>
                  </pic:spPr>
                </pic:pic>
              </a:graphicData>
            </a:graphic>
          </wp:inline>
        </w:drawing>
      </w:r>
    </w:p>
    <w:p w14:paraId="3419BF81" w14:textId="4FC9BFAB" w:rsidR="000F0E6A" w:rsidRDefault="00AE54D8" w:rsidP="00B84AED">
      <w:pPr>
        <w:pStyle w:val="Standard-BlockCharCharChar"/>
      </w:pPr>
      <w:bookmarkStart w:id="22" w:name="_2.4_Using_the"/>
      <w:bookmarkEnd w:id="22"/>
      <w:r>
        <w:t xml:space="preserve">This option does </w:t>
      </w:r>
      <w:r w:rsidRPr="00AE54D8">
        <w:rPr>
          <w:u w:val="single"/>
        </w:rPr>
        <w:t>not</w:t>
      </w:r>
      <w:r>
        <w:t xml:space="preserve"> provide playback for audio files. </w:t>
      </w:r>
    </w:p>
    <w:p w14:paraId="588E984B" w14:textId="77777777" w:rsidR="00AE54D8" w:rsidRDefault="00AE54D8" w:rsidP="00B84AED">
      <w:pPr>
        <w:pStyle w:val="Standard-BlockCharCharChar"/>
      </w:pPr>
    </w:p>
    <w:p w14:paraId="531AFA0E" w14:textId="2F164DE8" w:rsidR="006D6420" w:rsidRPr="00BE2AA5" w:rsidRDefault="006D6420" w:rsidP="00B47F4C">
      <w:pPr>
        <w:pStyle w:val="berschrift2"/>
        <w:rPr>
          <w:rFonts w:ascii="Times New Roman" w:hAnsi="Times New Roman" w:cs="Times New Roman"/>
          <w:color w:val="auto"/>
          <w:sz w:val="24"/>
          <w:szCs w:val="24"/>
          <w:lang w:val="en-GB" w:eastAsia="en-US"/>
        </w:rPr>
      </w:pPr>
      <w:bookmarkStart w:id="23" w:name="_Toc473127115"/>
      <w:r w:rsidRPr="00BE2AA5">
        <w:rPr>
          <w:rFonts w:ascii="Times New Roman" w:hAnsi="Times New Roman" w:cs="Times New Roman"/>
          <w:color w:val="auto"/>
          <w:sz w:val="24"/>
          <w:szCs w:val="24"/>
          <w:lang w:val="en-GB" w:eastAsia="en-US"/>
        </w:rPr>
        <w:t xml:space="preserve">Using the </w:t>
      </w:r>
      <w:proofErr w:type="spellStart"/>
      <w:r w:rsidRPr="00BE2AA5">
        <w:rPr>
          <w:rFonts w:ascii="Times New Roman" w:hAnsi="Times New Roman" w:cs="Times New Roman"/>
          <w:color w:val="auto"/>
          <w:sz w:val="24"/>
          <w:szCs w:val="24"/>
          <w:lang w:val="en-GB" w:eastAsia="en-US"/>
        </w:rPr>
        <w:t>Praat</w:t>
      </w:r>
      <w:proofErr w:type="spellEnd"/>
      <w:r w:rsidRPr="00BE2AA5">
        <w:rPr>
          <w:rFonts w:ascii="Times New Roman" w:hAnsi="Times New Roman" w:cs="Times New Roman"/>
          <w:color w:val="auto"/>
          <w:sz w:val="24"/>
          <w:szCs w:val="24"/>
          <w:lang w:val="en-GB" w:eastAsia="en-US"/>
        </w:rPr>
        <w:t xml:space="preserve"> Panel</w:t>
      </w:r>
      <w:bookmarkEnd w:id="23"/>
    </w:p>
    <w:p w14:paraId="4598DB65" w14:textId="77777777" w:rsidR="00BA44E6" w:rsidRDefault="009946AC" w:rsidP="00B84AED">
      <w:pPr>
        <w:pStyle w:val="Standard-BlockCharCharChar"/>
      </w:pPr>
      <w:r>
        <w:t>The Praat panel can be used to display and play single audio sequences of the search results in Praat</w:t>
      </w:r>
      <w:r w:rsidR="00BA44E6">
        <w:t xml:space="preserve"> </w:t>
      </w:r>
      <w:r w:rsidR="00BA44E6" w:rsidRPr="00BA44E6">
        <w:t>(</w:t>
      </w:r>
      <w:r w:rsidR="00BA44E6" w:rsidRPr="00BA44E6">
        <w:rPr>
          <w:rStyle w:val="hyperlinkmanualZchn"/>
        </w:rPr>
        <w:t>http://www.fon.hum.uva.nl/praat/</w:t>
      </w:r>
      <w:r w:rsidR="00BA44E6">
        <w:t>)</w:t>
      </w:r>
      <w:r>
        <w:t>.</w:t>
      </w:r>
      <w:r w:rsidR="0089371D">
        <w:t xml:space="preserve"> </w:t>
      </w:r>
    </w:p>
    <w:p w14:paraId="00489C84" w14:textId="15878DB4" w:rsidR="00A52727" w:rsidRDefault="00BA44E6" w:rsidP="00B84AED">
      <w:pPr>
        <w:pStyle w:val="Standard-BlockCharCharChar"/>
      </w:pPr>
      <w:r>
        <w:t>In order t</w:t>
      </w:r>
      <w:r w:rsidR="00E14756">
        <w:t>o use the Praat Panel in EXAKT</w:t>
      </w:r>
      <w:r>
        <w:t>,</w:t>
      </w:r>
      <w:r w:rsidR="00E14756">
        <w:t xml:space="preserve"> it has to be configured in the Partitur-Editor</w:t>
      </w:r>
      <w:r w:rsidR="000C0E96">
        <w:t xml:space="preserve"> (</w:t>
      </w:r>
      <w:r w:rsidR="0046759F">
        <w:t xml:space="preserve">for more information on how to configure the panel consult </w:t>
      </w:r>
      <w:r>
        <w:t xml:space="preserve">the section </w:t>
      </w:r>
      <w:r w:rsidR="00A3335F" w:rsidRPr="00BA44E6">
        <w:rPr>
          <w:rStyle w:val="QuerverweiseZchn"/>
        </w:rPr>
        <w:t>Praat Panel</w:t>
      </w:r>
      <w:r w:rsidR="00A3335F">
        <w:t xml:space="preserve"> in the </w:t>
      </w:r>
      <w:r w:rsidR="00A3335F" w:rsidRPr="00A52727">
        <w:rPr>
          <w:rStyle w:val="Dokumentation"/>
        </w:rPr>
        <w:t>Partitur</w:t>
      </w:r>
      <w:r w:rsidR="00A52727" w:rsidRPr="00A52727">
        <w:rPr>
          <w:rStyle w:val="Dokumentation"/>
        </w:rPr>
        <w:t xml:space="preserve">-Editor </w:t>
      </w:r>
      <w:r w:rsidR="00A3335F" w:rsidRPr="00A52727">
        <w:rPr>
          <w:rStyle w:val="Dokumentation"/>
        </w:rPr>
        <w:t>Manual</w:t>
      </w:r>
      <w:r w:rsidR="00A52727" w:rsidRPr="00A52727">
        <w:t>,</w:t>
      </w:r>
      <w:r>
        <w:t xml:space="preserve"> the manual is</w:t>
      </w:r>
      <w:r w:rsidR="00A52727" w:rsidRPr="00A52727">
        <w:t xml:space="preserve"> available on </w:t>
      </w:r>
      <w:hyperlink r:id="rId50" w:history="1">
        <w:r w:rsidR="00A52727" w:rsidRPr="00A52727">
          <w:rPr>
            <w:rStyle w:val="hyperlinkmanualZchn"/>
          </w:rPr>
          <w:t>www.exmaralda.org</w:t>
        </w:r>
      </w:hyperlink>
      <w:r>
        <w:t xml:space="preserve">, </w:t>
      </w:r>
      <w:r w:rsidR="00A52727" w:rsidRPr="00A52727">
        <w:t>Section “Help/Support”</w:t>
      </w:r>
      <w:r w:rsidR="00BF5A6B">
        <w:t xml:space="preserve">). </w:t>
      </w:r>
    </w:p>
    <w:p w14:paraId="230D36B2" w14:textId="1AB98F35" w:rsidR="0046759F" w:rsidRDefault="001F248B" w:rsidP="00B84AED">
      <w:pPr>
        <w:pStyle w:val="Standard-BlockCharCharChar"/>
      </w:pPr>
      <w:r w:rsidRPr="001F248B">
        <w:rPr>
          <w:u w:val="single"/>
        </w:rPr>
        <w:t>Please note</w:t>
      </w:r>
      <w:r w:rsidR="00814508" w:rsidRPr="00814508">
        <w:t>:</w:t>
      </w:r>
      <w:r w:rsidR="00814508">
        <w:t xml:space="preserve"> </w:t>
      </w:r>
      <w:r w:rsidR="00F26C92">
        <w:t>Praat has to be opened in the background</w:t>
      </w:r>
      <w:r w:rsidR="00814508">
        <w:t xml:space="preserve"> whenever you want to use its functionality.</w:t>
      </w:r>
      <w:r w:rsidR="00F26C92">
        <w:t xml:space="preserve"> </w:t>
      </w:r>
    </w:p>
    <w:p w14:paraId="763D5200" w14:textId="77777777" w:rsidR="0046759F" w:rsidRDefault="00AA44CE" w:rsidP="00B84AED">
      <w:pPr>
        <w:pStyle w:val="Standard-BlockCharCharChar"/>
      </w:pPr>
      <w:r>
        <w:t>Choose the search result that should be displayed in Praat</w:t>
      </w:r>
      <w:r w:rsidR="00C903F3">
        <w:t xml:space="preserve"> (</w:t>
      </w:r>
      <w:r w:rsidR="00C903F3" w:rsidRPr="0046759F">
        <w:rPr>
          <w:rStyle w:val="RefsZchn"/>
        </w:rPr>
        <w:t>1</w:t>
      </w:r>
      <w:r w:rsidR="00C903F3">
        <w:t>) and click the Praat button (</w:t>
      </w:r>
      <w:r w:rsidR="00C903F3" w:rsidRPr="0046759F">
        <w:rPr>
          <w:rStyle w:val="RefsZchn"/>
        </w:rPr>
        <w:t>2</w:t>
      </w:r>
      <w:r w:rsidR="00C903F3">
        <w:t xml:space="preserve">). </w:t>
      </w:r>
    </w:p>
    <w:p w14:paraId="776BA9FC" w14:textId="297FC4F6" w:rsidR="00474B81" w:rsidRDefault="00C903F3" w:rsidP="00B84AED">
      <w:pPr>
        <w:pStyle w:val="Standard-BlockCharCharChar"/>
      </w:pPr>
      <w:r>
        <w:t>The section of the event that contains the search result will be displayed in Praat (</w:t>
      </w:r>
      <w:r w:rsidRPr="0046759F">
        <w:rPr>
          <w:rStyle w:val="RefsZchn"/>
        </w:rPr>
        <w:t>3</w:t>
      </w:r>
      <w:r>
        <w:t xml:space="preserve">). </w:t>
      </w:r>
    </w:p>
    <w:p w14:paraId="78653329" w14:textId="77777777" w:rsidR="00474B81" w:rsidRPr="00A52727" w:rsidRDefault="00474B81" w:rsidP="00474B81">
      <w:pPr>
        <w:rPr>
          <w:highlight w:val="yellow"/>
        </w:rPr>
      </w:pPr>
      <w:r w:rsidRPr="00A52727">
        <w:rPr>
          <w:noProof/>
          <w:highlight w:val="yellow"/>
        </w:rPr>
        <mc:AlternateContent>
          <mc:Choice Requires="wps">
            <w:drawing>
              <wp:anchor distT="0" distB="0" distL="114300" distR="114300" simplePos="0" relativeHeight="251534336" behindDoc="0" locked="0" layoutInCell="1" allowOverlap="1" wp14:anchorId="0028D694" wp14:editId="39BC9547">
                <wp:simplePos x="0" y="0"/>
                <wp:positionH relativeFrom="column">
                  <wp:posOffset>5138590</wp:posOffset>
                </wp:positionH>
                <wp:positionV relativeFrom="paragraph">
                  <wp:posOffset>365512</wp:posOffset>
                </wp:positionV>
                <wp:extent cx="379142" cy="451625"/>
                <wp:effectExtent l="0" t="0" r="78105" b="62865"/>
                <wp:wrapNone/>
                <wp:docPr id="107" name="Gerade Verbindung mit Pfeil 107"/>
                <wp:cNvGraphicFramePr/>
                <a:graphic xmlns:a="http://schemas.openxmlformats.org/drawingml/2006/main">
                  <a:graphicData uri="http://schemas.microsoft.com/office/word/2010/wordprocessingShape">
                    <wps:wsp>
                      <wps:cNvCnPr/>
                      <wps:spPr>
                        <a:xfrm>
                          <a:off x="0" y="0"/>
                          <a:ext cx="379142" cy="451625"/>
                        </a:xfrm>
                        <a:prstGeom prst="straightConnector1">
                          <a:avLst/>
                        </a:prstGeom>
                        <a:ln>
                          <a:solidFill>
                            <a:srgbClr val="FF0000"/>
                          </a:solidFill>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579DB6" id="_x0000_t32" coordsize="21600,21600" o:spt="32" o:oned="t" path="m,l21600,21600e" filled="f">
                <v:path arrowok="t" fillok="f" o:connecttype="none"/>
                <o:lock v:ext="edit" shapetype="t"/>
              </v:shapetype>
              <v:shape id="Gerade Verbindung mit Pfeil 107" o:spid="_x0000_s1026" type="#_x0000_t32" style="position:absolute;margin-left:404.6pt;margin-top:28.8pt;width:29.85pt;height:35.5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" strokecolor="red" strokeweight="3pt">
                <v:stroke endarrow="open"/>
                <v:shadow on="t" color="black" opacity="22937f" origin=",.5" offset="0,.63889mm"/>
              </v:shape>
            </w:pict>
          </mc:Fallback>
        </mc:AlternateContent>
      </w:r>
      <w:r w:rsidRPr="00A52727">
        <w:rPr>
          <w:noProof/>
          <w:highlight w:val="yellow"/>
        </w:rPr>
        <mc:AlternateContent>
          <mc:Choice Requires="wps">
            <w:drawing>
              <wp:anchor distT="0" distB="0" distL="114300" distR="114300" simplePos="0" relativeHeight="251523072" behindDoc="0" locked="0" layoutInCell="1" allowOverlap="1" wp14:anchorId="12B79066" wp14:editId="272B657C">
                <wp:simplePos x="0" y="0"/>
                <wp:positionH relativeFrom="column">
                  <wp:posOffset>3577420</wp:posOffset>
                </wp:positionH>
                <wp:positionV relativeFrom="paragraph">
                  <wp:posOffset>365512</wp:posOffset>
                </wp:positionV>
                <wp:extent cx="277495" cy="539952"/>
                <wp:effectExtent l="0" t="0" r="65405" b="50800"/>
                <wp:wrapNone/>
                <wp:docPr id="126" name="Gerade Verbindung mit Pfeil 126"/>
                <wp:cNvGraphicFramePr/>
                <a:graphic xmlns:a="http://schemas.openxmlformats.org/drawingml/2006/main">
                  <a:graphicData uri="http://schemas.microsoft.com/office/word/2010/wordprocessingShape">
                    <wps:wsp>
                      <wps:cNvCnPr/>
                      <wps:spPr>
                        <a:xfrm>
                          <a:off x="0" y="0"/>
                          <a:ext cx="277495" cy="539952"/>
                        </a:xfrm>
                        <a:prstGeom prst="straightConnector1">
                          <a:avLst/>
                        </a:prstGeom>
                        <a:ln>
                          <a:solidFill>
                            <a:srgbClr val="FF0000"/>
                          </a:solidFill>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69D90" id="Gerade Verbindung mit Pfeil 126" o:spid="_x0000_s1026" type="#_x0000_t32" style="position:absolute;margin-left:281.7pt;margin-top:28.8pt;width:21.85pt;height:42.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" strokecolor="red" strokeweight="3pt">
                <v:stroke endarrow="open"/>
                <v:shadow on="t" color="black" opacity="22937f" origin=",.5" offset="0,.63889mm"/>
              </v:shape>
            </w:pict>
          </mc:Fallback>
        </mc:AlternateContent>
      </w:r>
      <w:r w:rsidRPr="00A52727">
        <w:rPr>
          <w:noProof/>
          <w:highlight w:val="yellow"/>
        </w:rPr>
        <mc:AlternateContent>
          <mc:Choice Requires="wps">
            <w:drawing>
              <wp:anchor distT="0" distB="0" distL="114300" distR="114300" simplePos="0" relativeHeight="251573248" behindDoc="0" locked="0" layoutInCell="1" allowOverlap="1" wp14:anchorId="46E10403" wp14:editId="4163C93F">
                <wp:simplePos x="0" y="0"/>
                <wp:positionH relativeFrom="column">
                  <wp:posOffset>3375660</wp:posOffset>
                </wp:positionH>
                <wp:positionV relativeFrom="paragraph">
                  <wp:posOffset>206375</wp:posOffset>
                </wp:positionV>
                <wp:extent cx="283845" cy="1403985"/>
                <wp:effectExtent l="0" t="0" r="0"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403985"/>
                        </a:xfrm>
                        <a:prstGeom prst="rect">
                          <a:avLst/>
                        </a:prstGeom>
                        <a:noFill/>
                        <a:ln w="9525">
                          <a:noFill/>
                          <a:miter lim="800000"/>
                          <a:headEnd/>
                          <a:tailEnd/>
                        </a:ln>
                      </wps:spPr>
                      <wps:txbx>
                        <w:txbxContent>
                          <w:p w14:paraId="030077AB" w14:textId="77777777" w:rsidR="00657E67" w:rsidRPr="00A52727" w:rsidRDefault="00657E67" w:rsidP="00474B81">
                            <w:pPr>
                              <w:rPr>
                                <w:rFonts w:ascii="Times New Roman" w:hAnsi="Times New Roman"/>
                                <w:color w:val="FF0000"/>
                                <w:sz w:val="28"/>
                                <w:szCs w:val="28"/>
                              </w:rPr>
                            </w:pPr>
                            <w:r w:rsidRPr="00A52727">
                              <w:rPr>
                                <w:rFonts w:ascii="Times New Roman" w:hAnsi="Times New Roman"/>
                                <w:color w:val="FF0000"/>
                                <w:sz w:val="28"/>
                                <w:szCs w:val="28"/>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E10403" id="Textfeld 2" o:spid="_x0000_s1034" type="#_x0000_t202" style="position:absolute;margin-left:265.8pt;margin-top:16.25pt;width:22.35pt;height:110.55pt;z-index:251573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" filled="f" stroked="f">
                <v:textbox style="mso-fit-shape-to-text:t">
                  <w:txbxContent>
                    <w:p w14:paraId="030077AB" w14:textId="77777777" w:rsidR="00657E67" w:rsidRPr="00A52727" w:rsidRDefault="00657E67" w:rsidP="00474B81">
                      <w:pPr>
                        <w:rPr>
                          <w:rFonts w:ascii="Times New Roman" w:hAnsi="Times New Roman"/>
                          <w:color w:val="FF0000"/>
                          <w:sz w:val="28"/>
                          <w:szCs w:val="28"/>
                        </w:rPr>
                      </w:pPr>
                      <w:r w:rsidRPr="00A52727">
                        <w:rPr>
                          <w:rFonts w:ascii="Times New Roman" w:hAnsi="Times New Roman"/>
                          <w:color w:val="FF0000"/>
                          <w:sz w:val="28"/>
                          <w:szCs w:val="28"/>
                        </w:rPr>
                        <w:t>1</w:t>
                      </w:r>
                    </w:p>
                  </w:txbxContent>
                </v:textbox>
              </v:shape>
            </w:pict>
          </mc:Fallback>
        </mc:AlternateContent>
      </w:r>
      <w:r w:rsidRPr="00A52727">
        <w:rPr>
          <w:noProof/>
          <w:highlight w:val="yellow"/>
        </w:rPr>
        <mc:AlternateContent>
          <mc:Choice Requires="wps">
            <w:drawing>
              <wp:anchor distT="0" distB="0" distL="114300" distR="114300" simplePos="0" relativeHeight="251610112" behindDoc="0" locked="0" layoutInCell="1" allowOverlap="1" wp14:anchorId="2C2C4DC7" wp14:editId="3AB0A79B">
                <wp:simplePos x="0" y="0"/>
                <wp:positionH relativeFrom="column">
                  <wp:posOffset>4935855</wp:posOffset>
                </wp:positionH>
                <wp:positionV relativeFrom="paragraph">
                  <wp:posOffset>203835</wp:posOffset>
                </wp:positionV>
                <wp:extent cx="283845" cy="1403985"/>
                <wp:effectExtent l="0" t="0" r="0" b="0"/>
                <wp:wrapNone/>
                <wp:docPr id="13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403985"/>
                        </a:xfrm>
                        <a:prstGeom prst="rect">
                          <a:avLst/>
                        </a:prstGeom>
                        <a:noFill/>
                        <a:ln w="9525">
                          <a:noFill/>
                          <a:miter lim="800000"/>
                          <a:headEnd/>
                          <a:tailEnd/>
                        </a:ln>
                      </wps:spPr>
                      <wps:txbx>
                        <w:txbxContent>
                          <w:p w14:paraId="25946A02" w14:textId="77777777" w:rsidR="00657E67" w:rsidRPr="00A52727" w:rsidRDefault="00657E67" w:rsidP="00474B81">
                            <w:pPr>
                              <w:rPr>
                                <w:rFonts w:ascii="Times New Roman" w:hAnsi="Times New Roman"/>
                                <w:color w:val="FF0000"/>
                                <w:sz w:val="28"/>
                                <w:szCs w:val="28"/>
                              </w:rPr>
                            </w:pPr>
                            <w:r w:rsidRPr="00A52727">
                              <w:rPr>
                                <w:rFonts w:ascii="Times New Roman" w:hAnsi="Times New Roman"/>
                                <w:color w:val="FF0000"/>
                                <w:sz w:val="28"/>
                                <w:szCs w:val="28"/>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2C4DC7" id="_x0000_s1035" type="#_x0000_t202" style="position:absolute;margin-left:388.65pt;margin-top:16.05pt;width:22.35pt;height:110.55pt;z-index:2516101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" filled="f" stroked="f">
                <v:textbox style="mso-fit-shape-to-text:t">
                  <w:txbxContent>
                    <w:p w14:paraId="25946A02" w14:textId="77777777" w:rsidR="00657E67" w:rsidRPr="00A52727" w:rsidRDefault="00657E67" w:rsidP="00474B81">
                      <w:pPr>
                        <w:rPr>
                          <w:rFonts w:ascii="Times New Roman" w:hAnsi="Times New Roman"/>
                          <w:color w:val="FF0000"/>
                          <w:sz w:val="28"/>
                          <w:szCs w:val="28"/>
                        </w:rPr>
                      </w:pPr>
                      <w:r w:rsidRPr="00A52727">
                        <w:rPr>
                          <w:rFonts w:ascii="Times New Roman" w:hAnsi="Times New Roman"/>
                          <w:color w:val="FF0000"/>
                          <w:sz w:val="28"/>
                          <w:szCs w:val="28"/>
                        </w:rPr>
                        <w:t>2</w:t>
                      </w:r>
                    </w:p>
                  </w:txbxContent>
                </v:textbox>
              </v:shape>
            </w:pict>
          </mc:Fallback>
        </mc:AlternateContent>
      </w:r>
      <w:r w:rsidRPr="00A52727">
        <w:rPr>
          <w:noProof/>
          <w:highlight w:val="yellow"/>
        </w:rPr>
        <mc:AlternateContent>
          <mc:Choice Requires="wps">
            <w:drawing>
              <wp:anchor distT="0" distB="0" distL="114300" distR="114300" simplePos="0" relativeHeight="251545600" behindDoc="0" locked="0" layoutInCell="1" allowOverlap="1" wp14:anchorId="261AB6C2" wp14:editId="69E1F4F5">
                <wp:simplePos x="0" y="0"/>
                <wp:positionH relativeFrom="column">
                  <wp:posOffset>1871283</wp:posOffset>
                </wp:positionH>
                <wp:positionV relativeFrom="paragraph">
                  <wp:posOffset>2608968</wp:posOffset>
                </wp:positionV>
                <wp:extent cx="44450" cy="289931"/>
                <wp:effectExtent l="76200" t="38100" r="69850" b="15240"/>
                <wp:wrapNone/>
                <wp:docPr id="131" name="Gerade Verbindung mit Pfeil 131"/>
                <wp:cNvGraphicFramePr/>
                <a:graphic xmlns:a="http://schemas.openxmlformats.org/drawingml/2006/main">
                  <a:graphicData uri="http://schemas.microsoft.com/office/word/2010/wordprocessingShape">
                    <wps:wsp>
                      <wps:cNvCnPr/>
                      <wps:spPr>
                        <a:xfrm flipH="1" flipV="1">
                          <a:off x="0" y="0"/>
                          <a:ext cx="44450" cy="289931"/>
                        </a:xfrm>
                        <a:prstGeom prst="straightConnector1">
                          <a:avLst/>
                        </a:prstGeom>
                        <a:ln>
                          <a:solidFill>
                            <a:srgbClr val="FF0000"/>
                          </a:solidFill>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2ABA46" id="Gerade Verbindung mit Pfeil 131" o:spid="_x0000_s1026" type="#_x0000_t32" style="position:absolute;margin-left:147.35pt;margin-top:205.45pt;width:3.5pt;height:22.85pt;flip:x y;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" strokecolor="red" strokeweight="3pt">
                <v:stroke endarrow="open"/>
                <v:shadow on="t" color="black" opacity="22937f" origin=",.5" offset="0,.63889mm"/>
              </v:shape>
            </w:pict>
          </mc:Fallback>
        </mc:AlternateContent>
      </w:r>
      <w:r w:rsidRPr="00A52727">
        <w:rPr>
          <w:noProof/>
          <w:highlight w:val="yellow"/>
        </w:rPr>
        <mc:AlternateContent>
          <mc:Choice Requires="wps">
            <w:drawing>
              <wp:anchor distT="0" distB="0" distL="114300" distR="114300" simplePos="0" relativeHeight="251588608" behindDoc="0" locked="0" layoutInCell="1" allowOverlap="1" wp14:anchorId="1C7F5BF5" wp14:editId="5CF790A2">
                <wp:simplePos x="0" y="0"/>
                <wp:positionH relativeFrom="column">
                  <wp:posOffset>1817370</wp:posOffset>
                </wp:positionH>
                <wp:positionV relativeFrom="paragraph">
                  <wp:posOffset>2820035</wp:posOffset>
                </wp:positionV>
                <wp:extent cx="283845" cy="1403985"/>
                <wp:effectExtent l="0" t="0" r="0" b="0"/>
                <wp:wrapNone/>
                <wp:docPr id="1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403985"/>
                        </a:xfrm>
                        <a:prstGeom prst="rect">
                          <a:avLst/>
                        </a:prstGeom>
                        <a:noFill/>
                        <a:ln w="9525">
                          <a:noFill/>
                          <a:miter lim="800000"/>
                          <a:headEnd/>
                          <a:tailEnd/>
                        </a:ln>
                      </wps:spPr>
                      <wps:txbx>
                        <w:txbxContent>
                          <w:p w14:paraId="07FB4688" w14:textId="77777777" w:rsidR="00657E67" w:rsidRPr="00A52727" w:rsidRDefault="00657E67" w:rsidP="00474B81">
                            <w:pPr>
                              <w:rPr>
                                <w:rFonts w:ascii="Times New Roman" w:hAnsi="Times New Roman"/>
                                <w:color w:val="FF0000"/>
                                <w:sz w:val="28"/>
                                <w:szCs w:val="28"/>
                              </w:rPr>
                            </w:pPr>
                            <w:r w:rsidRPr="00A52727">
                              <w:rPr>
                                <w:rFonts w:ascii="Times New Roman" w:hAnsi="Times New Roman"/>
                                <w:color w:val="FF0000"/>
                                <w:sz w:val="28"/>
                                <w:szCs w:val="28"/>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7F5BF5" id="_x0000_s1036" type="#_x0000_t202" style="position:absolute;margin-left:143.1pt;margin-top:222.05pt;width:22.35pt;height:110.55pt;z-index:251588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" filled="f" stroked="f">
                <v:textbox style="mso-fit-shape-to-text:t">
                  <w:txbxContent>
                    <w:p w14:paraId="07FB4688" w14:textId="77777777" w:rsidR="00657E67" w:rsidRPr="00A52727" w:rsidRDefault="00657E67" w:rsidP="00474B81">
                      <w:pPr>
                        <w:rPr>
                          <w:rFonts w:ascii="Times New Roman" w:hAnsi="Times New Roman"/>
                          <w:color w:val="FF0000"/>
                          <w:sz w:val="28"/>
                          <w:szCs w:val="28"/>
                        </w:rPr>
                      </w:pPr>
                      <w:r w:rsidRPr="00A52727">
                        <w:rPr>
                          <w:rFonts w:ascii="Times New Roman" w:hAnsi="Times New Roman"/>
                          <w:color w:val="FF0000"/>
                          <w:sz w:val="28"/>
                          <w:szCs w:val="28"/>
                        </w:rPr>
                        <w:t>3</w:t>
                      </w:r>
                    </w:p>
                  </w:txbxContent>
                </v:textbox>
              </v:shape>
            </w:pict>
          </mc:Fallback>
        </mc:AlternateContent>
      </w:r>
      <w:r w:rsidRPr="00A52727">
        <w:rPr>
          <w:noProof/>
          <w:highlight w:val="yellow"/>
        </w:rPr>
        <mc:AlternateContent>
          <mc:Choice Requires="wps">
            <w:drawing>
              <wp:anchor distT="0" distB="0" distL="114300" distR="114300" simplePos="0" relativeHeight="251550720" behindDoc="0" locked="0" layoutInCell="1" allowOverlap="1" wp14:anchorId="20746D65" wp14:editId="2D958DAA">
                <wp:simplePos x="0" y="0"/>
                <wp:positionH relativeFrom="column">
                  <wp:posOffset>1514444</wp:posOffset>
                </wp:positionH>
                <wp:positionV relativeFrom="paragraph">
                  <wp:posOffset>2369216</wp:posOffset>
                </wp:positionV>
                <wp:extent cx="769434" cy="200722"/>
                <wp:effectExtent l="0" t="0" r="12065" b="27940"/>
                <wp:wrapNone/>
                <wp:docPr id="133" name="Ellipse 133"/>
                <wp:cNvGraphicFramePr/>
                <a:graphic xmlns:a="http://schemas.openxmlformats.org/drawingml/2006/main">
                  <a:graphicData uri="http://schemas.microsoft.com/office/word/2010/wordprocessingShape">
                    <wps:wsp>
                      <wps:cNvSpPr/>
                      <wps:spPr>
                        <a:xfrm>
                          <a:off x="0" y="0"/>
                          <a:ext cx="769434" cy="200722"/>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C25C71" id="Ellipse 133" o:spid="_x0000_s1026" style="position:absolute;margin-left:119.25pt;margin-top:186.55pt;width:60.6pt;height:15.8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" filled="f" strokecolor="red" strokeweight="1.5pt"/>
            </w:pict>
          </mc:Fallback>
        </mc:AlternateContent>
      </w:r>
      <w:r w:rsidRPr="00673120">
        <w:rPr>
          <w:noProof/>
        </w:rPr>
        <w:drawing>
          <wp:inline distT="0" distB="0" distL="0" distR="0" wp14:anchorId="5D6881A8" wp14:editId="336CF69A">
            <wp:extent cx="5746750" cy="3350260"/>
            <wp:effectExtent l="0" t="0" r="6350" b="2540"/>
            <wp:docPr id="134" name="Grafik 134" descr="C:\Users\fsux135\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sux135\Desktop\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6750" cy="3350260"/>
                    </a:xfrm>
                    <a:prstGeom prst="rect">
                      <a:avLst/>
                    </a:prstGeom>
                    <a:noFill/>
                    <a:ln>
                      <a:noFill/>
                    </a:ln>
                  </pic:spPr>
                </pic:pic>
              </a:graphicData>
            </a:graphic>
          </wp:inline>
        </w:drawing>
      </w:r>
    </w:p>
    <w:p w14:paraId="13D88A3F" w14:textId="259B8955" w:rsidR="00474B81" w:rsidRPr="00D144E2" w:rsidRDefault="00C903F3" w:rsidP="00B84AED">
      <w:pPr>
        <w:pStyle w:val="Standard-BlockCharCharChar"/>
      </w:pPr>
      <w:r w:rsidRPr="00A52727">
        <w:t xml:space="preserve">Praat will open in a new window </w:t>
      </w:r>
      <w:r w:rsidR="0046759F">
        <w:t>(</w:t>
      </w:r>
      <w:r w:rsidRPr="00A52727">
        <w:t>w</w:t>
      </w:r>
      <w:r w:rsidR="0046759F">
        <w:t xml:space="preserve">ith </w:t>
      </w:r>
      <w:r w:rsidRPr="00A52727">
        <w:t>usual functions</w:t>
      </w:r>
      <w:r w:rsidR="0046759F">
        <w:t>):</w:t>
      </w:r>
      <w:r w:rsidRPr="00A52727">
        <w:t xml:space="preserve"> </w:t>
      </w:r>
    </w:p>
    <w:p w14:paraId="2483CE09" w14:textId="77777777" w:rsidR="00474B81" w:rsidRDefault="00474B81" w:rsidP="0046759F">
      <w:pPr>
        <w:pStyle w:val="GraphikFormat"/>
      </w:pPr>
      <w:r w:rsidRPr="00A52727">
        <w:rPr>
          <w:noProof/>
          <w:highlight w:val="yellow"/>
          <w:lang w:eastAsia="de-DE"/>
        </w:rPr>
        <w:lastRenderedPageBreak/>
        <w:drawing>
          <wp:inline distT="0" distB="0" distL="0" distR="0" wp14:anchorId="5BB681F7" wp14:editId="43CF51EC">
            <wp:extent cx="4510812" cy="3147238"/>
            <wp:effectExtent l="0" t="0" r="4445" b="0"/>
            <wp:docPr id="135" name="Grafik 135" descr="C:\Users\fsux135\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sux135\Desktop\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10098" cy="3146740"/>
                    </a:xfrm>
                    <a:prstGeom prst="rect">
                      <a:avLst/>
                    </a:prstGeom>
                    <a:noFill/>
                    <a:ln>
                      <a:noFill/>
                    </a:ln>
                  </pic:spPr>
                </pic:pic>
              </a:graphicData>
            </a:graphic>
          </wp:inline>
        </w:drawing>
      </w:r>
    </w:p>
    <w:p w14:paraId="6F8401C3" w14:textId="77777777" w:rsidR="00474B81" w:rsidRDefault="00474B81" w:rsidP="00B84AED">
      <w:pPr>
        <w:pStyle w:val="Standard-BlockCharCharChar"/>
      </w:pPr>
    </w:p>
    <w:p w14:paraId="63F488EC" w14:textId="05B78152" w:rsidR="00124AB9" w:rsidRPr="004D26F7" w:rsidRDefault="005636C4" w:rsidP="00B47F4C">
      <w:pPr>
        <w:pStyle w:val="berschrift2"/>
        <w:rPr>
          <w:rFonts w:ascii="Times New Roman" w:hAnsi="Times New Roman" w:cs="Times New Roman"/>
          <w:color w:val="auto"/>
          <w:sz w:val="24"/>
          <w:szCs w:val="24"/>
          <w:lang w:val="en-GB" w:eastAsia="en-US"/>
        </w:rPr>
      </w:pPr>
      <w:bookmarkStart w:id="24" w:name="_2.5_Outputting_and"/>
      <w:bookmarkStart w:id="25" w:name="_Toc473127116"/>
      <w:bookmarkEnd w:id="24"/>
      <w:r w:rsidRPr="004D26F7">
        <w:rPr>
          <w:rFonts w:ascii="Times New Roman" w:hAnsi="Times New Roman" w:cs="Times New Roman"/>
          <w:color w:val="auto"/>
          <w:sz w:val="24"/>
          <w:szCs w:val="24"/>
          <w:lang w:val="en-GB" w:eastAsia="en-US"/>
        </w:rPr>
        <w:t>Outputting and saving</w:t>
      </w:r>
      <w:r w:rsidR="00124AB9" w:rsidRPr="004D26F7">
        <w:rPr>
          <w:rFonts w:ascii="Times New Roman" w:hAnsi="Times New Roman" w:cs="Times New Roman"/>
          <w:color w:val="auto"/>
          <w:sz w:val="24"/>
          <w:szCs w:val="24"/>
          <w:lang w:val="en-GB" w:eastAsia="en-US"/>
        </w:rPr>
        <w:t xml:space="preserve"> search results</w:t>
      </w:r>
      <w:bookmarkEnd w:id="25"/>
    </w:p>
    <w:p w14:paraId="6C9503FE" w14:textId="77777777" w:rsidR="008B3950" w:rsidRDefault="00124AB9" w:rsidP="00B84AED">
      <w:pPr>
        <w:pStyle w:val="Standard-BlockCharCharChar"/>
      </w:pPr>
      <w:r>
        <w:t xml:space="preserve">In order to print your search results, use them inside a word processor (e.g. MS Word) or further process them in some other application (e.g. </w:t>
      </w:r>
      <w:r w:rsidR="00710DFB">
        <w:t xml:space="preserve">MS </w:t>
      </w:r>
      <w:r>
        <w:t xml:space="preserve">Excel), you have several options. </w:t>
      </w:r>
    </w:p>
    <w:p w14:paraId="0FE6A03B" w14:textId="7637C3A6" w:rsidR="008B3950" w:rsidRDefault="00124AB9" w:rsidP="00B84AED">
      <w:pPr>
        <w:pStyle w:val="Standard-BlockCharCharChar"/>
      </w:pPr>
      <w:r>
        <w:t xml:space="preserve">Choose </w:t>
      </w:r>
      <w:r w:rsidRPr="00AE54D8">
        <w:rPr>
          <w:rStyle w:val="Menufunction"/>
          <w:szCs w:val="20"/>
        </w:rPr>
        <w:t>Concordance &gt; Save Concordance as...</w:t>
      </w:r>
      <w:r>
        <w:t xml:space="preserve"> in order to save the whole KWIC concordance to a file.</w:t>
      </w:r>
      <w:r w:rsidR="003B4819">
        <w:t xml:space="preserve"> </w:t>
      </w:r>
      <w:r w:rsidR="00714731">
        <w:t xml:space="preserve">The file dialog gives you a choice between </w:t>
      </w:r>
      <w:r w:rsidR="008B3950">
        <w:rPr>
          <w:rStyle w:val="RefsZchn"/>
        </w:rPr>
        <w:t>“H</w:t>
      </w:r>
      <w:r w:rsidR="00714731" w:rsidRPr="008B3950">
        <w:rPr>
          <w:rStyle w:val="RefsZchn"/>
        </w:rPr>
        <w:t>TML</w:t>
      </w:r>
      <w:r w:rsidR="008B3950">
        <w:rPr>
          <w:rStyle w:val="RefsZchn"/>
        </w:rPr>
        <w:t>”</w:t>
      </w:r>
      <w:r w:rsidR="00714731">
        <w:t xml:space="preserve"> and </w:t>
      </w:r>
      <w:r w:rsidR="008B3950">
        <w:rPr>
          <w:rStyle w:val="RefsZchn"/>
        </w:rPr>
        <w:t>“X</w:t>
      </w:r>
      <w:r w:rsidR="00714731" w:rsidRPr="008B3950">
        <w:rPr>
          <w:rStyle w:val="RefsZchn"/>
        </w:rPr>
        <w:t>ML</w:t>
      </w:r>
      <w:r w:rsidR="008B3950">
        <w:rPr>
          <w:rStyle w:val="RefsZchn"/>
        </w:rPr>
        <w:t>”</w:t>
      </w:r>
      <w:r w:rsidR="00714731">
        <w:t xml:space="preserve">. </w:t>
      </w:r>
    </w:p>
    <w:p w14:paraId="4322F04B" w14:textId="189C5975" w:rsidR="008B3950" w:rsidRDefault="008B3950" w:rsidP="008B3950">
      <w:pPr>
        <w:pStyle w:val="GraphikFormat"/>
      </w:pPr>
      <w:r w:rsidRPr="00B43811">
        <w:rPr>
          <w:noProof/>
          <w:lang w:eastAsia="de-DE"/>
        </w:rPr>
        <mc:AlternateContent>
          <mc:Choice Requires="wps">
            <w:drawing>
              <wp:anchor distT="0" distB="0" distL="114300" distR="114300" simplePos="0" relativeHeight="251919360" behindDoc="0" locked="0" layoutInCell="1" allowOverlap="1" wp14:anchorId="23B37A69" wp14:editId="5E4EAA29">
                <wp:simplePos x="0" y="0"/>
                <wp:positionH relativeFrom="column">
                  <wp:posOffset>1643381</wp:posOffset>
                </wp:positionH>
                <wp:positionV relativeFrom="paragraph">
                  <wp:posOffset>2481580</wp:posOffset>
                </wp:positionV>
                <wp:extent cx="2476500" cy="704850"/>
                <wp:effectExtent l="0" t="0" r="19050" b="19050"/>
                <wp:wrapNone/>
                <wp:docPr id="301" name="Rechteck 301"/>
                <wp:cNvGraphicFramePr/>
                <a:graphic xmlns:a="http://schemas.openxmlformats.org/drawingml/2006/main">
                  <a:graphicData uri="http://schemas.microsoft.com/office/word/2010/wordprocessingShape">
                    <wps:wsp>
                      <wps:cNvSpPr/>
                      <wps:spPr>
                        <a:xfrm>
                          <a:off x="0" y="0"/>
                          <a:ext cx="2476500" cy="70485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52F08" id="Rechteck 301" o:spid="_x0000_s1026" style="position:absolute;margin-left:129.4pt;margin-top:195.4pt;width:195pt;height:55.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" filled="f" strokecolor="red" strokeweight="1.5pt"/>
            </w:pict>
          </mc:Fallback>
        </mc:AlternateContent>
      </w:r>
      <w:r>
        <w:rPr>
          <w:noProof/>
          <w:lang w:eastAsia="de-DE"/>
        </w:rPr>
        <w:drawing>
          <wp:inline distT="0" distB="0" distL="0" distR="0" wp14:anchorId="6A687D7F" wp14:editId="4017B7FC">
            <wp:extent cx="4200525" cy="3239211"/>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0193" t="21282" r="47594" b="38974"/>
                    <a:stretch/>
                  </pic:blipFill>
                  <pic:spPr bwMode="auto">
                    <a:xfrm>
                      <a:off x="0" y="0"/>
                      <a:ext cx="4198463" cy="3237621"/>
                    </a:xfrm>
                    <a:prstGeom prst="rect">
                      <a:avLst/>
                    </a:prstGeom>
                    <a:ln>
                      <a:noFill/>
                    </a:ln>
                    <a:extLst>
                      <a:ext uri="{53640926-AAD7-44D8-BBD7-CCE9431645EC}">
                        <a14:shadowObscured xmlns:a14="http://schemas.microsoft.com/office/drawing/2010/main"/>
                      </a:ext>
                    </a:extLst>
                  </pic:spPr>
                </pic:pic>
              </a:graphicData>
            </a:graphic>
          </wp:inline>
        </w:drawing>
      </w:r>
    </w:p>
    <w:p w14:paraId="20A78B86" w14:textId="145280B1" w:rsidR="00124AB9" w:rsidRDefault="00714731" w:rsidP="00B84AED">
      <w:pPr>
        <w:pStyle w:val="Standard-BlockCharCharChar"/>
      </w:pPr>
      <w:r>
        <w:lastRenderedPageBreak/>
        <w:t xml:space="preserve">Saving as </w:t>
      </w:r>
      <w:r w:rsidR="008B3950">
        <w:rPr>
          <w:rStyle w:val="RefsZchn"/>
        </w:rPr>
        <w:t>“H</w:t>
      </w:r>
      <w:r w:rsidRPr="008B3950">
        <w:rPr>
          <w:rStyle w:val="RefsZchn"/>
        </w:rPr>
        <w:t>TML</w:t>
      </w:r>
      <w:r w:rsidR="008B3950">
        <w:rPr>
          <w:rStyle w:val="RefsZchn"/>
        </w:rPr>
        <w:t>”</w:t>
      </w:r>
      <w:r>
        <w:t xml:space="preserve"> enables you to open the resulting file in a browser, in a word processor or in any other application which reads HTML (e.g. MS Excel</w:t>
      </w:r>
      <w:r w:rsidR="008B3950">
        <w:t>). By default, a built-in style</w:t>
      </w:r>
      <w:r>
        <w:t>sheet is used to generate the HTML.</w:t>
      </w:r>
      <w:r w:rsidR="005636C4">
        <w:t xml:space="preserve"> In a browser, an exported HTML will look something like this:</w:t>
      </w:r>
    </w:p>
    <w:p w14:paraId="5F354B6C" w14:textId="297F6D99" w:rsidR="005636C4" w:rsidRDefault="00766D1E" w:rsidP="008B3950">
      <w:pPr>
        <w:pStyle w:val="GraphikFormat"/>
        <w:rPr>
          <w:lang w:val="en-GB"/>
        </w:rPr>
      </w:pPr>
      <w:r>
        <w:rPr>
          <w:noProof/>
          <w:lang w:eastAsia="de-DE"/>
        </w:rPr>
        <w:drawing>
          <wp:inline distT="0" distB="0" distL="0" distR="0" wp14:anchorId="405FF079" wp14:editId="591511D7">
            <wp:extent cx="5572125" cy="3168283"/>
            <wp:effectExtent l="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2125" cy="3168283"/>
                    </a:xfrm>
                    <a:prstGeom prst="rect">
                      <a:avLst/>
                    </a:prstGeom>
                    <a:noFill/>
                    <a:ln>
                      <a:noFill/>
                    </a:ln>
                  </pic:spPr>
                </pic:pic>
              </a:graphicData>
            </a:graphic>
          </wp:inline>
        </w:drawing>
      </w:r>
    </w:p>
    <w:p w14:paraId="573C181E" w14:textId="28454BFA" w:rsidR="005636C4" w:rsidRDefault="005636C4" w:rsidP="00B84AED">
      <w:pPr>
        <w:pStyle w:val="Standard-BlockCharCharChar"/>
      </w:pPr>
      <w:r>
        <w:t>If you want to change the appearance, you can write a custom XSL style</w:t>
      </w:r>
      <w:r w:rsidR="005852D6">
        <w:t xml:space="preserve">sheet and tell EXAKT to use it, please apply appropriate settings </w:t>
      </w:r>
      <w:r>
        <w:t xml:space="preserve">via </w:t>
      </w:r>
      <w:r w:rsidRPr="008B3950">
        <w:rPr>
          <w:rStyle w:val="Menufunction"/>
          <w:szCs w:val="20"/>
        </w:rPr>
        <w:t>Edit &gt; EXAKT Preferences... &gt; Stylesheets &gt; Concordance Output</w:t>
      </w:r>
      <w:r>
        <w:t>.</w:t>
      </w:r>
    </w:p>
    <w:p w14:paraId="3776215F" w14:textId="301D85A7" w:rsidR="005636C4" w:rsidRDefault="005636C4" w:rsidP="00B84AED">
      <w:pPr>
        <w:pStyle w:val="Standard-BlockCharCharChar"/>
      </w:pPr>
      <w:r>
        <w:t>If you want to copy and paste a selection of search results into your word processor</w:t>
      </w:r>
      <w:r w:rsidR="006A64B8">
        <w:t>,</w:t>
      </w:r>
      <w:r>
        <w:t xml:space="preserve"> simply make the selection inside the concordance then </w:t>
      </w:r>
      <w:r w:rsidR="00E75E01">
        <w:t>choose</w:t>
      </w:r>
      <w:r>
        <w:t xml:space="preserve"> </w:t>
      </w:r>
      <w:r w:rsidRPr="008B3950">
        <w:rPr>
          <w:rStyle w:val="Menufunction"/>
          <w:szCs w:val="20"/>
        </w:rPr>
        <w:t xml:space="preserve">Edit &gt; </w:t>
      </w:r>
      <w:r w:rsidR="00E75E01" w:rsidRPr="008B3950">
        <w:rPr>
          <w:rStyle w:val="Menufunction"/>
          <w:szCs w:val="20"/>
        </w:rPr>
        <w:t>Copy Selection</w:t>
      </w:r>
      <w:r w:rsidR="00E75E01">
        <w:t xml:space="preserve"> or press the </w:t>
      </w:r>
      <w:r w:rsidR="005852D6" w:rsidRPr="005852D6">
        <w:rPr>
          <w:rStyle w:val="RefsZchn"/>
        </w:rPr>
        <w:t>“</w:t>
      </w:r>
      <w:r w:rsidR="00E75E01" w:rsidRPr="005852D6">
        <w:rPr>
          <w:rStyle w:val="RefsZchn"/>
        </w:rPr>
        <w:t>Copy</w:t>
      </w:r>
      <w:r w:rsidR="005852D6" w:rsidRPr="005852D6">
        <w:rPr>
          <w:rStyle w:val="RefsZchn"/>
        </w:rPr>
        <w:t>”</w:t>
      </w:r>
      <w:r w:rsidR="00E75E01" w:rsidRPr="005852D6">
        <w:t xml:space="preserve"> button</w:t>
      </w:r>
      <w:r w:rsidR="00E75E01">
        <w:t xml:space="preserve"> beside the concordance. The selected search results will be copied to the clipboard and you can paste them from there.</w:t>
      </w:r>
    </w:p>
    <w:p w14:paraId="5AF60DFF" w14:textId="6901454E" w:rsidR="00E75E01" w:rsidRDefault="005852D6" w:rsidP="005852D6">
      <w:pPr>
        <w:jc w:val="center"/>
        <w:rPr>
          <w:lang w:val="en-GB"/>
        </w:rPr>
      </w:pPr>
      <w:r>
        <w:rPr>
          <w:noProof/>
        </w:rPr>
        <mc:AlternateContent>
          <mc:Choice Requires="wps">
            <w:drawing>
              <wp:anchor distT="0" distB="0" distL="114300" distR="114300" simplePos="0" relativeHeight="251517952" behindDoc="0" locked="0" layoutInCell="1" allowOverlap="1" wp14:anchorId="038A6C7D" wp14:editId="54DD7818">
                <wp:simplePos x="0" y="0"/>
                <wp:positionH relativeFrom="column">
                  <wp:posOffset>3305175</wp:posOffset>
                </wp:positionH>
                <wp:positionV relativeFrom="paragraph">
                  <wp:posOffset>2188845</wp:posOffset>
                </wp:positionV>
                <wp:extent cx="914400" cy="274320"/>
                <wp:effectExtent l="0" t="0" r="19050" b="11430"/>
                <wp:wrapNone/>
                <wp:docPr id="7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74320"/>
                        </a:xfrm>
                        <a:prstGeom prst="rect">
                          <a:avLst/>
                        </a:prstGeom>
                        <a:solidFill>
                          <a:srgbClr val="FFFFFF"/>
                        </a:solidFill>
                        <a:ln w="9525">
                          <a:solidFill>
                            <a:srgbClr val="000000"/>
                          </a:solidFill>
                          <a:miter lim="800000"/>
                          <a:headEnd/>
                          <a:tailEnd/>
                        </a:ln>
                      </wps:spPr>
                      <wps:txbx>
                        <w:txbxContent>
                          <w:p w14:paraId="4D8E8630" w14:textId="77777777" w:rsidR="00657E67" w:rsidRPr="005852D6" w:rsidRDefault="00657E67" w:rsidP="00134D8B">
                            <w:pPr>
                              <w:jc w:val="center"/>
                              <w:rPr>
                                <w:rFonts w:ascii="Times New Roman" w:hAnsi="Times New Roman"/>
                              </w:rPr>
                            </w:pPr>
                            <w:proofErr w:type="spellStart"/>
                            <w:r w:rsidRPr="005852D6">
                              <w:rPr>
                                <w:rFonts w:ascii="Times New Roman" w:hAnsi="Times New Roman"/>
                              </w:rPr>
                              <w:t>Copy</w:t>
                            </w:r>
                            <w:proofErr w:type="spellEnd"/>
                            <w:r w:rsidRPr="005852D6">
                              <w:rPr>
                                <w:rFonts w:ascii="Times New Roman" w:hAnsi="Times New Roman"/>
                              </w:rPr>
                              <w:t xml:space="preserve"> </w:t>
                            </w:r>
                            <w:proofErr w:type="spellStart"/>
                            <w:r w:rsidRPr="005852D6">
                              <w:rPr>
                                <w:rFonts w:ascii="Times New Roman" w:hAnsi="Times New Roman"/>
                              </w:rPr>
                              <w:t>button</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8A6C7D" id="Text Box 37" o:spid="_x0000_s1037" type="#_x0000_t202" style="position:absolute;left:0;text-align:left;margin-left:260.25pt;margin-top:172.35pt;width:1in;height:21.6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">
                <v:textbox>
                  <w:txbxContent>
                    <w:p w14:paraId="4D8E8630" w14:textId="77777777" w:rsidR="00657E67" w:rsidRPr="005852D6" w:rsidRDefault="00657E67" w:rsidP="00134D8B">
                      <w:pPr>
                        <w:jc w:val="center"/>
                        <w:rPr>
                          <w:rFonts w:ascii="Times New Roman" w:hAnsi="Times New Roman"/>
                        </w:rPr>
                      </w:pPr>
                      <w:proofErr w:type="spellStart"/>
                      <w:r w:rsidRPr="005852D6">
                        <w:rPr>
                          <w:rFonts w:ascii="Times New Roman" w:hAnsi="Times New Roman"/>
                        </w:rPr>
                        <w:t>Copy</w:t>
                      </w:r>
                      <w:proofErr w:type="spellEnd"/>
                      <w:r w:rsidRPr="005852D6">
                        <w:rPr>
                          <w:rFonts w:ascii="Times New Roman" w:hAnsi="Times New Roman"/>
                        </w:rPr>
                        <w:t xml:space="preserve"> </w:t>
                      </w:r>
                      <w:proofErr w:type="spellStart"/>
                      <w:r w:rsidRPr="005852D6">
                        <w:rPr>
                          <w:rFonts w:ascii="Times New Roman" w:hAnsi="Times New Roman"/>
                        </w:rPr>
                        <w:t>button</w:t>
                      </w:r>
                      <w:proofErr w:type="spellEnd"/>
                    </w:p>
                  </w:txbxContent>
                </v:textbox>
              </v:shape>
            </w:pict>
          </mc:Fallback>
        </mc:AlternateContent>
      </w:r>
      <w:r>
        <w:rPr>
          <w:noProof/>
        </w:rPr>
        <mc:AlternateContent>
          <mc:Choice Requires="wps">
            <w:drawing>
              <wp:anchor distT="0" distB="0" distL="114300" distR="114300" simplePos="0" relativeHeight="251498496" behindDoc="0" locked="0" layoutInCell="1" allowOverlap="1" wp14:anchorId="7E013071" wp14:editId="70CCBD90">
                <wp:simplePos x="0" y="0"/>
                <wp:positionH relativeFrom="column">
                  <wp:posOffset>4091305</wp:posOffset>
                </wp:positionH>
                <wp:positionV relativeFrom="paragraph">
                  <wp:posOffset>1948816</wp:posOffset>
                </wp:positionV>
                <wp:extent cx="514350" cy="257174"/>
                <wp:effectExtent l="19050" t="38100" r="57150" b="48260"/>
                <wp:wrapNone/>
                <wp:docPr id="72"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4350" cy="257174"/>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11D9C6" id="Line 36" o:spid="_x0000_s1026" style="position:absolute;flip:y;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2.15pt,153.45pt" to="362.65pt,1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" strokecolor="red" strokeweight="4.5pt">
                <v:stroke endarrow="block"/>
              </v:line>
            </w:pict>
          </mc:Fallback>
        </mc:AlternateContent>
      </w:r>
      <w:r w:rsidR="008839EF" w:rsidRPr="008839EF">
        <w:rPr>
          <w:noProof/>
        </w:rPr>
        <w:drawing>
          <wp:inline distT="0" distB="0" distL="0" distR="0" wp14:anchorId="132F9C5F" wp14:editId="1B9C951A">
            <wp:extent cx="4329863" cy="2781300"/>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4636" cy="2784366"/>
                    </a:xfrm>
                    <a:prstGeom prst="rect">
                      <a:avLst/>
                    </a:prstGeom>
                  </pic:spPr>
                </pic:pic>
              </a:graphicData>
            </a:graphic>
          </wp:inline>
        </w:drawing>
      </w:r>
    </w:p>
    <w:p w14:paraId="04E69769" w14:textId="6BDF4E6A" w:rsidR="005852D6" w:rsidRDefault="005852D6" w:rsidP="00B84AED">
      <w:pPr>
        <w:pStyle w:val="Standard-BlockCharCharChar"/>
      </w:pPr>
      <w:r>
        <w:lastRenderedPageBreak/>
        <w:t>The graphic below offers a visualisation after pasting a selection of search results into the word processor:</w:t>
      </w:r>
    </w:p>
    <w:p w14:paraId="2284DC39" w14:textId="2B6E63AE" w:rsidR="008476E7" w:rsidRDefault="005038F8" w:rsidP="005852D6">
      <w:pPr>
        <w:pStyle w:val="GraphikFormat"/>
        <w:rPr>
          <w:lang w:val="en-GB"/>
        </w:rPr>
      </w:pPr>
      <w:r w:rsidRPr="005038F8">
        <w:rPr>
          <w:noProof/>
          <w:lang w:eastAsia="de-DE"/>
        </w:rPr>
        <w:drawing>
          <wp:inline distT="0" distB="0" distL="0" distR="0" wp14:anchorId="51B7F2A1" wp14:editId="37E9F202">
            <wp:extent cx="4492070" cy="2781300"/>
            <wp:effectExtent l="0" t="0" r="3810"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03865" cy="2788603"/>
                    </a:xfrm>
                    <a:prstGeom prst="rect">
                      <a:avLst/>
                    </a:prstGeom>
                  </pic:spPr>
                </pic:pic>
              </a:graphicData>
            </a:graphic>
          </wp:inline>
        </w:drawing>
      </w:r>
    </w:p>
    <w:p w14:paraId="40CD1369" w14:textId="77777777" w:rsidR="0063228A" w:rsidRDefault="006A64B8" w:rsidP="00B84AED">
      <w:pPr>
        <w:pStyle w:val="Standard-BlockCharCharChar"/>
      </w:pPr>
      <w:r>
        <w:t xml:space="preserve">You can also use </w:t>
      </w:r>
      <w:r w:rsidRPr="005852D6">
        <w:rPr>
          <w:rStyle w:val="ButtonsZchn"/>
        </w:rPr>
        <w:t>Ctrl</w:t>
      </w:r>
      <w:r w:rsidRPr="005852D6">
        <w:rPr>
          <w:b/>
        </w:rPr>
        <w:t xml:space="preserve"> + </w:t>
      </w:r>
      <w:r w:rsidRPr="005852D6">
        <w:rPr>
          <w:rStyle w:val="ButtonsZchn"/>
        </w:rPr>
        <w:t>C</w:t>
      </w:r>
      <w:r>
        <w:t xml:space="preserve"> </w:t>
      </w:r>
      <w:r w:rsidR="005852D6">
        <w:t xml:space="preserve">on your keyboard, </w:t>
      </w:r>
      <w:r>
        <w:t>or</w:t>
      </w:r>
      <w:r w:rsidR="005852D6">
        <w:t xml:space="preserve"> the </w:t>
      </w:r>
      <w:r w:rsidR="005852D6" w:rsidRPr="005852D6">
        <w:rPr>
          <w:rStyle w:val="RefsZchn"/>
        </w:rPr>
        <w:t>“</w:t>
      </w:r>
      <w:r w:rsidRPr="005852D6">
        <w:rPr>
          <w:rStyle w:val="RefsZchn"/>
        </w:rPr>
        <w:t>Copy</w:t>
      </w:r>
      <w:r w:rsidR="005852D6" w:rsidRPr="005852D6">
        <w:rPr>
          <w:rStyle w:val="RefsZchn"/>
        </w:rPr>
        <w:t>”</w:t>
      </w:r>
      <w:r w:rsidR="005852D6">
        <w:t xml:space="preserve"> button</w:t>
      </w:r>
      <w:r>
        <w:t xml:space="preserve"> from the </w:t>
      </w:r>
      <w:r w:rsidR="005852D6">
        <w:t>Partitur</w:t>
      </w:r>
      <w:r>
        <w:t>’s context menu</w:t>
      </w:r>
      <w:r w:rsidR="005852D6">
        <w:t xml:space="preserve"> (below concordance window in EXAKT)</w:t>
      </w:r>
      <w:r>
        <w:t xml:space="preserve"> to copy a part of the </w:t>
      </w:r>
      <w:r w:rsidR="0063228A">
        <w:t>transcription to the clipboard: Simply select the part you wish to copy, right-click on it and choose “Copy” or use the keyboard shortcuts:</w:t>
      </w:r>
    </w:p>
    <w:p w14:paraId="71F6F8D6" w14:textId="166E6D40" w:rsidR="005852D6" w:rsidRDefault="0063228A" w:rsidP="0063228A">
      <w:pPr>
        <w:pStyle w:val="GraphikFormat"/>
      </w:pPr>
      <w:r>
        <w:rPr>
          <w:noProof/>
          <w:lang w:eastAsia="de-DE"/>
        </w:rPr>
        <mc:AlternateContent>
          <mc:Choice Requires="wps">
            <w:drawing>
              <wp:anchor distT="0" distB="0" distL="114300" distR="114300" simplePos="0" relativeHeight="251657216" behindDoc="0" locked="0" layoutInCell="1" allowOverlap="1" wp14:anchorId="0BBD981B" wp14:editId="431174EE">
                <wp:simplePos x="0" y="0"/>
                <wp:positionH relativeFrom="column">
                  <wp:posOffset>4091305</wp:posOffset>
                </wp:positionH>
                <wp:positionV relativeFrom="paragraph">
                  <wp:posOffset>1097280</wp:posOffset>
                </wp:positionV>
                <wp:extent cx="581025" cy="485776"/>
                <wp:effectExtent l="19050" t="19050" r="66675" b="47625"/>
                <wp:wrapNone/>
                <wp:docPr id="139"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1025" cy="485776"/>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6A35C1" id="Line 36"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2.15pt,86.4pt" to="367.9pt,1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" strokecolor="red" strokeweight="4.5pt">
                <v:stroke endarrow="block"/>
              </v:line>
            </w:pict>
          </mc:Fallback>
        </mc:AlternateContent>
      </w:r>
      <w:r w:rsidR="005852D6">
        <w:rPr>
          <w:noProof/>
          <w:lang w:eastAsia="de-DE"/>
        </w:rPr>
        <w:drawing>
          <wp:inline distT="0" distB="0" distL="0" distR="0" wp14:anchorId="4769D222" wp14:editId="3714C1F1">
            <wp:extent cx="5657850" cy="1733550"/>
            <wp:effectExtent l="0" t="0" r="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480" t="66667" r="46425" b="8715"/>
                    <a:stretch/>
                  </pic:blipFill>
                  <pic:spPr bwMode="auto">
                    <a:xfrm>
                      <a:off x="0" y="0"/>
                      <a:ext cx="5657850" cy="1733550"/>
                    </a:xfrm>
                    <a:prstGeom prst="rect">
                      <a:avLst/>
                    </a:prstGeom>
                    <a:ln>
                      <a:noFill/>
                    </a:ln>
                    <a:extLst>
                      <a:ext uri="{53640926-AAD7-44D8-BBD7-CCE9431645EC}">
                        <a14:shadowObscured xmlns:a14="http://schemas.microsoft.com/office/drawing/2010/main"/>
                      </a:ext>
                    </a:extLst>
                  </pic:spPr>
                </pic:pic>
              </a:graphicData>
            </a:graphic>
          </wp:inline>
        </w:drawing>
      </w:r>
    </w:p>
    <w:p w14:paraId="5F4B7A19" w14:textId="3366D7F8" w:rsidR="006A64B8" w:rsidRDefault="005852D6" w:rsidP="00B84AED">
      <w:pPr>
        <w:pStyle w:val="Standard-BlockCharCharChar"/>
        <w:rPr>
          <w:lang w:val="en-GB"/>
        </w:rPr>
      </w:pPr>
      <w:r w:rsidRPr="0063228A">
        <w:t>The graphic below offers a visualisation after pasting a selection of search results into the word processor</w:t>
      </w:r>
      <w:r w:rsidR="0063228A">
        <w:t>:</w:t>
      </w:r>
    </w:p>
    <w:p w14:paraId="7C88BE73" w14:textId="24C12F9D" w:rsidR="006A64B8" w:rsidRDefault="0063228A" w:rsidP="0063228A">
      <w:pPr>
        <w:pStyle w:val="GraphikFormat"/>
        <w:rPr>
          <w:lang w:val="en-GB"/>
        </w:rPr>
      </w:pPr>
      <w:r>
        <w:rPr>
          <w:noProof/>
          <w:lang w:eastAsia="de-DE"/>
        </w:rPr>
        <w:lastRenderedPageBreak/>
        <w:drawing>
          <wp:inline distT="0" distB="0" distL="0" distR="0" wp14:anchorId="224C55AE" wp14:editId="6E933F0A">
            <wp:extent cx="4924425" cy="3189934"/>
            <wp:effectExtent l="0" t="0" r="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929868" cy="3193460"/>
                    </a:xfrm>
                    <a:prstGeom prst="rect">
                      <a:avLst/>
                    </a:prstGeom>
                  </pic:spPr>
                </pic:pic>
              </a:graphicData>
            </a:graphic>
          </wp:inline>
        </w:drawing>
      </w:r>
    </w:p>
    <w:p w14:paraId="65588FF2" w14:textId="77777777" w:rsidR="0063228A" w:rsidRDefault="006A64B8" w:rsidP="00B84AED">
      <w:pPr>
        <w:pStyle w:val="Standard-BlockCharCharChar"/>
      </w:pPr>
      <w:r>
        <w:t xml:space="preserve">Sometimes (especially if you have added manual annotations to a KWIC concordance), you </w:t>
      </w:r>
      <w:r w:rsidR="0063228A">
        <w:t xml:space="preserve">might </w:t>
      </w:r>
      <w:r>
        <w:t xml:space="preserve">want to save a search result </w:t>
      </w:r>
      <w:r w:rsidR="0063228A">
        <w:t xml:space="preserve">in order to </w:t>
      </w:r>
      <w:r>
        <w:t>re</w:t>
      </w:r>
      <w:r w:rsidR="0063228A">
        <w:t>-</w:t>
      </w:r>
      <w:r>
        <w:t xml:space="preserve">open it in EXAKT itself. </w:t>
      </w:r>
    </w:p>
    <w:p w14:paraId="5FEE64A0" w14:textId="11972AAE" w:rsidR="006A64B8" w:rsidRDefault="0063228A" w:rsidP="00B84AED">
      <w:pPr>
        <w:pStyle w:val="Standard-BlockCharCharChar"/>
      </w:pPr>
      <w:r>
        <w:t>To do so</w:t>
      </w:r>
      <w:r w:rsidR="006A64B8">
        <w:t>, proceed as follows:</w:t>
      </w:r>
    </w:p>
    <w:p w14:paraId="74255BC2" w14:textId="12FD7006" w:rsidR="00E0097D" w:rsidRDefault="006A64B8" w:rsidP="00B84AED">
      <w:pPr>
        <w:pStyle w:val="Standard-BlockCharCharChar"/>
      </w:pPr>
      <w:r>
        <w:rPr>
          <w:lang w:val="en-GB"/>
        </w:rPr>
        <w:t xml:space="preserve">1) Choose </w:t>
      </w:r>
      <w:r w:rsidRPr="0063228A">
        <w:rPr>
          <w:rStyle w:val="Menufunction"/>
          <w:szCs w:val="20"/>
        </w:rPr>
        <w:t>Concordance &gt; Save Concordance as...</w:t>
      </w:r>
    </w:p>
    <w:p w14:paraId="6433159E" w14:textId="6D13EAA0" w:rsidR="006A64B8" w:rsidRDefault="006A64B8" w:rsidP="00B84AED">
      <w:pPr>
        <w:pStyle w:val="Standard-BlockCharCharChar"/>
      </w:pPr>
      <w:r w:rsidRPr="006A64B8">
        <w:t xml:space="preserve">2) Select the </w:t>
      </w:r>
      <w:r w:rsidR="0063228A" w:rsidRPr="0063228A">
        <w:rPr>
          <w:rStyle w:val="RefsZchn"/>
        </w:rPr>
        <w:t>“</w:t>
      </w:r>
      <w:r w:rsidRPr="0063228A">
        <w:rPr>
          <w:rStyle w:val="RefsZchn"/>
        </w:rPr>
        <w:t>XML</w:t>
      </w:r>
      <w:r w:rsidR="0063228A" w:rsidRPr="0063228A">
        <w:rPr>
          <w:rStyle w:val="RefsZchn"/>
        </w:rPr>
        <w:t>”</w:t>
      </w:r>
      <w:r w:rsidRPr="006A64B8">
        <w:t xml:space="preserve"> option and specify a filename</w:t>
      </w:r>
    </w:p>
    <w:p w14:paraId="16D13281" w14:textId="77777777" w:rsidR="006A64B8" w:rsidRDefault="006A64B8" w:rsidP="00B84AED">
      <w:pPr>
        <w:pStyle w:val="Standard-BlockCharCharChar"/>
      </w:pPr>
      <w:r>
        <w:t>3) To reopen the search result: first open the corpus from which it was derive</w:t>
      </w:r>
      <w:r w:rsidR="00A328BC">
        <w:t>d</w:t>
      </w:r>
    </w:p>
    <w:p w14:paraId="728B4C1D" w14:textId="77777777" w:rsidR="00A328BC" w:rsidRDefault="00A328BC" w:rsidP="00B84AED">
      <w:pPr>
        <w:pStyle w:val="Standard-BlockCharCharChar"/>
      </w:pPr>
      <w:r>
        <w:t xml:space="preserve">4) Then select this corpus in the corpus list and choose </w:t>
      </w:r>
      <w:r w:rsidRPr="0063228A">
        <w:rPr>
          <w:rStyle w:val="Menufunction"/>
          <w:szCs w:val="20"/>
        </w:rPr>
        <w:t>Concordance &gt; Open concordance...</w:t>
      </w:r>
    </w:p>
    <w:p w14:paraId="0D1620B7" w14:textId="1D8D1D8D" w:rsidR="00D71F4E" w:rsidRPr="00D71F4E" w:rsidRDefault="006177EA" w:rsidP="003056A6">
      <w:pPr>
        <w:pStyle w:val="Standard-BlockCharCharChar"/>
        <w:rPr>
          <w:lang w:eastAsia="hi-IN"/>
        </w:rPr>
      </w:pPr>
      <w:r>
        <w:t>Of course, you can also use the exported XML file to do your own further processing of the search results (e.g. by transforming them via an XSL stylesheet).</w:t>
      </w:r>
    </w:p>
    <w:p w14:paraId="1A09C4FB" w14:textId="77777777" w:rsidR="00657E67" w:rsidRPr="00D71F4E" w:rsidRDefault="00657E67" w:rsidP="00657E67">
      <w:pPr>
        <w:rPr>
          <w:lang w:val="en-US" w:eastAsia="en-US"/>
        </w:rPr>
      </w:pPr>
    </w:p>
    <w:p w14:paraId="221D42AF" w14:textId="77777777" w:rsidR="00657E67" w:rsidRPr="003056A6" w:rsidRDefault="00657E67" w:rsidP="00657E67">
      <w:pPr>
        <w:pStyle w:val="Standard-BlockCharCharChar"/>
        <w:sectPr w:rsidR="00657E67" w:rsidRPr="003056A6" w:rsidSect="00BE2AA5">
          <w:headerReference w:type="default" r:id="rId59"/>
          <w:type w:val="continuous"/>
          <w:pgSz w:w="11906" w:h="16838"/>
          <w:pgMar w:top="1417" w:right="1134" w:bottom="1134" w:left="1417" w:header="709" w:footer="708" w:gutter="0"/>
          <w:cols w:space="708"/>
          <w:docGrid w:linePitch="360"/>
        </w:sectPr>
      </w:pPr>
    </w:p>
    <w:p w14:paraId="0847A398" w14:textId="283DEBF0" w:rsidR="00B932C6" w:rsidRPr="004D26F7" w:rsidRDefault="00B47F4C" w:rsidP="00BE4181">
      <w:pPr>
        <w:pStyle w:val="berschrift1"/>
        <w:spacing w:before="0"/>
        <w:rPr>
          <w:lang w:val="en-US" w:eastAsia="en-US"/>
        </w:rPr>
      </w:pPr>
      <w:bookmarkStart w:id="26" w:name="_Toc473127117"/>
      <w:r w:rsidRPr="004D26F7">
        <w:rPr>
          <w:lang w:val="en-US" w:eastAsia="en-US"/>
        </w:rPr>
        <w:lastRenderedPageBreak/>
        <w:t>S</w:t>
      </w:r>
      <w:r w:rsidR="00B932C6" w:rsidRPr="004D26F7">
        <w:rPr>
          <w:lang w:val="en-US" w:eastAsia="en-US"/>
        </w:rPr>
        <w:t>EARCH EXPRESSIONS</w:t>
      </w:r>
      <w:bookmarkEnd w:id="26"/>
    </w:p>
    <w:p w14:paraId="02782FC6" w14:textId="77777777" w:rsidR="00D414AE" w:rsidRDefault="007D5832" w:rsidP="00B84AED">
      <w:pPr>
        <w:pStyle w:val="Standard-BlockCharCharChar"/>
      </w:pPr>
      <w:r>
        <w:t>EXAKT</w:t>
      </w:r>
      <w:r w:rsidR="00C04B70">
        <w:t xml:space="preserve"> supports different forms of search expressions.</w:t>
      </w:r>
      <w:r w:rsidR="005253B1">
        <w:t xml:space="preserve"> The types of searches differ </w:t>
      </w:r>
      <w:r>
        <w:t xml:space="preserve">either </w:t>
      </w:r>
      <w:r w:rsidR="005253B1">
        <w:t>in t</w:t>
      </w:r>
      <w:r>
        <w:t>he type of the search method or in</w:t>
      </w:r>
      <w:r w:rsidR="005253B1">
        <w:t xml:space="preserve"> the </w:t>
      </w:r>
      <w:r>
        <w:t xml:space="preserve">area where the search will be conducted. </w:t>
      </w:r>
    </w:p>
    <w:p w14:paraId="1F995827" w14:textId="1CB9E3AB" w:rsidR="00C04B70" w:rsidRPr="00D1292F" w:rsidRDefault="007D5832" w:rsidP="00B84AED">
      <w:pPr>
        <w:pStyle w:val="Standard-BlockCharCharChar"/>
        <w:rPr>
          <w:lang w:val="de-DE"/>
        </w:rPr>
      </w:pPr>
      <w:r>
        <w:t xml:space="preserve">The following two chapters will explain the main search methods that </w:t>
      </w:r>
      <w:r w:rsidR="00D7245E">
        <w:t>are used in EXAKT, whereas</w:t>
      </w:r>
      <w:r w:rsidR="00D414AE">
        <w:t xml:space="preserve"> Chapter</w:t>
      </w:r>
      <w:r w:rsidR="00D7245E">
        <w:t xml:space="preserve"> </w:t>
      </w:r>
      <w:r w:rsidR="00D414AE">
        <w:fldChar w:fldCharType="begin"/>
      </w:r>
      <w:r w:rsidR="00D414AE">
        <w:instrText xml:space="preserve"> REF _Ref473113277 \h </w:instrText>
      </w:r>
      <w:r w:rsidR="00D414AE">
        <w:fldChar w:fldCharType="separate"/>
      </w:r>
      <w:r w:rsidR="00D64849" w:rsidRPr="00D64849">
        <w:rPr>
          <w:b/>
          <w:bCs/>
        </w:rPr>
        <w:t xml:space="preserve">Fehler! </w:t>
      </w:r>
      <w:r w:rsidR="00D64849">
        <w:rPr>
          <w:b/>
          <w:bCs/>
          <w:lang w:val="de-DE"/>
        </w:rPr>
        <w:t>Verweisquelle konnte nicht gefunden werden.</w:t>
      </w:r>
      <w:r w:rsidR="00D414AE">
        <w:fldChar w:fldCharType="end"/>
      </w:r>
      <w:r w:rsidR="00D414AE" w:rsidRPr="00D1292F">
        <w:rPr>
          <w:lang w:val="de-DE"/>
        </w:rPr>
        <w:t xml:space="preserve"> </w:t>
      </w:r>
      <w:r w:rsidR="00D7245E" w:rsidRPr="00D1292F">
        <w:rPr>
          <w:lang w:val="de-DE"/>
        </w:rPr>
        <w:t xml:space="preserve">will also </w:t>
      </w:r>
      <w:r w:rsidR="006D1523" w:rsidRPr="00D1292F">
        <w:rPr>
          <w:lang w:val="de-DE"/>
        </w:rPr>
        <w:t>discuss</w:t>
      </w:r>
      <w:r w:rsidR="00D7245E" w:rsidRPr="00D1292F">
        <w:rPr>
          <w:lang w:val="de-DE"/>
        </w:rPr>
        <w:t xml:space="preserve"> the different search areas.</w:t>
      </w:r>
    </w:p>
    <w:p w14:paraId="5080B0B5" w14:textId="77777777" w:rsidR="003F323F" w:rsidRPr="00D1292F" w:rsidRDefault="003F323F" w:rsidP="00B84AED">
      <w:pPr>
        <w:pStyle w:val="Standard-BlockCharCharChar"/>
        <w:rPr>
          <w:lang w:val="de-DE"/>
        </w:rPr>
      </w:pPr>
    </w:p>
    <w:p w14:paraId="3F5BBB83" w14:textId="111DE575" w:rsidR="001F78C3" w:rsidRPr="004D26F7" w:rsidRDefault="001F78C3" w:rsidP="00B47F4C">
      <w:pPr>
        <w:pStyle w:val="berschrift2"/>
        <w:rPr>
          <w:rFonts w:ascii="Times New Roman" w:hAnsi="Times New Roman" w:cs="Times New Roman"/>
          <w:color w:val="auto"/>
          <w:sz w:val="24"/>
          <w:szCs w:val="24"/>
          <w:lang w:val="en-GB" w:eastAsia="en-US"/>
        </w:rPr>
      </w:pPr>
      <w:bookmarkStart w:id="27" w:name="_Ref473123865"/>
      <w:bookmarkStart w:id="28" w:name="_Ref473123867"/>
      <w:bookmarkStart w:id="29" w:name="_Toc473127118"/>
      <w:r w:rsidRPr="004D26F7">
        <w:rPr>
          <w:rFonts w:ascii="Times New Roman" w:hAnsi="Times New Roman" w:cs="Times New Roman"/>
          <w:color w:val="auto"/>
          <w:sz w:val="24"/>
          <w:szCs w:val="24"/>
          <w:lang w:val="en-GB" w:eastAsia="en-US"/>
        </w:rPr>
        <w:t>Regular Expressions</w:t>
      </w:r>
      <w:bookmarkEnd w:id="27"/>
      <w:bookmarkEnd w:id="28"/>
      <w:bookmarkEnd w:id="29"/>
    </w:p>
    <w:p w14:paraId="2AB5CDF0" w14:textId="77777777" w:rsidR="00D414AE" w:rsidRDefault="00B932C6" w:rsidP="00B84AED">
      <w:pPr>
        <w:pStyle w:val="Standard-BlockCharCharChar"/>
      </w:pPr>
      <w:r>
        <w:t xml:space="preserve">Search expressions can be more than simple strings. In order to find complex patterns in the corpus, you can use </w:t>
      </w:r>
      <w:r w:rsidRPr="00D414AE">
        <w:rPr>
          <w:rStyle w:val="RefsZchn"/>
        </w:rPr>
        <w:t>regular expressions</w:t>
      </w:r>
      <w:r>
        <w:t xml:space="preserve"> as search expressions</w:t>
      </w:r>
      <w:r w:rsidR="00D414AE">
        <w:t xml:space="preserve"> (for more information, consult the </w:t>
      </w:r>
      <w:r w:rsidR="00D414AE" w:rsidRPr="00D414AE">
        <w:rPr>
          <w:rStyle w:val="Dokumentation"/>
        </w:rPr>
        <w:t>Quickstart Regular Expressions</w:t>
      </w:r>
      <w:r w:rsidR="00D414AE">
        <w:t xml:space="preserve"> available at </w:t>
      </w:r>
      <w:hyperlink r:id="rId60" w:history="1">
        <w:r w:rsidR="00D414AE" w:rsidRPr="00D414AE">
          <w:rPr>
            <w:rStyle w:val="hyperlinkmanualZchn"/>
          </w:rPr>
          <w:t>www.exmaralda.org</w:t>
        </w:r>
      </w:hyperlink>
      <w:r w:rsidR="00D414AE">
        <w:t xml:space="preserve"> in Section “Help/Support”)</w:t>
      </w:r>
      <w:r>
        <w:t xml:space="preserve">. </w:t>
      </w:r>
    </w:p>
    <w:p w14:paraId="3D355A65" w14:textId="1EF5C027" w:rsidR="00B932C6" w:rsidRDefault="00B932C6" w:rsidP="00B84AED">
      <w:pPr>
        <w:pStyle w:val="Standard-BlockCharCharChar"/>
      </w:pPr>
      <w:r>
        <w:t>A regular expression is a text pattern consisting of ordinary characters and meta-characters</w:t>
      </w:r>
      <w:r w:rsidR="00D414AE">
        <w:t xml:space="preserve">. This text pattern is then </w:t>
      </w:r>
      <w:r>
        <w:t xml:space="preserve"> matched against simple strings. Here are some examples:</w:t>
      </w:r>
    </w:p>
    <w:p w14:paraId="338DCEA4" w14:textId="77777777" w:rsidR="00B932C6" w:rsidRDefault="008F0858" w:rsidP="009F5089">
      <w:pPr>
        <w:pStyle w:val="Aufzhlungszeichen1"/>
      </w:pPr>
      <w:r>
        <w:t xml:space="preserve">The pattern </w:t>
      </w:r>
      <w:r w:rsidR="00B932C6" w:rsidRPr="00D414AE">
        <w:rPr>
          <w:rFonts w:ascii="Courier New" w:hAnsi="Courier New" w:cs="Courier New"/>
          <w:b/>
          <w:sz w:val="20"/>
          <w:szCs w:val="20"/>
        </w:rPr>
        <w:t>[Ww]as</w:t>
      </w:r>
      <w:r w:rsidR="00B932C6">
        <w:t xml:space="preserve"> will match the strings “was” and “Was”.</w:t>
      </w:r>
    </w:p>
    <w:p w14:paraId="623D345B" w14:textId="77777777" w:rsidR="00B932C6" w:rsidRPr="009F2368" w:rsidRDefault="00B932C6" w:rsidP="009F5089">
      <w:pPr>
        <w:pStyle w:val="Aufzhlungszeichen1"/>
        <w:rPr>
          <w:lang w:val="de-DE"/>
        </w:rPr>
      </w:pPr>
      <w:r w:rsidRPr="009F2368">
        <w:rPr>
          <w:lang w:val="de-DE"/>
        </w:rPr>
        <w:t>The</w:t>
      </w:r>
      <w:r w:rsidR="008F0858" w:rsidRPr="009F2368">
        <w:rPr>
          <w:lang w:val="de-DE"/>
        </w:rPr>
        <w:t xml:space="preserve"> pattern </w:t>
      </w:r>
      <w:r w:rsidRPr="009F2368">
        <w:rPr>
          <w:rFonts w:ascii="Courier New" w:hAnsi="Courier New" w:cs="Courier New"/>
          <w:b/>
          <w:sz w:val="20"/>
          <w:szCs w:val="20"/>
          <w:lang w:val="de-DE"/>
        </w:rPr>
        <w:t>komm.{1,2}</w:t>
      </w:r>
      <w:r w:rsidRPr="009F2368">
        <w:rPr>
          <w:lang w:val="de-DE"/>
        </w:rPr>
        <w:t xml:space="preserve"> will match “komme”, “kommst”, “kommen”, “komma”, “kommun” etc.</w:t>
      </w:r>
    </w:p>
    <w:p w14:paraId="610E6B89" w14:textId="77777777" w:rsidR="00B932C6" w:rsidRPr="009F2368" w:rsidRDefault="00B932C6" w:rsidP="009F5089">
      <w:pPr>
        <w:pStyle w:val="Aufzhlungszeichen1"/>
        <w:rPr>
          <w:lang w:val="de-DE"/>
        </w:rPr>
      </w:pPr>
      <w:r w:rsidRPr="009F2368">
        <w:rPr>
          <w:lang w:val="de-DE"/>
        </w:rPr>
        <w:t xml:space="preserve">The pattern </w:t>
      </w:r>
      <w:r w:rsidRPr="009F2368">
        <w:rPr>
          <w:rFonts w:ascii="Courier New" w:hAnsi="Courier New" w:cs="Courier New"/>
          <w:b/>
          <w:sz w:val="20"/>
          <w:szCs w:val="20"/>
          <w:lang w:val="de-DE"/>
        </w:rPr>
        <w:t>([Ii]ch|[Dd]u)</w:t>
      </w:r>
      <w:r w:rsidRPr="009F2368">
        <w:rPr>
          <w:lang w:val="de-DE"/>
        </w:rPr>
        <w:t xml:space="preserve"> will match “ich”, “Ich”, “du” and “Du”</w:t>
      </w:r>
    </w:p>
    <w:p w14:paraId="014056DE" w14:textId="77777777" w:rsidR="00B932C6" w:rsidRPr="009F2368" w:rsidRDefault="008F0858" w:rsidP="009F5089">
      <w:pPr>
        <w:pStyle w:val="Aufzhlungszeichen1"/>
        <w:rPr>
          <w:lang w:val="de-DE"/>
        </w:rPr>
      </w:pPr>
      <w:r w:rsidRPr="009F2368">
        <w:rPr>
          <w:lang w:val="de-DE"/>
        </w:rPr>
        <w:t xml:space="preserve">The pattern </w:t>
      </w:r>
      <w:r w:rsidR="00B932C6" w:rsidRPr="009F2368">
        <w:rPr>
          <w:rFonts w:ascii="Courier New" w:hAnsi="Courier New" w:cs="Courier New"/>
          <w:b/>
          <w:sz w:val="20"/>
          <w:szCs w:val="20"/>
          <w:lang w:val="de-DE"/>
        </w:rPr>
        <w:t>\bge[A-Za-z]+?t\b</w:t>
      </w:r>
      <w:r w:rsidR="00B932C6" w:rsidRPr="009F2368">
        <w:rPr>
          <w:lang w:val="de-DE"/>
        </w:rPr>
        <w:t xml:space="preserve"> will match “gemacht”, “gesagt”, “gewusst”, “geht” etc.</w:t>
      </w:r>
    </w:p>
    <w:p w14:paraId="1C512BF0" w14:textId="3D68FECD" w:rsidR="008F0858" w:rsidRPr="00D414AE" w:rsidRDefault="008F0858" w:rsidP="009F5089">
      <w:pPr>
        <w:pStyle w:val="Aufzhlungszeichen1"/>
      </w:pPr>
      <w:r w:rsidRPr="00D414AE">
        <w:rPr>
          <w:rFonts w:ascii="Courier New" w:hAnsi="Courier New" w:cs="Courier New"/>
          <w:b/>
        </w:rPr>
        <w:t>[Tt]h(is|at|ose|ese)</w:t>
      </w:r>
      <w:r>
        <w:t xml:space="preserve"> will match the words </w:t>
      </w:r>
      <w:r w:rsidR="00D414AE">
        <w:t>“</w:t>
      </w:r>
      <w:r w:rsidRPr="00D414AE">
        <w:t>this</w:t>
      </w:r>
      <w:r w:rsidR="00D414AE">
        <w:t>”</w:t>
      </w:r>
      <w:r w:rsidRPr="00D414AE">
        <w:t xml:space="preserve">, </w:t>
      </w:r>
      <w:r w:rsidR="00D414AE">
        <w:t>“</w:t>
      </w:r>
      <w:r w:rsidRPr="00D414AE">
        <w:t>that</w:t>
      </w:r>
      <w:r w:rsidR="00D414AE">
        <w:t>”</w:t>
      </w:r>
      <w:r w:rsidRPr="00D414AE">
        <w:t xml:space="preserve">, </w:t>
      </w:r>
      <w:r w:rsidR="00D414AE">
        <w:t>“</w:t>
      </w:r>
      <w:r w:rsidRPr="00D414AE">
        <w:t>those</w:t>
      </w:r>
      <w:r w:rsidR="00D414AE">
        <w:t>”</w:t>
      </w:r>
      <w:r w:rsidRPr="00D414AE">
        <w:t xml:space="preserve"> and </w:t>
      </w:r>
      <w:r w:rsidR="00D414AE">
        <w:t>“</w:t>
      </w:r>
      <w:r w:rsidRPr="00D414AE">
        <w:t>these</w:t>
      </w:r>
      <w:r w:rsidR="00D414AE">
        <w:t>”</w:t>
      </w:r>
      <w:r w:rsidRPr="00D414AE">
        <w:t xml:space="preserve"> and their capitalized variants.</w:t>
      </w:r>
    </w:p>
    <w:p w14:paraId="710F4CE2" w14:textId="5580AEA1" w:rsidR="008F0858" w:rsidRDefault="008F0858" w:rsidP="009F5089">
      <w:pPr>
        <w:pStyle w:val="Aufzhlungszeichen1"/>
      </w:pPr>
      <w:r w:rsidRPr="00D414AE">
        <w:rPr>
          <w:rFonts w:ascii="Courier New" w:hAnsi="Courier New" w:cs="Courier New"/>
          <w:b/>
        </w:rPr>
        <w:t>\bin[a-z]+abl[ey]\b</w:t>
      </w:r>
      <w:r>
        <w:t xml:space="preserve"> will match words starting with </w:t>
      </w:r>
      <w:r w:rsidR="00D414AE">
        <w:t>“</w:t>
      </w:r>
      <w:r w:rsidRPr="00D414AE">
        <w:t>in</w:t>
      </w:r>
      <w:r w:rsidR="00D414AE">
        <w:t>-”</w:t>
      </w:r>
      <w:r w:rsidRPr="00D414AE">
        <w:t xml:space="preserve"> and ending in </w:t>
      </w:r>
      <w:r w:rsidR="00D414AE">
        <w:t>“-</w:t>
      </w:r>
      <w:r w:rsidRPr="00D414AE">
        <w:t>able</w:t>
      </w:r>
      <w:r w:rsidR="00D414AE">
        <w:t>”</w:t>
      </w:r>
      <w:r w:rsidRPr="00D414AE">
        <w:t xml:space="preserve"> or</w:t>
      </w:r>
      <w:r w:rsidR="00D414AE">
        <w:t xml:space="preserve"> </w:t>
      </w:r>
      <w:r w:rsidR="00D414AE">
        <w:br/>
        <w:t>“-</w:t>
      </w:r>
      <w:r w:rsidRPr="00D414AE">
        <w:t>ably</w:t>
      </w:r>
      <w:r w:rsidR="00D414AE">
        <w:t>”</w:t>
      </w:r>
      <w:r w:rsidRPr="00D414AE">
        <w:t xml:space="preserve"> like </w:t>
      </w:r>
      <w:r w:rsidR="00D414AE">
        <w:t>“</w:t>
      </w:r>
      <w:r w:rsidRPr="00D414AE">
        <w:rPr>
          <w:i/>
        </w:rPr>
        <w:t>in</w:t>
      </w:r>
      <w:r w:rsidRPr="00D414AE">
        <w:t>disput</w:t>
      </w:r>
      <w:r w:rsidRPr="00D414AE">
        <w:rPr>
          <w:i/>
        </w:rPr>
        <w:t>able</w:t>
      </w:r>
      <w:r w:rsidR="00D414AE">
        <w:t>”</w:t>
      </w:r>
      <w:r w:rsidRPr="00D414AE">
        <w:t xml:space="preserve">, </w:t>
      </w:r>
      <w:r w:rsidR="00D414AE">
        <w:t>“</w:t>
      </w:r>
      <w:r w:rsidRPr="00D414AE">
        <w:rPr>
          <w:i/>
        </w:rPr>
        <w:t>in</w:t>
      </w:r>
      <w:r w:rsidRPr="00D414AE">
        <w:t>describ</w:t>
      </w:r>
      <w:r w:rsidRPr="00D414AE">
        <w:rPr>
          <w:i/>
        </w:rPr>
        <w:t>ably</w:t>
      </w:r>
      <w:r w:rsidR="00D414AE">
        <w:t>”</w:t>
      </w:r>
      <w:r w:rsidRPr="00D414AE">
        <w:t xml:space="preserve">, </w:t>
      </w:r>
      <w:r w:rsidR="00D414AE">
        <w:t>“</w:t>
      </w:r>
      <w:r w:rsidRPr="00D414AE">
        <w:rPr>
          <w:i/>
        </w:rPr>
        <w:t>in</w:t>
      </w:r>
      <w:r w:rsidRPr="00D414AE">
        <w:t>eff</w:t>
      </w:r>
      <w:r w:rsidRPr="00D414AE">
        <w:rPr>
          <w:i/>
        </w:rPr>
        <w:t>able</w:t>
      </w:r>
      <w:r w:rsidR="00D414AE">
        <w:t>”</w:t>
      </w:r>
      <w:r w:rsidRPr="00D414AE">
        <w:t xml:space="preserve">, </w:t>
      </w:r>
      <w:r w:rsidR="00D414AE">
        <w:t>“</w:t>
      </w:r>
      <w:r w:rsidRPr="00D414AE">
        <w:rPr>
          <w:i/>
        </w:rPr>
        <w:t>in</w:t>
      </w:r>
      <w:r w:rsidRPr="00D414AE">
        <w:t>distinguish</w:t>
      </w:r>
      <w:r w:rsidRPr="00D414AE">
        <w:rPr>
          <w:i/>
        </w:rPr>
        <w:t>able</w:t>
      </w:r>
      <w:r w:rsidR="00D414AE">
        <w:t>”</w:t>
      </w:r>
      <w:r w:rsidRPr="00D414AE">
        <w:t xml:space="preserve"> etc</w:t>
      </w:r>
      <w:r>
        <w:t>.</w:t>
      </w:r>
    </w:p>
    <w:p w14:paraId="7305765E" w14:textId="77777777" w:rsidR="008F0858" w:rsidRDefault="008F0858" w:rsidP="009F5089">
      <w:pPr>
        <w:pStyle w:val="Aufzhlungszeichen1"/>
      </w:pPr>
      <w:r w:rsidRPr="00D414AE">
        <w:rPr>
          <w:rFonts w:ascii="Courier New" w:hAnsi="Courier New" w:cs="Courier New"/>
          <w:b/>
        </w:rPr>
        <w:t>(\b[A-Za-z]+\b){3,3}\?</w:t>
      </w:r>
      <w:r>
        <w:t xml:space="preserve"> will match all sequences of three words followed by a question mark, i.e. the last three words of questions</w:t>
      </w:r>
    </w:p>
    <w:p w14:paraId="339AEAE9" w14:textId="2490D465" w:rsidR="008F0858" w:rsidRPr="008F0858" w:rsidRDefault="008F0858" w:rsidP="009F5089">
      <w:pPr>
        <w:pStyle w:val="Aufzhlungszeichen1"/>
      </w:pPr>
      <w:r w:rsidRPr="00B76A4C">
        <w:rPr>
          <w:rFonts w:ascii="Courier New" w:hAnsi="Courier New" w:cs="Courier New"/>
          <w:b/>
          <w:sz w:val="20"/>
          <w:szCs w:val="20"/>
        </w:rPr>
        <w:lastRenderedPageBreak/>
        <w:t>\btou(s|t|te|tes)\b</w:t>
      </w:r>
      <w:r w:rsidRPr="00774A66">
        <w:t xml:space="preserve"> </w:t>
      </w:r>
      <w:r>
        <w:t xml:space="preserve">will match the </w:t>
      </w:r>
      <w:r w:rsidR="000855AB">
        <w:t xml:space="preserve">French quantifier </w:t>
      </w:r>
      <w:r w:rsidRPr="00B76A4C">
        <w:t xml:space="preserve">words </w:t>
      </w:r>
      <w:r w:rsidR="00B76A4C" w:rsidRPr="00B76A4C">
        <w:t>“</w:t>
      </w:r>
      <w:r w:rsidRPr="00B76A4C">
        <w:t>tous</w:t>
      </w:r>
      <w:r w:rsidR="00B76A4C" w:rsidRPr="00B76A4C">
        <w:t>”</w:t>
      </w:r>
      <w:r w:rsidRPr="00B76A4C">
        <w:t xml:space="preserve">, </w:t>
      </w:r>
      <w:r w:rsidR="00B76A4C" w:rsidRPr="00B76A4C">
        <w:t>“</w:t>
      </w:r>
      <w:r w:rsidRPr="00B76A4C">
        <w:t>tout</w:t>
      </w:r>
      <w:r w:rsidR="00B76A4C" w:rsidRPr="00B76A4C">
        <w:t>”</w:t>
      </w:r>
      <w:r w:rsidRPr="00B76A4C">
        <w:t xml:space="preserve">, </w:t>
      </w:r>
      <w:r w:rsidR="00B76A4C" w:rsidRPr="00B76A4C">
        <w:t>“</w:t>
      </w:r>
      <w:r w:rsidRPr="00B76A4C">
        <w:t>toute et toutes</w:t>
      </w:r>
      <w:r w:rsidR="00B76A4C" w:rsidRPr="00B76A4C">
        <w:t>”</w:t>
      </w:r>
    </w:p>
    <w:p w14:paraId="5932C2BC" w14:textId="3AED2413" w:rsidR="008F0858" w:rsidRDefault="008F0858" w:rsidP="009F5089">
      <w:pPr>
        <w:pStyle w:val="Aufzhlungszeichen1"/>
      </w:pPr>
      <w:r w:rsidRPr="00B76A4C">
        <w:rPr>
          <w:rFonts w:ascii="Courier New" w:hAnsi="Courier New" w:cs="Courier New"/>
          <w:b/>
          <w:sz w:val="20"/>
          <w:szCs w:val="20"/>
        </w:rPr>
        <w:t>\b([MmTtSs](a|on|es)|[Ll]eur(s)?|[VvNn](os|ôtre))\b</w:t>
      </w:r>
      <w:r w:rsidR="00B76A4C">
        <w:t xml:space="preserve"> </w:t>
      </w:r>
      <w:r>
        <w:t xml:space="preserve">will match all French possessive pronouns </w:t>
      </w:r>
      <w:r w:rsidRPr="00B76A4C">
        <w:t>(</w:t>
      </w:r>
      <w:r w:rsidR="00B76A4C" w:rsidRPr="00B76A4C">
        <w:t>“</w:t>
      </w:r>
      <w:r w:rsidRPr="00B76A4C">
        <w:t>mon</w:t>
      </w:r>
      <w:r w:rsidR="00B76A4C" w:rsidRPr="00B76A4C">
        <w:t>”</w:t>
      </w:r>
      <w:r w:rsidRPr="00B76A4C">
        <w:t xml:space="preserve">, </w:t>
      </w:r>
      <w:r w:rsidR="00B76A4C">
        <w:t>“</w:t>
      </w:r>
      <w:r w:rsidRPr="00B76A4C">
        <w:t>ma</w:t>
      </w:r>
      <w:r w:rsidR="00B76A4C">
        <w:t>”</w:t>
      </w:r>
      <w:r w:rsidRPr="00B76A4C">
        <w:t xml:space="preserve">, </w:t>
      </w:r>
      <w:r w:rsidR="00B76A4C">
        <w:t>“</w:t>
      </w:r>
      <w:r w:rsidRPr="00B76A4C">
        <w:t>mes</w:t>
      </w:r>
      <w:r w:rsidR="00B76A4C">
        <w:t>”</w:t>
      </w:r>
      <w:r w:rsidRPr="00B76A4C">
        <w:t xml:space="preserve">, </w:t>
      </w:r>
      <w:r w:rsidR="00B76A4C">
        <w:t>“</w:t>
      </w:r>
      <w:r w:rsidRPr="00B76A4C">
        <w:t>ton</w:t>
      </w:r>
      <w:r w:rsidR="00B76A4C">
        <w:t>”</w:t>
      </w:r>
      <w:r w:rsidRPr="00B76A4C">
        <w:t xml:space="preserve">, </w:t>
      </w:r>
      <w:r w:rsidR="00B76A4C">
        <w:t>“</w:t>
      </w:r>
      <w:r w:rsidRPr="00B76A4C">
        <w:t>ta</w:t>
      </w:r>
      <w:r w:rsidR="00B76A4C">
        <w:t>”</w:t>
      </w:r>
      <w:r w:rsidRPr="00B76A4C">
        <w:t xml:space="preserve">, </w:t>
      </w:r>
      <w:r w:rsidR="00B76A4C">
        <w:t>“</w:t>
      </w:r>
      <w:r w:rsidRPr="00B76A4C">
        <w:t>tes</w:t>
      </w:r>
      <w:r w:rsidR="00B76A4C">
        <w:t>”</w:t>
      </w:r>
      <w:r w:rsidRPr="00B76A4C">
        <w:t xml:space="preserve"> etc.)</w:t>
      </w:r>
      <w:r>
        <w:t xml:space="preserve"> </w:t>
      </w:r>
    </w:p>
    <w:p w14:paraId="62FBA5CE" w14:textId="213BDC3B" w:rsidR="009B0C2F" w:rsidRPr="008F0858" w:rsidRDefault="009B0C2F" w:rsidP="009F5089">
      <w:pPr>
        <w:pStyle w:val="Aufzhlungszeichen1"/>
      </w:pPr>
      <w:r>
        <w:t xml:space="preserve">The pattern </w:t>
      </w:r>
      <w:r w:rsidRPr="003F323F">
        <w:rPr>
          <w:rFonts w:ascii="Courier New" w:hAnsi="Courier New" w:cs="Courier New"/>
          <w:b/>
          <w:sz w:val="20"/>
          <w:szCs w:val="20"/>
        </w:rPr>
        <w:t>^.*$</w:t>
      </w:r>
      <w:r>
        <w:t xml:space="preserve"> will match every event of the transcription</w:t>
      </w:r>
    </w:p>
    <w:p w14:paraId="569D3766" w14:textId="77777777" w:rsidR="003F323F" w:rsidRDefault="00B932C6" w:rsidP="00B84AED">
      <w:pPr>
        <w:pStyle w:val="Standard-BlockCharCharChar"/>
      </w:pPr>
      <w:r w:rsidRPr="00B932C6">
        <w:t xml:space="preserve">By combining regular expressions </w:t>
      </w:r>
      <w:r>
        <w:t>in various ways, you can formulate rather complex queries w</w:t>
      </w:r>
      <w:r w:rsidR="005E18B7">
        <w:t xml:space="preserve">ith them. </w:t>
      </w:r>
      <w:r w:rsidR="008F0858">
        <w:t>Useful as they are, regular expressions are not very easy to learn. There are many books and websites explaining regular expressions. We recommend that you consult at least one of those and use it as a reference when working with EXAKT.</w:t>
      </w:r>
      <w:r w:rsidR="003F323F">
        <w:t xml:space="preserve"> </w:t>
      </w:r>
    </w:p>
    <w:p w14:paraId="374A833C" w14:textId="3DA12A50" w:rsidR="003F323F" w:rsidRDefault="000E30B2" w:rsidP="00B84AED">
      <w:pPr>
        <w:pStyle w:val="Standard-BlockCharCharChar"/>
        <w:rPr>
          <w:lang w:val="en-GB"/>
        </w:rPr>
      </w:pPr>
      <w:r w:rsidRPr="00D144E2">
        <w:t>For those</w:t>
      </w:r>
      <w:r w:rsidR="003F323F">
        <w:t xml:space="preserve"> who are</w:t>
      </w:r>
      <w:r w:rsidRPr="00D144E2">
        <w:t xml:space="preserve"> not afraid of formal specifications, t</w:t>
      </w:r>
      <w:r w:rsidR="005E18B7" w:rsidRPr="00D144E2">
        <w:t>he exact syntax and usage of regular expressions is</w:t>
      </w:r>
      <w:r w:rsidR="005E18B7">
        <w:t xml:space="preserve"> </w:t>
      </w:r>
      <w:r w:rsidR="005E18B7" w:rsidRPr="00D144E2">
        <w:t>explained</w:t>
      </w:r>
      <w:r w:rsidR="005E18B7">
        <w:t xml:space="preserve"> at</w:t>
      </w:r>
      <w:r w:rsidRPr="00D144E2">
        <w:t>:</w:t>
      </w:r>
      <w:r w:rsidR="00781F9A" w:rsidRPr="00D144E2">
        <w:t xml:space="preserve"> </w:t>
      </w:r>
      <w:r w:rsidR="003F323F" w:rsidRPr="003F323F">
        <w:rPr>
          <w:rStyle w:val="hyperlinkmanualZchn"/>
          <w:lang w:val="en-GB"/>
        </w:rPr>
        <w:t>http://java.sun.com/javase/6/docs/api/java/util/regex/Pattern.html</w:t>
      </w:r>
      <w:r w:rsidR="003F323F">
        <w:rPr>
          <w:lang w:val="en-GB"/>
        </w:rPr>
        <w:t>.</w:t>
      </w:r>
      <w:r w:rsidR="00781F9A" w:rsidRPr="003F323F">
        <w:rPr>
          <w:lang w:val="en-GB"/>
        </w:rPr>
        <w:t xml:space="preserve"> </w:t>
      </w:r>
    </w:p>
    <w:p w14:paraId="14F0A567" w14:textId="77777777" w:rsidR="0013039C" w:rsidRDefault="0013039C" w:rsidP="00B84AED">
      <w:pPr>
        <w:pStyle w:val="Standard-BlockCharCharChar"/>
      </w:pPr>
      <w:r>
        <w:rPr>
          <w:lang w:val="en-GB"/>
        </w:rPr>
        <w:t xml:space="preserve">Moreover, </w:t>
      </w:r>
      <w:r w:rsidR="00F530D1">
        <w:t>EXAKT provides help</w:t>
      </w:r>
      <w:r w:rsidRPr="0013039C">
        <w:t xml:space="preserve"> </w:t>
      </w:r>
      <w:r>
        <w:t>in several places whenever you’ll be</w:t>
      </w:r>
      <w:r w:rsidR="00F530D1">
        <w:t xml:space="preserve"> working with regular expression</w:t>
      </w:r>
      <w:r>
        <w:t>s</w:t>
      </w:r>
      <w:r w:rsidR="00F530D1">
        <w:t>. The simplest</w:t>
      </w:r>
      <w:r>
        <w:t xml:space="preserve"> option is provides with the </w:t>
      </w:r>
      <w:r w:rsidR="00F530D1">
        <w:t xml:space="preserve">context menu in the </w:t>
      </w:r>
      <w:r>
        <w:rPr>
          <w:rStyle w:val="ButtonsZchn"/>
        </w:rPr>
        <w:t>S</w:t>
      </w:r>
      <w:r w:rsidR="00F530D1" w:rsidRPr="0013039C">
        <w:rPr>
          <w:rStyle w:val="ButtonsZchn"/>
        </w:rPr>
        <w:t>earch</w:t>
      </w:r>
      <w:r w:rsidRPr="0013039C">
        <w:rPr>
          <w:rStyle w:val="ButtonsZchn"/>
        </w:rPr>
        <w:t>:</w:t>
      </w:r>
      <w:r>
        <w:t xml:space="preserve"> </w:t>
      </w:r>
      <w:r w:rsidR="00F530D1">
        <w:t xml:space="preserve">text field which lists some commonly used </w:t>
      </w:r>
      <w:r w:rsidR="008F0858">
        <w:t xml:space="preserve">meta-characters. </w:t>
      </w:r>
    </w:p>
    <w:p w14:paraId="3239F17C" w14:textId="79531F95" w:rsidR="00F530D1" w:rsidRDefault="007D0D0F" w:rsidP="00B84AED">
      <w:pPr>
        <w:pStyle w:val="Standard-BlockCharCharChar"/>
      </w:pPr>
      <w:r>
        <w:t>To open it, right click into</w:t>
      </w:r>
      <w:r w:rsidR="00CA05DA">
        <w:t xml:space="preserve"> the</w:t>
      </w:r>
      <w:r>
        <w:t xml:space="preserve"> </w:t>
      </w:r>
      <w:r w:rsidR="008B6411">
        <w:t>search expression text field</w:t>
      </w:r>
      <w:r>
        <w:t xml:space="preserve">. </w:t>
      </w:r>
      <w:r w:rsidR="008F0858">
        <w:t>Choose any entry in that context menu to paste the respective character into t</w:t>
      </w:r>
      <w:r w:rsidR="0013039C">
        <w:t>he search expression text field:</w:t>
      </w:r>
    </w:p>
    <w:p w14:paraId="354AF3B4" w14:textId="07E18CFF" w:rsidR="00CA05DA" w:rsidRDefault="00CA05DA" w:rsidP="0013039C">
      <w:pPr>
        <w:pStyle w:val="GraphikFormat"/>
        <w:rPr>
          <w:lang w:val="en-GB"/>
        </w:rPr>
      </w:pPr>
      <w:r w:rsidRPr="00CA05DA">
        <w:rPr>
          <w:noProof/>
          <w:lang w:eastAsia="de-DE"/>
        </w:rPr>
        <w:drawing>
          <wp:inline distT="0" distB="0" distL="0" distR="0" wp14:anchorId="60DC3E5A" wp14:editId="557C1615">
            <wp:extent cx="3599155" cy="2667000"/>
            <wp:effectExtent l="0" t="0" r="1905"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2047" cy="2669143"/>
                    </a:xfrm>
                    <a:prstGeom prst="rect">
                      <a:avLst/>
                    </a:prstGeom>
                  </pic:spPr>
                </pic:pic>
              </a:graphicData>
            </a:graphic>
          </wp:inline>
        </w:drawing>
      </w:r>
    </w:p>
    <w:p w14:paraId="52D02F34" w14:textId="08566094" w:rsidR="008F0858" w:rsidRDefault="008F0858" w:rsidP="00B84AED">
      <w:pPr>
        <w:pStyle w:val="Standard-BlockCharCharChar"/>
      </w:pPr>
      <w:r>
        <w:t xml:space="preserve">If you click on the </w:t>
      </w:r>
      <w:r w:rsidRPr="0013039C">
        <w:rPr>
          <w:rStyle w:val="ButtonsZchn"/>
        </w:rPr>
        <w:t>Search</w:t>
      </w:r>
      <w:r w:rsidR="0013039C">
        <w:rPr>
          <w:rStyle w:val="ButtonsZchn"/>
        </w:rPr>
        <w:t>:</w:t>
      </w:r>
      <w:r>
        <w:t xml:space="preserve"> button </w:t>
      </w:r>
      <w:r w:rsidR="0013039C">
        <w:t xml:space="preserve">on the </w:t>
      </w:r>
      <w:r>
        <w:t>left</w:t>
      </w:r>
      <w:r w:rsidR="0013039C">
        <w:t>, a dialog will pop</w:t>
      </w:r>
      <w:r>
        <w:t xml:space="preserve"> up </w:t>
      </w:r>
      <w:r w:rsidR="0013039C">
        <w:t xml:space="preserve">that will </w:t>
      </w:r>
      <w:r>
        <w:t xml:space="preserve">helps you </w:t>
      </w:r>
      <w:r w:rsidR="0013039C">
        <w:t>in formulating</w:t>
      </w:r>
      <w:r>
        <w:t xml:space="preserve"> some commonly used types of regular expression.</w:t>
      </w:r>
    </w:p>
    <w:p w14:paraId="4D1F5BF9" w14:textId="729AC1B7" w:rsidR="008F0858" w:rsidRDefault="00077500" w:rsidP="0013039C">
      <w:pPr>
        <w:pStyle w:val="GraphikFormat"/>
        <w:rPr>
          <w:lang w:val="en-GB"/>
        </w:rPr>
      </w:pPr>
      <w:r w:rsidRPr="00B43811">
        <w:rPr>
          <w:noProof/>
          <w:lang w:eastAsia="de-DE"/>
        </w:rPr>
        <w:lastRenderedPageBreak/>
        <mc:AlternateContent>
          <mc:Choice Requires="wps">
            <w:drawing>
              <wp:anchor distT="0" distB="0" distL="114300" distR="114300" simplePos="0" relativeHeight="251921408" behindDoc="0" locked="0" layoutInCell="1" allowOverlap="1" wp14:anchorId="542EC653" wp14:editId="7F39D21E">
                <wp:simplePos x="0" y="0"/>
                <wp:positionH relativeFrom="column">
                  <wp:posOffset>123495</wp:posOffset>
                </wp:positionH>
                <wp:positionV relativeFrom="paragraph">
                  <wp:posOffset>929640</wp:posOffset>
                </wp:positionV>
                <wp:extent cx="3093720" cy="285115"/>
                <wp:effectExtent l="0" t="0" r="11430" b="19685"/>
                <wp:wrapNone/>
                <wp:docPr id="304" name="Rechteck 304"/>
                <wp:cNvGraphicFramePr/>
                <a:graphic xmlns:a="http://schemas.openxmlformats.org/drawingml/2006/main">
                  <a:graphicData uri="http://schemas.microsoft.com/office/word/2010/wordprocessingShape">
                    <wps:wsp>
                      <wps:cNvSpPr/>
                      <wps:spPr>
                        <a:xfrm>
                          <a:off x="0" y="0"/>
                          <a:ext cx="3093720" cy="285115"/>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68A87" id="Rechteck 304" o:spid="_x0000_s1026" style="position:absolute;margin-left:9.7pt;margin-top:73.2pt;width:243.6pt;height:22.4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" filled="f" strokecolor="red" strokeweight="1.5pt"/>
            </w:pict>
          </mc:Fallback>
        </mc:AlternateContent>
      </w:r>
      <w:r w:rsidRPr="00B43811">
        <w:rPr>
          <w:noProof/>
          <w:lang w:eastAsia="de-DE"/>
        </w:rPr>
        <mc:AlternateContent>
          <mc:Choice Requires="wps">
            <w:drawing>
              <wp:anchor distT="0" distB="0" distL="114300" distR="114300" simplePos="0" relativeHeight="251925504" behindDoc="0" locked="0" layoutInCell="1" allowOverlap="1" wp14:anchorId="33358DF6" wp14:editId="5919AF92">
                <wp:simplePos x="0" y="0"/>
                <wp:positionH relativeFrom="column">
                  <wp:posOffset>138100</wp:posOffset>
                </wp:positionH>
                <wp:positionV relativeFrom="paragraph">
                  <wp:posOffset>2553970</wp:posOffset>
                </wp:positionV>
                <wp:extent cx="1433779" cy="285115"/>
                <wp:effectExtent l="0" t="0" r="14605" b="19685"/>
                <wp:wrapNone/>
                <wp:docPr id="306" name="Rechteck 306"/>
                <wp:cNvGraphicFramePr/>
                <a:graphic xmlns:a="http://schemas.openxmlformats.org/drawingml/2006/main">
                  <a:graphicData uri="http://schemas.microsoft.com/office/word/2010/wordprocessingShape">
                    <wps:wsp>
                      <wps:cNvSpPr/>
                      <wps:spPr>
                        <a:xfrm>
                          <a:off x="0" y="0"/>
                          <a:ext cx="1433779" cy="285115"/>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DD536" id="Rechteck 306" o:spid="_x0000_s1026" style="position:absolute;margin-left:10.85pt;margin-top:201.1pt;width:112.9pt;height:22.4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" filled="f" strokecolor="red" strokeweight="1.5pt"/>
            </w:pict>
          </mc:Fallback>
        </mc:AlternateContent>
      </w:r>
      <w:r w:rsidRPr="00B43811">
        <w:rPr>
          <w:noProof/>
          <w:lang w:eastAsia="de-DE"/>
        </w:rPr>
        <mc:AlternateContent>
          <mc:Choice Requires="wps">
            <w:drawing>
              <wp:anchor distT="0" distB="0" distL="114300" distR="114300" simplePos="0" relativeHeight="251923456" behindDoc="0" locked="0" layoutInCell="1" allowOverlap="1" wp14:anchorId="16A06886" wp14:editId="36067155">
                <wp:simplePos x="0" y="0"/>
                <wp:positionH relativeFrom="column">
                  <wp:posOffset>4089171</wp:posOffset>
                </wp:positionH>
                <wp:positionV relativeFrom="paragraph">
                  <wp:posOffset>162027</wp:posOffset>
                </wp:positionV>
                <wp:extent cx="431114" cy="285115"/>
                <wp:effectExtent l="0" t="0" r="26670" b="19685"/>
                <wp:wrapNone/>
                <wp:docPr id="305" name="Rechteck 305"/>
                <wp:cNvGraphicFramePr/>
                <a:graphic xmlns:a="http://schemas.openxmlformats.org/drawingml/2006/main">
                  <a:graphicData uri="http://schemas.microsoft.com/office/word/2010/wordprocessingShape">
                    <wps:wsp>
                      <wps:cNvSpPr/>
                      <wps:spPr>
                        <a:xfrm>
                          <a:off x="0" y="0"/>
                          <a:ext cx="431114" cy="285115"/>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551E4" id="Rechteck 305" o:spid="_x0000_s1026" style="position:absolute;margin-left:322pt;margin-top:12.75pt;width:33.95pt;height:22.4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" filled="f" strokecolor="red" strokeweight="1.5pt"/>
            </w:pict>
          </mc:Fallback>
        </mc:AlternateContent>
      </w:r>
      <w:r w:rsidR="008B6411" w:rsidRPr="008B6411">
        <w:rPr>
          <w:noProof/>
          <w:lang w:eastAsia="de-DE"/>
        </w:rPr>
        <w:drawing>
          <wp:inline distT="0" distB="0" distL="0" distR="0" wp14:anchorId="7B4D7BF6" wp14:editId="669986A6">
            <wp:extent cx="5760720" cy="3046730"/>
            <wp:effectExtent l="0" t="0" r="0" b="127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046730"/>
                    </a:xfrm>
                    <a:prstGeom prst="rect">
                      <a:avLst/>
                    </a:prstGeom>
                  </pic:spPr>
                </pic:pic>
              </a:graphicData>
            </a:graphic>
          </wp:inline>
        </w:drawing>
      </w:r>
    </w:p>
    <w:p w14:paraId="0E88C4F2" w14:textId="77777777" w:rsidR="00B43689" w:rsidRDefault="00B43689" w:rsidP="00B84AED">
      <w:pPr>
        <w:pStyle w:val="Standard-BlockCharCharChar"/>
      </w:pPr>
      <w:r>
        <w:t>For example, if you want to look for all words starting with “in” or “on”, you could proceed as follows:</w:t>
      </w:r>
    </w:p>
    <w:p w14:paraId="5C9A4489" w14:textId="1535EE2A" w:rsidR="00B43689" w:rsidRPr="0013039C" w:rsidRDefault="00B43689" w:rsidP="009F5089">
      <w:pPr>
        <w:pStyle w:val="Aufzhlungszeichen1"/>
      </w:pPr>
      <w:r>
        <w:t xml:space="preserve">Choose the </w:t>
      </w:r>
      <w:r w:rsidR="0013039C" w:rsidRPr="0013039C">
        <w:rPr>
          <w:rStyle w:val="RefsZchn"/>
        </w:rPr>
        <w:t>“</w:t>
      </w:r>
      <w:r w:rsidRPr="0013039C">
        <w:rPr>
          <w:rStyle w:val="RefsZchn"/>
        </w:rPr>
        <w:t>Alphabet</w:t>
      </w:r>
      <w:r w:rsidR="0013039C" w:rsidRPr="0013039C">
        <w:rPr>
          <w:rStyle w:val="RefsZchn"/>
        </w:rPr>
        <w:t>:”</w:t>
      </w:r>
      <w:r>
        <w:t xml:space="preserve"> you want to work with. The </w:t>
      </w:r>
      <w:r w:rsidR="0013039C" w:rsidRPr="0013039C">
        <w:rPr>
          <w:rStyle w:val="RefsZchn"/>
        </w:rPr>
        <w:t>“D</w:t>
      </w:r>
      <w:r w:rsidRPr="0013039C">
        <w:rPr>
          <w:rStyle w:val="RefsZchn"/>
        </w:rPr>
        <w:t>efault</w:t>
      </w:r>
      <w:r w:rsidR="0013039C" w:rsidRPr="0013039C">
        <w:rPr>
          <w:rStyle w:val="RefsZchn"/>
        </w:rPr>
        <w:t>”</w:t>
      </w:r>
      <w:r>
        <w:t xml:space="preserve"> is the English alphabet with the letters a-z and their capitalized variants. Other alphabets have additional characters, e.g. German has the </w:t>
      </w:r>
      <w:r w:rsidRPr="0013039C">
        <w:t xml:space="preserve">Umlauts </w:t>
      </w:r>
      <w:r w:rsidR="0013039C" w:rsidRPr="0013039C">
        <w:t>“</w:t>
      </w:r>
      <w:r w:rsidRPr="0013039C">
        <w:t>ä</w:t>
      </w:r>
      <w:r w:rsidR="0013039C" w:rsidRPr="0013039C">
        <w:t>”</w:t>
      </w:r>
      <w:r w:rsidRPr="0013039C">
        <w:t xml:space="preserve">, </w:t>
      </w:r>
      <w:r w:rsidR="0013039C" w:rsidRPr="0013039C">
        <w:t>“</w:t>
      </w:r>
      <w:r w:rsidRPr="0013039C">
        <w:t>ö</w:t>
      </w:r>
      <w:r w:rsidR="0013039C" w:rsidRPr="0013039C">
        <w:t>”</w:t>
      </w:r>
      <w:r w:rsidRPr="0013039C">
        <w:t xml:space="preserve"> and </w:t>
      </w:r>
      <w:r w:rsidR="0013039C" w:rsidRPr="0013039C">
        <w:t>“</w:t>
      </w:r>
      <w:r w:rsidRPr="0013039C">
        <w:t>ü</w:t>
      </w:r>
      <w:r w:rsidR="0013039C" w:rsidRPr="0013039C">
        <w:t>” and the “sharp s”, “</w:t>
      </w:r>
      <w:r w:rsidRPr="0013039C">
        <w:t>ß</w:t>
      </w:r>
      <w:r w:rsidR="0013039C" w:rsidRPr="0013039C">
        <w:t>”</w:t>
      </w:r>
      <w:r w:rsidRPr="0013039C">
        <w:t>.</w:t>
      </w:r>
    </w:p>
    <w:p w14:paraId="25442A4A" w14:textId="33447FFB" w:rsidR="00B43689" w:rsidRDefault="00B43689" w:rsidP="009F5089">
      <w:pPr>
        <w:pStyle w:val="Aufzhlungszeichen1"/>
      </w:pPr>
      <w:r>
        <w:t xml:space="preserve">enter the string </w:t>
      </w:r>
      <w:r w:rsidRPr="0013039C">
        <w:rPr>
          <w:rStyle w:val="RefsZchn"/>
        </w:rPr>
        <w:t>“in”</w:t>
      </w:r>
      <w:r>
        <w:t xml:space="preserve"> in the field </w:t>
      </w:r>
      <w:r w:rsidR="0013039C" w:rsidRPr="0013039C">
        <w:rPr>
          <w:rStyle w:val="RefsZchn"/>
        </w:rPr>
        <w:t>“</w:t>
      </w:r>
      <w:r w:rsidRPr="0013039C">
        <w:rPr>
          <w:rStyle w:val="RefsZchn"/>
        </w:rPr>
        <w:t>Word starts with:</w:t>
      </w:r>
      <w:r w:rsidR="0013039C" w:rsidRPr="0013039C">
        <w:rPr>
          <w:rStyle w:val="RefsZchn"/>
        </w:rPr>
        <w:t>”</w:t>
      </w:r>
      <w:r>
        <w:rPr>
          <w:rStyle w:val="Bedienungselement"/>
        </w:rPr>
        <w:t xml:space="preserve"> </w:t>
      </w:r>
      <w:r>
        <w:t>and press the</w:t>
      </w:r>
      <w:r w:rsidR="0013039C">
        <w:t xml:space="preserve"> button</w:t>
      </w:r>
      <w:r>
        <w:t xml:space="preserve"> </w:t>
      </w:r>
      <w:r w:rsidRPr="0013039C">
        <w:rPr>
          <w:rStyle w:val="ButtonsZchn"/>
        </w:rPr>
        <w:t>!</w:t>
      </w:r>
      <w:r w:rsidR="0013039C">
        <w:t xml:space="preserve"> (exclamation mark)</w:t>
      </w:r>
    </w:p>
    <w:p w14:paraId="43172FA6" w14:textId="3E0F1AF8" w:rsidR="00B43689" w:rsidRDefault="00B43689" w:rsidP="009F5089">
      <w:pPr>
        <w:pStyle w:val="Aufzhlungszeichen1"/>
      </w:pPr>
      <w:r>
        <w:t xml:space="preserve">press the button </w:t>
      </w:r>
      <w:r w:rsidRPr="00F27C1B">
        <w:rPr>
          <w:rStyle w:val="ButtonsZchn"/>
        </w:rPr>
        <w:t>OR</w:t>
      </w:r>
      <w:r w:rsidR="00F27C1B" w:rsidRPr="00F27C1B">
        <w:rPr>
          <w:b/>
        </w:rPr>
        <w:t xml:space="preserve"> </w:t>
      </w:r>
      <w:r w:rsidR="00F27C1B" w:rsidRPr="00F27C1B">
        <w:t>(situated in the top menu, second to the right)</w:t>
      </w:r>
    </w:p>
    <w:p w14:paraId="22111104" w14:textId="77777777" w:rsidR="00F27C1B" w:rsidRDefault="00B43689" w:rsidP="009F5089">
      <w:pPr>
        <w:pStyle w:val="Aufzhlungszeichen1"/>
      </w:pPr>
      <w:r w:rsidRPr="00F27C1B">
        <w:t xml:space="preserve">enter the string </w:t>
      </w:r>
      <w:r w:rsidRPr="00F27C1B">
        <w:rPr>
          <w:rStyle w:val="RefsZchn"/>
        </w:rPr>
        <w:t>“un”</w:t>
      </w:r>
      <w:r w:rsidRPr="00F27C1B">
        <w:t xml:space="preserve"> in the field </w:t>
      </w:r>
      <w:r w:rsidR="00F27C1B" w:rsidRPr="00F27C1B">
        <w:t>“</w:t>
      </w:r>
      <w:r w:rsidRPr="00F27C1B">
        <w:rPr>
          <w:rStyle w:val="RefsZchn"/>
        </w:rPr>
        <w:t>Word starts with:</w:t>
      </w:r>
      <w:r w:rsidR="00F27C1B">
        <w:rPr>
          <w:rStyle w:val="RefsZchn"/>
        </w:rPr>
        <w:t>”</w:t>
      </w:r>
      <w:r>
        <w:rPr>
          <w:rStyle w:val="Bedienungselement"/>
        </w:rPr>
        <w:t xml:space="preserve"> </w:t>
      </w:r>
      <w:r w:rsidRPr="00F27C1B">
        <w:t xml:space="preserve">and press the button </w:t>
      </w:r>
      <w:r w:rsidR="00F27C1B" w:rsidRPr="00F27C1B">
        <w:t xml:space="preserve">button </w:t>
      </w:r>
      <w:r w:rsidR="00F27C1B" w:rsidRPr="0013039C">
        <w:rPr>
          <w:rStyle w:val="ButtonsZchn"/>
        </w:rPr>
        <w:t>!</w:t>
      </w:r>
      <w:r w:rsidR="00F27C1B" w:rsidRPr="00F27C1B">
        <w:t xml:space="preserve"> (exclamation mark)</w:t>
      </w:r>
    </w:p>
    <w:p w14:paraId="6F3DFF9C" w14:textId="6573B32D" w:rsidR="00B43689" w:rsidRPr="00F27C1B" w:rsidRDefault="0054231E" w:rsidP="009F5089">
      <w:pPr>
        <w:pStyle w:val="Aufzhlungszeichen1"/>
      </w:pPr>
      <w:r w:rsidRPr="00F27C1B">
        <w:t xml:space="preserve">press </w:t>
      </w:r>
      <w:r w:rsidRPr="00F27C1B">
        <w:rPr>
          <w:rStyle w:val="ButtonsZchn"/>
          <w:lang w:eastAsia="en-US"/>
        </w:rPr>
        <w:t>E</w:t>
      </w:r>
      <w:r w:rsidR="00F27C1B">
        <w:rPr>
          <w:rStyle w:val="ButtonsZchn"/>
          <w:lang w:eastAsia="en-US"/>
        </w:rPr>
        <w:t>nter</w:t>
      </w:r>
      <w:r w:rsidRPr="00F27C1B">
        <w:t xml:space="preserve"> to paste the whole search expression into the search expression text field of the </w:t>
      </w:r>
      <w:r w:rsidR="00F27C1B">
        <w:t>concordance and close the help</w:t>
      </w:r>
      <w:r w:rsidRPr="00F27C1B">
        <w:t xml:space="preserve"> dialog</w:t>
      </w:r>
    </w:p>
    <w:p w14:paraId="378AA8AE" w14:textId="22ADACFA" w:rsidR="0054231E" w:rsidRDefault="0054231E" w:rsidP="00B84AED">
      <w:pPr>
        <w:pStyle w:val="Standard-BlockCharCharChar"/>
      </w:pPr>
      <w:r>
        <w:t xml:space="preserve">The expression </w:t>
      </w:r>
      <w:r w:rsidR="00F27C1B">
        <w:t xml:space="preserve">you </w:t>
      </w:r>
      <w:r>
        <w:t>constructed should then look something like this:</w:t>
      </w:r>
    </w:p>
    <w:p w14:paraId="105DEFE0" w14:textId="77777777" w:rsidR="0054231E" w:rsidRPr="00F27C1B" w:rsidRDefault="0054231E" w:rsidP="00B84AED">
      <w:pPr>
        <w:jc w:val="center"/>
        <w:rPr>
          <w:rFonts w:ascii="Courier New" w:hAnsi="Courier New" w:cs="Courier New"/>
          <w:b/>
          <w:sz w:val="36"/>
          <w:szCs w:val="36"/>
          <w:lang w:val="pl-PL"/>
        </w:rPr>
      </w:pPr>
      <w:r w:rsidRPr="00F27C1B">
        <w:rPr>
          <w:rFonts w:ascii="Courier New" w:hAnsi="Courier New" w:cs="Courier New"/>
          <w:b/>
          <w:sz w:val="36"/>
          <w:szCs w:val="36"/>
          <w:lang w:val="pl-PL"/>
        </w:rPr>
        <w:t>\bin[A-Za-z]*\b|\bun[A-Za-z]*\b</w:t>
      </w:r>
    </w:p>
    <w:p w14:paraId="31B9536B" w14:textId="77777777" w:rsidR="00077500" w:rsidRDefault="0054231E" w:rsidP="00B84AED">
      <w:pPr>
        <w:pStyle w:val="Standard-BlockCharCharChar"/>
      </w:pPr>
      <w:r w:rsidRPr="0054231E">
        <w:t xml:space="preserve">A third type of help is to be found under </w:t>
      </w:r>
      <w:r>
        <w:t xml:space="preserve">the menu item </w:t>
      </w:r>
      <w:r w:rsidRPr="00F27C1B">
        <w:rPr>
          <w:rStyle w:val="Menufunction"/>
          <w:szCs w:val="20"/>
        </w:rPr>
        <w:t>RegEx &gt; Regex Library Dialog</w:t>
      </w:r>
      <w:r>
        <w:t>.</w:t>
      </w:r>
      <w:r w:rsidR="00077500">
        <w:t xml:space="preserve"> </w:t>
      </w:r>
      <w:r>
        <w:t xml:space="preserve">This will bring up a dialog with different regular expression libraries. </w:t>
      </w:r>
    </w:p>
    <w:p w14:paraId="0737E596" w14:textId="77777777" w:rsidR="00077500" w:rsidRDefault="0054231E" w:rsidP="00B84AED">
      <w:pPr>
        <w:pStyle w:val="Standard-BlockCharCharChar"/>
      </w:pPr>
      <w:r>
        <w:lastRenderedPageBreak/>
        <w:t xml:space="preserve">One of them – the </w:t>
      </w:r>
      <w:r w:rsidR="00077500" w:rsidRPr="00077500">
        <w:rPr>
          <w:rStyle w:val="RefsZchn"/>
        </w:rPr>
        <w:t>“</w:t>
      </w:r>
      <w:r w:rsidRPr="00077500">
        <w:rPr>
          <w:rStyle w:val="RefsZchn"/>
        </w:rPr>
        <w:t>EXMARaLDA Regex Library</w:t>
      </w:r>
      <w:r w:rsidR="00077500" w:rsidRPr="00077500">
        <w:rPr>
          <w:rStyle w:val="RefsZchn"/>
        </w:rPr>
        <w:t>”</w:t>
      </w:r>
      <w:r>
        <w:t xml:space="preserve"> – is built into EXAKT. It contains some commonly used search patterns for different languages and different transcription systems. </w:t>
      </w:r>
    </w:p>
    <w:p w14:paraId="787DF9DC" w14:textId="77777777" w:rsidR="00077500" w:rsidRDefault="0054231E" w:rsidP="00B84AED">
      <w:pPr>
        <w:pStyle w:val="Standard-BlockCharCharChar"/>
      </w:pPr>
      <w:r>
        <w:t xml:space="preserve">A second one – the </w:t>
      </w:r>
      <w:r w:rsidR="00077500" w:rsidRPr="00077500">
        <w:rPr>
          <w:rStyle w:val="RefsZchn"/>
        </w:rPr>
        <w:t>“</w:t>
      </w:r>
      <w:r w:rsidRPr="00077500">
        <w:rPr>
          <w:rStyle w:val="RefsZchn"/>
        </w:rPr>
        <w:t>user-library</w:t>
      </w:r>
      <w:r w:rsidR="00077500" w:rsidRPr="00077500">
        <w:rPr>
          <w:rStyle w:val="RefsZchn"/>
        </w:rPr>
        <w:t>”</w:t>
      </w:r>
      <w:r w:rsidRPr="00077500">
        <w:rPr>
          <w:rStyle w:val="RefsZchn"/>
        </w:rPr>
        <w:t xml:space="preserve"> </w:t>
      </w:r>
      <w:r>
        <w:t xml:space="preserve">– can be used to store and describe your own regular expressions for reuse. </w:t>
      </w:r>
    </w:p>
    <w:p w14:paraId="7703127C" w14:textId="2A9551A3" w:rsidR="0054231E" w:rsidRPr="0054231E" w:rsidRDefault="0054231E" w:rsidP="00B84AED">
      <w:pPr>
        <w:pStyle w:val="Standard-BlockCharCharChar"/>
      </w:pPr>
      <w:r>
        <w:t xml:space="preserve">Finally, one or more </w:t>
      </w:r>
      <w:r w:rsidR="00077500">
        <w:t>“</w:t>
      </w:r>
      <w:r w:rsidRPr="00077500">
        <w:rPr>
          <w:rStyle w:val="RefsZchn"/>
        </w:rPr>
        <w:t>remote libraries</w:t>
      </w:r>
      <w:r w:rsidR="00077500">
        <w:rPr>
          <w:rStyle w:val="RefsZchn"/>
        </w:rPr>
        <w:t>”</w:t>
      </w:r>
      <w:r>
        <w:t xml:space="preserve"> which are stored under some URL in the WWW can be loaded by clicking on the </w:t>
      </w:r>
      <w:r w:rsidRPr="00077500">
        <w:rPr>
          <w:rStyle w:val="ButtonsZchn"/>
        </w:rPr>
        <w:t>Add library...</w:t>
      </w:r>
      <w:r>
        <w:t xml:space="preserve"> button.</w:t>
      </w:r>
    </w:p>
    <w:p w14:paraId="4BE923E5" w14:textId="336377CC" w:rsidR="00B43689" w:rsidRPr="0054231E" w:rsidRDefault="00077500" w:rsidP="00B43689">
      <w:pPr>
        <w:rPr>
          <w:lang w:val="en-GB"/>
        </w:rPr>
      </w:pPr>
      <w:r w:rsidRPr="00B43811">
        <w:rPr>
          <w:noProof/>
        </w:rPr>
        <mc:AlternateContent>
          <mc:Choice Requires="wps">
            <w:drawing>
              <wp:anchor distT="0" distB="0" distL="114300" distR="114300" simplePos="0" relativeHeight="251931648" behindDoc="0" locked="0" layoutInCell="1" allowOverlap="1" wp14:anchorId="686F50BD" wp14:editId="2099724C">
                <wp:simplePos x="0" y="0"/>
                <wp:positionH relativeFrom="column">
                  <wp:posOffset>321310</wp:posOffset>
                </wp:positionH>
                <wp:positionV relativeFrom="paragraph">
                  <wp:posOffset>3179750</wp:posOffset>
                </wp:positionV>
                <wp:extent cx="972922" cy="277977"/>
                <wp:effectExtent l="0" t="0" r="17780" b="27305"/>
                <wp:wrapNone/>
                <wp:docPr id="311" name="Rechteck 311"/>
                <wp:cNvGraphicFramePr/>
                <a:graphic xmlns:a="http://schemas.openxmlformats.org/drawingml/2006/main">
                  <a:graphicData uri="http://schemas.microsoft.com/office/word/2010/wordprocessingShape">
                    <wps:wsp>
                      <wps:cNvSpPr/>
                      <wps:spPr>
                        <a:xfrm>
                          <a:off x="0" y="0"/>
                          <a:ext cx="972922" cy="277977"/>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A4E51" id="Rechteck 311" o:spid="_x0000_s1026" style="position:absolute;margin-left:25.3pt;margin-top:250.35pt;width:76.6pt;height:21.9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" filled="f" strokecolor="red" strokeweight="1.5pt"/>
            </w:pict>
          </mc:Fallback>
        </mc:AlternateContent>
      </w:r>
      <w:r w:rsidRPr="00B43811">
        <w:rPr>
          <w:noProof/>
        </w:rPr>
        <mc:AlternateContent>
          <mc:Choice Requires="wps">
            <w:drawing>
              <wp:anchor distT="0" distB="0" distL="114300" distR="114300" simplePos="0" relativeHeight="251929600" behindDoc="0" locked="0" layoutInCell="1" allowOverlap="1" wp14:anchorId="12DFC225" wp14:editId="24C35E26">
                <wp:simplePos x="0" y="0"/>
                <wp:positionH relativeFrom="column">
                  <wp:posOffset>84125</wp:posOffset>
                </wp:positionH>
                <wp:positionV relativeFrom="paragraph">
                  <wp:posOffset>2505710</wp:posOffset>
                </wp:positionV>
                <wp:extent cx="1367942" cy="138989"/>
                <wp:effectExtent l="0" t="0" r="22860" b="13970"/>
                <wp:wrapNone/>
                <wp:docPr id="310" name="Rechteck 310"/>
                <wp:cNvGraphicFramePr/>
                <a:graphic xmlns:a="http://schemas.openxmlformats.org/drawingml/2006/main">
                  <a:graphicData uri="http://schemas.microsoft.com/office/word/2010/wordprocessingShape">
                    <wps:wsp>
                      <wps:cNvSpPr/>
                      <wps:spPr>
                        <a:xfrm>
                          <a:off x="0" y="0"/>
                          <a:ext cx="1367942" cy="138989"/>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BA99C" id="Rechteck 310" o:spid="_x0000_s1026" style="position:absolute;margin-left:6.6pt;margin-top:197.3pt;width:107.7pt;height:10.9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" filled="f" strokecolor="red" strokeweight="1.5pt"/>
            </w:pict>
          </mc:Fallback>
        </mc:AlternateContent>
      </w:r>
      <w:r w:rsidRPr="00B43811">
        <w:rPr>
          <w:noProof/>
        </w:rPr>
        <mc:AlternateContent>
          <mc:Choice Requires="wps">
            <w:drawing>
              <wp:anchor distT="0" distB="0" distL="114300" distR="114300" simplePos="0" relativeHeight="251927552" behindDoc="0" locked="0" layoutInCell="1" allowOverlap="1" wp14:anchorId="48A4FF6C" wp14:editId="387424C1">
                <wp:simplePos x="0" y="0"/>
                <wp:positionH relativeFrom="column">
                  <wp:posOffset>73127</wp:posOffset>
                </wp:positionH>
                <wp:positionV relativeFrom="paragraph">
                  <wp:posOffset>327304</wp:posOffset>
                </wp:positionV>
                <wp:extent cx="1367942" cy="138989"/>
                <wp:effectExtent l="0" t="0" r="22860" b="13970"/>
                <wp:wrapNone/>
                <wp:docPr id="308" name="Rechteck 308"/>
                <wp:cNvGraphicFramePr/>
                <a:graphic xmlns:a="http://schemas.openxmlformats.org/drawingml/2006/main">
                  <a:graphicData uri="http://schemas.microsoft.com/office/word/2010/wordprocessingShape">
                    <wps:wsp>
                      <wps:cNvSpPr/>
                      <wps:spPr>
                        <a:xfrm>
                          <a:off x="0" y="0"/>
                          <a:ext cx="1367942" cy="138989"/>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39DA8" id="Rechteck 308" o:spid="_x0000_s1026" style="position:absolute;margin-left:5.75pt;margin-top:25.75pt;width:107.7pt;height:10.9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" filled="f" strokecolor="red" strokeweight="1.5pt"/>
            </w:pict>
          </mc:Fallback>
        </mc:AlternateContent>
      </w:r>
      <w:r w:rsidR="00E21CC8" w:rsidRPr="00E21CC8">
        <w:rPr>
          <w:noProof/>
        </w:rPr>
        <w:drawing>
          <wp:inline distT="0" distB="0" distL="0" distR="0" wp14:anchorId="4E95EA7F" wp14:editId="407E4C80">
            <wp:extent cx="5760720" cy="3514725"/>
            <wp:effectExtent l="0" t="0" r="0" b="9525"/>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583"/>
                    <a:stretch/>
                  </pic:blipFill>
                  <pic:spPr bwMode="auto">
                    <a:xfrm>
                      <a:off x="0" y="0"/>
                      <a:ext cx="5760720" cy="3514725"/>
                    </a:xfrm>
                    <a:prstGeom prst="rect">
                      <a:avLst/>
                    </a:prstGeom>
                    <a:ln>
                      <a:noFill/>
                    </a:ln>
                    <a:extLst>
                      <a:ext uri="{53640926-AAD7-44D8-BBD7-CCE9431645EC}">
                        <a14:shadowObscured xmlns:a14="http://schemas.microsoft.com/office/drawing/2010/main"/>
                      </a:ext>
                    </a:extLst>
                  </pic:spPr>
                </pic:pic>
              </a:graphicData>
            </a:graphic>
          </wp:inline>
        </w:drawing>
      </w:r>
    </w:p>
    <w:p w14:paraId="41894392" w14:textId="77777777" w:rsidR="00077500" w:rsidRDefault="0054231E" w:rsidP="00B84AED">
      <w:pPr>
        <w:pStyle w:val="Standard-BlockCharCharChar"/>
      </w:pPr>
      <w:r>
        <w:t xml:space="preserve">Libraries are organised into a </w:t>
      </w:r>
      <w:r w:rsidR="00077500">
        <w:t>“</w:t>
      </w:r>
      <w:r>
        <w:t>tree of folders</w:t>
      </w:r>
      <w:r w:rsidR="00077500">
        <w:t>”</w:t>
      </w:r>
      <w:r>
        <w:t xml:space="preserve">. Each entry in such a folder consists of the regular expression itself, a description saying what the expression will match, an explanation of how it will match it, and a few examples of matching strings. </w:t>
      </w:r>
    </w:p>
    <w:p w14:paraId="09FDC4AD" w14:textId="77777777" w:rsidR="00B84AED" w:rsidRDefault="0054231E" w:rsidP="00B84AED">
      <w:pPr>
        <w:pStyle w:val="Standard-BlockCharCharChar"/>
      </w:pPr>
      <w:r>
        <w:t xml:space="preserve">If you want to use the displayed entry, simply click on </w:t>
      </w:r>
      <w:r w:rsidRPr="00077500">
        <w:rPr>
          <w:rStyle w:val="ButtonsZchn"/>
        </w:rPr>
        <w:t>Paste to search expression text field</w:t>
      </w:r>
      <w:r w:rsidR="00077500">
        <w:t xml:space="preserve"> button. </w:t>
      </w:r>
      <w:r>
        <w:t xml:space="preserve">In order to add your own entry to the user-library, enter an expression in the concordance, apply it to the corpus and then choose </w:t>
      </w:r>
      <w:r w:rsidRPr="00077500">
        <w:rPr>
          <w:rStyle w:val="Menufunction"/>
          <w:szCs w:val="20"/>
        </w:rPr>
        <w:t>RegEx &gt; Add to library...</w:t>
      </w:r>
      <w:r w:rsidR="00B84AED">
        <w:t>.</w:t>
      </w:r>
    </w:p>
    <w:p w14:paraId="7BE85683" w14:textId="7A275D0C" w:rsidR="00B84AED" w:rsidRDefault="0054231E" w:rsidP="00B84AED">
      <w:pPr>
        <w:pStyle w:val="Standard-BlockCharCharChar"/>
      </w:pPr>
      <w:r>
        <w:t xml:space="preserve">The following dialog will come up in which you can enter </w:t>
      </w:r>
      <w:r w:rsidR="007D374B">
        <w:t>a name</w:t>
      </w:r>
      <w:r w:rsidR="00B84AED">
        <w:t xml:space="preserve"> (field: </w:t>
      </w:r>
      <w:r w:rsidR="00B84AED" w:rsidRPr="00B84AED">
        <w:rPr>
          <w:rStyle w:val="RefsZchn"/>
        </w:rPr>
        <w:t>“Regular</w:t>
      </w:r>
      <w:r w:rsidR="00B84AED">
        <w:rPr>
          <w:rStyle w:val="RefsZchn"/>
        </w:rPr>
        <w:t xml:space="preserve"> </w:t>
      </w:r>
      <w:r w:rsidR="00B84AED" w:rsidRPr="00B84AED">
        <w:rPr>
          <w:rStyle w:val="RefsZchn"/>
        </w:rPr>
        <w:t>Expression:”</w:t>
      </w:r>
      <w:r w:rsidR="007D374B">
        <w:t xml:space="preserve">, a </w:t>
      </w:r>
      <w:r w:rsidR="00B84AED" w:rsidRPr="00B84AED">
        <w:rPr>
          <w:rStyle w:val="RefsZchn"/>
        </w:rPr>
        <w:t>“D</w:t>
      </w:r>
      <w:r w:rsidR="007D374B" w:rsidRPr="00B84AED">
        <w:rPr>
          <w:rStyle w:val="RefsZchn"/>
        </w:rPr>
        <w:t>escription</w:t>
      </w:r>
      <w:r w:rsidR="00B84AED" w:rsidRPr="00B84AED">
        <w:rPr>
          <w:rStyle w:val="RefsZchn"/>
        </w:rPr>
        <w:t>”</w:t>
      </w:r>
      <w:r w:rsidR="007D374B">
        <w:t xml:space="preserve"> and an </w:t>
      </w:r>
      <w:r w:rsidR="00B84AED" w:rsidRPr="00B84AED">
        <w:rPr>
          <w:rStyle w:val="RefsZchn"/>
        </w:rPr>
        <w:t>“E</w:t>
      </w:r>
      <w:r w:rsidR="007D374B" w:rsidRPr="00B84AED">
        <w:rPr>
          <w:rStyle w:val="RefsZchn"/>
        </w:rPr>
        <w:t>xplanation</w:t>
      </w:r>
      <w:r w:rsidR="00B84AED" w:rsidRPr="00B84AED">
        <w:rPr>
          <w:rStyle w:val="RefsZchn"/>
        </w:rPr>
        <w:t>”</w:t>
      </w:r>
      <w:r w:rsidR="00F77D66">
        <w:t xml:space="preserve"> for the new entry.</w:t>
      </w:r>
    </w:p>
    <w:p w14:paraId="6EA6AE4F" w14:textId="7A661385" w:rsidR="0054231E" w:rsidRDefault="007D374B" w:rsidP="00B84AED">
      <w:pPr>
        <w:pStyle w:val="Standard-BlockCharCharChar"/>
      </w:pPr>
      <w:r>
        <w:t xml:space="preserve">Some examples taken from the current search result </w:t>
      </w:r>
      <w:r w:rsidR="00F77D66">
        <w:t>will be automatically provided.</w:t>
      </w:r>
    </w:p>
    <w:p w14:paraId="52ADA1B8" w14:textId="558E64E4" w:rsidR="0054231E" w:rsidRPr="008F0858" w:rsidRDefault="00F77D66" w:rsidP="00F77D66">
      <w:pPr>
        <w:pStyle w:val="GraphikFormat"/>
        <w:rPr>
          <w:lang w:val="en-GB"/>
        </w:rPr>
      </w:pPr>
      <w:r w:rsidRPr="00B43811">
        <w:rPr>
          <w:noProof/>
          <w:lang w:eastAsia="de-DE"/>
        </w:rPr>
        <w:lastRenderedPageBreak/>
        <mc:AlternateContent>
          <mc:Choice Requires="wps">
            <w:drawing>
              <wp:anchor distT="0" distB="0" distL="114300" distR="114300" simplePos="0" relativeHeight="251939840" behindDoc="0" locked="0" layoutInCell="1" allowOverlap="1" wp14:anchorId="08F40D4C" wp14:editId="3FA969D3">
                <wp:simplePos x="0" y="0"/>
                <wp:positionH relativeFrom="column">
                  <wp:posOffset>2490610</wp:posOffset>
                </wp:positionH>
                <wp:positionV relativeFrom="paragraph">
                  <wp:posOffset>3099072</wp:posOffset>
                </wp:positionV>
                <wp:extent cx="397502" cy="168118"/>
                <wp:effectExtent l="0" t="0" r="22225" b="22860"/>
                <wp:wrapNone/>
                <wp:docPr id="315" name="Rechteck 315"/>
                <wp:cNvGraphicFramePr/>
                <a:graphic xmlns:a="http://schemas.openxmlformats.org/drawingml/2006/main">
                  <a:graphicData uri="http://schemas.microsoft.com/office/word/2010/wordprocessingShape">
                    <wps:wsp>
                      <wps:cNvSpPr/>
                      <wps:spPr>
                        <a:xfrm>
                          <a:off x="0" y="0"/>
                          <a:ext cx="397502" cy="168118"/>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F54AE" id="Rechteck 315" o:spid="_x0000_s1026" style="position:absolute;margin-left:196.1pt;margin-top:244pt;width:31.3pt;height:13.2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" filled="f" strokecolor="red" strokeweight="1.5pt"/>
            </w:pict>
          </mc:Fallback>
        </mc:AlternateContent>
      </w:r>
      <w:r w:rsidRPr="00B43811">
        <w:rPr>
          <w:noProof/>
          <w:lang w:eastAsia="de-DE"/>
        </w:rPr>
        <mc:AlternateContent>
          <mc:Choice Requires="wps">
            <w:drawing>
              <wp:anchor distT="0" distB="0" distL="114300" distR="114300" simplePos="0" relativeHeight="251937792" behindDoc="0" locked="0" layoutInCell="1" allowOverlap="1" wp14:anchorId="45967DEE" wp14:editId="29DCF060">
                <wp:simplePos x="0" y="0"/>
                <wp:positionH relativeFrom="column">
                  <wp:posOffset>873051</wp:posOffset>
                </wp:positionH>
                <wp:positionV relativeFrom="paragraph">
                  <wp:posOffset>1456987</wp:posOffset>
                </wp:positionV>
                <wp:extent cx="564078" cy="138430"/>
                <wp:effectExtent l="0" t="0" r="26670" b="13970"/>
                <wp:wrapNone/>
                <wp:docPr id="314" name="Rechteck 314"/>
                <wp:cNvGraphicFramePr/>
                <a:graphic xmlns:a="http://schemas.openxmlformats.org/drawingml/2006/main">
                  <a:graphicData uri="http://schemas.microsoft.com/office/word/2010/wordprocessingShape">
                    <wps:wsp>
                      <wps:cNvSpPr/>
                      <wps:spPr>
                        <a:xfrm>
                          <a:off x="0" y="0"/>
                          <a:ext cx="564078" cy="13843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380A6" id="Rechteck 314" o:spid="_x0000_s1026" style="position:absolute;margin-left:68.75pt;margin-top:114.7pt;width:44.4pt;height:10.9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" filled="f" strokecolor="red" strokeweight="1.5pt"/>
            </w:pict>
          </mc:Fallback>
        </mc:AlternateContent>
      </w:r>
      <w:r w:rsidRPr="00B43811">
        <w:rPr>
          <w:noProof/>
          <w:lang w:eastAsia="de-DE"/>
        </w:rPr>
        <mc:AlternateContent>
          <mc:Choice Requires="wps">
            <w:drawing>
              <wp:anchor distT="0" distB="0" distL="114300" distR="114300" simplePos="0" relativeHeight="251935744" behindDoc="0" locked="0" layoutInCell="1" allowOverlap="1" wp14:anchorId="28F0B4A6" wp14:editId="4A26E620">
                <wp:simplePos x="0" y="0"/>
                <wp:positionH relativeFrom="column">
                  <wp:posOffset>875030</wp:posOffset>
                </wp:positionH>
                <wp:positionV relativeFrom="paragraph">
                  <wp:posOffset>687482</wp:posOffset>
                </wp:positionV>
                <wp:extent cx="564078" cy="138430"/>
                <wp:effectExtent l="0" t="0" r="26670" b="13970"/>
                <wp:wrapNone/>
                <wp:docPr id="313" name="Rechteck 313"/>
                <wp:cNvGraphicFramePr/>
                <a:graphic xmlns:a="http://schemas.openxmlformats.org/drawingml/2006/main">
                  <a:graphicData uri="http://schemas.microsoft.com/office/word/2010/wordprocessingShape">
                    <wps:wsp>
                      <wps:cNvSpPr/>
                      <wps:spPr>
                        <a:xfrm>
                          <a:off x="0" y="0"/>
                          <a:ext cx="564078" cy="13843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C8C97" id="Rechteck 313" o:spid="_x0000_s1026" style="position:absolute;margin-left:68.9pt;margin-top:54.15pt;width:44.4pt;height:10.9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" filled="f" strokecolor="red" strokeweight="1.5pt"/>
            </w:pict>
          </mc:Fallback>
        </mc:AlternateContent>
      </w:r>
      <w:r w:rsidRPr="00B43811">
        <w:rPr>
          <w:noProof/>
          <w:lang w:eastAsia="de-DE"/>
        </w:rPr>
        <mc:AlternateContent>
          <mc:Choice Requires="wps">
            <w:drawing>
              <wp:anchor distT="0" distB="0" distL="114300" distR="114300" simplePos="0" relativeHeight="251933696" behindDoc="0" locked="0" layoutInCell="1" allowOverlap="1" wp14:anchorId="438AC301" wp14:editId="52C16BFF">
                <wp:simplePos x="0" y="0"/>
                <wp:positionH relativeFrom="column">
                  <wp:posOffset>834002</wp:posOffset>
                </wp:positionH>
                <wp:positionV relativeFrom="paragraph">
                  <wp:posOffset>504314</wp:posOffset>
                </wp:positionV>
                <wp:extent cx="1140032" cy="138430"/>
                <wp:effectExtent l="0" t="0" r="22225" b="13970"/>
                <wp:wrapNone/>
                <wp:docPr id="312" name="Rechteck 312"/>
                <wp:cNvGraphicFramePr/>
                <a:graphic xmlns:a="http://schemas.openxmlformats.org/drawingml/2006/main">
                  <a:graphicData uri="http://schemas.microsoft.com/office/word/2010/wordprocessingShape">
                    <wps:wsp>
                      <wps:cNvSpPr/>
                      <wps:spPr>
                        <a:xfrm>
                          <a:off x="0" y="0"/>
                          <a:ext cx="1140032" cy="13843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8AD6F" id="Rechteck 312" o:spid="_x0000_s1026" style="position:absolute;margin-left:65.65pt;margin-top:39.7pt;width:89.75pt;height:10.9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" filled="f" strokecolor="red" strokeweight="1.5pt"/>
            </w:pict>
          </mc:Fallback>
        </mc:AlternateContent>
      </w:r>
      <w:r w:rsidR="00765478" w:rsidRPr="00765478">
        <w:rPr>
          <w:noProof/>
          <w:lang w:eastAsia="de-DE"/>
        </w:rPr>
        <w:drawing>
          <wp:inline distT="0" distB="0" distL="0" distR="0" wp14:anchorId="2FDFC7DE" wp14:editId="1A360853">
            <wp:extent cx="4269180" cy="3386166"/>
            <wp:effectExtent l="0" t="0" r="0" b="508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81017" cy="3395555"/>
                    </a:xfrm>
                    <a:prstGeom prst="rect">
                      <a:avLst/>
                    </a:prstGeom>
                  </pic:spPr>
                </pic:pic>
              </a:graphicData>
            </a:graphic>
          </wp:inline>
        </w:drawing>
      </w:r>
    </w:p>
    <w:p w14:paraId="239C6B9D" w14:textId="5329A106" w:rsidR="00765478" w:rsidRPr="009F1596" w:rsidRDefault="007D374B" w:rsidP="00B84AED">
      <w:pPr>
        <w:pStyle w:val="Standard-BlockCharCharChar"/>
      </w:pPr>
      <w:r w:rsidRPr="00B84AED">
        <w:t>Clicking</w:t>
      </w:r>
      <w:r>
        <w:t xml:space="preserve"> on </w:t>
      </w:r>
      <w:r w:rsidRPr="00F77D66">
        <w:rPr>
          <w:rStyle w:val="ButtonsZchn"/>
        </w:rPr>
        <w:t>OK</w:t>
      </w:r>
      <w:r>
        <w:t xml:space="preserve"> will add the entry to the user-library. The user-library is saved when you exit EXAKT so that all entries you have added will still be available at the next start.</w:t>
      </w:r>
    </w:p>
    <w:p w14:paraId="24FB0CD2" w14:textId="77777777" w:rsidR="00557855" w:rsidRPr="00B84AED" w:rsidRDefault="00557855" w:rsidP="00F77D66">
      <w:pPr>
        <w:pStyle w:val="Standard-BlockCharCharChar"/>
        <w:rPr>
          <w:rStyle w:val="Fett"/>
        </w:rPr>
      </w:pPr>
    </w:p>
    <w:p w14:paraId="09102297" w14:textId="5E127CA6" w:rsidR="001F78C3" w:rsidRPr="004D26F7" w:rsidRDefault="001F78C3" w:rsidP="00B47F4C">
      <w:pPr>
        <w:pStyle w:val="berschrift2"/>
        <w:rPr>
          <w:rFonts w:ascii="Times New Roman" w:hAnsi="Times New Roman" w:cs="Times New Roman"/>
          <w:color w:val="auto"/>
          <w:sz w:val="24"/>
          <w:szCs w:val="24"/>
          <w:lang w:val="en-GB" w:eastAsia="en-US"/>
        </w:rPr>
      </w:pPr>
      <w:bookmarkStart w:id="30" w:name="_3.2._XPath_Expressions"/>
      <w:bookmarkStart w:id="31" w:name="_Toc473127119"/>
      <w:bookmarkEnd w:id="30"/>
      <w:r w:rsidRPr="004D26F7">
        <w:rPr>
          <w:rFonts w:ascii="Times New Roman" w:hAnsi="Times New Roman" w:cs="Times New Roman"/>
          <w:color w:val="auto"/>
          <w:sz w:val="24"/>
          <w:szCs w:val="24"/>
          <w:lang w:val="en-GB" w:eastAsia="en-US"/>
        </w:rPr>
        <w:t>XPath Expression</w:t>
      </w:r>
      <w:r w:rsidR="00557855" w:rsidRPr="004D26F7">
        <w:rPr>
          <w:rFonts w:ascii="Times New Roman" w:hAnsi="Times New Roman" w:cs="Times New Roman"/>
          <w:color w:val="auto"/>
          <w:sz w:val="24"/>
          <w:szCs w:val="24"/>
          <w:lang w:val="en-GB" w:eastAsia="en-US"/>
        </w:rPr>
        <w:t>s</w:t>
      </w:r>
      <w:bookmarkEnd w:id="31"/>
    </w:p>
    <w:p w14:paraId="2B625D6F" w14:textId="5FC9FAB4" w:rsidR="00570845" w:rsidRDefault="00C04B70" w:rsidP="00B84AED">
      <w:pPr>
        <w:pStyle w:val="Standard-BlockCharCharChar"/>
      </w:pPr>
      <w:r>
        <w:t>Besides Regular expressions</w:t>
      </w:r>
      <w:r w:rsidR="00F77D66">
        <w:t>,</w:t>
      </w:r>
      <w:r>
        <w:t xml:space="preserve"> </w:t>
      </w:r>
      <w:r w:rsidR="00530D6C">
        <w:t xml:space="preserve">XPath expressions can be used </w:t>
      </w:r>
      <w:r w:rsidR="002E389F">
        <w:t>to</w:t>
      </w:r>
      <w:r w:rsidR="00B27BCC">
        <w:t xml:space="preserve"> </w:t>
      </w:r>
      <w:r w:rsidR="00530D6C">
        <w:t xml:space="preserve">search </w:t>
      </w:r>
      <w:r w:rsidR="00B27BCC">
        <w:t>the corpus</w:t>
      </w:r>
      <w:r w:rsidR="00530D6C">
        <w:t xml:space="preserve">. </w:t>
      </w:r>
      <w:r w:rsidR="00D10F15">
        <w:t>XPath</w:t>
      </w:r>
      <w:r w:rsidR="002E389F">
        <w:t xml:space="preserve"> (XML Path Language)</w:t>
      </w:r>
      <w:r w:rsidR="00D10F15">
        <w:t xml:space="preserve"> expressions </w:t>
      </w:r>
      <w:r w:rsidR="00B27BCC" w:rsidRPr="00F77D66">
        <w:rPr>
          <w:u w:val="single"/>
        </w:rPr>
        <w:t>do not</w:t>
      </w:r>
      <w:r w:rsidR="00D10F15">
        <w:t xml:space="preserve"> match strings, but </w:t>
      </w:r>
      <w:r w:rsidR="00D10F15" w:rsidRPr="002E389F">
        <w:t xml:space="preserve">find </w:t>
      </w:r>
      <w:r w:rsidR="002E389F">
        <w:t>parts</w:t>
      </w:r>
      <w:r w:rsidR="002E389F" w:rsidRPr="002E389F">
        <w:t xml:space="preserve"> </w:t>
      </w:r>
      <w:r w:rsidR="002E389F">
        <w:t xml:space="preserve">in </w:t>
      </w:r>
      <w:r w:rsidR="00F77D66">
        <w:t>.</w:t>
      </w:r>
      <w:r w:rsidR="00D10F15">
        <w:t xml:space="preserve">xml documents. </w:t>
      </w:r>
      <w:r w:rsidR="00D10F15" w:rsidRPr="00D10F15">
        <w:t>I</w:t>
      </w:r>
      <w:r w:rsidR="00D10F15">
        <w:t xml:space="preserve">n </w:t>
      </w:r>
      <w:r w:rsidR="007D5832">
        <w:t>EXAKT</w:t>
      </w:r>
      <w:r w:rsidR="00F77D66">
        <w:t>,</w:t>
      </w:r>
      <w:r w:rsidR="00D10F15">
        <w:t xml:space="preserve"> t</w:t>
      </w:r>
      <w:r w:rsidR="00530D6C" w:rsidRPr="00B84AED">
        <w:t xml:space="preserve">hose </w:t>
      </w:r>
      <w:r w:rsidR="00B27BCC">
        <w:t xml:space="preserve">XPath </w:t>
      </w:r>
      <w:r w:rsidR="00530D6C" w:rsidRPr="00B84AED">
        <w:t xml:space="preserve">expressions will be </w:t>
      </w:r>
      <w:r w:rsidR="00530D6C" w:rsidRPr="00D144E2">
        <w:t xml:space="preserve">applied to the </w:t>
      </w:r>
      <w:r w:rsidR="00F77D66">
        <w:t>.</w:t>
      </w:r>
      <w:r w:rsidR="00530D6C" w:rsidRPr="00D144E2">
        <w:t>exs</w:t>
      </w:r>
      <w:r w:rsidR="00530D6C" w:rsidRPr="00B84AED">
        <w:t xml:space="preserve"> </w:t>
      </w:r>
      <w:r w:rsidR="00530D6C" w:rsidRPr="00530D6C">
        <w:t>f</w:t>
      </w:r>
      <w:r w:rsidR="00530D6C" w:rsidRPr="00B84AED">
        <w:t>iles of the corpus</w:t>
      </w:r>
      <w:r w:rsidR="00B27BCC">
        <w:t xml:space="preserve"> that is currently opened</w:t>
      </w:r>
      <w:r w:rsidR="00530D6C" w:rsidRPr="00B84AED">
        <w:t xml:space="preserve">. </w:t>
      </w:r>
      <w:r w:rsidR="00F77D66">
        <w:t>In In order t</w:t>
      </w:r>
      <w:r w:rsidR="00570845" w:rsidRPr="002E389F">
        <w:t xml:space="preserve">o work with XPaths in </w:t>
      </w:r>
      <w:r w:rsidR="007D5832">
        <w:t>EXAKT</w:t>
      </w:r>
      <w:r w:rsidR="00F77D66">
        <w:t>,</w:t>
      </w:r>
      <w:r w:rsidR="00570845" w:rsidRPr="002E389F">
        <w:t xml:space="preserve"> you should be familiar with the structure of the </w:t>
      </w:r>
      <w:r w:rsidR="00F77D66">
        <w:t>.</w:t>
      </w:r>
      <w:r w:rsidR="00570845" w:rsidRPr="002E389F">
        <w:t>exs files</w:t>
      </w:r>
      <w:r w:rsidR="002E389F" w:rsidRPr="00B84AED">
        <w:t xml:space="preserve"> and the syntax of XPath expressions</w:t>
      </w:r>
      <w:r w:rsidR="00570845" w:rsidRPr="002E389F">
        <w:t>.</w:t>
      </w:r>
    </w:p>
    <w:p w14:paraId="1E6A2D8B" w14:textId="59836AE9" w:rsidR="002E389F" w:rsidRDefault="00F77D66" w:rsidP="00B84AED">
      <w:pPr>
        <w:pStyle w:val="Standard-BlockCharCharChar"/>
      </w:pPr>
      <w:r>
        <w:rPr>
          <w:u w:val="single"/>
        </w:rPr>
        <w:t>Please n</w:t>
      </w:r>
      <w:r w:rsidR="00972549" w:rsidRPr="00F77D66">
        <w:rPr>
          <w:u w:val="single"/>
        </w:rPr>
        <w:t>ote</w:t>
      </w:r>
      <w:r w:rsidRPr="00F77D66">
        <w:t>:</w:t>
      </w:r>
      <w:r w:rsidR="00C04B70" w:rsidRPr="00F77D66">
        <w:t xml:space="preserve"> </w:t>
      </w:r>
      <w:r w:rsidR="00C04B70">
        <w:t xml:space="preserve">that the XPath searches are restricted to </w:t>
      </w:r>
      <w:r w:rsidR="004423F3">
        <w:t>the “segmentation</w:t>
      </w:r>
      <w:r w:rsidR="00972549">
        <w:t>”</w:t>
      </w:r>
      <w:r w:rsidR="004423F3">
        <w:t xml:space="preserve"> nodes. You can choose between the “</w:t>
      </w:r>
      <w:r w:rsidR="004423F3" w:rsidRPr="00B84AED">
        <w:rPr>
          <w:rFonts w:ascii="Calibri" w:hAnsi="Calibri"/>
          <w:sz w:val="22"/>
        </w:rPr>
        <w:t xml:space="preserve">SpeakerContribution_Utterance_Word” </w:t>
      </w:r>
      <w:r w:rsidR="001B08E0" w:rsidRPr="001B08E0">
        <w:t xml:space="preserve">node </w:t>
      </w:r>
      <w:r w:rsidR="001B08E0">
        <w:t>and</w:t>
      </w:r>
      <w:r w:rsidR="004423F3">
        <w:t xml:space="preserve"> the </w:t>
      </w:r>
      <w:r w:rsidR="004423F3" w:rsidRPr="00B84AED">
        <w:rPr>
          <w:rFonts w:ascii="Calibri" w:hAnsi="Calibri"/>
          <w:sz w:val="22"/>
        </w:rPr>
        <w:t xml:space="preserve">"SpeakerContribution_Event" node </w:t>
      </w:r>
      <w:r w:rsidR="00D10F15">
        <w:t xml:space="preserve">via </w:t>
      </w:r>
      <w:r w:rsidR="0036432C">
        <w:t>the</w:t>
      </w:r>
      <w:r w:rsidR="00D10F15">
        <w:t>drop-down-menu</w:t>
      </w:r>
      <w:r w:rsidR="0036432C">
        <w:t>.</w:t>
      </w:r>
      <w:r w:rsidR="00972549" w:rsidRPr="0036432C">
        <w:t xml:space="preserve"> </w:t>
      </w:r>
      <w:r w:rsidR="002E389F" w:rsidRPr="0036432C">
        <w:t xml:space="preserve">That means your search will </w:t>
      </w:r>
      <w:r w:rsidR="0036432C" w:rsidRPr="00B84AED">
        <w:t>only be applied to the node</w:t>
      </w:r>
      <w:r w:rsidR="002E389F" w:rsidRPr="0036432C">
        <w:t xml:space="preserve"> </w:t>
      </w:r>
      <w:r w:rsidR="0036432C" w:rsidRPr="0036432C">
        <w:t>you chose.</w:t>
      </w:r>
    </w:p>
    <w:p w14:paraId="5F45FE5C" w14:textId="3B5769F6" w:rsidR="002E389F" w:rsidRDefault="00557855" w:rsidP="003D6A96">
      <w:pPr>
        <w:pStyle w:val="GraphikFormat"/>
        <w:rPr>
          <w:lang w:val="en-US"/>
        </w:rPr>
      </w:pPr>
      <w:r>
        <w:rPr>
          <w:noProof/>
          <w:lang w:eastAsia="de-DE"/>
        </w:rPr>
        <w:drawing>
          <wp:inline distT="0" distB="0" distL="0" distR="0" wp14:anchorId="115AB841" wp14:editId="605B480A">
            <wp:extent cx="3761740" cy="23749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3761740" cy="237490"/>
                    </a:xfrm>
                    <a:prstGeom prst="rect">
                      <a:avLst/>
                    </a:prstGeom>
                    <a:ln>
                      <a:noFill/>
                    </a:ln>
                    <a:extLst>
                      <a:ext uri="{53640926-AAD7-44D8-BBD7-CCE9431645EC}">
                        <a14:shadowObscured xmlns:a14="http://schemas.microsoft.com/office/drawing/2010/main"/>
                      </a:ext>
                    </a:extLst>
                  </pic:spPr>
                </pic:pic>
              </a:graphicData>
            </a:graphic>
          </wp:inline>
        </w:drawing>
      </w:r>
    </w:p>
    <w:p w14:paraId="167048EA" w14:textId="55C62076" w:rsidR="00082535" w:rsidRDefault="002E389F" w:rsidP="003D6A96">
      <w:pPr>
        <w:pStyle w:val="Standard-BlockCharCharChar"/>
      </w:pPr>
      <w:r w:rsidRPr="00B84AED">
        <w:t>Short overview of the s</w:t>
      </w:r>
      <w:r w:rsidRPr="0036432C">
        <w:t>yntax of XPath expressions</w:t>
      </w:r>
      <w:r w:rsidR="003D6A96">
        <w:t xml:space="preserve">: </w:t>
      </w:r>
    </w:p>
    <w:p w14:paraId="1BF7DD46" w14:textId="1863AC39" w:rsidR="0080773C" w:rsidRDefault="0080773C" w:rsidP="009F5089">
      <w:pPr>
        <w:pStyle w:val="Aufzhlungszeichen1"/>
      </w:pPr>
      <w:r w:rsidRPr="003D6A96">
        <w:rPr>
          <w:shd w:val="clear" w:color="auto" w:fill="D9D9D9"/>
        </w:rPr>
        <w:t xml:space="preserve">start of the path: / </w:t>
      </w:r>
      <w:r>
        <w:t xml:space="preserve"> represents the absolute path to (only) one element</w:t>
      </w:r>
    </w:p>
    <w:p w14:paraId="0DA62E54" w14:textId="0607C730" w:rsidR="0080773C" w:rsidRDefault="0080773C" w:rsidP="009F5089">
      <w:pPr>
        <w:pStyle w:val="Aufzhlungszeichen1"/>
      </w:pPr>
      <w:r w:rsidRPr="003D6A96">
        <w:rPr>
          <w:shd w:val="clear" w:color="auto" w:fill="D9D9D9"/>
        </w:rPr>
        <w:t>start of the path: //</w:t>
      </w:r>
      <w:r>
        <w:t xml:space="preserve"> chooses every element that meets the XPath criteria</w:t>
      </w:r>
    </w:p>
    <w:p w14:paraId="16D1B48A" w14:textId="7B8C8C0D" w:rsidR="0080773C" w:rsidRDefault="0080773C" w:rsidP="009F5089">
      <w:pPr>
        <w:pStyle w:val="Aufzhlungszeichen1"/>
      </w:pPr>
      <w:r w:rsidRPr="003D6A96">
        <w:rPr>
          <w:shd w:val="clear" w:color="auto" w:fill="D9D9D9"/>
        </w:rPr>
        <w:lastRenderedPageBreak/>
        <w:t>[ ]</w:t>
      </w:r>
      <w:r>
        <w:t xml:space="preserve"> are used to specify the element further</w:t>
      </w:r>
    </w:p>
    <w:p w14:paraId="737120A0" w14:textId="60A4C764" w:rsidR="0080773C" w:rsidRDefault="0080773C" w:rsidP="009F5089">
      <w:pPr>
        <w:pStyle w:val="Aufzhlungszeichen1"/>
      </w:pPr>
      <w:r w:rsidRPr="003D6A96">
        <w:rPr>
          <w:shd w:val="clear" w:color="auto" w:fill="D9D9D9"/>
        </w:rPr>
        <w:t>@</w:t>
      </w:r>
      <w:r>
        <w:t xml:space="preserve"> is used to specify an attribute </w:t>
      </w:r>
    </w:p>
    <w:p w14:paraId="1AA6391C" w14:textId="2FB77F85" w:rsidR="0080773C" w:rsidRPr="00B84AED" w:rsidRDefault="0080773C" w:rsidP="009F5089">
      <w:pPr>
        <w:pStyle w:val="Aufzhlungszeichen1"/>
      </w:pPr>
      <w:r w:rsidRPr="003D6A96">
        <w:rPr>
          <w:shd w:val="clear" w:color="auto" w:fill="D9D9D9"/>
        </w:rPr>
        <w:t>/child::</w:t>
      </w:r>
      <w:r w:rsidRPr="00B84AED">
        <w:t xml:space="preserve"> chooses the </w:t>
      </w:r>
      <w:r w:rsidR="008E073A">
        <w:t xml:space="preserve">(directly following) </w:t>
      </w:r>
      <w:r w:rsidRPr="00B84AED">
        <w:t xml:space="preserve">children </w:t>
      </w:r>
      <w:r w:rsidRPr="0080773C">
        <w:t>of</w:t>
      </w:r>
      <w:r w:rsidRPr="00B84AED">
        <w:t xml:space="preserve"> </w:t>
      </w:r>
      <w:r>
        <w:t>t</w:t>
      </w:r>
      <w:r w:rsidRPr="00B84AED">
        <w:t xml:space="preserve">he context node, can also be </w:t>
      </w:r>
      <w:r>
        <w:t>shortened to just</w:t>
      </w:r>
      <w:r w:rsidRPr="00B84AED">
        <w:t xml:space="preserve"> /</w:t>
      </w:r>
    </w:p>
    <w:p w14:paraId="0EAB1D4D" w14:textId="6B326BF4" w:rsidR="00C521FF" w:rsidRPr="00B84AED" w:rsidRDefault="008E073A" w:rsidP="009F5089">
      <w:pPr>
        <w:pStyle w:val="Aufzhlungszeichen1"/>
      </w:pPr>
      <w:r w:rsidRPr="003D6A96">
        <w:rPr>
          <w:shd w:val="clear" w:color="auto" w:fill="D9D9D9"/>
        </w:rPr>
        <w:t>//</w:t>
      </w:r>
      <w:r w:rsidRPr="00B84AED">
        <w:t xml:space="preserve"> </w:t>
      </w:r>
      <w:r w:rsidR="00C521FF" w:rsidRPr="00B84AED">
        <w:t xml:space="preserve">(recursive descent operator) </w:t>
      </w:r>
      <w:r w:rsidR="0036432C" w:rsidRPr="00C521FF">
        <w:t>addresses</w:t>
      </w:r>
      <w:r w:rsidRPr="00B84AED">
        <w:t xml:space="preserve"> every element </w:t>
      </w:r>
      <w:r w:rsidR="00C521FF" w:rsidRPr="00B84AED">
        <w:t xml:space="preserve">that </w:t>
      </w:r>
      <w:r w:rsidR="00FE47D1">
        <w:t>is located</w:t>
      </w:r>
      <w:r w:rsidR="00C521FF" w:rsidRPr="00B84AED">
        <w:t xml:space="preserve"> in a subordinated layer of the context node</w:t>
      </w:r>
      <w:r w:rsidR="00C521FF">
        <w:t>, regardless of the further branching</w:t>
      </w:r>
    </w:p>
    <w:p w14:paraId="4AC0C990" w14:textId="03E6E159" w:rsidR="00D10F15" w:rsidRDefault="00B27BCC" w:rsidP="00B84AED">
      <w:pPr>
        <w:pStyle w:val="Standard-BlockCharCharChar"/>
      </w:pPr>
      <w:r>
        <w:t>For example, if you choose “</w:t>
      </w:r>
      <w:r w:rsidRPr="009F3737">
        <w:t>SpeakerContribution_Utterance_Word</w:t>
      </w:r>
      <w:r>
        <w:t>” and enter the</w:t>
      </w:r>
      <w:r w:rsidR="0036432C">
        <w:t xml:space="preserve"> XP</w:t>
      </w:r>
      <w:r>
        <w:t xml:space="preserve">ath </w:t>
      </w:r>
    </w:p>
    <w:p w14:paraId="0517071D" w14:textId="7C55A9B0" w:rsidR="00073644" w:rsidRPr="003D6A96" w:rsidRDefault="00B27BCC" w:rsidP="00B84AED">
      <w:pPr>
        <w:jc w:val="center"/>
        <w:rPr>
          <w:rFonts w:ascii="Courier New" w:hAnsi="Courier New" w:cs="Courier New"/>
          <w:b/>
          <w:sz w:val="30"/>
          <w:szCs w:val="30"/>
          <w:lang w:val="en-US"/>
        </w:rPr>
      </w:pPr>
      <w:r w:rsidRPr="003D6A96">
        <w:rPr>
          <w:rFonts w:ascii="Courier New" w:hAnsi="Courier New" w:cs="Courier New"/>
          <w:b/>
          <w:sz w:val="30"/>
          <w:szCs w:val="30"/>
          <w:lang w:val="en-US"/>
        </w:rPr>
        <w:t>//segmented-</w:t>
      </w:r>
      <w:proofErr w:type="gramStart"/>
      <w:r w:rsidRPr="003D6A96">
        <w:rPr>
          <w:rFonts w:ascii="Courier New" w:hAnsi="Courier New" w:cs="Courier New"/>
          <w:b/>
          <w:sz w:val="30"/>
          <w:szCs w:val="30"/>
          <w:lang w:val="en-US"/>
        </w:rPr>
        <w:t>tier</w:t>
      </w:r>
      <w:r w:rsidR="002111EB" w:rsidRPr="003D6A96">
        <w:rPr>
          <w:rFonts w:ascii="Courier New" w:hAnsi="Courier New" w:cs="Courier New"/>
          <w:b/>
          <w:sz w:val="30"/>
          <w:szCs w:val="30"/>
          <w:lang w:val="en-US"/>
        </w:rPr>
        <w:t>[</w:t>
      </w:r>
      <w:proofErr w:type="gramEnd"/>
      <w:r w:rsidR="002111EB" w:rsidRPr="003D6A96">
        <w:rPr>
          <w:rFonts w:ascii="Courier New" w:hAnsi="Courier New" w:cs="Courier New"/>
          <w:b/>
          <w:sz w:val="30"/>
          <w:szCs w:val="30"/>
          <w:lang w:val="en-US"/>
        </w:rPr>
        <w:t>@speaker='SPK0']//</w:t>
      </w:r>
      <w:proofErr w:type="spellStart"/>
      <w:r w:rsidR="002111EB" w:rsidRPr="003D6A96">
        <w:rPr>
          <w:rFonts w:ascii="Courier New" w:hAnsi="Courier New" w:cs="Courier New"/>
          <w:b/>
          <w:sz w:val="30"/>
          <w:szCs w:val="30"/>
          <w:lang w:val="en-US"/>
        </w:rPr>
        <w:t>ts</w:t>
      </w:r>
      <w:proofErr w:type="spellEnd"/>
      <w:r w:rsidR="002111EB" w:rsidRPr="003D6A96">
        <w:rPr>
          <w:rFonts w:ascii="Courier New" w:hAnsi="Courier New" w:cs="Courier New"/>
          <w:b/>
          <w:sz w:val="30"/>
          <w:szCs w:val="30"/>
          <w:lang w:val="en-US"/>
        </w:rPr>
        <w:t>[@n='</w:t>
      </w:r>
      <w:proofErr w:type="spellStart"/>
      <w:r w:rsidR="002111EB" w:rsidRPr="003D6A96">
        <w:rPr>
          <w:rFonts w:ascii="Courier New" w:hAnsi="Courier New" w:cs="Courier New"/>
          <w:b/>
          <w:sz w:val="30"/>
          <w:szCs w:val="30"/>
          <w:lang w:val="en-US"/>
        </w:rPr>
        <w:t>HIAT:u</w:t>
      </w:r>
      <w:proofErr w:type="spellEnd"/>
      <w:r w:rsidRPr="003D6A96">
        <w:rPr>
          <w:rFonts w:ascii="Courier New" w:hAnsi="Courier New" w:cs="Courier New"/>
          <w:b/>
          <w:sz w:val="30"/>
          <w:szCs w:val="30"/>
          <w:lang w:val="en-US"/>
        </w:rPr>
        <w:t>']</w:t>
      </w:r>
    </w:p>
    <w:p w14:paraId="35BE6BB9" w14:textId="0BDFECAE" w:rsidR="00B27BCC" w:rsidRPr="00073644" w:rsidRDefault="00BA4A39" w:rsidP="00B84AED">
      <w:pPr>
        <w:pStyle w:val="Standard-BlockCharCharChar"/>
      </w:pPr>
      <w:r>
        <w:t>y</w:t>
      </w:r>
      <w:r w:rsidR="00B27BCC">
        <w:t xml:space="preserve">ou will get </w:t>
      </w:r>
      <w:r>
        <w:t xml:space="preserve">every </w:t>
      </w:r>
      <w:r w:rsidR="00C521FF">
        <w:t>utterance of the HIAT segmentation</w:t>
      </w:r>
      <w:r>
        <w:t xml:space="preserve"> of every speaker </w:t>
      </w:r>
      <w:r w:rsidR="001C2580">
        <w:t>“</w:t>
      </w:r>
      <w:r>
        <w:t>SPK0</w:t>
      </w:r>
      <w:r w:rsidR="001C2580">
        <w:t>”</w:t>
      </w:r>
      <w:r>
        <w:t xml:space="preserve"> of the corpus. </w:t>
      </w:r>
      <w:r w:rsidR="003D6A96" w:rsidRPr="003D6A96">
        <w:rPr>
          <w:u w:val="single"/>
        </w:rPr>
        <w:t>Please n</w:t>
      </w:r>
      <w:r w:rsidRPr="003D6A96">
        <w:rPr>
          <w:u w:val="single"/>
        </w:rPr>
        <w:t>o</w:t>
      </w:r>
      <w:r w:rsidR="00C521FF" w:rsidRPr="003D6A96">
        <w:rPr>
          <w:u w:val="single"/>
        </w:rPr>
        <w:t>te</w:t>
      </w:r>
      <w:r w:rsidRPr="00C521FF">
        <w:t xml:space="preserve"> that this will </w:t>
      </w:r>
      <w:r w:rsidR="00570845" w:rsidRPr="00B84AED">
        <w:t>find</w:t>
      </w:r>
      <w:r w:rsidRPr="00C521FF">
        <w:t xml:space="preserve"> different speaker</w:t>
      </w:r>
      <w:r w:rsidR="00570845" w:rsidRPr="00B84AED">
        <w:t>s</w:t>
      </w:r>
      <w:r w:rsidRPr="00C521FF">
        <w:t xml:space="preserve"> of different transcriptions that just share the same</w:t>
      </w:r>
      <w:r w:rsidR="003D6A96">
        <w:t>,</w:t>
      </w:r>
      <w:r w:rsidRPr="00C521FF">
        <w:t xml:space="preserve"> arbitrary speaker numbering. </w:t>
      </w:r>
      <w:r w:rsidR="00C521FF" w:rsidRPr="00C521FF">
        <w:t>The</w:t>
      </w:r>
      <w:r w:rsidR="00C521FF">
        <w:t xml:space="preserve"> XPath will search every </w:t>
      </w:r>
      <w:r w:rsidR="003D6A96">
        <w:t>.</w:t>
      </w:r>
      <w:r w:rsidR="00C521FF">
        <w:t xml:space="preserve">exs file for every </w:t>
      </w:r>
      <w:r w:rsidR="003D6A96" w:rsidRPr="003D6A96">
        <w:rPr>
          <w:rStyle w:val="RefsZchn"/>
        </w:rPr>
        <w:t>“</w:t>
      </w:r>
      <w:r w:rsidR="0036432C" w:rsidRPr="003D6A96">
        <w:rPr>
          <w:rStyle w:val="RefsZchn"/>
        </w:rPr>
        <w:t>&lt;</w:t>
      </w:r>
      <w:r w:rsidR="00C521FF" w:rsidRPr="003D6A96">
        <w:rPr>
          <w:rStyle w:val="RefsZchn"/>
        </w:rPr>
        <w:t>ts</w:t>
      </w:r>
      <w:r w:rsidR="0036432C" w:rsidRPr="003D6A96">
        <w:rPr>
          <w:rStyle w:val="RefsZchn"/>
        </w:rPr>
        <w:t>&gt;</w:t>
      </w:r>
      <w:r w:rsidR="003D6A96" w:rsidRPr="003D6A96">
        <w:rPr>
          <w:rStyle w:val="RefsZchn"/>
        </w:rPr>
        <w:t>”</w:t>
      </w:r>
      <w:r w:rsidR="00C521FF">
        <w:t xml:space="preserve"> element with the attribute </w:t>
      </w:r>
      <w:r w:rsidR="003D6A96" w:rsidRPr="003D6A96">
        <w:rPr>
          <w:rStyle w:val="RefsZchn"/>
        </w:rPr>
        <w:t>“</w:t>
      </w:r>
      <w:r w:rsidR="00C521FF" w:rsidRPr="003D6A96">
        <w:rPr>
          <w:rStyle w:val="RefsZchn"/>
        </w:rPr>
        <w:t>n = ‘HIAT:u’</w:t>
      </w:r>
      <w:r w:rsidR="003D6A96" w:rsidRPr="003D6A96">
        <w:rPr>
          <w:rStyle w:val="RefsZchn"/>
        </w:rPr>
        <w:t>”</w:t>
      </w:r>
      <w:r w:rsidR="00C521FF">
        <w:t xml:space="preserve"> (=that is an utterance) subordinated by a segmented-tier node with the attribute </w:t>
      </w:r>
      <w:r w:rsidR="003D6A96">
        <w:t>“</w:t>
      </w:r>
      <w:r w:rsidR="00C521FF">
        <w:t>speaker =’SPK0’</w:t>
      </w:r>
      <w:r w:rsidR="003D6A96">
        <w:t>”</w:t>
      </w:r>
      <w:r w:rsidR="00C521FF">
        <w:t xml:space="preserve"> (=that belongs to the speaker 0). </w:t>
      </w:r>
    </w:p>
    <w:p w14:paraId="67D5147A" w14:textId="77777777" w:rsidR="00041541" w:rsidRDefault="00041541" w:rsidP="00530D6C">
      <w:pPr>
        <w:rPr>
          <w:noProof/>
          <w:lang w:val="en-US" w:eastAsia="en-US"/>
        </w:rPr>
      </w:pPr>
    </w:p>
    <w:p w14:paraId="3A864D4B" w14:textId="24251206" w:rsidR="00C04B70" w:rsidRPr="00B84AED" w:rsidRDefault="00C04B70" w:rsidP="00530D6C">
      <w:pPr>
        <w:rPr>
          <w:lang w:val="en-US"/>
        </w:rPr>
      </w:pPr>
      <w:r>
        <w:rPr>
          <w:noProof/>
        </w:rPr>
        <w:drawing>
          <wp:inline distT="0" distB="0" distL="0" distR="0" wp14:anchorId="3D313C75" wp14:editId="0C778537">
            <wp:extent cx="6107502" cy="3110423"/>
            <wp:effectExtent l="0" t="0" r="762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0667" t="6473" r="31700" b="54713"/>
                    <a:stretch/>
                  </pic:blipFill>
                  <pic:spPr bwMode="auto">
                    <a:xfrm>
                      <a:off x="0" y="0"/>
                      <a:ext cx="6153649" cy="3133924"/>
                    </a:xfrm>
                    <a:prstGeom prst="rect">
                      <a:avLst/>
                    </a:prstGeom>
                    <a:ln>
                      <a:noFill/>
                    </a:ln>
                    <a:extLst>
                      <a:ext uri="{53640926-AAD7-44D8-BBD7-CCE9431645EC}">
                        <a14:shadowObscured xmlns:a14="http://schemas.microsoft.com/office/drawing/2010/main"/>
                      </a:ext>
                    </a:extLst>
                  </pic:spPr>
                </pic:pic>
              </a:graphicData>
            </a:graphic>
          </wp:inline>
        </w:drawing>
      </w:r>
    </w:p>
    <w:p w14:paraId="7B02A6FB" w14:textId="29FE116A" w:rsidR="005B687C" w:rsidRDefault="00336DCB" w:rsidP="00B84AED">
      <w:pPr>
        <w:pStyle w:val="Standard-BlockCharCharChar"/>
      </w:pPr>
      <w:r w:rsidRPr="00B84AED">
        <w:t>(S</w:t>
      </w:r>
      <w:r w:rsidR="00041541" w:rsidRPr="00D144E2">
        <w:t xml:space="preserve">ee </w:t>
      </w:r>
      <w:r w:rsidRPr="00B84AED">
        <w:t xml:space="preserve">also </w:t>
      </w:r>
      <w:r w:rsidR="002E0CAF">
        <w:t xml:space="preserve">Section </w:t>
      </w:r>
      <w:hyperlink w:anchor="_8.4._XPath_Search" w:history="1">
        <w:r w:rsidR="002E0CAF">
          <w:rPr>
            <w:rStyle w:val="Hyperlink"/>
          </w:rPr>
          <w:fldChar w:fldCharType="begin"/>
        </w:r>
        <w:r w:rsidR="002E0CAF">
          <w:instrText xml:space="preserve"> REF _Ref473117895 \h </w:instrText>
        </w:r>
        <w:r w:rsidR="002E0CAF">
          <w:rPr>
            <w:rStyle w:val="Hyperlink"/>
          </w:rPr>
          <w:instrText xml:space="preserve"> \* MERGEFORMAT </w:instrText>
        </w:r>
        <w:r w:rsidR="002E0CAF">
          <w:rPr>
            <w:rStyle w:val="Hyperlink"/>
          </w:rPr>
        </w:r>
        <w:r w:rsidR="002E0CAF">
          <w:rPr>
            <w:rStyle w:val="Hyperlink"/>
          </w:rPr>
          <w:fldChar w:fldCharType="separate"/>
        </w:r>
        <w:r w:rsidR="00D64849" w:rsidRPr="004D26F7">
          <w:rPr>
            <w:lang w:val="en-GB"/>
          </w:rPr>
          <w:t xml:space="preserve">XPath </w:t>
        </w:r>
        <w:r w:rsidR="00D64849" w:rsidRPr="00D64849">
          <w:rPr>
            <w:rStyle w:val="QuerverweiseZchn"/>
          </w:rPr>
          <w:t>Search over Transcription tiers [XPath (T)]</w:t>
        </w:r>
        <w:r w:rsidR="002E0CAF">
          <w:rPr>
            <w:rStyle w:val="Hyperlink"/>
          </w:rPr>
          <w:fldChar w:fldCharType="end"/>
        </w:r>
      </w:hyperlink>
      <w:r w:rsidR="00041541" w:rsidRPr="00336DCB">
        <w:t>.</w:t>
      </w:r>
      <w:r w:rsidRPr="00336DCB">
        <w:t>)</w:t>
      </w:r>
    </w:p>
    <w:p w14:paraId="19D9A249" w14:textId="77777777" w:rsidR="004D26F7" w:rsidRPr="00D144E2" w:rsidRDefault="004D26F7" w:rsidP="00B84AED">
      <w:pPr>
        <w:pStyle w:val="Standard-BlockCharCharChar"/>
      </w:pPr>
    </w:p>
    <w:p w14:paraId="54594BCC" w14:textId="13013895" w:rsidR="00EC5285" w:rsidRPr="00B84AED" w:rsidRDefault="00EC5285" w:rsidP="001F78C3">
      <w:pPr>
        <w:rPr>
          <w:lang w:val="en-US"/>
        </w:rPr>
        <w:sectPr w:rsidR="00EC5285" w:rsidRPr="00B84AED" w:rsidSect="008C6C50">
          <w:headerReference w:type="default" r:id="rId67"/>
          <w:pgSz w:w="11906" w:h="16838"/>
          <w:pgMar w:top="1417" w:right="1134" w:bottom="1134" w:left="1417" w:header="708" w:footer="708" w:gutter="0"/>
          <w:cols w:space="708"/>
          <w:docGrid w:linePitch="360"/>
        </w:sectPr>
      </w:pPr>
    </w:p>
    <w:p w14:paraId="1ACF9D2F" w14:textId="4ABE2569" w:rsidR="000E30B2" w:rsidRPr="004D26F7" w:rsidRDefault="000E30B2" w:rsidP="004D26F7">
      <w:pPr>
        <w:pStyle w:val="berschrift1"/>
        <w:spacing w:before="0"/>
        <w:rPr>
          <w:lang w:val="en-US" w:eastAsia="en-US"/>
        </w:rPr>
      </w:pPr>
      <w:bookmarkStart w:id="32" w:name="_Toc473127120"/>
      <w:r w:rsidRPr="004D26F7">
        <w:rPr>
          <w:lang w:val="en-US" w:eastAsia="en-US"/>
        </w:rPr>
        <w:lastRenderedPageBreak/>
        <w:t>DISPLAYING METADATA</w:t>
      </w:r>
      <w:bookmarkEnd w:id="32"/>
    </w:p>
    <w:p w14:paraId="29CDC262" w14:textId="3FCE7DE8" w:rsidR="000E30B2" w:rsidRDefault="000E30B2" w:rsidP="00B84AED">
      <w:pPr>
        <w:pStyle w:val="Standard-BlockCharCharChar"/>
      </w:pPr>
      <w:r>
        <w:t xml:space="preserve">Once you have carried out a search, you can display metadata, i.e. data about speakers, communications or transcriptions in additional columns of your KWIC concordance. </w:t>
      </w:r>
    </w:p>
    <w:p w14:paraId="55A6E6D1" w14:textId="6FEBB08B" w:rsidR="00044D13" w:rsidRDefault="004D26F7" w:rsidP="004D26F7">
      <w:pPr>
        <w:pStyle w:val="GraphikFormat"/>
        <w:rPr>
          <w:lang w:val="en-GB"/>
        </w:rPr>
      </w:pPr>
      <w:r>
        <w:rPr>
          <w:noProof/>
          <w:lang w:eastAsia="de-DE"/>
        </w:rPr>
        <mc:AlternateContent>
          <mc:Choice Requires="wps">
            <w:drawing>
              <wp:anchor distT="0" distB="0" distL="114300" distR="114300" simplePos="0" relativeHeight="251738112" behindDoc="0" locked="0" layoutInCell="1" allowOverlap="1" wp14:anchorId="55AED15D" wp14:editId="30AC5706">
                <wp:simplePos x="0" y="0"/>
                <wp:positionH relativeFrom="column">
                  <wp:posOffset>2416582</wp:posOffset>
                </wp:positionH>
                <wp:positionV relativeFrom="paragraph">
                  <wp:posOffset>128378</wp:posOffset>
                </wp:positionV>
                <wp:extent cx="1257300" cy="274320"/>
                <wp:effectExtent l="0" t="0" r="19050" b="11430"/>
                <wp:wrapNone/>
                <wp:docPr id="7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74320"/>
                        </a:xfrm>
                        <a:prstGeom prst="rect">
                          <a:avLst/>
                        </a:prstGeom>
                        <a:solidFill>
                          <a:srgbClr val="FFFFFF"/>
                        </a:solidFill>
                        <a:ln w="9525">
                          <a:solidFill>
                            <a:srgbClr val="000000"/>
                          </a:solidFill>
                          <a:miter lim="800000"/>
                          <a:headEnd/>
                          <a:tailEnd/>
                        </a:ln>
                      </wps:spPr>
                      <wps:txbx>
                        <w:txbxContent>
                          <w:p w14:paraId="034105AF" w14:textId="77777777" w:rsidR="00657E67" w:rsidRPr="004D26F7" w:rsidRDefault="00657E67" w:rsidP="000E30B2">
                            <w:pPr>
                              <w:rPr>
                                <w:rFonts w:ascii="Times New Roman" w:hAnsi="Times New Roman"/>
                              </w:rPr>
                            </w:pPr>
                            <w:proofErr w:type="spellStart"/>
                            <w:r w:rsidRPr="004D26F7">
                              <w:rPr>
                                <w:rFonts w:ascii="Times New Roman" w:hAnsi="Times New Roman"/>
                              </w:rPr>
                              <w:t>Metadata</w:t>
                            </w:r>
                            <w:proofErr w:type="spellEnd"/>
                            <w:r w:rsidRPr="004D26F7">
                              <w:rPr>
                                <w:rFonts w:ascii="Times New Roman" w:hAnsi="Times New Roman"/>
                              </w:rPr>
                              <w:t xml:space="preserve"> </w:t>
                            </w:r>
                            <w:proofErr w:type="spellStart"/>
                            <w:r w:rsidRPr="004D26F7">
                              <w:rPr>
                                <w:rFonts w:ascii="Times New Roman" w:hAnsi="Times New Roman"/>
                              </w:rPr>
                              <w:t>button</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AED15D" id="Text Box 14" o:spid="_x0000_s1038" type="#_x0000_t202" style="position:absolute;left:0;text-align:left;margin-left:190.3pt;margin-top:10.1pt;width:99pt;height:21.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">
                <v:textbox>
                  <w:txbxContent>
                    <w:p w14:paraId="034105AF" w14:textId="77777777" w:rsidR="00657E67" w:rsidRPr="004D26F7" w:rsidRDefault="00657E67" w:rsidP="000E30B2">
                      <w:pPr>
                        <w:rPr>
                          <w:rFonts w:ascii="Times New Roman" w:hAnsi="Times New Roman"/>
                        </w:rPr>
                      </w:pPr>
                      <w:proofErr w:type="spellStart"/>
                      <w:r w:rsidRPr="004D26F7">
                        <w:rPr>
                          <w:rFonts w:ascii="Times New Roman" w:hAnsi="Times New Roman"/>
                        </w:rPr>
                        <w:t>Metadata</w:t>
                      </w:r>
                      <w:proofErr w:type="spellEnd"/>
                      <w:r w:rsidRPr="004D26F7">
                        <w:rPr>
                          <w:rFonts w:ascii="Times New Roman" w:hAnsi="Times New Roman"/>
                        </w:rPr>
                        <w:t xml:space="preserve"> </w:t>
                      </w:r>
                      <w:proofErr w:type="spellStart"/>
                      <w:r w:rsidRPr="004D26F7">
                        <w:rPr>
                          <w:rFonts w:ascii="Times New Roman" w:hAnsi="Times New Roman"/>
                        </w:rPr>
                        <w:t>button</w:t>
                      </w:r>
                      <w:proofErr w:type="spellEnd"/>
                    </w:p>
                  </w:txbxContent>
                </v:textbox>
              </v:shape>
            </w:pict>
          </mc:Fallback>
        </mc:AlternateContent>
      </w:r>
      <w:r>
        <w:rPr>
          <w:noProof/>
          <w:lang w:eastAsia="de-DE"/>
        </w:rPr>
        <mc:AlternateContent>
          <mc:Choice Requires="wps">
            <w:drawing>
              <wp:anchor distT="0" distB="0" distL="114300" distR="114300" simplePos="0" relativeHeight="251700224" behindDoc="0" locked="0" layoutInCell="1" allowOverlap="1" wp14:anchorId="339B25EB" wp14:editId="3FE0B9AF">
                <wp:simplePos x="0" y="0"/>
                <wp:positionH relativeFrom="column">
                  <wp:posOffset>3446780</wp:posOffset>
                </wp:positionH>
                <wp:positionV relativeFrom="paragraph">
                  <wp:posOffset>304800</wp:posOffset>
                </wp:positionV>
                <wp:extent cx="1028700" cy="375920"/>
                <wp:effectExtent l="19050" t="19050" r="38100" b="81280"/>
                <wp:wrapNone/>
                <wp:docPr id="69"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37592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300528" id="Line 15"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1.4pt,24pt" to="352.4pt,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" strokecolor="red" strokeweight="4.5pt">
                <v:stroke endarrow="block"/>
              </v:line>
            </w:pict>
          </mc:Fallback>
        </mc:AlternateContent>
      </w:r>
      <w:r w:rsidR="005E694A" w:rsidRPr="005E694A">
        <w:rPr>
          <w:noProof/>
          <w:lang w:eastAsia="de-DE"/>
        </w:rPr>
        <w:drawing>
          <wp:inline distT="0" distB="0" distL="0" distR="0" wp14:anchorId="7318065F" wp14:editId="19B23F4D">
            <wp:extent cx="4063041" cy="3281687"/>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6695" cy="3284638"/>
                    </a:xfrm>
                    <a:prstGeom prst="rect">
                      <a:avLst/>
                    </a:prstGeom>
                  </pic:spPr>
                </pic:pic>
              </a:graphicData>
            </a:graphic>
          </wp:inline>
        </w:drawing>
      </w:r>
    </w:p>
    <w:p w14:paraId="1AB215DE" w14:textId="2730E93A" w:rsidR="000E30B2" w:rsidRDefault="000E30B2" w:rsidP="00B84AED">
      <w:pPr>
        <w:pStyle w:val="Standard-BlockCharCharChar"/>
      </w:pPr>
      <w:r>
        <w:t>Click on the</w:t>
      </w:r>
      <w:r w:rsidR="002C658A">
        <w:t xml:space="preserve"> </w:t>
      </w:r>
      <w:r w:rsidR="004D26F7" w:rsidRPr="004D26F7">
        <w:rPr>
          <w:rStyle w:val="RefsZchn"/>
        </w:rPr>
        <w:t>“M</w:t>
      </w:r>
      <w:r w:rsidR="002C658A" w:rsidRPr="004D26F7">
        <w:rPr>
          <w:rStyle w:val="RefsZchn"/>
        </w:rPr>
        <w:t>etadata</w:t>
      </w:r>
      <w:r w:rsidR="004D26F7" w:rsidRPr="004D26F7">
        <w:rPr>
          <w:rStyle w:val="RefsZchn"/>
        </w:rPr>
        <w:t>”</w:t>
      </w:r>
      <w:r w:rsidR="002C658A">
        <w:t xml:space="preserve"> button </w:t>
      </w:r>
      <w:r w:rsidR="000855AB">
        <w:t xml:space="preserve">or choose </w:t>
      </w:r>
      <w:r w:rsidR="000855AB" w:rsidRPr="00B84AED">
        <w:rPr>
          <w:rStyle w:val="Menufunction"/>
          <w:szCs w:val="20"/>
        </w:rPr>
        <w:t>Columns &gt; Metadata...</w:t>
      </w:r>
      <w:r w:rsidR="002C658A" w:rsidRPr="00B84AED">
        <w:rPr>
          <w:rStyle w:val="Menufunction"/>
          <w:szCs w:val="20"/>
        </w:rPr>
        <w:t>.</w:t>
      </w:r>
      <w:r w:rsidR="004D26F7">
        <w:t xml:space="preserve">. </w:t>
      </w:r>
      <w:r w:rsidR="002C658A">
        <w:t>The following dialog is displayed:</w:t>
      </w:r>
    </w:p>
    <w:p w14:paraId="6BF8C37B" w14:textId="5F98BD20" w:rsidR="002C658A" w:rsidRDefault="004D26F7" w:rsidP="004D26F7">
      <w:pPr>
        <w:pStyle w:val="GraphikFormat"/>
        <w:rPr>
          <w:lang w:val="en-GB"/>
        </w:rPr>
      </w:pPr>
      <w:r>
        <w:rPr>
          <w:noProof/>
          <w:lang w:eastAsia="de-DE"/>
        </w:rPr>
        <mc:AlternateContent>
          <mc:Choice Requires="wps">
            <w:drawing>
              <wp:anchor distT="0" distB="0" distL="114300" distR="114300" simplePos="0" relativeHeight="251949056" behindDoc="0" locked="0" layoutInCell="1" allowOverlap="1" wp14:anchorId="5084EF14" wp14:editId="658930BE">
                <wp:simplePos x="0" y="0"/>
                <wp:positionH relativeFrom="column">
                  <wp:posOffset>1877695</wp:posOffset>
                </wp:positionH>
                <wp:positionV relativeFrom="paragraph">
                  <wp:posOffset>1706245</wp:posOffset>
                </wp:positionV>
                <wp:extent cx="1379855" cy="274320"/>
                <wp:effectExtent l="0" t="0" r="10795" b="11430"/>
                <wp:wrapNone/>
                <wp:docPr id="31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9855" cy="274320"/>
                        </a:xfrm>
                        <a:prstGeom prst="rect">
                          <a:avLst/>
                        </a:prstGeom>
                        <a:solidFill>
                          <a:srgbClr val="FFFFFF"/>
                        </a:solidFill>
                        <a:ln w="9525">
                          <a:solidFill>
                            <a:srgbClr val="000000"/>
                          </a:solidFill>
                          <a:miter lim="800000"/>
                          <a:headEnd/>
                          <a:tailEnd/>
                        </a:ln>
                      </wps:spPr>
                      <wps:txbx>
                        <w:txbxContent>
                          <w:p w14:paraId="01BD26FB" w14:textId="2418C85F" w:rsidR="00657E67" w:rsidRPr="004D26F7" w:rsidRDefault="00657E67" w:rsidP="00134D8B">
                            <w:pPr>
                              <w:jc w:val="center"/>
                              <w:rPr>
                                <w:rFonts w:ascii="Times New Roman" w:hAnsi="Times New Roman"/>
                              </w:rPr>
                            </w:pPr>
                            <w:proofErr w:type="spellStart"/>
                            <w:r w:rsidRPr="004D26F7">
                              <w:rPr>
                                <w:rFonts w:ascii="Times New Roman" w:hAnsi="Times New Roman"/>
                              </w:rPr>
                              <w:t>Metadata</w:t>
                            </w:r>
                            <w:proofErr w:type="spellEnd"/>
                            <w:r w:rsidRPr="004D26F7">
                              <w:rPr>
                                <w:rFonts w:ascii="Times New Roman" w:hAnsi="Times New Roman"/>
                              </w:rPr>
                              <w:t xml:space="preserve"> </w:t>
                            </w:r>
                            <w:proofErr w:type="spellStart"/>
                            <w:r>
                              <w:rPr>
                                <w:rFonts w:ascii="Times New Roman" w:hAnsi="Times New Roman"/>
                              </w:rPr>
                              <w:t>attributes</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84EF14" id="_x0000_s1039" type="#_x0000_t202" style="position:absolute;left:0;text-align:left;margin-left:147.85pt;margin-top:134.35pt;width:108.65pt;height:21.6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">
                <v:textbox>
                  <w:txbxContent>
                    <w:p w14:paraId="01BD26FB" w14:textId="2418C85F" w:rsidR="00657E67" w:rsidRPr="004D26F7" w:rsidRDefault="00657E67" w:rsidP="00134D8B">
                      <w:pPr>
                        <w:jc w:val="center"/>
                        <w:rPr>
                          <w:rFonts w:ascii="Times New Roman" w:hAnsi="Times New Roman"/>
                        </w:rPr>
                      </w:pPr>
                      <w:proofErr w:type="spellStart"/>
                      <w:r w:rsidRPr="004D26F7">
                        <w:rPr>
                          <w:rFonts w:ascii="Times New Roman" w:hAnsi="Times New Roman"/>
                        </w:rPr>
                        <w:t>Metadata</w:t>
                      </w:r>
                      <w:proofErr w:type="spellEnd"/>
                      <w:r w:rsidRPr="004D26F7">
                        <w:rPr>
                          <w:rFonts w:ascii="Times New Roman" w:hAnsi="Times New Roman"/>
                        </w:rPr>
                        <w:t xml:space="preserve"> </w:t>
                      </w:r>
                      <w:proofErr w:type="spellStart"/>
                      <w:r>
                        <w:rPr>
                          <w:rFonts w:ascii="Times New Roman" w:hAnsi="Times New Roman"/>
                        </w:rPr>
                        <w:t>attributes</w:t>
                      </w:r>
                      <w:proofErr w:type="spellEnd"/>
                    </w:p>
                  </w:txbxContent>
                </v:textbox>
              </v:shape>
            </w:pict>
          </mc:Fallback>
        </mc:AlternateContent>
      </w:r>
      <w:r>
        <w:rPr>
          <w:noProof/>
          <w:lang w:eastAsia="de-DE"/>
        </w:rPr>
        <mc:AlternateContent>
          <mc:Choice Requires="wps">
            <w:drawing>
              <wp:anchor distT="0" distB="0" distL="114300" distR="114300" simplePos="0" relativeHeight="251943936" behindDoc="0" locked="0" layoutInCell="1" allowOverlap="1" wp14:anchorId="50BE68C4" wp14:editId="6FBCE2F5">
                <wp:simplePos x="0" y="0"/>
                <wp:positionH relativeFrom="column">
                  <wp:posOffset>937631</wp:posOffset>
                </wp:positionH>
                <wp:positionV relativeFrom="paragraph">
                  <wp:posOffset>240666</wp:posOffset>
                </wp:positionV>
                <wp:extent cx="1043210" cy="1561021"/>
                <wp:effectExtent l="38100" t="38100" r="43180" b="39370"/>
                <wp:wrapNone/>
                <wp:docPr id="317"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43210" cy="1561021"/>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6CF478" id="Line 15" o:spid="_x0000_s1026" style="position:absolute;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85pt,18.95pt" to="156pt,1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" strokecolor="red" strokeweight="4.5pt">
                <v:stroke endarrow="block"/>
              </v:line>
            </w:pict>
          </mc:Fallback>
        </mc:AlternateContent>
      </w:r>
      <w:r>
        <w:rPr>
          <w:noProof/>
          <w:lang w:eastAsia="de-DE"/>
        </w:rPr>
        <mc:AlternateContent>
          <mc:Choice Requires="wps">
            <w:drawing>
              <wp:anchor distT="0" distB="0" distL="114300" distR="114300" simplePos="0" relativeHeight="251948032" behindDoc="0" locked="0" layoutInCell="1" allowOverlap="1" wp14:anchorId="2CB8A480" wp14:editId="212BD76C">
                <wp:simplePos x="0" y="0"/>
                <wp:positionH relativeFrom="column">
                  <wp:posOffset>1023896</wp:posOffset>
                </wp:positionH>
                <wp:positionV relativeFrom="paragraph">
                  <wp:posOffset>1802046</wp:posOffset>
                </wp:positionV>
                <wp:extent cx="957532" cy="741873"/>
                <wp:effectExtent l="38100" t="19050" r="33655" b="58420"/>
                <wp:wrapNone/>
                <wp:docPr id="319"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7532" cy="741873"/>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4045B1" id="Line 15" o:spid="_x0000_s1026" style="position:absolute;flip:x;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0.6pt,141.9pt" to="156pt,20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" strokecolor="red" strokeweight="4.5pt">
                <v:stroke endarrow="block"/>
              </v:line>
            </w:pict>
          </mc:Fallback>
        </mc:AlternateContent>
      </w:r>
      <w:r>
        <w:rPr>
          <w:noProof/>
          <w:lang w:eastAsia="de-DE"/>
        </w:rPr>
        <mc:AlternateContent>
          <mc:Choice Requires="wps">
            <w:drawing>
              <wp:anchor distT="0" distB="0" distL="114300" distR="114300" simplePos="0" relativeHeight="251945984" behindDoc="0" locked="0" layoutInCell="1" allowOverlap="1" wp14:anchorId="10949209" wp14:editId="019C5583">
                <wp:simplePos x="0" y="0"/>
                <wp:positionH relativeFrom="column">
                  <wp:posOffset>1084280</wp:posOffset>
                </wp:positionH>
                <wp:positionV relativeFrom="paragraph">
                  <wp:posOffset>1439738</wp:posOffset>
                </wp:positionV>
                <wp:extent cx="966159" cy="362308"/>
                <wp:effectExtent l="0" t="57150" r="24765" b="38100"/>
                <wp:wrapNone/>
                <wp:docPr id="318"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66159" cy="362308"/>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7A2E7D" id="Line 15" o:spid="_x0000_s1026" style="position:absolute;flip:x 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4pt,113.35pt" to="161.5pt,1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" strokecolor="red" strokeweight="4.5pt">
                <v:stroke endarrow="block"/>
              </v:line>
            </w:pict>
          </mc:Fallback>
        </mc:AlternateContent>
      </w:r>
      <w:r w:rsidR="00F8522B" w:rsidRPr="00F8522B">
        <w:rPr>
          <w:noProof/>
          <w:lang w:eastAsia="de-DE"/>
        </w:rPr>
        <w:drawing>
          <wp:inline distT="0" distB="0" distL="0" distR="0" wp14:anchorId="37E9A6AA" wp14:editId="1F67FC02">
            <wp:extent cx="4797381" cy="3943350"/>
            <wp:effectExtent l="0" t="0" r="381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04391" cy="3949112"/>
                    </a:xfrm>
                    <a:prstGeom prst="rect">
                      <a:avLst/>
                    </a:prstGeom>
                  </pic:spPr>
                </pic:pic>
              </a:graphicData>
            </a:graphic>
          </wp:inline>
        </w:drawing>
      </w:r>
    </w:p>
    <w:p w14:paraId="13373DA8" w14:textId="396F4BE8" w:rsidR="002C658A" w:rsidRDefault="002C658A" w:rsidP="00B84AED">
      <w:pPr>
        <w:pStyle w:val="Standard-BlockCharCharChar"/>
      </w:pPr>
      <w:r>
        <w:lastRenderedPageBreak/>
        <w:t xml:space="preserve">It lists metadata attributes for different entities of the corpus – the </w:t>
      </w:r>
      <w:r w:rsidRPr="004D26F7">
        <w:rPr>
          <w:rStyle w:val="RefsZchn"/>
        </w:rPr>
        <w:t>speakers</w:t>
      </w:r>
      <w:r>
        <w:t xml:space="preserve">, the </w:t>
      </w:r>
      <w:r w:rsidRPr="004D26F7">
        <w:rPr>
          <w:rStyle w:val="RefsZchn"/>
        </w:rPr>
        <w:t>communications</w:t>
      </w:r>
      <w:r>
        <w:t xml:space="preserve"> and the </w:t>
      </w:r>
      <w:r w:rsidRPr="004D26F7">
        <w:rPr>
          <w:rStyle w:val="RefsZchn"/>
        </w:rPr>
        <w:t>transcriptions</w:t>
      </w:r>
      <w:r>
        <w:t xml:space="preserve">. You can select any number of these attributes by double-clicking on them or by </w:t>
      </w:r>
      <w:r w:rsidR="002A7113">
        <w:t xml:space="preserve">selecting them and clicking on the corresponding </w:t>
      </w:r>
      <w:r w:rsidR="00CF2CE7" w:rsidRPr="00CF2CE7">
        <w:rPr>
          <w:lang w:val="de-DE" w:eastAsia="de-DE" w:bidi="ar-SA"/>
        </w:rPr>
        <w:drawing>
          <wp:inline distT="0" distB="0" distL="0" distR="0" wp14:anchorId="1B6EC4BD" wp14:editId="243EEB2C">
            <wp:extent cx="308344" cy="147468"/>
            <wp:effectExtent l="0" t="0" r="0" b="508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9912" cy="148218"/>
                    </a:xfrm>
                    <a:prstGeom prst="rect">
                      <a:avLst/>
                    </a:prstGeom>
                  </pic:spPr>
                </pic:pic>
              </a:graphicData>
            </a:graphic>
          </wp:inline>
        </w:drawing>
      </w:r>
      <w:r w:rsidR="00CF2CE7">
        <w:t xml:space="preserve"> </w:t>
      </w:r>
      <w:r w:rsidR="002A7113">
        <w:t xml:space="preserve">button. When you close the dialog by clicking on </w:t>
      </w:r>
      <w:r w:rsidR="002A7113" w:rsidRPr="004D26F7">
        <w:rPr>
          <w:rStyle w:val="ButtonsZchn"/>
        </w:rPr>
        <w:t>OK</w:t>
      </w:r>
      <w:r w:rsidR="002A7113">
        <w:t>, each selected metadata attribute</w:t>
      </w:r>
      <w:r w:rsidR="004D26F7">
        <w:t>(</w:t>
      </w:r>
      <w:r w:rsidR="002A7113">
        <w:t>s</w:t>
      </w:r>
      <w:r w:rsidR="004D26F7">
        <w:t>)</w:t>
      </w:r>
      <w:r w:rsidR="002A7113">
        <w:t xml:space="preserve"> will be given an additional column in the KWIC concordance, and the corresponding values will be displayed in that column.</w:t>
      </w:r>
    </w:p>
    <w:p w14:paraId="77C9FA8F" w14:textId="06254C4D" w:rsidR="002A7113" w:rsidRDefault="00BE4181" w:rsidP="00BE4181">
      <w:pPr>
        <w:pStyle w:val="GraphikFormat"/>
        <w:rPr>
          <w:lang w:val="en-GB"/>
        </w:rPr>
      </w:pPr>
      <w:r>
        <w:rPr>
          <w:noProof/>
          <w:lang w:eastAsia="de-DE"/>
        </w:rPr>
        <mc:AlternateContent>
          <mc:Choice Requires="wps">
            <w:drawing>
              <wp:anchor distT="0" distB="0" distL="114300" distR="114300" simplePos="0" relativeHeight="251771904" behindDoc="0" locked="0" layoutInCell="1" allowOverlap="1" wp14:anchorId="5F3D0E20" wp14:editId="3C099EDC">
                <wp:simplePos x="0" y="0"/>
                <wp:positionH relativeFrom="column">
                  <wp:posOffset>3370580</wp:posOffset>
                </wp:positionH>
                <wp:positionV relativeFrom="paragraph">
                  <wp:posOffset>1296670</wp:posOffset>
                </wp:positionV>
                <wp:extent cx="1371600" cy="274320"/>
                <wp:effectExtent l="0" t="0" r="19050" b="11430"/>
                <wp:wrapNone/>
                <wp:docPr id="6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74320"/>
                        </a:xfrm>
                        <a:prstGeom prst="rect">
                          <a:avLst/>
                        </a:prstGeom>
                        <a:solidFill>
                          <a:srgbClr val="FFFFFF"/>
                        </a:solidFill>
                        <a:ln w="9525">
                          <a:solidFill>
                            <a:srgbClr val="000000"/>
                          </a:solidFill>
                          <a:miter lim="800000"/>
                          <a:headEnd/>
                          <a:tailEnd/>
                        </a:ln>
                      </wps:spPr>
                      <wps:txbx>
                        <w:txbxContent>
                          <w:p w14:paraId="0935C95E" w14:textId="77777777" w:rsidR="00657E67" w:rsidRPr="00BE4181" w:rsidRDefault="00657E67" w:rsidP="00BE4181">
                            <w:pPr>
                              <w:jc w:val="center"/>
                              <w:rPr>
                                <w:rFonts w:ascii="Times New Roman" w:hAnsi="Times New Roman"/>
                              </w:rPr>
                            </w:pPr>
                            <w:proofErr w:type="spellStart"/>
                            <w:r w:rsidRPr="00BE4181">
                              <w:rPr>
                                <w:rFonts w:ascii="Times New Roman" w:hAnsi="Times New Roman"/>
                              </w:rPr>
                              <w:t>Metadata</w:t>
                            </w:r>
                            <w:proofErr w:type="spellEnd"/>
                            <w:r w:rsidRPr="00BE4181">
                              <w:rPr>
                                <w:rFonts w:ascii="Times New Roman" w:hAnsi="Times New Roman"/>
                              </w:rPr>
                              <w:t xml:space="preserve"> </w:t>
                            </w:r>
                            <w:proofErr w:type="spellStart"/>
                            <w:r w:rsidRPr="00BE4181">
                              <w:rPr>
                                <w:rFonts w:ascii="Times New Roman" w:hAnsi="Times New Roman"/>
                              </w:rPr>
                              <w:t>columns</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D0E20" id="Text Box 16" o:spid="_x0000_s1040" type="#_x0000_t202" style="position:absolute;left:0;text-align:left;margin-left:265.4pt;margin-top:102.1pt;width:108pt;height:21.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">
                <v:textbox>
                  <w:txbxContent>
                    <w:p w14:paraId="0935C95E" w14:textId="77777777" w:rsidR="00657E67" w:rsidRPr="00BE4181" w:rsidRDefault="00657E67" w:rsidP="00BE4181">
                      <w:pPr>
                        <w:jc w:val="center"/>
                        <w:rPr>
                          <w:rFonts w:ascii="Times New Roman" w:hAnsi="Times New Roman"/>
                        </w:rPr>
                      </w:pPr>
                      <w:proofErr w:type="spellStart"/>
                      <w:r w:rsidRPr="00BE4181">
                        <w:rPr>
                          <w:rFonts w:ascii="Times New Roman" w:hAnsi="Times New Roman"/>
                        </w:rPr>
                        <w:t>Metadata</w:t>
                      </w:r>
                      <w:proofErr w:type="spellEnd"/>
                      <w:r w:rsidRPr="00BE4181">
                        <w:rPr>
                          <w:rFonts w:ascii="Times New Roman" w:hAnsi="Times New Roman"/>
                        </w:rPr>
                        <w:t xml:space="preserve"> </w:t>
                      </w:r>
                      <w:proofErr w:type="spellStart"/>
                      <w:r w:rsidRPr="00BE4181">
                        <w:rPr>
                          <w:rFonts w:ascii="Times New Roman" w:hAnsi="Times New Roman"/>
                        </w:rPr>
                        <w:t>columns</w:t>
                      </w:r>
                      <w:proofErr w:type="spellEnd"/>
                    </w:p>
                  </w:txbxContent>
                </v:textbox>
              </v:shape>
            </w:pict>
          </mc:Fallback>
        </mc:AlternateContent>
      </w:r>
      <w:r>
        <w:rPr>
          <w:noProof/>
          <w:lang w:eastAsia="de-DE"/>
        </w:rPr>
        <mc:AlternateContent>
          <mc:Choice Requires="wps">
            <w:drawing>
              <wp:anchor distT="0" distB="0" distL="114300" distR="114300" simplePos="0" relativeHeight="251407360" behindDoc="0" locked="0" layoutInCell="1" allowOverlap="1" wp14:anchorId="425A1FFE" wp14:editId="5A712A89">
                <wp:simplePos x="0" y="0"/>
                <wp:positionH relativeFrom="column">
                  <wp:posOffset>3430665</wp:posOffset>
                </wp:positionH>
                <wp:positionV relativeFrom="paragraph">
                  <wp:posOffset>360141</wp:posOffset>
                </wp:positionV>
                <wp:extent cx="569344" cy="1000664"/>
                <wp:effectExtent l="38100" t="38100" r="40640" b="28575"/>
                <wp:wrapNone/>
                <wp:docPr id="67"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69344" cy="1000664"/>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63F38A" id="Line 17" o:spid="_x0000_s1026" style="position:absolute;flip:x y;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15pt,28.35pt" to="315pt,10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" strokecolor="red" strokeweight="4.5pt">
                <v:stroke endarrow="block"/>
              </v:line>
            </w:pict>
          </mc:Fallback>
        </mc:AlternateContent>
      </w:r>
      <w:r>
        <w:rPr>
          <w:noProof/>
          <w:lang w:eastAsia="de-DE"/>
        </w:rPr>
        <mc:AlternateContent>
          <mc:Choice Requires="wps">
            <w:drawing>
              <wp:anchor distT="0" distB="0" distL="114300" distR="114300" simplePos="0" relativeHeight="251418624" behindDoc="0" locked="0" layoutInCell="1" allowOverlap="1" wp14:anchorId="34A27710" wp14:editId="5FECDF24">
                <wp:simplePos x="0" y="0"/>
                <wp:positionH relativeFrom="column">
                  <wp:posOffset>4043141</wp:posOffset>
                </wp:positionH>
                <wp:positionV relativeFrom="paragraph">
                  <wp:posOffset>368767</wp:posOffset>
                </wp:positionV>
                <wp:extent cx="394658" cy="992038"/>
                <wp:effectExtent l="19050" t="38100" r="62865" b="36830"/>
                <wp:wrapNone/>
                <wp:docPr id="6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94658" cy="992038"/>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04249F" id="Line 18" o:spid="_x0000_s1026" style="position:absolute;flip:y;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8.35pt,29.05pt" to="349.45pt,10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" strokecolor="red" strokeweight="4.5pt">
                <v:stroke endarrow="block"/>
              </v:line>
            </w:pict>
          </mc:Fallback>
        </mc:AlternateContent>
      </w:r>
      <w:r w:rsidR="00B93694" w:rsidRPr="00B93694">
        <w:rPr>
          <w:noProof/>
          <w:lang w:eastAsia="de-DE"/>
        </w:rPr>
        <w:drawing>
          <wp:inline distT="0" distB="0" distL="0" distR="0" wp14:anchorId="3743792F" wp14:editId="3F36C6A9">
            <wp:extent cx="3543300" cy="1657350"/>
            <wp:effectExtent l="0" t="0" r="0"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 b="-1"/>
                    <a:stretch/>
                  </pic:blipFill>
                  <pic:spPr bwMode="auto">
                    <a:xfrm>
                      <a:off x="0" y="0"/>
                      <a:ext cx="3543300" cy="1657350"/>
                    </a:xfrm>
                    <a:prstGeom prst="rect">
                      <a:avLst/>
                    </a:prstGeom>
                    <a:ln>
                      <a:noFill/>
                    </a:ln>
                    <a:extLst>
                      <a:ext uri="{53640926-AAD7-44D8-BBD7-CCE9431645EC}">
                        <a14:shadowObscured xmlns:a14="http://schemas.microsoft.com/office/drawing/2010/main"/>
                      </a:ext>
                    </a:extLst>
                  </pic:spPr>
                </pic:pic>
              </a:graphicData>
            </a:graphic>
          </wp:inline>
        </w:drawing>
      </w:r>
    </w:p>
    <w:p w14:paraId="25B07FF6" w14:textId="77777777" w:rsidR="002A7113" w:rsidRDefault="002A7113" w:rsidP="00B84AED">
      <w:pPr>
        <w:pStyle w:val="Standard-BlockCharCharChar"/>
      </w:pPr>
      <w:r>
        <w:t>These metadata columns can be sorted and filtered just like the other columns of the KWIC concordance. If you now select a search result, its metadata will also be displayed in the right text field below the KWIC concordance.</w:t>
      </w:r>
    </w:p>
    <w:p w14:paraId="58D9A5AA" w14:textId="554BCAC6" w:rsidR="002A7113" w:rsidRDefault="00BE4181" w:rsidP="00BE4181">
      <w:pPr>
        <w:pStyle w:val="GraphikFormat"/>
        <w:rPr>
          <w:lang w:val="en-GB"/>
        </w:rPr>
      </w:pPr>
      <w:r>
        <w:rPr>
          <w:noProof/>
          <w:lang w:eastAsia="de-DE"/>
        </w:rPr>
        <mc:AlternateContent>
          <mc:Choice Requires="wps">
            <w:drawing>
              <wp:anchor distT="0" distB="0" distL="114300" distR="114300" simplePos="0" relativeHeight="251808768" behindDoc="0" locked="0" layoutInCell="1" allowOverlap="1" wp14:anchorId="40CDEBDF" wp14:editId="6E3488C2">
                <wp:simplePos x="0" y="0"/>
                <wp:positionH relativeFrom="column">
                  <wp:posOffset>3903980</wp:posOffset>
                </wp:positionH>
                <wp:positionV relativeFrom="paragraph">
                  <wp:posOffset>7620</wp:posOffset>
                </wp:positionV>
                <wp:extent cx="1714500" cy="457200"/>
                <wp:effectExtent l="0" t="0" r="19050" b="19050"/>
                <wp:wrapNone/>
                <wp:docPr id="6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457200"/>
                        </a:xfrm>
                        <a:prstGeom prst="rect">
                          <a:avLst/>
                        </a:prstGeom>
                        <a:solidFill>
                          <a:srgbClr val="FFFFFF"/>
                        </a:solidFill>
                        <a:ln w="9525">
                          <a:solidFill>
                            <a:srgbClr val="000000"/>
                          </a:solidFill>
                          <a:miter lim="800000"/>
                          <a:headEnd/>
                          <a:tailEnd/>
                        </a:ln>
                      </wps:spPr>
                      <wps:txbx>
                        <w:txbxContent>
                          <w:p w14:paraId="53C8F3A5" w14:textId="77777777" w:rsidR="00657E67" w:rsidRPr="00BE4181" w:rsidRDefault="00657E67" w:rsidP="00BE4181">
                            <w:pPr>
                              <w:jc w:val="center"/>
                              <w:rPr>
                                <w:rFonts w:ascii="Times New Roman" w:hAnsi="Times New Roman"/>
                                <w:lang w:val="en-GB"/>
                              </w:rPr>
                            </w:pPr>
                            <w:r w:rsidRPr="00BE4181">
                              <w:rPr>
                                <w:rFonts w:ascii="Times New Roman" w:hAnsi="Times New Roman"/>
                                <w:lang w:val="en-GB"/>
                              </w:rPr>
                              <w:t>Metadata display for the selected search result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CDEBDF" id="Text Box 19" o:spid="_x0000_s1041" type="#_x0000_t202" style="position:absolute;left:0;text-align:left;margin-left:307.4pt;margin-top:.6pt;width:135pt;height:3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">
                <v:textbox>
                  <w:txbxContent>
                    <w:p w14:paraId="53C8F3A5" w14:textId="77777777" w:rsidR="00657E67" w:rsidRPr="00BE4181" w:rsidRDefault="00657E67" w:rsidP="00BE4181">
                      <w:pPr>
                        <w:jc w:val="center"/>
                        <w:rPr>
                          <w:rFonts w:ascii="Times New Roman" w:hAnsi="Times New Roman"/>
                          <w:lang w:val="en-GB"/>
                        </w:rPr>
                      </w:pPr>
                      <w:r w:rsidRPr="00BE4181">
                        <w:rPr>
                          <w:rFonts w:ascii="Times New Roman" w:hAnsi="Times New Roman"/>
                          <w:lang w:val="en-GB"/>
                        </w:rPr>
                        <w:t>Metadata display for the selected search result</w:t>
                      </w:r>
                    </w:p>
                  </w:txbxContent>
                </v:textbox>
              </v:shape>
            </w:pict>
          </mc:Fallback>
        </mc:AlternateContent>
      </w:r>
      <w:r w:rsidR="003E2CD0">
        <w:rPr>
          <w:noProof/>
          <w:lang w:eastAsia="de-DE"/>
        </w:rPr>
        <mc:AlternateContent>
          <mc:Choice Requires="wps">
            <w:drawing>
              <wp:anchor distT="0" distB="0" distL="114300" distR="114300" simplePos="0" relativeHeight="251429888" behindDoc="0" locked="0" layoutInCell="1" allowOverlap="1" wp14:anchorId="5BCFCFF4" wp14:editId="24FF7A0E">
                <wp:simplePos x="0" y="0"/>
                <wp:positionH relativeFrom="column">
                  <wp:posOffset>4518025</wp:posOffset>
                </wp:positionH>
                <wp:positionV relativeFrom="paragraph">
                  <wp:posOffset>371187</wp:posOffset>
                </wp:positionV>
                <wp:extent cx="276045" cy="1017917"/>
                <wp:effectExtent l="76200" t="0" r="48260" b="48895"/>
                <wp:wrapNone/>
                <wp:docPr id="65"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6045" cy="1017917"/>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5371DC" id="Line 20" o:spid="_x0000_s1026" style="position:absolute;flip:x;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5.75pt,29.25pt" to="377.5pt,10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" strokecolor="red" strokeweight="4.5pt">
                <v:stroke endarrow="block"/>
              </v:line>
            </w:pict>
          </mc:Fallback>
        </mc:AlternateContent>
      </w:r>
      <w:r w:rsidR="003E2CD0" w:rsidRPr="003E2CD0">
        <w:rPr>
          <w:noProof/>
          <w:lang w:eastAsia="de-DE"/>
        </w:rPr>
        <w:drawing>
          <wp:inline distT="0" distB="0" distL="0" distR="0" wp14:anchorId="7D957DF7" wp14:editId="1485121F">
            <wp:extent cx="5760720" cy="1758950"/>
            <wp:effectExtent l="0" t="0" r="0"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758950"/>
                    </a:xfrm>
                    <a:prstGeom prst="rect">
                      <a:avLst/>
                    </a:prstGeom>
                  </pic:spPr>
                </pic:pic>
              </a:graphicData>
            </a:graphic>
          </wp:inline>
        </w:drawing>
      </w:r>
    </w:p>
    <w:p w14:paraId="4BDC5FF8" w14:textId="77777777" w:rsidR="00BE4181" w:rsidRDefault="00CF2CE7" w:rsidP="00BE4181">
      <w:pPr>
        <w:pStyle w:val="Standard-BlockCharCharChar"/>
      </w:pPr>
      <w:r w:rsidRPr="00BE4181">
        <w:t xml:space="preserve">To edit or remove the metadata columns, click the </w:t>
      </w:r>
      <w:r w:rsidR="00BE4181" w:rsidRPr="00BE4181">
        <w:rPr>
          <w:rStyle w:val="RefsZchn"/>
        </w:rPr>
        <w:t>“M</w:t>
      </w:r>
      <w:r w:rsidRPr="00BE4181">
        <w:rPr>
          <w:rStyle w:val="RefsZchn"/>
        </w:rPr>
        <w:t>etadata</w:t>
      </w:r>
      <w:r w:rsidR="00BE4181" w:rsidRPr="00BE4181">
        <w:rPr>
          <w:rStyle w:val="RefsZchn"/>
        </w:rPr>
        <w:t>”</w:t>
      </w:r>
      <w:r w:rsidRPr="00BE4181">
        <w:t xml:space="preserve"> button again, remove the current metadata column with </w:t>
      </w:r>
      <w:r w:rsidRPr="00CF2CE7">
        <w:rPr>
          <w:lang w:val="de-DE" w:eastAsia="de-DE" w:bidi="ar-SA"/>
        </w:rPr>
        <w:drawing>
          <wp:inline distT="0" distB="0" distL="0" distR="0" wp14:anchorId="61E37F48" wp14:editId="4654BCDA">
            <wp:extent cx="363442" cy="170121"/>
            <wp:effectExtent l="0" t="0" r="0" b="1905"/>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3062" cy="174624"/>
                    </a:xfrm>
                    <a:prstGeom prst="rect">
                      <a:avLst/>
                    </a:prstGeom>
                  </pic:spPr>
                </pic:pic>
              </a:graphicData>
            </a:graphic>
          </wp:inline>
        </w:drawing>
      </w:r>
      <w:r w:rsidRPr="00BE4181">
        <w:t xml:space="preserve"> and</w:t>
      </w:r>
      <w:r w:rsidR="00BE4181">
        <w:t>,</w:t>
      </w:r>
      <w:r w:rsidRPr="00BE4181">
        <w:t xml:space="preserve"> optionally</w:t>
      </w:r>
      <w:r w:rsidR="00BE4181">
        <w:t>,</w:t>
      </w:r>
      <w:r w:rsidRPr="00BE4181">
        <w:t xml:space="preserve"> add new metadata columns as explained before.</w:t>
      </w:r>
    </w:p>
    <w:p w14:paraId="3CAC4938" w14:textId="0B509800" w:rsidR="00E0097D" w:rsidRDefault="00E0097D" w:rsidP="00BE4181">
      <w:pPr>
        <w:pStyle w:val="Standard-BlockCharCharChar"/>
      </w:pPr>
    </w:p>
    <w:p w14:paraId="2DE3F3DE" w14:textId="77777777" w:rsidR="00BE4181" w:rsidRPr="00BE4181" w:rsidRDefault="00BE4181" w:rsidP="00BE4181">
      <w:pPr>
        <w:pStyle w:val="Standard-BlockCharCharChar"/>
        <w:sectPr w:rsidR="00BE4181" w:rsidRPr="00BE4181" w:rsidSect="00AA7BE5">
          <w:headerReference w:type="default" r:id="rId74"/>
          <w:pgSz w:w="11906" w:h="16838"/>
          <w:pgMar w:top="1417" w:right="1134" w:bottom="1134" w:left="1417" w:header="708" w:footer="708" w:gutter="0"/>
          <w:cols w:space="708"/>
          <w:docGrid w:linePitch="360"/>
        </w:sectPr>
      </w:pPr>
    </w:p>
    <w:p w14:paraId="0017184D" w14:textId="3A9EA0D8" w:rsidR="002A7113" w:rsidRPr="004D26F7" w:rsidRDefault="00DD1F3C" w:rsidP="00BE4181">
      <w:pPr>
        <w:pStyle w:val="berschrift1"/>
        <w:spacing w:before="0"/>
        <w:rPr>
          <w:lang w:val="en-US" w:eastAsia="en-US"/>
        </w:rPr>
      </w:pPr>
      <w:bookmarkStart w:id="33" w:name="_5._ADDING_ANALYSIS"/>
      <w:bookmarkStart w:id="34" w:name="_Toc473127121"/>
      <w:bookmarkEnd w:id="33"/>
      <w:r w:rsidRPr="004D26F7">
        <w:rPr>
          <w:lang w:val="en-US" w:eastAsia="en-US"/>
        </w:rPr>
        <w:lastRenderedPageBreak/>
        <w:t>ADDING ANALYSIS COLUMNS</w:t>
      </w:r>
      <w:bookmarkEnd w:id="34"/>
    </w:p>
    <w:p w14:paraId="69421820" w14:textId="2E3EF977" w:rsidR="003E2CD0" w:rsidRDefault="00B16900" w:rsidP="00B84AED">
      <w:pPr>
        <w:pStyle w:val="Standard-BlockCharCharChar"/>
      </w:pPr>
      <w:r>
        <w:t>In order to classify or categorize your search results, you can add one or severa</w:t>
      </w:r>
      <w:r w:rsidR="00BE4181">
        <w:t>l analysis columns to the KWIC c</w:t>
      </w:r>
      <w:r>
        <w:t xml:space="preserve">oncordance. Click on the </w:t>
      </w:r>
      <w:r w:rsidR="00BE4181" w:rsidRPr="00BE4181">
        <w:rPr>
          <w:rStyle w:val="RefsZchn"/>
        </w:rPr>
        <w:t>“A</w:t>
      </w:r>
      <w:r w:rsidRPr="00BE4181">
        <w:rPr>
          <w:rStyle w:val="RefsZchn"/>
        </w:rPr>
        <w:t>dd analysis...</w:t>
      </w:r>
      <w:r w:rsidR="00BE4181" w:rsidRPr="00BE4181">
        <w:rPr>
          <w:rStyle w:val="RefsZchn"/>
        </w:rPr>
        <w:t>”</w:t>
      </w:r>
      <w:r>
        <w:t xml:space="preserve"> button on the right side of the application</w:t>
      </w:r>
      <w:r w:rsidR="000855AB">
        <w:t xml:space="preserve"> or choose </w:t>
      </w:r>
      <w:r w:rsidR="000855AB" w:rsidRPr="00B84AED">
        <w:rPr>
          <w:rStyle w:val="Menufunction"/>
          <w:szCs w:val="20"/>
        </w:rPr>
        <w:t>Columns &gt; Add analysis...</w:t>
      </w:r>
    </w:p>
    <w:p w14:paraId="568F38D3" w14:textId="15167BE3" w:rsidR="00B16900" w:rsidRDefault="003E2CD0" w:rsidP="00BE4181">
      <w:pPr>
        <w:pStyle w:val="GraphikFormat"/>
        <w:rPr>
          <w:lang w:val="en-GB"/>
        </w:rPr>
      </w:pPr>
      <w:r>
        <w:rPr>
          <w:noProof/>
          <w:lang w:eastAsia="de-DE"/>
        </w:rPr>
        <mc:AlternateContent>
          <mc:Choice Requires="wps">
            <w:drawing>
              <wp:anchor distT="0" distB="0" distL="114300" distR="114300" simplePos="0" relativeHeight="251828224" behindDoc="0" locked="0" layoutInCell="1" allowOverlap="1" wp14:anchorId="12F959A2" wp14:editId="126FF266">
                <wp:simplePos x="0" y="0"/>
                <wp:positionH relativeFrom="column">
                  <wp:posOffset>3821166</wp:posOffset>
                </wp:positionH>
                <wp:positionV relativeFrom="paragraph">
                  <wp:posOffset>1547495</wp:posOffset>
                </wp:positionV>
                <wp:extent cx="1510605" cy="258792"/>
                <wp:effectExtent l="0" t="0" r="13970" b="27305"/>
                <wp:wrapNone/>
                <wp:docPr id="6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605" cy="258792"/>
                        </a:xfrm>
                        <a:prstGeom prst="rect">
                          <a:avLst/>
                        </a:prstGeom>
                        <a:solidFill>
                          <a:srgbClr val="FFFFFF"/>
                        </a:solidFill>
                        <a:ln w="9525">
                          <a:solidFill>
                            <a:srgbClr val="000000"/>
                          </a:solidFill>
                          <a:miter lim="800000"/>
                          <a:headEnd/>
                          <a:tailEnd/>
                        </a:ln>
                      </wps:spPr>
                      <wps:txbx>
                        <w:txbxContent>
                          <w:p w14:paraId="7BBD08BD" w14:textId="77220E15" w:rsidR="00657E67" w:rsidRPr="00BE4181" w:rsidRDefault="00657E67" w:rsidP="00BE4181">
                            <w:pPr>
                              <w:jc w:val="center"/>
                              <w:rPr>
                                <w:rFonts w:ascii="Times New Roman" w:hAnsi="Times New Roman"/>
                                <w:lang w:val="en-GB"/>
                              </w:rPr>
                            </w:pPr>
                            <w:r w:rsidRPr="00BE4181">
                              <w:rPr>
                                <w:rFonts w:ascii="Times New Roman" w:hAnsi="Times New Roman"/>
                                <w:lang w:val="en-GB"/>
                              </w:rPr>
                              <w:t>“Add analysis”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F959A2" id="Text Box 21" o:spid="_x0000_s1042" type="#_x0000_t202" style="position:absolute;left:0;text-align:left;margin-left:300.9pt;margin-top:121.85pt;width:118.95pt;height:20.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">
                <v:textbox>
                  <w:txbxContent>
                    <w:p w14:paraId="7BBD08BD" w14:textId="77220E15" w:rsidR="00657E67" w:rsidRPr="00BE4181" w:rsidRDefault="00657E67" w:rsidP="00BE4181">
                      <w:pPr>
                        <w:jc w:val="center"/>
                        <w:rPr>
                          <w:rFonts w:ascii="Times New Roman" w:hAnsi="Times New Roman"/>
                          <w:lang w:val="en-GB"/>
                        </w:rPr>
                      </w:pPr>
                      <w:r w:rsidRPr="00BE4181">
                        <w:rPr>
                          <w:rFonts w:ascii="Times New Roman" w:hAnsi="Times New Roman"/>
                          <w:lang w:val="en-GB"/>
                        </w:rPr>
                        <w:t>“Add analysis” button</w:t>
                      </w:r>
                    </w:p>
                  </w:txbxContent>
                </v:textbox>
              </v:shape>
            </w:pict>
          </mc:Fallback>
        </mc:AlternateContent>
      </w:r>
      <w:r>
        <w:rPr>
          <w:noProof/>
          <w:lang w:eastAsia="de-DE"/>
        </w:rPr>
        <mc:AlternateContent>
          <mc:Choice Requires="wps">
            <w:drawing>
              <wp:anchor distT="0" distB="0" distL="114300" distR="114300" simplePos="0" relativeHeight="251435008" behindDoc="0" locked="0" layoutInCell="1" allowOverlap="1" wp14:anchorId="5A2B43A6" wp14:editId="494078FA">
                <wp:simplePos x="0" y="0"/>
                <wp:positionH relativeFrom="column">
                  <wp:posOffset>3505200</wp:posOffset>
                </wp:positionH>
                <wp:positionV relativeFrom="paragraph">
                  <wp:posOffset>1101090</wp:posOffset>
                </wp:positionV>
                <wp:extent cx="342900" cy="457200"/>
                <wp:effectExtent l="114300" t="100965" r="28575" b="32385"/>
                <wp:wrapNone/>
                <wp:docPr id="6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4572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EA4B97" id="Line 22" o:spid="_x0000_s1026" style="position:absolute;flip:x y;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pt,86.7pt" to="303pt,1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" strokecolor="red" strokeweight="4.5pt">
                <v:stroke endarrow="block"/>
              </v:line>
            </w:pict>
          </mc:Fallback>
        </mc:AlternateContent>
      </w:r>
      <w:r w:rsidRPr="00BE4181">
        <w:rPr>
          <w:noProof/>
          <w:lang w:eastAsia="de-DE"/>
        </w:rPr>
        <w:drawing>
          <wp:inline distT="0" distB="0" distL="0" distR="0" wp14:anchorId="21A53FFB" wp14:editId="5B944232">
            <wp:extent cx="1485900" cy="3190875"/>
            <wp:effectExtent l="0" t="0" r="0" b="952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85900" cy="3190875"/>
                    </a:xfrm>
                    <a:prstGeom prst="rect">
                      <a:avLst/>
                    </a:prstGeom>
                  </pic:spPr>
                </pic:pic>
              </a:graphicData>
            </a:graphic>
          </wp:inline>
        </w:drawing>
      </w:r>
    </w:p>
    <w:p w14:paraId="3500E157" w14:textId="514A1F22" w:rsidR="00E61C13" w:rsidRDefault="00B16900" w:rsidP="00B84AED">
      <w:pPr>
        <w:pStyle w:val="Standard-BlockCharCharChar"/>
      </w:pPr>
      <w:r>
        <w:t>This wi</w:t>
      </w:r>
      <w:r w:rsidR="00BE4181">
        <w:t xml:space="preserve">ll display the following dialog </w:t>
      </w:r>
      <w:r w:rsidR="00FA0635">
        <w:t>(</w:t>
      </w:r>
      <w:r w:rsidR="00BE4181" w:rsidRPr="00BE4181">
        <w:rPr>
          <w:u w:val="single"/>
        </w:rPr>
        <w:t>Please note</w:t>
      </w:r>
      <w:r w:rsidR="00BE4181">
        <w:t xml:space="preserve"> that d</w:t>
      </w:r>
      <w:r w:rsidR="00FA0635">
        <w:t xml:space="preserve">epending on which </w:t>
      </w:r>
      <w:r w:rsidR="00BE4181" w:rsidRPr="00BE4181">
        <w:rPr>
          <w:rStyle w:val="RefsZchn"/>
        </w:rPr>
        <w:t>“</w:t>
      </w:r>
      <w:r w:rsidR="00FA0635" w:rsidRPr="00BE4181">
        <w:rPr>
          <w:rStyle w:val="RefsZchn"/>
        </w:rPr>
        <w:t>Analysis type</w:t>
      </w:r>
      <w:r w:rsidR="00BE4181" w:rsidRPr="00BE4181">
        <w:rPr>
          <w:rStyle w:val="RefsZchn"/>
        </w:rPr>
        <w:t>:”</w:t>
      </w:r>
      <w:r w:rsidR="00FA0635">
        <w:t xml:space="preserve"> is chosen</w:t>
      </w:r>
      <w:r w:rsidR="00BE4181">
        <w:t>,</w:t>
      </w:r>
      <w:r w:rsidR="00FA0635">
        <w:t xml:space="preserve"> the layout will differ)</w:t>
      </w:r>
    </w:p>
    <w:p w14:paraId="4707C8A0" w14:textId="369FDFA1" w:rsidR="00673120" w:rsidRDefault="00673120" w:rsidP="00BE4181">
      <w:pPr>
        <w:pStyle w:val="GraphikFormat"/>
        <w:rPr>
          <w:lang w:val="en-GB"/>
        </w:rPr>
      </w:pPr>
      <w:r w:rsidRPr="00673120">
        <w:rPr>
          <w:noProof/>
          <w:lang w:eastAsia="de-DE"/>
        </w:rPr>
        <w:drawing>
          <wp:inline distT="0" distB="0" distL="0" distR="0" wp14:anchorId="2E52F3E3" wp14:editId="3F63217C">
            <wp:extent cx="3124200" cy="1076325"/>
            <wp:effectExtent l="0" t="0" r="0" b="9525"/>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24200" cy="1076325"/>
                    </a:xfrm>
                    <a:prstGeom prst="rect">
                      <a:avLst/>
                    </a:prstGeom>
                  </pic:spPr>
                </pic:pic>
              </a:graphicData>
            </a:graphic>
          </wp:inline>
        </w:drawing>
      </w:r>
    </w:p>
    <w:p w14:paraId="42E58F70" w14:textId="20147D61" w:rsidR="00BE4181" w:rsidRDefault="00BE4181" w:rsidP="00BE4181">
      <w:pPr>
        <w:pStyle w:val="Standard-BlockCharCharChar"/>
      </w:pPr>
      <w:r>
        <w:t xml:space="preserve">Enter a name for your analysis column in the </w:t>
      </w:r>
      <w:r w:rsidRPr="00BE4181">
        <w:rPr>
          <w:rStyle w:val="RefsZchn"/>
        </w:rPr>
        <w:t>“Analysis name:”</w:t>
      </w:r>
      <w:r>
        <w:t xml:space="preserve"> field. Under </w:t>
      </w:r>
      <w:r w:rsidRPr="00BE4181">
        <w:rPr>
          <w:rStyle w:val="RefsZchn"/>
        </w:rPr>
        <w:t>“Analysis type:”</w:t>
      </w:r>
      <w:r>
        <w:t>, you can choose between three types of analyses:</w:t>
      </w:r>
    </w:p>
    <w:p w14:paraId="7BBC9539" w14:textId="1550CCC1" w:rsidR="00BE4181" w:rsidRDefault="00BE4181" w:rsidP="009F5089">
      <w:pPr>
        <w:pStyle w:val="Aufzhlungszeichen1"/>
      </w:pPr>
      <w:r w:rsidRPr="00134D8B">
        <w:rPr>
          <w:shd w:val="clear" w:color="auto" w:fill="D9D9D9"/>
        </w:rPr>
        <w:t>Free</w:t>
      </w:r>
      <w:r>
        <w:t xml:space="preserve"> analysis lets you enter an arbitrary text. This can be useful, for instance, for making free comments on individual search results.</w:t>
      </w:r>
    </w:p>
    <w:p w14:paraId="0CB5AE3C" w14:textId="7362C60B" w:rsidR="00BE4181" w:rsidRDefault="00BE4181" w:rsidP="009F5089">
      <w:pPr>
        <w:pStyle w:val="Aufzhlungszeichen1"/>
      </w:pPr>
      <w:r w:rsidRPr="00134D8B">
        <w:rPr>
          <w:shd w:val="clear" w:color="auto" w:fill="D9D9D9"/>
        </w:rPr>
        <w:t>Closed category list</w:t>
      </w:r>
      <w:r>
        <w:t xml:space="preserve"> analysis lets you choose from a predefined set of categories. Enter the list of categories into the provided text field, separating individual categories with a comma.</w:t>
      </w:r>
    </w:p>
    <w:p w14:paraId="30E9F74F" w14:textId="79DCA551" w:rsidR="00BE4181" w:rsidRDefault="00BE4181" w:rsidP="009F5089">
      <w:pPr>
        <w:pStyle w:val="Aufzhlungszeichen1"/>
      </w:pPr>
      <w:r w:rsidRPr="00134D8B">
        <w:rPr>
          <w:shd w:val="clear" w:color="auto" w:fill="D9D9D9"/>
        </w:rPr>
        <w:t>Binary</w:t>
      </w:r>
      <w:r>
        <w:t xml:space="preserve"> analysis lets you tick or untick a check box for each search result. This can be useful, for instance, to manually distinguish relevant from irrelevant search results.</w:t>
      </w:r>
    </w:p>
    <w:p w14:paraId="182F71FD" w14:textId="4551F6F6" w:rsidR="00673120" w:rsidRDefault="00673120" w:rsidP="00134D8B">
      <w:pPr>
        <w:pStyle w:val="GraphikFormat"/>
        <w:rPr>
          <w:lang w:val="en-GB"/>
        </w:rPr>
      </w:pPr>
      <w:r w:rsidRPr="00673120">
        <w:rPr>
          <w:noProof/>
          <w:lang w:eastAsia="de-DE"/>
        </w:rPr>
        <w:lastRenderedPageBreak/>
        <w:drawing>
          <wp:inline distT="0" distB="0" distL="0" distR="0" wp14:anchorId="747C247D" wp14:editId="13A1E402">
            <wp:extent cx="2518913" cy="2488195"/>
            <wp:effectExtent l="0" t="0" r="0" b="762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20457" cy="2489720"/>
                    </a:xfrm>
                    <a:prstGeom prst="rect">
                      <a:avLst/>
                    </a:prstGeom>
                  </pic:spPr>
                </pic:pic>
              </a:graphicData>
            </a:graphic>
          </wp:inline>
        </w:drawing>
      </w:r>
    </w:p>
    <w:p w14:paraId="328D4689" w14:textId="58ACCA36" w:rsidR="00044D13" w:rsidRDefault="001478FC" w:rsidP="00134D8B">
      <w:pPr>
        <w:pStyle w:val="Standard-BlockCharCharChar"/>
      </w:pPr>
      <w:r>
        <w:t xml:space="preserve">When you close the dialog by clicking on </w:t>
      </w:r>
      <w:r w:rsidRPr="00134D8B">
        <w:rPr>
          <w:rStyle w:val="ButtonsZchn"/>
        </w:rPr>
        <w:t>OK</w:t>
      </w:r>
      <w:r>
        <w:t>, an additional column in the KWIC concordance will be created in which you can carry out your analysis:</w:t>
      </w:r>
    </w:p>
    <w:p w14:paraId="70D7B2FC" w14:textId="3158E69E" w:rsidR="00044D13" w:rsidRDefault="00134D8B" w:rsidP="00134D8B">
      <w:pPr>
        <w:pStyle w:val="GraphikFormat"/>
        <w:rPr>
          <w:lang w:val="en-GB"/>
        </w:rPr>
      </w:pPr>
      <w:r>
        <w:rPr>
          <w:noProof/>
          <w:lang w:eastAsia="de-DE"/>
        </w:rPr>
        <mc:AlternateContent>
          <mc:Choice Requires="wps">
            <w:drawing>
              <wp:anchor distT="0" distB="0" distL="114300" distR="114300" simplePos="0" relativeHeight="251845632" behindDoc="0" locked="0" layoutInCell="1" allowOverlap="1" wp14:anchorId="2E28D196" wp14:editId="1FD8C062">
                <wp:simplePos x="0" y="0"/>
                <wp:positionH relativeFrom="column">
                  <wp:posOffset>4207043</wp:posOffset>
                </wp:positionH>
                <wp:positionV relativeFrom="paragraph">
                  <wp:posOffset>1468599</wp:posOffset>
                </wp:positionV>
                <wp:extent cx="1143000" cy="267419"/>
                <wp:effectExtent l="0" t="0" r="19050" b="18415"/>
                <wp:wrapNone/>
                <wp:docPr id="6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67419"/>
                        </a:xfrm>
                        <a:prstGeom prst="rect">
                          <a:avLst/>
                        </a:prstGeom>
                        <a:solidFill>
                          <a:srgbClr val="FFFFFF"/>
                        </a:solidFill>
                        <a:ln w="9525">
                          <a:solidFill>
                            <a:srgbClr val="000000"/>
                          </a:solidFill>
                          <a:miter lim="800000"/>
                          <a:headEnd/>
                          <a:tailEnd/>
                        </a:ln>
                      </wps:spPr>
                      <wps:txbx>
                        <w:txbxContent>
                          <w:p w14:paraId="4B6AAE1E" w14:textId="77777777" w:rsidR="00657E67" w:rsidRPr="00134D8B" w:rsidRDefault="00657E67" w:rsidP="00134D8B">
                            <w:pPr>
                              <w:jc w:val="center"/>
                              <w:rPr>
                                <w:rFonts w:ascii="Times New Roman" w:hAnsi="Times New Roman"/>
                                <w:lang w:val="en-GB"/>
                              </w:rPr>
                            </w:pPr>
                            <w:r w:rsidRPr="00134D8B">
                              <w:rPr>
                                <w:rFonts w:ascii="Times New Roman" w:hAnsi="Times New Roman"/>
                                <w:lang w:val="en-GB"/>
                              </w:rPr>
                              <w:t>Analysis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28D196" id="Text Box 23" o:spid="_x0000_s1043" type="#_x0000_t202" style="position:absolute;left:0;text-align:left;margin-left:331.25pt;margin-top:115.65pt;width:90pt;height:21.0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">
                <v:textbox>
                  <w:txbxContent>
                    <w:p w14:paraId="4B6AAE1E" w14:textId="77777777" w:rsidR="00657E67" w:rsidRPr="00134D8B" w:rsidRDefault="00657E67" w:rsidP="00134D8B">
                      <w:pPr>
                        <w:jc w:val="center"/>
                        <w:rPr>
                          <w:rFonts w:ascii="Times New Roman" w:hAnsi="Times New Roman"/>
                          <w:lang w:val="en-GB"/>
                        </w:rPr>
                      </w:pPr>
                      <w:r w:rsidRPr="00134D8B">
                        <w:rPr>
                          <w:rFonts w:ascii="Times New Roman" w:hAnsi="Times New Roman"/>
                          <w:lang w:val="en-GB"/>
                        </w:rPr>
                        <w:t>Analysis column</w:t>
                      </w:r>
                    </w:p>
                  </w:txbxContent>
                </v:textbox>
              </v:shape>
            </w:pict>
          </mc:Fallback>
        </mc:AlternateContent>
      </w:r>
      <w:r>
        <w:rPr>
          <w:noProof/>
          <w:lang w:eastAsia="de-DE"/>
        </w:rPr>
        <mc:AlternateContent>
          <mc:Choice Requires="wps">
            <w:drawing>
              <wp:anchor distT="0" distB="0" distL="114300" distR="114300" simplePos="0" relativeHeight="251438080" behindDoc="0" locked="0" layoutInCell="1" allowOverlap="1" wp14:anchorId="0050BEA4" wp14:editId="3A93FD90">
                <wp:simplePos x="0" y="0"/>
                <wp:positionH relativeFrom="column">
                  <wp:posOffset>4368165</wp:posOffset>
                </wp:positionH>
                <wp:positionV relativeFrom="paragraph">
                  <wp:posOffset>1043305</wp:posOffset>
                </wp:positionV>
                <wp:extent cx="342900" cy="457200"/>
                <wp:effectExtent l="38100" t="38100" r="38100" b="38100"/>
                <wp:wrapNone/>
                <wp:docPr id="60"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4572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166570" id="Line 24" o:spid="_x0000_s1026" style="position:absolute;flip:x y;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3.95pt,82.15pt" to="370.95pt,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" strokecolor="red" strokeweight="4.5pt">
                <v:stroke endarrow="block"/>
              </v:line>
            </w:pict>
          </mc:Fallback>
        </mc:AlternateContent>
      </w:r>
      <w:r w:rsidR="00FA0635" w:rsidRPr="00FA0635">
        <w:rPr>
          <w:noProof/>
          <w:lang w:eastAsia="de-DE"/>
        </w:rPr>
        <w:drawing>
          <wp:inline distT="0" distB="0" distL="0" distR="0" wp14:anchorId="19174AAD" wp14:editId="062C76EB">
            <wp:extent cx="4929996" cy="2154543"/>
            <wp:effectExtent l="0" t="0" r="4445"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28721"/>
                    <a:stretch/>
                  </pic:blipFill>
                  <pic:spPr bwMode="auto">
                    <a:xfrm>
                      <a:off x="0" y="0"/>
                      <a:ext cx="4957397" cy="2166518"/>
                    </a:xfrm>
                    <a:prstGeom prst="rect">
                      <a:avLst/>
                    </a:prstGeom>
                    <a:ln>
                      <a:noFill/>
                    </a:ln>
                    <a:extLst>
                      <a:ext uri="{53640926-AAD7-44D8-BBD7-CCE9431645EC}">
                        <a14:shadowObscured xmlns:a14="http://schemas.microsoft.com/office/drawing/2010/main"/>
                      </a:ext>
                    </a:extLst>
                  </pic:spPr>
                </pic:pic>
              </a:graphicData>
            </a:graphic>
          </wp:inline>
        </w:drawing>
      </w:r>
    </w:p>
    <w:p w14:paraId="3521CB11" w14:textId="7C56487E" w:rsidR="00D871D0" w:rsidRDefault="00FF05D1" w:rsidP="008A7E00">
      <w:pPr>
        <w:pStyle w:val="Standard-BlockCharCharChar"/>
      </w:pPr>
      <w:r>
        <w:t xml:space="preserve">Analysis columns </w:t>
      </w:r>
      <w:r w:rsidR="00134D8B">
        <w:t xml:space="preserve">(i.e. </w:t>
      </w:r>
      <w:r w:rsidR="00134D8B" w:rsidRPr="00134D8B">
        <w:rPr>
          <w:rStyle w:val="RefsZchn"/>
        </w:rPr>
        <w:t>“Mode”</w:t>
      </w:r>
      <w:r w:rsidR="00134D8B">
        <w:t xml:space="preserve"> in the above graphic) </w:t>
      </w:r>
      <w:r>
        <w:t>can be sorted and filtered just like the other columns of the KWIC concordance.</w:t>
      </w:r>
      <w:r w:rsidR="008A7E00">
        <w:t xml:space="preserve"> In order t</w:t>
      </w:r>
      <w:r w:rsidR="00CF2CE7" w:rsidRPr="00CF2CE7">
        <w:t>o e</w:t>
      </w:r>
      <w:r w:rsidR="00D871D0" w:rsidRPr="00CF2CE7">
        <w:t>dit, remove</w:t>
      </w:r>
      <w:r w:rsidR="00CF2CE7" w:rsidRPr="00B84AED">
        <w:t xml:space="preserve"> and</w:t>
      </w:r>
      <w:r w:rsidR="00D871D0" w:rsidRPr="00CF2CE7">
        <w:t xml:space="preserve"> calculate analysis</w:t>
      </w:r>
      <w:r w:rsidR="00CF2CE7">
        <w:t xml:space="preserve"> columns</w:t>
      </w:r>
      <w:r w:rsidR="00134D8B">
        <w:t>, right-</w:t>
      </w:r>
      <w:r w:rsidR="00CF2CE7" w:rsidRPr="00CF2CE7">
        <w:t>click on the desired column.</w:t>
      </w:r>
      <w:r w:rsidR="00CF2CE7">
        <w:t xml:space="preserve"> You can change the</w:t>
      </w:r>
      <w:r w:rsidR="008A7E00">
        <w:t xml:space="preserve"> type of the analysis via </w:t>
      </w:r>
      <w:r w:rsidR="008A7E00" w:rsidRPr="008A7E00">
        <w:rPr>
          <w:rStyle w:val="RefsZchn"/>
        </w:rPr>
        <w:t>“Edit analysis”</w:t>
      </w:r>
      <w:r w:rsidR="008A7E00">
        <w:t>:</w:t>
      </w:r>
    </w:p>
    <w:p w14:paraId="7165F845" w14:textId="3B5C84CE" w:rsidR="008A7E00" w:rsidRDefault="008A7E00" w:rsidP="008A7E00">
      <w:pPr>
        <w:pStyle w:val="GraphikFormat"/>
      </w:pPr>
      <w:r w:rsidRPr="00B43811">
        <w:rPr>
          <w:noProof/>
          <w:lang w:eastAsia="de-DE"/>
        </w:rPr>
        <mc:AlternateContent>
          <mc:Choice Requires="wps">
            <w:drawing>
              <wp:anchor distT="0" distB="0" distL="114300" distR="114300" simplePos="0" relativeHeight="251951104" behindDoc="0" locked="0" layoutInCell="1" allowOverlap="1" wp14:anchorId="675FAEFF" wp14:editId="2ED4F162">
                <wp:simplePos x="0" y="0"/>
                <wp:positionH relativeFrom="column">
                  <wp:posOffset>4577979</wp:posOffset>
                </wp:positionH>
                <wp:positionV relativeFrom="paragraph">
                  <wp:posOffset>305411</wp:posOffset>
                </wp:positionV>
                <wp:extent cx="772064" cy="569343"/>
                <wp:effectExtent l="0" t="0" r="28575" b="21590"/>
                <wp:wrapNone/>
                <wp:docPr id="6" name="Rechteck 6"/>
                <wp:cNvGraphicFramePr/>
                <a:graphic xmlns:a="http://schemas.openxmlformats.org/drawingml/2006/main">
                  <a:graphicData uri="http://schemas.microsoft.com/office/word/2010/wordprocessingShape">
                    <wps:wsp>
                      <wps:cNvSpPr/>
                      <wps:spPr>
                        <a:xfrm>
                          <a:off x="0" y="0"/>
                          <a:ext cx="772064" cy="569343"/>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211F8" id="Rechteck 6" o:spid="_x0000_s1026" style="position:absolute;margin-left:360.45pt;margin-top:24.05pt;width:60.8pt;height:44.8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" filled="f" strokecolor="red" strokeweight="1.5pt"/>
            </w:pict>
          </mc:Fallback>
        </mc:AlternateContent>
      </w:r>
      <w:r>
        <w:rPr>
          <w:noProof/>
          <w:lang w:eastAsia="de-DE"/>
        </w:rPr>
        <w:drawing>
          <wp:inline distT="0" distB="0" distL="0" distR="0" wp14:anchorId="4C4DC10A" wp14:editId="372D9F4F">
            <wp:extent cx="6055308" cy="871268"/>
            <wp:effectExtent l="0" t="0" r="3175" b="508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3959" t="6961" r="16213" b="79118"/>
                    <a:stretch/>
                  </pic:blipFill>
                  <pic:spPr bwMode="auto">
                    <a:xfrm>
                      <a:off x="0" y="0"/>
                      <a:ext cx="6052079" cy="870803"/>
                    </a:xfrm>
                    <a:prstGeom prst="rect">
                      <a:avLst/>
                    </a:prstGeom>
                    <a:ln>
                      <a:noFill/>
                    </a:ln>
                    <a:extLst>
                      <a:ext uri="{53640926-AAD7-44D8-BBD7-CCE9431645EC}">
                        <a14:shadowObscured xmlns:a14="http://schemas.microsoft.com/office/drawing/2010/main"/>
                      </a:ext>
                    </a:extLst>
                  </pic:spPr>
                </pic:pic>
              </a:graphicData>
            </a:graphic>
          </wp:inline>
        </w:drawing>
      </w:r>
    </w:p>
    <w:p w14:paraId="30E2D44C" w14:textId="1C4F67C1" w:rsidR="00CF2CE7" w:rsidRDefault="00CF2CE7" w:rsidP="00B84AED">
      <w:pPr>
        <w:pStyle w:val="Standard-BlockCharCharChar"/>
      </w:pPr>
      <w:r>
        <w:t xml:space="preserve">If you click on </w:t>
      </w:r>
      <w:r w:rsidR="008A7E00" w:rsidRPr="008A7E00">
        <w:rPr>
          <w:rStyle w:val="RefsZchn"/>
        </w:rPr>
        <w:t>“C</w:t>
      </w:r>
      <w:r w:rsidRPr="008A7E00">
        <w:rPr>
          <w:rStyle w:val="RefsZchn"/>
        </w:rPr>
        <w:t xml:space="preserve">alculate </w:t>
      </w:r>
      <w:r w:rsidR="009C7B59" w:rsidRPr="008A7E00">
        <w:rPr>
          <w:rStyle w:val="RefsZchn"/>
        </w:rPr>
        <w:t>analysis</w:t>
      </w:r>
      <w:r w:rsidR="008A7E00" w:rsidRPr="008A7E00">
        <w:rPr>
          <w:rStyle w:val="RefsZchn"/>
        </w:rPr>
        <w:t>”</w:t>
      </w:r>
      <w:r w:rsidR="009C7B59">
        <w:t>, the following window opens:</w:t>
      </w:r>
    </w:p>
    <w:p w14:paraId="7FB06037" w14:textId="3F22B7F5" w:rsidR="00CF2CE7" w:rsidRDefault="009C7B59" w:rsidP="008A7E00">
      <w:pPr>
        <w:pStyle w:val="GraphikFormat"/>
        <w:rPr>
          <w:lang w:val="en-GB"/>
        </w:rPr>
      </w:pPr>
      <w:r w:rsidRPr="009C7B59">
        <w:rPr>
          <w:noProof/>
          <w:lang w:eastAsia="de-DE"/>
        </w:rPr>
        <w:drawing>
          <wp:inline distT="0" distB="0" distL="0" distR="0" wp14:anchorId="31F80C85" wp14:editId="0F158457">
            <wp:extent cx="4653091" cy="802257"/>
            <wp:effectExtent l="0" t="0" r="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64149" cy="804164"/>
                    </a:xfrm>
                    <a:prstGeom prst="rect">
                      <a:avLst/>
                    </a:prstGeom>
                  </pic:spPr>
                </pic:pic>
              </a:graphicData>
            </a:graphic>
          </wp:inline>
        </w:drawing>
      </w:r>
    </w:p>
    <w:p w14:paraId="010DE22C" w14:textId="2631C2C5" w:rsidR="00FF05D1" w:rsidRDefault="009C7B59" w:rsidP="00B84AED">
      <w:pPr>
        <w:pStyle w:val="Standard-BlockCharCharChar"/>
        <w:sectPr w:rsidR="00FF05D1" w:rsidSect="00B84AED">
          <w:headerReference w:type="default" r:id="rId81"/>
          <w:pgSz w:w="11906" w:h="16838"/>
          <w:pgMar w:top="1417" w:right="1134" w:bottom="1134" w:left="1417" w:header="708" w:footer="708" w:gutter="0"/>
          <w:cols w:space="708"/>
          <w:docGrid w:linePitch="360"/>
        </w:sectPr>
      </w:pPr>
      <w:r>
        <w:lastRenderedPageBreak/>
        <w:t xml:space="preserve">You can use this function to calculate the age of a speaker at the time of a recording, for example. </w:t>
      </w:r>
    </w:p>
    <w:p w14:paraId="4F409889" w14:textId="0FDEA9C5" w:rsidR="00CF37A4" w:rsidRPr="004D26F7" w:rsidRDefault="00CF37A4" w:rsidP="00BE4181">
      <w:pPr>
        <w:pStyle w:val="berschrift1"/>
        <w:spacing w:before="0"/>
        <w:rPr>
          <w:lang w:val="en-US" w:eastAsia="en-US"/>
        </w:rPr>
      </w:pPr>
      <w:bookmarkStart w:id="35" w:name="_6._FILTERING_SEARCH"/>
      <w:bookmarkStart w:id="36" w:name="_Toc473127122"/>
      <w:bookmarkEnd w:id="35"/>
      <w:r w:rsidRPr="004D26F7">
        <w:rPr>
          <w:lang w:val="en-US" w:eastAsia="en-US"/>
        </w:rPr>
        <w:lastRenderedPageBreak/>
        <w:t>ADD</w:t>
      </w:r>
      <w:r w:rsidR="005E0CA4" w:rsidRPr="004D26F7">
        <w:rPr>
          <w:lang w:val="en-US" w:eastAsia="en-US"/>
        </w:rPr>
        <w:t>ING</w:t>
      </w:r>
      <w:r w:rsidRPr="004D26F7">
        <w:rPr>
          <w:lang w:val="en-US" w:eastAsia="en-US"/>
        </w:rPr>
        <w:t xml:space="preserve"> ANNOTATION COLUMNS</w:t>
      </w:r>
      <w:bookmarkEnd w:id="36"/>
    </w:p>
    <w:p w14:paraId="253FFC88" w14:textId="5E86B027" w:rsidR="006E7990" w:rsidRDefault="006E7990" w:rsidP="00B84AED">
      <w:pPr>
        <w:pStyle w:val="Standard-BlockCharCharChar"/>
      </w:pPr>
      <w:r>
        <w:t>Another</w:t>
      </w:r>
      <w:r w:rsidR="00F134ED">
        <w:t xml:space="preserve"> possibility to add </w:t>
      </w:r>
      <w:r>
        <w:t xml:space="preserve">more information </w:t>
      </w:r>
      <w:r w:rsidR="00F134ED">
        <w:t>to your</w:t>
      </w:r>
      <w:r>
        <w:t xml:space="preserve"> </w:t>
      </w:r>
      <w:r w:rsidR="00F134ED">
        <w:t xml:space="preserve">search </w:t>
      </w:r>
      <w:r>
        <w:t xml:space="preserve">results is </w:t>
      </w:r>
      <w:r w:rsidR="005E0CA4">
        <w:t>to add annotations</w:t>
      </w:r>
      <w:r w:rsidR="00B33B18">
        <w:t xml:space="preserve"> that were made in the corpus. </w:t>
      </w:r>
      <w:r w:rsidR="0053682D">
        <w:t xml:space="preserve">To do so, open </w:t>
      </w:r>
      <w:r w:rsidR="005E0CA4">
        <w:t>the</w:t>
      </w:r>
      <w:r w:rsidR="0053682D">
        <w:t xml:space="preserve"> menu</w:t>
      </w:r>
      <w:r w:rsidR="005E0CA4">
        <w:t xml:space="preserve"> </w:t>
      </w:r>
      <w:r w:rsidR="005E0CA4" w:rsidRPr="00B84AED">
        <w:rPr>
          <w:rStyle w:val="Menufunction"/>
        </w:rPr>
        <w:t>Columns</w:t>
      </w:r>
      <w:r w:rsidR="005E0CA4">
        <w:t xml:space="preserve"> and choose </w:t>
      </w:r>
      <w:r w:rsidR="005E0CA4" w:rsidRPr="00B84AED">
        <w:rPr>
          <w:rStyle w:val="Menufunction"/>
        </w:rPr>
        <w:t>Add annotation…</w:t>
      </w:r>
      <w:r w:rsidR="005E0CA4">
        <w:t>.</w:t>
      </w:r>
    </w:p>
    <w:p w14:paraId="0E274D92" w14:textId="085AB748" w:rsidR="005E0CA4" w:rsidRDefault="0053682D" w:rsidP="00B84AED">
      <w:pPr>
        <w:pStyle w:val="Standard-BlockCharCharChar"/>
      </w:pPr>
      <w:r>
        <w:t xml:space="preserve">In the </w:t>
      </w:r>
      <w:r w:rsidRPr="0053682D">
        <w:rPr>
          <w:rStyle w:val="RefsZchn"/>
        </w:rPr>
        <w:t>“</w:t>
      </w:r>
      <w:r w:rsidR="005E0CA4" w:rsidRPr="0053682D">
        <w:rPr>
          <w:rStyle w:val="RefsZchn"/>
        </w:rPr>
        <w:t>Annotation category</w:t>
      </w:r>
      <w:r>
        <w:rPr>
          <w:rStyle w:val="RefsZchn"/>
        </w:rPr>
        <w:t>”</w:t>
      </w:r>
      <w:r w:rsidR="005E0CA4">
        <w:t xml:space="preserve"> drop-down menu</w:t>
      </w:r>
      <w:r w:rsidR="00E77348">
        <w:t>,</w:t>
      </w:r>
      <w:r w:rsidR="005E0CA4">
        <w:t xml:space="preserve"> every annotation tier </w:t>
      </w:r>
      <w:r w:rsidR="00E77348">
        <w:t>(</w:t>
      </w:r>
      <w:r w:rsidR="005E0CA4">
        <w:t>that exits in the corpus</w:t>
      </w:r>
      <w:r w:rsidR="00E77348">
        <w:t>) will be listed</w:t>
      </w:r>
      <w:r w:rsidR="005E0CA4">
        <w:t xml:space="preserve">. </w:t>
      </w:r>
      <w:r w:rsidR="009C4701">
        <w:t xml:space="preserve">Choose the desired </w:t>
      </w:r>
      <w:r w:rsidR="00E77348" w:rsidRPr="00E77348">
        <w:rPr>
          <w:rStyle w:val="RefsZchn"/>
        </w:rPr>
        <w:t xml:space="preserve">“Annotation </w:t>
      </w:r>
      <w:r w:rsidR="009C4701" w:rsidRPr="00E77348">
        <w:rPr>
          <w:rStyle w:val="RefsZchn"/>
        </w:rPr>
        <w:t>category</w:t>
      </w:r>
      <w:r w:rsidR="00E77348" w:rsidRPr="00E77348">
        <w:rPr>
          <w:rStyle w:val="RefsZchn"/>
        </w:rPr>
        <w:t>”</w:t>
      </w:r>
      <w:r w:rsidR="009C4701">
        <w:t xml:space="preserve"> and select the appropriate </w:t>
      </w:r>
      <w:r w:rsidR="00E77348" w:rsidRPr="00E77348">
        <w:rPr>
          <w:rStyle w:val="RefsZchn"/>
        </w:rPr>
        <w:t>“</w:t>
      </w:r>
      <w:r w:rsidR="009C4701" w:rsidRPr="00E77348">
        <w:rPr>
          <w:rStyle w:val="RefsZchn"/>
        </w:rPr>
        <w:t>Overlap type</w:t>
      </w:r>
      <w:r w:rsidR="00E77348">
        <w:rPr>
          <w:rStyle w:val="RefsZchn"/>
        </w:rPr>
        <w:t>”</w:t>
      </w:r>
      <w:r w:rsidR="009C4701">
        <w:t xml:space="preserve">. </w:t>
      </w:r>
    </w:p>
    <w:p w14:paraId="5EC1E14A" w14:textId="64DBDD34" w:rsidR="009C4701" w:rsidRDefault="00E77348" w:rsidP="00B84AED">
      <w:pPr>
        <w:jc w:val="center"/>
        <w:rPr>
          <w:lang w:val="en-GB"/>
        </w:rPr>
      </w:pPr>
      <w:r w:rsidRPr="00B43811">
        <w:rPr>
          <w:noProof/>
        </w:rPr>
        <mc:AlternateContent>
          <mc:Choice Requires="wps">
            <w:drawing>
              <wp:anchor distT="0" distB="0" distL="114300" distR="114300" simplePos="0" relativeHeight="251953152" behindDoc="0" locked="0" layoutInCell="1" allowOverlap="1" wp14:anchorId="30C74448" wp14:editId="1720172B">
                <wp:simplePos x="0" y="0"/>
                <wp:positionH relativeFrom="column">
                  <wp:posOffset>1869284</wp:posOffset>
                </wp:positionH>
                <wp:positionV relativeFrom="paragraph">
                  <wp:posOffset>299085</wp:posOffset>
                </wp:positionV>
                <wp:extent cx="965200" cy="146050"/>
                <wp:effectExtent l="0" t="0" r="25400" b="25400"/>
                <wp:wrapNone/>
                <wp:docPr id="7" name="Rechteck 7"/>
                <wp:cNvGraphicFramePr/>
                <a:graphic xmlns:a="http://schemas.openxmlformats.org/drawingml/2006/main">
                  <a:graphicData uri="http://schemas.microsoft.com/office/word/2010/wordprocessingShape">
                    <wps:wsp>
                      <wps:cNvSpPr/>
                      <wps:spPr>
                        <a:xfrm>
                          <a:off x="0" y="0"/>
                          <a:ext cx="965200" cy="14605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A00D1FD" w14:textId="755E96E2" w:rsidR="00657E67" w:rsidRDefault="00657E67" w:rsidP="00E77348">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74448" id="Rechteck 7" o:spid="_x0000_s1044" style="position:absolute;left:0;text-align:left;margin-left:147.2pt;margin-top:23.55pt;width:76pt;height:11.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" filled="f" strokecolor="red" strokeweight="1.5pt">
                <v:textbox>
                  <w:txbxContent>
                    <w:p w14:paraId="1A00D1FD" w14:textId="755E96E2" w:rsidR="00657E67" w:rsidRDefault="00657E67" w:rsidP="00E77348">
                      <w:pPr>
                        <w:jc w:val="center"/>
                      </w:pPr>
                      <w:r>
                        <w:t>c</w:t>
                      </w:r>
                    </w:p>
                  </w:txbxContent>
                </v:textbox>
              </v:rect>
            </w:pict>
          </mc:Fallback>
        </mc:AlternateContent>
      </w:r>
      <w:r w:rsidRPr="00B43811">
        <w:rPr>
          <w:noProof/>
        </w:rPr>
        <mc:AlternateContent>
          <mc:Choice Requires="wps">
            <w:drawing>
              <wp:anchor distT="0" distB="0" distL="114300" distR="114300" simplePos="0" relativeHeight="251955200" behindDoc="0" locked="0" layoutInCell="1" allowOverlap="1" wp14:anchorId="52B3B4EF" wp14:editId="61C1EFE7">
                <wp:simplePos x="0" y="0"/>
                <wp:positionH relativeFrom="column">
                  <wp:posOffset>1867799</wp:posOffset>
                </wp:positionH>
                <wp:positionV relativeFrom="paragraph">
                  <wp:posOffset>773430</wp:posOffset>
                </wp:positionV>
                <wp:extent cx="655272" cy="181155"/>
                <wp:effectExtent l="0" t="0" r="12065" b="28575"/>
                <wp:wrapNone/>
                <wp:docPr id="8" name="Rechteck 8"/>
                <wp:cNvGraphicFramePr/>
                <a:graphic xmlns:a="http://schemas.openxmlformats.org/drawingml/2006/main">
                  <a:graphicData uri="http://schemas.microsoft.com/office/word/2010/wordprocessingShape">
                    <wps:wsp>
                      <wps:cNvSpPr/>
                      <wps:spPr>
                        <a:xfrm>
                          <a:off x="0" y="0"/>
                          <a:ext cx="655272" cy="181155"/>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D4059" id="Rechteck 8" o:spid="_x0000_s1026" style="position:absolute;margin-left:147.05pt;margin-top:60.9pt;width:51.6pt;height:14.2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" filled="f" strokecolor="red" strokeweight="1.5pt"/>
            </w:pict>
          </mc:Fallback>
        </mc:AlternateContent>
      </w:r>
      <w:r w:rsidR="009C4701" w:rsidRPr="009C4701">
        <w:rPr>
          <w:noProof/>
        </w:rPr>
        <w:drawing>
          <wp:inline distT="0" distB="0" distL="0" distR="0" wp14:anchorId="7D6B6BF4" wp14:editId="7826EEBF">
            <wp:extent cx="2486025" cy="2638425"/>
            <wp:effectExtent l="0" t="0" r="9525" b="9525"/>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486025" cy="2638425"/>
                    </a:xfrm>
                    <a:prstGeom prst="rect">
                      <a:avLst/>
                    </a:prstGeom>
                  </pic:spPr>
                </pic:pic>
              </a:graphicData>
            </a:graphic>
          </wp:inline>
        </w:drawing>
      </w:r>
    </w:p>
    <w:p w14:paraId="37F81221" w14:textId="2FED7C08" w:rsidR="00E77348" w:rsidRDefault="009C4701" w:rsidP="00B84AED">
      <w:pPr>
        <w:pStyle w:val="Standard-BlockCharCharChar"/>
      </w:pPr>
      <w:r>
        <w:t xml:space="preserve">The </w:t>
      </w:r>
      <w:r w:rsidR="00E77348" w:rsidRPr="00E77348">
        <w:rPr>
          <w:rStyle w:val="RefsZchn"/>
        </w:rPr>
        <w:t>“</w:t>
      </w:r>
      <w:r w:rsidRPr="00E77348">
        <w:rPr>
          <w:rStyle w:val="RefsZchn"/>
        </w:rPr>
        <w:t>Overlap type</w:t>
      </w:r>
      <w:r w:rsidR="00E77348" w:rsidRPr="00E77348">
        <w:rPr>
          <w:rStyle w:val="RefsZchn"/>
        </w:rPr>
        <w:t>”</w:t>
      </w:r>
      <w:r>
        <w:t xml:space="preserve"> depends of the sort of the annotation</w:t>
      </w:r>
      <w:r w:rsidR="00977927">
        <w:t xml:space="preserve"> and the sort of the search results. </w:t>
      </w:r>
      <w:r w:rsidR="00A64B96">
        <w:t>For example, i</w:t>
      </w:r>
      <w:r w:rsidR="00CC0CF6">
        <w:t xml:space="preserve">f an annotation corresponds to single words and your </w:t>
      </w:r>
      <w:r w:rsidR="00E77348">
        <w:t>s</w:t>
      </w:r>
      <w:r w:rsidR="00CC0CF6">
        <w:t xml:space="preserve">earch was </w:t>
      </w:r>
      <w:r w:rsidR="00E77348">
        <w:t xml:space="preserve">aimed at </w:t>
      </w:r>
      <w:r w:rsidR="00CC0CF6">
        <w:t>find</w:t>
      </w:r>
      <w:r w:rsidR="00E77348">
        <w:t>ing</w:t>
      </w:r>
      <w:r w:rsidR="00CC0CF6">
        <w:t xml:space="preserve"> singl</w:t>
      </w:r>
      <w:r w:rsidR="00E77348">
        <w:t xml:space="preserve">e words, you should choose </w:t>
      </w:r>
      <w:r w:rsidR="00E77348" w:rsidRPr="00E77348">
        <w:rPr>
          <w:rStyle w:val="RefsZchn"/>
        </w:rPr>
        <w:t>“Exact</w:t>
      </w:r>
      <w:r w:rsidR="00E77348">
        <w:t>”</w:t>
      </w:r>
      <w:r w:rsidR="00CC0CF6">
        <w:t xml:space="preserve"> as overlap type.</w:t>
      </w:r>
    </w:p>
    <w:p w14:paraId="13D7C2F9" w14:textId="42DC5647" w:rsidR="00E0097D" w:rsidRDefault="00CC0CF6" w:rsidP="00B84AED">
      <w:pPr>
        <w:pStyle w:val="Standard-BlockCharCharChar"/>
        <w:sectPr w:rsidR="00E0097D" w:rsidSect="0078771F">
          <w:headerReference w:type="first" r:id="rId83"/>
          <w:pgSz w:w="11906" w:h="16838"/>
          <w:pgMar w:top="1417" w:right="1134" w:bottom="1134" w:left="1417" w:header="708" w:footer="708" w:gutter="0"/>
          <w:cols w:space="708"/>
          <w:titlePg/>
          <w:docGrid w:linePitch="360"/>
        </w:sectPr>
      </w:pPr>
      <w:r>
        <w:t xml:space="preserve"> </w:t>
      </w:r>
    </w:p>
    <w:p w14:paraId="0CAA537B" w14:textId="19D532AA" w:rsidR="00FF05D1" w:rsidRPr="004D26F7" w:rsidRDefault="00FF05D1" w:rsidP="00BE4181">
      <w:pPr>
        <w:pStyle w:val="berschrift1"/>
        <w:spacing w:before="0"/>
        <w:rPr>
          <w:lang w:val="en-US" w:eastAsia="en-US"/>
        </w:rPr>
      </w:pPr>
      <w:bookmarkStart w:id="37" w:name="_Toc472975284"/>
      <w:bookmarkStart w:id="38" w:name="_Toc472976891"/>
      <w:bookmarkStart w:id="39" w:name="_Ref473125897"/>
      <w:bookmarkStart w:id="40" w:name="_Toc473127123"/>
      <w:bookmarkEnd w:id="37"/>
      <w:bookmarkEnd w:id="38"/>
      <w:r w:rsidRPr="004D26F7">
        <w:rPr>
          <w:lang w:val="en-US" w:eastAsia="en-US"/>
        </w:rPr>
        <w:lastRenderedPageBreak/>
        <w:t>FILTERING SEARCH RESULTS</w:t>
      </w:r>
      <w:bookmarkEnd w:id="39"/>
      <w:bookmarkEnd w:id="40"/>
    </w:p>
    <w:p w14:paraId="338D1A44" w14:textId="77777777" w:rsidR="00FF05D1" w:rsidRDefault="00FF05D1" w:rsidP="00B84AED">
      <w:pPr>
        <w:pStyle w:val="Standard-BlockCharCharChar"/>
      </w:pPr>
      <w:r>
        <w:t>Often, your list of search results contains some unwanted or irrelevant instances. In order to get rid of those you can have two options.</w:t>
      </w:r>
    </w:p>
    <w:p w14:paraId="47357280" w14:textId="40584EB3" w:rsidR="00FF05D1" w:rsidRDefault="00FF05D1" w:rsidP="00B84AED">
      <w:pPr>
        <w:pStyle w:val="Standard-BlockCharCharChar"/>
      </w:pPr>
      <w:r w:rsidRPr="00AB319A">
        <w:rPr>
          <w:u w:val="single"/>
        </w:rPr>
        <w:t>Option 1</w:t>
      </w:r>
      <w:r w:rsidR="00AB319A">
        <w:t xml:space="preserve">: </w:t>
      </w:r>
      <w:r>
        <w:t xml:space="preserve">is </w:t>
      </w:r>
      <w:r w:rsidR="00AB319A">
        <w:t xml:space="preserve">designed </w:t>
      </w:r>
      <w:r>
        <w:t>to manually go through the KWIC concordance and unselect the unwanted instances in the column with the check boxes.</w:t>
      </w:r>
    </w:p>
    <w:p w14:paraId="496D3ACF" w14:textId="215D4E89" w:rsidR="003868E8" w:rsidRDefault="003868E8" w:rsidP="0092481B">
      <w:pPr>
        <w:pStyle w:val="GraphikFormat"/>
        <w:rPr>
          <w:lang w:val="en-GB"/>
        </w:rPr>
      </w:pPr>
      <w:r>
        <w:rPr>
          <w:noProof/>
          <w:lang w:eastAsia="de-DE"/>
        </w:rPr>
        <mc:AlternateContent>
          <mc:Choice Requires="wps">
            <w:drawing>
              <wp:anchor distT="0" distB="0" distL="114300" distR="114300" simplePos="0" relativeHeight="251832320" behindDoc="0" locked="0" layoutInCell="1" allowOverlap="1" wp14:anchorId="663CD806" wp14:editId="1DB19DC3">
                <wp:simplePos x="0" y="0"/>
                <wp:positionH relativeFrom="column">
                  <wp:posOffset>618454</wp:posOffset>
                </wp:positionH>
                <wp:positionV relativeFrom="paragraph">
                  <wp:posOffset>472069</wp:posOffset>
                </wp:positionV>
                <wp:extent cx="1600200" cy="250166"/>
                <wp:effectExtent l="0" t="0" r="19050" b="17145"/>
                <wp:wrapNone/>
                <wp:docPr id="5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50166"/>
                        </a:xfrm>
                        <a:prstGeom prst="rect">
                          <a:avLst/>
                        </a:prstGeom>
                        <a:solidFill>
                          <a:srgbClr val="FFFFFF"/>
                        </a:solidFill>
                        <a:ln w="9525">
                          <a:solidFill>
                            <a:srgbClr val="000000"/>
                          </a:solidFill>
                          <a:miter lim="800000"/>
                          <a:headEnd/>
                          <a:tailEnd/>
                        </a:ln>
                      </wps:spPr>
                      <wps:txbx>
                        <w:txbxContent>
                          <w:p w14:paraId="4C99B308" w14:textId="77777777" w:rsidR="00657E67" w:rsidRPr="0092481B" w:rsidRDefault="00657E67" w:rsidP="0092481B">
                            <w:pPr>
                              <w:jc w:val="center"/>
                              <w:rPr>
                                <w:rFonts w:ascii="Times New Roman" w:hAnsi="Times New Roman"/>
                                <w:lang w:val="en-GB"/>
                              </w:rPr>
                            </w:pPr>
                            <w:r w:rsidRPr="0092481B">
                              <w:rPr>
                                <w:rFonts w:ascii="Times New Roman" w:hAnsi="Times New Roman"/>
                                <w:lang w:val="en-GB"/>
                              </w:rPr>
                              <w:t>Select/Unselect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CD806" id="Text Box 25" o:spid="_x0000_s1045" type="#_x0000_t202" style="position:absolute;left:0;text-align:left;margin-left:48.7pt;margin-top:37.15pt;width:126pt;height:19.7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">
                <v:textbox>
                  <w:txbxContent>
                    <w:p w14:paraId="4C99B308" w14:textId="77777777" w:rsidR="00657E67" w:rsidRPr="0092481B" w:rsidRDefault="00657E67" w:rsidP="0092481B">
                      <w:pPr>
                        <w:jc w:val="center"/>
                        <w:rPr>
                          <w:rFonts w:ascii="Times New Roman" w:hAnsi="Times New Roman"/>
                          <w:lang w:val="en-GB"/>
                        </w:rPr>
                      </w:pPr>
                      <w:r w:rsidRPr="0092481B">
                        <w:rPr>
                          <w:rFonts w:ascii="Times New Roman" w:hAnsi="Times New Roman"/>
                          <w:lang w:val="en-GB"/>
                        </w:rPr>
                        <w:t>Select/Unselect column</w:t>
                      </w:r>
                    </w:p>
                  </w:txbxContent>
                </v:textbox>
              </v:shape>
            </w:pict>
          </mc:Fallback>
        </mc:AlternateContent>
      </w:r>
      <w:r>
        <w:rPr>
          <w:noProof/>
          <w:lang w:eastAsia="de-DE"/>
        </w:rPr>
        <mc:AlternateContent>
          <mc:Choice Requires="wps">
            <w:drawing>
              <wp:anchor distT="0" distB="0" distL="114300" distR="114300" simplePos="0" relativeHeight="251442176" behindDoc="0" locked="0" layoutInCell="1" allowOverlap="1" wp14:anchorId="53D25D97" wp14:editId="525B74CF">
                <wp:simplePos x="0" y="0"/>
                <wp:positionH relativeFrom="column">
                  <wp:posOffset>390525</wp:posOffset>
                </wp:positionH>
                <wp:positionV relativeFrom="paragraph">
                  <wp:posOffset>90170</wp:posOffset>
                </wp:positionV>
                <wp:extent cx="342900" cy="457200"/>
                <wp:effectExtent l="114300" t="95885" r="28575" b="37465"/>
                <wp:wrapNone/>
                <wp:docPr id="58"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4572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BEE22D" id="Line 26" o:spid="_x0000_s1026" style="position:absolute;flip:x y;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7.1pt" to="57.75pt,4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" strokecolor="red" strokeweight="4.5pt">
                <v:stroke endarrow="block"/>
              </v:line>
            </w:pict>
          </mc:Fallback>
        </mc:AlternateContent>
      </w:r>
      <w:r w:rsidRPr="003868E8">
        <w:rPr>
          <w:noProof/>
          <w:lang w:eastAsia="de-DE"/>
        </w:rPr>
        <w:drawing>
          <wp:inline distT="0" distB="0" distL="0" distR="0" wp14:anchorId="3DF937A9" wp14:editId="038C9554">
            <wp:extent cx="5760720" cy="2785745"/>
            <wp:effectExtent l="0" t="0" r="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785745"/>
                    </a:xfrm>
                    <a:prstGeom prst="rect">
                      <a:avLst/>
                    </a:prstGeom>
                  </pic:spPr>
                </pic:pic>
              </a:graphicData>
            </a:graphic>
          </wp:inline>
        </w:drawing>
      </w:r>
    </w:p>
    <w:p w14:paraId="1D49504D" w14:textId="7FDAF789" w:rsidR="00FF05D1" w:rsidRDefault="00FF05D1" w:rsidP="00B84AED">
      <w:pPr>
        <w:pStyle w:val="Standard-BlockCharCharChar"/>
      </w:pPr>
      <w:r>
        <w:t xml:space="preserve">If you then click on the </w:t>
      </w:r>
      <w:r w:rsidR="0092481B" w:rsidRPr="0092481B">
        <w:rPr>
          <w:rStyle w:val="RefsZchn"/>
        </w:rPr>
        <w:t>“</w:t>
      </w:r>
      <w:r w:rsidRPr="0092481B">
        <w:rPr>
          <w:rStyle w:val="RefsZchn"/>
        </w:rPr>
        <w:t>trash bin</w:t>
      </w:r>
      <w:r w:rsidR="0092481B" w:rsidRPr="0092481B">
        <w:rPr>
          <w:rStyle w:val="RefsZchn"/>
        </w:rPr>
        <w:t>”</w:t>
      </w:r>
      <w:r>
        <w:t xml:space="preserve"> button on the right side of the window, all unselected search results will be removed from the concordance.</w:t>
      </w:r>
    </w:p>
    <w:p w14:paraId="5737E7D6" w14:textId="7742EDBD" w:rsidR="003868E8" w:rsidRDefault="0092481B" w:rsidP="0092481B">
      <w:pPr>
        <w:pStyle w:val="GraphikFormat"/>
        <w:rPr>
          <w:lang w:val="en-GB"/>
        </w:rPr>
      </w:pPr>
      <w:r>
        <w:rPr>
          <w:noProof/>
          <w:lang w:eastAsia="de-DE"/>
        </w:rPr>
        <mc:AlternateContent>
          <mc:Choice Requires="wps">
            <w:drawing>
              <wp:anchor distT="0" distB="0" distL="114300" distR="114300" simplePos="0" relativeHeight="251446272" behindDoc="0" locked="0" layoutInCell="1" allowOverlap="1" wp14:anchorId="72B18906" wp14:editId="774BEDAC">
                <wp:simplePos x="0" y="0"/>
                <wp:positionH relativeFrom="column">
                  <wp:posOffset>1928495</wp:posOffset>
                </wp:positionH>
                <wp:positionV relativeFrom="paragraph">
                  <wp:posOffset>825500</wp:posOffset>
                </wp:positionV>
                <wp:extent cx="685800" cy="1257300"/>
                <wp:effectExtent l="38100" t="19050" r="38100" b="57150"/>
                <wp:wrapNone/>
                <wp:docPr id="57"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0" cy="12573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0990CC" id="Line 28" o:spid="_x0000_s1026" style="position:absolute;flip:x;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1.85pt,65pt" to="205.8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" strokecolor="red" strokeweight="4.5pt">
                <v:stroke endarrow="block"/>
              </v:line>
            </w:pict>
          </mc:Fallback>
        </mc:AlternateContent>
      </w:r>
      <w:r>
        <w:rPr>
          <w:noProof/>
          <w:lang w:eastAsia="de-DE"/>
        </w:rPr>
        <mc:AlternateContent>
          <mc:Choice Requires="wps">
            <w:drawing>
              <wp:anchor distT="0" distB="0" distL="114300" distR="114300" simplePos="0" relativeHeight="251460608" behindDoc="0" locked="0" layoutInCell="1" allowOverlap="1" wp14:anchorId="53F875D1" wp14:editId="1A6A33A4">
                <wp:simplePos x="0" y="0"/>
                <wp:positionH relativeFrom="column">
                  <wp:posOffset>1374140</wp:posOffset>
                </wp:positionH>
                <wp:positionV relativeFrom="paragraph">
                  <wp:posOffset>751205</wp:posOffset>
                </wp:positionV>
                <wp:extent cx="2171700" cy="342900"/>
                <wp:effectExtent l="0" t="0" r="19050" b="19050"/>
                <wp:wrapNone/>
                <wp:docPr id="5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342900"/>
                        </a:xfrm>
                        <a:prstGeom prst="rect">
                          <a:avLst/>
                        </a:prstGeom>
                        <a:solidFill>
                          <a:srgbClr val="FFFFFF"/>
                        </a:solidFill>
                        <a:ln w="9525">
                          <a:solidFill>
                            <a:srgbClr val="000000"/>
                          </a:solidFill>
                          <a:miter lim="800000"/>
                          <a:headEnd/>
                          <a:tailEnd/>
                        </a:ln>
                      </wps:spPr>
                      <wps:txbx>
                        <w:txbxContent>
                          <w:p w14:paraId="32C8D690" w14:textId="77777777" w:rsidR="00657E67" w:rsidRPr="0092481B" w:rsidRDefault="00657E67" w:rsidP="0092481B">
                            <w:pPr>
                              <w:jc w:val="center"/>
                              <w:rPr>
                                <w:rFonts w:ascii="Times New Roman" w:hAnsi="Times New Roman"/>
                                <w:lang w:val="en-GB"/>
                              </w:rPr>
                            </w:pPr>
                            <w:r w:rsidRPr="0092481B">
                              <w:rPr>
                                <w:rFonts w:ascii="Times New Roman" w:hAnsi="Times New Roman"/>
                                <w:lang w:val="en-GB"/>
                              </w:rPr>
                              <w:t>Remove unselected search results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875D1" id="Text Box 27" o:spid="_x0000_s1046" type="#_x0000_t202" style="position:absolute;left:0;text-align:left;margin-left:108.2pt;margin-top:59.15pt;width:171pt;height:27pt;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">
                <v:textbox>
                  <w:txbxContent>
                    <w:p w14:paraId="32C8D690" w14:textId="77777777" w:rsidR="00657E67" w:rsidRPr="0092481B" w:rsidRDefault="00657E67" w:rsidP="0092481B">
                      <w:pPr>
                        <w:jc w:val="center"/>
                        <w:rPr>
                          <w:rFonts w:ascii="Times New Roman" w:hAnsi="Times New Roman"/>
                          <w:lang w:val="en-GB"/>
                        </w:rPr>
                      </w:pPr>
                      <w:r w:rsidRPr="0092481B">
                        <w:rPr>
                          <w:rFonts w:ascii="Times New Roman" w:hAnsi="Times New Roman"/>
                          <w:lang w:val="en-GB"/>
                        </w:rPr>
                        <w:t>Remove unselected search results</w:t>
                      </w:r>
                    </w:p>
                  </w:txbxContent>
                </v:textbox>
              </v:shape>
            </w:pict>
          </mc:Fallback>
        </mc:AlternateContent>
      </w:r>
      <w:r w:rsidRPr="003868E8">
        <w:rPr>
          <w:noProof/>
          <w:lang w:eastAsia="de-DE"/>
        </w:rPr>
        <w:drawing>
          <wp:anchor distT="0" distB="0" distL="114300" distR="114300" simplePos="0" relativeHeight="251956224" behindDoc="0" locked="0" layoutInCell="1" allowOverlap="1" wp14:anchorId="59DF6122" wp14:editId="7B26CBED">
            <wp:simplePos x="0" y="0"/>
            <wp:positionH relativeFrom="column">
              <wp:posOffset>2753360</wp:posOffset>
            </wp:positionH>
            <wp:positionV relativeFrom="paragraph">
              <wp:posOffset>2900680</wp:posOffset>
            </wp:positionV>
            <wp:extent cx="3152775" cy="1012825"/>
            <wp:effectExtent l="0" t="0" r="9525" b="0"/>
            <wp:wrapSquare wrapText="bothSides"/>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152775" cy="1012825"/>
                    </a:xfrm>
                    <a:prstGeom prst="rect">
                      <a:avLst/>
                    </a:prstGeom>
                  </pic:spPr>
                </pic:pic>
              </a:graphicData>
            </a:graphic>
            <wp14:sizeRelH relativeFrom="page">
              <wp14:pctWidth>0</wp14:pctWidth>
            </wp14:sizeRelH>
            <wp14:sizeRelV relativeFrom="page">
              <wp14:pctHeight>0</wp14:pctHeight>
            </wp14:sizeRelV>
          </wp:anchor>
        </w:drawing>
      </w:r>
      <w:r w:rsidR="003868E8" w:rsidRPr="003E2CD0">
        <w:rPr>
          <w:noProof/>
          <w:lang w:eastAsia="de-DE"/>
        </w:rPr>
        <w:drawing>
          <wp:inline distT="0" distB="0" distL="0" distR="0" wp14:anchorId="3F473DFB" wp14:editId="4AE2F2A0">
            <wp:extent cx="1485900" cy="3190875"/>
            <wp:effectExtent l="0" t="0" r="0" b="9525"/>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85900" cy="3190875"/>
                    </a:xfrm>
                    <a:prstGeom prst="rect">
                      <a:avLst/>
                    </a:prstGeom>
                  </pic:spPr>
                </pic:pic>
              </a:graphicData>
            </a:graphic>
          </wp:inline>
        </w:drawing>
      </w:r>
    </w:p>
    <w:p w14:paraId="2875F631" w14:textId="494B87E6" w:rsidR="0092481B" w:rsidRDefault="0092481B" w:rsidP="0092481B">
      <w:pPr>
        <w:pStyle w:val="Standard-BlockCharCharChar"/>
        <w:rPr>
          <w:lang w:val="en-GB"/>
        </w:rPr>
      </w:pPr>
      <w:r>
        <w:rPr>
          <w:lang w:val="en-GB"/>
        </w:rPr>
        <w:t xml:space="preserve">You will be asked for conformation, click </w:t>
      </w:r>
      <w:r w:rsidRPr="0092481B">
        <w:rPr>
          <w:rStyle w:val="ButtonsZchn"/>
        </w:rPr>
        <w:t>OK</w:t>
      </w:r>
      <w:r>
        <w:rPr>
          <w:lang w:val="en-GB"/>
        </w:rPr>
        <w:t xml:space="preserve">. </w:t>
      </w:r>
    </w:p>
    <w:p w14:paraId="50727E2E" w14:textId="347D425A" w:rsidR="0092481B" w:rsidRDefault="0092481B" w:rsidP="0092481B">
      <w:pPr>
        <w:pStyle w:val="GraphikFormat"/>
        <w:rPr>
          <w:lang w:val="en-GB"/>
        </w:rPr>
      </w:pPr>
    </w:p>
    <w:p w14:paraId="69D8FCEE" w14:textId="5C47B60E" w:rsidR="00FF05D1" w:rsidRDefault="0092481B" w:rsidP="00B84AED">
      <w:pPr>
        <w:pStyle w:val="Standard-BlockCharCharChar"/>
      </w:pPr>
      <w:r w:rsidRPr="0092481B">
        <w:rPr>
          <w:u w:val="single"/>
        </w:rPr>
        <w:lastRenderedPageBreak/>
        <w:t>Option 2</w:t>
      </w:r>
      <w:r>
        <w:t xml:space="preserve">: Herewith, you can </w:t>
      </w:r>
      <w:r w:rsidR="00FF05D1">
        <w:t>automatically filter your concordance according to certain criteria.</w:t>
      </w:r>
      <w:r w:rsidR="003E2935">
        <w:t xml:space="preserve"> Click on the </w:t>
      </w:r>
      <w:r w:rsidR="00573266" w:rsidRPr="00573266">
        <w:rPr>
          <w:rStyle w:val="RefsZchn"/>
        </w:rPr>
        <w:t>“</w:t>
      </w:r>
      <w:r w:rsidR="003E2935" w:rsidRPr="00573266">
        <w:rPr>
          <w:rStyle w:val="RefsZchn"/>
        </w:rPr>
        <w:t>Filter</w:t>
      </w:r>
      <w:r w:rsidR="00573266" w:rsidRPr="00573266">
        <w:rPr>
          <w:rStyle w:val="RefsZchn"/>
        </w:rPr>
        <w:t>”</w:t>
      </w:r>
      <w:r w:rsidR="003E2935">
        <w:t xml:space="preserve"> button to the right of the search button.</w:t>
      </w:r>
    </w:p>
    <w:p w14:paraId="39C66577" w14:textId="0C25DFCB" w:rsidR="003E2935" w:rsidRDefault="00573266" w:rsidP="00573266">
      <w:pPr>
        <w:pStyle w:val="GraphikFormat"/>
        <w:rPr>
          <w:lang w:val="en-GB"/>
        </w:rPr>
      </w:pPr>
      <w:r>
        <w:rPr>
          <w:noProof/>
          <w:lang w:eastAsia="de-DE"/>
        </w:rPr>
        <mc:AlternateContent>
          <mc:Choice Requires="wps">
            <w:drawing>
              <wp:anchor distT="0" distB="0" distL="114300" distR="114300" simplePos="0" relativeHeight="251478016" behindDoc="0" locked="0" layoutInCell="1" allowOverlap="1" wp14:anchorId="1FA26992" wp14:editId="08442501">
                <wp:simplePos x="0" y="0"/>
                <wp:positionH relativeFrom="column">
                  <wp:posOffset>3706256</wp:posOffset>
                </wp:positionH>
                <wp:positionV relativeFrom="paragraph">
                  <wp:posOffset>1452245</wp:posOffset>
                </wp:positionV>
                <wp:extent cx="1257300" cy="258445"/>
                <wp:effectExtent l="0" t="0" r="19050" b="27305"/>
                <wp:wrapNone/>
                <wp:docPr id="5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58445"/>
                        </a:xfrm>
                        <a:prstGeom prst="rect">
                          <a:avLst/>
                        </a:prstGeom>
                        <a:solidFill>
                          <a:srgbClr val="FFFFFF"/>
                        </a:solidFill>
                        <a:ln w="9525">
                          <a:solidFill>
                            <a:srgbClr val="000000"/>
                          </a:solidFill>
                          <a:miter lim="800000"/>
                          <a:headEnd/>
                          <a:tailEnd/>
                        </a:ln>
                      </wps:spPr>
                      <wps:txbx>
                        <w:txbxContent>
                          <w:p w14:paraId="638AFAD8" w14:textId="77777777" w:rsidR="00657E67" w:rsidRPr="00573266" w:rsidRDefault="00657E67" w:rsidP="00573266">
                            <w:pPr>
                              <w:jc w:val="center"/>
                              <w:rPr>
                                <w:rFonts w:ascii="Times New Roman" w:hAnsi="Times New Roman"/>
                                <w:lang w:val="en-GB"/>
                              </w:rPr>
                            </w:pPr>
                            <w:r w:rsidRPr="00573266">
                              <w:rPr>
                                <w:rFonts w:ascii="Times New Roman" w:hAnsi="Times New Roman"/>
                                <w:lang w:val="en-GB"/>
                              </w:rPr>
                              <w:t>Filter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A26992" id="Text Box 30" o:spid="_x0000_s1047" type="#_x0000_t202" style="position:absolute;left:0;text-align:left;margin-left:291.85pt;margin-top:114.35pt;width:99pt;height:20.3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">
                <v:textbox>
                  <w:txbxContent>
                    <w:p w14:paraId="638AFAD8" w14:textId="77777777" w:rsidR="00657E67" w:rsidRPr="00573266" w:rsidRDefault="00657E67" w:rsidP="00573266">
                      <w:pPr>
                        <w:jc w:val="center"/>
                        <w:rPr>
                          <w:rFonts w:ascii="Times New Roman" w:hAnsi="Times New Roman"/>
                          <w:lang w:val="en-GB"/>
                        </w:rPr>
                      </w:pPr>
                      <w:r w:rsidRPr="00573266">
                        <w:rPr>
                          <w:rFonts w:ascii="Times New Roman" w:hAnsi="Times New Roman"/>
                          <w:lang w:val="en-GB"/>
                        </w:rPr>
                        <w:t>Filter button</w:t>
                      </w:r>
                    </w:p>
                  </w:txbxContent>
                </v:textbox>
              </v:shape>
            </w:pict>
          </mc:Fallback>
        </mc:AlternateContent>
      </w:r>
      <w:r>
        <w:rPr>
          <w:noProof/>
          <w:lang w:eastAsia="de-DE"/>
        </w:rPr>
        <mc:AlternateContent>
          <mc:Choice Requires="wps">
            <w:drawing>
              <wp:anchor distT="0" distB="0" distL="114300" distR="114300" simplePos="0" relativeHeight="251473920" behindDoc="0" locked="0" layoutInCell="1" allowOverlap="1" wp14:anchorId="2E80C551" wp14:editId="24071CFB">
                <wp:simplePos x="0" y="0"/>
                <wp:positionH relativeFrom="column">
                  <wp:posOffset>3583940</wp:posOffset>
                </wp:positionH>
                <wp:positionV relativeFrom="paragraph">
                  <wp:posOffset>501015</wp:posOffset>
                </wp:positionV>
                <wp:extent cx="762000" cy="1114425"/>
                <wp:effectExtent l="38100" t="38100" r="38100" b="28575"/>
                <wp:wrapNone/>
                <wp:docPr id="5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62000" cy="1114425"/>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C72D85" id="Line 29" o:spid="_x0000_s1026" style="position:absolute;flip:x y;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2.2pt,39.45pt" to="342.2pt,1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" strokecolor="red" strokeweight="4.5pt">
                <v:stroke endarrow="block"/>
              </v:line>
            </w:pict>
          </mc:Fallback>
        </mc:AlternateContent>
      </w:r>
      <w:r w:rsidR="003868E8" w:rsidRPr="003E2CD0">
        <w:rPr>
          <w:noProof/>
          <w:lang w:eastAsia="de-DE"/>
        </w:rPr>
        <w:drawing>
          <wp:inline distT="0" distB="0" distL="0" distR="0" wp14:anchorId="0D33E671" wp14:editId="04AD2B30">
            <wp:extent cx="1485900" cy="3190875"/>
            <wp:effectExtent l="0" t="0" r="0" b="9525"/>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85900" cy="3190875"/>
                    </a:xfrm>
                    <a:prstGeom prst="rect">
                      <a:avLst/>
                    </a:prstGeom>
                  </pic:spPr>
                </pic:pic>
              </a:graphicData>
            </a:graphic>
          </wp:inline>
        </w:drawing>
      </w:r>
      <w:r w:rsidR="000855AB" w:rsidRPr="000855AB">
        <w:rPr>
          <w:lang w:val="en-GB"/>
        </w:rPr>
        <w:t xml:space="preserve"> </w:t>
      </w:r>
    </w:p>
    <w:p w14:paraId="351AB1FA" w14:textId="77777777" w:rsidR="00FF05D1" w:rsidRDefault="003E2935" w:rsidP="00B84AED">
      <w:pPr>
        <w:pStyle w:val="Standard-BlockCharCharChar"/>
      </w:pPr>
      <w:r>
        <w:t>This will open the following dialog:</w:t>
      </w:r>
    </w:p>
    <w:p w14:paraId="700E7AAB" w14:textId="0C5E8478" w:rsidR="0077683C" w:rsidRDefault="0077683C" w:rsidP="00573266">
      <w:pPr>
        <w:pStyle w:val="GraphikFormat"/>
        <w:rPr>
          <w:lang w:val="en-GB"/>
        </w:rPr>
      </w:pPr>
      <w:r w:rsidRPr="0077683C">
        <w:rPr>
          <w:noProof/>
          <w:lang w:eastAsia="de-DE"/>
        </w:rPr>
        <w:drawing>
          <wp:inline distT="0" distB="0" distL="0" distR="0" wp14:anchorId="3706F31D" wp14:editId="249F54FE">
            <wp:extent cx="4183812" cy="1243382"/>
            <wp:effectExtent l="0" t="0" r="7620" b="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06171" cy="1250027"/>
                    </a:xfrm>
                    <a:prstGeom prst="rect">
                      <a:avLst/>
                    </a:prstGeom>
                  </pic:spPr>
                </pic:pic>
              </a:graphicData>
            </a:graphic>
          </wp:inline>
        </w:drawing>
      </w:r>
    </w:p>
    <w:p w14:paraId="4153F77A" w14:textId="779FDD00" w:rsidR="000855AB" w:rsidRDefault="003E2935" w:rsidP="00B84AED">
      <w:pPr>
        <w:pStyle w:val="Standard-BlockCharCharChar"/>
      </w:pPr>
      <w:r>
        <w:t xml:space="preserve">Under </w:t>
      </w:r>
      <w:r w:rsidR="00573266" w:rsidRPr="00573266">
        <w:rPr>
          <w:rStyle w:val="RefsZchn"/>
        </w:rPr>
        <w:t>“</w:t>
      </w:r>
      <w:r w:rsidRPr="00573266">
        <w:rPr>
          <w:rStyle w:val="RefsZchn"/>
        </w:rPr>
        <w:t>Column</w:t>
      </w:r>
      <w:r w:rsidR="00573266" w:rsidRPr="00573266">
        <w:rPr>
          <w:rStyle w:val="RefsZchn"/>
        </w:rPr>
        <w:t>:”</w:t>
      </w:r>
      <w:r>
        <w:t xml:space="preserve">, you can specify the column in the concordance according to which you want to filter. </w:t>
      </w:r>
      <w:r w:rsidR="00573266">
        <w:t xml:space="preserve">Whenever you click </w:t>
      </w:r>
      <w:r w:rsidRPr="00573266">
        <w:rPr>
          <w:rStyle w:val="ButtonsZchn"/>
        </w:rPr>
        <w:t>Filter</w:t>
      </w:r>
      <w:r w:rsidR="00573266" w:rsidRPr="00573266">
        <w:rPr>
          <w:rStyle w:val="ButtonsZchn"/>
        </w:rPr>
        <w:t>:</w:t>
      </w:r>
      <w:r>
        <w:t>, you can specify a filter in the form of</w:t>
      </w:r>
      <w:r w:rsidR="00573266">
        <w:t xml:space="preserve"> a regular expression (see Section </w:t>
      </w:r>
      <w:r w:rsidR="00573266" w:rsidRPr="00573266">
        <w:rPr>
          <w:rStyle w:val="QuerverweiseZchn"/>
        </w:rPr>
        <w:fldChar w:fldCharType="begin"/>
      </w:r>
      <w:r w:rsidR="00573266" w:rsidRPr="00573266">
        <w:rPr>
          <w:rStyle w:val="QuerverweiseZchn"/>
        </w:rPr>
        <w:instrText xml:space="preserve"> REF _Ref473123865 \h </w:instrText>
      </w:r>
      <w:r w:rsidR="00573266">
        <w:rPr>
          <w:rStyle w:val="QuerverweiseZchn"/>
        </w:rPr>
        <w:instrText xml:space="preserve"> \* MERGEFORMAT </w:instrText>
      </w:r>
      <w:r w:rsidR="00573266" w:rsidRPr="00573266">
        <w:rPr>
          <w:rStyle w:val="QuerverweiseZchn"/>
        </w:rPr>
      </w:r>
      <w:r w:rsidR="00573266" w:rsidRPr="00573266">
        <w:rPr>
          <w:rStyle w:val="QuerverweiseZchn"/>
        </w:rPr>
        <w:fldChar w:fldCharType="separate"/>
      </w:r>
      <w:r w:rsidR="00D64849" w:rsidRPr="00D64849">
        <w:rPr>
          <w:rStyle w:val="QuerverweiseZchn"/>
        </w:rPr>
        <w:t>Regular Expressions</w:t>
      </w:r>
      <w:r w:rsidR="00573266" w:rsidRPr="00573266">
        <w:rPr>
          <w:rStyle w:val="QuerverweiseZchn"/>
        </w:rPr>
        <w:fldChar w:fldCharType="end"/>
      </w:r>
      <w:r w:rsidR="00573266">
        <w:t>). The example in the above screen</w:t>
      </w:r>
      <w:r>
        <w:t xml:space="preserve">shot shows a filter that will go through the </w:t>
      </w:r>
      <w:r w:rsidR="00573266" w:rsidRPr="00573266">
        <w:rPr>
          <w:rStyle w:val="RefsZchn"/>
        </w:rPr>
        <w:t>“</w:t>
      </w:r>
      <w:r w:rsidRPr="00573266">
        <w:rPr>
          <w:rStyle w:val="RefsZchn"/>
        </w:rPr>
        <w:t>Speaker</w:t>
      </w:r>
      <w:r w:rsidR="00573266" w:rsidRPr="00573266">
        <w:rPr>
          <w:rStyle w:val="RefsZchn"/>
        </w:rPr>
        <w:t>”</w:t>
      </w:r>
      <w:r>
        <w:t xml:space="preserve"> column of the concordance and select all search results in which the value in that column matches the regular expression</w:t>
      </w:r>
      <w:r w:rsidR="004F73CE">
        <w:t>...</w:t>
      </w:r>
      <w:r>
        <w:t xml:space="preserve"> </w:t>
      </w:r>
    </w:p>
    <w:p w14:paraId="261ADB0B" w14:textId="77777777" w:rsidR="000855AB" w:rsidRPr="00573266" w:rsidRDefault="003E2935" w:rsidP="000855AB">
      <w:pPr>
        <w:jc w:val="center"/>
        <w:rPr>
          <w:rFonts w:ascii="Courier New" w:hAnsi="Courier New" w:cs="Courier New"/>
          <w:b/>
          <w:lang w:val="en-GB"/>
        </w:rPr>
      </w:pPr>
      <w:r w:rsidRPr="00573266">
        <w:rPr>
          <w:rFonts w:ascii="Courier New" w:hAnsi="Courier New" w:cs="Courier New"/>
          <w:b/>
          <w:lang w:val="en-GB"/>
        </w:rPr>
        <w:t>HB|ELK|PMC</w:t>
      </w:r>
    </w:p>
    <w:p w14:paraId="35A08C80" w14:textId="59157174" w:rsidR="003E2935" w:rsidRDefault="004F73CE" w:rsidP="00B84AED">
      <w:pPr>
        <w:pStyle w:val="Standard-BlockCharCharChar"/>
      </w:pPr>
      <w:r>
        <w:t>...</w:t>
      </w:r>
      <w:r w:rsidR="003E2935">
        <w:t>and unselect all search results which do not match the expression. In order to</w:t>
      </w:r>
      <w:r w:rsidR="00573266">
        <w:t xml:space="preserve"> switch</w:t>
      </w:r>
      <w:r w:rsidR="003E2935">
        <w:t xml:space="preserve"> the roles of selected and unselected search results, tick the box </w:t>
      </w:r>
      <w:r w:rsidR="00573266" w:rsidRPr="00573266">
        <w:rPr>
          <w:rStyle w:val="RefsZchn"/>
        </w:rPr>
        <w:t>“</w:t>
      </w:r>
      <w:r w:rsidR="003E2935" w:rsidRPr="00573266">
        <w:rPr>
          <w:rStyle w:val="RefsZchn"/>
        </w:rPr>
        <w:t>Invert filter</w:t>
      </w:r>
      <w:r w:rsidR="00573266" w:rsidRPr="00573266">
        <w:rPr>
          <w:rStyle w:val="RefsZchn"/>
        </w:rPr>
        <w:t>”</w:t>
      </w:r>
      <w:r w:rsidR="003E2935" w:rsidRPr="00573266">
        <w:t>.</w:t>
      </w:r>
    </w:p>
    <w:p w14:paraId="6B3ACE28" w14:textId="77777777" w:rsidR="003E2935" w:rsidRDefault="003E2935" w:rsidP="00B84AED">
      <w:pPr>
        <w:pStyle w:val="Standard-BlockCharCharChar"/>
      </w:pPr>
      <w:r>
        <w:t xml:space="preserve">Clicking on </w:t>
      </w:r>
      <w:r w:rsidRPr="00573266">
        <w:rPr>
          <w:rStyle w:val="ButtonsZchn"/>
        </w:rPr>
        <w:t>OK</w:t>
      </w:r>
      <w:r>
        <w:t xml:space="preserve"> will give you a KWIC concordance in which the selection check boxes are ticked according to your filter. You can then throw away unselected search results as described above.</w:t>
      </w:r>
    </w:p>
    <w:p w14:paraId="1024A0B3" w14:textId="13888527" w:rsidR="004D0599" w:rsidRDefault="004D0599" w:rsidP="00B84AED">
      <w:pPr>
        <w:pStyle w:val="Standard-BlockCharCharChar"/>
      </w:pPr>
      <w:r>
        <w:lastRenderedPageBreak/>
        <w:t>A useful he</w:t>
      </w:r>
      <w:r w:rsidR="00573266">
        <w:t>lp for many filtering tasks is the</w:t>
      </w:r>
      <w:r>
        <w:t xml:space="preserve"> token list, i.e. a list containing all distinct forms from a column. If you click on the </w:t>
      </w:r>
      <w:r w:rsidRPr="00573266">
        <w:rPr>
          <w:rStyle w:val="ButtonsZchn"/>
        </w:rPr>
        <w:t>Filter:</w:t>
      </w:r>
      <w:r>
        <w:t xml:space="preserve"> button such a list will be displayed for the currently selected columns (this will not work for the left and right context columns, though).</w:t>
      </w:r>
    </w:p>
    <w:p w14:paraId="6835AD05" w14:textId="313CC37A" w:rsidR="004D0599" w:rsidRDefault="00CE2CD9" w:rsidP="00573266">
      <w:pPr>
        <w:pStyle w:val="GraphikFormat"/>
        <w:rPr>
          <w:lang w:val="en-GB"/>
        </w:rPr>
      </w:pPr>
      <w:r w:rsidRPr="00B43811">
        <w:rPr>
          <w:noProof/>
          <w:lang w:eastAsia="de-DE"/>
        </w:rPr>
        <mc:AlternateContent>
          <mc:Choice Requires="wps">
            <w:drawing>
              <wp:anchor distT="0" distB="0" distL="114300" distR="114300" simplePos="0" relativeHeight="251960320" behindDoc="0" locked="0" layoutInCell="1" allowOverlap="1" wp14:anchorId="6A78A596" wp14:editId="7A3B7762">
                <wp:simplePos x="0" y="0"/>
                <wp:positionH relativeFrom="column">
                  <wp:posOffset>3068320</wp:posOffset>
                </wp:positionH>
                <wp:positionV relativeFrom="paragraph">
                  <wp:posOffset>1377315</wp:posOffset>
                </wp:positionV>
                <wp:extent cx="517525" cy="145415"/>
                <wp:effectExtent l="0" t="0" r="15875" b="26035"/>
                <wp:wrapNone/>
                <wp:docPr id="10" name="Rechteck 10"/>
                <wp:cNvGraphicFramePr/>
                <a:graphic xmlns:a="http://schemas.openxmlformats.org/drawingml/2006/main">
                  <a:graphicData uri="http://schemas.microsoft.com/office/word/2010/wordprocessingShape">
                    <wps:wsp>
                      <wps:cNvSpPr/>
                      <wps:spPr>
                        <a:xfrm>
                          <a:off x="0" y="0"/>
                          <a:ext cx="517525" cy="145415"/>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C3CED15" w14:textId="77777777" w:rsidR="00657E67" w:rsidRDefault="00657E67" w:rsidP="00CE2CD9">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8A596" id="Rechteck 10" o:spid="_x0000_s1048" style="position:absolute;left:0;text-align:left;margin-left:241.6pt;margin-top:108.45pt;width:40.75pt;height:11.4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" filled="f" strokecolor="red" strokeweight="1.5pt">
                <v:textbox>
                  <w:txbxContent>
                    <w:p w14:paraId="4C3CED15" w14:textId="77777777" w:rsidR="00657E67" w:rsidRDefault="00657E67" w:rsidP="00CE2CD9">
                      <w:pPr>
                        <w:jc w:val="center"/>
                      </w:pPr>
                      <w:r>
                        <w:t>c</w:t>
                      </w:r>
                    </w:p>
                  </w:txbxContent>
                </v:textbox>
              </v:rect>
            </w:pict>
          </mc:Fallback>
        </mc:AlternateContent>
      </w:r>
      <w:r w:rsidRPr="00B43811">
        <w:rPr>
          <w:noProof/>
          <w:lang w:eastAsia="de-DE"/>
        </w:rPr>
        <mc:AlternateContent>
          <mc:Choice Requires="wps">
            <w:drawing>
              <wp:anchor distT="0" distB="0" distL="114300" distR="114300" simplePos="0" relativeHeight="251958272" behindDoc="0" locked="0" layoutInCell="1" allowOverlap="1" wp14:anchorId="3490A176" wp14:editId="0323F57E">
                <wp:simplePos x="0" y="0"/>
                <wp:positionH relativeFrom="column">
                  <wp:posOffset>1144641</wp:posOffset>
                </wp:positionH>
                <wp:positionV relativeFrom="paragraph">
                  <wp:posOffset>1368425</wp:posOffset>
                </wp:positionV>
                <wp:extent cx="681355" cy="154305"/>
                <wp:effectExtent l="0" t="0" r="23495" b="17145"/>
                <wp:wrapNone/>
                <wp:docPr id="9" name="Rechteck 9"/>
                <wp:cNvGraphicFramePr/>
                <a:graphic xmlns:a="http://schemas.openxmlformats.org/drawingml/2006/main">
                  <a:graphicData uri="http://schemas.microsoft.com/office/word/2010/wordprocessingShape">
                    <wps:wsp>
                      <wps:cNvSpPr/>
                      <wps:spPr>
                        <a:xfrm>
                          <a:off x="0" y="0"/>
                          <a:ext cx="681355" cy="154305"/>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47D8DE1" w14:textId="77777777" w:rsidR="00657E67" w:rsidRDefault="00657E67" w:rsidP="00CE2CD9">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0A176" id="Rechteck 9" o:spid="_x0000_s1049" style="position:absolute;left:0;text-align:left;margin-left:90.15pt;margin-top:107.75pt;width:53.65pt;height:12.1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" filled="f" strokecolor="red" strokeweight="1.5pt">
                <v:textbox>
                  <w:txbxContent>
                    <w:p w14:paraId="147D8DE1" w14:textId="77777777" w:rsidR="00657E67" w:rsidRDefault="00657E67" w:rsidP="00CE2CD9">
                      <w:pPr>
                        <w:jc w:val="center"/>
                      </w:pPr>
                      <w:r>
                        <w:t>c</w:t>
                      </w:r>
                    </w:p>
                  </w:txbxContent>
                </v:textbox>
              </v:rect>
            </w:pict>
          </mc:Fallback>
        </mc:AlternateContent>
      </w:r>
      <w:r w:rsidR="00377DBD">
        <w:rPr>
          <w:noProof/>
          <w:lang w:eastAsia="de-DE"/>
        </w:rPr>
        <mc:AlternateContent>
          <mc:Choice Requires="wps">
            <w:drawing>
              <wp:anchor distT="0" distB="0" distL="114300" distR="114300" simplePos="0" relativeHeight="251857920" behindDoc="0" locked="0" layoutInCell="1" allowOverlap="1" wp14:anchorId="067B272C" wp14:editId="4348F079">
                <wp:simplePos x="0" y="0"/>
                <wp:positionH relativeFrom="column">
                  <wp:posOffset>4639768</wp:posOffset>
                </wp:positionH>
                <wp:positionV relativeFrom="paragraph">
                  <wp:posOffset>1481897</wp:posOffset>
                </wp:positionV>
                <wp:extent cx="297711" cy="287079"/>
                <wp:effectExtent l="38100" t="38100" r="45720" b="36830"/>
                <wp:wrapNone/>
                <wp:docPr id="178"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97711" cy="287079"/>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808A1D" id="Line 29" o:spid="_x0000_s1026" style="position:absolute;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35pt,116.7pt" to="388.8pt,1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" strokecolor="red" strokeweight="4.5pt">
                <v:stroke endarrow="block"/>
              </v:line>
            </w:pict>
          </mc:Fallback>
        </mc:AlternateContent>
      </w:r>
      <w:r w:rsidR="00377DBD" w:rsidRPr="00377DBD">
        <w:rPr>
          <w:noProof/>
          <w:lang w:eastAsia="de-DE"/>
        </w:rPr>
        <w:drawing>
          <wp:inline distT="0" distB="0" distL="0" distR="0" wp14:anchorId="59201CCC" wp14:editId="76E75F43">
            <wp:extent cx="3742661" cy="4581525"/>
            <wp:effectExtent l="0" t="0" r="0"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1768"/>
                    <a:stretch/>
                  </pic:blipFill>
                  <pic:spPr bwMode="auto">
                    <a:xfrm>
                      <a:off x="0" y="0"/>
                      <a:ext cx="3742661" cy="4581525"/>
                    </a:xfrm>
                    <a:prstGeom prst="rect">
                      <a:avLst/>
                    </a:prstGeom>
                    <a:ln>
                      <a:noFill/>
                    </a:ln>
                    <a:extLst>
                      <a:ext uri="{53640926-AAD7-44D8-BBD7-CCE9431645EC}">
                        <a14:shadowObscured xmlns:a14="http://schemas.microsoft.com/office/drawing/2010/main"/>
                      </a:ext>
                    </a:extLst>
                  </pic:spPr>
                </pic:pic>
              </a:graphicData>
            </a:graphic>
          </wp:inline>
        </w:drawing>
      </w:r>
    </w:p>
    <w:p w14:paraId="6F4479BF" w14:textId="2A70BA3F" w:rsidR="00E0097D" w:rsidRDefault="004D0599" w:rsidP="00B84AED">
      <w:pPr>
        <w:pStyle w:val="Standard-BlockCharCharChar"/>
      </w:pPr>
      <w:r>
        <w:t xml:space="preserve">The </w:t>
      </w:r>
      <w:r w:rsidR="00CE2CD9">
        <w:rPr>
          <w:rStyle w:val="RefsZchn"/>
        </w:rPr>
        <w:t>“U</w:t>
      </w:r>
      <w:r w:rsidRPr="00573266">
        <w:rPr>
          <w:rStyle w:val="RefsZchn"/>
        </w:rPr>
        <w:t>nselected</w:t>
      </w:r>
      <w:r w:rsidR="00CE2CD9">
        <w:rPr>
          <w:rStyle w:val="RefsZchn"/>
        </w:rPr>
        <w:t>”</w:t>
      </w:r>
      <w:r>
        <w:t xml:space="preserve"> list displays all tokens found in the column. You can add tokens to the </w:t>
      </w:r>
      <w:r w:rsidR="00CE2CD9">
        <w:rPr>
          <w:rStyle w:val="RefsZchn"/>
        </w:rPr>
        <w:t>“S</w:t>
      </w:r>
      <w:r w:rsidRPr="00573266">
        <w:rPr>
          <w:rStyle w:val="RefsZchn"/>
        </w:rPr>
        <w:t>elected</w:t>
      </w:r>
      <w:r w:rsidR="00CE2CD9">
        <w:rPr>
          <w:rStyle w:val="RefsZchn"/>
        </w:rPr>
        <w:t>”</w:t>
      </w:r>
      <w:r>
        <w:t xml:space="preserve"> list by clicking on </w:t>
      </w:r>
      <w:r w:rsidRPr="00573266">
        <w:rPr>
          <w:rStyle w:val="ButtonsZchn"/>
        </w:rPr>
        <w:t>&gt;</w:t>
      </w:r>
      <w:r>
        <w:t xml:space="preserve">. Clicking on </w:t>
      </w:r>
      <w:r w:rsidRPr="00573266">
        <w:rPr>
          <w:rStyle w:val="ButtonsZchn"/>
        </w:rPr>
        <w:t>Add</w:t>
      </w:r>
      <w:r>
        <w:t xml:space="preserve"> will produce a regular expression corresponding to the selected tokens. By pressing </w:t>
      </w:r>
      <w:r w:rsidRPr="00573266">
        <w:rPr>
          <w:rStyle w:val="ButtonsZchn"/>
        </w:rPr>
        <w:t>E</w:t>
      </w:r>
      <w:r w:rsidR="00573266">
        <w:rPr>
          <w:rStyle w:val="ButtonsZchn"/>
        </w:rPr>
        <w:t>nter</w:t>
      </w:r>
      <w:r>
        <w:t>, you can paste this expression into the Filter dialog.</w:t>
      </w:r>
    </w:p>
    <w:p w14:paraId="56DA8346" w14:textId="77777777" w:rsidR="006449EC" w:rsidRPr="00B84AED" w:rsidRDefault="006449EC">
      <w:pPr>
        <w:rPr>
          <w:lang w:val="en-US" w:eastAsia="hi-IN" w:bidi="hi-IN"/>
        </w:rPr>
        <w:sectPr w:rsidR="006449EC" w:rsidRPr="00B84AED" w:rsidSect="00B84AED">
          <w:headerReference w:type="default" r:id="rId88"/>
          <w:pgSz w:w="11906" w:h="16838"/>
          <w:pgMar w:top="1417" w:right="1134" w:bottom="1134" w:left="1417" w:header="708" w:footer="708" w:gutter="0"/>
          <w:cols w:space="708"/>
          <w:docGrid w:linePitch="360"/>
        </w:sectPr>
      </w:pPr>
    </w:p>
    <w:p w14:paraId="33685631" w14:textId="0DD5C97E" w:rsidR="001F78C3" w:rsidRPr="004D26F7" w:rsidRDefault="001F78C3" w:rsidP="00683254">
      <w:pPr>
        <w:pStyle w:val="berschrift1"/>
        <w:spacing w:before="0"/>
        <w:rPr>
          <w:lang w:val="en-US" w:eastAsia="en-US"/>
        </w:rPr>
      </w:pPr>
      <w:bookmarkStart w:id="41" w:name="_78._USING_WORD"/>
      <w:bookmarkStart w:id="42" w:name="_Toc473127124"/>
      <w:bookmarkEnd w:id="41"/>
      <w:r w:rsidRPr="004D26F7">
        <w:rPr>
          <w:lang w:val="en-US" w:eastAsia="en-US"/>
        </w:rPr>
        <w:lastRenderedPageBreak/>
        <w:t>USING WORD LISTS</w:t>
      </w:r>
      <w:bookmarkEnd w:id="42"/>
    </w:p>
    <w:p w14:paraId="710FC0E1" w14:textId="01957736" w:rsidR="00BD0356" w:rsidRDefault="00213FD7" w:rsidP="00B84AED">
      <w:pPr>
        <w:pStyle w:val="Standard-BlockCharCharChar"/>
      </w:pPr>
      <w:r w:rsidRPr="00BD0356">
        <w:rPr>
          <w:lang w:val="de-DE" w:eastAsia="de-DE" w:bidi="ar-SA"/>
        </w:rPr>
        <w:drawing>
          <wp:anchor distT="0" distB="0" distL="114300" distR="114300" simplePos="0" relativeHeight="251961344" behindDoc="0" locked="0" layoutInCell="1" allowOverlap="1" wp14:anchorId="1449F978" wp14:editId="4CF313A3">
            <wp:simplePos x="0" y="0"/>
            <wp:positionH relativeFrom="column">
              <wp:posOffset>4120515</wp:posOffset>
            </wp:positionH>
            <wp:positionV relativeFrom="paragraph">
              <wp:posOffset>125095</wp:posOffset>
            </wp:positionV>
            <wp:extent cx="1836420" cy="3700145"/>
            <wp:effectExtent l="0" t="0" r="0" b="0"/>
            <wp:wrapSquare wrapText="bothSides"/>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2126"/>
                    <a:stretch/>
                  </pic:blipFill>
                  <pic:spPr bwMode="auto">
                    <a:xfrm>
                      <a:off x="0" y="0"/>
                      <a:ext cx="1836420" cy="3700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55AB">
        <w:t xml:space="preserve">If you open a corpus which has been segmented for words (this depends on the segmentation algorithm used), EXAKT offers you the possibility to generate and use a word list. All word lists are displayed on the left hand side under </w:t>
      </w:r>
      <w:r w:rsidR="00512E80" w:rsidRPr="00512E80">
        <w:rPr>
          <w:rStyle w:val="RefsZchn"/>
        </w:rPr>
        <w:t>“</w:t>
      </w:r>
      <w:r w:rsidR="000855AB" w:rsidRPr="00512E80">
        <w:rPr>
          <w:rStyle w:val="RefsZchn"/>
        </w:rPr>
        <w:t>Word lists</w:t>
      </w:r>
      <w:r w:rsidR="00512E80" w:rsidRPr="00512E80">
        <w:rPr>
          <w:rStyle w:val="RefsZchn"/>
        </w:rPr>
        <w:t>”</w:t>
      </w:r>
      <w:r w:rsidR="000855AB">
        <w:t>.</w:t>
      </w:r>
    </w:p>
    <w:p w14:paraId="5B97C736" w14:textId="77777777" w:rsidR="00213FD7" w:rsidRDefault="00213FD7" w:rsidP="00512E80">
      <w:pPr>
        <w:pStyle w:val="GraphikFormat"/>
        <w:rPr>
          <w:lang w:val="en-GB"/>
        </w:rPr>
      </w:pPr>
    </w:p>
    <w:p w14:paraId="68C25C60" w14:textId="77777777" w:rsidR="00213FD7" w:rsidRDefault="00213FD7" w:rsidP="00512E80">
      <w:pPr>
        <w:pStyle w:val="GraphikFormat"/>
        <w:rPr>
          <w:lang w:val="en-GB"/>
        </w:rPr>
      </w:pPr>
    </w:p>
    <w:p w14:paraId="035EAF16" w14:textId="4E288174" w:rsidR="00213FD7" w:rsidRDefault="00213FD7" w:rsidP="00512E80">
      <w:pPr>
        <w:pStyle w:val="GraphikFormat"/>
        <w:rPr>
          <w:lang w:val="en-GB"/>
        </w:rPr>
      </w:pPr>
      <w:r>
        <w:rPr>
          <w:noProof/>
          <w:lang w:eastAsia="de-DE"/>
        </w:rPr>
        <mc:AlternateContent>
          <mc:Choice Requires="wps">
            <w:drawing>
              <wp:anchor distT="0" distB="0" distL="114300" distR="114300" simplePos="0" relativeHeight="251962368" behindDoc="0" locked="0" layoutInCell="1" allowOverlap="1" wp14:anchorId="2FF4CC5C" wp14:editId="5A16FF3A">
                <wp:simplePos x="0" y="0"/>
                <wp:positionH relativeFrom="column">
                  <wp:posOffset>4678956</wp:posOffset>
                </wp:positionH>
                <wp:positionV relativeFrom="paragraph">
                  <wp:posOffset>97838</wp:posOffset>
                </wp:positionV>
                <wp:extent cx="303530" cy="914400"/>
                <wp:effectExtent l="57150" t="38100" r="39370" b="19050"/>
                <wp:wrapNone/>
                <wp:docPr id="53"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03530" cy="9144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093CA1" id="Line 32" o:spid="_x0000_s1026" style="position:absolute;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4pt,7.7pt" to="392.3pt,7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" strokecolor="red" strokeweight="4.5pt">
                <v:stroke endarrow="block"/>
              </v:line>
            </w:pict>
          </mc:Fallback>
        </mc:AlternateContent>
      </w:r>
    </w:p>
    <w:p w14:paraId="626F9B28" w14:textId="7154680C" w:rsidR="00213FD7" w:rsidRDefault="00213FD7" w:rsidP="00512E80">
      <w:pPr>
        <w:pStyle w:val="GraphikFormat"/>
        <w:rPr>
          <w:lang w:val="en-GB"/>
        </w:rPr>
      </w:pPr>
    </w:p>
    <w:p w14:paraId="6EA04843" w14:textId="7172DB1C" w:rsidR="00213FD7" w:rsidRDefault="00213FD7" w:rsidP="00512E80">
      <w:pPr>
        <w:pStyle w:val="GraphikFormat"/>
        <w:rPr>
          <w:lang w:val="en-GB"/>
        </w:rPr>
      </w:pPr>
      <w:r>
        <w:rPr>
          <w:noProof/>
          <w:lang w:eastAsia="de-DE"/>
        </w:rPr>
        <mc:AlternateContent>
          <mc:Choice Requires="wps">
            <w:drawing>
              <wp:anchor distT="0" distB="0" distL="114300" distR="114300" simplePos="0" relativeHeight="251963392" behindDoc="0" locked="0" layoutInCell="1" allowOverlap="1" wp14:anchorId="7C730E45" wp14:editId="5D27D1B4">
                <wp:simplePos x="0" y="0"/>
                <wp:positionH relativeFrom="column">
                  <wp:posOffset>4421493</wp:posOffset>
                </wp:positionH>
                <wp:positionV relativeFrom="paragraph">
                  <wp:posOffset>150926</wp:posOffset>
                </wp:positionV>
                <wp:extent cx="1163955" cy="275590"/>
                <wp:effectExtent l="0" t="0" r="17145" b="10160"/>
                <wp:wrapNone/>
                <wp:docPr id="5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75590"/>
                        </a:xfrm>
                        <a:prstGeom prst="rect">
                          <a:avLst/>
                        </a:prstGeom>
                        <a:solidFill>
                          <a:srgbClr val="FFFFFF"/>
                        </a:solidFill>
                        <a:ln w="9525">
                          <a:solidFill>
                            <a:srgbClr val="000000"/>
                          </a:solidFill>
                          <a:miter lim="800000"/>
                          <a:headEnd/>
                          <a:tailEnd/>
                        </a:ln>
                      </wps:spPr>
                      <wps:txbx>
                        <w:txbxContent>
                          <w:p w14:paraId="7E743198" w14:textId="61E45B36" w:rsidR="00657E67" w:rsidRPr="002A7113" w:rsidRDefault="00657E67" w:rsidP="00512E80">
                            <w:pPr>
                              <w:jc w:val="center"/>
                              <w:rPr>
                                <w:lang w:val="en-GB"/>
                              </w:rPr>
                            </w:pPr>
                            <w:r w:rsidRPr="00512E80">
                              <w:rPr>
                                <w:rFonts w:ascii="Times New Roman" w:hAnsi="Times New Roman"/>
                                <w:lang w:val="en-GB"/>
                              </w:rPr>
                              <w:t>Word list</w:t>
                            </w:r>
                            <w:r>
                              <w:rPr>
                                <w:rFonts w:ascii="Times New Roman" w:hAnsi="Times New Roman"/>
                                <w:lang w:val="en-GB"/>
                              </w:rPr>
                              <w:t>(</w:t>
                            </w:r>
                            <w:r w:rsidRPr="00512E80">
                              <w:rPr>
                                <w:rFonts w:ascii="Times New Roman" w:hAnsi="Times New Roman"/>
                                <w:lang w:val="en-GB"/>
                              </w:rPr>
                              <w:t>s</w:t>
                            </w:r>
                            <w:r>
                              <w:rPr>
                                <w:rFonts w:ascii="Times New Roman" w:hAnsi="Times New Roman"/>
                                <w:lang w:val="en-GB"/>
                              </w:rPr>
                              <w:t>)</w:t>
                            </w:r>
                            <w:r w:rsidRPr="00526662">
                              <w:rPr>
                                <w:noProof/>
                              </w:rPr>
                              <w:drawing>
                                <wp:inline distT="0" distB="0" distL="0" distR="0" wp14:anchorId="31A8A6DD" wp14:editId="68391E3D">
                                  <wp:extent cx="1065530" cy="65323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730E45" id="Text Box 33" o:spid="_x0000_s1050" type="#_x0000_t202" style="position:absolute;left:0;text-align:left;margin-left:348.15pt;margin-top:11.9pt;width:91.65pt;height:21.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">
                <v:textbox>
                  <w:txbxContent>
                    <w:p w14:paraId="7E743198" w14:textId="61E45B36" w:rsidR="00657E67" w:rsidRPr="002A7113" w:rsidRDefault="00657E67" w:rsidP="00512E80">
                      <w:pPr>
                        <w:jc w:val="center"/>
                        <w:rPr>
                          <w:lang w:val="en-GB"/>
                        </w:rPr>
                      </w:pPr>
                      <w:r w:rsidRPr="00512E80">
                        <w:rPr>
                          <w:rFonts w:ascii="Times New Roman" w:hAnsi="Times New Roman"/>
                          <w:lang w:val="en-GB"/>
                        </w:rPr>
                        <w:t>Word list</w:t>
                      </w:r>
                      <w:r>
                        <w:rPr>
                          <w:rFonts w:ascii="Times New Roman" w:hAnsi="Times New Roman"/>
                          <w:lang w:val="en-GB"/>
                        </w:rPr>
                        <w:t>(</w:t>
                      </w:r>
                      <w:r w:rsidRPr="00512E80">
                        <w:rPr>
                          <w:rFonts w:ascii="Times New Roman" w:hAnsi="Times New Roman"/>
                          <w:lang w:val="en-GB"/>
                        </w:rPr>
                        <w:t>s</w:t>
                      </w:r>
                      <w:r>
                        <w:rPr>
                          <w:rFonts w:ascii="Times New Roman" w:hAnsi="Times New Roman"/>
                          <w:lang w:val="en-GB"/>
                        </w:rPr>
                        <w:t>)</w:t>
                      </w:r>
                      <w:r w:rsidRPr="00526662">
                        <w:rPr>
                          <w:noProof/>
                        </w:rPr>
                        <w:drawing>
                          <wp:inline distT="0" distB="0" distL="0" distR="0" wp14:anchorId="31A8A6DD" wp14:editId="68391E3D">
                            <wp:extent cx="1065530" cy="65323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p>
                  </w:txbxContent>
                </v:textbox>
              </v:shape>
            </w:pict>
          </mc:Fallback>
        </mc:AlternateContent>
      </w:r>
    </w:p>
    <w:p w14:paraId="1601206A" w14:textId="77777777" w:rsidR="00213FD7" w:rsidRDefault="00213FD7" w:rsidP="00512E80">
      <w:pPr>
        <w:pStyle w:val="GraphikFormat"/>
        <w:rPr>
          <w:lang w:val="en-GB"/>
        </w:rPr>
      </w:pPr>
    </w:p>
    <w:p w14:paraId="44452F8A" w14:textId="77777777" w:rsidR="00213FD7" w:rsidRDefault="00213FD7" w:rsidP="00512E80">
      <w:pPr>
        <w:pStyle w:val="GraphikFormat"/>
        <w:rPr>
          <w:lang w:val="en-GB"/>
        </w:rPr>
      </w:pPr>
    </w:p>
    <w:p w14:paraId="2D3DA158" w14:textId="77777777" w:rsidR="00213FD7" w:rsidRDefault="00213FD7" w:rsidP="00512E80">
      <w:pPr>
        <w:pStyle w:val="GraphikFormat"/>
        <w:rPr>
          <w:lang w:val="en-GB"/>
        </w:rPr>
      </w:pPr>
    </w:p>
    <w:p w14:paraId="63D8B980" w14:textId="45F43BE4" w:rsidR="000855AB" w:rsidRDefault="000855AB" w:rsidP="00512E80">
      <w:pPr>
        <w:pStyle w:val="GraphikFormat"/>
        <w:rPr>
          <w:lang w:val="en-GB"/>
        </w:rPr>
      </w:pPr>
    </w:p>
    <w:p w14:paraId="68D1086F" w14:textId="1A848C2E" w:rsidR="009F1596" w:rsidRDefault="000855AB" w:rsidP="00B84AED">
      <w:pPr>
        <w:pStyle w:val="Standard-BlockCharCharChar"/>
      </w:pPr>
      <w:r>
        <w:t>If you double click on an entry of that list, a dialog of the following type will be displayed:</w:t>
      </w:r>
    </w:p>
    <w:p w14:paraId="78057C9A" w14:textId="771F42D7" w:rsidR="00F40BCD" w:rsidRDefault="005E4559" w:rsidP="00512E80">
      <w:pPr>
        <w:pStyle w:val="GraphikFormat"/>
        <w:rPr>
          <w:lang w:val="en-GB"/>
        </w:rPr>
      </w:pPr>
      <w:r w:rsidRPr="005E4559">
        <w:rPr>
          <w:noProof/>
          <w:lang w:eastAsia="de-DE"/>
        </w:rPr>
        <w:lastRenderedPageBreak/>
        <w:drawing>
          <wp:inline distT="0" distB="0" distL="0" distR="0" wp14:anchorId="4796BBEA" wp14:editId="0F88EDFE">
            <wp:extent cx="5118750" cy="4183811"/>
            <wp:effectExtent l="0" t="0" r="5715" b="762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24293" cy="4188342"/>
                    </a:xfrm>
                    <a:prstGeom prst="rect">
                      <a:avLst/>
                    </a:prstGeom>
                  </pic:spPr>
                </pic:pic>
              </a:graphicData>
            </a:graphic>
          </wp:inline>
        </w:drawing>
      </w:r>
    </w:p>
    <w:p w14:paraId="7DF3D821" w14:textId="21E30196" w:rsidR="00B14EAD" w:rsidRDefault="00B14EAD" w:rsidP="00512E80">
      <w:pPr>
        <w:pStyle w:val="Standard-BlockCharCharChar"/>
        <w:rPr>
          <w:lang w:val="en-GB"/>
        </w:rPr>
      </w:pPr>
      <w:r>
        <w:t xml:space="preserve">This lists all the word types occurring in the corpus together with their frequency. Click on the table header to sort words alphabetically or by their frequency. Click on </w:t>
      </w:r>
      <w:r w:rsidR="00512E80" w:rsidRPr="00512E80">
        <w:rPr>
          <w:rStyle w:val="ButtonsZchn"/>
        </w:rPr>
        <w:t>“</w:t>
      </w:r>
      <w:r w:rsidRPr="00512E80">
        <w:rPr>
          <w:rStyle w:val="ButtonsZchn"/>
        </w:rPr>
        <w:t>Save wordlist...</w:t>
      </w:r>
      <w:r w:rsidR="00512E80" w:rsidRPr="00512E80">
        <w:rPr>
          <w:rStyle w:val="ButtonsZchn"/>
        </w:rPr>
        <w:t>”</w:t>
      </w:r>
      <w:r>
        <w:t xml:space="preserve"> to generate a HTML version of the wordlist. You can filter the list using a regular expression. On the right side of the dialog, you have a list with selected words. Double click on any entry in the word list or click on</w:t>
      </w:r>
      <w:r w:rsidR="00F40BCD">
        <w:t xml:space="preserve"> </w:t>
      </w:r>
      <w:r>
        <w:t xml:space="preserve">the button with the plus sign to add a word to the selection. </w:t>
      </w:r>
    </w:p>
    <w:p w14:paraId="30C53ED9" w14:textId="77777777" w:rsidR="00213FD7" w:rsidRDefault="00B14EAD" w:rsidP="00213FD7">
      <w:pPr>
        <w:pStyle w:val="Standard-BlockCharCharChar"/>
      </w:pPr>
      <w:r>
        <w:t xml:space="preserve">Clicking on the button </w:t>
      </w:r>
      <w:r w:rsidRPr="00512E80">
        <w:rPr>
          <w:rStyle w:val="ButtonsZchn"/>
        </w:rPr>
        <w:t>Regex</w:t>
      </w:r>
      <w:r>
        <w:t xml:space="preserve"> will copy a regular expression to the clipboard with which EXAKT can search exactly those word forms contained in the selection list. </w:t>
      </w:r>
    </w:p>
    <w:p w14:paraId="6192B3A8" w14:textId="5780A802" w:rsidR="00213FD7" w:rsidRDefault="00213FD7" w:rsidP="00213FD7">
      <w:pPr>
        <w:pStyle w:val="GraphikFormat"/>
      </w:pPr>
      <w:r w:rsidRPr="00B32498">
        <w:rPr>
          <w:noProof/>
          <w:lang w:eastAsia="de-DE"/>
        </w:rPr>
        <w:drawing>
          <wp:inline distT="0" distB="0" distL="0" distR="0" wp14:anchorId="7DBA353B" wp14:editId="1CE4D3C2">
            <wp:extent cx="2493034" cy="1121435"/>
            <wp:effectExtent l="0" t="0" r="2540" b="254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06354" cy="1127427"/>
                    </a:xfrm>
                    <a:prstGeom prst="rect">
                      <a:avLst/>
                    </a:prstGeom>
                  </pic:spPr>
                </pic:pic>
              </a:graphicData>
            </a:graphic>
          </wp:inline>
        </w:drawing>
      </w:r>
    </w:p>
    <w:p w14:paraId="7127679E" w14:textId="19E1B794" w:rsidR="00B14EAD" w:rsidRDefault="00B14EAD" w:rsidP="00213FD7">
      <w:pPr>
        <w:pStyle w:val="Standard-BlockCharCharChar"/>
        <w:rPr>
          <w:lang w:val="en-GB"/>
        </w:rPr>
      </w:pPr>
      <w:r>
        <w:t xml:space="preserve">Click on the search expression text field and press </w:t>
      </w:r>
      <w:r w:rsidRPr="00512E80">
        <w:rPr>
          <w:rStyle w:val="ButtonsZchn"/>
        </w:rPr>
        <w:t>Ctrl</w:t>
      </w:r>
      <w:r w:rsidRPr="00512E80">
        <w:t xml:space="preserve"> </w:t>
      </w:r>
      <w:r w:rsidRPr="00512E80">
        <w:rPr>
          <w:b/>
        </w:rPr>
        <w:t>+</w:t>
      </w:r>
      <w:r w:rsidRPr="00512E80">
        <w:t xml:space="preserve"> </w:t>
      </w:r>
      <w:r w:rsidRPr="00512E80">
        <w:rPr>
          <w:rStyle w:val="ButtonsZchn"/>
        </w:rPr>
        <w:t>V</w:t>
      </w:r>
      <w:r>
        <w:t xml:space="preserve"> to paste that regular expression into the field.</w:t>
      </w:r>
    </w:p>
    <w:p w14:paraId="01BC7DA8" w14:textId="31B9E1BE" w:rsidR="000855AB" w:rsidRDefault="00E85C9F" w:rsidP="00213FD7">
      <w:pPr>
        <w:pStyle w:val="GraphikFormat"/>
        <w:rPr>
          <w:lang w:val="en-GB"/>
        </w:rPr>
      </w:pPr>
      <w:r w:rsidRPr="00E85C9F">
        <w:rPr>
          <w:noProof/>
          <w:lang w:eastAsia="de-DE"/>
        </w:rPr>
        <w:drawing>
          <wp:inline distT="0" distB="0" distL="0" distR="0" wp14:anchorId="431612EF" wp14:editId="3EFE7D54">
            <wp:extent cx="4732020" cy="333375"/>
            <wp:effectExtent l="0" t="0" r="0" b="9525"/>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7857" b="-12661"/>
                    <a:stretch/>
                  </pic:blipFill>
                  <pic:spPr bwMode="auto">
                    <a:xfrm>
                      <a:off x="0" y="0"/>
                      <a:ext cx="4732020" cy="333375"/>
                    </a:xfrm>
                    <a:prstGeom prst="rect">
                      <a:avLst/>
                    </a:prstGeom>
                    <a:ln>
                      <a:noFill/>
                    </a:ln>
                    <a:extLst>
                      <a:ext uri="{53640926-AAD7-44D8-BBD7-CCE9431645EC}">
                        <a14:shadowObscured xmlns:a14="http://schemas.microsoft.com/office/drawing/2010/main"/>
                      </a:ext>
                    </a:extLst>
                  </pic:spPr>
                </pic:pic>
              </a:graphicData>
            </a:graphic>
          </wp:inline>
        </w:drawing>
      </w:r>
    </w:p>
    <w:p w14:paraId="6C0629C5" w14:textId="77777777" w:rsidR="007346AD" w:rsidRDefault="006177EA" w:rsidP="00B84AED">
      <w:pPr>
        <w:pStyle w:val="Standard-BlockCharCharChar"/>
      </w:pPr>
      <w:r>
        <w:lastRenderedPageBreak/>
        <w:t xml:space="preserve">Above the selection list, you have three buttons for automatically extending the selection via a Levenshtein function. </w:t>
      </w:r>
    </w:p>
    <w:p w14:paraId="4A645D78" w14:textId="437D6E5E" w:rsidR="007346AD" w:rsidRDefault="006177EA" w:rsidP="00B84AED">
      <w:pPr>
        <w:pStyle w:val="Standard-BlockCharCharChar"/>
      </w:pPr>
      <w:r>
        <w:t xml:space="preserve">The Levensthein Distance between two strings A and B is defined as the minimal number of insertion, deletion or substitution operations necessary to get from A to B. For example, the Levenshtein distance between </w:t>
      </w:r>
      <w:r w:rsidRPr="006177EA">
        <w:rPr>
          <w:i/>
        </w:rPr>
        <w:t>car</w:t>
      </w:r>
      <w:r>
        <w:t xml:space="preserve"> and </w:t>
      </w:r>
      <w:r w:rsidRPr="006177EA">
        <w:rPr>
          <w:i/>
        </w:rPr>
        <w:t>war</w:t>
      </w:r>
      <w:r>
        <w:t xml:space="preserve"> or between </w:t>
      </w:r>
      <w:r w:rsidRPr="006177EA">
        <w:rPr>
          <w:i/>
        </w:rPr>
        <w:t>run</w:t>
      </w:r>
      <w:r>
        <w:t xml:space="preserve"> and </w:t>
      </w:r>
      <w:r w:rsidRPr="006177EA">
        <w:rPr>
          <w:i/>
        </w:rPr>
        <w:t>runs</w:t>
      </w:r>
      <w:r>
        <w:t xml:space="preserve"> is 1</w:t>
      </w:r>
      <w:r w:rsidR="007346AD">
        <w:t>,</w:t>
      </w:r>
      <w:r>
        <w:t xml:space="preserve"> because it requires one substitution or one insertion, respectively, to get from one string to the other. </w:t>
      </w:r>
    </w:p>
    <w:p w14:paraId="372D568C" w14:textId="0762954C" w:rsidR="000855AB" w:rsidRDefault="006177EA" w:rsidP="00B84AED">
      <w:pPr>
        <w:pStyle w:val="Standard-BlockCharCharChar"/>
      </w:pPr>
      <w:r>
        <w:t xml:space="preserve">If you click the button </w:t>
      </w:r>
      <w:r w:rsidRPr="007346AD">
        <w:rPr>
          <w:rStyle w:val="ButtonsZchn"/>
        </w:rPr>
        <w:t>≤1</w:t>
      </w:r>
      <w:r>
        <w:t>, all words from the word list will be added to the selection whose Levenshtein distance to any one of the entries in the selection list is less than or equal to 1.</w:t>
      </w:r>
      <w:r w:rsidR="004D0599">
        <w:t xml:space="preserve"> The buttons </w:t>
      </w:r>
      <w:r w:rsidR="004D0599" w:rsidRPr="007346AD">
        <w:rPr>
          <w:rStyle w:val="ButtonsZchn"/>
        </w:rPr>
        <w:t>≤2</w:t>
      </w:r>
      <w:r w:rsidR="004D0599">
        <w:rPr>
          <w:rStyle w:val="Bedienungselement"/>
        </w:rPr>
        <w:t xml:space="preserve"> </w:t>
      </w:r>
      <w:r w:rsidR="004D0599">
        <w:t xml:space="preserve">and </w:t>
      </w:r>
      <w:r w:rsidR="004D0599" w:rsidRPr="007346AD">
        <w:rPr>
          <w:rStyle w:val="ButtonsZchn"/>
        </w:rPr>
        <w:t>≤3</w:t>
      </w:r>
      <w:r w:rsidR="004D0599">
        <w:rPr>
          <w:rStyle w:val="Bedienungselement"/>
        </w:rPr>
        <w:t xml:space="preserve"> </w:t>
      </w:r>
      <w:r w:rsidR="004D0599">
        <w:t xml:space="preserve">work in an analogous manner. </w:t>
      </w:r>
    </w:p>
    <w:p w14:paraId="1690E181" w14:textId="77777777" w:rsidR="00F44AAB" w:rsidRDefault="00F44AAB" w:rsidP="00B84AED">
      <w:pPr>
        <w:pStyle w:val="Standard-BlockCharCharChar"/>
        <w:sectPr w:rsidR="00F44AAB" w:rsidSect="00AA7BE5">
          <w:headerReference w:type="default" r:id="rId94"/>
          <w:pgSz w:w="11906" w:h="16838"/>
          <w:pgMar w:top="1417" w:right="1134" w:bottom="1134" w:left="1417" w:header="708" w:footer="708" w:gutter="0"/>
          <w:cols w:space="708"/>
          <w:docGrid w:linePitch="360"/>
        </w:sectPr>
      </w:pPr>
    </w:p>
    <w:p w14:paraId="615DFB65" w14:textId="763C19D6" w:rsidR="004D0599" w:rsidRPr="00B84AED" w:rsidRDefault="004D0599" w:rsidP="00683254">
      <w:pPr>
        <w:pStyle w:val="berschrift1"/>
        <w:spacing w:before="0"/>
        <w:rPr>
          <w:lang w:val="en-US" w:eastAsia="en-US"/>
        </w:rPr>
      </w:pPr>
      <w:bookmarkStart w:id="43" w:name="_Toc473127125"/>
      <w:r w:rsidRPr="00D414AE">
        <w:rPr>
          <w:lang w:val="en-US" w:eastAsia="en-US"/>
        </w:rPr>
        <w:lastRenderedPageBreak/>
        <w:t>DIFFERENT TYPES OF SEARCHES</w:t>
      </w:r>
      <w:bookmarkEnd w:id="43"/>
    </w:p>
    <w:p w14:paraId="5BDEA507" w14:textId="16C94B27" w:rsidR="00D16B72" w:rsidRDefault="00621904" w:rsidP="00B84AED">
      <w:pPr>
        <w:pStyle w:val="Standard-BlockCharCharChar"/>
      </w:pPr>
      <w:r w:rsidRPr="00673120">
        <w:t xml:space="preserve">So far, we have demonstrated all functionality with the example of a regular expression search over transcription text. </w:t>
      </w:r>
      <w:r w:rsidR="00CE38ED" w:rsidRPr="00B84AED">
        <w:t>As already mentioned,</w:t>
      </w:r>
      <w:r w:rsidRPr="00673120">
        <w:t xml:space="preserve"> this is only one of several types of searches you can do with EXAKT.</w:t>
      </w:r>
      <w:r>
        <w:t xml:space="preserve"> Which type of search is carried out is specified via the combo box beside the </w:t>
      </w:r>
      <w:r w:rsidRPr="00E43C81">
        <w:rPr>
          <w:rStyle w:val="ButtonsZchn"/>
        </w:rPr>
        <w:t>Search:</w:t>
      </w:r>
      <w:r>
        <w:t xml:space="preserve"> button.</w:t>
      </w:r>
      <w:r w:rsidR="00CE38ED">
        <w:t xml:space="preserve"> The first element specifies the type of search method that is used while the letter in brackets specifies the area where the search will be conducted. In EXAKT these areas are the different tiers of the transcriptions of the corpus. </w:t>
      </w:r>
      <w:r w:rsidR="004F2F9D">
        <w:t xml:space="preserve">With the </w:t>
      </w:r>
      <w:r w:rsidR="00E43C81">
        <w:rPr>
          <w:rStyle w:val="RefsZchn"/>
        </w:rPr>
        <w:t>“Re</w:t>
      </w:r>
      <w:r w:rsidR="004F2F9D" w:rsidRPr="00E43C81">
        <w:rPr>
          <w:rStyle w:val="RefsZchn"/>
        </w:rPr>
        <w:t>gEx</w:t>
      </w:r>
      <w:r w:rsidR="00E43C81">
        <w:rPr>
          <w:rStyle w:val="RefsZchn"/>
        </w:rPr>
        <w:t>”</w:t>
      </w:r>
      <w:r w:rsidR="004F2F9D" w:rsidRPr="00E43C81">
        <w:rPr>
          <w:rStyle w:val="RefsZchn"/>
        </w:rPr>
        <w:t xml:space="preserve"> </w:t>
      </w:r>
      <w:r w:rsidR="004F2F9D">
        <w:t xml:space="preserve">method you can search the T(ranscription), A(nnotation) or the D(escription) tiers. </w:t>
      </w:r>
      <w:r w:rsidR="001359A2">
        <w:t xml:space="preserve">The </w:t>
      </w:r>
      <w:r w:rsidR="00E43C81" w:rsidRPr="00E43C81">
        <w:rPr>
          <w:rStyle w:val="RefsZchn"/>
        </w:rPr>
        <w:t>“</w:t>
      </w:r>
      <w:r w:rsidR="001359A2" w:rsidRPr="00E43C81">
        <w:rPr>
          <w:rStyle w:val="RefsZchn"/>
        </w:rPr>
        <w:t>XPath</w:t>
      </w:r>
      <w:r w:rsidR="00E43C81" w:rsidRPr="00E43C81">
        <w:rPr>
          <w:rStyle w:val="RefsZchn"/>
        </w:rPr>
        <w:t>”</w:t>
      </w:r>
      <w:r w:rsidR="001359A2">
        <w:t xml:space="preserve"> </w:t>
      </w:r>
      <w:r w:rsidR="008D09BA">
        <w:t xml:space="preserve">method can only be used for the T(ranscription) tiers. </w:t>
      </w:r>
    </w:p>
    <w:p w14:paraId="45E3FE8B" w14:textId="6F48B70A" w:rsidR="001F78C3" w:rsidRDefault="00D16B72" w:rsidP="00E43C81">
      <w:pPr>
        <w:pStyle w:val="GraphikFormat"/>
        <w:rPr>
          <w:rStyle w:val="Bedienungselement"/>
          <w:b w:val="0"/>
          <w:color w:val="auto"/>
        </w:rPr>
      </w:pPr>
      <w:r w:rsidRPr="00D16B72">
        <w:rPr>
          <w:noProof/>
          <w:lang w:eastAsia="de-DE"/>
        </w:rPr>
        <w:drawing>
          <wp:inline distT="0" distB="0" distL="0" distR="0" wp14:anchorId="47C4D113" wp14:editId="6495A4C2">
            <wp:extent cx="1504950" cy="1095375"/>
            <wp:effectExtent l="0" t="0" r="0" b="9525"/>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04950" cy="1095375"/>
                    </a:xfrm>
                    <a:prstGeom prst="rect">
                      <a:avLst/>
                    </a:prstGeom>
                  </pic:spPr>
                </pic:pic>
              </a:graphicData>
            </a:graphic>
          </wp:inline>
        </w:drawing>
      </w:r>
    </w:p>
    <w:p w14:paraId="2000480C" w14:textId="77777777" w:rsidR="00B47F4C" w:rsidRDefault="00B47F4C" w:rsidP="00B47F4C"/>
    <w:p w14:paraId="56A90232" w14:textId="5C7946AA" w:rsidR="00621904" w:rsidRPr="00B47F4C" w:rsidRDefault="00621904" w:rsidP="00B47F4C">
      <w:pPr>
        <w:pStyle w:val="berschrift2"/>
        <w:rPr>
          <w:lang w:val="en-US"/>
        </w:rPr>
      </w:pPr>
      <w:bookmarkStart w:id="44" w:name="_Toc473127126"/>
      <w:r w:rsidRPr="004D26F7">
        <w:rPr>
          <w:rFonts w:ascii="Times New Roman" w:hAnsi="Times New Roman" w:cs="Times New Roman"/>
          <w:color w:val="auto"/>
          <w:sz w:val="24"/>
          <w:szCs w:val="24"/>
          <w:lang w:val="en-GB" w:eastAsia="en-US"/>
        </w:rPr>
        <w:t>Regular Expression Search over Transcription tiers [</w:t>
      </w:r>
      <w:proofErr w:type="spellStart"/>
      <w:r w:rsidRPr="004D26F7">
        <w:rPr>
          <w:rFonts w:ascii="Times New Roman" w:hAnsi="Times New Roman" w:cs="Times New Roman"/>
          <w:color w:val="auto"/>
          <w:sz w:val="24"/>
          <w:szCs w:val="24"/>
          <w:lang w:val="en-GB" w:eastAsia="en-US"/>
        </w:rPr>
        <w:t>RegEx</w:t>
      </w:r>
      <w:proofErr w:type="spellEnd"/>
      <w:r w:rsidRPr="004D26F7">
        <w:rPr>
          <w:rFonts w:ascii="Times New Roman" w:hAnsi="Times New Roman" w:cs="Times New Roman"/>
          <w:color w:val="auto"/>
          <w:sz w:val="24"/>
          <w:szCs w:val="24"/>
          <w:lang w:val="en-GB" w:eastAsia="en-US"/>
        </w:rPr>
        <w:t xml:space="preserve"> (T)]</w:t>
      </w:r>
      <w:bookmarkEnd w:id="44"/>
    </w:p>
    <w:p w14:paraId="47EC682B" w14:textId="72F326D8" w:rsidR="00A01EDE" w:rsidRDefault="00900C01" w:rsidP="00B84AED">
      <w:pPr>
        <w:pStyle w:val="Standard-BlockCharCharChar"/>
      </w:pPr>
      <w:r>
        <w:t xml:space="preserve">This type of search has already been explained in the previous chapters. It conducts a search with the regular expressions method in all the transcriptions tiers of every speaker of the corpus. </w:t>
      </w:r>
      <w:r w:rsidR="00BC2A1C">
        <w:t xml:space="preserve">It is </w:t>
      </w:r>
      <w:r w:rsidR="00D62240">
        <w:t>the most common type of search</w:t>
      </w:r>
      <w:r w:rsidR="008817CF">
        <w:t xml:space="preserve"> and can </w:t>
      </w:r>
      <w:r w:rsidR="00125ACE">
        <w:t>be used for different analyses.</w:t>
      </w:r>
    </w:p>
    <w:p w14:paraId="75262F4A" w14:textId="77777777" w:rsidR="00125ACE" w:rsidRDefault="00125ACE" w:rsidP="00B84AED">
      <w:pPr>
        <w:pStyle w:val="Standard-BlockCharCharChar"/>
      </w:pPr>
    </w:p>
    <w:p w14:paraId="536526CA" w14:textId="02E3E52C" w:rsidR="00621904" w:rsidRPr="00ED0C9F" w:rsidRDefault="00621904" w:rsidP="00ED0C9F">
      <w:pPr>
        <w:pStyle w:val="berschrift2"/>
        <w:rPr>
          <w:rFonts w:ascii="Times New Roman" w:hAnsi="Times New Roman" w:cs="Times New Roman"/>
          <w:color w:val="auto"/>
          <w:sz w:val="24"/>
          <w:szCs w:val="24"/>
          <w:lang w:val="en-GB" w:eastAsia="en-US"/>
        </w:rPr>
      </w:pPr>
      <w:bookmarkStart w:id="45" w:name="_Toc473127127"/>
      <w:r w:rsidRPr="00ED0C9F">
        <w:rPr>
          <w:rFonts w:ascii="Times New Roman" w:hAnsi="Times New Roman" w:cs="Times New Roman"/>
          <w:color w:val="auto"/>
          <w:sz w:val="24"/>
          <w:szCs w:val="24"/>
          <w:lang w:val="en-GB" w:eastAsia="en-US"/>
        </w:rPr>
        <w:t xml:space="preserve">Regular Expression Search over </w:t>
      </w:r>
      <w:r w:rsidR="00EA4C28" w:rsidRPr="00ED0C9F">
        <w:rPr>
          <w:rFonts w:ascii="Times New Roman" w:hAnsi="Times New Roman" w:cs="Times New Roman"/>
          <w:color w:val="auto"/>
          <w:sz w:val="24"/>
          <w:szCs w:val="24"/>
          <w:lang w:val="en-GB" w:eastAsia="en-US"/>
        </w:rPr>
        <w:t>Annotation</w:t>
      </w:r>
      <w:r w:rsidRPr="00ED0C9F">
        <w:rPr>
          <w:rFonts w:ascii="Times New Roman" w:hAnsi="Times New Roman" w:cs="Times New Roman"/>
          <w:color w:val="auto"/>
          <w:sz w:val="24"/>
          <w:szCs w:val="24"/>
          <w:lang w:val="en-GB" w:eastAsia="en-US"/>
        </w:rPr>
        <w:t xml:space="preserve"> tiers [</w:t>
      </w:r>
      <w:proofErr w:type="spellStart"/>
      <w:r w:rsidRPr="00ED0C9F">
        <w:rPr>
          <w:rFonts w:ascii="Times New Roman" w:hAnsi="Times New Roman" w:cs="Times New Roman"/>
          <w:color w:val="auto"/>
          <w:sz w:val="24"/>
          <w:szCs w:val="24"/>
          <w:lang w:val="en-GB" w:eastAsia="en-US"/>
        </w:rPr>
        <w:t>RegEx</w:t>
      </w:r>
      <w:proofErr w:type="spellEnd"/>
      <w:r w:rsidRPr="00ED0C9F">
        <w:rPr>
          <w:rFonts w:ascii="Times New Roman" w:hAnsi="Times New Roman" w:cs="Times New Roman"/>
          <w:color w:val="auto"/>
          <w:sz w:val="24"/>
          <w:szCs w:val="24"/>
          <w:lang w:val="en-GB" w:eastAsia="en-US"/>
        </w:rPr>
        <w:t xml:space="preserve"> (A)]</w:t>
      </w:r>
      <w:bookmarkEnd w:id="45"/>
    </w:p>
    <w:p w14:paraId="396FE3DD" w14:textId="36066F6E" w:rsidR="00AA44CE" w:rsidRDefault="00AA44CE" w:rsidP="00B84AED">
      <w:pPr>
        <w:pStyle w:val="Standard-BlockCharCharChar"/>
      </w:pPr>
      <w:r>
        <w:t xml:space="preserve">Another type of search is a regular expression search of the </w:t>
      </w:r>
      <w:r w:rsidR="00FE5843">
        <w:t xml:space="preserve">Annotation tiers. </w:t>
      </w:r>
      <w:r w:rsidR="002564EE">
        <w:t>It searches</w:t>
      </w:r>
      <w:r w:rsidR="00C5292F">
        <w:t xml:space="preserve"> the annotations made in the corpus. </w:t>
      </w:r>
      <w:r w:rsidR="004B7E9D">
        <w:t xml:space="preserve">If </w:t>
      </w:r>
      <w:r w:rsidR="00533E57" w:rsidRPr="00533E57">
        <w:rPr>
          <w:rStyle w:val="RefsZchn"/>
        </w:rPr>
        <w:t>“</w:t>
      </w:r>
      <w:r w:rsidR="004B7E9D" w:rsidRPr="00533E57">
        <w:rPr>
          <w:rStyle w:val="RefsZchn"/>
        </w:rPr>
        <w:t>RegEx(A)</w:t>
      </w:r>
      <w:r w:rsidR="00533E57" w:rsidRPr="00533E57">
        <w:rPr>
          <w:rStyle w:val="RefsZchn"/>
        </w:rPr>
        <w:t>”</w:t>
      </w:r>
      <w:r w:rsidR="004B7E9D">
        <w:t xml:space="preserve"> is chosen, you have to choose the annotation tier you want to analyse. All annotation tiers that are used in the current corpus are listed in the drop-down menu. Not</w:t>
      </w:r>
      <w:r w:rsidR="00881CD2">
        <w:t>e, that the search in</w:t>
      </w:r>
      <w:r w:rsidR="004B7E9D">
        <w:t xml:space="preserve"> annotation tiers is different from </w:t>
      </w:r>
      <w:r w:rsidR="00881CD2">
        <w:t xml:space="preserve">the search in transcription tiers, because typically, annotation tiers are filled with </w:t>
      </w:r>
      <w:r w:rsidR="00902A3D">
        <w:t>pre</w:t>
      </w:r>
      <w:r w:rsidR="00881CD2">
        <w:t xml:space="preserve">defined tags. </w:t>
      </w:r>
    </w:p>
    <w:p w14:paraId="658FAA50" w14:textId="3A92385F" w:rsidR="00A01EDE" w:rsidRDefault="003C711F" w:rsidP="00125ACE">
      <w:pPr>
        <w:pStyle w:val="GraphikFormat"/>
        <w:rPr>
          <w:lang w:val="en-GB"/>
        </w:rPr>
      </w:pPr>
      <w:r>
        <w:rPr>
          <w:noProof/>
          <w:lang w:eastAsia="de-DE"/>
        </w:rPr>
        <mc:AlternateContent>
          <mc:Choice Requires="wps">
            <w:drawing>
              <wp:anchor distT="0" distB="0" distL="114300" distR="114300" simplePos="0" relativeHeight="251971584" behindDoc="0" locked="0" layoutInCell="1" allowOverlap="1" wp14:anchorId="64D20186" wp14:editId="32105C39">
                <wp:simplePos x="0" y="0"/>
                <wp:positionH relativeFrom="column">
                  <wp:posOffset>2543810</wp:posOffset>
                </wp:positionH>
                <wp:positionV relativeFrom="paragraph">
                  <wp:posOffset>967105</wp:posOffset>
                </wp:positionV>
                <wp:extent cx="1336675" cy="284480"/>
                <wp:effectExtent l="0" t="0" r="15875" b="20320"/>
                <wp:wrapNone/>
                <wp:docPr id="1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284480"/>
                        </a:xfrm>
                        <a:prstGeom prst="rect">
                          <a:avLst/>
                        </a:prstGeom>
                        <a:solidFill>
                          <a:srgbClr val="FFFFFF"/>
                        </a:solidFill>
                        <a:ln w="9525">
                          <a:solidFill>
                            <a:srgbClr val="000000"/>
                          </a:solidFill>
                          <a:miter lim="800000"/>
                          <a:headEnd/>
                          <a:tailEnd/>
                        </a:ln>
                      </wps:spPr>
                      <wps:txbx>
                        <w:txbxContent>
                          <w:p w14:paraId="19E12513" w14:textId="5BC29C6B" w:rsidR="00657E67" w:rsidRPr="002A7113" w:rsidRDefault="00657E67" w:rsidP="003C711F">
                            <w:pPr>
                              <w:jc w:val="center"/>
                              <w:rPr>
                                <w:lang w:val="en-GB"/>
                              </w:rPr>
                            </w:pPr>
                            <w:r>
                              <w:rPr>
                                <w:rFonts w:ascii="Times New Roman" w:hAnsi="Times New Roman"/>
                                <w:lang w:val="en-GB"/>
                              </w:rPr>
                              <w:t>Match</w:t>
                            </w:r>
                            <w:r w:rsidRPr="00125ACE">
                              <w:rPr>
                                <w:rFonts w:ascii="Times New Roman" w:hAnsi="Times New Roman"/>
                                <w:lang w:val="en-GB"/>
                              </w:rPr>
                              <w:t xml:space="preserve"> column</w:t>
                            </w:r>
                            <w:r w:rsidRPr="00526662">
                              <w:rPr>
                                <w:noProof/>
                              </w:rPr>
                              <w:drawing>
                                <wp:inline distT="0" distB="0" distL="0" distR="0" wp14:anchorId="64C576B8" wp14:editId="06684BE3">
                                  <wp:extent cx="1065530" cy="653232"/>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D20186" id="_x0000_s1051" type="#_x0000_t202" style="position:absolute;left:0;text-align:left;margin-left:200.3pt;margin-top:76.15pt;width:105.25pt;height:22.4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">
                <v:textbox>
                  <w:txbxContent>
                    <w:p w14:paraId="19E12513" w14:textId="5BC29C6B" w:rsidR="00657E67" w:rsidRPr="002A7113" w:rsidRDefault="00657E67" w:rsidP="003C711F">
                      <w:pPr>
                        <w:jc w:val="center"/>
                        <w:rPr>
                          <w:lang w:val="en-GB"/>
                        </w:rPr>
                      </w:pPr>
                      <w:r>
                        <w:rPr>
                          <w:rFonts w:ascii="Times New Roman" w:hAnsi="Times New Roman"/>
                          <w:lang w:val="en-GB"/>
                        </w:rPr>
                        <w:t>Match</w:t>
                      </w:r>
                      <w:r w:rsidRPr="00125ACE">
                        <w:rPr>
                          <w:rFonts w:ascii="Times New Roman" w:hAnsi="Times New Roman"/>
                          <w:lang w:val="en-GB"/>
                        </w:rPr>
                        <w:t xml:space="preserve"> column</w:t>
                      </w:r>
                      <w:r w:rsidRPr="00526662">
                        <w:rPr>
                          <w:noProof/>
                        </w:rPr>
                        <w:drawing>
                          <wp:inline distT="0" distB="0" distL="0" distR="0" wp14:anchorId="64C576B8" wp14:editId="06684BE3">
                            <wp:extent cx="1065530" cy="653232"/>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p>
                  </w:txbxContent>
                </v:textbox>
              </v:shape>
            </w:pict>
          </mc:Fallback>
        </mc:AlternateContent>
      </w:r>
      <w:r>
        <w:rPr>
          <w:noProof/>
          <w:lang w:eastAsia="de-DE"/>
        </w:rPr>
        <mc:AlternateContent>
          <mc:Choice Requires="wps">
            <w:drawing>
              <wp:anchor distT="0" distB="0" distL="114300" distR="114300" simplePos="0" relativeHeight="251969536" behindDoc="0" locked="0" layoutInCell="1" allowOverlap="1" wp14:anchorId="1D7B7E90" wp14:editId="67BEB7DC">
                <wp:simplePos x="0" y="0"/>
                <wp:positionH relativeFrom="column">
                  <wp:posOffset>3164205</wp:posOffset>
                </wp:positionH>
                <wp:positionV relativeFrom="paragraph">
                  <wp:posOffset>405765</wp:posOffset>
                </wp:positionV>
                <wp:extent cx="281940" cy="603885"/>
                <wp:effectExtent l="19050" t="38100" r="60960" b="24765"/>
                <wp:wrapNone/>
                <wp:docPr id="14"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81940" cy="603885"/>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34700" id="Line 32" o:spid="_x0000_s1026" style="position:absolute;flip:y;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9.15pt,31.95pt" to="271.3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" strokecolor="red" strokeweight="4.5pt">
                <v:stroke endarrow="block"/>
              </v:line>
            </w:pict>
          </mc:Fallback>
        </mc:AlternateContent>
      </w:r>
      <w:r>
        <w:rPr>
          <w:noProof/>
          <w:lang w:eastAsia="de-DE"/>
        </w:rPr>
        <mc:AlternateContent>
          <mc:Choice Requires="wps">
            <w:drawing>
              <wp:anchor distT="0" distB="0" distL="114300" distR="114300" simplePos="0" relativeHeight="251853824" behindDoc="0" locked="0" layoutInCell="1" allowOverlap="1" wp14:anchorId="237D7759" wp14:editId="44E76065">
                <wp:simplePos x="0" y="0"/>
                <wp:positionH relativeFrom="column">
                  <wp:posOffset>4499141</wp:posOffset>
                </wp:positionH>
                <wp:positionV relativeFrom="paragraph">
                  <wp:posOffset>981710</wp:posOffset>
                </wp:positionV>
                <wp:extent cx="1336675" cy="284480"/>
                <wp:effectExtent l="0" t="0" r="15875" b="20320"/>
                <wp:wrapNone/>
                <wp:docPr id="17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284480"/>
                        </a:xfrm>
                        <a:prstGeom prst="rect">
                          <a:avLst/>
                        </a:prstGeom>
                        <a:solidFill>
                          <a:srgbClr val="FFFFFF"/>
                        </a:solidFill>
                        <a:ln w="9525">
                          <a:solidFill>
                            <a:srgbClr val="000000"/>
                          </a:solidFill>
                          <a:miter lim="800000"/>
                          <a:headEnd/>
                          <a:tailEnd/>
                        </a:ln>
                      </wps:spPr>
                      <wps:txbx>
                        <w:txbxContent>
                          <w:p w14:paraId="20CF5B55" w14:textId="08CE45A7" w:rsidR="00657E67" w:rsidRPr="002A7113" w:rsidRDefault="00657E67" w:rsidP="003C711F">
                            <w:pPr>
                              <w:jc w:val="center"/>
                              <w:rPr>
                                <w:lang w:val="en-GB"/>
                              </w:rPr>
                            </w:pPr>
                            <w:r w:rsidRPr="00125ACE">
                              <w:rPr>
                                <w:rFonts w:ascii="Times New Roman" w:hAnsi="Times New Roman"/>
                                <w:lang w:val="en-GB"/>
                              </w:rPr>
                              <w:t>Annotation column</w:t>
                            </w:r>
                            <w:r w:rsidRPr="00526662">
                              <w:rPr>
                                <w:noProof/>
                              </w:rPr>
                              <w:drawing>
                                <wp:inline distT="0" distB="0" distL="0" distR="0" wp14:anchorId="4DEF81E7" wp14:editId="78575355">
                                  <wp:extent cx="1065530" cy="65323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7D7759" id="_x0000_s1052" type="#_x0000_t202" style="position:absolute;left:0;text-align:left;margin-left:354.25pt;margin-top:77.3pt;width:105.25pt;height:22.4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">
                <v:textbox>
                  <w:txbxContent>
                    <w:p w14:paraId="20CF5B55" w14:textId="08CE45A7" w:rsidR="00657E67" w:rsidRPr="002A7113" w:rsidRDefault="00657E67" w:rsidP="003C711F">
                      <w:pPr>
                        <w:jc w:val="center"/>
                        <w:rPr>
                          <w:lang w:val="en-GB"/>
                        </w:rPr>
                      </w:pPr>
                      <w:r w:rsidRPr="00125ACE">
                        <w:rPr>
                          <w:rFonts w:ascii="Times New Roman" w:hAnsi="Times New Roman"/>
                          <w:lang w:val="en-GB"/>
                        </w:rPr>
                        <w:t>Annotation column</w:t>
                      </w:r>
                      <w:r w:rsidRPr="00526662">
                        <w:rPr>
                          <w:noProof/>
                        </w:rPr>
                        <w:drawing>
                          <wp:inline distT="0" distB="0" distL="0" distR="0" wp14:anchorId="4DEF81E7" wp14:editId="78575355">
                            <wp:extent cx="1065530" cy="65323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p>
                  </w:txbxContent>
                </v:textbox>
              </v:shape>
            </w:pict>
          </mc:Fallback>
        </mc:AlternateContent>
      </w:r>
      <w:r>
        <w:rPr>
          <w:noProof/>
          <w:lang w:eastAsia="de-DE"/>
        </w:rPr>
        <mc:AlternateContent>
          <mc:Choice Requires="wps">
            <w:drawing>
              <wp:anchor distT="0" distB="0" distL="114300" distR="114300" simplePos="0" relativeHeight="251849728" behindDoc="0" locked="0" layoutInCell="1" allowOverlap="1" wp14:anchorId="3B12D6F7" wp14:editId="5769F3BA">
                <wp:simplePos x="0" y="0"/>
                <wp:positionH relativeFrom="column">
                  <wp:posOffset>5182953</wp:posOffset>
                </wp:positionH>
                <wp:positionV relativeFrom="paragraph">
                  <wp:posOffset>404496</wp:posOffset>
                </wp:positionV>
                <wp:extent cx="282216" cy="604298"/>
                <wp:effectExtent l="19050" t="38100" r="60960" b="24765"/>
                <wp:wrapNone/>
                <wp:docPr id="165"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82216" cy="604298"/>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6E5B77" id="Line 32" o:spid="_x0000_s1026" style="position:absolute;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8.1pt,31.85pt" to="430.3pt,7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" strokecolor="red" strokeweight="4.5pt">
                <v:stroke endarrow="block"/>
              </v:line>
            </w:pict>
          </mc:Fallback>
        </mc:AlternateContent>
      </w:r>
      <w:r w:rsidRPr="00B43811">
        <w:rPr>
          <w:noProof/>
          <w:lang w:eastAsia="de-DE"/>
        </w:rPr>
        <mc:AlternateContent>
          <mc:Choice Requires="wps">
            <w:drawing>
              <wp:anchor distT="0" distB="0" distL="114300" distR="114300" simplePos="0" relativeHeight="251965440" behindDoc="0" locked="0" layoutInCell="1" allowOverlap="1" wp14:anchorId="47C654CE" wp14:editId="16897313">
                <wp:simplePos x="0" y="0"/>
                <wp:positionH relativeFrom="column">
                  <wp:posOffset>93980</wp:posOffset>
                </wp:positionH>
                <wp:positionV relativeFrom="paragraph">
                  <wp:posOffset>-1270</wp:posOffset>
                </wp:positionV>
                <wp:extent cx="2387600" cy="205740"/>
                <wp:effectExtent l="0" t="0" r="12700" b="22860"/>
                <wp:wrapNone/>
                <wp:docPr id="11" name="Rechteck 11"/>
                <wp:cNvGraphicFramePr/>
                <a:graphic xmlns:a="http://schemas.openxmlformats.org/drawingml/2006/main">
                  <a:graphicData uri="http://schemas.microsoft.com/office/word/2010/wordprocessingShape">
                    <wps:wsp>
                      <wps:cNvSpPr/>
                      <wps:spPr>
                        <a:xfrm>
                          <a:off x="0" y="0"/>
                          <a:ext cx="2387600" cy="20574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7A0BD44" w14:textId="77777777" w:rsidR="00657E67" w:rsidRDefault="00657E67" w:rsidP="00125ACE">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654CE" id="Rechteck 11" o:spid="_x0000_s1053" style="position:absolute;left:0;text-align:left;margin-left:7.4pt;margin-top:-.1pt;width:188pt;height:16.2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" filled="f" strokecolor="red" strokeweight="1.5pt">
                <v:textbox>
                  <w:txbxContent>
                    <w:p w14:paraId="67A0BD44" w14:textId="77777777" w:rsidR="00657E67" w:rsidRDefault="00657E67" w:rsidP="00125ACE">
                      <w:pPr>
                        <w:jc w:val="center"/>
                      </w:pPr>
                      <w:r>
                        <w:t>c</w:t>
                      </w:r>
                    </w:p>
                  </w:txbxContent>
                </v:textbox>
              </v:rect>
            </w:pict>
          </mc:Fallback>
        </mc:AlternateContent>
      </w:r>
      <w:r w:rsidR="002564EE" w:rsidRPr="002564EE">
        <w:rPr>
          <w:noProof/>
          <w:lang w:eastAsia="de-DE"/>
        </w:rPr>
        <w:drawing>
          <wp:inline distT="0" distB="0" distL="0" distR="0" wp14:anchorId="35EDF499" wp14:editId="39BD4BF0">
            <wp:extent cx="5759105" cy="1268083"/>
            <wp:effectExtent l="0" t="0" r="0" b="889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1268439"/>
                    </a:xfrm>
                    <a:prstGeom prst="rect">
                      <a:avLst/>
                    </a:prstGeom>
                  </pic:spPr>
                </pic:pic>
              </a:graphicData>
            </a:graphic>
          </wp:inline>
        </w:drawing>
      </w:r>
    </w:p>
    <w:p w14:paraId="6BC11954" w14:textId="5CCEC2AD" w:rsidR="00500DC8" w:rsidRDefault="00902A3D" w:rsidP="00B84AED">
      <w:pPr>
        <w:pStyle w:val="Standard-BlockCharCharChar"/>
      </w:pPr>
      <w:r>
        <w:lastRenderedPageBreak/>
        <w:t xml:space="preserve">If </w:t>
      </w:r>
      <w:r w:rsidR="008B00C6">
        <w:t>you enter a RegEx expression, a</w:t>
      </w:r>
      <w:r>
        <w:t xml:space="preserve"> new column for the chosen annotation tier will be created. </w:t>
      </w:r>
      <w:r w:rsidR="00D16B72">
        <w:t xml:space="preserve">It contains the search result for the regular expression you entered. </w:t>
      </w:r>
      <w:r w:rsidR="009C5E5B">
        <w:t xml:space="preserve">The </w:t>
      </w:r>
      <w:r w:rsidR="00EF1E12" w:rsidRPr="00E63215">
        <w:rPr>
          <w:rStyle w:val="RefsZchn"/>
        </w:rPr>
        <w:t>“</w:t>
      </w:r>
      <w:r w:rsidR="009C5E5B" w:rsidRPr="00E63215">
        <w:rPr>
          <w:rStyle w:val="RefsZchn"/>
        </w:rPr>
        <w:t>Match</w:t>
      </w:r>
      <w:r w:rsidR="00EF1E12" w:rsidRPr="00E63215">
        <w:rPr>
          <w:rStyle w:val="RefsZchn"/>
        </w:rPr>
        <w:t>”</w:t>
      </w:r>
      <w:r w:rsidR="009C5E5B">
        <w:t xml:space="preserve"> column will contain the content of the transcription tier at the position of the search result in the annotation tier. </w:t>
      </w:r>
      <w:r w:rsidR="004D64F6">
        <w:t xml:space="preserve">The </w:t>
      </w:r>
      <w:r w:rsidR="00E63215">
        <w:rPr>
          <w:rStyle w:val="RefsZchn"/>
        </w:rPr>
        <w:t>“F</w:t>
      </w:r>
      <w:r w:rsidR="004D64F6" w:rsidRPr="00E63215">
        <w:rPr>
          <w:rStyle w:val="RefsZchn"/>
        </w:rPr>
        <w:t>ilter</w:t>
      </w:r>
      <w:r w:rsidR="00E63215">
        <w:rPr>
          <w:rStyle w:val="RefsZchn"/>
        </w:rPr>
        <w:t>”</w:t>
      </w:r>
      <w:r w:rsidR="004D64F6">
        <w:t xml:space="preserve"> option can be applied on</w:t>
      </w:r>
      <w:r w:rsidR="008C626D">
        <w:t xml:space="preserve"> the new annotation column as usual (see</w:t>
      </w:r>
      <w:r w:rsidR="005246DE">
        <w:t xml:space="preserve"> Section 7:</w:t>
      </w:r>
      <w:r w:rsidR="008C626D">
        <w:t xml:space="preserve"> </w:t>
      </w:r>
      <w:hyperlink w:anchor="_6._FILTERING_SEARCH" w:history="1">
        <w:r w:rsidR="005246DE" w:rsidRPr="005246DE">
          <w:rPr>
            <w:rStyle w:val="QuerverweiseZchn"/>
          </w:rPr>
          <w:fldChar w:fldCharType="begin"/>
        </w:r>
        <w:r w:rsidR="005246DE" w:rsidRPr="005246DE">
          <w:rPr>
            <w:rStyle w:val="QuerverweiseZchn"/>
          </w:rPr>
          <w:instrText xml:space="preserve"> REF _Ref473125897 \h </w:instrText>
        </w:r>
        <w:r w:rsidR="005246DE">
          <w:rPr>
            <w:rStyle w:val="QuerverweiseZchn"/>
          </w:rPr>
          <w:instrText xml:space="preserve"> \* MERGEFORMAT </w:instrText>
        </w:r>
        <w:r w:rsidR="005246DE" w:rsidRPr="005246DE">
          <w:rPr>
            <w:rStyle w:val="QuerverweiseZchn"/>
          </w:rPr>
        </w:r>
        <w:r w:rsidR="005246DE" w:rsidRPr="005246DE">
          <w:rPr>
            <w:rStyle w:val="QuerverweiseZchn"/>
          </w:rPr>
          <w:fldChar w:fldCharType="separate"/>
        </w:r>
        <w:r w:rsidR="00D64849" w:rsidRPr="00D64849">
          <w:rPr>
            <w:rStyle w:val="QuerverweiseZchn"/>
          </w:rPr>
          <w:t>FILTERING SEARCH RESULTS</w:t>
        </w:r>
        <w:r w:rsidR="005246DE" w:rsidRPr="005246DE">
          <w:rPr>
            <w:rStyle w:val="QuerverweiseZchn"/>
          </w:rPr>
          <w:fldChar w:fldCharType="end"/>
        </w:r>
      </w:hyperlink>
      <w:r w:rsidR="008C626D">
        <w:t>)</w:t>
      </w:r>
      <w:r w:rsidR="004D64F6">
        <w:t>.</w:t>
      </w:r>
      <w:r w:rsidR="00E63215">
        <w:t xml:space="preserve"> </w:t>
      </w:r>
      <w:r w:rsidR="00EF1E12" w:rsidRPr="008817CF">
        <w:t xml:space="preserve">(The </w:t>
      </w:r>
      <w:r w:rsidR="00EF1E12" w:rsidRPr="00B84AED">
        <w:t xml:space="preserve">RegEx </w:t>
      </w:r>
      <w:r w:rsidR="00E63215" w:rsidRPr="00E63215">
        <w:rPr>
          <w:b/>
        </w:rPr>
        <w:t>“</w:t>
      </w:r>
      <w:r w:rsidR="00EF1E12" w:rsidRPr="00E63215">
        <w:rPr>
          <w:b/>
        </w:rPr>
        <w:t>^.*$</w:t>
      </w:r>
      <w:r w:rsidR="00E63215" w:rsidRPr="00E63215">
        <w:rPr>
          <w:b/>
        </w:rPr>
        <w:t>”</w:t>
      </w:r>
      <w:r w:rsidR="00EF1E12" w:rsidRPr="00B84AED">
        <w:t xml:space="preserve"> will search for </w:t>
      </w:r>
      <w:r w:rsidR="000427B0" w:rsidRPr="00B84AED">
        <w:t xml:space="preserve">every tag </w:t>
      </w:r>
      <w:r w:rsidR="008817CF">
        <w:t xml:space="preserve">(=all the content) </w:t>
      </w:r>
      <w:r w:rsidR="000427B0" w:rsidRPr="00B84AED">
        <w:t>in the annotation tiers.)</w:t>
      </w:r>
    </w:p>
    <w:p w14:paraId="5385A138" w14:textId="38AFF478" w:rsidR="00621904" w:rsidRPr="004D26F7" w:rsidRDefault="00621904" w:rsidP="00BE2AA5">
      <w:pPr>
        <w:pStyle w:val="berschrift2"/>
        <w:rPr>
          <w:rFonts w:ascii="Times New Roman" w:hAnsi="Times New Roman" w:cs="Times New Roman"/>
          <w:color w:val="auto"/>
          <w:sz w:val="24"/>
          <w:szCs w:val="24"/>
          <w:lang w:val="en-GB" w:eastAsia="en-US"/>
        </w:rPr>
      </w:pPr>
      <w:bookmarkStart w:id="46" w:name="_Toc473127128"/>
      <w:r w:rsidRPr="004D26F7">
        <w:rPr>
          <w:rFonts w:ascii="Times New Roman" w:hAnsi="Times New Roman" w:cs="Times New Roman"/>
          <w:color w:val="auto"/>
          <w:sz w:val="24"/>
          <w:szCs w:val="24"/>
          <w:lang w:val="en-GB" w:eastAsia="en-US"/>
        </w:rPr>
        <w:t>Regular Expression Search over Description tiers [</w:t>
      </w:r>
      <w:proofErr w:type="spellStart"/>
      <w:r w:rsidRPr="004D26F7">
        <w:rPr>
          <w:rFonts w:ascii="Times New Roman" w:hAnsi="Times New Roman" w:cs="Times New Roman"/>
          <w:color w:val="auto"/>
          <w:sz w:val="24"/>
          <w:szCs w:val="24"/>
          <w:lang w:val="en-GB" w:eastAsia="en-US"/>
        </w:rPr>
        <w:t>RegEx</w:t>
      </w:r>
      <w:proofErr w:type="spellEnd"/>
      <w:r w:rsidRPr="004D26F7">
        <w:rPr>
          <w:rFonts w:ascii="Times New Roman" w:hAnsi="Times New Roman" w:cs="Times New Roman"/>
          <w:color w:val="auto"/>
          <w:sz w:val="24"/>
          <w:szCs w:val="24"/>
          <w:lang w:val="en-GB" w:eastAsia="en-US"/>
        </w:rPr>
        <w:t xml:space="preserve"> (D)]</w:t>
      </w:r>
      <w:bookmarkEnd w:id="46"/>
    </w:p>
    <w:p w14:paraId="49CB7FD9" w14:textId="5F148B81" w:rsidR="00A50597" w:rsidRDefault="00A50597" w:rsidP="00B84AED">
      <w:pPr>
        <w:pStyle w:val="Standard-BlockCharCharChar"/>
      </w:pPr>
      <w:r>
        <w:t>The Regular E</w:t>
      </w:r>
      <w:r w:rsidR="008449EC">
        <w:t>xpression search can also be app</w:t>
      </w:r>
      <w:r>
        <w:t xml:space="preserve">lied to the description tiers of the corpus. </w:t>
      </w:r>
      <w:r w:rsidR="008449EC">
        <w:t xml:space="preserve">If </w:t>
      </w:r>
      <w:r w:rsidR="003C711F" w:rsidRPr="003C711F">
        <w:rPr>
          <w:rStyle w:val="RefsZchn"/>
        </w:rPr>
        <w:t>“</w:t>
      </w:r>
      <w:r w:rsidR="008449EC" w:rsidRPr="003C711F">
        <w:rPr>
          <w:rStyle w:val="RefsZchn"/>
        </w:rPr>
        <w:t>RegEx(D)</w:t>
      </w:r>
      <w:r w:rsidR="003C711F" w:rsidRPr="003C711F">
        <w:rPr>
          <w:rStyle w:val="RefsZchn"/>
        </w:rPr>
        <w:t>”</w:t>
      </w:r>
      <w:r w:rsidR="008449EC">
        <w:t xml:space="preserve"> is chosen, you have to choose the category of description tiers you want to </w:t>
      </w:r>
      <w:r w:rsidR="002A5582">
        <w:t xml:space="preserve">analyse. </w:t>
      </w:r>
      <w:r w:rsidR="00C20B6C">
        <w:t xml:space="preserve">All description tiers that are used in the current corpus are listed in the drop-down menu. Descriptions tiers typically are filled with </w:t>
      </w:r>
      <w:r w:rsidR="002168A3">
        <w:t xml:space="preserve">describing language, not predetermined tags. </w:t>
      </w:r>
    </w:p>
    <w:p w14:paraId="737D0F1B" w14:textId="3238C17C" w:rsidR="00B932C6" w:rsidRDefault="003C711F" w:rsidP="00313402">
      <w:pPr>
        <w:pStyle w:val="GraphikFormat"/>
        <w:rPr>
          <w:lang w:val="en-GB"/>
        </w:rPr>
      </w:pPr>
      <w:r>
        <w:rPr>
          <w:noProof/>
          <w:lang w:eastAsia="de-DE"/>
        </w:rPr>
        <mc:AlternateContent>
          <mc:Choice Requires="wps">
            <w:drawing>
              <wp:anchor distT="0" distB="0" distL="114300" distR="114300" simplePos="0" relativeHeight="251975680" behindDoc="0" locked="0" layoutInCell="1" allowOverlap="1" wp14:anchorId="65189B69" wp14:editId="3C68679A">
                <wp:simplePos x="0" y="0"/>
                <wp:positionH relativeFrom="column">
                  <wp:posOffset>2908300</wp:posOffset>
                </wp:positionH>
                <wp:positionV relativeFrom="paragraph">
                  <wp:posOffset>319930</wp:posOffset>
                </wp:positionV>
                <wp:extent cx="707390" cy="205740"/>
                <wp:effectExtent l="0" t="57150" r="0" b="41910"/>
                <wp:wrapNone/>
                <wp:docPr id="21"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7390" cy="20574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FDF463" id="Line 32" o:spid="_x0000_s1026" style="position:absolute;flip: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9pt,25.2pt" to="284.7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" strokecolor="red" strokeweight="4.5pt">
                <v:stroke endarrow="block"/>
              </v:line>
            </w:pict>
          </mc:Fallback>
        </mc:AlternateContent>
      </w:r>
      <w:r>
        <w:rPr>
          <w:noProof/>
          <w:lang w:eastAsia="de-DE"/>
        </w:rPr>
        <mc:AlternateContent>
          <mc:Choice Requires="wps">
            <w:drawing>
              <wp:anchor distT="0" distB="0" distL="114300" distR="114300" simplePos="0" relativeHeight="251973632" behindDoc="0" locked="0" layoutInCell="1" allowOverlap="1" wp14:anchorId="0FD3E324" wp14:editId="27D63A22">
                <wp:simplePos x="0" y="0"/>
                <wp:positionH relativeFrom="column">
                  <wp:posOffset>1605280</wp:posOffset>
                </wp:positionH>
                <wp:positionV relativeFrom="paragraph">
                  <wp:posOffset>383540</wp:posOffset>
                </wp:positionV>
                <wp:extent cx="1336675" cy="284480"/>
                <wp:effectExtent l="0" t="0" r="15875" b="20320"/>
                <wp:wrapNone/>
                <wp:docPr id="1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284480"/>
                        </a:xfrm>
                        <a:prstGeom prst="rect">
                          <a:avLst/>
                        </a:prstGeom>
                        <a:solidFill>
                          <a:srgbClr val="FFFFFF"/>
                        </a:solidFill>
                        <a:ln w="9525">
                          <a:solidFill>
                            <a:srgbClr val="000000"/>
                          </a:solidFill>
                          <a:miter lim="800000"/>
                          <a:headEnd/>
                          <a:tailEnd/>
                        </a:ln>
                      </wps:spPr>
                      <wps:txbx>
                        <w:txbxContent>
                          <w:p w14:paraId="53F7AD6E" w14:textId="622CA9E9" w:rsidR="00657E67" w:rsidRPr="002A7113" w:rsidRDefault="00657E67" w:rsidP="003C711F">
                            <w:pPr>
                              <w:jc w:val="center"/>
                              <w:rPr>
                                <w:lang w:val="en-GB"/>
                              </w:rPr>
                            </w:pPr>
                            <w:r>
                              <w:rPr>
                                <w:rFonts w:ascii="Times New Roman" w:hAnsi="Times New Roman"/>
                                <w:lang w:val="en-GB"/>
                              </w:rPr>
                              <w:t>Match</w:t>
                            </w:r>
                            <w:r w:rsidRPr="00125ACE">
                              <w:rPr>
                                <w:rFonts w:ascii="Times New Roman" w:hAnsi="Times New Roman"/>
                                <w:lang w:val="en-GB"/>
                              </w:rPr>
                              <w:t xml:space="preserve"> column</w:t>
                            </w:r>
                            <w:r w:rsidRPr="00526662">
                              <w:rPr>
                                <w:noProof/>
                              </w:rPr>
                              <w:drawing>
                                <wp:inline distT="0" distB="0" distL="0" distR="0" wp14:anchorId="2C1F8EF2" wp14:editId="51BBA84A">
                                  <wp:extent cx="1065530" cy="653232"/>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D3E324" id="_x0000_s1054" type="#_x0000_t202" style="position:absolute;left:0;text-align:left;margin-left:126.4pt;margin-top:30.2pt;width:105.25pt;height:22.4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">
                <v:textbox>
                  <w:txbxContent>
                    <w:p w14:paraId="53F7AD6E" w14:textId="622CA9E9" w:rsidR="00657E67" w:rsidRPr="002A7113" w:rsidRDefault="00657E67" w:rsidP="003C711F">
                      <w:pPr>
                        <w:jc w:val="center"/>
                        <w:rPr>
                          <w:lang w:val="en-GB"/>
                        </w:rPr>
                      </w:pPr>
                      <w:r>
                        <w:rPr>
                          <w:rFonts w:ascii="Times New Roman" w:hAnsi="Times New Roman"/>
                          <w:lang w:val="en-GB"/>
                        </w:rPr>
                        <w:t>Match</w:t>
                      </w:r>
                      <w:r w:rsidRPr="00125ACE">
                        <w:rPr>
                          <w:rFonts w:ascii="Times New Roman" w:hAnsi="Times New Roman"/>
                          <w:lang w:val="en-GB"/>
                        </w:rPr>
                        <w:t xml:space="preserve"> column</w:t>
                      </w:r>
                      <w:r w:rsidRPr="00526662">
                        <w:rPr>
                          <w:noProof/>
                        </w:rPr>
                        <w:drawing>
                          <wp:inline distT="0" distB="0" distL="0" distR="0" wp14:anchorId="2C1F8EF2" wp14:editId="51BBA84A">
                            <wp:extent cx="1065530" cy="653232"/>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p>
                  </w:txbxContent>
                </v:textbox>
              </v:shape>
            </w:pict>
          </mc:Fallback>
        </mc:AlternateContent>
      </w:r>
      <w:r w:rsidRPr="00B43811">
        <w:rPr>
          <w:noProof/>
          <w:lang w:eastAsia="de-DE"/>
        </w:rPr>
        <mc:AlternateContent>
          <mc:Choice Requires="wps">
            <w:drawing>
              <wp:anchor distT="0" distB="0" distL="114300" distR="114300" simplePos="0" relativeHeight="251967488" behindDoc="0" locked="0" layoutInCell="1" allowOverlap="1" wp14:anchorId="4455295F" wp14:editId="01441B28">
                <wp:simplePos x="0" y="0"/>
                <wp:positionH relativeFrom="column">
                  <wp:posOffset>86167</wp:posOffset>
                </wp:positionH>
                <wp:positionV relativeFrom="paragraph">
                  <wp:posOffset>2347</wp:posOffset>
                </wp:positionV>
                <wp:extent cx="2584174" cy="205740"/>
                <wp:effectExtent l="0" t="0" r="26035" b="22860"/>
                <wp:wrapNone/>
                <wp:docPr id="13" name="Rechteck 13"/>
                <wp:cNvGraphicFramePr/>
                <a:graphic xmlns:a="http://schemas.openxmlformats.org/drawingml/2006/main">
                  <a:graphicData uri="http://schemas.microsoft.com/office/word/2010/wordprocessingShape">
                    <wps:wsp>
                      <wps:cNvSpPr/>
                      <wps:spPr>
                        <a:xfrm>
                          <a:off x="0" y="0"/>
                          <a:ext cx="2584174" cy="20574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12F53CE" w14:textId="77777777" w:rsidR="00657E67" w:rsidRDefault="00657E67" w:rsidP="003C711F">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5295F" id="Rechteck 13" o:spid="_x0000_s1055" style="position:absolute;left:0;text-align:left;margin-left:6.8pt;margin-top:.2pt;width:203.5pt;height:16.2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" filled="f" strokecolor="red" strokeweight="1.5pt">
                <v:textbox>
                  <w:txbxContent>
                    <w:p w14:paraId="612F53CE" w14:textId="77777777" w:rsidR="00657E67" w:rsidRDefault="00657E67" w:rsidP="003C711F">
                      <w:pPr>
                        <w:jc w:val="center"/>
                      </w:pPr>
                      <w:r>
                        <w:t>c</w:t>
                      </w:r>
                    </w:p>
                  </w:txbxContent>
                </v:textbox>
              </v:rect>
            </w:pict>
          </mc:Fallback>
        </mc:AlternateContent>
      </w:r>
      <w:r w:rsidR="00526662" w:rsidRPr="00526662">
        <w:rPr>
          <w:noProof/>
          <w:lang w:eastAsia="de-DE"/>
        </w:rPr>
        <w:drawing>
          <wp:inline distT="0" distB="0" distL="0" distR="0" wp14:anchorId="3E55485A" wp14:editId="210D07A7">
            <wp:extent cx="5760720" cy="646430"/>
            <wp:effectExtent l="0" t="0" r="0" b="127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646430"/>
                    </a:xfrm>
                    <a:prstGeom prst="rect">
                      <a:avLst/>
                    </a:prstGeom>
                  </pic:spPr>
                </pic:pic>
              </a:graphicData>
            </a:graphic>
          </wp:inline>
        </w:drawing>
      </w:r>
    </w:p>
    <w:p w14:paraId="0FF40112" w14:textId="73077BBF" w:rsidR="00500DC8" w:rsidRDefault="00500DC8" w:rsidP="00B84AED">
      <w:pPr>
        <w:pStyle w:val="Standard-BlockCharCharChar"/>
      </w:pPr>
      <w:r>
        <w:t>The sear</w:t>
      </w:r>
      <w:r w:rsidR="00F834DF">
        <w:t xml:space="preserve">ch is very similar to the </w:t>
      </w:r>
      <w:r w:rsidR="003C711F" w:rsidRPr="003C711F">
        <w:rPr>
          <w:rStyle w:val="RefsZchn"/>
        </w:rPr>
        <w:t>“</w:t>
      </w:r>
      <w:r w:rsidR="00F834DF" w:rsidRPr="003C711F">
        <w:rPr>
          <w:rStyle w:val="RefsZchn"/>
        </w:rPr>
        <w:t>RegEx(T)</w:t>
      </w:r>
      <w:r w:rsidR="003C711F" w:rsidRPr="003C711F">
        <w:rPr>
          <w:rStyle w:val="RefsZchn"/>
        </w:rPr>
        <w:t>”</w:t>
      </w:r>
      <w:r w:rsidR="00F834DF">
        <w:t xml:space="preserve"> search</w:t>
      </w:r>
      <w:r>
        <w:t xml:space="preserve">. </w:t>
      </w:r>
      <w:r w:rsidR="00C85312">
        <w:t xml:space="preserve">The </w:t>
      </w:r>
      <w:r w:rsidR="00C85312" w:rsidRPr="003C711F">
        <w:rPr>
          <w:rStyle w:val="RefsZchn"/>
        </w:rPr>
        <w:t>“Match”</w:t>
      </w:r>
      <w:r w:rsidR="00C85312">
        <w:t xml:space="preserve"> column contains the search results </w:t>
      </w:r>
      <w:r w:rsidR="0062661B">
        <w:t xml:space="preserve">of the regular expression. </w:t>
      </w:r>
    </w:p>
    <w:p w14:paraId="70726925" w14:textId="77777777" w:rsidR="001E6BAF" w:rsidRDefault="001E6BAF" w:rsidP="00313402">
      <w:pPr>
        <w:pStyle w:val="Standard-BlockCharCharChar"/>
      </w:pPr>
    </w:p>
    <w:p w14:paraId="1FB9769F" w14:textId="365F468C" w:rsidR="00621904" w:rsidRPr="004D26F7" w:rsidRDefault="00621904" w:rsidP="00BE2AA5">
      <w:pPr>
        <w:pStyle w:val="berschrift2"/>
        <w:rPr>
          <w:rFonts w:ascii="Times New Roman" w:hAnsi="Times New Roman" w:cs="Times New Roman"/>
          <w:color w:val="auto"/>
          <w:sz w:val="24"/>
          <w:szCs w:val="24"/>
          <w:lang w:val="en-GB" w:eastAsia="en-US"/>
        </w:rPr>
      </w:pPr>
      <w:bookmarkStart w:id="47" w:name="_8.4._XPath_Search"/>
      <w:bookmarkStart w:id="48" w:name="_Ref473117895"/>
      <w:bookmarkStart w:id="49" w:name="_Toc473127129"/>
      <w:bookmarkEnd w:id="47"/>
      <w:r w:rsidRPr="004D26F7">
        <w:rPr>
          <w:rFonts w:ascii="Times New Roman" w:hAnsi="Times New Roman" w:cs="Times New Roman"/>
          <w:color w:val="auto"/>
          <w:sz w:val="24"/>
          <w:szCs w:val="24"/>
          <w:lang w:val="en-GB" w:eastAsia="en-US"/>
        </w:rPr>
        <w:t>XPath Search over Transcription tiers [XPath (</w:t>
      </w:r>
      <w:r w:rsidR="000E4053" w:rsidRPr="004D26F7">
        <w:rPr>
          <w:rFonts w:ascii="Times New Roman" w:hAnsi="Times New Roman" w:cs="Times New Roman"/>
          <w:color w:val="auto"/>
          <w:sz w:val="24"/>
          <w:szCs w:val="24"/>
          <w:lang w:val="en-GB" w:eastAsia="en-US"/>
        </w:rPr>
        <w:t>T</w:t>
      </w:r>
      <w:r w:rsidRPr="004D26F7">
        <w:rPr>
          <w:rFonts w:ascii="Times New Roman" w:hAnsi="Times New Roman" w:cs="Times New Roman"/>
          <w:color w:val="auto"/>
          <w:sz w:val="24"/>
          <w:szCs w:val="24"/>
          <w:lang w:val="en-GB" w:eastAsia="en-US"/>
        </w:rPr>
        <w:t>)]</w:t>
      </w:r>
      <w:bookmarkEnd w:id="48"/>
      <w:bookmarkEnd w:id="49"/>
    </w:p>
    <w:p w14:paraId="69684938" w14:textId="4BCAC744" w:rsidR="00683254" w:rsidRDefault="00120D77" w:rsidP="00B84AED">
      <w:pPr>
        <w:pStyle w:val="Standard-BlockCharCharChar"/>
      </w:pPr>
      <w:r>
        <w:t xml:space="preserve">The </w:t>
      </w:r>
      <w:r w:rsidR="00E30BF1" w:rsidRPr="00E30BF1">
        <w:rPr>
          <w:rStyle w:val="RefsZchn"/>
        </w:rPr>
        <w:t>“</w:t>
      </w:r>
      <w:r w:rsidRPr="00E30BF1">
        <w:rPr>
          <w:rStyle w:val="RefsZchn"/>
        </w:rPr>
        <w:t>XPath</w:t>
      </w:r>
      <w:r w:rsidR="00E30BF1" w:rsidRPr="00E30BF1">
        <w:rPr>
          <w:rStyle w:val="RefsZchn"/>
        </w:rPr>
        <w:t>”</w:t>
      </w:r>
      <w:r>
        <w:t xml:space="preserve"> search </w:t>
      </w:r>
      <w:r w:rsidR="0077243E">
        <w:t xml:space="preserve">has already been visited in the </w:t>
      </w:r>
      <w:hyperlink w:anchor="_3.2._XPath_Expressions" w:history="1">
        <w:r w:rsidR="0077243E" w:rsidRPr="00E30BF1">
          <w:rPr>
            <w:rStyle w:val="QuerverweiseZchn"/>
          </w:rPr>
          <w:t>Search Expressions</w:t>
        </w:r>
      </w:hyperlink>
      <w:r w:rsidR="0077243E">
        <w:t xml:space="preserve"> chapter</w:t>
      </w:r>
      <w:r w:rsidR="008817CF">
        <w:t>.</w:t>
      </w:r>
      <w:r w:rsidR="0077243E">
        <w:t xml:space="preserve"> </w:t>
      </w:r>
      <w:r w:rsidR="00911FC5">
        <w:t xml:space="preserve">As </w:t>
      </w:r>
      <w:r w:rsidR="008817CF">
        <w:t xml:space="preserve">already </w:t>
      </w:r>
      <w:r w:rsidR="00911FC5">
        <w:t>mentioned, it can only be applied to the transcription tiers.</w:t>
      </w:r>
    </w:p>
    <w:p w14:paraId="60B73BE7" w14:textId="77777777" w:rsidR="00683254" w:rsidRDefault="00683254" w:rsidP="00B84AED">
      <w:pPr>
        <w:pStyle w:val="Standard-BlockCharCharChar"/>
        <w:sectPr w:rsidR="00683254" w:rsidSect="00B84AED">
          <w:headerReference w:type="default" r:id="rId98"/>
          <w:pgSz w:w="11906" w:h="16838"/>
          <w:pgMar w:top="1417" w:right="1134" w:bottom="1134" w:left="1417" w:header="708" w:footer="708" w:gutter="0"/>
          <w:cols w:space="708"/>
          <w:docGrid w:linePitch="360"/>
        </w:sectPr>
      </w:pPr>
    </w:p>
    <w:p w14:paraId="306361D7" w14:textId="0B11D6EA" w:rsidR="00EA4C28" w:rsidRPr="00B84AED" w:rsidRDefault="00A6332F" w:rsidP="00683254">
      <w:pPr>
        <w:pStyle w:val="berschrift1"/>
        <w:spacing w:before="0"/>
        <w:rPr>
          <w:lang w:val="en-US" w:eastAsia="en-US"/>
        </w:rPr>
      </w:pPr>
      <w:bookmarkStart w:id="50" w:name="_Toc473127130"/>
      <w:r w:rsidRPr="00B84AED">
        <w:rPr>
          <w:lang w:val="en-US" w:eastAsia="en-US"/>
        </w:rPr>
        <w:lastRenderedPageBreak/>
        <w:t>A</w:t>
      </w:r>
      <w:r w:rsidR="00A43191">
        <w:rPr>
          <w:lang w:val="en-US" w:eastAsia="en-US"/>
        </w:rPr>
        <w:t xml:space="preserve"> step-by-step </w:t>
      </w:r>
      <w:r w:rsidRPr="00B84AED">
        <w:rPr>
          <w:lang w:val="en-US" w:eastAsia="en-US"/>
        </w:rPr>
        <w:t xml:space="preserve">example </w:t>
      </w:r>
      <w:r w:rsidR="00B22459">
        <w:rPr>
          <w:lang w:val="en-US" w:eastAsia="en-US"/>
        </w:rPr>
        <w:t>of</w:t>
      </w:r>
      <w:r w:rsidRPr="00B84AED">
        <w:rPr>
          <w:lang w:val="en-US" w:eastAsia="en-US"/>
        </w:rPr>
        <w:t xml:space="preserve"> </w:t>
      </w:r>
      <w:r w:rsidR="003B15E5">
        <w:rPr>
          <w:lang w:val="en-US" w:eastAsia="en-US"/>
        </w:rPr>
        <w:t xml:space="preserve">a </w:t>
      </w:r>
      <w:r w:rsidRPr="00B84AED">
        <w:rPr>
          <w:lang w:val="en-US" w:eastAsia="en-US"/>
        </w:rPr>
        <w:t>m</w:t>
      </w:r>
      <w:r w:rsidR="00EA4C28" w:rsidRPr="00B84AED">
        <w:rPr>
          <w:lang w:val="en-US" w:eastAsia="en-US"/>
        </w:rPr>
        <w:t>ultilevel search</w:t>
      </w:r>
      <w:r w:rsidRPr="00B84AED">
        <w:rPr>
          <w:lang w:val="en-US" w:eastAsia="en-US"/>
        </w:rPr>
        <w:t xml:space="preserve"> with EXAKT</w:t>
      </w:r>
      <w:bookmarkEnd w:id="50"/>
    </w:p>
    <w:p w14:paraId="664A50A1" w14:textId="34FE544B" w:rsidR="00621904" w:rsidRDefault="00A43191" w:rsidP="00B84AED">
      <w:pPr>
        <w:pStyle w:val="Standard-BlockCharCharChar"/>
      </w:pPr>
      <w:r>
        <w:t>A</w:t>
      </w:r>
      <w:r w:rsidR="00F21B0D" w:rsidRPr="00D144E2">
        <w:t xml:space="preserve"> step-by-step explanation </w:t>
      </w:r>
      <w:r w:rsidR="00984081" w:rsidRPr="00D144E2">
        <w:t>on how to conduct multilevel searches with EXAKT will be given</w:t>
      </w:r>
      <w:r w:rsidRPr="00A43191">
        <w:t xml:space="preserve"> </w:t>
      </w:r>
      <w:r>
        <w:t>i</w:t>
      </w:r>
      <w:r w:rsidRPr="00EE13B2">
        <w:t>n the foll</w:t>
      </w:r>
      <w:r>
        <w:t>o</w:t>
      </w:r>
      <w:r w:rsidRPr="00EE13B2">
        <w:t>wing</w:t>
      </w:r>
      <w:r w:rsidR="00984081" w:rsidRPr="00D144E2">
        <w:t xml:space="preserve">. </w:t>
      </w:r>
      <w:r w:rsidR="00FA01EB">
        <w:t xml:space="preserve">The </w:t>
      </w:r>
      <w:r w:rsidR="00FA01EB" w:rsidRPr="00F86A1B">
        <w:rPr>
          <w:rStyle w:val="RefsZchn"/>
        </w:rPr>
        <w:t>HAMATAC corpus</w:t>
      </w:r>
      <w:r w:rsidR="00FA01EB">
        <w:t xml:space="preserve"> will </w:t>
      </w:r>
      <w:r w:rsidR="004667FF">
        <w:t xml:space="preserve">be searched for this example. </w:t>
      </w:r>
    </w:p>
    <w:p w14:paraId="7A9D6E9A" w14:textId="5E162756" w:rsidR="002E3B82" w:rsidRDefault="00A43191" w:rsidP="00B84AED">
      <w:pPr>
        <w:pStyle w:val="Standard-BlockCharCharChar"/>
      </w:pPr>
      <w:r>
        <w:t>The goal is to</w:t>
      </w:r>
      <w:r w:rsidR="00AD2A13">
        <w:t xml:space="preserve"> </w:t>
      </w:r>
      <w:r w:rsidR="003B15E5">
        <w:t>research</w:t>
      </w:r>
      <w:r w:rsidR="00D222EB">
        <w:t xml:space="preserve"> </w:t>
      </w:r>
      <w:r w:rsidR="00F86A1B">
        <w:t>the German word “ja”</w:t>
      </w:r>
      <w:r w:rsidR="003B15E5">
        <w:t xml:space="preserve"> </w:t>
      </w:r>
      <w:r w:rsidR="00D222EB">
        <w:t>(</w:t>
      </w:r>
      <w:r w:rsidR="00F86A1B">
        <w:t>‘</w:t>
      </w:r>
      <w:r w:rsidR="00D222EB">
        <w:t>yes</w:t>
      </w:r>
      <w:r w:rsidR="00F86A1B">
        <w:t>’</w:t>
      </w:r>
      <w:r w:rsidR="00D222EB">
        <w:t>)</w:t>
      </w:r>
      <w:r w:rsidR="003B15E5">
        <w:t xml:space="preserve"> in the corpus</w:t>
      </w:r>
      <w:r w:rsidR="00D222EB">
        <w:t xml:space="preserve">. </w:t>
      </w:r>
      <w:r w:rsidR="001F0711">
        <w:t xml:space="preserve">So the first step would be to find every instance of </w:t>
      </w:r>
      <w:r w:rsidR="00F86A1B">
        <w:t>“ja”</w:t>
      </w:r>
      <w:r w:rsidR="001F0711">
        <w:t xml:space="preserve"> in the corpus. You might</w:t>
      </w:r>
      <w:r w:rsidR="00F86A1B">
        <w:t xml:space="preserve"> want to also find capitalized “J</w:t>
      </w:r>
      <w:r>
        <w:t>a</w:t>
      </w:r>
      <w:r w:rsidR="00F86A1B">
        <w:t>”</w:t>
      </w:r>
      <w:r w:rsidR="001F0711">
        <w:t>.</w:t>
      </w:r>
    </w:p>
    <w:p w14:paraId="04A8F9E4" w14:textId="2E3E9DAF" w:rsidR="002E3B82" w:rsidRDefault="00F86A1B" w:rsidP="00B84AED">
      <w:pPr>
        <w:pStyle w:val="Standard-BlockCharCharChar"/>
      </w:pPr>
      <w:r w:rsidRPr="00F86A1B">
        <w:rPr>
          <w:u w:val="single"/>
        </w:rPr>
        <w:t>Step 1</w:t>
      </w:r>
      <w:r>
        <w:t>:</w:t>
      </w:r>
      <w:r w:rsidR="00781F9A">
        <w:t xml:space="preserve"> </w:t>
      </w:r>
      <w:r w:rsidR="001F0711">
        <w:t xml:space="preserve">Choose </w:t>
      </w:r>
      <w:r w:rsidRPr="00F86A1B">
        <w:rPr>
          <w:rStyle w:val="RefsZchn"/>
        </w:rPr>
        <w:t>“</w:t>
      </w:r>
      <w:r w:rsidR="001F0711" w:rsidRPr="00F86A1B">
        <w:rPr>
          <w:rStyle w:val="RefsZchn"/>
        </w:rPr>
        <w:t>RegEx(T)</w:t>
      </w:r>
      <w:r w:rsidRPr="00F86A1B">
        <w:rPr>
          <w:rStyle w:val="RefsZchn"/>
        </w:rPr>
        <w:t>”</w:t>
      </w:r>
      <w:r w:rsidR="001F0711">
        <w:t xml:space="preserve"> and enter </w:t>
      </w:r>
      <w:r w:rsidRPr="00F86A1B">
        <w:rPr>
          <w:rStyle w:val="RefsZchn"/>
        </w:rPr>
        <w:t>“</w:t>
      </w:r>
      <w:r w:rsidR="001F0711" w:rsidRPr="00F86A1B">
        <w:rPr>
          <w:rStyle w:val="RefsZchn"/>
        </w:rPr>
        <w:t>\b[Jj]a\b</w:t>
      </w:r>
      <w:r w:rsidRPr="00F86A1B">
        <w:rPr>
          <w:rStyle w:val="RefsZchn"/>
        </w:rPr>
        <w:t>”</w:t>
      </w:r>
      <w:r w:rsidR="007131F5">
        <w:t>.</w:t>
      </w:r>
    </w:p>
    <w:p w14:paraId="2AAC0ACE" w14:textId="64ED96DA" w:rsidR="007131F5" w:rsidRDefault="002E3B82" w:rsidP="00B84AED">
      <w:pPr>
        <w:pStyle w:val="Standard-BlockCharCharChar"/>
      </w:pPr>
      <w:r>
        <w:t xml:space="preserve">Now you have a concordance with every instance of </w:t>
      </w:r>
      <w:r w:rsidR="00F86A1B">
        <w:t>“ja”</w:t>
      </w:r>
      <w:r>
        <w:t xml:space="preserve"> in the corpus. </w:t>
      </w:r>
      <w:r w:rsidR="00937AA6">
        <w:t xml:space="preserve">The HAMATAC corpus </w:t>
      </w:r>
      <w:r w:rsidR="00F86A1B">
        <w:t>is annotated with a “</w:t>
      </w:r>
      <w:r w:rsidR="00B14ADF">
        <w:t>pho</w:t>
      </w:r>
      <w:r w:rsidR="00F86A1B">
        <w:t>”</w:t>
      </w:r>
      <w:r w:rsidR="00B14ADF">
        <w:t xml:space="preserve"> and a </w:t>
      </w:r>
      <w:r w:rsidR="00F86A1B">
        <w:t>“</w:t>
      </w:r>
      <w:r w:rsidR="00B14ADF">
        <w:t>disfluency</w:t>
      </w:r>
      <w:r w:rsidR="00F86A1B">
        <w:t>”</w:t>
      </w:r>
      <w:r w:rsidR="007131F5">
        <w:t xml:space="preserve"> tier. To sh</w:t>
      </w:r>
      <w:r w:rsidR="00F86A1B">
        <w:t>ow possible annotations of the “</w:t>
      </w:r>
      <w:r w:rsidR="007131F5">
        <w:t>ja</w:t>
      </w:r>
      <w:r w:rsidR="00F86A1B">
        <w:t>” results, follow with Step 2.</w:t>
      </w:r>
    </w:p>
    <w:p w14:paraId="77616C31" w14:textId="349DEF15" w:rsidR="002E3B82" w:rsidRPr="00D144E2" w:rsidRDefault="00F86A1B" w:rsidP="00B84AED">
      <w:pPr>
        <w:pStyle w:val="Standard-BlockCharCharChar"/>
      </w:pPr>
      <w:r w:rsidRPr="00F86A1B">
        <w:rPr>
          <w:u w:val="single"/>
        </w:rPr>
        <w:t>Step 2</w:t>
      </w:r>
      <w:r>
        <w:t>: Go to</w:t>
      </w:r>
      <w:r w:rsidR="007131F5" w:rsidRPr="00D144E2">
        <w:t xml:space="preserve"> </w:t>
      </w:r>
      <w:r w:rsidR="007131F5" w:rsidRPr="00B84AED">
        <w:rPr>
          <w:rStyle w:val="Menufunction"/>
          <w:lang w:val="en-GB"/>
        </w:rPr>
        <w:t>Columns &gt; Add annotation…</w:t>
      </w:r>
      <w:r>
        <w:t xml:space="preserve"> and choose the </w:t>
      </w:r>
      <w:r w:rsidRPr="00F86A1B">
        <w:rPr>
          <w:rStyle w:val="RefsZchn"/>
        </w:rPr>
        <w:t>“</w:t>
      </w:r>
      <w:r w:rsidR="007131F5" w:rsidRPr="00F86A1B">
        <w:rPr>
          <w:rStyle w:val="RefsZchn"/>
        </w:rPr>
        <w:t>pho</w:t>
      </w:r>
      <w:r w:rsidRPr="00F86A1B">
        <w:rPr>
          <w:rStyle w:val="RefsZchn"/>
        </w:rPr>
        <w:t>”</w:t>
      </w:r>
      <w:r w:rsidR="007131F5" w:rsidRPr="00D144E2">
        <w:t xml:space="preserve"> tier, overlap type </w:t>
      </w:r>
      <w:r w:rsidRPr="00F86A1B">
        <w:rPr>
          <w:rStyle w:val="RefsZchn"/>
        </w:rPr>
        <w:t>“</w:t>
      </w:r>
      <w:r w:rsidR="00B73C1A" w:rsidRPr="00F86A1B">
        <w:rPr>
          <w:rStyle w:val="RefsZchn"/>
        </w:rPr>
        <w:t>Exact</w:t>
      </w:r>
      <w:r w:rsidRPr="00F86A1B">
        <w:rPr>
          <w:rStyle w:val="RefsZchn"/>
        </w:rPr>
        <w:t>”</w:t>
      </w:r>
      <w:r w:rsidR="007131F5" w:rsidRPr="00D144E2">
        <w:t xml:space="preserve">. Do the same with the </w:t>
      </w:r>
      <w:r w:rsidRPr="00F86A1B">
        <w:rPr>
          <w:rStyle w:val="RefsZchn"/>
        </w:rPr>
        <w:t>“disfluency”</w:t>
      </w:r>
      <w:r w:rsidR="007131F5" w:rsidRPr="00D144E2">
        <w:t xml:space="preserve"> tier. </w:t>
      </w:r>
    </w:p>
    <w:p w14:paraId="305B72F1" w14:textId="60B7EC51" w:rsidR="008D4089" w:rsidRPr="00715A90" w:rsidRDefault="006E7990" w:rsidP="00B84AED">
      <w:pPr>
        <w:pStyle w:val="Standard-BlockCharCharChar"/>
      </w:pPr>
      <w:r>
        <w:t xml:space="preserve">Now you </w:t>
      </w:r>
      <w:r w:rsidR="00626554">
        <w:t xml:space="preserve">have a concordance with more information. If you </w:t>
      </w:r>
      <w:r w:rsidR="00A55541">
        <w:t>sort the annotation colum</w:t>
      </w:r>
      <w:r w:rsidR="00F86A1B">
        <w:t>ns you can see how many of the “</w:t>
      </w:r>
      <w:r w:rsidR="00A55541">
        <w:t>ja’s</w:t>
      </w:r>
      <w:r w:rsidR="00F86A1B">
        <w:t>”</w:t>
      </w:r>
      <w:r w:rsidR="00A55541">
        <w:t xml:space="preserve"> are annotated in these tiers. </w:t>
      </w:r>
    </w:p>
    <w:p w14:paraId="09A00D38" w14:textId="776741E4" w:rsidR="00EE7BFF" w:rsidRDefault="00715A90" w:rsidP="00F86A1B">
      <w:pPr>
        <w:pStyle w:val="GraphikFormat"/>
        <w:rPr>
          <w:lang w:val="en-US"/>
        </w:rPr>
      </w:pPr>
      <w:r w:rsidRPr="00715A90">
        <w:rPr>
          <w:noProof/>
          <w:lang w:eastAsia="de-DE"/>
        </w:rPr>
        <w:drawing>
          <wp:inline distT="0" distB="0" distL="0" distR="0" wp14:anchorId="4F57BA51" wp14:editId="665D8556">
            <wp:extent cx="3983604" cy="4532244"/>
            <wp:effectExtent l="0" t="0" r="0" b="1905"/>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994057" cy="4544137"/>
                    </a:xfrm>
                    <a:prstGeom prst="rect">
                      <a:avLst/>
                    </a:prstGeom>
                  </pic:spPr>
                </pic:pic>
              </a:graphicData>
            </a:graphic>
          </wp:inline>
        </w:drawing>
      </w:r>
    </w:p>
    <w:p w14:paraId="5E25C8D3" w14:textId="79CD84DE" w:rsidR="002D0E48" w:rsidRDefault="00C01F2D" w:rsidP="00B84AED">
      <w:pPr>
        <w:pStyle w:val="Standard-BlockCharCharChar"/>
      </w:pPr>
      <w:r>
        <w:lastRenderedPageBreak/>
        <w:t>Now you c</w:t>
      </w:r>
      <w:r w:rsidR="00A43191">
        <w:t>an</w:t>
      </w:r>
      <w:r>
        <w:t xml:space="preserve"> research </w:t>
      </w:r>
      <w:r w:rsidR="00F86A1B">
        <w:t>in which cases “</w:t>
      </w:r>
      <w:r w:rsidR="009F6275">
        <w:t>ja</w:t>
      </w:r>
      <w:r w:rsidR="00F86A1B">
        <w:t>”</w:t>
      </w:r>
      <w:r w:rsidR="009F6275">
        <w:t xml:space="preserve"> is used in an </w:t>
      </w:r>
      <w:r w:rsidR="009F6275" w:rsidRPr="00F86A1B">
        <w:rPr>
          <w:rStyle w:val="RefsZchn"/>
        </w:rPr>
        <w:t>EDIT PHASE</w:t>
      </w:r>
      <w:r w:rsidR="009F6275">
        <w:t xml:space="preserve"> and how the phonetics are affected by it. </w:t>
      </w:r>
      <w:r w:rsidR="00F86A1B">
        <w:t>For this follow with the next steps.</w:t>
      </w:r>
    </w:p>
    <w:p w14:paraId="41DADBDD" w14:textId="3399C149" w:rsidR="00715A90" w:rsidRDefault="00F86A1B" w:rsidP="00B84AED">
      <w:pPr>
        <w:pStyle w:val="Standard-BlockCharCharChar"/>
      </w:pPr>
      <w:r w:rsidRPr="00F86A1B">
        <w:rPr>
          <w:u w:val="single"/>
        </w:rPr>
        <w:t xml:space="preserve">Step </w:t>
      </w:r>
      <w:r>
        <w:rPr>
          <w:u w:val="single"/>
        </w:rPr>
        <w:t>3</w:t>
      </w:r>
      <w:r>
        <w:t>:</w:t>
      </w:r>
      <w:r w:rsidR="00781F9A">
        <w:t xml:space="preserve"> </w:t>
      </w:r>
      <w:r w:rsidR="002D0E48">
        <w:t>F</w:t>
      </w:r>
      <w:r w:rsidR="00A43191" w:rsidRPr="002D0E48">
        <w:t>ilter the disfluency column</w:t>
      </w:r>
      <w:r w:rsidR="002D0E48" w:rsidRPr="002D0E48">
        <w:t xml:space="preserve"> for the type </w:t>
      </w:r>
      <w:r w:rsidR="002D0E48" w:rsidRPr="00F86A1B">
        <w:rPr>
          <w:rStyle w:val="RefsZchn"/>
        </w:rPr>
        <w:t>“EDIT PHASE”</w:t>
      </w:r>
      <w:r w:rsidR="002D0E48" w:rsidRPr="002D0E48">
        <w:t xml:space="preserve"> (pay attention to whitespaces in the tags!) and remove the unselected search results</w:t>
      </w:r>
      <w:r w:rsidR="00A43191" w:rsidRPr="002D0E48">
        <w:t xml:space="preserve">. </w:t>
      </w:r>
    </w:p>
    <w:p w14:paraId="7D549F19" w14:textId="77777777" w:rsidR="00B73C1A" w:rsidRDefault="00AC1585" w:rsidP="00B84AED">
      <w:pPr>
        <w:pStyle w:val="Standard-BlockCharCharChar"/>
      </w:pPr>
      <w:r>
        <w:t xml:space="preserve">To get more information about the speakers, you can add metadata columns. </w:t>
      </w:r>
    </w:p>
    <w:p w14:paraId="6D04EB94" w14:textId="32A5B48B" w:rsidR="00B73C1A" w:rsidRDefault="00F86A1B" w:rsidP="00B84AED">
      <w:pPr>
        <w:pStyle w:val="Standard-BlockCharCharChar"/>
      </w:pPr>
      <w:r w:rsidRPr="00F86A1B">
        <w:rPr>
          <w:u w:val="single"/>
        </w:rPr>
        <w:t>Step 4</w:t>
      </w:r>
      <w:r>
        <w:t>:</w:t>
      </w:r>
      <w:r w:rsidR="00781F9A">
        <w:t xml:space="preserve"> </w:t>
      </w:r>
      <w:r w:rsidR="00B73C1A">
        <w:t>A</w:t>
      </w:r>
      <w:r w:rsidR="0077120B" w:rsidRPr="008C4ACD">
        <w:t>dd a</w:t>
      </w:r>
      <w:r w:rsidR="00AC1585" w:rsidRPr="00B22459">
        <w:t xml:space="preserve"> new analysis </w:t>
      </w:r>
      <w:r w:rsidR="00AC1585" w:rsidRPr="00F86A1B">
        <w:rPr>
          <w:rStyle w:val="RefsZchn"/>
        </w:rPr>
        <w:t>“Age”</w:t>
      </w:r>
      <w:r w:rsidR="00AC1585" w:rsidRPr="00B22459">
        <w:t xml:space="preserve"> with </w:t>
      </w:r>
      <w:r w:rsidRPr="00F86A1B">
        <w:rPr>
          <w:rStyle w:val="RefsZchn"/>
        </w:rPr>
        <w:t>“</w:t>
      </w:r>
      <w:r w:rsidR="00AC1585" w:rsidRPr="00F86A1B">
        <w:rPr>
          <w:rStyle w:val="RefsZchn"/>
        </w:rPr>
        <w:t>Calculate Analysis</w:t>
      </w:r>
      <w:r>
        <w:rPr>
          <w:rStyle w:val="RefsZchn"/>
        </w:rPr>
        <w:t>”</w:t>
      </w:r>
      <w:r w:rsidR="00AC1585" w:rsidRPr="00B22459">
        <w:t xml:space="preserve"> (see</w:t>
      </w:r>
      <w:r>
        <w:t xml:space="preserve"> Section</w:t>
      </w:r>
      <w:r w:rsidR="00AC1585" w:rsidRPr="00B22459">
        <w:t xml:space="preserve"> </w:t>
      </w:r>
      <w:hyperlink w:anchor="_5._ADDING_ANALYSIS" w:history="1">
        <w:r w:rsidR="00AC1585" w:rsidRPr="00F86A1B">
          <w:rPr>
            <w:rStyle w:val="QuerverweiseZchn"/>
          </w:rPr>
          <w:t>Add analysis</w:t>
        </w:r>
      </w:hyperlink>
      <w:r w:rsidR="00AC1585" w:rsidRPr="00B73C1A">
        <w:t xml:space="preserve">). </w:t>
      </w:r>
    </w:p>
    <w:p w14:paraId="4628953E" w14:textId="1A0C0DD8" w:rsidR="00AC1585" w:rsidRDefault="00E24B85" w:rsidP="00B84AED">
      <w:pPr>
        <w:pStyle w:val="Standard-BlockCharCharChar"/>
      </w:pPr>
      <w:r w:rsidRPr="008C4ACD">
        <w:t>T</w:t>
      </w:r>
      <w:r w:rsidRPr="00B22459">
        <w:t xml:space="preserve">hese metadata columns can also be filtered, so you can </w:t>
      </w:r>
      <w:r w:rsidR="00107F95" w:rsidRPr="00B22459">
        <w:t>research</w:t>
      </w:r>
      <w:r w:rsidR="00F86A1B">
        <w:t>,</w:t>
      </w:r>
      <w:r w:rsidR="00107F95" w:rsidRPr="00B22459">
        <w:t xml:space="preserve"> for example, if there is a difference between speakers under or over 30. </w:t>
      </w:r>
    </w:p>
    <w:p w14:paraId="61AC0518" w14:textId="5C15CF28" w:rsidR="00DB2346" w:rsidRPr="00B22459" w:rsidRDefault="00DB2346" w:rsidP="008C4ACD">
      <w:pPr>
        <w:rPr>
          <w:lang w:val="en-US"/>
        </w:rPr>
      </w:pPr>
      <w:r w:rsidRPr="00F86A1B">
        <w:rPr>
          <w:rStyle w:val="Hervorhebung"/>
          <w:noProof/>
        </w:rPr>
        <w:drawing>
          <wp:inline distT="0" distB="0" distL="0" distR="0" wp14:anchorId="4BB905FA" wp14:editId="06AEA33F">
            <wp:extent cx="5756745" cy="3085106"/>
            <wp:effectExtent l="0" t="0" r="0" b="127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6745" cy="3085106"/>
                    </a:xfrm>
                    <a:prstGeom prst="rect">
                      <a:avLst/>
                    </a:prstGeom>
                  </pic:spPr>
                </pic:pic>
              </a:graphicData>
            </a:graphic>
          </wp:inline>
        </w:drawing>
      </w:r>
    </w:p>
    <w:p w14:paraId="7859EC94" w14:textId="222AC720" w:rsidR="002D0E48" w:rsidRDefault="002D0E48">
      <w:pPr>
        <w:rPr>
          <w:lang w:val="en-US"/>
        </w:rPr>
      </w:pPr>
    </w:p>
    <w:p w14:paraId="774C8783" w14:textId="6C593F71" w:rsidR="0026489F" w:rsidRDefault="00DB2346" w:rsidP="0078771F">
      <w:pPr>
        <w:pStyle w:val="Standard-BlockCharCharChar"/>
      </w:pPr>
      <w:r>
        <w:t>Now you have a KWIC concordance you can analy</w:t>
      </w:r>
      <w:r w:rsidR="00BC25D3">
        <w:t>z</w:t>
      </w:r>
      <w:r>
        <w:t xml:space="preserve">e </w:t>
      </w:r>
      <w:r w:rsidRPr="009B0C2F">
        <w:t xml:space="preserve">further. </w:t>
      </w:r>
      <w:r w:rsidRPr="005D384C">
        <w:t xml:space="preserve">You can </w:t>
      </w:r>
      <w:hyperlink w:anchor="_2.3_Going_from" w:history="1">
        <w:r w:rsidR="005D384C" w:rsidRPr="00F86A1B">
          <w:rPr>
            <w:rStyle w:val="QuerverweiseZchn"/>
          </w:rPr>
          <w:t>go from a search result to the transcription</w:t>
        </w:r>
      </w:hyperlink>
      <w:r w:rsidR="005D384C" w:rsidRPr="005D384C">
        <w:t xml:space="preserve">, </w:t>
      </w:r>
      <w:hyperlink w:anchor="_2.4_Using_the" w:history="1">
        <w:r w:rsidR="005D384C" w:rsidRPr="00F86A1B">
          <w:rPr>
            <w:rStyle w:val="QuerverweiseZchn"/>
            <w:rFonts w:eastAsiaTheme="minorEastAsia"/>
          </w:rPr>
          <w:t xml:space="preserve">use </w:t>
        </w:r>
        <w:r w:rsidR="005D384C" w:rsidRPr="00F86A1B">
          <w:rPr>
            <w:rStyle w:val="QuerverweiseZchn"/>
          </w:rPr>
          <w:t>the Praat Panel</w:t>
        </w:r>
      </w:hyperlink>
      <w:r w:rsidR="005D384C" w:rsidRPr="00D144E2">
        <w:t xml:space="preserve"> or </w:t>
      </w:r>
      <w:hyperlink w:anchor="_2.5_Outputting_and" w:history="1">
        <w:r w:rsidR="005D384C" w:rsidRPr="00F86A1B">
          <w:rPr>
            <w:rStyle w:val="QuerverweiseZchn"/>
          </w:rPr>
          <w:t>output and save the search results</w:t>
        </w:r>
      </w:hyperlink>
      <w:r w:rsidR="005D384C" w:rsidRPr="00B84AED">
        <w:t>.</w:t>
      </w:r>
    </w:p>
    <w:p w14:paraId="49B362CB" w14:textId="77777777" w:rsidR="003056A6" w:rsidRDefault="003056A6" w:rsidP="0078771F">
      <w:pPr>
        <w:pStyle w:val="Standard-BlockCharCharChar"/>
      </w:pPr>
    </w:p>
    <w:p w14:paraId="27CE2593" w14:textId="77777777" w:rsidR="00BC6804" w:rsidRPr="003850A7" w:rsidRDefault="00BC6804" w:rsidP="00BC6804">
      <w:pPr>
        <w:pStyle w:val="berschrift1"/>
        <w:rPr>
          <w:ins w:id="51" w:author="Viktor Koehlich" w:date="2018-10-15T14:19:00Z"/>
          <w:lang w:val="en-GB" w:eastAsia="en-US"/>
        </w:rPr>
      </w:pPr>
      <w:ins w:id="52" w:author="Viktor Koehlich" w:date="2018-10-15T14:19:00Z">
        <w:r>
          <w:rPr>
            <w:lang w:val="en-GB" w:eastAsia="en-US"/>
          </w:rPr>
          <w:t>Creating collections from concordances</w:t>
        </w:r>
      </w:ins>
    </w:p>
    <w:p w14:paraId="2A844881" w14:textId="77777777" w:rsidR="00BC6804" w:rsidRDefault="00BC6804" w:rsidP="00BC6804">
      <w:pPr>
        <w:pStyle w:val="Standard-BlockCharCharChar"/>
        <w:rPr>
          <w:ins w:id="53" w:author="Viktor Koehlich" w:date="2018-10-15T14:19:00Z"/>
          <w:rStyle w:val="Menufunction"/>
        </w:rPr>
      </w:pPr>
      <w:ins w:id="54" w:author="Viktor Koehlich" w:date="2018-10-15T14:19:00Z">
        <w:r>
          <w:t xml:space="preserve">It is possible to create collections of several transcriptions from concordances. This will create a separate transcription (exb-file) for every search result. </w:t>
        </w:r>
        <w:r w:rsidRPr="00D71F4E">
          <w:t xml:space="preserve">Parameters for these transcriptions (i.e. left and right context) can be </w:t>
        </w:r>
        <w:r>
          <w:t xml:space="preserve">chosen. First search results have to be displayed as a concordance. A collection can be created via </w:t>
        </w:r>
        <w:r w:rsidRPr="00B07804">
          <w:rPr>
            <w:rStyle w:val="Menufunction"/>
          </w:rPr>
          <w:t>Concordance &gt; Create collection from concordance…</w:t>
        </w:r>
        <w:r>
          <w:rPr>
            <w:rStyle w:val="Menufunction"/>
          </w:rPr>
          <w:t xml:space="preserve"> </w:t>
        </w:r>
      </w:ins>
    </w:p>
    <w:p w14:paraId="2FDE3702" w14:textId="77777777" w:rsidR="00BC6804" w:rsidRPr="00B07804" w:rsidRDefault="00BC6804" w:rsidP="00BC6804">
      <w:pPr>
        <w:pStyle w:val="Standard-BlockCharCharChar"/>
        <w:rPr>
          <w:ins w:id="55" w:author="Viktor Koehlich" w:date="2018-10-15T14:19:00Z"/>
        </w:rPr>
      </w:pPr>
      <w:ins w:id="56" w:author="Viktor Koehlich" w:date="2018-10-15T14:19:00Z">
        <w:r w:rsidRPr="00B07804">
          <w:rPr>
            <w:rStyle w:val="Menufunction"/>
            <w:rFonts w:ascii="Times New Roman" w:hAnsi="Times New Roman"/>
            <w:b w:val="0"/>
            <w:sz w:val="24"/>
          </w:rPr>
          <w:t>The dialog window allows to set parameters some of which are obligatory</w:t>
        </w:r>
      </w:ins>
    </w:p>
    <w:p w14:paraId="7AF11FC4" w14:textId="77777777" w:rsidR="00BC6804" w:rsidRDefault="00BC6804" w:rsidP="00BC6804">
      <w:pPr>
        <w:pStyle w:val="Standard-BlockCharCharChar"/>
        <w:rPr>
          <w:ins w:id="57" w:author="Viktor Koehlich" w:date="2018-10-15T14:19:00Z"/>
        </w:rPr>
      </w:pPr>
      <w:ins w:id="58" w:author="Viktor Koehlich" w:date="2018-10-15T14:19:00Z">
        <w:r>
          <w:drawing>
            <wp:inline distT="0" distB="0" distL="0" distR="0" wp14:anchorId="729BC7A8" wp14:editId="5D476892">
              <wp:extent cx="5762625" cy="2552065"/>
              <wp:effectExtent l="0" t="0" r="9525"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2625" cy="2552065"/>
                      </a:xfrm>
                      <a:prstGeom prst="rect">
                        <a:avLst/>
                      </a:prstGeom>
                      <a:noFill/>
                      <a:ln>
                        <a:noFill/>
                      </a:ln>
                    </pic:spPr>
                  </pic:pic>
                </a:graphicData>
              </a:graphic>
            </wp:inline>
          </w:drawing>
        </w:r>
      </w:ins>
    </w:p>
    <w:p w14:paraId="0F5C8C74" w14:textId="77777777" w:rsidR="00BC6804" w:rsidRDefault="00BC6804" w:rsidP="00BC6804">
      <w:pPr>
        <w:pStyle w:val="Standard-BlockCharCharChar"/>
        <w:rPr>
          <w:ins w:id="59" w:author="Viktor Koehlich" w:date="2018-10-15T14:19:00Z"/>
        </w:rPr>
      </w:pPr>
    </w:p>
    <w:tbl>
      <w:tblPr>
        <w:tblStyle w:val="Tabellenraster"/>
        <w:tblW w:w="0" w:type="auto"/>
        <w:tblInd w:w="421" w:type="dxa"/>
        <w:tblLook w:val="04A0" w:firstRow="1" w:lastRow="0" w:firstColumn="1" w:lastColumn="0" w:noHBand="0" w:noVBand="1"/>
      </w:tblPr>
      <w:tblGrid>
        <w:gridCol w:w="3685"/>
        <w:gridCol w:w="4956"/>
      </w:tblGrid>
      <w:tr w:rsidR="00BC6804" w:rsidRPr="00D64849" w14:paraId="53CAB027" w14:textId="77777777" w:rsidTr="00A7400F">
        <w:trPr>
          <w:trHeight w:val="510"/>
          <w:ins w:id="60" w:author="Viktor Koehlich" w:date="2018-10-15T14:19:00Z"/>
        </w:trPr>
        <w:tc>
          <w:tcPr>
            <w:tcW w:w="3685" w:type="dxa"/>
          </w:tcPr>
          <w:p w14:paraId="6C85077E" w14:textId="77777777" w:rsidR="00BC6804" w:rsidRPr="00D64849" w:rsidRDefault="00BC6804" w:rsidP="00A7400F">
            <w:pPr>
              <w:pStyle w:val="Listenabsatz"/>
              <w:ind w:left="0"/>
              <w:rPr>
                <w:ins w:id="61" w:author="Viktor Koehlich" w:date="2018-10-15T14:19:00Z"/>
                <w:rFonts w:ascii="Times New Roman" w:hAnsi="Times New Roman"/>
              </w:rPr>
            </w:pPr>
            <w:proofErr w:type="spellStart"/>
            <w:ins w:id="62" w:author="Viktor Koehlich" w:date="2018-10-15T14:19:00Z">
              <w:r w:rsidRPr="00D64849">
                <w:rPr>
                  <w:rFonts w:ascii="Times New Roman" w:hAnsi="Times New Roman"/>
                </w:rPr>
                <w:t>Left</w:t>
              </w:r>
              <w:proofErr w:type="spellEnd"/>
              <w:r w:rsidRPr="00D64849">
                <w:rPr>
                  <w:rFonts w:ascii="Times New Roman" w:hAnsi="Times New Roman"/>
                </w:rPr>
                <w:t xml:space="preserve"> </w:t>
              </w:r>
              <w:proofErr w:type="spellStart"/>
              <w:r w:rsidRPr="00D64849">
                <w:rPr>
                  <w:rFonts w:ascii="Times New Roman" w:hAnsi="Times New Roman"/>
                </w:rPr>
                <w:t>context</w:t>
              </w:r>
              <w:proofErr w:type="spellEnd"/>
              <w:r w:rsidRPr="00D64849">
                <w:rPr>
                  <w:rFonts w:ascii="Times New Roman" w:hAnsi="Times New Roman"/>
                </w:rPr>
                <w:t xml:space="preserve"> (in sec.)</w:t>
              </w:r>
            </w:ins>
          </w:p>
        </w:tc>
        <w:tc>
          <w:tcPr>
            <w:tcW w:w="4956" w:type="dxa"/>
          </w:tcPr>
          <w:p w14:paraId="467D664F" w14:textId="77777777" w:rsidR="00BC6804" w:rsidRPr="00D64849" w:rsidRDefault="00BC6804" w:rsidP="00A7400F">
            <w:pPr>
              <w:pStyle w:val="Listenabsatz"/>
              <w:ind w:left="0"/>
              <w:rPr>
                <w:ins w:id="63" w:author="Viktor Koehlich" w:date="2018-10-15T14:19:00Z"/>
                <w:rFonts w:ascii="Times New Roman" w:hAnsi="Times New Roman"/>
                <w:lang w:val="en-US"/>
              </w:rPr>
            </w:pPr>
            <w:ins w:id="64" w:author="Viktor Koehlich" w:date="2018-10-15T14:19:00Z">
              <w:r w:rsidRPr="00D64849">
                <w:rPr>
                  <w:rFonts w:ascii="Times New Roman" w:hAnsi="Times New Roman"/>
                  <w:lang w:val="en-US"/>
                </w:rPr>
                <w:t xml:space="preserve">Content in set time frame in seconds </w:t>
              </w:r>
              <w:r>
                <w:rPr>
                  <w:rFonts w:ascii="Times New Roman" w:hAnsi="Times New Roman"/>
                  <w:lang w:val="en-US"/>
                </w:rPr>
                <w:t>BEFORE</w:t>
              </w:r>
              <w:r w:rsidRPr="00D64849">
                <w:rPr>
                  <w:rFonts w:ascii="Times New Roman" w:hAnsi="Times New Roman"/>
                  <w:lang w:val="en-US"/>
                </w:rPr>
                <w:t xml:space="preserve"> search result (match) will be transferred to new transcription, </w:t>
              </w:r>
              <w:proofErr w:type="spellStart"/>
              <w:r w:rsidRPr="00D64849">
                <w:rPr>
                  <w:rFonts w:ascii="Times New Roman" w:hAnsi="Times New Roman"/>
                  <w:lang w:val="en-US"/>
                </w:rPr>
                <w:t>p.e.</w:t>
              </w:r>
              <w:proofErr w:type="spellEnd"/>
              <w:r w:rsidRPr="00D64849">
                <w:rPr>
                  <w:rFonts w:ascii="Times New Roman" w:hAnsi="Times New Roman"/>
                  <w:lang w:val="en-US"/>
                </w:rPr>
                <w:t xml:space="preserve">: </w:t>
              </w:r>
              <w:r w:rsidRPr="00D64849">
                <w:rPr>
                  <w:rFonts w:ascii="Times New Roman" w:hAnsi="Times New Roman"/>
                  <w:i/>
                  <w:lang w:val="en-US"/>
                </w:rPr>
                <w:t>15</w:t>
              </w:r>
              <w:r w:rsidRPr="00D64849">
                <w:rPr>
                  <w:rFonts w:ascii="Times New Roman" w:hAnsi="Times New Roman"/>
                  <w:lang w:val="en-US"/>
                </w:rPr>
                <w:t xml:space="preserve"> </w:t>
              </w:r>
            </w:ins>
          </w:p>
        </w:tc>
      </w:tr>
      <w:tr w:rsidR="00BC6804" w:rsidRPr="00360224" w14:paraId="68809D5D" w14:textId="77777777" w:rsidTr="00A7400F">
        <w:trPr>
          <w:trHeight w:val="510"/>
          <w:ins w:id="65" w:author="Viktor Koehlich" w:date="2018-10-15T14:19:00Z"/>
        </w:trPr>
        <w:tc>
          <w:tcPr>
            <w:tcW w:w="3685" w:type="dxa"/>
          </w:tcPr>
          <w:p w14:paraId="21D49EA3" w14:textId="77777777" w:rsidR="00BC6804" w:rsidRPr="00D64849" w:rsidRDefault="00BC6804" w:rsidP="00A7400F">
            <w:pPr>
              <w:pStyle w:val="Listenabsatz"/>
              <w:ind w:left="0"/>
              <w:rPr>
                <w:ins w:id="66" w:author="Viktor Koehlich" w:date="2018-10-15T14:19:00Z"/>
                <w:rFonts w:ascii="Times New Roman" w:hAnsi="Times New Roman"/>
              </w:rPr>
            </w:pPr>
            <w:proofErr w:type="spellStart"/>
            <w:ins w:id="67" w:author="Viktor Koehlich" w:date="2018-10-15T14:19:00Z">
              <w:r w:rsidRPr="00D64849">
                <w:rPr>
                  <w:rFonts w:ascii="Times New Roman" w:hAnsi="Times New Roman"/>
                </w:rPr>
                <w:t>Right</w:t>
              </w:r>
              <w:proofErr w:type="spellEnd"/>
              <w:r w:rsidRPr="00D64849">
                <w:rPr>
                  <w:rFonts w:ascii="Times New Roman" w:hAnsi="Times New Roman"/>
                </w:rPr>
                <w:t xml:space="preserve"> </w:t>
              </w:r>
              <w:proofErr w:type="spellStart"/>
              <w:r w:rsidRPr="00D64849">
                <w:rPr>
                  <w:rFonts w:ascii="Times New Roman" w:hAnsi="Times New Roman"/>
                </w:rPr>
                <w:t>context</w:t>
              </w:r>
              <w:proofErr w:type="spellEnd"/>
              <w:r w:rsidRPr="00D64849">
                <w:rPr>
                  <w:rFonts w:ascii="Times New Roman" w:hAnsi="Times New Roman"/>
                </w:rPr>
                <w:t xml:space="preserve"> (in sec.)</w:t>
              </w:r>
            </w:ins>
          </w:p>
        </w:tc>
        <w:tc>
          <w:tcPr>
            <w:tcW w:w="4956" w:type="dxa"/>
          </w:tcPr>
          <w:p w14:paraId="74D69E37" w14:textId="77777777" w:rsidR="00BC6804" w:rsidRPr="00360224" w:rsidRDefault="00BC6804" w:rsidP="00A7400F">
            <w:pPr>
              <w:pStyle w:val="Listenabsatz"/>
              <w:ind w:left="0"/>
              <w:rPr>
                <w:ins w:id="68" w:author="Viktor Koehlich" w:date="2018-10-15T14:19:00Z"/>
                <w:rFonts w:ascii="Times New Roman" w:hAnsi="Times New Roman"/>
                <w:lang w:val="en-US"/>
              </w:rPr>
            </w:pPr>
            <w:ins w:id="69" w:author="Viktor Koehlich" w:date="2018-10-15T14:19:00Z">
              <w:r w:rsidRPr="00D64849">
                <w:rPr>
                  <w:rFonts w:ascii="Times New Roman" w:hAnsi="Times New Roman"/>
                  <w:lang w:val="en-US"/>
                </w:rPr>
                <w:t xml:space="preserve">Content in set time frame in seconds AFTER search result (match) will be transferred to new transcription, </w:t>
              </w:r>
              <w:proofErr w:type="spellStart"/>
              <w:r w:rsidRPr="00D64849">
                <w:rPr>
                  <w:rFonts w:ascii="Times New Roman" w:hAnsi="Times New Roman"/>
                  <w:lang w:val="en-US"/>
                </w:rPr>
                <w:t>p.e.</w:t>
              </w:r>
              <w:proofErr w:type="spellEnd"/>
              <w:r w:rsidRPr="00D64849">
                <w:rPr>
                  <w:rFonts w:ascii="Times New Roman" w:hAnsi="Times New Roman"/>
                  <w:lang w:val="en-US"/>
                </w:rPr>
                <w:t xml:space="preserve">: </w:t>
              </w:r>
              <w:r w:rsidRPr="00D64849">
                <w:rPr>
                  <w:rFonts w:ascii="Times New Roman" w:hAnsi="Times New Roman"/>
                  <w:i/>
                  <w:lang w:val="en-US"/>
                </w:rPr>
                <w:t>15</w:t>
              </w:r>
            </w:ins>
          </w:p>
        </w:tc>
      </w:tr>
      <w:tr w:rsidR="00BC6804" w:rsidRPr="00995087" w14:paraId="3B91A611" w14:textId="77777777" w:rsidTr="00A7400F">
        <w:trPr>
          <w:trHeight w:val="510"/>
          <w:ins w:id="70" w:author="Viktor Koehlich" w:date="2018-10-15T14:19:00Z"/>
        </w:trPr>
        <w:tc>
          <w:tcPr>
            <w:tcW w:w="3685" w:type="dxa"/>
          </w:tcPr>
          <w:p w14:paraId="2921DC84" w14:textId="77777777" w:rsidR="00BC6804" w:rsidRPr="00D64849" w:rsidRDefault="00BC6804" w:rsidP="00A7400F">
            <w:pPr>
              <w:pStyle w:val="Listenabsatz"/>
              <w:ind w:left="0"/>
              <w:rPr>
                <w:ins w:id="71" w:author="Viktor Koehlich" w:date="2018-10-15T14:19:00Z"/>
                <w:rFonts w:ascii="Times New Roman" w:hAnsi="Times New Roman"/>
                <w:lang w:val="en-US"/>
              </w:rPr>
            </w:pPr>
            <w:ins w:id="72" w:author="Viktor Koehlich" w:date="2018-10-15T14:19:00Z">
              <w:r w:rsidRPr="00D64849">
                <w:rPr>
                  <w:rFonts w:ascii="Times New Roman" w:hAnsi="Times New Roman"/>
                  <w:color w:val="7F7F7F" w:themeColor="text1" w:themeTint="80"/>
                  <w:lang w:val="en-US"/>
                </w:rPr>
                <w:t xml:space="preserve">(Optional) Annotate matches with (use # for numbering) </w:t>
              </w:r>
            </w:ins>
          </w:p>
        </w:tc>
        <w:tc>
          <w:tcPr>
            <w:tcW w:w="4956" w:type="dxa"/>
          </w:tcPr>
          <w:p w14:paraId="131584BB" w14:textId="77777777" w:rsidR="00BC6804" w:rsidRPr="00995087" w:rsidRDefault="00BC6804" w:rsidP="00A7400F">
            <w:pPr>
              <w:pStyle w:val="Listenabsatz"/>
              <w:ind w:left="0"/>
              <w:rPr>
                <w:ins w:id="73" w:author="Viktor Koehlich" w:date="2018-10-15T14:19:00Z"/>
                <w:rFonts w:ascii="Times New Roman" w:hAnsi="Times New Roman"/>
                <w:i/>
                <w:color w:val="7F7F7F" w:themeColor="text1" w:themeTint="80"/>
                <w:lang w:val="en-US"/>
              </w:rPr>
            </w:pPr>
            <w:ins w:id="74" w:author="Viktor Koehlich" w:date="2018-10-15T14:19:00Z">
              <w:r w:rsidRPr="00995087">
                <w:rPr>
                  <w:rFonts w:ascii="Times New Roman" w:hAnsi="Times New Roman"/>
                  <w:color w:val="7F7F7F" w:themeColor="text1" w:themeTint="80"/>
                  <w:lang w:val="en-US"/>
                </w:rPr>
                <w:t>If annotation text is available</w:t>
              </w:r>
              <w:r>
                <w:rPr>
                  <w:rFonts w:ascii="Times New Roman" w:hAnsi="Times New Roman"/>
                  <w:color w:val="7F7F7F" w:themeColor="text1" w:themeTint="80"/>
                  <w:lang w:val="en-US"/>
                </w:rPr>
                <w:t>,</w:t>
              </w:r>
              <w:r w:rsidRPr="00995087">
                <w:rPr>
                  <w:rFonts w:ascii="Times New Roman" w:hAnsi="Times New Roman"/>
                  <w:color w:val="7F7F7F" w:themeColor="text1" w:themeTint="80"/>
                  <w:lang w:val="en-US"/>
                </w:rPr>
                <w:t xml:space="preserve"> </w:t>
              </w:r>
              <w:r>
                <w:rPr>
                  <w:rFonts w:ascii="Times New Roman" w:hAnsi="Times New Roman"/>
                  <w:color w:val="7F7F7F" w:themeColor="text1" w:themeTint="80"/>
                  <w:lang w:val="en-US"/>
                </w:rPr>
                <w:t xml:space="preserve">annotation columns </w:t>
              </w:r>
              <w:r w:rsidRPr="00995087">
                <w:rPr>
                  <w:rFonts w:ascii="Times New Roman" w:hAnsi="Times New Roman"/>
                  <w:color w:val="7F7F7F" w:themeColor="text1" w:themeTint="80"/>
                  <w:lang w:val="en-US"/>
                </w:rPr>
                <w:t>will be created in new transcription with annotated matches from search result.</w:t>
              </w:r>
              <w:r>
                <w:rPr>
                  <w:rFonts w:ascii="Times New Roman" w:hAnsi="Times New Roman"/>
                  <w:color w:val="7F7F7F" w:themeColor="text1" w:themeTint="80"/>
                  <w:lang w:val="en-US"/>
                </w:rPr>
                <w:t xml:space="preserve"> The wildcard # will put the position of the search result into the concordance, </w:t>
              </w:r>
              <w:proofErr w:type="spellStart"/>
              <w:r>
                <w:rPr>
                  <w:rFonts w:ascii="Times New Roman" w:hAnsi="Times New Roman"/>
                  <w:color w:val="7F7F7F" w:themeColor="text1" w:themeTint="80"/>
                  <w:lang w:val="en-US"/>
                </w:rPr>
                <w:t>p.e.</w:t>
              </w:r>
              <w:proofErr w:type="spellEnd"/>
              <w:r>
                <w:rPr>
                  <w:rFonts w:ascii="Times New Roman" w:hAnsi="Times New Roman"/>
                  <w:color w:val="7F7F7F" w:themeColor="text1" w:themeTint="80"/>
                  <w:lang w:val="en-US"/>
                </w:rPr>
                <w:t xml:space="preserve"> </w:t>
              </w:r>
              <w:r>
                <w:rPr>
                  <w:rFonts w:ascii="Times New Roman" w:hAnsi="Times New Roman"/>
                  <w:i/>
                  <w:color w:val="7F7F7F" w:themeColor="text1" w:themeTint="80"/>
                  <w:lang w:val="en-US"/>
                </w:rPr>
                <w:t>MATCH #</w:t>
              </w:r>
            </w:ins>
          </w:p>
        </w:tc>
      </w:tr>
      <w:tr w:rsidR="00BC6804" w:rsidRPr="00995087" w14:paraId="65D3F2C7" w14:textId="77777777" w:rsidTr="00A7400F">
        <w:trPr>
          <w:trHeight w:val="510"/>
          <w:ins w:id="75" w:author="Viktor Koehlich" w:date="2018-10-15T14:19:00Z"/>
        </w:trPr>
        <w:tc>
          <w:tcPr>
            <w:tcW w:w="3685" w:type="dxa"/>
          </w:tcPr>
          <w:p w14:paraId="5D9CB37D" w14:textId="77777777" w:rsidR="00BC6804" w:rsidRPr="00D64849" w:rsidRDefault="00BC6804" w:rsidP="00A7400F">
            <w:pPr>
              <w:pStyle w:val="Listenabsatz"/>
              <w:ind w:left="0"/>
              <w:rPr>
                <w:ins w:id="76" w:author="Viktor Koehlich" w:date="2018-10-15T14:19:00Z"/>
                <w:rFonts w:ascii="Times New Roman" w:hAnsi="Times New Roman"/>
              </w:rPr>
            </w:pPr>
            <w:proofErr w:type="spellStart"/>
            <w:ins w:id="77" w:author="Viktor Koehlich" w:date="2018-10-15T14:19:00Z">
              <w:r w:rsidRPr="00D64849">
                <w:rPr>
                  <w:rFonts w:ascii="Times New Roman" w:hAnsi="Times New Roman"/>
                </w:rPr>
                <w:t>Reset</w:t>
              </w:r>
              <w:proofErr w:type="spellEnd"/>
              <w:r w:rsidRPr="00D64849">
                <w:rPr>
                  <w:rFonts w:ascii="Times New Roman" w:hAnsi="Times New Roman"/>
                </w:rPr>
                <w:t xml:space="preserve"> </w:t>
              </w:r>
              <w:proofErr w:type="spellStart"/>
              <w:r w:rsidRPr="00D64849">
                <w:rPr>
                  <w:rFonts w:ascii="Times New Roman" w:hAnsi="Times New Roman"/>
                </w:rPr>
                <w:t>start</w:t>
              </w:r>
              <w:proofErr w:type="spellEnd"/>
              <w:r w:rsidRPr="00D64849">
                <w:rPr>
                  <w:rFonts w:ascii="Times New Roman" w:hAnsi="Times New Roman"/>
                </w:rPr>
                <w:t xml:space="preserve"> time </w:t>
              </w:r>
              <w:proofErr w:type="spellStart"/>
              <w:r w:rsidRPr="00D64849">
                <w:rPr>
                  <w:rFonts w:ascii="Times New Roman" w:hAnsi="Times New Roman"/>
                </w:rPr>
                <w:t>to</w:t>
              </w:r>
              <w:proofErr w:type="spellEnd"/>
              <w:r w:rsidRPr="00D64849">
                <w:rPr>
                  <w:rFonts w:ascii="Times New Roman" w:hAnsi="Times New Roman"/>
                </w:rPr>
                <w:t xml:space="preserve"> 0.0</w:t>
              </w:r>
            </w:ins>
          </w:p>
        </w:tc>
        <w:tc>
          <w:tcPr>
            <w:tcW w:w="4956" w:type="dxa"/>
          </w:tcPr>
          <w:p w14:paraId="5F9EB007" w14:textId="77777777" w:rsidR="00BC6804" w:rsidRPr="00995087" w:rsidRDefault="00BC6804" w:rsidP="00A7400F">
            <w:pPr>
              <w:pStyle w:val="Listenabsatz"/>
              <w:ind w:left="0"/>
              <w:rPr>
                <w:ins w:id="78" w:author="Viktor Koehlich" w:date="2018-10-15T14:19:00Z"/>
                <w:rFonts w:ascii="Times New Roman" w:hAnsi="Times New Roman"/>
                <w:lang w:val="en-US"/>
              </w:rPr>
            </w:pPr>
            <w:ins w:id="79" w:author="Viktor Koehlich" w:date="2018-10-15T14:19:00Z">
              <w:r w:rsidRPr="001B51E8">
                <w:rPr>
                  <w:rFonts w:ascii="Times New Roman" w:hAnsi="Times New Roman"/>
                  <w:lang w:val="en-US"/>
                </w:rPr>
                <w:t xml:space="preserve">Setting a check mark here will </w:t>
              </w:r>
              <w:r>
                <w:rPr>
                  <w:rFonts w:ascii="Times New Roman" w:hAnsi="Times New Roman"/>
                  <w:lang w:val="en-US"/>
                </w:rPr>
                <w:t>reset</w:t>
              </w:r>
              <w:r w:rsidRPr="001B51E8">
                <w:rPr>
                  <w:rFonts w:ascii="Times New Roman" w:hAnsi="Times New Roman"/>
                  <w:lang w:val="en-US"/>
                </w:rPr>
                <w:t xml:space="preserve"> the start time in the new transcription to 0 and calculate the time position</w:t>
              </w:r>
              <w:r>
                <w:rPr>
                  <w:rFonts w:ascii="Times New Roman" w:hAnsi="Times New Roman"/>
                  <w:lang w:val="en-US"/>
                </w:rPr>
                <w:t>s</w:t>
              </w:r>
              <w:r w:rsidRPr="001B51E8">
                <w:rPr>
                  <w:rFonts w:ascii="Times New Roman" w:hAnsi="Times New Roman"/>
                  <w:lang w:val="en-US"/>
                </w:rPr>
                <w:t xml:space="preserve"> anew. </w:t>
              </w:r>
              <w:r w:rsidRPr="00995087">
                <w:rPr>
                  <w:rFonts w:ascii="Times New Roman" w:hAnsi="Times New Roman"/>
                  <w:lang w:val="en-US"/>
                </w:rPr>
                <w:t xml:space="preserve">If no check mark </w:t>
              </w:r>
              <w:r>
                <w:rPr>
                  <w:rFonts w:ascii="Times New Roman" w:hAnsi="Times New Roman"/>
                  <w:lang w:val="en-US"/>
                </w:rPr>
                <w:t>is</w:t>
              </w:r>
              <w:r w:rsidRPr="00995087">
                <w:rPr>
                  <w:rFonts w:ascii="Times New Roman" w:hAnsi="Times New Roman"/>
                  <w:lang w:val="en-US"/>
                </w:rPr>
                <w:t xml:space="preserve"> </w:t>
              </w:r>
              <w:r>
                <w:rPr>
                  <w:rFonts w:ascii="Times New Roman" w:hAnsi="Times New Roman"/>
                  <w:lang w:val="en-US"/>
                </w:rPr>
                <w:t>s</w:t>
              </w:r>
              <w:r w:rsidRPr="00995087">
                <w:rPr>
                  <w:rFonts w:ascii="Times New Roman" w:hAnsi="Times New Roman"/>
                  <w:lang w:val="en-US"/>
                </w:rPr>
                <w:t>et</w:t>
              </w:r>
              <w:r>
                <w:rPr>
                  <w:rFonts w:ascii="Times New Roman" w:hAnsi="Times New Roman"/>
                  <w:lang w:val="en-US"/>
                </w:rPr>
                <w:t>,</w:t>
              </w:r>
              <w:r w:rsidRPr="00995087">
                <w:rPr>
                  <w:rFonts w:ascii="Times New Roman" w:hAnsi="Times New Roman"/>
                  <w:lang w:val="en-US"/>
                </w:rPr>
                <w:t xml:space="preserve"> times from original transcription will be </w:t>
              </w:r>
              <w:r>
                <w:rPr>
                  <w:rFonts w:ascii="Times New Roman" w:hAnsi="Times New Roman"/>
                  <w:lang w:val="en-US"/>
                </w:rPr>
                <w:t>taken</w:t>
              </w:r>
              <w:r w:rsidRPr="00995087">
                <w:rPr>
                  <w:rFonts w:ascii="Times New Roman" w:hAnsi="Times New Roman"/>
                  <w:lang w:val="en-US"/>
                </w:rPr>
                <w:t xml:space="preserve"> over.</w:t>
              </w:r>
            </w:ins>
          </w:p>
        </w:tc>
      </w:tr>
      <w:tr w:rsidR="00BC6804" w:rsidRPr="006E3748" w14:paraId="7F8DB85C" w14:textId="77777777" w:rsidTr="00A7400F">
        <w:trPr>
          <w:trHeight w:val="510"/>
          <w:ins w:id="80" w:author="Viktor Koehlich" w:date="2018-10-15T14:19:00Z"/>
        </w:trPr>
        <w:tc>
          <w:tcPr>
            <w:tcW w:w="3685" w:type="dxa"/>
          </w:tcPr>
          <w:p w14:paraId="0F15AE43" w14:textId="77777777" w:rsidR="00BC6804" w:rsidRPr="00D64849" w:rsidRDefault="00BC6804" w:rsidP="00A7400F">
            <w:pPr>
              <w:pStyle w:val="Listenabsatz"/>
              <w:ind w:left="0"/>
              <w:rPr>
                <w:ins w:id="81" w:author="Viktor Koehlich" w:date="2018-10-15T14:19:00Z"/>
                <w:rFonts w:ascii="Times New Roman" w:hAnsi="Times New Roman"/>
                <w:lang w:val="en-US"/>
              </w:rPr>
            </w:pPr>
            <w:ins w:id="82" w:author="Viktor Koehlich" w:date="2018-10-15T14:19:00Z">
              <w:r w:rsidRPr="00D64849">
                <w:rPr>
                  <w:rFonts w:ascii="Times New Roman" w:hAnsi="Times New Roman"/>
                  <w:color w:val="7F7F7F" w:themeColor="text1" w:themeTint="80"/>
                  <w:lang w:val="en-US"/>
                </w:rPr>
                <w:t xml:space="preserve">(Optional) Name of collection (used for result files) </w:t>
              </w:r>
            </w:ins>
          </w:p>
        </w:tc>
        <w:tc>
          <w:tcPr>
            <w:tcW w:w="4956" w:type="dxa"/>
          </w:tcPr>
          <w:p w14:paraId="4DCAFE61" w14:textId="77777777" w:rsidR="00BC6804" w:rsidRPr="006E3748" w:rsidRDefault="00BC6804" w:rsidP="00A7400F">
            <w:pPr>
              <w:pStyle w:val="Listenabsatz"/>
              <w:ind w:left="0"/>
              <w:rPr>
                <w:ins w:id="83" w:author="Viktor Koehlich" w:date="2018-10-15T14:19:00Z"/>
                <w:rFonts w:ascii="Times New Roman" w:hAnsi="Times New Roman"/>
                <w:color w:val="7F7F7F" w:themeColor="text1" w:themeTint="80"/>
                <w:lang w:val="en-US"/>
              </w:rPr>
            </w:pPr>
            <w:ins w:id="84" w:author="Viktor Koehlich" w:date="2018-10-15T14:19:00Z">
              <w:r w:rsidRPr="00BB7A6A">
                <w:rPr>
                  <w:rFonts w:ascii="Times New Roman" w:hAnsi="Times New Roman"/>
                  <w:color w:val="7F7F7F" w:themeColor="text1" w:themeTint="80"/>
                  <w:lang w:val="en-US"/>
                </w:rPr>
                <w:t xml:space="preserve">A name for the new collection can be inserted here. </w:t>
              </w:r>
              <w:r w:rsidRPr="006E3748">
                <w:rPr>
                  <w:rFonts w:ascii="Times New Roman" w:hAnsi="Times New Roman"/>
                  <w:color w:val="7F7F7F" w:themeColor="text1" w:themeTint="80"/>
                  <w:lang w:val="en-US"/>
                </w:rPr>
                <w:t xml:space="preserve">This name will be used for resulting files, </w:t>
              </w:r>
              <w:proofErr w:type="spellStart"/>
              <w:r w:rsidRPr="006E3748">
                <w:rPr>
                  <w:rFonts w:ascii="Times New Roman" w:hAnsi="Times New Roman"/>
                  <w:color w:val="7F7F7F" w:themeColor="text1" w:themeTint="80"/>
                  <w:lang w:val="en-US"/>
                </w:rPr>
                <w:t>p.e.</w:t>
              </w:r>
              <w:proofErr w:type="spellEnd"/>
              <w:r w:rsidRPr="006E3748">
                <w:rPr>
                  <w:rFonts w:ascii="Times New Roman" w:hAnsi="Times New Roman"/>
                  <w:color w:val="7F7F7F" w:themeColor="text1" w:themeTint="80"/>
                  <w:lang w:val="en-US"/>
                </w:rPr>
                <w:t xml:space="preserve"> </w:t>
              </w:r>
              <w:proofErr w:type="spellStart"/>
              <w:r w:rsidRPr="006E3748">
                <w:rPr>
                  <w:rFonts w:ascii="Times New Roman" w:hAnsi="Times New Roman"/>
                  <w:i/>
                  <w:color w:val="7F7F7F" w:themeColor="text1" w:themeTint="80"/>
                  <w:lang w:val="en-US"/>
                </w:rPr>
                <w:t>meineKollektion</w:t>
              </w:r>
              <w:proofErr w:type="spellEnd"/>
              <w:r w:rsidRPr="006E3748">
                <w:rPr>
                  <w:rFonts w:ascii="Times New Roman" w:hAnsi="Times New Roman"/>
                  <w:i/>
                  <w:color w:val="7F7F7F" w:themeColor="text1" w:themeTint="80"/>
                  <w:lang w:val="en-US"/>
                </w:rPr>
                <w:t xml:space="preserve"> - Corpus-meineKollektion-1.exb</w:t>
              </w:r>
            </w:ins>
          </w:p>
        </w:tc>
      </w:tr>
      <w:tr w:rsidR="00BC6804" w:rsidRPr="00BC6804" w14:paraId="6C5AD22B" w14:textId="77777777" w:rsidTr="00A7400F">
        <w:trPr>
          <w:trHeight w:val="510"/>
          <w:ins w:id="85" w:author="Viktor Koehlich" w:date="2018-10-15T14:19:00Z"/>
        </w:trPr>
        <w:tc>
          <w:tcPr>
            <w:tcW w:w="3685" w:type="dxa"/>
          </w:tcPr>
          <w:p w14:paraId="7AE69B8D" w14:textId="77777777" w:rsidR="00BC6804" w:rsidRPr="00D64849" w:rsidRDefault="00BC6804" w:rsidP="00A7400F">
            <w:pPr>
              <w:pStyle w:val="Listenabsatz"/>
              <w:ind w:left="0"/>
              <w:rPr>
                <w:ins w:id="86" w:author="Viktor Koehlich" w:date="2018-10-15T14:19:00Z"/>
                <w:rFonts w:ascii="Times New Roman" w:hAnsi="Times New Roman"/>
              </w:rPr>
            </w:pPr>
            <w:ins w:id="87" w:author="Viktor Koehlich" w:date="2018-10-15T14:19:00Z">
              <w:r w:rsidRPr="00D64849">
                <w:rPr>
                  <w:rFonts w:ascii="Times New Roman" w:hAnsi="Times New Roman"/>
                </w:rPr>
                <w:t xml:space="preserve">Output </w:t>
              </w:r>
              <w:proofErr w:type="spellStart"/>
              <w:r w:rsidRPr="00D64849">
                <w:rPr>
                  <w:rFonts w:ascii="Times New Roman" w:hAnsi="Times New Roman"/>
                </w:rPr>
                <w:t>directory</w:t>
              </w:r>
              <w:proofErr w:type="spellEnd"/>
            </w:ins>
          </w:p>
        </w:tc>
        <w:tc>
          <w:tcPr>
            <w:tcW w:w="4956" w:type="dxa"/>
          </w:tcPr>
          <w:p w14:paraId="7BEA736B" w14:textId="77777777" w:rsidR="00BC6804" w:rsidRPr="00BC6804" w:rsidRDefault="00BC6804" w:rsidP="00A7400F">
            <w:pPr>
              <w:pStyle w:val="Listenabsatz"/>
              <w:ind w:left="0"/>
              <w:rPr>
                <w:ins w:id="88" w:author="Viktor Koehlich" w:date="2018-10-15T14:19:00Z"/>
                <w:rFonts w:ascii="Times New Roman" w:hAnsi="Times New Roman"/>
                <w:lang w:val="en-US"/>
                <w:rPrChange w:id="89" w:author="Viktor Koehlich" w:date="2018-10-15T14:19:00Z">
                  <w:rPr>
                    <w:ins w:id="90" w:author="Viktor Koehlich" w:date="2018-10-15T14:19:00Z"/>
                    <w:rFonts w:ascii="Times New Roman" w:hAnsi="Times New Roman"/>
                  </w:rPr>
                </w:rPrChange>
              </w:rPr>
            </w:pPr>
            <w:ins w:id="91" w:author="Viktor Koehlich" w:date="2018-10-15T14:19:00Z">
              <w:r w:rsidRPr="00187020">
                <w:rPr>
                  <w:rFonts w:ascii="Times New Roman" w:hAnsi="Times New Roman"/>
                  <w:lang w:val="en-US"/>
                </w:rPr>
                <w:t xml:space="preserve">Directory in which new transcriptions will be saved. </w:t>
              </w:r>
              <w:r w:rsidRPr="00BC6804">
                <w:rPr>
                  <w:rFonts w:ascii="Times New Roman" w:hAnsi="Times New Roman"/>
                  <w:lang w:val="en-US"/>
                  <w:rPrChange w:id="92" w:author="Viktor Koehlich" w:date="2018-10-15T14:19:00Z">
                    <w:rPr>
                      <w:rFonts w:ascii="Times New Roman" w:hAnsi="Times New Roman"/>
                    </w:rPr>
                  </w:rPrChange>
                </w:rPr>
                <w:t xml:space="preserve">ATTENTION: Older files will be overwritten! </w:t>
              </w:r>
            </w:ins>
          </w:p>
        </w:tc>
      </w:tr>
      <w:tr w:rsidR="00BC6804" w:rsidRPr="00187020" w14:paraId="14CD337D" w14:textId="77777777" w:rsidTr="00A7400F">
        <w:trPr>
          <w:trHeight w:val="510"/>
          <w:ins w:id="93" w:author="Viktor Koehlich" w:date="2018-10-15T14:19:00Z"/>
        </w:trPr>
        <w:tc>
          <w:tcPr>
            <w:tcW w:w="3685" w:type="dxa"/>
          </w:tcPr>
          <w:p w14:paraId="733DB706" w14:textId="77777777" w:rsidR="00BC6804" w:rsidRPr="00187020" w:rsidRDefault="00BC6804" w:rsidP="00A7400F">
            <w:pPr>
              <w:pStyle w:val="Listenabsatz"/>
              <w:ind w:left="0"/>
              <w:rPr>
                <w:ins w:id="94" w:author="Viktor Koehlich" w:date="2018-10-15T14:19:00Z"/>
                <w:rFonts w:ascii="Times New Roman" w:hAnsi="Times New Roman"/>
              </w:rPr>
            </w:pPr>
            <w:ins w:id="95" w:author="Viktor Koehlich" w:date="2018-10-15T14:19:00Z">
              <w:r w:rsidRPr="00D64849">
                <w:rPr>
                  <w:rFonts w:ascii="Times New Roman" w:hAnsi="Times New Roman"/>
                  <w:color w:val="7F7F7F" w:themeColor="text1" w:themeTint="80"/>
                </w:rPr>
                <w:t>(Optional) Tem</w:t>
              </w:r>
              <w:r w:rsidRPr="00187020">
                <w:rPr>
                  <w:rFonts w:ascii="Times New Roman" w:hAnsi="Times New Roman"/>
                  <w:color w:val="7F7F7F" w:themeColor="text1" w:themeTint="80"/>
                </w:rPr>
                <w:t xml:space="preserve">plate </w:t>
              </w:r>
              <w:proofErr w:type="spellStart"/>
              <w:r w:rsidRPr="00187020">
                <w:rPr>
                  <w:rFonts w:ascii="Times New Roman" w:hAnsi="Times New Roman"/>
                  <w:color w:val="7F7F7F" w:themeColor="text1" w:themeTint="80"/>
                </w:rPr>
                <w:t>file</w:t>
              </w:r>
              <w:proofErr w:type="spellEnd"/>
            </w:ins>
          </w:p>
        </w:tc>
        <w:tc>
          <w:tcPr>
            <w:tcW w:w="4956" w:type="dxa"/>
          </w:tcPr>
          <w:p w14:paraId="21A367AE" w14:textId="77777777" w:rsidR="00BC6804" w:rsidRPr="00187020" w:rsidRDefault="00BC6804" w:rsidP="00A7400F">
            <w:pPr>
              <w:pStyle w:val="Listenabsatz"/>
              <w:ind w:left="0"/>
              <w:rPr>
                <w:ins w:id="96" w:author="Viktor Koehlich" w:date="2018-10-15T14:19:00Z"/>
                <w:rFonts w:ascii="Times New Roman" w:hAnsi="Times New Roman"/>
                <w:color w:val="7F7F7F" w:themeColor="text1" w:themeTint="80"/>
                <w:lang w:val="en-US"/>
              </w:rPr>
            </w:pPr>
            <w:ins w:id="97" w:author="Viktor Koehlich" w:date="2018-10-15T14:19:00Z">
              <w:r w:rsidRPr="00187020">
                <w:rPr>
                  <w:rFonts w:ascii="Times New Roman" w:hAnsi="Times New Roman"/>
                  <w:color w:val="7F7F7F" w:themeColor="text1" w:themeTint="80"/>
                  <w:lang w:val="en-US"/>
                </w:rPr>
                <w:t>This selects a template file containing definitions for</w:t>
              </w:r>
              <w:r>
                <w:rPr>
                  <w:rFonts w:ascii="Times New Roman" w:hAnsi="Times New Roman"/>
                  <w:color w:val="7F7F7F" w:themeColor="text1" w:themeTint="80"/>
                  <w:lang w:val="en-US"/>
                </w:rPr>
                <w:t xml:space="preserve"> additional columns for new transcription (see below).</w:t>
              </w:r>
              <w:r w:rsidRPr="00187020">
                <w:rPr>
                  <w:rFonts w:ascii="Times New Roman" w:hAnsi="Times New Roman"/>
                  <w:color w:val="7F7F7F" w:themeColor="text1" w:themeTint="80"/>
                  <w:lang w:val="en-US"/>
                </w:rPr>
                <w:t xml:space="preserve"> </w:t>
              </w:r>
            </w:ins>
          </w:p>
        </w:tc>
      </w:tr>
    </w:tbl>
    <w:p w14:paraId="1F3CFB82" w14:textId="77777777" w:rsidR="00BC6804" w:rsidRPr="0031228B" w:rsidRDefault="00BC6804" w:rsidP="00BC6804">
      <w:pPr>
        <w:ind w:left="426"/>
        <w:jc w:val="both"/>
        <w:rPr>
          <w:ins w:id="98" w:author="Viktor Koehlich" w:date="2018-10-15T14:19:00Z"/>
          <w:lang w:val="en-US"/>
        </w:rPr>
      </w:pPr>
    </w:p>
    <w:p w14:paraId="01896D71" w14:textId="77777777" w:rsidR="00BC6804" w:rsidRPr="00187020" w:rsidRDefault="00BC6804" w:rsidP="00BC6804">
      <w:pPr>
        <w:tabs>
          <w:tab w:val="num" w:pos="426"/>
        </w:tabs>
        <w:ind w:left="426"/>
        <w:jc w:val="both"/>
        <w:rPr>
          <w:ins w:id="99" w:author="Viktor Koehlich" w:date="2018-10-15T14:19:00Z"/>
          <w:lang w:val="en-US"/>
        </w:rPr>
      </w:pPr>
      <w:ins w:id="100" w:author="Viktor Koehlich" w:date="2018-10-15T14:19:00Z">
        <w:r w:rsidRPr="00187020">
          <w:rPr>
            <w:lang w:val="en-US"/>
          </w:rPr>
          <w:t>After setting the parameters confirm with “</w:t>
        </w:r>
        <w:r>
          <w:rPr>
            <w:lang w:val="en-US"/>
          </w:rPr>
          <w:t xml:space="preserve">Ok”. Collection will be created in designated output directory. Depending on the amount of results in the concordance this can take some time. </w:t>
        </w:r>
      </w:ins>
    </w:p>
    <w:p w14:paraId="103838E8" w14:textId="77777777" w:rsidR="00BC6804" w:rsidRPr="00187020" w:rsidRDefault="00BC6804" w:rsidP="00BC6804">
      <w:pPr>
        <w:rPr>
          <w:ins w:id="101" w:author="Viktor Koehlich" w:date="2018-10-15T14:19:00Z"/>
          <w:lang w:val="en-US"/>
        </w:rPr>
      </w:pPr>
      <w:ins w:id="102" w:author="Viktor Koehlich" w:date="2018-10-15T14:19:00Z">
        <w:r w:rsidRPr="00187020">
          <w:rPr>
            <w:lang w:val="en-US"/>
          </w:rPr>
          <w:t xml:space="preserve">                                         </w:t>
        </w:r>
      </w:ins>
    </w:p>
    <w:p w14:paraId="57EBE03E" w14:textId="77777777" w:rsidR="00BC6804" w:rsidRPr="00187020" w:rsidRDefault="00BC6804" w:rsidP="00BC6804">
      <w:pPr>
        <w:pStyle w:val="Listenabsatz"/>
        <w:ind w:left="0"/>
        <w:rPr>
          <w:ins w:id="103" w:author="Viktor Koehlich" w:date="2018-10-15T14:19:00Z"/>
          <w:noProof/>
          <w:lang w:val="en-US"/>
        </w:rPr>
      </w:pPr>
    </w:p>
    <w:p w14:paraId="0F068634" w14:textId="77777777" w:rsidR="00BC6804" w:rsidRPr="00187020" w:rsidRDefault="00BC6804" w:rsidP="00BC6804">
      <w:pPr>
        <w:pStyle w:val="Listenabsatz"/>
        <w:ind w:left="0"/>
        <w:rPr>
          <w:ins w:id="104" w:author="Viktor Koehlich" w:date="2018-10-15T14:19:00Z"/>
          <w:lang w:val="en-US"/>
        </w:rPr>
      </w:pPr>
      <w:ins w:id="105" w:author="Viktor Koehlich" w:date="2018-10-15T14:19:00Z">
        <w:r w:rsidRPr="00187020">
          <w:rPr>
            <w:u w:val="single"/>
            <w:lang w:val="en-US"/>
          </w:rPr>
          <w:t>Template file</w:t>
        </w:r>
      </w:ins>
    </w:p>
    <w:p w14:paraId="08572241" w14:textId="77777777" w:rsidR="00BC6804" w:rsidRPr="00187020" w:rsidRDefault="00BC6804" w:rsidP="00BC6804">
      <w:pPr>
        <w:pStyle w:val="Listenabsatz"/>
        <w:rPr>
          <w:ins w:id="106" w:author="Viktor Koehlich" w:date="2018-10-15T14:19:00Z"/>
          <w:lang w:val="en-US"/>
        </w:rPr>
      </w:pPr>
    </w:p>
    <w:p w14:paraId="11C9D548" w14:textId="77777777" w:rsidR="00BC6804" w:rsidRPr="005E195D" w:rsidRDefault="00BC6804" w:rsidP="00BC6804">
      <w:pPr>
        <w:pStyle w:val="Listenabsatz"/>
        <w:ind w:left="0"/>
        <w:rPr>
          <w:ins w:id="107" w:author="Viktor Koehlich" w:date="2018-10-15T14:19:00Z"/>
          <w:lang w:val="en-US"/>
        </w:rPr>
      </w:pPr>
      <w:ins w:id="108" w:author="Viktor Koehlich" w:date="2018-10-15T14:19:00Z">
        <w:r w:rsidRPr="00187020">
          <w:rPr>
            <w:lang w:val="en-US"/>
          </w:rPr>
          <w:t xml:space="preserve">Predefined columns can be added to </w:t>
        </w:r>
        <w:r>
          <w:rPr>
            <w:lang w:val="en-US"/>
          </w:rPr>
          <w:t>t</w:t>
        </w:r>
        <w:r w:rsidRPr="00187020">
          <w:rPr>
            <w:lang w:val="en-US"/>
          </w:rPr>
          <w:t>ranscri</w:t>
        </w:r>
        <w:r>
          <w:rPr>
            <w:lang w:val="en-US"/>
          </w:rPr>
          <w:t>ptions in the collection by choosing a XML file for the option ”</w:t>
        </w:r>
        <w:r w:rsidRPr="00187020">
          <w:rPr>
            <w:lang w:val="en-US"/>
          </w:rPr>
          <w:t>(Optional) Template file</w:t>
        </w:r>
        <w:r>
          <w:rPr>
            <w:lang w:val="en-US"/>
          </w:rPr>
          <w:t xml:space="preserve">” (for example named </w:t>
        </w:r>
        <w:r w:rsidRPr="005E195D">
          <w:rPr>
            <w:lang w:val="en-US"/>
          </w:rPr>
          <w:t>tier-template.xml</w:t>
        </w:r>
        <w:r>
          <w:rPr>
            <w:lang w:val="en-US"/>
          </w:rPr>
          <w:t>) with the following structure</w:t>
        </w:r>
      </w:ins>
    </w:p>
    <w:p w14:paraId="0707F171" w14:textId="77777777" w:rsidR="00BC6804" w:rsidRPr="0031228B" w:rsidRDefault="00BC6804" w:rsidP="00BC6804">
      <w:pPr>
        <w:pStyle w:val="Listenabsatz"/>
        <w:ind w:left="0"/>
        <w:rPr>
          <w:ins w:id="109" w:author="Viktor Koehlich" w:date="2018-10-15T14:19:00Z"/>
          <w:lang w:val="en-US"/>
        </w:rPr>
      </w:pPr>
    </w:p>
    <w:p w14:paraId="56C63E10" w14:textId="77777777" w:rsidR="00BC6804" w:rsidRDefault="00BC6804" w:rsidP="00BC6804">
      <w:pPr>
        <w:shd w:val="clear" w:color="auto" w:fill="FFFFFF"/>
        <w:autoSpaceDE w:val="0"/>
        <w:autoSpaceDN w:val="0"/>
        <w:adjustRightInd w:val="0"/>
        <w:rPr>
          <w:ins w:id="110" w:author="Viktor Koehlich" w:date="2018-10-15T14:19:00Z"/>
          <w:highlight w:val="white"/>
          <w:lang w:val="en-US"/>
        </w:rPr>
      </w:pPr>
      <w:proofErr w:type="gramStart"/>
      <w:ins w:id="111" w:author="Viktor Koehlich" w:date="2018-10-15T14:19:00Z">
        <w:r w:rsidRPr="006A2628">
          <w:rPr>
            <w:color w:val="8B26C9"/>
            <w:highlight w:val="white"/>
            <w:lang w:val="en-US"/>
          </w:rPr>
          <w:t>&lt;?xml</w:t>
        </w:r>
        <w:proofErr w:type="gramEnd"/>
        <w:r w:rsidRPr="006A2628">
          <w:rPr>
            <w:color w:val="8B26C9"/>
            <w:highlight w:val="white"/>
            <w:lang w:val="en-US"/>
          </w:rPr>
          <w:t xml:space="preserve"> version="1.0" encoding="UTF-8"?&gt;</w:t>
        </w:r>
        <w:r w:rsidRPr="006A2628">
          <w:rPr>
            <w:color w:val="000000"/>
            <w:highlight w:val="white"/>
            <w:lang w:val="en-US"/>
          </w:rPr>
          <w:br/>
        </w:r>
        <w:r w:rsidRPr="006A2628">
          <w:rPr>
            <w:color w:val="000096"/>
            <w:highlight w:val="white"/>
            <w:lang w:val="en-US"/>
          </w:rPr>
          <w:t>&lt;tier-template&gt;</w:t>
        </w:r>
        <w:r w:rsidRPr="006A2628">
          <w:rPr>
            <w:color w:val="000000"/>
            <w:highlight w:val="white"/>
            <w:lang w:val="en-US"/>
          </w:rPr>
          <w:br/>
          <w:t xml:space="preserve">    </w:t>
        </w:r>
        <w:r w:rsidRPr="006A2628">
          <w:rPr>
            <w:color w:val="000096"/>
            <w:highlight w:val="white"/>
            <w:lang w:val="en-US"/>
          </w:rPr>
          <w:t>&lt;tier</w:t>
        </w:r>
        <w:r w:rsidRPr="006A2628">
          <w:rPr>
            <w:color w:val="F5844C"/>
            <w:highlight w:val="white"/>
            <w:lang w:val="en-US"/>
          </w:rPr>
          <w:t xml:space="preserve"> type</w:t>
        </w:r>
        <w:r w:rsidRPr="006A2628">
          <w:rPr>
            <w:color w:val="FF8040"/>
            <w:highlight w:val="white"/>
            <w:lang w:val="en-US"/>
          </w:rPr>
          <w:t>=</w:t>
        </w:r>
        <w:r w:rsidRPr="006A2628">
          <w:rPr>
            <w:color w:val="993300"/>
            <w:highlight w:val="white"/>
            <w:lang w:val="en-US"/>
          </w:rPr>
          <w:t>"a"</w:t>
        </w:r>
        <w:r w:rsidRPr="006A2628">
          <w:rPr>
            <w:color w:val="F5844C"/>
            <w:highlight w:val="white"/>
            <w:lang w:val="en-US"/>
          </w:rPr>
          <w:t xml:space="preserve"> category</w:t>
        </w:r>
        <w:r w:rsidRPr="006A2628">
          <w:rPr>
            <w:color w:val="FF8040"/>
            <w:highlight w:val="white"/>
            <w:lang w:val="en-US"/>
          </w:rPr>
          <w:t>=</w:t>
        </w:r>
        <w:r w:rsidRPr="006A2628">
          <w:rPr>
            <w:color w:val="993300"/>
            <w:highlight w:val="white"/>
            <w:lang w:val="en-US"/>
          </w:rPr>
          <w:t>"</w:t>
        </w:r>
        <w:r>
          <w:rPr>
            <w:color w:val="993300"/>
            <w:highlight w:val="white"/>
            <w:lang w:val="en-US"/>
          </w:rPr>
          <w:t>anno-new</w:t>
        </w:r>
        <w:r w:rsidRPr="006A2628">
          <w:rPr>
            <w:color w:val="993300"/>
            <w:highlight w:val="white"/>
            <w:lang w:val="en-US"/>
          </w:rPr>
          <w:t>"</w:t>
        </w:r>
        <w:r w:rsidRPr="006A2628">
          <w:rPr>
            <w:color w:val="000096"/>
            <w:highlight w:val="white"/>
            <w:lang w:val="en-US"/>
          </w:rPr>
          <w:t>/&gt;</w:t>
        </w:r>
        <w:r w:rsidRPr="006A2628">
          <w:rPr>
            <w:color w:val="000000"/>
            <w:highlight w:val="white"/>
            <w:lang w:val="en-US"/>
          </w:rPr>
          <w:br/>
          <w:t xml:space="preserve">    </w:t>
        </w:r>
        <w:r w:rsidRPr="006A2628">
          <w:rPr>
            <w:color w:val="000096"/>
            <w:highlight w:val="white"/>
            <w:lang w:val="en-US"/>
          </w:rPr>
          <w:t>&lt;tier</w:t>
        </w:r>
        <w:r w:rsidRPr="006A2628">
          <w:rPr>
            <w:color w:val="F5844C"/>
            <w:highlight w:val="white"/>
            <w:lang w:val="en-US"/>
          </w:rPr>
          <w:t xml:space="preserve"> type</w:t>
        </w:r>
        <w:r w:rsidRPr="006A2628">
          <w:rPr>
            <w:color w:val="FF8040"/>
            <w:highlight w:val="white"/>
            <w:lang w:val="en-US"/>
          </w:rPr>
          <w:t>=</w:t>
        </w:r>
        <w:r>
          <w:rPr>
            <w:color w:val="993300"/>
            <w:highlight w:val="white"/>
            <w:lang w:val="en-US"/>
          </w:rPr>
          <w:t>"d</w:t>
        </w:r>
        <w:r w:rsidRPr="006A2628">
          <w:rPr>
            <w:color w:val="993300"/>
            <w:highlight w:val="white"/>
            <w:lang w:val="en-US"/>
          </w:rPr>
          <w:t>"</w:t>
        </w:r>
        <w:r w:rsidRPr="006A2628">
          <w:rPr>
            <w:color w:val="F5844C"/>
            <w:highlight w:val="white"/>
            <w:lang w:val="en-US"/>
          </w:rPr>
          <w:t xml:space="preserve"> category</w:t>
        </w:r>
        <w:r w:rsidRPr="006A2628">
          <w:rPr>
            <w:color w:val="FF8040"/>
            <w:highlight w:val="white"/>
            <w:lang w:val="en-US"/>
          </w:rPr>
          <w:t>=</w:t>
        </w:r>
        <w:r w:rsidRPr="006A2628">
          <w:rPr>
            <w:color w:val="993300"/>
            <w:highlight w:val="white"/>
            <w:lang w:val="en-US"/>
          </w:rPr>
          <w:t>"</w:t>
        </w:r>
        <w:proofErr w:type="spellStart"/>
        <w:r>
          <w:rPr>
            <w:color w:val="993300"/>
            <w:highlight w:val="white"/>
            <w:lang w:val="en-US"/>
          </w:rPr>
          <w:t>desc</w:t>
        </w:r>
        <w:proofErr w:type="spellEnd"/>
        <w:r>
          <w:rPr>
            <w:color w:val="993300"/>
            <w:highlight w:val="white"/>
            <w:lang w:val="en-US"/>
          </w:rPr>
          <w:t>-new</w:t>
        </w:r>
        <w:r w:rsidRPr="006A2628">
          <w:rPr>
            <w:color w:val="993300"/>
            <w:highlight w:val="white"/>
            <w:lang w:val="en-US"/>
          </w:rPr>
          <w:t>"</w:t>
        </w:r>
        <w:r w:rsidRPr="006A2628">
          <w:rPr>
            <w:color w:val="000096"/>
            <w:highlight w:val="white"/>
            <w:lang w:val="en-US"/>
          </w:rPr>
          <w:t>/&gt;</w:t>
        </w:r>
        <w:r w:rsidRPr="006A2628">
          <w:rPr>
            <w:color w:val="000000"/>
            <w:highlight w:val="white"/>
            <w:lang w:val="en-US"/>
          </w:rPr>
          <w:br/>
        </w:r>
        <w:r w:rsidRPr="006A2628">
          <w:rPr>
            <w:color w:val="000096"/>
            <w:highlight w:val="white"/>
            <w:lang w:val="en-US"/>
          </w:rPr>
          <w:t>&lt;/tier-template&gt;</w:t>
        </w:r>
        <w:r w:rsidRPr="006A2628">
          <w:rPr>
            <w:color w:val="000000"/>
            <w:highlight w:val="white"/>
            <w:lang w:val="en-US"/>
          </w:rPr>
          <w:br/>
        </w:r>
      </w:ins>
    </w:p>
    <w:p w14:paraId="66B035E2" w14:textId="0E47C6A1" w:rsidR="003056A6" w:rsidRPr="003850A7" w:rsidDel="00BC6804" w:rsidRDefault="00BC6804" w:rsidP="00BC6804">
      <w:pPr>
        <w:pStyle w:val="berschrift1"/>
        <w:rPr>
          <w:del w:id="112" w:author="Viktor Koehlich" w:date="2018-10-15T14:19:00Z"/>
          <w:lang w:val="en-GB" w:eastAsia="en-US"/>
        </w:rPr>
      </w:pPr>
      <w:ins w:id="113" w:author="Viktor Koehlich" w:date="2018-10-15T14:19:00Z">
        <w:r w:rsidRPr="005E195D">
          <w:rPr>
            <w:highlight w:val="white"/>
            <w:lang w:val="en-US"/>
          </w:rPr>
          <w:t>For every column</w:t>
        </w:r>
        <w:r>
          <w:rPr>
            <w:highlight w:val="white"/>
            <w:lang w:val="en-US"/>
          </w:rPr>
          <w:t>,</w:t>
        </w:r>
        <w:r w:rsidRPr="005E195D">
          <w:rPr>
            <w:highlight w:val="white"/>
            <w:lang w:val="en-US"/>
          </w:rPr>
          <w:t xml:space="preserve"> an element &lt;tier …/&gt;</w:t>
        </w:r>
        <w:r>
          <w:rPr>
            <w:highlight w:val="white"/>
            <w:lang w:val="en-US"/>
          </w:rPr>
          <w:t xml:space="preserve"> is necessary that contains the type of column (</w:t>
        </w:r>
        <w:proofErr w:type="spellStart"/>
        <w:proofErr w:type="gramStart"/>
        <w:r>
          <w:rPr>
            <w:highlight w:val="white"/>
            <w:lang w:val="en-US"/>
          </w:rPr>
          <w:t>p.e</w:t>
        </w:r>
        <w:proofErr w:type="gramEnd"/>
        <w:r>
          <w:rPr>
            <w:highlight w:val="white"/>
            <w:lang w:val="en-US"/>
          </w:rPr>
          <w:t>.</w:t>
        </w:r>
        <w:proofErr w:type="spellEnd"/>
        <w:r>
          <w:rPr>
            <w:highlight w:val="white"/>
            <w:lang w:val="en-US"/>
          </w:rPr>
          <w:t xml:space="preserve"> “a” for annotation, “d” for description) in “type” and the name </w:t>
        </w:r>
      </w:ins>
      <w:del w:id="114" w:author="Viktor Koehlich" w:date="2018-10-15T14:19:00Z">
        <w:r w:rsidR="003056A6" w:rsidDel="00BC6804">
          <w:rPr>
            <w:lang w:val="en-GB" w:eastAsia="en-US"/>
          </w:rPr>
          <w:delText>Creating collections from concordances</w:delText>
        </w:r>
      </w:del>
    </w:p>
    <w:p w14:paraId="11101EEF" w14:textId="41855498" w:rsidR="003056A6" w:rsidRPr="00BC6804" w:rsidDel="00BC6804" w:rsidRDefault="003056A6" w:rsidP="00B07804">
      <w:pPr>
        <w:pStyle w:val="Standard-BlockCharCharChar"/>
        <w:rPr>
          <w:del w:id="115" w:author="Viktor Koehlich" w:date="2018-10-15T14:19:00Z"/>
          <w:rStyle w:val="Menufunction"/>
          <w:rPrChange w:id="116" w:author="Viktor Koehlich" w:date="2018-10-15T14:19:00Z">
            <w:rPr>
              <w:del w:id="117" w:author="Viktor Koehlich" w:date="2018-10-15T14:19:00Z"/>
              <w:rStyle w:val="Menufunction"/>
            </w:rPr>
          </w:rPrChange>
        </w:rPr>
      </w:pPr>
      <w:del w:id="118" w:author="Viktor Koehlich" w:date="2018-10-15T14:19:00Z">
        <w:r w:rsidRPr="00BC6804" w:rsidDel="00BC6804">
          <w:rPr>
            <w:rPrChange w:id="119" w:author="Viktor Koehlich" w:date="2018-10-15T14:19:00Z">
              <w:rPr/>
            </w:rPrChange>
          </w:rPr>
          <w:delText xml:space="preserve">It is possible to create collections of several transcriptions from concordances. This will create a separate transcription (exb-file) for every search result. </w:delText>
        </w:r>
        <w:r w:rsidRPr="00D71F4E" w:rsidDel="00BC6804">
          <w:delText xml:space="preserve">Parameters for these transcriptions (i.e. left and right context) can be </w:delText>
        </w:r>
        <w:r w:rsidDel="00BC6804">
          <w:delText>chosen.</w:delText>
        </w:r>
        <w:r w:rsidR="00B07804" w:rsidDel="00BC6804">
          <w:delText xml:space="preserve"> First search results have to be displayed as a concordance. A collection can be created via </w:delText>
        </w:r>
        <w:r w:rsidR="00B07804" w:rsidRPr="00B07804" w:rsidDel="00BC6804">
          <w:rPr>
            <w:rStyle w:val="Menufunction"/>
          </w:rPr>
          <w:delText>Concordance &gt; Create collection from concordance…</w:delText>
        </w:r>
        <w:r w:rsidR="00B07804" w:rsidDel="00BC6804">
          <w:rPr>
            <w:rStyle w:val="Menufunction"/>
          </w:rPr>
          <w:delText xml:space="preserve"> </w:delText>
        </w:r>
      </w:del>
    </w:p>
    <w:p w14:paraId="50E97511" w14:textId="2D2B8C7D" w:rsidR="00B07804" w:rsidRPr="00BC6804" w:rsidDel="00BC6804" w:rsidRDefault="00B07804" w:rsidP="00B07804">
      <w:pPr>
        <w:pStyle w:val="Standard-BlockCharCharChar"/>
        <w:rPr>
          <w:del w:id="120" w:author="Viktor Koehlich" w:date="2018-10-15T14:19:00Z"/>
          <w:rPrChange w:id="121" w:author="Viktor Koehlich" w:date="2018-10-15T14:19:00Z">
            <w:rPr>
              <w:del w:id="122" w:author="Viktor Koehlich" w:date="2018-10-15T14:19:00Z"/>
            </w:rPr>
          </w:rPrChange>
        </w:rPr>
      </w:pPr>
      <w:del w:id="123" w:author="Viktor Koehlich" w:date="2018-10-15T14:19:00Z">
        <w:r w:rsidRPr="00BC6804" w:rsidDel="00BC6804">
          <w:rPr>
            <w:rStyle w:val="Menufunction"/>
            <w:rFonts w:ascii="Times New Roman" w:hAnsi="Times New Roman"/>
            <w:b w:val="0"/>
            <w:sz w:val="24"/>
            <w:rPrChange w:id="124" w:author="Viktor Koehlich" w:date="2018-10-15T14:19:00Z">
              <w:rPr>
                <w:rStyle w:val="Menufunction"/>
                <w:rFonts w:ascii="Times New Roman" w:hAnsi="Times New Roman"/>
                <w:b w:val="0"/>
                <w:sz w:val="24"/>
              </w:rPr>
            </w:rPrChange>
          </w:rPr>
          <w:delText>The dialog window allows to set parameters some of which are obligatory</w:delText>
        </w:r>
      </w:del>
    </w:p>
    <w:p w14:paraId="709218CB" w14:textId="34BF3281" w:rsidR="00D64849" w:rsidRPr="00BC6804" w:rsidDel="00BC6804" w:rsidRDefault="00D64849" w:rsidP="0078771F">
      <w:pPr>
        <w:pStyle w:val="Standard-BlockCharCharChar"/>
        <w:rPr>
          <w:del w:id="125" w:author="Viktor Koehlich" w:date="2018-10-15T14:19:00Z"/>
          <w:rPrChange w:id="126" w:author="Viktor Koehlich" w:date="2018-10-15T14:19:00Z">
            <w:rPr>
              <w:del w:id="127" w:author="Viktor Koehlich" w:date="2018-10-15T14:19:00Z"/>
            </w:rPr>
          </w:rPrChange>
        </w:rPr>
      </w:pPr>
      <w:del w:id="128" w:author="Viktor Koehlich" w:date="2018-10-15T14:19:00Z">
        <w:r w:rsidDel="00BC6804">
          <w:drawing>
            <wp:inline distT="0" distB="0" distL="0" distR="0" wp14:anchorId="11A17D5B" wp14:editId="7B52C06E">
              <wp:extent cx="5762625" cy="2552065"/>
              <wp:effectExtent l="0" t="0" r="9525" b="63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2625" cy="2552065"/>
                      </a:xfrm>
                      <a:prstGeom prst="rect">
                        <a:avLst/>
                      </a:prstGeom>
                      <a:noFill/>
                      <a:ln>
                        <a:noFill/>
                      </a:ln>
                    </pic:spPr>
                  </pic:pic>
                </a:graphicData>
              </a:graphic>
            </wp:inline>
          </w:drawing>
        </w:r>
      </w:del>
    </w:p>
    <w:p w14:paraId="2FCE1544" w14:textId="26014E5D" w:rsidR="00D64849" w:rsidRPr="00BC6804" w:rsidDel="00BC6804" w:rsidRDefault="00D64849" w:rsidP="0078771F">
      <w:pPr>
        <w:pStyle w:val="Standard-BlockCharCharChar"/>
        <w:rPr>
          <w:del w:id="129" w:author="Viktor Koehlich" w:date="2018-10-15T14:19:00Z"/>
          <w:rPrChange w:id="130" w:author="Viktor Koehlich" w:date="2018-10-15T14:19:00Z">
            <w:rPr>
              <w:del w:id="131" w:author="Viktor Koehlich" w:date="2018-10-15T14:19:00Z"/>
            </w:rPr>
          </w:rPrChange>
        </w:rPr>
      </w:pPr>
    </w:p>
    <w:tbl>
      <w:tblPr>
        <w:tblStyle w:val="Tabellenraster"/>
        <w:tblW w:w="0" w:type="auto"/>
        <w:tblInd w:w="421" w:type="dxa"/>
        <w:tblLook w:val="04A0" w:firstRow="1" w:lastRow="0" w:firstColumn="1" w:lastColumn="0" w:noHBand="0" w:noVBand="1"/>
      </w:tblPr>
      <w:tblGrid>
        <w:gridCol w:w="3685"/>
        <w:gridCol w:w="4956"/>
      </w:tblGrid>
      <w:tr w:rsidR="00D64849" w:rsidRPr="00D64849" w:rsidDel="00BC6804" w14:paraId="3E6BC97F" w14:textId="25158EDA" w:rsidTr="00A7400F">
        <w:trPr>
          <w:trHeight w:val="510"/>
          <w:del w:id="132" w:author="Viktor Koehlich" w:date="2018-10-15T14:19:00Z"/>
        </w:trPr>
        <w:tc>
          <w:tcPr>
            <w:tcW w:w="3685" w:type="dxa"/>
          </w:tcPr>
          <w:p w14:paraId="10128C60" w14:textId="6BB7014A" w:rsidR="00D64849" w:rsidRPr="00BC6804" w:rsidDel="00BC6804" w:rsidRDefault="00D64849" w:rsidP="00A7400F">
            <w:pPr>
              <w:pStyle w:val="Listenabsatz"/>
              <w:ind w:left="0"/>
              <w:rPr>
                <w:del w:id="133" w:author="Viktor Koehlich" w:date="2018-10-15T14:19:00Z"/>
                <w:rFonts w:ascii="Times New Roman" w:hAnsi="Times New Roman"/>
                <w:lang w:val="en-US"/>
                <w:rPrChange w:id="134" w:author="Viktor Koehlich" w:date="2018-10-15T14:19:00Z">
                  <w:rPr>
                    <w:del w:id="135" w:author="Viktor Koehlich" w:date="2018-10-15T14:19:00Z"/>
                    <w:rFonts w:ascii="Times New Roman" w:hAnsi="Times New Roman"/>
                  </w:rPr>
                </w:rPrChange>
              </w:rPr>
            </w:pPr>
            <w:bookmarkStart w:id="136" w:name="_GoBack"/>
            <w:bookmarkEnd w:id="136"/>
            <w:del w:id="137" w:author="Viktor Koehlich" w:date="2018-10-15T14:19:00Z">
              <w:r w:rsidRPr="00BC6804" w:rsidDel="00BC6804">
                <w:rPr>
                  <w:rFonts w:ascii="Times New Roman" w:hAnsi="Times New Roman"/>
                  <w:lang w:val="en-US"/>
                  <w:rPrChange w:id="138" w:author="Viktor Koehlich" w:date="2018-10-15T14:19:00Z">
                    <w:rPr>
                      <w:rFonts w:ascii="Times New Roman" w:hAnsi="Times New Roman"/>
                    </w:rPr>
                  </w:rPrChange>
                </w:rPr>
                <w:delText>Left context (in sec.)</w:delText>
              </w:r>
            </w:del>
          </w:p>
        </w:tc>
        <w:tc>
          <w:tcPr>
            <w:tcW w:w="4956" w:type="dxa"/>
          </w:tcPr>
          <w:p w14:paraId="329FFAF8" w14:textId="7A2CD5DE" w:rsidR="00D64849" w:rsidRPr="00D64849" w:rsidDel="00BC6804" w:rsidRDefault="00D64849" w:rsidP="00360224">
            <w:pPr>
              <w:pStyle w:val="Listenabsatz"/>
              <w:ind w:left="0"/>
              <w:rPr>
                <w:del w:id="139" w:author="Viktor Koehlich" w:date="2018-10-15T14:19:00Z"/>
                <w:rFonts w:ascii="Times New Roman" w:hAnsi="Times New Roman"/>
                <w:lang w:val="en-US"/>
              </w:rPr>
            </w:pPr>
            <w:del w:id="140" w:author="Viktor Koehlich" w:date="2018-10-15T14:19:00Z">
              <w:r w:rsidRPr="00D64849" w:rsidDel="00BC6804">
                <w:rPr>
                  <w:rFonts w:ascii="Times New Roman" w:hAnsi="Times New Roman"/>
                  <w:lang w:val="en-US"/>
                </w:rPr>
                <w:delText xml:space="preserve">Content in set time frame in seconds </w:delText>
              </w:r>
              <w:r w:rsidR="00360224" w:rsidDel="00BC6804">
                <w:rPr>
                  <w:rFonts w:ascii="Times New Roman" w:hAnsi="Times New Roman"/>
                  <w:lang w:val="en-US"/>
                </w:rPr>
                <w:delText>BEFORE</w:delText>
              </w:r>
              <w:r w:rsidRPr="00D64849" w:rsidDel="00BC6804">
                <w:rPr>
                  <w:rFonts w:ascii="Times New Roman" w:hAnsi="Times New Roman"/>
                  <w:lang w:val="en-US"/>
                </w:rPr>
                <w:delText xml:space="preserve"> search result (match) will be transferred to new transcription, p.e.: </w:delText>
              </w:r>
              <w:r w:rsidRPr="00D64849" w:rsidDel="00BC6804">
                <w:rPr>
                  <w:rFonts w:ascii="Times New Roman" w:hAnsi="Times New Roman"/>
                  <w:i/>
                  <w:lang w:val="en-US"/>
                </w:rPr>
                <w:delText>15</w:delText>
              </w:r>
              <w:r w:rsidRPr="00D64849" w:rsidDel="00BC6804">
                <w:rPr>
                  <w:rFonts w:ascii="Times New Roman" w:hAnsi="Times New Roman"/>
                  <w:lang w:val="en-US"/>
                </w:rPr>
                <w:delText xml:space="preserve"> </w:delText>
              </w:r>
            </w:del>
          </w:p>
        </w:tc>
      </w:tr>
      <w:tr w:rsidR="00D64849" w:rsidRPr="00360224" w:rsidDel="00BC6804" w14:paraId="31EC1F9C" w14:textId="31718A2C" w:rsidTr="00A7400F">
        <w:trPr>
          <w:trHeight w:val="510"/>
          <w:del w:id="141" w:author="Viktor Koehlich" w:date="2018-10-15T14:19:00Z"/>
        </w:trPr>
        <w:tc>
          <w:tcPr>
            <w:tcW w:w="3685" w:type="dxa"/>
          </w:tcPr>
          <w:p w14:paraId="481DD8F7" w14:textId="307ABA9B" w:rsidR="00D64849" w:rsidRPr="00BC6804" w:rsidDel="00BC6804" w:rsidRDefault="00D64849" w:rsidP="00A7400F">
            <w:pPr>
              <w:pStyle w:val="Listenabsatz"/>
              <w:ind w:left="0"/>
              <w:rPr>
                <w:del w:id="142" w:author="Viktor Koehlich" w:date="2018-10-15T14:19:00Z"/>
                <w:rFonts w:ascii="Times New Roman" w:hAnsi="Times New Roman"/>
                <w:lang w:val="en-US"/>
                <w:rPrChange w:id="143" w:author="Viktor Koehlich" w:date="2018-10-15T14:19:00Z">
                  <w:rPr>
                    <w:del w:id="144" w:author="Viktor Koehlich" w:date="2018-10-15T14:19:00Z"/>
                    <w:rFonts w:ascii="Times New Roman" w:hAnsi="Times New Roman"/>
                  </w:rPr>
                </w:rPrChange>
              </w:rPr>
            </w:pPr>
            <w:del w:id="145" w:author="Viktor Koehlich" w:date="2018-10-15T14:19:00Z">
              <w:r w:rsidRPr="00BC6804" w:rsidDel="00BC6804">
                <w:rPr>
                  <w:rFonts w:ascii="Times New Roman" w:hAnsi="Times New Roman"/>
                  <w:lang w:val="en-US"/>
                  <w:rPrChange w:id="146" w:author="Viktor Koehlich" w:date="2018-10-15T14:19:00Z">
                    <w:rPr>
                      <w:rFonts w:ascii="Times New Roman" w:hAnsi="Times New Roman"/>
                    </w:rPr>
                  </w:rPrChange>
                </w:rPr>
                <w:delText>Right context (in sec.)</w:delText>
              </w:r>
            </w:del>
          </w:p>
        </w:tc>
        <w:tc>
          <w:tcPr>
            <w:tcW w:w="4956" w:type="dxa"/>
          </w:tcPr>
          <w:p w14:paraId="3C194EAD" w14:textId="5BFA6E97" w:rsidR="00D64849" w:rsidRPr="00360224" w:rsidDel="00BC6804" w:rsidRDefault="00360224" w:rsidP="00A7400F">
            <w:pPr>
              <w:pStyle w:val="Listenabsatz"/>
              <w:ind w:left="0"/>
              <w:rPr>
                <w:del w:id="147" w:author="Viktor Koehlich" w:date="2018-10-15T14:19:00Z"/>
                <w:rFonts w:ascii="Times New Roman" w:hAnsi="Times New Roman"/>
                <w:lang w:val="en-US"/>
              </w:rPr>
            </w:pPr>
            <w:del w:id="148" w:author="Viktor Koehlich" w:date="2018-10-15T14:19:00Z">
              <w:r w:rsidRPr="00D64849" w:rsidDel="00BC6804">
                <w:rPr>
                  <w:rFonts w:ascii="Times New Roman" w:hAnsi="Times New Roman"/>
                  <w:lang w:val="en-US"/>
                </w:rPr>
                <w:delText xml:space="preserve">Content in set time frame in seconds AFTER search result (match) will be transferred to new transcription, p.e.: </w:delText>
              </w:r>
              <w:r w:rsidRPr="00D64849" w:rsidDel="00BC6804">
                <w:rPr>
                  <w:rFonts w:ascii="Times New Roman" w:hAnsi="Times New Roman"/>
                  <w:i/>
                  <w:lang w:val="en-US"/>
                </w:rPr>
                <w:delText>15</w:delText>
              </w:r>
            </w:del>
          </w:p>
        </w:tc>
      </w:tr>
      <w:tr w:rsidR="00D64849" w:rsidRPr="00995087" w:rsidDel="00BC6804" w14:paraId="2BE382F2" w14:textId="27487F5B" w:rsidTr="00A7400F">
        <w:trPr>
          <w:trHeight w:val="510"/>
          <w:del w:id="149" w:author="Viktor Koehlich" w:date="2018-10-15T14:19:00Z"/>
        </w:trPr>
        <w:tc>
          <w:tcPr>
            <w:tcW w:w="3685" w:type="dxa"/>
          </w:tcPr>
          <w:p w14:paraId="4A857891" w14:textId="09800419" w:rsidR="00D64849" w:rsidRPr="00D64849" w:rsidDel="00BC6804" w:rsidRDefault="00D64849" w:rsidP="00A7400F">
            <w:pPr>
              <w:pStyle w:val="Listenabsatz"/>
              <w:ind w:left="0"/>
              <w:rPr>
                <w:del w:id="150" w:author="Viktor Koehlich" w:date="2018-10-15T14:19:00Z"/>
                <w:rFonts w:ascii="Times New Roman" w:hAnsi="Times New Roman"/>
                <w:lang w:val="en-US"/>
              </w:rPr>
            </w:pPr>
            <w:del w:id="151" w:author="Viktor Koehlich" w:date="2018-10-15T14:19:00Z">
              <w:r w:rsidRPr="00D64849" w:rsidDel="00BC6804">
                <w:rPr>
                  <w:rFonts w:ascii="Times New Roman" w:hAnsi="Times New Roman"/>
                  <w:color w:val="7F7F7F" w:themeColor="text1" w:themeTint="80"/>
                  <w:lang w:val="en-US"/>
                </w:rPr>
                <w:delText xml:space="preserve">(Optional) Annotate matches with (use # for numbering) </w:delText>
              </w:r>
            </w:del>
          </w:p>
        </w:tc>
        <w:tc>
          <w:tcPr>
            <w:tcW w:w="4956" w:type="dxa"/>
          </w:tcPr>
          <w:p w14:paraId="7D6F24CB" w14:textId="224AB683" w:rsidR="00D64849" w:rsidRPr="00995087" w:rsidDel="00BC6804" w:rsidRDefault="00995087" w:rsidP="00187020">
            <w:pPr>
              <w:pStyle w:val="Listenabsatz"/>
              <w:ind w:left="0"/>
              <w:rPr>
                <w:del w:id="152" w:author="Viktor Koehlich" w:date="2018-10-15T14:19:00Z"/>
                <w:rFonts w:ascii="Times New Roman" w:hAnsi="Times New Roman"/>
                <w:i/>
                <w:color w:val="7F7F7F" w:themeColor="text1" w:themeTint="80"/>
                <w:lang w:val="en-US"/>
              </w:rPr>
            </w:pPr>
            <w:del w:id="153" w:author="Viktor Koehlich" w:date="2018-10-15T14:19:00Z">
              <w:r w:rsidRPr="00995087" w:rsidDel="00BC6804">
                <w:rPr>
                  <w:rFonts w:ascii="Times New Roman" w:hAnsi="Times New Roman"/>
                  <w:color w:val="7F7F7F" w:themeColor="text1" w:themeTint="80"/>
                  <w:lang w:val="en-US"/>
                </w:rPr>
                <w:delText>If annotation text is available</w:delText>
              </w:r>
              <w:r w:rsidR="006E3748" w:rsidDel="00BC6804">
                <w:rPr>
                  <w:rFonts w:ascii="Times New Roman" w:hAnsi="Times New Roman"/>
                  <w:color w:val="7F7F7F" w:themeColor="text1" w:themeTint="80"/>
                  <w:lang w:val="en-US"/>
                </w:rPr>
                <w:delText>,</w:delText>
              </w:r>
              <w:r w:rsidRPr="00995087" w:rsidDel="00BC6804">
                <w:rPr>
                  <w:rFonts w:ascii="Times New Roman" w:hAnsi="Times New Roman"/>
                  <w:color w:val="7F7F7F" w:themeColor="text1" w:themeTint="80"/>
                  <w:lang w:val="en-US"/>
                </w:rPr>
                <w:delText xml:space="preserve"> </w:delText>
              </w:r>
              <w:r w:rsidR="00187020" w:rsidDel="00BC6804">
                <w:rPr>
                  <w:rFonts w:ascii="Times New Roman" w:hAnsi="Times New Roman"/>
                  <w:color w:val="7F7F7F" w:themeColor="text1" w:themeTint="80"/>
                  <w:lang w:val="en-US"/>
                </w:rPr>
                <w:delText xml:space="preserve">annotation columns </w:delText>
              </w:r>
              <w:r w:rsidRPr="00995087" w:rsidDel="00BC6804">
                <w:rPr>
                  <w:rFonts w:ascii="Times New Roman" w:hAnsi="Times New Roman"/>
                  <w:color w:val="7F7F7F" w:themeColor="text1" w:themeTint="80"/>
                  <w:lang w:val="en-US"/>
                </w:rPr>
                <w:delText>will be created in new transcription with annotated matches from search result.</w:delText>
              </w:r>
              <w:r w:rsidDel="00BC6804">
                <w:rPr>
                  <w:rFonts w:ascii="Times New Roman" w:hAnsi="Times New Roman"/>
                  <w:color w:val="7F7F7F" w:themeColor="text1" w:themeTint="80"/>
                  <w:lang w:val="en-US"/>
                </w:rPr>
                <w:delText xml:space="preserve"> The wildcard # will put the position of the search result into the concordance, p.e. </w:delText>
              </w:r>
              <w:r w:rsidDel="00BC6804">
                <w:rPr>
                  <w:rFonts w:ascii="Times New Roman" w:hAnsi="Times New Roman"/>
                  <w:i/>
                  <w:color w:val="7F7F7F" w:themeColor="text1" w:themeTint="80"/>
                  <w:lang w:val="en-US"/>
                </w:rPr>
                <w:delText>MATCH #</w:delText>
              </w:r>
            </w:del>
          </w:p>
        </w:tc>
      </w:tr>
      <w:tr w:rsidR="00D64849" w:rsidRPr="00995087" w:rsidDel="00BC6804" w14:paraId="39108559" w14:textId="14AEA1D1" w:rsidTr="00A7400F">
        <w:trPr>
          <w:trHeight w:val="510"/>
          <w:del w:id="154" w:author="Viktor Koehlich" w:date="2018-10-15T14:19:00Z"/>
        </w:trPr>
        <w:tc>
          <w:tcPr>
            <w:tcW w:w="3685" w:type="dxa"/>
          </w:tcPr>
          <w:p w14:paraId="522359DA" w14:textId="7E754849" w:rsidR="00D64849" w:rsidRPr="00BC6804" w:rsidDel="00BC6804" w:rsidRDefault="00D64849" w:rsidP="00A7400F">
            <w:pPr>
              <w:pStyle w:val="Listenabsatz"/>
              <w:ind w:left="0"/>
              <w:rPr>
                <w:del w:id="155" w:author="Viktor Koehlich" w:date="2018-10-15T14:19:00Z"/>
                <w:rFonts w:ascii="Times New Roman" w:hAnsi="Times New Roman"/>
                <w:lang w:val="en-US"/>
                <w:rPrChange w:id="156" w:author="Viktor Koehlich" w:date="2018-10-15T14:19:00Z">
                  <w:rPr>
                    <w:del w:id="157" w:author="Viktor Koehlich" w:date="2018-10-15T14:19:00Z"/>
                    <w:rFonts w:ascii="Times New Roman" w:hAnsi="Times New Roman"/>
                  </w:rPr>
                </w:rPrChange>
              </w:rPr>
            </w:pPr>
            <w:del w:id="158" w:author="Viktor Koehlich" w:date="2018-10-15T14:19:00Z">
              <w:r w:rsidRPr="00BC6804" w:rsidDel="00BC6804">
                <w:rPr>
                  <w:rFonts w:ascii="Times New Roman" w:hAnsi="Times New Roman"/>
                  <w:lang w:val="en-US"/>
                  <w:rPrChange w:id="159" w:author="Viktor Koehlich" w:date="2018-10-15T14:19:00Z">
                    <w:rPr>
                      <w:rFonts w:ascii="Times New Roman" w:hAnsi="Times New Roman"/>
                    </w:rPr>
                  </w:rPrChange>
                </w:rPr>
                <w:delText>Reset start time to 0.0</w:delText>
              </w:r>
            </w:del>
          </w:p>
        </w:tc>
        <w:tc>
          <w:tcPr>
            <w:tcW w:w="4956" w:type="dxa"/>
          </w:tcPr>
          <w:p w14:paraId="313AD52A" w14:textId="6811F9F2" w:rsidR="00D64849" w:rsidRPr="00995087" w:rsidDel="00BC6804" w:rsidRDefault="00995087" w:rsidP="001B51E8">
            <w:pPr>
              <w:pStyle w:val="Listenabsatz"/>
              <w:ind w:left="0"/>
              <w:rPr>
                <w:del w:id="160" w:author="Viktor Koehlich" w:date="2018-10-15T14:19:00Z"/>
                <w:rFonts w:ascii="Times New Roman" w:hAnsi="Times New Roman"/>
                <w:lang w:val="en-US"/>
              </w:rPr>
            </w:pPr>
            <w:del w:id="161" w:author="Viktor Koehlich" w:date="2018-10-15T14:19:00Z">
              <w:r w:rsidRPr="001B51E8" w:rsidDel="00BC6804">
                <w:rPr>
                  <w:rFonts w:ascii="Times New Roman" w:hAnsi="Times New Roman"/>
                  <w:lang w:val="en-US"/>
                </w:rPr>
                <w:delText xml:space="preserve">Setting a check mark here will </w:delText>
              </w:r>
              <w:r w:rsidR="001B51E8" w:rsidDel="00BC6804">
                <w:rPr>
                  <w:rFonts w:ascii="Times New Roman" w:hAnsi="Times New Roman"/>
                  <w:lang w:val="en-US"/>
                </w:rPr>
                <w:delText>reset</w:delText>
              </w:r>
              <w:r w:rsidRPr="001B51E8" w:rsidDel="00BC6804">
                <w:rPr>
                  <w:rFonts w:ascii="Times New Roman" w:hAnsi="Times New Roman"/>
                  <w:lang w:val="en-US"/>
                </w:rPr>
                <w:delText xml:space="preserve"> the </w:delText>
              </w:r>
              <w:r w:rsidR="001B51E8" w:rsidRPr="001B51E8" w:rsidDel="00BC6804">
                <w:rPr>
                  <w:rFonts w:ascii="Times New Roman" w:hAnsi="Times New Roman"/>
                  <w:lang w:val="en-US"/>
                </w:rPr>
                <w:delText>start</w:delText>
              </w:r>
              <w:r w:rsidRPr="001B51E8" w:rsidDel="00BC6804">
                <w:rPr>
                  <w:rFonts w:ascii="Times New Roman" w:hAnsi="Times New Roman"/>
                  <w:lang w:val="en-US"/>
                </w:rPr>
                <w:delText xml:space="preserve"> time in the new transcription to 0 and calculate the time position</w:delText>
              </w:r>
              <w:r w:rsidR="006E3748" w:rsidDel="00BC6804">
                <w:rPr>
                  <w:rFonts w:ascii="Times New Roman" w:hAnsi="Times New Roman"/>
                  <w:lang w:val="en-US"/>
                </w:rPr>
                <w:delText>s</w:delText>
              </w:r>
              <w:r w:rsidRPr="001B51E8" w:rsidDel="00BC6804">
                <w:rPr>
                  <w:rFonts w:ascii="Times New Roman" w:hAnsi="Times New Roman"/>
                  <w:lang w:val="en-US"/>
                </w:rPr>
                <w:delText xml:space="preserve"> anew. </w:delText>
              </w:r>
              <w:r w:rsidRPr="00995087" w:rsidDel="00BC6804">
                <w:rPr>
                  <w:rFonts w:ascii="Times New Roman" w:hAnsi="Times New Roman"/>
                  <w:lang w:val="en-US"/>
                </w:rPr>
                <w:delText xml:space="preserve">If no check mark </w:delText>
              </w:r>
              <w:r w:rsidDel="00BC6804">
                <w:rPr>
                  <w:rFonts w:ascii="Times New Roman" w:hAnsi="Times New Roman"/>
                  <w:lang w:val="en-US"/>
                </w:rPr>
                <w:delText>is</w:delText>
              </w:r>
              <w:r w:rsidRPr="00995087" w:rsidDel="00BC6804">
                <w:rPr>
                  <w:rFonts w:ascii="Times New Roman" w:hAnsi="Times New Roman"/>
                  <w:lang w:val="en-US"/>
                </w:rPr>
                <w:delText xml:space="preserve"> </w:delText>
              </w:r>
              <w:r w:rsidDel="00BC6804">
                <w:rPr>
                  <w:rFonts w:ascii="Times New Roman" w:hAnsi="Times New Roman"/>
                  <w:lang w:val="en-US"/>
                </w:rPr>
                <w:delText>s</w:delText>
              </w:r>
              <w:r w:rsidRPr="00995087" w:rsidDel="00BC6804">
                <w:rPr>
                  <w:rFonts w:ascii="Times New Roman" w:hAnsi="Times New Roman"/>
                  <w:lang w:val="en-US"/>
                </w:rPr>
                <w:delText>et</w:delText>
              </w:r>
              <w:r w:rsidR="006E3748" w:rsidDel="00BC6804">
                <w:rPr>
                  <w:rFonts w:ascii="Times New Roman" w:hAnsi="Times New Roman"/>
                  <w:lang w:val="en-US"/>
                </w:rPr>
                <w:delText>,</w:delText>
              </w:r>
              <w:r w:rsidRPr="00995087" w:rsidDel="00BC6804">
                <w:rPr>
                  <w:rFonts w:ascii="Times New Roman" w:hAnsi="Times New Roman"/>
                  <w:lang w:val="en-US"/>
                </w:rPr>
                <w:delText xml:space="preserve"> times from original transcription will be </w:delText>
              </w:r>
              <w:r w:rsidR="001B51E8" w:rsidDel="00BC6804">
                <w:rPr>
                  <w:rFonts w:ascii="Times New Roman" w:hAnsi="Times New Roman"/>
                  <w:lang w:val="en-US"/>
                </w:rPr>
                <w:delText>taken</w:delText>
              </w:r>
              <w:r w:rsidRPr="00995087" w:rsidDel="00BC6804">
                <w:rPr>
                  <w:rFonts w:ascii="Times New Roman" w:hAnsi="Times New Roman"/>
                  <w:lang w:val="en-US"/>
                </w:rPr>
                <w:delText xml:space="preserve"> over.</w:delText>
              </w:r>
            </w:del>
          </w:p>
        </w:tc>
      </w:tr>
      <w:tr w:rsidR="00D64849" w:rsidRPr="006E3748" w:rsidDel="00BC6804" w14:paraId="421D6E6B" w14:textId="739060C5" w:rsidTr="00A7400F">
        <w:trPr>
          <w:trHeight w:val="510"/>
          <w:del w:id="162" w:author="Viktor Koehlich" w:date="2018-10-15T14:19:00Z"/>
        </w:trPr>
        <w:tc>
          <w:tcPr>
            <w:tcW w:w="3685" w:type="dxa"/>
          </w:tcPr>
          <w:p w14:paraId="49D8800C" w14:textId="44CEDE6F" w:rsidR="00D64849" w:rsidRPr="00D64849" w:rsidDel="00BC6804" w:rsidRDefault="00D64849" w:rsidP="00A7400F">
            <w:pPr>
              <w:pStyle w:val="Listenabsatz"/>
              <w:ind w:left="0"/>
              <w:rPr>
                <w:del w:id="163" w:author="Viktor Koehlich" w:date="2018-10-15T14:19:00Z"/>
                <w:rFonts w:ascii="Times New Roman" w:hAnsi="Times New Roman"/>
                <w:lang w:val="en-US"/>
              </w:rPr>
            </w:pPr>
            <w:del w:id="164" w:author="Viktor Koehlich" w:date="2018-10-15T14:19:00Z">
              <w:r w:rsidRPr="00D64849" w:rsidDel="00BC6804">
                <w:rPr>
                  <w:rFonts w:ascii="Times New Roman" w:hAnsi="Times New Roman"/>
                  <w:color w:val="7F7F7F" w:themeColor="text1" w:themeTint="80"/>
                  <w:lang w:val="en-US"/>
                </w:rPr>
                <w:delText xml:space="preserve">(Optional) Name of collection (used for result files) </w:delText>
              </w:r>
            </w:del>
          </w:p>
        </w:tc>
        <w:tc>
          <w:tcPr>
            <w:tcW w:w="4956" w:type="dxa"/>
          </w:tcPr>
          <w:p w14:paraId="6DE3400F" w14:textId="7429683A" w:rsidR="00D64849" w:rsidRPr="006E3748" w:rsidDel="00BC6804" w:rsidRDefault="00BB7A6A" w:rsidP="00A7400F">
            <w:pPr>
              <w:pStyle w:val="Listenabsatz"/>
              <w:ind w:left="0"/>
              <w:rPr>
                <w:del w:id="165" w:author="Viktor Koehlich" w:date="2018-10-15T14:19:00Z"/>
                <w:rFonts w:ascii="Times New Roman" w:hAnsi="Times New Roman"/>
                <w:color w:val="7F7F7F" w:themeColor="text1" w:themeTint="80"/>
                <w:lang w:val="en-US"/>
              </w:rPr>
            </w:pPr>
            <w:del w:id="166" w:author="Viktor Koehlich" w:date="2018-10-15T14:19:00Z">
              <w:r w:rsidRPr="00BB7A6A" w:rsidDel="00BC6804">
                <w:rPr>
                  <w:rFonts w:ascii="Times New Roman" w:hAnsi="Times New Roman"/>
                  <w:color w:val="7F7F7F" w:themeColor="text1" w:themeTint="80"/>
                  <w:lang w:val="en-US"/>
                </w:rPr>
                <w:delText xml:space="preserve">A name for the new collection can be inserted here. </w:delText>
              </w:r>
              <w:r w:rsidRPr="006E3748" w:rsidDel="00BC6804">
                <w:rPr>
                  <w:rFonts w:ascii="Times New Roman" w:hAnsi="Times New Roman"/>
                  <w:color w:val="7F7F7F" w:themeColor="text1" w:themeTint="80"/>
                  <w:lang w:val="en-US"/>
                </w:rPr>
                <w:delText>This name will be used for result</w:delText>
              </w:r>
              <w:r w:rsidR="006E3748" w:rsidRPr="006E3748" w:rsidDel="00BC6804">
                <w:rPr>
                  <w:rFonts w:ascii="Times New Roman" w:hAnsi="Times New Roman"/>
                  <w:color w:val="7F7F7F" w:themeColor="text1" w:themeTint="80"/>
                  <w:lang w:val="en-US"/>
                </w:rPr>
                <w:delText>ing</w:delText>
              </w:r>
              <w:r w:rsidRPr="006E3748" w:rsidDel="00BC6804">
                <w:rPr>
                  <w:rFonts w:ascii="Times New Roman" w:hAnsi="Times New Roman"/>
                  <w:color w:val="7F7F7F" w:themeColor="text1" w:themeTint="80"/>
                  <w:lang w:val="en-US"/>
                </w:rPr>
                <w:delText xml:space="preserve"> files, p.e. </w:delText>
              </w:r>
              <w:r w:rsidR="00D64849" w:rsidRPr="006E3748" w:rsidDel="00BC6804">
                <w:rPr>
                  <w:rFonts w:ascii="Times New Roman" w:hAnsi="Times New Roman"/>
                  <w:i/>
                  <w:color w:val="7F7F7F" w:themeColor="text1" w:themeTint="80"/>
                  <w:lang w:val="en-US"/>
                </w:rPr>
                <w:delText>meineKollektion - Corpus-meineKollektion-1.exb</w:delText>
              </w:r>
            </w:del>
          </w:p>
        </w:tc>
      </w:tr>
      <w:tr w:rsidR="00D64849" w:rsidRPr="00BC6804" w:rsidDel="00BC6804" w14:paraId="77F08871" w14:textId="18E064F7" w:rsidTr="00A7400F">
        <w:trPr>
          <w:trHeight w:val="510"/>
          <w:del w:id="167" w:author="Viktor Koehlich" w:date="2018-10-15T14:19:00Z"/>
        </w:trPr>
        <w:tc>
          <w:tcPr>
            <w:tcW w:w="3685" w:type="dxa"/>
          </w:tcPr>
          <w:p w14:paraId="7E21D928" w14:textId="391530AA" w:rsidR="00D64849" w:rsidRPr="00BC6804" w:rsidDel="00BC6804" w:rsidRDefault="00D64849" w:rsidP="00A7400F">
            <w:pPr>
              <w:pStyle w:val="Listenabsatz"/>
              <w:ind w:left="0"/>
              <w:rPr>
                <w:del w:id="168" w:author="Viktor Koehlich" w:date="2018-10-15T14:19:00Z"/>
                <w:rFonts w:ascii="Times New Roman" w:hAnsi="Times New Roman"/>
                <w:lang w:val="en-US"/>
                <w:rPrChange w:id="169" w:author="Viktor Koehlich" w:date="2018-10-15T14:19:00Z">
                  <w:rPr>
                    <w:del w:id="170" w:author="Viktor Koehlich" w:date="2018-10-15T14:19:00Z"/>
                    <w:rFonts w:ascii="Times New Roman" w:hAnsi="Times New Roman"/>
                  </w:rPr>
                </w:rPrChange>
              </w:rPr>
            </w:pPr>
            <w:del w:id="171" w:author="Viktor Koehlich" w:date="2018-10-15T14:19:00Z">
              <w:r w:rsidRPr="00BC6804" w:rsidDel="00BC6804">
                <w:rPr>
                  <w:rFonts w:ascii="Times New Roman" w:hAnsi="Times New Roman"/>
                  <w:lang w:val="en-US"/>
                  <w:rPrChange w:id="172" w:author="Viktor Koehlich" w:date="2018-10-15T14:19:00Z">
                    <w:rPr>
                      <w:rFonts w:ascii="Times New Roman" w:hAnsi="Times New Roman"/>
                    </w:rPr>
                  </w:rPrChange>
                </w:rPr>
                <w:delText>Output directory</w:delText>
              </w:r>
            </w:del>
          </w:p>
        </w:tc>
        <w:tc>
          <w:tcPr>
            <w:tcW w:w="4956" w:type="dxa"/>
          </w:tcPr>
          <w:p w14:paraId="2ED68D1E" w14:textId="6FF804E3" w:rsidR="00D64849" w:rsidRPr="00BC6804" w:rsidDel="00BC6804" w:rsidRDefault="00187020" w:rsidP="00A7400F">
            <w:pPr>
              <w:pStyle w:val="Listenabsatz"/>
              <w:ind w:left="0"/>
              <w:rPr>
                <w:del w:id="173" w:author="Viktor Koehlich" w:date="2018-10-15T14:19:00Z"/>
                <w:rFonts w:ascii="Times New Roman" w:hAnsi="Times New Roman"/>
                <w:lang w:val="en-US"/>
                <w:rPrChange w:id="174" w:author="Viktor Koehlich" w:date="2018-10-15T14:19:00Z">
                  <w:rPr>
                    <w:del w:id="175" w:author="Viktor Koehlich" w:date="2018-10-15T14:19:00Z"/>
                    <w:rFonts w:ascii="Times New Roman" w:hAnsi="Times New Roman"/>
                  </w:rPr>
                </w:rPrChange>
              </w:rPr>
            </w:pPr>
            <w:del w:id="176" w:author="Viktor Koehlich" w:date="2018-10-15T14:19:00Z">
              <w:r w:rsidRPr="00187020" w:rsidDel="00BC6804">
                <w:rPr>
                  <w:rFonts w:ascii="Times New Roman" w:hAnsi="Times New Roman"/>
                  <w:lang w:val="en-US"/>
                </w:rPr>
                <w:delText xml:space="preserve">Directory in which new transcriptions will be saved. </w:delText>
              </w:r>
              <w:r w:rsidRPr="00BC6804" w:rsidDel="00BC6804">
                <w:rPr>
                  <w:rFonts w:ascii="Times New Roman" w:hAnsi="Times New Roman"/>
                  <w:lang w:val="en-US"/>
                  <w:rPrChange w:id="177" w:author="Viktor Koehlich" w:date="2018-10-15T14:19:00Z">
                    <w:rPr>
                      <w:rFonts w:ascii="Times New Roman" w:hAnsi="Times New Roman"/>
                    </w:rPr>
                  </w:rPrChange>
                </w:rPr>
                <w:delText>ATTENTION: Older files will be overwritten!</w:delText>
              </w:r>
              <w:r w:rsidR="00D64849" w:rsidRPr="00BC6804" w:rsidDel="00BC6804">
                <w:rPr>
                  <w:rFonts w:ascii="Times New Roman" w:hAnsi="Times New Roman"/>
                  <w:lang w:val="en-US"/>
                  <w:rPrChange w:id="178" w:author="Viktor Koehlich" w:date="2018-10-15T14:19:00Z">
                    <w:rPr>
                      <w:rFonts w:ascii="Times New Roman" w:hAnsi="Times New Roman"/>
                    </w:rPr>
                  </w:rPrChange>
                </w:rPr>
                <w:delText xml:space="preserve"> </w:delText>
              </w:r>
            </w:del>
          </w:p>
        </w:tc>
      </w:tr>
      <w:tr w:rsidR="00D64849" w:rsidRPr="00187020" w:rsidDel="00BC6804" w14:paraId="0191A2E5" w14:textId="74A2347F" w:rsidTr="00A7400F">
        <w:trPr>
          <w:trHeight w:val="510"/>
          <w:del w:id="179" w:author="Viktor Koehlich" w:date="2018-10-15T14:19:00Z"/>
        </w:trPr>
        <w:tc>
          <w:tcPr>
            <w:tcW w:w="3685" w:type="dxa"/>
          </w:tcPr>
          <w:p w14:paraId="61AF615E" w14:textId="465FC9C3" w:rsidR="00D64849" w:rsidRPr="00BC6804" w:rsidDel="00BC6804" w:rsidRDefault="00D64849" w:rsidP="00A7400F">
            <w:pPr>
              <w:pStyle w:val="Listenabsatz"/>
              <w:ind w:left="0"/>
              <w:rPr>
                <w:del w:id="180" w:author="Viktor Koehlich" w:date="2018-10-15T14:19:00Z"/>
                <w:rFonts w:ascii="Times New Roman" w:hAnsi="Times New Roman"/>
                <w:lang w:val="en-US"/>
                <w:rPrChange w:id="181" w:author="Viktor Koehlich" w:date="2018-10-15T14:19:00Z">
                  <w:rPr>
                    <w:del w:id="182" w:author="Viktor Koehlich" w:date="2018-10-15T14:19:00Z"/>
                    <w:rFonts w:ascii="Times New Roman" w:hAnsi="Times New Roman"/>
                  </w:rPr>
                </w:rPrChange>
              </w:rPr>
            </w:pPr>
            <w:del w:id="183" w:author="Viktor Koehlich" w:date="2018-10-15T14:19:00Z">
              <w:r w:rsidRPr="00BC6804" w:rsidDel="00BC6804">
                <w:rPr>
                  <w:rFonts w:ascii="Times New Roman" w:hAnsi="Times New Roman"/>
                  <w:color w:val="7F7F7F" w:themeColor="text1" w:themeTint="80"/>
                  <w:lang w:val="en-US"/>
                  <w:rPrChange w:id="184" w:author="Viktor Koehlich" w:date="2018-10-15T14:19:00Z">
                    <w:rPr>
                      <w:rFonts w:ascii="Times New Roman" w:hAnsi="Times New Roman"/>
                      <w:color w:val="7F7F7F" w:themeColor="text1" w:themeTint="80"/>
                    </w:rPr>
                  </w:rPrChange>
                </w:rPr>
                <w:delText>(Optional) Template file</w:delText>
              </w:r>
            </w:del>
          </w:p>
        </w:tc>
        <w:tc>
          <w:tcPr>
            <w:tcW w:w="4956" w:type="dxa"/>
          </w:tcPr>
          <w:p w14:paraId="203738FA" w14:textId="0B55C639" w:rsidR="00D64849" w:rsidRPr="00187020" w:rsidDel="00BC6804" w:rsidRDefault="00187020" w:rsidP="006E3748">
            <w:pPr>
              <w:pStyle w:val="Listenabsatz"/>
              <w:ind w:left="0"/>
              <w:rPr>
                <w:del w:id="185" w:author="Viktor Koehlich" w:date="2018-10-15T14:19:00Z"/>
                <w:rFonts w:ascii="Times New Roman" w:hAnsi="Times New Roman"/>
                <w:color w:val="7F7F7F" w:themeColor="text1" w:themeTint="80"/>
                <w:lang w:val="en-US"/>
              </w:rPr>
            </w:pPr>
            <w:del w:id="186" w:author="Viktor Koehlich" w:date="2018-10-15T14:19:00Z">
              <w:r w:rsidRPr="00187020" w:rsidDel="00BC6804">
                <w:rPr>
                  <w:rFonts w:ascii="Times New Roman" w:hAnsi="Times New Roman"/>
                  <w:color w:val="7F7F7F" w:themeColor="text1" w:themeTint="80"/>
                  <w:lang w:val="en-US"/>
                </w:rPr>
                <w:delText>This selects a template file containing definitions for</w:delText>
              </w:r>
              <w:r w:rsidDel="00BC6804">
                <w:rPr>
                  <w:rFonts w:ascii="Times New Roman" w:hAnsi="Times New Roman"/>
                  <w:color w:val="7F7F7F" w:themeColor="text1" w:themeTint="80"/>
                  <w:lang w:val="en-US"/>
                </w:rPr>
                <w:delText xml:space="preserve"> </w:delText>
              </w:r>
              <w:r w:rsidR="006E3748" w:rsidDel="00BC6804">
                <w:rPr>
                  <w:rFonts w:ascii="Times New Roman" w:hAnsi="Times New Roman"/>
                  <w:color w:val="7F7F7F" w:themeColor="text1" w:themeTint="80"/>
                  <w:lang w:val="en-US"/>
                </w:rPr>
                <w:delText>additional</w:delText>
              </w:r>
              <w:r w:rsidDel="00BC6804">
                <w:rPr>
                  <w:rFonts w:ascii="Times New Roman" w:hAnsi="Times New Roman"/>
                  <w:color w:val="7F7F7F" w:themeColor="text1" w:themeTint="80"/>
                  <w:lang w:val="en-US"/>
                </w:rPr>
                <w:delText xml:space="preserve"> columns for new transcription (see below).</w:delText>
              </w:r>
              <w:r w:rsidRPr="00187020" w:rsidDel="00BC6804">
                <w:rPr>
                  <w:rFonts w:ascii="Times New Roman" w:hAnsi="Times New Roman"/>
                  <w:color w:val="7F7F7F" w:themeColor="text1" w:themeTint="80"/>
                  <w:lang w:val="en-US"/>
                </w:rPr>
                <w:delText xml:space="preserve"> </w:delText>
              </w:r>
            </w:del>
          </w:p>
        </w:tc>
      </w:tr>
    </w:tbl>
    <w:p w14:paraId="0AAAD2EA" w14:textId="0DC4EA65" w:rsidR="00187020" w:rsidRPr="0031228B" w:rsidDel="00BC6804" w:rsidRDefault="00187020" w:rsidP="00187020">
      <w:pPr>
        <w:ind w:left="426"/>
        <w:jc w:val="both"/>
        <w:rPr>
          <w:del w:id="187" w:author="Viktor Koehlich" w:date="2018-10-15T14:19:00Z"/>
          <w:lang w:val="en-US"/>
        </w:rPr>
      </w:pPr>
    </w:p>
    <w:p w14:paraId="566A075D" w14:textId="19FA4CCD" w:rsidR="00187020" w:rsidRPr="00187020" w:rsidDel="00BC6804" w:rsidRDefault="00187020" w:rsidP="00187020">
      <w:pPr>
        <w:tabs>
          <w:tab w:val="num" w:pos="426"/>
        </w:tabs>
        <w:ind w:left="426"/>
        <w:jc w:val="both"/>
        <w:rPr>
          <w:del w:id="188" w:author="Viktor Koehlich" w:date="2018-10-15T14:19:00Z"/>
          <w:lang w:val="en-US"/>
        </w:rPr>
      </w:pPr>
      <w:del w:id="189" w:author="Viktor Koehlich" w:date="2018-10-15T14:19:00Z">
        <w:r w:rsidRPr="00187020" w:rsidDel="00BC6804">
          <w:rPr>
            <w:lang w:val="en-US"/>
          </w:rPr>
          <w:delText>After setting the parameters confirm with “</w:delText>
        </w:r>
        <w:r w:rsidDel="00BC6804">
          <w:rPr>
            <w:lang w:val="en-US"/>
          </w:rPr>
          <w:delText xml:space="preserve">Ok”. Collection will be created in designated output directory. Depending on the amount of results in the concordance this can take some time. </w:delText>
        </w:r>
      </w:del>
    </w:p>
    <w:p w14:paraId="5055F917" w14:textId="5032BEAC" w:rsidR="00187020" w:rsidRPr="00187020" w:rsidDel="00BC6804" w:rsidRDefault="00187020" w:rsidP="00187020">
      <w:pPr>
        <w:rPr>
          <w:del w:id="190" w:author="Viktor Koehlich" w:date="2018-10-15T14:19:00Z"/>
          <w:lang w:val="en-US"/>
        </w:rPr>
      </w:pPr>
      <w:del w:id="191" w:author="Viktor Koehlich" w:date="2018-10-15T14:19:00Z">
        <w:r w:rsidRPr="00187020" w:rsidDel="00BC6804">
          <w:rPr>
            <w:lang w:val="en-US"/>
          </w:rPr>
          <w:delText xml:space="preserve">                                         </w:delText>
        </w:r>
      </w:del>
    </w:p>
    <w:p w14:paraId="0D41C3D2" w14:textId="45C9AAAB" w:rsidR="00187020" w:rsidRPr="00187020" w:rsidDel="00BC6804" w:rsidRDefault="00187020" w:rsidP="00187020">
      <w:pPr>
        <w:pStyle w:val="Listenabsatz"/>
        <w:ind w:left="0"/>
        <w:rPr>
          <w:del w:id="192" w:author="Viktor Koehlich" w:date="2018-10-15T14:19:00Z"/>
          <w:noProof/>
          <w:lang w:val="en-US"/>
        </w:rPr>
      </w:pPr>
    </w:p>
    <w:p w14:paraId="2F020850" w14:textId="783148DC" w:rsidR="00187020" w:rsidRPr="00187020" w:rsidDel="00BC6804" w:rsidRDefault="00187020" w:rsidP="00187020">
      <w:pPr>
        <w:pStyle w:val="Listenabsatz"/>
        <w:ind w:left="0"/>
        <w:rPr>
          <w:del w:id="193" w:author="Viktor Koehlich" w:date="2018-10-15T14:19:00Z"/>
          <w:lang w:val="en-US"/>
        </w:rPr>
      </w:pPr>
      <w:del w:id="194" w:author="Viktor Koehlich" w:date="2018-10-15T14:19:00Z">
        <w:r w:rsidRPr="00187020" w:rsidDel="00BC6804">
          <w:rPr>
            <w:u w:val="single"/>
            <w:lang w:val="en-US"/>
          </w:rPr>
          <w:delText>Template file</w:delText>
        </w:r>
      </w:del>
    </w:p>
    <w:p w14:paraId="7C05A14D" w14:textId="15C50C7F" w:rsidR="00187020" w:rsidRPr="00187020" w:rsidDel="00BC6804" w:rsidRDefault="00187020" w:rsidP="00187020">
      <w:pPr>
        <w:pStyle w:val="Listenabsatz"/>
        <w:rPr>
          <w:del w:id="195" w:author="Viktor Koehlich" w:date="2018-10-15T14:19:00Z"/>
          <w:lang w:val="en-US"/>
        </w:rPr>
      </w:pPr>
    </w:p>
    <w:p w14:paraId="3444C380" w14:textId="7F00F1EB" w:rsidR="00187020" w:rsidRPr="005E195D" w:rsidDel="00BC6804" w:rsidRDefault="00187020" w:rsidP="00187020">
      <w:pPr>
        <w:pStyle w:val="Listenabsatz"/>
        <w:ind w:left="0"/>
        <w:rPr>
          <w:del w:id="196" w:author="Viktor Koehlich" w:date="2018-10-15T14:19:00Z"/>
          <w:lang w:val="en-US"/>
        </w:rPr>
      </w:pPr>
      <w:del w:id="197" w:author="Viktor Koehlich" w:date="2018-10-15T14:19:00Z">
        <w:r w:rsidRPr="00187020" w:rsidDel="00BC6804">
          <w:rPr>
            <w:lang w:val="en-US"/>
          </w:rPr>
          <w:delText xml:space="preserve">Predefined columns can be added to </w:delText>
        </w:r>
        <w:r w:rsidDel="00BC6804">
          <w:rPr>
            <w:lang w:val="en-US"/>
          </w:rPr>
          <w:delText>t</w:delText>
        </w:r>
        <w:r w:rsidRPr="00187020" w:rsidDel="00BC6804">
          <w:rPr>
            <w:lang w:val="en-US"/>
          </w:rPr>
          <w:delText>ranscri</w:delText>
        </w:r>
        <w:r w:rsidDel="00BC6804">
          <w:rPr>
            <w:lang w:val="en-US"/>
          </w:rPr>
          <w:delText>ptions in the collection by choosing a XML file for the option ”</w:delText>
        </w:r>
        <w:r w:rsidRPr="00187020" w:rsidDel="00BC6804">
          <w:rPr>
            <w:lang w:val="en-US"/>
          </w:rPr>
          <w:delText>(Optional) Template file</w:delText>
        </w:r>
        <w:r w:rsidR="005E195D" w:rsidDel="00BC6804">
          <w:rPr>
            <w:lang w:val="en-US"/>
          </w:rPr>
          <w:delText xml:space="preserve">” (for example named </w:delText>
        </w:r>
        <w:r w:rsidR="005E195D" w:rsidRPr="005E195D" w:rsidDel="00BC6804">
          <w:rPr>
            <w:lang w:val="en-US"/>
          </w:rPr>
          <w:delText>tier-template.xml</w:delText>
        </w:r>
        <w:r w:rsidR="0031228B" w:rsidDel="00BC6804">
          <w:rPr>
            <w:lang w:val="en-US"/>
          </w:rPr>
          <w:delText>) with the following structure</w:delText>
        </w:r>
      </w:del>
    </w:p>
    <w:p w14:paraId="3EFB9882" w14:textId="624DBEBA" w:rsidR="00187020" w:rsidRPr="0031228B" w:rsidDel="00BC6804" w:rsidRDefault="00187020" w:rsidP="00187020">
      <w:pPr>
        <w:pStyle w:val="Listenabsatz"/>
        <w:ind w:left="0"/>
        <w:rPr>
          <w:del w:id="198" w:author="Viktor Koehlich" w:date="2018-10-15T14:19:00Z"/>
          <w:lang w:val="en-US"/>
        </w:rPr>
      </w:pPr>
    </w:p>
    <w:p w14:paraId="55168DF7" w14:textId="3FC03CD0" w:rsidR="00187020" w:rsidDel="00BC6804" w:rsidRDefault="00187020" w:rsidP="00187020">
      <w:pPr>
        <w:shd w:val="clear" w:color="auto" w:fill="FFFFFF"/>
        <w:autoSpaceDE w:val="0"/>
        <w:autoSpaceDN w:val="0"/>
        <w:adjustRightInd w:val="0"/>
        <w:rPr>
          <w:del w:id="199" w:author="Viktor Koehlich" w:date="2018-10-15T14:19:00Z"/>
          <w:highlight w:val="white"/>
          <w:lang w:val="en-US"/>
        </w:rPr>
      </w:pPr>
      <w:del w:id="200" w:author="Viktor Koehlich" w:date="2018-10-15T14:19:00Z">
        <w:r w:rsidRPr="006A2628" w:rsidDel="00BC6804">
          <w:rPr>
            <w:color w:val="8B26C9"/>
            <w:highlight w:val="white"/>
            <w:lang w:val="en-US"/>
          </w:rPr>
          <w:delText>&lt;?xml version="1.0" encoding="UTF-8"?&gt;</w:delText>
        </w:r>
        <w:r w:rsidRPr="006A2628" w:rsidDel="00BC6804">
          <w:rPr>
            <w:color w:val="000000"/>
            <w:highlight w:val="white"/>
            <w:lang w:val="en-US"/>
          </w:rPr>
          <w:br/>
        </w:r>
        <w:r w:rsidRPr="006A2628" w:rsidDel="00BC6804">
          <w:rPr>
            <w:color w:val="000096"/>
            <w:highlight w:val="white"/>
            <w:lang w:val="en-US"/>
          </w:rPr>
          <w:delText>&lt;tier-template&gt;</w:delText>
        </w:r>
        <w:r w:rsidRPr="006A2628" w:rsidDel="00BC6804">
          <w:rPr>
            <w:color w:val="000000"/>
            <w:highlight w:val="white"/>
            <w:lang w:val="en-US"/>
          </w:rPr>
          <w:br/>
          <w:delText xml:space="preserve">    </w:delText>
        </w:r>
        <w:r w:rsidRPr="006A2628" w:rsidDel="00BC6804">
          <w:rPr>
            <w:color w:val="000096"/>
            <w:highlight w:val="white"/>
            <w:lang w:val="en-US"/>
          </w:rPr>
          <w:delText>&lt;tier</w:delText>
        </w:r>
        <w:r w:rsidRPr="006A2628" w:rsidDel="00BC6804">
          <w:rPr>
            <w:color w:val="F5844C"/>
            <w:highlight w:val="white"/>
            <w:lang w:val="en-US"/>
          </w:rPr>
          <w:delText xml:space="preserve"> type</w:delText>
        </w:r>
        <w:r w:rsidRPr="006A2628" w:rsidDel="00BC6804">
          <w:rPr>
            <w:color w:val="FF8040"/>
            <w:highlight w:val="white"/>
            <w:lang w:val="en-US"/>
          </w:rPr>
          <w:delText>=</w:delText>
        </w:r>
        <w:r w:rsidRPr="006A2628" w:rsidDel="00BC6804">
          <w:rPr>
            <w:color w:val="993300"/>
            <w:highlight w:val="white"/>
            <w:lang w:val="en-US"/>
          </w:rPr>
          <w:delText>"a"</w:delText>
        </w:r>
        <w:r w:rsidRPr="006A2628" w:rsidDel="00BC6804">
          <w:rPr>
            <w:color w:val="F5844C"/>
            <w:highlight w:val="white"/>
            <w:lang w:val="en-US"/>
          </w:rPr>
          <w:delText xml:space="preserve"> category</w:delText>
        </w:r>
        <w:r w:rsidRPr="006A2628" w:rsidDel="00BC6804">
          <w:rPr>
            <w:color w:val="FF8040"/>
            <w:highlight w:val="white"/>
            <w:lang w:val="en-US"/>
          </w:rPr>
          <w:delText>=</w:delText>
        </w:r>
        <w:r w:rsidRPr="006A2628" w:rsidDel="00BC6804">
          <w:rPr>
            <w:color w:val="993300"/>
            <w:highlight w:val="white"/>
            <w:lang w:val="en-US"/>
          </w:rPr>
          <w:delText>"</w:delText>
        </w:r>
        <w:r w:rsidDel="00BC6804">
          <w:rPr>
            <w:color w:val="993300"/>
            <w:highlight w:val="white"/>
            <w:lang w:val="en-US"/>
          </w:rPr>
          <w:delText>anno-new</w:delText>
        </w:r>
        <w:r w:rsidRPr="006A2628" w:rsidDel="00BC6804">
          <w:rPr>
            <w:color w:val="993300"/>
            <w:highlight w:val="white"/>
            <w:lang w:val="en-US"/>
          </w:rPr>
          <w:delText>"</w:delText>
        </w:r>
        <w:r w:rsidRPr="006A2628" w:rsidDel="00BC6804">
          <w:rPr>
            <w:color w:val="000096"/>
            <w:highlight w:val="white"/>
            <w:lang w:val="en-US"/>
          </w:rPr>
          <w:delText>/&gt;</w:delText>
        </w:r>
        <w:r w:rsidRPr="006A2628" w:rsidDel="00BC6804">
          <w:rPr>
            <w:color w:val="000000"/>
            <w:highlight w:val="white"/>
            <w:lang w:val="en-US"/>
          </w:rPr>
          <w:br/>
          <w:delText xml:space="preserve">    </w:delText>
        </w:r>
        <w:r w:rsidRPr="006A2628" w:rsidDel="00BC6804">
          <w:rPr>
            <w:color w:val="000096"/>
            <w:highlight w:val="white"/>
            <w:lang w:val="en-US"/>
          </w:rPr>
          <w:delText>&lt;tier</w:delText>
        </w:r>
        <w:r w:rsidRPr="006A2628" w:rsidDel="00BC6804">
          <w:rPr>
            <w:color w:val="F5844C"/>
            <w:highlight w:val="white"/>
            <w:lang w:val="en-US"/>
          </w:rPr>
          <w:delText xml:space="preserve"> type</w:delText>
        </w:r>
        <w:r w:rsidRPr="006A2628" w:rsidDel="00BC6804">
          <w:rPr>
            <w:color w:val="FF8040"/>
            <w:highlight w:val="white"/>
            <w:lang w:val="en-US"/>
          </w:rPr>
          <w:delText>=</w:delText>
        </w:r>
        <w:r w:rsidDel="00BC6804">
          <w:rPr>
            <w:color w:val="993300"/>
            <w:highlight w:val="white"/>
            <w:lang w:val="en-US"/>
          </w:rPr>
          <w:delText>"d</w:delText>
        </w:r>
        <w:r w:rsidRPr="006A2628" w:rsidDel="00BC6804">
          <w:rPr>
            <w:color w:val="993300"/>
            <w:highlight w:val="white"/>
            <w:lang w:val="en-US"/>
          </w:rPr>
          <w:delText>"</w:delText>
        </w:r>
        <w:r w:rsidRPr="006A2628" w:rsidDel="00BC6804">
          <w:rPr>
            <w:color w:val="F5844C"/>
            <w:highlight w:val="white"/>
            <w:lang w:val="en-US"/>
          </w:rPr>
          <w:delText xml:space="preserve"> category</w:delText>
        </w:r>
        <w:r w:rsidRPr="006A2628" w:rsidDel="00BC6804">
          <w:rPr>
            <w:color w:val="FF8040"/>
            <w:highlight w:val="white"/>
            <w:lang w:val="en-US"/>
          </w:rPr>
          <w:delText>=</w:delText>
        </w:r>
        <w:r w:rsidRPr="006A2628" w:rsidDel="00BC6804">
          <w:rPr>
            <w:color w:val="993300"/>
            <w:highlight w:val="white"/>
            <w:lang w:val="en-US"/>
          </w:rPr>
          <w:delText>"</w:delText>
        </w:r>
        <w:r w:rsidDel="00BC6804">
          <w:rPr>
            <w:color w:val="993300"/>
            <w:highlight w:val="white"/>
            <w:lang w:val="en-US"/>
          </w:rPr>
          <w:delText>desc-new</w:delText>
        </w:r>
        <w:r w:rsidRPr="006A2628" w:rsidDel="00BC6804">
          <w:rPr>
            <w:color w:val="993300"/>
            <w:highlight w:val="white"/>
            <w:lang w:val="en-US"/>
          </w:rPr>
          <w:delText>"</w:delText>
        </w:r>
        <w:r w:rsidRPr="006A2628" w:rsidDel="00BC6804">
          <w:rPr>
            <w:color w:val="000096"/>
            <w:highlight w:val="white"/>
            <w:lang w:val="en-US"/>
          </w:rPr>
          <w:delText>/&gt;</w:delText>
        </w:r>
        <w:r w:rsidRPr="006A2628" w:rsidDel="00BC6804">
          <w:rPr>
            <w:color w:val="000000"/>
            <w:highlight w:val="white"/>
            <w:lang w:val="en-US"/>
          </w:rPr>
          <w:br/>
        </w:r>
        <w:r w:rsidRPr="006A2628" w:rsidDel="00BC6804">
          <w:rPr>
            <w:color w:val="000096"/>
            <w:highlight w:val="white"/>
            <w:lang w:val="en-US"/>
          </w:rPr>
          <w:delText>&lt;/tier-template&gt;</w:delText>
        </w:r>
        <w:r w:rsidRPr="006A2628" w:rsidDel="00BC6804">
          <w:rPr>
            <w:color w:val="000000"/>
            <w:highlight w:val="white"/>
            <w:lang w:val="en-US"/>
          </w:rPr>
          <w:br/>
        </w:r>
      </w:del>
    </w:p>
    <w:p w14:paraId="01E1E4E9" w14:textId="352A0352" w:rsidR="003056A6" w:rsidRPr="005E195D" w:rsidRDefault="005E195D" w:rsidP="005E195D">
      <w:pPr>
        <w:shd w:val="clear" w:color="auto" w:fill="FFFFFF"/>
        <w:autoSpaceDE w:val="0"/>
        <w:autoSpaceDN w:val="0"/>
        <w:adjustRightInd w:val="0"/>
        <w:rPr>
          <w:highlight w:val="white"/>
          <w:lang w:val="en-US"/>
        </w:rPr>
      </w:pPr>
      <w:del w:id="201" w:author="Viktor Koehlich" w:date="2018-10-15T14:19:00Z">
        <w:r w:rsidRPr="005E195D" w:rsidDel="00BC6804">
          <w:rPr>
            <w:highlight w:val="white"/>
            <w:lang w:val="en-US"/>
          </w:rPr>
          <w:delText>For every column</w:delText>
        </w:r>
        <w:r w:rsidR="0031228B" w:rsidDel="00BC6804">
          <w:rPr>
            <w:highlight w:val="white"/>
            <w:lang w:val="en-US"/>
          </w:rPr>
          <w:delText>,</w:delText>
        </w:r>
        <w:r w:rsidRPr="005E195D" w:rsidDel="00BC6804">
          <w:rPr>
            <w:highlight w:val="white"/>
            <w:lang w:val="en-US"/>
          </w:rPr>
          <w:delText xml:space="preserve"> an element </w:delText>
        </w:r>
        <w:r w:rsidRPr="005E195D" w:rsidDel="00BC6804">
          <w:rPr>
            <w:highlight w:val="white"/>
            <w:lang w:val="en-US"/>
          </w:rPr>
          <w:delText>&lt;tier …/&gt;</w:delText>
        </w:r>
        <w:r w:rsidDel="00BC6804">
          <w:rPr>
            <w:highlight w:val="white"/>
            <w:lang w:val="en-US"/>
          </w:rPr>
          <w:delText xml:space="preserve"> is necessary that contains the type of column (p.e. “a” for annotation, “d” for description) in “type” and the name </w:delText>
        </w:r>
      </w:del>
      <w:proofErr w:type="gramStart"/>
      <w:r>
        <w:rPr>
          <w:highlight w:val="white"/>
          <w:lang w:val="en-US"/>
        </w:rPr>
        <w:t>of</w:t>
      </w:r>
      <w:proofErr w:type="gramEnd"/>
      <w:r>
        <w:rPr>
          <w:highlight w:val="white"/>
          <w:lang w:val="en-US"/>
        </w:rPr>
        <w:t xml:space="preserve"> the column in “category”.</w:t>
      </w:r>
    </w:p>
    <w:sectPr w:rsidR="003056A6" w:rsidRPr="005E195D" w:rsidSect="00B84AED">
      <w:headerReference w:type="default" r:id="rId102"/>
      <w:pgSz w:w="11906" w:h="16838"/>
      <w:pgMar w:top="1417" w:right="1134"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EB95F9" w14:textId="77777777" w:rsidR="00657E67" w:rsidRDefault="00657E67">
      <w:r>
        <w:separator/>
      </w:r>
    </w:p>
  </w:endnote>
  <w:endnote w:type="continuationSeparator" w:id="0">
    <w:p w14:paraId="12077772" w14:textId="77777777" w:rsidR="00657E67" w:rsidRDefault="00657E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1143305"/>
      <w:docPartObj>
        <w:docPartGallery w:val="Page Numbers (Bottom of Page)"/>
        <w:docPartUnique/>
      </w:docPartObj>
    </w:sdtPr>
    <w:sdtContent>
      <w:p w14:paraId="4C0605CE" w14:textId="53BB0F6B" w:rsidR="00657E67" w:rsidRDefault="00657E67">
        <w:pPr>
          <w:pStyle w:val="Fuzeile"/>
          <w:jc w:val="center"/>
        </w:pPr>
        <w:r>
          <w:fldChar w:fldCharType="begin"/>
        </w:r>
        <w:r>
          <w:instrText>PAGE   \* MERGEFORMAT</w:instrText>
        </w:r>
        <w:r>
          <w:fldChar w:fldCharType="separate"/>
        </w:r>
        <w:r w:rsidR="00BC6804">
          <w:rPr>
            <w:noProof/>
          </w:rPr>
          <w:t>41</w:t>
        </w:r>
        <w:r>
          <w:fldChar w:fldCharType="end"/>
        </w:r>
      </w:p>
    </w:sdtContent>
  </w:sdt>
  <w:p w14:paraId="770CBE7C" w14:textId="77777777" w:rsidR="00657E67" w:rsidRDefault="00657E67">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89C54C" w14:textId="77777777" w:rsidR="00657E67" w:rsidRDefault="00657E67">
      <w:r>
        <w:separator/>
      </w:r>
    </w:p>
  </w:footnote>
  <w:footnote w:type="continuationSeparator" w:id="0">
    <w:p w14:paraId="695A862A" w14:textId="77777777" w:rsidR="00657E67" w:rsidRDefault="00657E6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424157" w14:textId="77777777" w:rsidR="00657E67" w:rsidRDefault="00657E67" w:rsidP="0081341E">
    <w:pPr>
      <w:pStyle w:val="Kopf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1AD18026" w14:textId="77777777" w:rsidR="00657E67" w:rsidRDefault="00657E67" w:rsidP="003E2935">
    <w:pPr>
      <w:pStyle w:val="Kopfzeile"/>
      <w:ind w:right="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A5038" w14:textId="167B1BB6" w:rsidR="00657E67" w:rsidRPr="00134D8B" w:rsidRDefault="00657E67" w:rsidP="00134D8B">
    <w:pPr>
      <w:widowControl w:val="0"/>
      <w:tabs>
        <w:tab w:val="left" w:pos="482"/>
        <w:tab w:val="center" w:pos="4536"/>
        <w:tab w:val="right" w:pos="9356"/>
      </w:tabs>
      <w:spacing w:before="240"/>
      <w:jc w:val="both"/>
      <w:rPr>
        <w:lang w:val="en-GB"/>
      </w:rPr>
    </w:pPr>
    <w:proofErr w:type="spellStart"/>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w:t>
    </w:r>
    <w:proofErr w:type="spellEnd"/>
    <w:r>
      <w:rPr>
        <w:rFonts w:ascii="Times New Roman" w:hAnsi="Times New Roman"/>
        <w:sz w:val="16"/>
        <w:szCs w:val="20"/>
        <w:u w:val="single"/>
        <w:lang w:val="en-GB" w:eastAsia="en-US"/>
      </w:rPr>
      <w:t xml:space="preserve">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Adding annotation columns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C4E14D" w14:textId="12E90C84" w:rsidR="00657E67" w:rsidRPr="0078771F" w:rsidRDefault="00657E67" w:rsidP="0078771F">
    <w:pPr>
      <w:widowControl w:val="0"/>
      <w:tabs>
        <w:tab w:val="left" w:pos="482"/>
        <w:tab w:val="center" w:pos="4536"/>
        <w:tab w:val="right" w:pos="9356"/>
      </w:tabs>
      <w:spacing w:before="240"/>
      <w:jc w:val="both"/>
      <w:rPr>
        <w:lang w:val="en-GB"/>
      </w:rPr>
    </w:pPr>
    <w:proofErr w:type="spellStart"/>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w:t>
    </w:r>
    <w:proofErr w:type="spellEnd"/>
    <w:r>
      <w:rPr>
        <w:rFonts w:ascii="Times New Roman" w:hAnsi="Times New Roman"/>
        <w:sz w:val="16"/>
        <w:szCs w:val="20"/>
        <w:u w:val="single"/>
        <w:lang w:val="en-GB" w:eastAsia="en-US"/>
      </w:rPr>
      <w:t xml:space="preserve">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Filtering search results</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1790EC" w14:textId="3C3E2499" w:rsidR="00657E67" w:rsidRPr="0078771F" w:rsidRDefault="00657E67" w:rsidP="0078771F">
    <w:pPr>
      <w:widowControl w:val="0"/>
      <w:tabs>
        <w:tab w:val="left" w:pos="482"/>
        <w:tab w:val="center" w:pos="4536"/>
        <w:tab w:val="right" w:pos="9356"/>
      </w:tabs>
      <w:spacing w:before="240"/>
      <w:jc w:val="both"/>
      <w:rPr>
        <w:lang w:val="en-GB"/>
      </w:rPr>
    </w:pPr>
    <w:proofErr w:type="spellStart"/>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w:t>
    </w:r>
    <w:proofErr w:type="spellEnd"/>
    <w:r>
      <w:rPr>
        <w:rFonts w:ascii="Times New Roman" w:hAnsi="Times New Roman"/>
        <w:sz w:val="16"/>
        <w:szCs w:val="20"/>
        <w:u w:val="single"/>
        <w:lang w:val="en-GB" w:eastAsia="en-US"/>
      </w:rPr>
      <w:t xml:space="preserve">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Using word lists</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891B2E" w14:textId="1A56F11E" w:rsidR="00657E67" w:rsidRPr="0078771F" w:rsidRDefault="00657E67" w:rsidP="0078771F">
    <w:pPr>
      <w:widowControl w:val="0"/>
      <w:tabs>
        <w:tab w:val="left" w:pos="482"/>
        <w:tab w:val="center" w:pos="4536"/>
        <w:tab w:val="right" w:pos="9356"/>
      </w:tabs>
      <w:spacing w:before="240"/>
      <w:jc w:val="both"/>
      <w:rPr>
        <w:lang w:val="en-GB"/>
      </w:rPr>
    </w:pPr>
    <w:proofErr w:type="spellStart"/>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w:t>
    </w:r>
    <w:proofErr w:type="spellEnd"/>
    <w:r>
      <w:rPr>
        <w:rFonts w:ascii="Times New Roman" w:hAnsi="Times New Roman"/>
        <w:sz w:val="16"/>
        <w:szCs w:val="20"/>
        <w:u w:val="single"/>
        <w:lang w:val="en-GB" w:eastAsia="en-US"/>
      </w:rPr>
      <w:t xml:space="preserve">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Different types of searches</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4657E1" w14:textId="797338B8" w:rsidR="00657E67" w:rsidRPr="0078771F" w:rsidRDefault="00657E67" w:rsidP="0078771F">
    <w:pPr>
      <w:widowControl w:val="0"/>
      <w:tabs>
        <w:tab w:val="left" w:pos="482"/>
        <w:tab w:val="center" w:pos="4536"/>
        <w:tab w:val="right" w:pos="9356"/>
      </w:tabs>
      <w:spacing w:before="240"/>
      <w:jc w:val="both"/>
      <w:rPr>
        <w:lang w:val="en-GB"/>
      </w:rPr>
    </w:pPr>
    <w:proofErr w:type="spellStart"/>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w:t>
    </w:r>
    <w:proofErr w:type="spellEnd"/>
    <w:r>
      <w:rPr>
        <w:rFonts w:ascii="Times New Roman" w:hAnsi="Times New Roman"/>
        <w:sz w:val="16"/>
        <w:szCs w:val="20"/>
        <w:u w:val="single"/>
        <w:lang w:val="en-GB" w:eastAsia="en-US"/>
      </w:rPr>
      <w:t xml:space="preserve">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A step-by-step example of a multilevel search with EXAKT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28D17" w14:textId="1BADD3AA" w:rsidR="00657E67" w:rsidRPr="0078771F" w:rsidRDefault="00657E67" w:rsidP="0078771F">
    <w:pPr>
      <w:widowControl w:val="0"/>
      <w:tabs>
        <w:tab w:val="left" w:pos="482"/>
        <w:tab w:val="center" w:pos="4536"/>
        <w:tab w:val="right" w:pos="9356"/>
      </w:tabs>
      <w:spacing w:before="240"/>
      <w:jc w:val="both"/>
      <w:rPr>
        <w:lang w:val="en-GB"/>
      </w:rPr>
    </w:pPr>
    <w:proofErr w:type="spellStart"/>
    <w:r w:rsidRPr="005D2936">
      <w:rPr>
        <w:rFonts w:ascii="Times New Roman" w:hAnsi="Times New Roman"/>
        <w:sz w:val="16"/>
        <w:szCs w:val="20"/>
        <w:u w:val="single"/>
        <w:lang w:val="en-GB" w:eastAsia="en-US"/>
      </w:rPr>
      <w:t>EXMARaLDA</w:t>
    </w:r>
    <w:proofErr w:type="spellEnd"/>
    <w:r w:rsidRPr="005D2936">
      <w:rPr>
        <w:rFonts w:ascii="Times New Roman" w:hAnsi="Times New Roman"/>
        <w:sz w:val="16"/>
        <w:szCs w:val="20"/>
        <w:u w:val="single"/>
        <w:lang w:val="en-GB" w:eastAsia="en-US"/>
      </w:rPr>
      <w:t xml:space="preserve"> EXAKT – Manual</w:t>
    </w:r>
    <w:r w:rsidRPr="005D2936">
      <w:rPr>
        <w:rFonts w:ascii="Times New Roman" w:hAnsi="Times New Roman"/>
        <w:sz w:val="16"/>
        <w:szCs w:val="20"/>
        <w:u w:val="single"/>
        <w:lang w:val="en-GB" w:eastAsia="en-US"/>
      </w:rPr>
      <w:tab/>
    </w:r>
    <w:r w:rsidRPr="005D2936">
      <w:rPr>
        <w:rFonts w:ascii="Times New Roman" w:hAnsi="Times New Roman"/>
        <w:sz w:val="16"/>
        <w:szCs w:val="20"/>
        <w:u w:val="single"/>
        <w:lang w:val="en-GB" w:eastAsia="en-US"/>
      </w:rPr>
      <w:tab/>
    </w:r>
    <w:proofErr w:type="spellStart"/>
    <w:r w:rsidRPr="005D2936">
      <w:rPr>
        <w:rFonts w:ascii="Times New Roman" w:hAnsi="Times New Roman"/>
        <w:sz w:val="16"/>
        <w:szCs w:val="20"/>
        <w:u w:val="single"/>
        <w:lang w:val="en-GB" w:eastAsia="en-US"/>
      </w:rPr>
      <w:t>Tabla</w:t>
    </w:r>
    <w:proofErr w:type="spellEnd"/>
    <w:r w:rsidRPr="005D2936">
      <w:rPr>
        <w:rFonts w:ascii="Times New Roman" w:hAnsi="Times New Roman"/>
        <w:sz w:val="16"/>
        <w:szCs w:val="20"/>
        <w:u w:val="single"/>
        <w:lang w:val="en-GB" w:eastAsia="en-US"/>
      </w:rPr>
      <w:t xml:space="preserve"> of Contents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C07729" w14:textId="2B333044" w:rsidR="00657E67" w:rsidRPr="00134D8B" w:rsidRDefault="00657E67" w:rsidP="00134D8B">
    <w:pPr>
      <w:widowControl w:val="0"/>
      <w:tabs>
        <w:tab w:val="left" w:pos="482"/>
        <w:tab w:val="center" w:pos="4536"/>
        <w:tab w:val="right" w:pos="9356"/>
      </w:tabs>
      <w:spacing w:before="240"/>
      <w:jc w:val="both"/>
      <w:rPr>
        <w:lang w:val="en-GB"/>
      </w:rPr>
    </w:pPr>
    <w:proofErr w:type="spellStart"/>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w:t>
    </w:r>
    <w:proofErr w:type="spellEnd"/>
    <w:r>
      <w:rPr>
        <w:rFonts w:ascii="Times New Roman" w:hAnsi="Times New Roman"/>
        <w:sz w:val="16"/>
        <w:szCs w:val="20"/>
        <w:u w:val="single"/>
        <w:lang w:val="en-GB" w:eastAsia="en-US"/>
      </w:rPr>
      <w:t xml:space="preserve">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503CC5" w14:textId="4B577186" w:rsidR="00657E67" w:rsidRPr="0078771F" w:rsidRDefault="00657E67" w:rsidP="0078771F">
    <w:pPr>
      <w:widowControl w:val="0"/>
      <w:tabs>
        <w:tab w:val="left" w:pos="482"/>
        <w:tab w:val="center" w:pos="4536"/>
        <w:tab w:val="right" w:pos="9356"/>
      </w:tabs>
      <w:spacing w:before="240"/>
      <w:jc w:val="both"/>
      <w:rPr>
        <w:lang w:val="en-GB"/>
      </w:rPr>
    </w:pPr>
    <w:proofErr w:type="spellStart"/>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w:t>
    </w:r>
    <w:proofErr w:type="spellEnd"/>
    <w:r>
      <w:rPr>
        <w:rFonts w:ascii="Times New Roman" w:hAnsi="Times New Roman"/>
        <w:sz w:val="16"/>
        <w:szCs w:val="20"/>
        <w:u w:val="single"/>
        <w:lang w:val="en-GB" w:eastAsia="en-US"/>
      </w:rPr>
      <w:t xml:space="preserve">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r>
    <w:proofErr w:type="spellStart"/>
    <w:r>
      <w:rPr>
        <w:rFonts w:ascii="Times New Roman" w:hAnsi="Times New Roman"/>
        <w:sz w:val="16"/>
        <w:szCs w:val="20"/>
        <w:u w:val="single"/>
        <w:lang w:val="en-GB" w:eastAsia="en-US"/>
      </w:rPr>
      <w:t>Introductionn</w:t>
    </w:r>
    <w:proofErr w:type="spellEnd"/>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BB092E" w14:textId="5CEF4D1D" w:rsidR="00657E67" w:rsidRPr="0078771F" w:rsidRDefault="00657E67" w:rsidP="0078771F">
    <w:pPr>
      <w:widowControl w:val="0"/>
      <w:tabs>
        <w:tab w:val="left" w:pos="482"/>
        <w:tab w:val="center" w:pos="4536"/>
        <w:tab w:val="right" w:pos="9356"/>
      </w:tabs>
      <w:spacing w:before="240"/>
      <w:jc w:val="both"/>
      <w:rPr>
        <w:lang w:val="en-GB"/>
      </w:rPr>
    </w:pPr>
    <w:proofErr w:type="spellStart"/>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w:t>
    </w:r>
    <w:proofErr w:type="spellEnd"/>
    <w:r>
      <w:rPr>
        <w:rFonts w:ascii="Times New Roman" w:hAnsi="Times New Roman"/>
        <w:sz w:val="16"/>
        <w:szCs w:val="20"/>
        <w:u w:val="single"/>
        <w:lang w:val="en-GB" w:eastAsia="en-US"/>
      </w:rPr>
      <w:t xml:space="preserve">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 xml:space="preserve">Opening or </w:t>
    </w:r>
    <w:proofErr w:type="gramStart"/>
    <w:r>
      <w:rPr>
        <w:rFonts w:ascii="Times New Roman" w:hAnsi="Times New Roman"/>
        <w:sz w:val="16"/>
        <w:szCs w:val="20"/>
        <w:u w:val="single"/>
        <w:lang w:val="en-GB" w:eastAsia="en-US"/>
      </w:rPr>
      <w:t>generating  a</w:t>
    </w:r>
    <w:proofErr w:type="gramEnd"/>
    <w:r>
      <w:rPr>
        <w:rFonts w:ascii="Times New Roman" w:hAnsi="Times New Roman"/>
        <w:sz w:val="16"/>
        <w:szCs w:val="20"/>
        <w:u w:val="single"/>
        <w:lang w:val="en-GB" w:eastAsia="en-US"/>
      </w:rPr>
      <w:t xml:space="preserve"> corpus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C470B6" w14:textId="7DB6D375" w:rsidR="00657E67" w:rsidRPr="0078771F" w:rsidRDefault="00657E67" w:rsidP="0078771F">
    <w:pPr>
      <w:widowControl w:val="0"/>
      <w:tabs>
        <w:tab w:val="left" w:pos="482"/>
        <w:tab w:val="center" w:pos="4536"/>
        <w:tab w:val="right" w:pos="9356"/>
      </w:tabs>
      <w:spacing w:before="240"/>
      <w:jc w:val="both"/>
      <w:rPr>
        <w:lang w:val="en-GB"/>
      </w:rPr>
    </w:pPr>
    <w:proofErr w:type="spellStart"/>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w:t>
    </w:r>
    <w:proofErr w:type="spellEnd"/>
    <w:r>
      <w:rPr>
        <w:rFonts w:ascii="Times New Roman" w:hAnsi="Times New Roman"/>
        <w:sz w:val="16"/>
        <w:szCs w:val="20"/>
        <w:u w:val="single"/>
        <w:lang w:val="en-GB" w:eastAsia="en-US"/>
      </w:rPr>
      <w:t xml:space="preserve">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 xml:space="preserve">Working with concordances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4C9ECB" w14:textId="1781FE45" w:rsidR="00657E67" w:rsidRPr="0078771F" w:rsidRDefault="00657E67" w:rsidP="0078771F">
    <w:pPr>
      <w:widowControl w:val="0"/>
      <w:tabs>
        <w:tab w:val="left" w:pos="482"/>
        <w:tab w:val="center" w:pos="4536"/>
        <w:tab w:val="right" w:pos="9356"/>
      </w:tabs>
      <w:spacing w:before="240"/>
      <w:jc w:val="both"/>
      <w:rPr>
        <w:lang w:val="en-GB"/>
      </w:rPr>
    </w:pPr>
    <w:proofErr w:type="spellStart"/>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w:t>
    </w:r>
    <w:proofErr w:type="spellEnd"/>
    <w:r>
      <w:rPr>
        <w:rFonts w:ascii="Times New Roman" w:hAnsi="Times New Roman"/>
        <w:sz w:val="16"/>
        <w:szCs w:val="20"/>
        <w:u w:val="single"/>
        <w:lang w:val="en-GB" w:eastAsia="en-US"/>
      </w:rPr>
      <w:t xml:space="preserve">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Search expressions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733CBD" w14:textId="7BA89EEA" w:rsidR="00657E67" w:rsidRPr="0078771F" w:rsidRDefault="00657E67" w:rsidP="0078771F">
    <w:pPr>
      <w:widowControl w:val="0"/>
      <w:tabs>
        <w:tab w:val="left" w:pos="482"/>
        <w:tab w:val="center" w:pos="4536"/>
        <w:tab w:val="right" w:pos="9356"/>
      </w:tabs>
      <w:spacing w:before="240"/>
      <w:jc w:val="both"/>
      <w:rPr>
        <w:lang w:val="en-GB"/>
      </w:rPr>
    </w:pPr>
    <w:proofErr w:type="spellStart"/>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w:t>
    </w:r>
    <w:proofErr w:type="spellEnd"/>
    <w:r>
      <w:rPr>
        <w:rFonts w:ascii="Times New Roman" w:hAnsi="Times New Roman"/>
        <w:sz w:val="16"/>
        <w:szCs w:val="20"/>
        <w:u w:val="single"/>
        <w:lang w:val="en-GB" w:eastAsia="en-US"/>
      </w:rPr>
      <w:t xml:space="preserve">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Displaying metadata</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9BDAD5" w14:textId="440BC284" w:rsidR="00657E67" w:rsidRPr="0078771F" w:rsidRDefault="00657E67" w:rsidP="0078771F">
    <w:pPr>
      <w:widowControl w:val="0"/>
      <w:tabs>
        <w:tab w:val="left" w:pos="482"/>
        <w:tab w:val="center" w:pos="4536"/>
        <w:tab w:val="right" w:pos="9356"/>
      </w:tabs>
      <w:spacing w:before="240"/>
      <w:jc w:val="both"/>
      <w:rPr>
        <w:lang w:val="en-GB"/>
      </w:rPr>
    </w:pPr>
    <w:proofErr w:type="spellStart"/>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w:t>
    </w:r>
    <w:proofErr w:type="spellEnd"/>
    <w:r>
      <w:rPr>
        <w:rFonts w:ascii="Times New Roman" w:hAnsi="Times New Roman"/>
        <w:sz w:val="16"/>
        <w:szCs w:val="20"/>
        <w:u w:val="single"/>
        <w:lang w:val="en-GB" w:eastAsia="en-US"/>
      </w:rPr>
      <w:t xml:space="preserve">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Adding analysis columns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singleLevel"/>
    <w:tmpl w:val="00000005"/>
    <w:name w:val="WW8Num6"/>
    <w:lvl w:ilvl="0">
      <w:start w:val="1"/>
      <w:numFmt w:val="lowerLetter"/>
      <w:lvlText w:val="%1."/>
      <w:lvlJc w:val="left"/>
      <w:pPr>
        <w:tabs>
          <w:tab w:val="num" w:pos="0"/>
        </w:tabs>
        <w:ind w:left="720" w:hanging="360"/>
      </w:pPr>
      <w:rPr>
        <w:b w:val="0"/>
      </w:rPr>
    </w:lvl>
  </w:abstractNum>
  <w:abstractNum w:abstractNumId="1" w15:restartNumberingAfterBreak="0">
    <w:nsid w:val="1BE14F7C"/>
    <w:multiLevelType w:val="multilevel"/>
    <w:tmpl w:val="E5B299F0"/>
    <w:lvl w:ilvl="0">
      <w:start w:val="1"/>
      <w:numFmt w:val="decimal"/>
      <w:pStyle w:val="berschrift1"/>
      <w:lvlText w:val="%1"/>
      <w:lvlJc w:val="left"/>
      <w:pPr>
        <w:ind w:left="432" w:hanging="432"/>
      </w:pPr>
      <w:rPr>
        <w:rFonts w:ascii="Times New Roman" w:hAnsi="Times New Roman" w:cs="Times New Roman" w:hint="default"/>
        <w:b/>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576" w:hanging="576"/>
      </w:pPr>
      <w:rPr>
        <w:rFonts w:ascii="Times New Roman" w:hAnsi="Times New Roman" w:cs="Times New Roman"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21B970A7"/>
    <w:multiLevelType w:val="hybridMultilevel"/>
    <w:tmpl w:val="985439CA"/>
    <w:lvl w:ilvl="0" w:tplc="0407000F">
      <w:start w:val="1"/>
      <w:numFmt w:val="decimal"/>
      <w:lvlText w:val="%1."/>
      <w:lvlJc w:val="left"/>
      <w:pPr>
        <w:tabs>
          <w:tab w:val="num" w:pos="720"/>
        </w:tabs>
        <w:ind w:left="720" w:hanging="360"/>
      </w:pPr>
      <w:rPr>
        <w:rFonts w:hint="default"/>
      </w:rPr>
    </w:lvl>
    <w:lvl w:ilvl="1" w:tplc="B0DEE0BC" w:tentative="1">
      <w:start w:val="1"/>
      <w:numFmt w:val="bullet"/>
      <w:lvlText w:val="•"/>
      <w:lvlJc w:val="left"/>
      <w:pPr>
        <w:tabs>
          <w:tab w:val="num" w:pos="1440"/>
        </w:tabs>
        <w:ind w:left="1440" w:hanging="360"/>
      </w:pPr>
      <w:rPr>
        <w:rFonts w:ascii="Arial" w:hAnsi="Arial" w:hint="default"/>
      </w:rPr>
    </w:lvl>
    <w:lvl w:ilvl="2" w:tplc="35845574" w:tentative="1">
      <w:start w:val="1"/>
      <w:numFmt w:val="bullet"/>
      <w:lvlText w:val="•"/>
      <w:lvlJc w:val="left"/>
      <w:pPr>
        <w:tabs>
          <w:tab w:val="num" w:pos="2160"/>
        </w:tabs>
        <w:ind w:left="2160" w:hanging="360"/>
      </w:pPr>
      <w:rPr>
        <w:rFonts w:ascii="Arial" w:hAnsi="Arial" w:hint="default"/>
      </w:rPr>
    </w:lvl>
    <w:lvl w:ilvl="3" w:tplc="9B385660" w:tentative="1">
      <w:start w:val="1"/>
      <w:numFmt w:val="bullet"/>
      <w:lvlText w:val="•"/>
      <w:lvlJc w:val="left"/>
      <w:pPr>
        <w:tabs>
          <w:tab w:val="num" w:pos="2880"/>
        </w:tabs>
        <w:ind w:left="2880" w:hanging="360"/>
      </w:pPr>
      <w:rPr>
        <w:rFonts w:ascii="Arial" w:hAnsi="Arial" w:hint="default"/>
      </w:rPr>
    </w:lvl>
    <w:lvl w:ilvl="4" w:tplc="F84036CA" w:tentative="1">
      <w:start w:val="1"/>
      <w:numFmt w:val="bullet"/>
      <w:lvlText w:val="•"/>
      <w:lvlJc w:val="left"/>
      <w:pPr>
        <w:tabs>
          <w:tab w:val="num" w:pos="3600"/>
        </w:tabs>
        <w:ind w:left="3600" w:hanging="360"/>
      </w:pPr>
      <w:rPr>
        <w:rFonts w:ascii="Arial" w:hAnsi="Arial" w:hint="default"/>
      </w:rPr>
    </w:lvl>
    <w:lvl w:ilvl="5" w:tplc="71125E8E" w:tentative="1">
      <w:start w:val="1"/>
      <w:numFmt w:val="bullet"/>
      <w:lvlText w:val="•"/>
      <w:lvlJc w:val="left"/>
      <w:pPr>
        <w:tabs>
          <w:tab w:val="num" w:pos="4320"/>
        </w:tabs>
        <w:ind w:left="4320" w:hanging="360"/>
      </w:pPr>
      <w:rPr>
        <w:rFonts w:ascii="Arial" w:hAnsi="Arial" w:hint="default"/>
      </w:rPr>
    </w:lvl>
    <w:lvl w:ilvl="6" w:tplc="F98AEC2C" w:tentative="1">
      <w:start w:val="1"/>
      <w:numFmt w:val="bullet"/>
      <w:lvlText w:val="•"/>
      <w:lvlJc w:val="left"/>
      <w:pPr>
        <w:tabs>
          <w:tab w:val="num" w:pos="5040"/>
        </w:tabs>
        <w:ind w:left="5040" w:hanging="360"/>
      </w:pPr>
      <w:rPr>
        <w:rFonts w:ascii="Arial" w:hAnsi="Arial" w:hint="default"/>
      </w:rPr>
    </w:lvl>
    <w:lvl w:ilvl="7" w:tplc="DE1207BE" w:tentative="1">
      <w:start w:val="1"/>
      <w:numFmt w:val="bullet"/>
      <w:lvlText w:val="•"/>
      <w:lvlJc w:val="left"/>
      <w:pPr>
        <w:tabs>
          <w:tab w:val="num" w:pos="5760"/>
        </w:tabs>
        <w:ind w:left="5760" w:hanging="360"/>
      </w:pPr>
      <w:rPr>
        <w:rFonts w:ascii="Arial" w:hAnsi="Arial" w:hint="default"/>
      </w:rPr>
    </w:lvl>
    <w:lvl w:ilvl="8" w:tplc="822C6EC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AEF75C7"/>
    <w:multiLevelType w:val="hybridMultilevel"/>
    <w:tmpl w:val="0272426C"/>
    <w:lvl w:ilvl="0" w:tplc="80BAFF50">
      <w:start w:val="1"/>
      <w:numFmt w:val="bullet"/>
      <w:pStyle w:val="Aufzhlungszeichen2"/>
      <w:lvlText w:val=""/>
      <w:lvlJc w:val="left"/>
      <w:pPr>
        <w:tabs>
          <w:tab w:val="num" w:pos="999"/>
        </w:tabs>
        <w:ind w:left="999" w:hanging="482"/>
      </w:pPr>
      <w:rPr>
        <w:rFonts w:ascii="Wingdings" w:hAnsi="Wingdings" w:hint="default"/>
      </w:rPr>
    </w:lvl>
    <w:lvl w:ilvl="1" w:tplc="04070019" w:tentative="1">
      <w:start w:val="1"/>
      <w:numFmt w:val="bullet"/>
      <w:lvlText w:val="o"/>
      <w:lvlJc w:val="left"/>
      <w:pPr>
        <w:tabs>
          <w:tab w:val="num" w:pos="1645"/>
        </w:tabs>
        <w:ind w:left="1645" w:hanging="360"/>
      </w:pPr>
      <w:rPr>
        <w:rFonts w:ascii="Courier New" w:hAnsi="Courier New" w:cs="Arial" w:hint="default"/>
      </w:rPr>
    </w:lvl>
    <w:lvl w:ilvl="2" w:tplc="0407001B" w:tentative="1">
      <w:start w:val="1"/>
      <w:numFmt w:val="bullet"/>
      <w:lvlText w:val=""/>
      <w:lvlJc w:val="left"/>
      <w:pPr>
        <w:tabs>
          <w:tab w:val="num" w:pos="2365"/>
        </w:tabs>
        <w:ind w:left="2365" w:hanging="360"/>
      </w:pPr>
      <w:rPr>
        <w:rFonts w:ascii="Wingdings" w:hAnsi="Wingdings" w:hint="default"/>
      </w:rPr>
    </w:lvl>
    <w:lvl w:ilvl="3" w:tplc="0407000F" w:tentative="1">
      <w:start w:val="1"/>
      <w:numFmt w:val="bullet"/>
      <w:lvlText w:val=""/>
      <w:lvlJc w:val="left"/>
      <w:pPr>
        <w:tabs>
          <w:tab w:val="num" w:pos="3085"/>
        </w:tabs>
        <w:ind w:left="3085" w:hanging="360"/>
      </w:pPr>
      <w:rPr>
        <w:rFonts w:ascii="Symbol" w:hAnsi="Symbol" w:hint="default"/>
      </w:rPr>
    </w:lvl>
    <w:lvl w:ilvl="4" w:tplc="04070019" w:tentative="1">
      <w:start w:val="1"/>
      <w:numFmt w:val="bullet"/>
      <w:lvlText w:val="o"/>
      <w:lvlJc w:val="left"/>
      <w:pPr>
        <w:tabs>
          <w:tab w:val="num" w:pos="3805"/>
        </w:tabs>
        <w:ind w:left="3805" w:hanging="360"/>
      </w:pPr>
      <w:rPr>
        <w:rFonts w:ascii="Courier New" w:hAnsi="Courier New" w:cs="Arial" w:hint="default"/>
      </w:rPr>
    </w:lvl>
    <w:lvl w:ilvl="5" w:tplc="0407001B" w:tentative="1">
      <w:start w:val="1"/>
      <w:numFmt w:val="bullet"/>
      <w:lvlText w:val=""/>
      <w:lvlJc w:val="left"/>
      <w:pPr>
        <w:tabs>
          <w:tab w:val="num" w:pos="4525"/>
        </w:tabs>
        <w:ind w:left="4525" w:hanging="360"/>
      </w:pPr>
      <w:rPr>
        <w:rFonts w:ascii="Wingdings" w:hAnsi="Wingdings" w:hint="default"/>
      </w:rPr>
    </w:lvl>
    <w:lvl w:ilvl="6" w:tplc="0407000F" w:tentative="1">
      <w:start w:val="1"/>
      <w:numFmt w:val="bullet"/>
      <w:lvlText w:val=""/>
      <w:lvlJc w:val="left"/>
      <w:pPr>
        <w:tabs>
          <w:tab w:val="num" w:pos="5245"/>
        </w:tabs>
        <w:ind w:left="5245" w:hanging="360"/>
      </w:pPr>
      <w:rPr>
        <w:rFonts w:ascii="Symbol" w:hAnsi="Symbol" w:hint="default"/>
      </w:rPr>
    </w:lvl>
    <w:lvl w:ilvl="7" w:tplc="04070019" w:tentative="1">
      <w:start w:val="1"/>
      <w:numFmt w:val="bullet"/>
      <w:lvlText w:val="o"/>
      <w:lvlJc w:val="left"/>
      <w:pPr>
        <w:tabs>
          <w:tab w:val="num" w:pos="5965"/>
        </w:tabs>
        <w:ind w:left="5965" w:hanging="360"/>
      </w:pPr>
      <w:rPr>
        <w:rFonts w:ascii="Courier New" w:hAnsi="Courier New" w:cs="Arial" w:hint="default"/>
      </w:rPr>
    </w:lvl>
    <w:lvl w:ilvl="8" w:tplc="0407001B" w:tentative="1">
      <w:start w:val="1"/>
      <w:numFmt w:val="bullet"/>
      <w:lvlText w:val=""/>
      <w:lvlJc w:val="left"/>
      <w:pPr>
        <w:tabs>
          <w:tab w:val="num" w:pos="6685"/>
        </w:tabs>
        <w:ind w:left="6685" w:hanging="360"/>
      </w:pPr>
      <w:rPr>
        <w:rFonts w:ascii="Wingdings" w:hAnsi="Wingdings" w:hint="default"/>
      </w:rPr>
    </w:lvl>
  </w:abstractNum>
  <w:abstractNum w:abstractNumId="4" w15:restartNumberingAfterBreak="0">
    <w:nsid w:val="75F2091C"/>
    <w:multiLevelType w:val="hybridMultilevel"/>
    <w:tmpl w:val="CCE05718"/>
    <w:lvl w:ilvl="0" w:tplc="B3624904">
      <w:start w:val="1"/>
      <w:numFmt w:val="bullet"/>
      <w:pStyle w:val="Aufzhlungszeichen1"/>
      <w:lvlText w:val=""/>
      <w:lvlJc w:val="left"/>
      <w:pPr>
        <w:ind w:left="282" w:hanging="360"/>
      </w:pPr>
      <w:rPr>
        <w:rFonts w:ascii="Wingdings" w:hAnsi="Wingdings" w:hint="default"/>
      </w:rPr>
    </w:lvl>
    <w:lvl w:ilvl="1" w:tplc="04070003">
      <w:start w:val="1"/>
      <w:numFmt w:val="bullet"/>
      <w:lvlText w:val="o"/>
      <w:lvlJc w:val="left"/>
      <w:pPr>
        <w:ind w:left="1002" w:hanging="360"/>
      </w:pPr>
      <w:rPr>
        <w:rFonts w:ascii="Courier New" w:hAnsi="Courier New" w:cs="Courier New" w:hint="default"/>
      </w:rPr>
    </w:lvl>
    <w:lvl w:ilvl="2" w:tplc="04070005">
      <w:start w:val="1"/>
      <w:numFmt w:val="bullet"/>
      <w:lvlText w:val=""/>
      <w:lvlJc w:val="left"/>
      <w:pPr>
        <w:ind w:left="1722" w:hanging="360"/>
      </w:pPr>
      <w:rPr>
        <w:rFonts w:ascii="Wingdings" w:hAnsi="Wingdings" w:hint="default"/>
      </w:rPr>
    </w:lvl>
    <w:lvl w:ilvl="3" w:tplc="04070001" w:tentative="1">
      <w:start w:val="1"/>
      <w:numFmt w:val="bullet"/>
      <w:lvlText w:val=""/>
      <w:lvlJc w:val="left"/>
      <w:pPr>
        <w:ind w:left="2442" w:hanging="360"/>
      </w:pPr>
      <w:rPr>
        <w:rFonts w:ascii="Symbol" w:hAnsi="Symbol" w:hint="default"/>
      </w:rPr>
    </w:lvl>
    <w:lvl w:ilvl="4" w:tplc="04070003" w:tentative="1">
      <w:start w:val="1"/>
      <w:numFmt w:val="bullet"/>
      <w:lvlText w:val="o"/>
      <w:lvlJc w:val="left"/>
      <w:pPr>
        <w:ind w:left="3162" w:hanging="360"/>
      </w:pPr>
      <w:rPr>
        <w:rFonts w:ascii="Courier New" w:hAnsi="Courier New" w:cs="Courier New" w:hint="default"/>
      </w:rPr>
    </w:lvl>
    <w:lvl w:ilvl="5" w:tplc="04070005" w:tentative="1">
      <w:start w:val="1"/>
      <w:numFmt w:val="bullet"/>
      <w:lvlText w:val=""/>
      <w:lvlJc w:val="left"/>
      <w:pPr>
        <w:ind w:left="3882" w:hanging="360"/>
      </w:pPr>
      <w:rPr>
        <w:rFonts w:ascii="Wingdings" w:hAnsi="Wingdings" w:hint="default"/>
      </w:rPr>
    </w:lvl>
    <w:lvl w:ilvl="6" w:tplc="04070001" w:tentative="1">
      <w:start w:val="1"/>
      <w:numFmt w:val="bullet"/>
      <w:lvlText w:val=""/>
      <w:lvlJc w:val="left"/>
      <w:pPr>
        <w:ind w:left="4602" w:hanging="360"/>
      </w:pPr>
      <w:rPr>
        <w:rFonts w:ascii="Symbol" w:hAnsi="Symbol" w:hint="default"/>
      </w:rPr>
    </w:lvl>
    <w:lvl w:ilvl="7" w:tplc="04070003" w:tentative="1">
      <w:start w:val="1"/>
      <w:numFmt w:val="bullet"/>
      <w:lvlText w:val="o"/>
      <w:lvlJc w:val="left"/>
      <w:pPr>
        <w:ind w:left="5322" w:hanging="360"/>
      </w:pPr>
      <w:rPr>
        <w:rFonts w:ascii="Courier New" w:hAnsi="Courier New" w:cs="Courier New" w:hint="default"/>
      </w:rPr>
    </w:lvl>
    <w:lvl w:ilvl="8" w:tplc="04070005" w:tentative="1">
      <w:start w:val="1"/>
      <w:numFmt w:val="bullet"/>
      <w:lvlText w:val=""/>
      <w:lvlJc w:val="left"/>
      <w:pPr>
        <w:ind w:left="6042" w:hanging="360"/>
      </w:pPr>
      <w:rPr>
        <w:rFonts w:ascii="Wingdings" w:hAnsi="Wingdings" w:hint="default"/>
      </w:rPr>
    </w:lvl>
  </w:abstractNum>
  <w:abstractNum w:abstractNumId="5" w15:restartNumberingAfterBreak="0">
    <w:nsid w:val="7C3C6C7A"/>
    <w:multiLevelType w:val="hybridMultilevel"/>
    <w:tmpl w:val="B29CB15A"/>
    <w:lvl w:ilvl="0" w:tplc="10A87EFA">
      <w:numFmt w:val="bullet"/>
      <w:lvlText w:val="-"/>
      <w:lvlJc w:val="left"/>
      <w:pPr>
        <w:tabs>
          <w:tab w:val="num" w:pos="360"/>
        </w:tabs>
        <w:ind w:left="360" w:hanging="360"/>
      </w:pPr>
      <w:rPr>
        <w:rFonts w:ascii="Times New Roman" w:eastAsia="Times New Roman" w:hAnsi="Times New Roman" w:cs="Times New Roman" w:hint="default"/>
      </w:rPr>
    </w:lvl>
    <w:lvl w:ilvl="1" w:tplc="04070003" w:tentative="1">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num w:numId="1">
    <w:abstractNumId w:val="5"/>
  </w:num>
  <w:num w:numId="2">
    <w:abstractNumId w:val="3"/>
  </w:num>
  <w:num w:numId="3">
    <w:abstractNumId w:val="4"/>
  </w:num>
  <w:num w:numId="4">
    <w:abstractNumId w:val="1"/>
  </w:num>
  <w:num w:numId="5">
    <w:abstractNumId w:val="1"/>
  </w:num>
  <w:num w:numId="6">
    <w:abstractNumId w:val="4"/>
  </w:num>
  <w:num w:numId="7">
    <w:abstractNumId w:val="4"/>
  </w:num>
  <w:num w:numId="8">
    <w:abstractNumId w:val="4"/>
  </w:num>
  <w:num w:numId="9">
    <w:abstractNumId w:val="4"/>
  </w:num>
  <w:num w:numId="10">
    <w:abstractNumId w:val="4"/>
  </w:num>
  <w:num w:numId="11">
    <w:abstractNumId w:val="4"/>
  </w:num>
  <w:num w:numId="12">
    <w:abstractNumId w:val="2"/>
  </w:num>
  <w:numIdMacAtCleanup w:val="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iktor Koehlich">
    <w15:presenceInfo w15:providerId="None" w15:userId="Viktor Koehli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8"/>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402"/>
    <w:rsid w:val="000038DB"/>
    <w:rsid w:val="00004249"/>
    <w:rsid w:val="0002502B"/>
    <w:rsid w:val="00041541"/>
    <w:rsid w:val="000427B0"/>
    <w:rsid w:val="00044D13"/>
    <w:rsid w:val="00066BC1"/>
    <w:rsid w:val="00070BDB"/>
    <w:rsid w:val="00073644"/>
    <w:rsid w:val="00077500"/>
    <w:rsid w:val="00082535"/>
    <w:rsid w:val="000855AB"/>
    <w:rsid w:val="00097A22"/>
    <w:rsid w:val="000B3CD1"/>
    <w:rsid w:val="000B64F0"/>
    <w:rsid w:val="000C0E96"/>
    <w:rsid w:val="000C33A0"/>
    <w:rsid w:val="000E30B2"/>
    <w:rsid w:val="000E4053"/>
    <w:rsid w:val="000F0E6A"/>
    <w:rsid w:val="000F5F26"/>
    <w:rsid w:val="000F63C0"/>
    <w:rsid w:val="00100A08"/>
    <w:rsid w:val="00107F95"/>
    <w:rsid w:val="00120D77"/>
    <w:rsid w:val="00123CF3"/>
    <w:rsid w:val="00124AB9"/>
    <w:rsid w:val="001256D2"/>
    <w:rsid w:val="00125ACE"/>
    <w:rsid w:val="0013039C"/>
    <w:rsid w:val="00132D95"/>
    <w:rsid w:val="00134D8B"/>
    <w:rsid w:val="001359A2"/>
    <w:rsid w:val="00145B75"/>
    <w:rsid w:val="001478FC"/>
    <w:rsid w:val="001641B6"/>
    <w:rsid w:val="001744CB"/>
    <w:rsid w:val="0017743F"/>
    <w:rsid w:val="00187020"/>
    <w:rsid w:val="00194037"/>
    <w:rsid w:val="001A550C"/>
    <w:rsid w:val="001B08E0"/>
    <w:rsid w:val="001B51E8"/>
    <w:rsid w:val="001C2580"/>
    <w:rsid w:val="001C4CBB"/>
    <w:rsid w:val="001C757C"/>
    <w:rsid w:val="001E33F5"/>
    <w:rsid w:val="001E34C0"/>
    <w:rsid w:val="001E35BF"/>
    <w:rsid w:val="001E6BAF"/>
    <w:rsid w:val="001F0711"/>
    <w:rsid w:val="001F248B"/>
    <w:rsid w:val="001F78C3"/>
    <w:rsid w:val="002111EB"/>
    <w:rsid w:val="00213FD7"/>
    <w:rsid w:val="00214D00"/>
    <w:rsid w:val="002168A3"/>
    <w:rsid w:val="00225F59"/>
    <w:rsid w:val="00233D54"/>
    <w:rsid w:val="00246CC8"/>
    <w:rsid w:val="002502F0"/>
    <w:rsid w:val="002564EE"/>
    <w:rsid w:val="0026489F"/>
    <w:rsid w:val="00267BF8"/>
    <w:rsid w:val="00281B06"/>
    <w:rsid w:val="002A34C9"/>
    <w:rsid w:val="002A48EB"/>
    <w:rsid w:val="002A5582"/>
    <w:rsid w:val="002A7113"/>
    <w:rsid w:val="002B1648"/>
    <w:rsid w:val="002C3519"/>
    <w:rsid w:val="002C38D7"/>
    <w:rsid w:val="002C4419"/>
    <w:rsid w:val="002C658A"/>
    <w:rsid w:val="002D0E48"/>
    <w:rsid w:val="002E0CAF"/>
    <w:rsid w:val="002E389F"/>
    <w:rsid w:val="002E3A5E"/>
    <w:rsid w:val="002E3B82"/>
    <w:rsid w:val="002E69EC"/>
    <w:rsid w:val="00303402"/>
    <w:rsid w:val="003056A6"/>
    <w:rsid w:val="0030654F"/>
    <w:rsid w:val="00307D0C"/>
    <w:rsid w:val="0031228B"/>
    <w:rsid w:val="00313402"/>
    <w:rsid w:val="00334EBA"/>
    <w:rsid w:val="00336DCB"/>
    <w:rsid w:val="00337187"/>
    <w:rsid w:val="00352E07"/>
    <w:rsid w:val="00360224"/>
    <w:rsid w:val="0036432C"/>
    <w:rsid w:val="00377DBD"/>
    <w:rsid w:val="003850A7"/>
    <w:rsid w:val="003868E8"/>
    <w:rsid w:val="0039034F"/>
    <w:rsid w:val="003A704D"/>
    <w:rsid w:val="003B15E5"/>
    <w:rsid w:val="003B4819"/>
    <w:rsid w:val="003C711F"/>
    <w:rsid w:val="003D5B29"/>
    <w:rsid w:val="003D6A96"/>
    <w:rsid w:val="003E2935"/>
    <w:rsid w:val="003E2CD0"/>
    <w:rsid w:val="003F323F"/>
    <w:rsid w:val="004073F9"/>
    <w:rsid w:val="00417625"/>
    <w:rsid w:val="00423B0A"/>
    <w:rsid w:val="00431E72"/>
    <w:rsid w:val="00436775"/>
    <w:rsid w:val="004423F3"/>
    <w:rsid w:val="004667FF"/>
    <w:rsid w:val="0046759F"/>
    <w:rsid w:val="004718D0"/>
    <w:rsid w:val="00474B81"/>
    <w:rsid w:val="004856A4"/>
    <w:rsid w:val="00486466"/>
    <w:rsid w:val="00486F85"/>
    <w:rsid w:val="00487A56"/>
    <w:rsid w:val="00492251"/>
    <w:rsid w:val="0049764F"/>
    <w:rsid w:val="004A6AFB"/>
    <w:rsid w:val="004B4114"/>
    <w:rsid w:val="004B6F67"/>
    <w:rsid w:val="004B7E9D"/>
    <w:rsid w:val="004D0599"/>
    <w:rsid w:val="004D23FE"/>
    <w:rsid w:val="004D26F7"/>
    <w:rsid w:val="004D64F6"/>
    <w:rsid w:val="004E4CBE"/>
    <w:rsid w:val="004F2F9D"/>
    <w:rsid w:val="004F73CE"/>
    <w:rsid w:val="004F78F4"/>
    <w:rsid w:val="00500DC8"/>
    <w:rsid w:val="005038F8"/>
    <w:rsid w:val="00512E80"/>
    <w:rsid w:val="0051346F"/>
    <w:rsid w:val="005246DE"/>
    <w:rsid w:val="005253B1"/>
    <w:rsid w:val="00526662"/>
    <w:rsid w:val="00530D6C"/>
    <w:rsid w:val="00533E57"/>
    <w:rsid w:val="00534067"/>
    <w:rsid w:val="0053682D"/>
    <w:rsid w:val="0054231E"/>
    <w:rsid w:val="005459AC"/>
    <w:rsid w:val="00551D03"/>
    <w:rsid w:val="0055339A"/>
    <w:rsid w:val="00557855"/>
    <w:rsid w:val="005636C4"/>
    <w:rsid w:val="00570845"/>
    <w:rsid w:val="00573266"/>
    <w:rsid w:val="00575B9B"/>
    <w:rsid w:val="00580BB1"/>
    <w:rsid w:val="005852D6"/>
    <w:rsid w:val="005B687C"/>
    <w:rsid w:val="005D2936"/>
    <w:rsid w:val="005D384C"/>
    <w:rsid w:val="005E0CA4"/>
    <w:rsid w:val="005E0D1A"/>
    <w:rsid w:val="005E18B7"/>
    <w:rsid w:val="005E195D"/>
    <w:rsid w:val="005E2CB8"/>
    <w:rsid w:val="005E4559"/>
    <w:rsid w:val="005E694A"/>
    <w:rsid w:val="006006F4"/>
    <w:rsid w:val="0060127F"/>
    <w:rsid w:val="006177EA"/>
    <w:rsid w:val="00621904"/>
    <w:rsid w:val="00621CA1"/>
    <w:rsid w:val="00626554"/>
    <w:rsid w:val="0062661B"/>
    <w:rsid w:val="0063228A"/>
    <w:rsid w:val="006449EC"/>
    <w:rsid w:val="00650A81"/>
    <w:rsid w:val="006566A8"/>
    <w:rsid w:val="00657E67"/>
    <w:rsid w:val="0067033D"/>
    <w:rsid w:val="00673120"/>
    <w:rsid w:val="00683254"/>
    <w:rsid w:val="00683F97"/>
    <w:rsid w:val="006864E4"/>
    <w:rsid w:val="0069333E"/>
    <w:rsid w:val="006A64B8"/>
    <w:rsid w:val="006C3FC8"/>
    <w:rsid w:val="006D1523"/>
    <w:rsid w:val="006D3767"/>
    <w:rsid w:val="006D6420"/>
    <w:rsid w:val="006D7C8D"/>
    <w:rsid w:val="006E3748"/>
    <w:rsid w:val="006E7990"/>
    <w:rsid w:val="006F1217"/>
    <w:rsid w:val="006F23EB"/>
    <w:rsid w:val="006F522B"/>
    <w:rsid w:val="00710DFB"/>
    <w:rsid w:val="007131F5"/>
    <w:rsid w:val="00714731"/>
    <w:rsid w:val="00715A90"/>
    <w:rsid w:val="00720585"/>
    <w:rsid w:val="007253B5"/>
    <w:rsid w:val="007346AD"/>
    <w:rsid w:val="007410AD"/>
    <w:rsid w:val="00753167"/>
    <w:rsid w:val="00765478"/>
    <w:rsid w:val="00766D1E"/>
    <w:rsid w:val="00770538"/>
    <w:rsid w:val="0077120B"/>
    <w:rsid w:val="00771473"/>
    <w:rsid w:val="0077243E"/>
    <w:rsid w:val="0077683C"/>
    <w:rsid w:val="00781F9A"/>
    <w:rsid w:val="0078771F"/>
    <w:rsid w:val="007952A6"/>
    <w:rsid w:val="007C1702"/>
    <w:rsid w:val="007C24D0"/>
    <w:rsid w:val="007D0D0F"/>
    <w:rsid w:val="007D1CC4"/>
    <w:rsid w:val="007D374B"/>
    <w:rsid w:val="007D5832"/>
    <w:rsid w:val="007F5EBF"/>
    <w:rsid w:val="007F6EB7"/>
    <w:rsid w:val="0080396D"/>
    <w:rsid w:val="0080773C"/>
    <w:rsid w:val="0081341E"/>
    <w:rsid w:val="00814508"/>
    <w:rsid w:val="00817F21"/>
    <w:rsid w:val="00825F6A"/>
    <w:rsid w:val="00831A90"/>
    <w:rsid w:val="00831F60"/>
    <w:rsid w:val="008449EC"/>
    <w:rsid w:val="008476E7"/>
    <w:rsid w:val="00865226"/>
    <w:rsid w:val="008776D3"/>
    <w:rsid w:val="00877EF4"/>
    <w:rsid w:val="008817CF"/>
    <w:rsid w:val="00881CD2"/>
    <w:rsid w:val="008839EF"/>
    <w:rsid w:val="0089371D"/>
    <w:rsid w:val="008A020E"/>
    <w:rsid w:val="008A7E00"/>
    <w:rsid w:val="008B00C6"/>
    <w:rsid w:val="008B3950"/>
    <w:rsid w:val="008B6411"/>
    <w:rsid w:val="008C4ACD"/>
    <w:rsid w:val="008C626D"/>
    <w:rsid w:val="008C6C50"/>
    <w:rsid w:val="008D09BA"/>
    <w:rsid w:val="008D4089"/>
    <w:rsid w:val="008E073A"/>
    <w:rsid w:val="008E0891"/>
    <w:rsid w:val="008E2CC5"/>
    <w:rsid w:val="008F0858"/>
    <w:rsid w:val="00900C01"/>
    <w:rsid w:val="00902A3D"/>
    <w:rsid w:val="009058AD"/>
    <w:rsid w:val="00911FC5"/>
    <w:rsid w:val="00923A3E"/>
    <w:rsid w:val="0092481B"/>
    <w:rsid w:val="00925AF3"/>
    <w:rsid w:val="00927CB8"/>
    <w:rsid w:val="00930653"/>
    <w:rsid w:val="00937AA6"/>
    <w:rsid w:val="00953D36"/>
    <w:rsid w:val="00967F78"/>
    <w:rsid w:val="00972549"/>
    <w:rsid w:val="009737D0"/>
    <w:rsid w:val="00977927"/>
    <w:rsid w:val="00984081"/>
    <w:rsid w:val="009946AC"/>
    <w:rsid w:val="00995087"/>
    <w:rsid w:val="009B0C2F"/>
    <w:rsid w:val="009B344E"/>
    <w:rsid w:val="009C3984"/>
    <w:rsid w:val="009C4701"/>
    <w:rsid w:val="009C5E5B"/>
    <w:rsid w:val="009C7B59"/>
    <w:rsid w:val="009D6BFB"/>
    <w:rsid w:val="009E1013"/>
    <w:rsid w:val="009E75F9"/>
    <w:rsid w:val="009F06B4"/>
    <w:rsid w:val="009F1596"/>
    <w:rsid w:val="009F2368"/>
    <w:rsid w:val="009F5089"/>
    <w:rsid w:val="009F6275"/>
    <w:rsid w:val="00A01EDE"/>
    <w:rsid w:val="00A238A1"/>
    <w:rsid w:val="00A328BC"/>
    <w:rsid w:val="00A3335F"/>
    <w:rsid w:val="00A43191"/>
    <w:rsid w:val="00A50597"/>
    <w:rsid w:val="00A52727"/>
    <w:rsid w:val="00A55541"/>
    <w:rsid w:val="00A6332F"/>
    <w:rsid w:val="00A64B96"/>
    <w:rsid w:val="00A74CF3"/>
    <w:rsid w:val="00A97B9B"/>
    <w:rsid w:val="00AA44CE"/>
    <w:rsid w:val="00AA7BE5"/>
    <w:rsid w:val="00AB0BC3"/>
    <w:rsid w:val="00AB319A"/>
    <w:rsid w:val="00AB41D2"/>
    <w:rsid w:val="00AC1585"/>
    <w:rsid w:val="00AD2A13"/>
    <w:rsid w:val="00AE54D8"/>
    <w:rsid w:val="00AF063B"/>
    <w:rsid w:val="00B00309"/>
    <w:rsid w:val="00B006FE"/>
    <w:rsid w:val="00B07804"/>
    <w:rsid w:val="00B10E6F"/>
    <w:rsid w:val="00B1160D"/>
    <w:rsid w:val="00B14ADF"/>
    <w:rsid w:val="00B14EAD"/>
    <w:rsid w:val="00B16900"/>
    <w:rsid w:val="00B22459"/>
    <w:rsid w:val="00B2744E"/>
    <w:rsid w:val="00B27BCC"/>
    <w:rsid w:val="00B31C36"/>
    <w:rsid w:val="00B32498"/>
    <w:rsid w:val="00B33B18"/>
    <w:rsid w:val="00B36869"/>
    <w:rsid w:val="00B43689"/>
    <w:rsid w:val="00B43811"/>
    <w:rsid w:val="00B47F4C"/>
    <w:rsid w:val="00B73C1A"/>
    <w:rsid w:val="00B76A4C"/>
    <w:rsid w:val="00B83CE4"/>
    <w:rsid w:val="00B84AED"/>
    <w:rsid w:val="00B90251"/>
    <w:rsid w:val="00B932C6"/>
    <w:rsid w:val="00B933D2"/>
    <w:rsid w:val="00B93694"/>
    <w:rsid w:val="00BA1268"/>
    <w:rsid w:val="00BA44E6"/>
    <w:rsid w:val="00BA4A39"/>
    <w:rsid w:val="00BB7A6A"/>
    <w:rsid w:val="00BC25D3"/>
    <w:rsid w:val="00BC2A1C"/>
    <w:rsid w:val="00BC6804"/>
    <w:rsid w:val="00BD0356"/>
    <w:rsid w:val="00BE2AA5"/>
    <w:rsid w:val="00BE2F10"/>
    <w:rsid w:val="00BE4181"/>
    <w:rsid w:val="00BF3457"/>
    <w:rsid w:val="00BF39B2"/>
    <w:rsid w:val="00BF5A6B"/>
    <w:rsid w:val="00C01F2D"/>
    <w:rsid w:val="00C04B70"/>
    <w:rsid w:val="00C07D9B"/>
    <w:rsid w:val="00C13E9E"/>
    <w:rsid w:val="00C16272"/>
    <w:rsid w:val="00C1746E"/>
    <w:rsid w:val="00C20B6C"/>
    <w:rsid w:val="00C24E4E"/>
    <w:rsid w:val="00C410AF"/>
    <w:rsid w:val="00C422A5"/>
    <w:rsid w:val="00C4612D"/>
    <w:rsid w:val="00C502F3"/>
    <w:rsid w:val="00C521FF"/>
    <w:rsid w:val="00C5292F"/>
    <w:rsid w:val="00C60B32"/>
    <w:rsid w:val="00C6188F"/>
    <w:rsid w:val="00C833C0"/>
    <w:rsid w:val="00C85312"/>
    <w:rsid w:val="00C903F3"/>
    <w:rsid w:val="00CA05DA"/>
    <w:rsid w:val="00CB1700"/>
    <w:rsid w:val="00CC0CF6"/>
    <w:rsid w:val="00CC620B"/>
    <w:rsid w:val="00CD1F1A"/>
    <w:rsid w:val="00CE2CD9"/>
    <w:rsid w:val="00CE38ED"/>
    <w:rsid w:val="00CF2CE7"/>
    <w:rsid w:val="00CF37A4"/>
    <w:rsid w:val="00D0195A"/>
    <w:rsid w:val="00D04EB8"/>
    <w:rsid w:val="00D04F90"/>
    <w:rsid w:val="00D10F15"/>
    <w:rsid w:val="00D1292F"/>
    <w:rsid w:val="00D14332"/>
    <w:rsid w:val="00D144E2"/>
    <w:rsid w:val="00D16B72"/>
    <w:rsid w:val="00D222EB"/>
    <w:rsid w:val="00D24F40"/>
    <w:rsid w:val="00D33388"/>
    <w:rsid w:val="00D414AE"/>
    <w:rsid w:val="00D45B34"/>
    <w:rsid w:val="00D46F5A"/>
    <w:rsid w:val="00D61806"/>
    <w:rsid w:val="00D62240"/>
    <w:rsid w:val="00D64849"/>
    <w:rsid w:val="00D6782D"/>
    <w:rsid w:val="00D71F4E"/>
    <w:rsid w:val="00D7245E"/>
    <w:rsid w:val="00D73071"/>
    <w:rsid w:val="00D811CF"/>
    <w:rsid w:val="00D871D0"/>
    <w:rsid w:val="00D93329"/>
    <w:rsid w:val="00D95FA8"/>
    <w:rsid w:val="00DA3E5B"/>
    <w:rsid w:val="00DB00FA"/>
    <w:rsid w:val="00DB2346"/>
    <w:rsid w:val="00DB664E"/>
    <w:rsid w:val="00DB7162"/>
    <w:rsid w:val="00DC4687"/>
    <w:rsid w:val="00DD1F3C"/>
    <w:rsid w:val="00DD704C"/>
    <w:rsid w:val="00DD7E0A"/>
    <w:rsid w:val="00DE1553"/>
    <w:rsid w:val="00DE4235"/>
    <w:rsid w:val="00DE49FA"/>
    <w:rsid w:val="00DF0614"/>
    <w:rsid w:val="00E0097D"/>
    <w:rsid w:val="00E05F17"/>
    <w:rsid w:val="00E14756"/>
    <w:rsid w:val="00E21CC8"/>
    <w:rsid w:val="00E22796"/>
    <w:rsid w:val="00E24A7F"/>
    <w:rsid w:val="00E24B85"/>
    <w:rsid w:val="00E30BF1"/>
    <w:rsid w:val="00E342D6"/>
    <w:rsid w:val="00E343D8"/>
    <w:rsid w:val="00E362BD"/>
    <w:rsid w:val="00E43C81"/>
    <w:rsid w:val="00E57667"/>
    <w:rsid w:val="00E61C13"/>
    <w:rsid w:val="00E63215"/>
    <w:rsid w:val="00E675A7"/>
    <w:rsid w:val="00E75E01"/>
    <w:rsid w:val="00E77348"/>
    <w:rsid w:val="00E77F65"/>
    <w:rsid w:val="00E81BE5"/>
    <w:rsid w:val="00E85C9F"/>
    <w:rsid w:val="00E96F5A"/>
    <w:rsid w:val="00EA4C28"/>
    <w:rsid w:val="00EB0649"/>
    <w:rsid w:val="00EB0ABA"/>
    <w:rsid w:val="00EB4EC7"/>
    <w:rsid w:val="00EC5285"/>
    <w:rsid w:val="00ED0C9F"/>
    <w:rsid w:val="00EE6895"/>
    <w:rsid w:val="00EE7BFF"/>
    <w:rsid w:val="00EF1E12"/>
    <w:rsid w:val="00F134ED"/>
    <w:rsid w:val="00F21B0D"/>
    <w:rsid w:val="00F26C92"/>
    <w:rsid w:val="00F27C1B"/>
    <w:rsid w:val="00F27D03"/>
    <w:rsid w:val="00F328A3"/>
    <w:rsid w:val="00F373F2"/>
    <w:rsid w:val="00F3797C"/>
    <w:rsid w:val="00F40BCD"/>
    <w:rsid w:val="00F44AAB"/>
    <w:rsid w:val="00F50B08"/>
    <w:rsid w:val="00F530D1"/>
    <w:rsid w:val="00F56AB3"/>
    <w:rsid w:val="00F57B3F"/>
    <w:rsid w:val="00F7140B"/>
    <w:rsid w:val="00F77D66"/>
    <w:rsid w:val="00F834DF"/>
    <w:rsid w:val="00F8522B"/>
    <w:rsid w:val="00F86A1B"/>
    <w:rsid w:val="00F873BA"/>
    <w:rsid w:val="00FA01EB"/>
    <w:rsid w:val="00FA0635"/>
    <w:rsid w:val="00FB001E"/>
    <w:rsid w:val="00FE47D1"/>
    <w:rsid w:val="00FE5843"/>
    <w:rsid w:val="00FF05D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7"/>
    <o:shapelayout v:ext="edit">
      <o:idmap v:ext="edit" data="1"/>
    </o:shapelayout>
  </w:shapeDefaults>
  <w:decimalSymbol w:val=","/>
  <w:listSeparator w:val=";"/>
  <w14:docId w14:val="3D544012"/>
  <w15:docId w15:val="{A84AA62E-4D98-4E56-96E7-B76FD51A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9034F"/>
    <w:rPr>
      <w:rFonts w:ascii="Calibri" w:hAnsi="Calibri"/>
      <w:sz w:val="22"/>
      <w:szCs w:val="24"/>
    </w:rPr>
  </w:style>
  <w:style w:type="paragraph" w:styleId="berschrift1">
    <w:name w:val="heading 1"/>
    <w:basedOn w:val="Standard"/>
    <w:next w:val="Standard"/>
    <w:link w:val="berschrift1Zchn"/>
    <w:qFormat/>
    <w:rsid w:val="00AA7BE5"/>
    <w:pPr>
      <w:keepNext/>
      <w:numPr>
        <w:numId w:val="4"/>
      </w:numPr>
      <w:spacing w:before="240" w:after="60"/>
      <w:outlineLvl w:val="0"/>
    </w:pPr>
    <w:rPr>
      <w:rFonts w:ascii="Times New Roman" w:hAnsi="Times New Roman" w:cs="Arial"/>
      <w:b/>
      <w:bCs/>
      <w:kern w:val="32"/>
      <w:sz w:val="28"/>
      <w:szCs w:val="32"/>
    </w:rPr>
  </w:style>
  <w:style w:type="paragraph" w:styleId="berschrift2">
    <w:name w:val="heading 2"/>
    <w:basedOn w:val="Standard"/>
    <w:next w:val="Standard"/>
    <w:qFormat/>
    <w:rsid w:val="0017743F"/>
    <w:pPr>
      <w:keepNext/>
      <w:numPr>
        <w:ilvl w:val="1"/>
        <w:numId w:val="4"/>
      </w:numPr>
      <w:spacing w:before="240" w:after="60"/>
      <w:outlineLvl w:val="1"/>
    </w:pPr>
    <w:rPr>
      <w:rFonts w:cs="Arial"/>
      <w:b/>
      <w:bCs/>
      <w:iCs/>
      <w:color w:val="333333"/>
      <w:sz w:val="28"/>
      <w:szCs w:val="28"/>
    </w:rPr>
  </w:style>
  <w:style w:type="paragraph" w:styleId="berschrift3">
    <w:name w:val="heading 3"/>
    <w:basedOn w:val="Standard"/>
    <w:link w:val="berschrift3Zchn"/>
    <w:autoRedefine/>
    <w:qFormat/>
    <w:rsid w:val="00DF0614"/>
    <w:pPr>
      <w:numPr>
        <w:ilvl w:val="2"/>
        <w:numId w:val="4"/>
      </w:numPr>
      <w:tabs>
        <w:tab w:val="left" w:pos="0"/>
      </w:tabs>
      <w:suppressAutoHyphens/>
      <w:spacing w:before="360" w:after="240"/>
      <w:jc w:val="both"/>
      <w:textboxTightWrap w:val="lastLineOnly"/>
      <w:outlineLvl w:val="2"/>
    </w:pPr>
    <w:rPr>
      <w:rFonts w:ascii="Arial Black" w:eastAsiaTheme="minorHAnsi" w:hAnsi="Arial Black"/>
      <w:noProof/>
      <w:color w:val="0000FF"/>
      <w:sz w:val="24"/>
      <w:lang w:val="en-US" w:eastAsia="hi-IN" w:bidi="hi-IN"/>
    </w:rPr>
  </w:style>
  <w:style w:type="paragraph" w:styleId="berschrift4">
    <w:name w:val="heading 4"/>
    <w:basedOn w:val="Aufzhlungszeichen1"/>
    <w:next w:val="Standard"/>
    <w:link w:val="berschrift4Zchn"/>
    <w:qFormat/>
    <w:rsid w:val="00DF0614"/>
    <w:pPr>
      <w:keepNext/>
      <w:numPr>
        <w:ilvl w:val="3"/>
        <w:numId w:val="4"/>
      </w:numPr>
      <w:tabs>
        <w:tab w:val="clear" w:pos="482"/>
      </w:tabs>
      <w:outlineLvl w:val="3"/>
    </w:pPr>
  </w:style>
  <w:style w:type="paragraph" w:styleId="berschrift5">
    <w:name w:val="heading 5"/>
    <w:basedOn w:val="Standard"/>
    <w:next w:val="Standard"/>
    <w:link w:val="berschrift5Zchn"/>
    <w:qFormat/>
    <w:rsid w:val="00DF0614"/>
    <w:pPr>
      <w:widowControl w:val="0"/>
      <w:numPr>
        <w:ilvl w:val="4"/>
        <w:numId w:val="4"/>
      </w:numPr>
      <w:tabs>
        <w:tab w:val="left" w:pos="482"/>
      </w:tabs>
      <w:spacing w:before="240" w:after="60"/>
      <w:jc w:val="both"/>
      <w:outlineLvl w:val="4"/>
    </w:pPr>
    <w:rPr>
      <w:rFonts w:ascii="Times New Roman" w:hAnsi="Times New Roman"/>
      <w:b/>
      <w:bCs/>
      <w:i/>
      <w:iCs/>
      <w:sz w:val="26"/>
      <w:szCs w:val="26"/>
      <w:lang w:eastAsia="en-US"/>
    </w:rPr>
  </w:style>
  <w:style w:type="paragraph" w:styleId="berschrift6">
    <w:name w:val="heading 6"/>
    <w:basedOn w:val="Standard"/>
    <w:next w:val="Standard"/>
    <w:link w:val="berschrift6Zchn"/>
    <w:qFormat/>
    <w:rsid w:val="00DF0614"/>
    <w:pPr>
      <w:widowControl w:val="0"/>
      <w:numPr>
        <w:ilvl w:val="5"/>
        <w:numId w:val="4"/>
      </w:numPr>
      <w:tabs>
        <w:tab w:val="left" w:pos="482"/>
      </w:tabs>
      <w:spacing w:before="240" w:after="60"/>
      <w:jc w:val="both"/>
      <w:outlineLvl w:val="5"/>
    </w:pPr>
    <w:rPr>
      <w:rFonts w:ascii="Times New Roman" w:hAnsi="Times New Roman"/>
      <w:b/>
      <w:bCs/>
      <w:sz w:val="20"/>
      <w:szCs w:val="20"/>
      <w:lang w:eastAsia="en-US"/>
    </w:rPr>
  </w:style>
  <w:style w:type="paragraph" w:styleId="berschrift7">
    <w:name w:val="heading 7"/>
    <w:basedOn w:val="Standard"/>
    <w:next w:val="Standard"/>
    <w:link w:val="berschrift7Zchn"/>
    <w:qFormat/>
    <w:rsid w:val="00DF0614"/>
    <w:pPr>
      <w:widowControl w:val="0"/>
      <w:numPr>
        <w:ilvl w:val="6"/>
        <w:numId w:val="4"/>
      </w:numPr>
      <w:tabs>
        <w:tab w:val="left" w:pos="482"/>
      </w:tabs>
      <w:spacing w:before="240" w:after="60"/>
      <w:jc w:val="both"/>
      <w:outlineLvl w:val="6"/>
    </w:pPr>
    <w:rPr>
      <w:rFonts w:ascii="Times New Roman" w:hAnsi="Times New Roman"/>
      <w:sz w:val="24"/>
      <w:lang w:eastAsia="en-US"/>
    </w:rPr>
  </w:style>
  <w:style w:type="paragraph" w:styleId="berschrift8">
    <w:name w:val="heading 8"/>
    <w:basedOn w:val="Standard"/>
    <w:next w:val="Standard"/>
    <w:link w:val="berschrift8Zchn"/>
    <w:qFormat/>
    <w:rsid w:val="00DF0614"/>
    <w:pPr>
      <w:widowControl w:val="0"/>
      <w:numPr>
        <w:ilvl w:val="7"/>
        <w:numId w:val="4"/>
      </w:numPr>
      <w:tabs>
        <w:tab w:val="left" w:pos="482"/>
      </w:tabs>
      <w:spacing w:before="240" w:after="60"/>
      <w:jc w:val="both"/>
      <w:outlineLvl w:val="7"/>
    </w:pPr>
    <w:rPr>
      <w:rFonts w:ascii="Times New Roman" w:hAnsi="Times New Roman"/>
      <w:i/>
      <w:iCs/>
      <w:sz w:val="24"/>
      <w:lang w:eastAsia="en-US"/>
    </w:rPr>
  </w:style>
  <w:style w:type="paragraph" w:styleId="berschrift9">
    <w:name w:val="heading 9"/>
    <w:basedOn w:val="Standard"/>
    <w:next w:val="Standard"/>
    <w:link w:val="berschrift9Zchn"/>
    <w:qFormat/>
    <w:rsid w:val="00DF0614"/>
    <w:pPr>
      <w:widowControl w:val="0"/>
      <w:numPr>
        <w:ilvl w:val="8"/>
        <w:numId w:val="4"/>
      </w:numPr>
      <w:tabs>
        <w:tab w:val="left" w:pos="482"/>
      </w:tabs>
      <w:spacing w:before="240" w:after="60"/>
      <w:jc w:val="both"/>
      <w:outlineLvl w:val="8"/>
    </w:pPr>
    <w:rPr>
      <w:rFonts w:ascii="Times New Roman" w:hAnsi="Times New Roman" w:cs="Arial"/>
      <w:sz w:val="20"/>
      <w:szCs w:val="20"/>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uiPriority w:val="99"/>
    <w:rsid w:val="00DC4687"/>
    <w:rPr>
      <w:color w:val="0000FF"/>
      <w:u w:val="single"/>
    </w:rPr>
  </w:style>
  <w:style w:type="character" w:customStyle="1" w:styleId="Bedienungselement">
    <w:name w:val="Bedienungselement"/>
    <w:rsid w:val="00DB00FA"/>
    <w:rPr>
      <w:b/>
      <w:color w:val="0000FF"/>
      <w:lang w:val="en-GB"/>
    </w:rPr>
  </w:style>
  <w:style w:type="paragraph" w:styleId="Kopfzeile">
    <w:name w:val="header"/>
    <w:basedOn w:val="Standard"/>
    <w:rsid w:val="003E2935"/>
    <w:pPr>
      <w:tabs>
        <w:tab w:val="center" w:pos="4536"/>
        <w:tab w:val="right" w:pos="9072"/>
      </w:tabs>
    </w:pPr>
  </w:style>
  <w:style w:type="character" w:styleId="Seitenzahl">
    <w:name w:val="page number"/>
    <w:basedOn w:val="Absatz-Standardschriftart"/>
    <w:rsid w:val="003E2935"/>
  </w:style>
  <w:style w:type="paragraph" w:styleId="Verzeichnis1">
    <w:name w:val="toc 1"/>
    <w:basedOn w:val="Standard"/>
    <w:next w:val="Standard"/>
    <w:autoRedefine/>
    <w:uiPriority w:val="39"/>
    <w:rsid w:val="00F3797C"/>
    <w:pPr>
      <w:tabs>
        <w:tab w:val="right" w:leader="dot" w:pos="9345"/>
      </w:tabs>
      <w:spacing w:after="240"/>
    </w:pPr>
    <w:rPr>
      <w:rFonts w:ascii="Times New Roman" w:hAnsi="Times New Roman"/>
      <w:b/>
      <w:noProof/>
      <w:sz w:val="24"/>
      <w:lang w:val="en-US" w:eastAsia="en-US"/>
    </w:rPr>
  </w:style>
  <w:style w:type="paragraph" w:styleId="Verzeichnis2">
    <w:name w:val="toc 2"/>
    <w:basedOn w:val="Standard"/>
    <w:next w:val="Standard"/>
    <w:autoRedefine/>
    <w:uiPriority w:val="39"/>
    <w:rsid w:val="002B1648"/>
    <w:pPr>
      <w:ind w:left="220"/>
    </w:pPr>
  </w:style>
  <w:style w:type="paragraph" w:customStyle="1" w:styleId="Titelblatt1">
    <w:name w:val="Titelblatt1"/>
    <w:basedOn w:val="Standard"/>
    <w:rsid w:val="00831A90"/>
    <w:pPr>
      <w:widowControl w:val="0"/>
      <w:tabs>
        <w:tab w:val="left" w:pos="482"/>
      </w:tabs>
      <w:jc w:val="center"/>
    </w:pPr>
    <w:rPr>
      <w:rFonts w:ascii="Arial" w:hAnsi="Arial"/>
      <w:b/>
      <w:bCs/>
      <w:sz w:val="96"/>
      <w:szCs w:val="20"/>
    </w:rPr>
  </w:style>
  <w:style w:type="paragraph" w:customStyle="1" w:styleId="Titelblatt2">
    <w:name w:val="Titelblatt2"/>
    <w:basedOn w:val="Standard"/>
    <w:rsid w:val="00831A90"/>
    <w:pPr>
      <w:widowControl w:val="0"/>
      <w:tabs>
        <w:tab w:val="left" w:pos="482"/>
      </w:tabs>
      <w:jc w:val="center"/>
    </w:pPr>
    <w:rPr>
      <w:rFonts w:ascii="Arial" w:hAnsi="Arial"/>
      <w:sz w:val="72"/>
      <w:szCs w:val="20"/>
    </w:rPr>
  </w:style>
  <w:style w:type="paragraph" w:customStyle="1" w:styleId="Titelblatt3">
    <w:name w:val="Titelblatt3"/>
    <w:basedOn w:val="Standard"/>
    <w:rsid w:val="00831A90"/>
    <w:pPr>
      <w:widowControl w:val="0"/>
      <w:tabs>
        <w:tab w:val="left" w:pos="482"/>
      </w:tabs>
      <w:jc w:val="center"/>
    </w:pPr>
    <w:rPr>
      <w:rFonts w:ascii="Arial" w:hAnsi="Arial"/>
      <w:sz w:val="40"/>
      <w:szCs w:val="20"/>
    </w:rPr>
  </w:style>
  <w:style w:type="paragraph" w:styleId="Sprechblasentext">
    <w:name w:val="Balloon Text"/>
    <w:basedOn w:val="Standard"/>
    <w:link w:val="SprechblasentextZchn"/>
    <w:rsid w:val="00B1160D"/>
    <w:rPr>
      <w:rFonts w:ascii="Tahoma" w:hAnsi="Tahoma" w:cs="Tahoma"/>
      <w:sz w:val="16"/>
      <w:szCs w:val="16"/>
    </w:rPr>
  </w:style>
  <w:style w:type="character" w:customStyle="1" w:styleId="SprechblasentextZchn">
    <w:name w:val="Sprechblasentext Zchn"/>
    <w:basedOn w:val="Absatz-Standardschriftart"/>
    <w:link w:val="Sprechblasentext"/>
    <w:rsid w:val="00B1160D"/>
    <w:rPr>
      <w:rFonts w:ascii="Tahoma" w:hAnsi="Tahoma" w:cs="Tahoma"/>
      <w:sz w:val="16"/>
      <w:szCs w:val="16"/>
    </w:rPr>
  </w:style>
  <w:style w:type="character" w:styleId="Kommentarzeichen">
    <w:name w:val="annotation reference"/>
    <w:basedOn w:val="Absatz-Standardschriftart"/>
    <w:rsid w:val="006C3FC8"/>
    <w:rPr>
      <w:sz w:val="16"/>
      <w:szCs w:val="16"/>
    </w:rPr>
  </w:style>
  <w:style w:type="paragraph" w:styleId="Kommentartext">
    <w:name w:val="annotation text"/>
    <w:basedOn w:val="Standard"/>
    <w:link w:val="KommentartextZchn"/>
    <w:rsid w:val="006C3FC8"/>
    <w:rPr>
      <w:sz w:val="20"/>
      <w:szCs w:val="20"/>
    </w:rPr>
  </w:style>
  <w:style w:type="character" w:customStyle="1" w:styleId="KommentartextZchn">
    <w:name w:val="Kommentartext Zchn"/>
    <w:basedOn w:val="Absatz-Standardschriftart"/>
    <w:link w:val="Kommentartext"/>
    <w:rsid w:val="006C3FC8"/>
    <w:rPr>
      <w:rFonts w:ascii="Calibri" w:hAnsi="Calibri"/>
    </w:rPr>
  </w:style>
  <w:style w:type="paragraph" w:styleId="Kommentarthema">
    <w:name w:val="annotation subject"/>
    <w:basedOn w:val="Kommentartext"/>
    <w:next w:val="Kommentartext"/>
    <w:link w:val="KommentarthemaZchn"/>
    <w:rsid w:val="006C3FC8"/>
    <w:rPr>
      <w:b/>
      <w:bCs/>
    </w:rPr>
  </w:style>
  <w:style w:type="character" w:customStyle="1" w:styleId="KommentarthemaZchn">
    <w:name w:val="Kommentarthema Zchn"/>
    <w:basedOn w:val="KommentartextZchn"/>
    <w:link w:val="Kommentarthema"/>
    <w:rsid w:val="006C3FC8"/>
    <w:rPr>
      <w:rFonts w:ascii="Calibri" w:hAnsi="Calibri"/>
      <w:b/>
      <w:bCs/>
    </w:rPr>
  </w:style>
  <w:style w:type="character" w:customStyle="1" w:styleId="Menufunction">
    <w:name w:val="Menufunction"/>
    <w:qFormat/>
    <w:rsid w:val="006C3FC8"/>
    <w:rPr>
      <w:rFonts w:ascii="Arial Black" w:hAnsi="Arial Black"/>
      <w:b/>
      <w:sz w:val="20"/>
    </w:rPr>
  </w:style>
  <w:style w:type="character" w:customStyle="1" w:styleId="Funotenzeichen1">
    <w:name w:val="Fußnotenzeichen1"/>
    <w:rsid w:val="00F373F2"/>
    <w:rPr>
      <w:vertAlign w:val="superscript"/>
    </w:rPr>
  </w:style>
  <w:style w:type="paragraph" w:styleId="Funotentext">
    <w:name w:val="footnote text"/>
    <w:basedOn w:val="Standard"/>
    <w:link w:val="FunotentextZchn"/>
    <w:rsid w:val="00F373F2"/>
    <w:pPr>
      <w:suppressAutoHyphens/>
    </w:pPr>
    <w:rPr>
      <w:rFonts w:ascii="Times New Roman" w:hAnsi="Times New Roman"/>
      <w:sz w:val="20"/>
      <w:szCs w:val="20"/>
      <w:lang w:eastAsia="ar-SA"/>
    </w:rPr>
  </w:style>
  <w:style w:type="character" w:customStyle="1" w:styleId="FunotentextZchn">
    <w:name w:val="Fußnotentext Zchn"/>
    <w:basedOn w:val="Absatz-Standardschriftart"/>
    <w:link w:val="Funotentext"/>
    <w:rsid w:val="00F373F2"/>
    <w:rPr>
      <w:lang w:eastAsia="ar-SA"/>
    </w:rPr>
  </w:style>
  <w:style w:type="paragraph" w:styleId="berarbeitung">
    <w:name w:val="Revision"/>
    <w:hidden/>
    <w:uiPriority w:val="99"/>
    <w:semiHidden/>
    <w:rsid w:val="009E75F9"/>
    <w:rPr>
      <w:rFonts w:ascii="Calibri" w:hAnsi="Calibri"/>
      <w:sz w:val="22"/>
      <w:szCs w:val="24"/>
    </w:rPr>
  </w:style>
  <w:style w:type="paragraph" w:styleId="Listenabsatz">
    <w:name w:val="List Paragraph"/>
    <w:basedOn w:val="Standard"/>
    <w:uiPriority w:val="34"/>
    <w:qFormat/>
    <w:rsid w:val="00044D13"/>
    <w:pPr>
      <w:ind w:left="720"/>
      <w:contextualSpacing/>
    </w:pPr>
  </w:style>
  <w:style w:type="character" w:styleId="BesuchterHyperlink">
    <w:name w:val="FollowedHyperlink"/>
    <w:basedOn w:val="Absatz-Standardschriftart"/>
    <w:rsid w:val="00B43811"/>
    <w:rPr>
      <w:color w:val="800080" w:themeColor="followedHyperlink"/>
      <w:u w:val="single"/>
    </w:rPr>
  </w:style>
  <w:style w:type="character" w:customStyle="1" w:styleId="apple-converted-space">
    <w:name w:val="apple-converted-space"/>
    <w:basedOn w:val="Absatz-Standardschriftart"/>
    <w:rsid w:val="008E073A"/>
  </w:style>
  <w:style w:type="character" w:styleId="HTMLCode">
    <w:name w:val="HTML Code"/>
    <w:basedOn w:val="Absatz-Standardschriftart"/>
    <w:uiPriority w:val="99"/>
    <w:semiHidden/>
    <w:unhideWhenUsed/>
    <w:rsid w:val="008E073A"/>
    <w:rPr>
      <w:rFonts w:ascii="Courier New" w:eastAsia="Times New Roman" w:hAnsi="Courier New" w:cs="Courier New"/>
      <w:sz w:val="20"/>
      <w:szCs w:val="20"/>
    </w:rPr>
  </w:style>
  <w:style w:type="paragraph" w:styleId="Inhaltsverzeichnisberschrift">
    <w:name w:val="TOC Heading"/>
    <w:basedOn w:val="berschrift1"/>
    <w:next w:val="Standard"/>
    <w:uiPriority w:val="39"/>
    <w:unhideWhenUsed/>
    <w:qFormat/>
    <w:rsid w:val="006D6420"/>
    <w:pPr>
      <w:keepLines/>
      <w:spacing w:after="0" w:line="259" w:lineRule="auto"/>
      <w:outlineLvl w:val="9"/>
    </w:pPr>
    <w:rPr>
      <w:rFonts w:asciiTheme="majorHAnsi" w:eastAsiaTheme="majorEastAsia" w:hAnsiTheme="majorHAnsi" w:cstheme="majorBidi"/>
      <w:b w:val="0"/>
      <w:bCs w:val="0"/>
      <w:color w:val="365F91" w:themeColor="accent1" w:themeShade="BF"/>
      <w:kern w:val="0"/>
      <w:sz w:val="32"/>
      <w:lang w:val="en-US" w:eastAsia="en-US"/>
    </w:rPr>
  </w:style>
  <w:style w:type="character" w:styleId="Fett">
    <w:name w:val="Strong"/>
    <w:basedOn w:val="Absatz-Standardschriftart"/>
    <w:qFormat/>
    <w:rsid w:val="00765478"/>
    <w:rPr>
      <w:b/>
      <w:bCs/>
    </w:rPr>
  </w:style>
  <w:style w:type="paragraph" w:styleId="Titel">
    <w:name w:val="Title"/>
    <w:basedOn w:val="Standard"/>
    <w:next w:val="Standard"/>
    <w:link w:val="TitelZchn"/>
    <w:qFormat/>
    <w:rsid w:val="0039034F"/>
    <w:pPr>
      <w:widowControl w:val="0"/>
      <w:tabs>
        <w:tab w:val="left" w:pos="482"/>
      </w:tabs>
      <w:spacing w:before="240" w:after="240"/>
      <w:contextualSpacing/>
      <w:jc w:val="both"/>
    </w:pPr>
    <w:rPr>
      <w:rFonts w:ascii="Times New Roman" w:eastAsiaTheme="majorEastAsia" w:hAnsi="Times New Roman" w:cstheme="majorBidi"/>
      <w:b/>
      <w:spacing w:val="-10"/>
      <w:kern w:val="28"/>
      <w:sz w:val="56"/>
      <w:szCs w:val="56"/>
      <w:lang w:eastAsia="en-US"/>
    </w:rPr>
  </w:style>
  <w:style w:type="character" w:customStyle="1" w:styleId="TitelZchn">
    <w:name w:val="Titel Zchn"/>
    <w:basedOn w:val="Absatz-Standardschriftart"/>
    <w:link w:val="Titel"/>
    <w:rsid w:val="0039034F"/>
    <w:rPr>
      <w:rFonts w:eastAsiaTheme="majorEastAsia" w:cstheme="majorBidi"/>
      <w:b/>
      <w:spacing w:val="-10"/>
      <w:kern w:val="28"/>
      <w:sz w:val="56"/>
      <w:szCs w:val="56"/>
      <w:lang w:eastAsia="en-US"/>
    </w:rPr>
  </w:style>
  <w:style w:type="paragraph" w:styleId="Untertitel">
    <w:name w:val="Subtitle"/>
    <w:basedOn w:val="Standard"/>
    <w:next w:val="Standard"/>
    <w:link w:val="UntertitelZchn"/>
    <w:qFormat/>
    <w:rsid w:val="0039034F"/>
    <w:pPr>
      <w:widowControl w:val="0"/>
      <w:numPr>
        <w:ilvl w:val="1"/>
      </w:numPr>
      <w:tabs>
        <w:tab w:val="left" w:pos="482"/>
      </w:tabs>
      <w:spacing w:before="240" w:after="240"/>
      <w:jc w:val="both"/>
    </w:pPr>
    <w:rPr>
      <w:rFonts w:ascii="Times New Roman" w:eastAsiaTheme="majorEastAsia" w:hAnsi="Times New Roman" w:cstheme="majorBidi"/>
      <w:b/>
      <w:iCs/>
      <w:spacing w:val="15"/>
      <w:sz w:val="32"/>
      <w:lang w:eastAsia="en-US"/>
    </w:rPr>
  </w:style>
  <w:style w:type="character" w:customStyle="1" w:styleId="UntertitelZchn">
    <w:name w:val="Untertitel Zchn"/>
    <w:basedOn w:val="Absatz-Standardschriftart"/>
    <w:link w:val="Untertitel"/>
    <w:rsid w:val="0039034F"/>
    <w:rPr>
      <w:rFonts w:eastAsiaTheme="majorEastAsia" w:cstheme="majorBidi"/>
      <w:b/>
      <w:iCs/>
      <w:spacing w:val="15"/>
      <w:sz w:val="32"/>
      <w:szCs w:val="24"/>
      <w:lang w:eastAsia="en-US"/>
    </w:rPr>
  </w:style>
  <w:style w:type="paragraph" w:styleId="Fuzeile">
    <w:name w:val="footer"/>
    <w:basedOn w:val="Standard"/>
    <w:link w:val="FuzeileZchn"/>
    <w:uiPriority w:val="99"/>
    <w:unhideWhenUsed/>
    <w:rsid w:val="0039034F"/>
    <w:pPr>
      <w:tabs>
        <w:tab w:val="center" w:pos="4536"/>
        <w:tab w:val="right" w:pos="9072"/>
      </w:tabs>
    </w:pPr>
  </w:style>
  <w:style w:type="character" w:customStyle="1" w:styleId="FuzeileZchn">
    <w:name w:val="Fußzeile Zchn"/>
    <w:basedOn w:val="Absatz-Standardschriftart"/>
    <w:link w:val="Fuzeile"/>
    <w:uiPriority w:val="99"/>
    <w:rsid w:val="0039034F"/>
    <w:rPr>
      <w:rFonts w:ascii="Calibri" w:hAnsi="Calibri"/>
      <w:sz w:val="22"/>
      <w:szCs w:val="24"/>
    </w:rPr>
  </w:style>
  <w:style w:type="character" w:customStyle="1" w:styleId="berschrift1Zchn">
    <w:name w:val="Überschrift 1 Zchn"/>
    <w:basedOn w:val="Absatz-Standardschriftart"/>
    <w:link w:val="berschrift1"/>
    <w:rsid w:val="00AA7BE5"/>
    <w:rPr>
      <w:rFonts w:cs="Arial"/>
      <w:b/>
      <w:bCs/>
      <w:kern w:val="32"/>
      <w:sz w:val="28"/>
      <w:szCs w:val="32"/>
    </w:rPr>
  </w:style>
  <w:style w:type="paragraph" w:customStyle="1" w:styleId="Standard-BlockCharCharChar">
    <w:name w:val="Standard-Block Char Char Char"/>
    <w:basedOn w:val="Standard"/>
    <w:link w:val="Standard-BlockCharCharCharChar"/>
    <w:autoRedefine/>
    <w:qFormat/>
    <w:rsid w:val="00B07804"/>
    <w:pPr>
      <w:tabs>
        <w:tab w:val="left" w:pos="482"/>
      </w:tabs>
      <w:suppressAutoHyphens/>
      <w:spacing w:before="240" w:after="240"/>
      <w:jc w:val="both"/>
      <w:textboxTightWrap w:val="lastLineOnly"/>
    </w:pPr>
    <w:rPr>
      <w:rFonts w:ascii="Times New Roman" w:hAnsi="Times New Roman"/>
      <w:noProof/>
      <w:sz w:val="24"/>
      <w:lang w:val="en-US" w:eastAsia="en-US" w:bidi="hi-IN"/>
    </w:rPr>
  </w:style>
  <w:style w:type="character" w:customStyle="1" w:styleId="Standard-BlockCharCharCharChar">
    <w:name w:val="Standard-Block Char Char Char Char"/>
    <w:basedOn w:val="Absatz-Standardschriftart"/>
    <w:link w:val="Standard-BlockCharCharChar"/>
    <w:rsid w:val="00B07804"/>
    <w:rPr>
      <w:noProof/>
      <w:sz w:val="24"/>
      <w:szCs w:val="24"/>
      <w:lang w:val="en-US" w:eastAsia="en-US" w:bidi="hi-IN"/>
    </w:rPr>
  </w:style>
  <w:style w:type="paragraph" w:customStyle="1" w:styleId="Aufzhlungszeichen1">
    <w:name w:val="Aufzählungszeichen1"/>
    <w:basedOn w:val="Standard-BlockCharCharChar"/>
    <w:next w:val="Standard-BlockCharCharChar"/>
    <w:link w:val="Aufzhlungszeichen1Zchn"/>
    <w:autoRedefine/>
    <w:qFormat/>
    <w:rsid w:val="009F5089"/>
    <w:pPr>
      <w:numPr>
        <w:numId w:val="3"/>
      </w:numPr>
      <w:spacing w:before="120"/>
      <w:ind w:left="357" w:hanging="357"/>
      <w:textboxTightWrap w:val="none"/>
    </w:pPr>
  </w:style>
  <w:style w:type="character" w:customStyle="1" w:styleId="Aufzhlungszeichen1Zchn">
    <w:name w:val="Aufzählungszeichen1 Zchn"/>
    <w:basedOn w:val="Standard-BlockCharCharCharChar"/>
    <w:link w:val="Aufzhlungszeichen1"/>
    <w:rsid w:val="009F5089"/>
    <w:rPr>
      <w:noProof/>
      <w:sz w:val="24"/>
      <w:szCs w:val="24"/>
      <w:lang w:val="en-US" w:eastAsia="hi-IN" w:bidi="hi-IN"/>
    </w:rPr>
  </w:style>
  <w:style w:type="paragraph" w:customStyle="1" w:styleId="Aufzhlung">
    <w:name w:val="Aufzählung"/>
    <w:basedOn w:val="Aufzhlungszeichen1"/>
    <w:link w:val="AufzhlungZchn"/>
    <w:qFormat/>
    <w:rsid w:val="00DF0614"/>
    <w:pPr>
      <w:tabs>
        <w:tab w:val="clear" w:pos="482"/>
      </w:tabs>
    </w:pPr>
  </w:style>
  <w:style w:type="character" w:customStyle="1" w:styleId="AufzhlungZchn">
    <w:name w:val="Aufzählung Zchn"/>
    <w:basedOn w:val="Aufzhlungszeichen1Zchn"/>
    <w:link w:val="Aufzhlung"/>
    <w:rsid w:val="00DF0614"/>
    <w:rPr>
      <w:noProof/>
      <w:sz w:val="24"/>
      <w:szCs w:val="24"/>
      <w:lang w:val="en-US" w:eastAsia="hi-IN" w:bidi="hi-IN"/>
    </w:rPr>
  </w:style>
  <w:style w:type="character" w:customStyle="1" w:styleId="Standard-BlockChar1">
    <w:name w:val="Standard-Block Char1"/>
    <w:basedOn w:val="Absatz-Standardschriftart"/>
    <w:semiHidden/>
    <w:rsid w:val="00DF0614"/>
    <w:rPr>
      <w:rFonts w:ascii="Arial" w:hAnsi="Arial"/>
      <w:lang w:val="de-DE" w:eastAsia="de-DE" w:bidi="ar-SA"/>
    </w:rPr>
  </w:style>
  <w:style w:type="character" w:customStyle="1" w:styleId="Aufzhlungszeichen1Char">
    <w:name w:val="Aufzählungszeichen1 Char"/>
    <w:basedOn w:val="Standard-BlockChar1"/>
    <w:semiHidden/>
    <w:rsid w:val="00DF0614"/>
    <w:rPr>
      <w:rFonts w:ascii="Arial" w:hAnsi="Arial"/>
      <w:lang w:val="de-DE" w:eastAsia="de-DE" w:bidi="ar-SA"/>
    </w:rPr>
  </w:style>
  <w:style w:type="paragraph" w:customStyle="1" w:styleId="Aufzhlungszeichen2">
    <w:name w:val="Aufzählungszeichen2"/>
    <w:basedOn w:val="Aufzhlungszeichen1"/>
    <w:qFormat/>
    <w:rsid w:val="00DF0614"/>
    <w:pPr>
      <w:numPr>
        <w:numId w:val="2"/>
      </w:numPr>
      <w:tabs>
        <w:tab w:val="clear" w:pos="482"/>
      </w:tabs>
    </w:pPr>
  </w:style>
  <w:style w:type="character" w:customStyle="1" w:styleId="BildCharChar1">
    <w:name w:val="Bild Char Char1"/>
    <w:basedOn w:val="Absatz-Standardschriftart"/>
    <w:qFormat/>
    <w:rsid w:val="00DF0614"/>
    <w:rPr>
      <w:rFonts w:ascii="Times New Roman" w:hAnsi="Times New Roman"/>
      <w:sz w:val="20"/>
      <w:lang w:val="de-DE" w:eastAsia="de-DE" w:bidi="ar-SA"/>
    </w:rPr>
  </w:style>
  <w:style w:type="paragraph" w:customStyle="1" w:styleId="bildkCharCharChar">
    <w:name w:val="bildk Char Char Char"/>
    <w:basedOn w:val="Standard-BlockCharCharChar"/>
    <w:rsid w:val="00DF0614"/>
    <w:rPr>
      <w:lang w:eastAsia="de-DE"/>
    </w:rPr>
  </w:style>
  <w:style w:type="character" w:styleId="Buchtitel">
    <w:name w:val="Book Title"/>
    <w:basedOn w:val="Absatz-Standardschriftart"/>
    <w:uiPriority w:val="33"/>
    <w:qFormat/>
    <w:rsid w:val="00DF0614"/>
    <w:rPr>
      <w:rFonts w:ascii="Times New Roman" w:hAnsi="Times New Roman"/>
      <w:b w:val="0"/>
      <w:bCs/>
      <w:i w:val="0"/>
      <w:iCs/>
      <w:spacing w:val="5"/>
      <w:sz w:val="28"/>
    </w:rPr>
  </w:style>
  <w:style w:type="paragraph" w:customStyle="1" w:styleId="Buttons">
    <w:name w:val="Buttons"/>
    <w:basedOn w:val="Standard-BlockCharCharChar"/>
    <w:link w:val="ButtonsZchn"/>
    <w:qFormat/>
    <w:rsid w:val="00DF0614"/>
    <w:rPr>
      <w:b/>
      <w:bdr w:val="single" w:sz="4" w:space="0" w:color="auto"/>
    </w:rPr>
  </w:style>
  <w:style w:type="character" w:customStyle="1" w:styleId="ButtonsZchn">
    <w:name w:val="Buttons Zchn"/>
    <w:basedOn w:val="Standard-BlockCharCharCharChar"/>
    <w:link w:val="Buttons"/>
    <w:rsid w:val="00DF0614"/>
    <w:rPr>
      <w:b/>
      <w:noProof/>
      <w:sz w:val="24"/>
      <w:szCs w:val="24"/>
      <w:bdr w:val="single" w:sz="4" w:space="0" w:color="auto"/>
      <w:lang w:val="en-US" w:eastAsia="hi-IN" w:bidi="hi-IN"/>
    </w:rPr>
  </w:style>
  <w:style w:type="paragraph" w:customStyle="1" w:styleId="Default">
    <w:name w:val="Default"/>
    <w:rsid w:val="00DF0614"/>
    <w:pPr>
      <w:autoSpaceDE w:val="0"/>
      <w:autoSpaceDN w:val="0"/>
      <w:adjustRightInd w:val="0"/>
    </w:pPr>
    <w:rPr>
      <w:color w:val="000000"/>
      <w:sz w:val="24"/>
      <w:szCs w:val="24"/>
      <w:lang w:eastAsia="en-US"/>
    </w:rPr>
  </w:style>
  <w:style w:type="character" w:customStyle="1" w:styleId="Dokumentation">
    <w:name w:val="Dokumentation"/>
    <w:basedOn w:val="Absatz-Standardschriftart"/>
    <w:qFormat/>
    <w:rsid w:val="00DF0614"/>
    <w:rPr>
      <w:rFonts w:ascii="Times New Roman" w:hAnsi="Times New Roman"/>
      <w:b/>
      <w:color w:val="008000"/>
      <w:sz w:val="24"/>
    </w:rPr>
  </w:style>
  <w:style w:type="paragraph" w:styleId="Dokumentstruktur">
    <w:name w:val="Document Map"/>
    <w:basedOn w:val="Standard"/>
    <w:link w:val="DokumentstrukturZchn"/>
    <w:semiHidden/>
    <w:unhideWhenUsed/>
    <w:rsid w:val="00DF0614"/>
    <w:pPr>
      <w:widowControl w:val="0"/>
      <w:tabs>
        <w:tab w:val="left" w:pos="482"/>
      </w:tabs>
      <w:jc w:val="both"/>
    </w:pPr>
    <w:rPr>
      <w:rFonts w:ascii="Tahoma" w:hAnsi="Tahoma" w:cs="Tahoma"/>
      <w:sz w:val="16"/>
      <w:szCs w:val="16"/>
      <w:lang w:eastAsia="en-US"/>
    </w:rPr>
  </w:style>
  <w:style w:type="character" w:customStyle="1" w:styleId="DokumentstrukturZchn">
    <w:name w:val="Dokumentstruktur Zchn"/>
    <w:basedOn w:val="Absatz-Standardschriftart"/>
    <w:link w:val="Dokumentstruktur"/>
    <w:semiHidden/>
    <w:rsid w:val="00DF0614"/>
    <w:rPr>
      <w:rFonts w:ascii="Tahoma" w:hAnsi="Tahoma" w:cs="Tahoma"/>
      <w:sz w:val="16"/>
      <w:szCs w:val="16"/>
      <w:lang w:eastAsia="en-US"/>
    </w:rPr>
  </w:style>
  <w:style w:type="paragraph" w:customStyle="1" w:styleId="Eingerckt">
    <w:name w:val="Eingerückt"/>
    <w:basedOn w:val="Standard-BlockCharCharChar"/>
    <w:rsid w:val="00DF0614"/>
    <w:pPr>
      <w:ind w:left="482"/>
    </w:pPr>
  </w:style>
  <w:style w:type="paragraph" w:customStyle="1" w:styleId="Formatvorlageberschrift1NichtGrobuchstaben">
    <w:name w:val="Formatvorlage Überschrift 1 + Nicht Großbuchstaben"/>
    <w:basedOn w:val="berschrift1"/>
    <w:link w:val="Formatvorlageberschrift1NichtGrobuchstabenChar"/>
    <w:rsid w:val="00DF0614"/>
    <w:pPr>
      <w:widowControl w:val="0"/>
      <w:tabs>
        <w:tab w:val="left" w:pos="482"/>
      </w:tabs>
      <w:spacing w:after="120"/>
      <w:ind w:left="720" w:right="-567"/>
    </w:pPr>
    <w:rPr>
      <w:spacing w:val="-4"/>
      <w:szCs w:val="28"/>
      <w:lang w:eastAsia="en-US"/>
    </w:rPr>
  </w:style>
  <w:style w:type="character" w:customStyle="1" w:styleId="Formatvorlageberschrift1NichtGrobuchstabenChar">
    <w:name w:val="Formatvorlage Überschrift 1 + Nicht Großbuchstaben Char"/>
    <w:basedOn w:val="berschrift1Zchn"/>
    <w:link w:val="Formatvorlageberschrift1NichtGrobuchstaben"/>
    <w:rsid w:val="00DF0614"/>
    <w:rPr>
      <w:rFonts w:cs="Arial"/>
      <w:b/>
      <w:bCs/>
      <w:spacing w:val="-4"/>
      <w:kern w:val="32"/>
      <w:sz w:val="28"/>
      <w:szCs w:val="28"/>
      <w:lang w:eastAsia="en-US"/>
    </w:rPr>
  </w:style>
  <w:style w:type="paragraph" w:customStyle="1" w:styleId="Formatvorlageberschrift1Verdichtetdurch05ptChar">
    <w:name w:val="Formatvorlage Überschrift 1 + Verdichtet durch  05 pt Char"/>
    <w:basedOn w:val="berschrift1"/>
    <w:link w:val="Formatvorlageberschrift1Verdichtetdurch05ptCharChar"/>
    <w:rsid w:val="00DF0614"/>
    <w:pPr>
      <w:widowControl w:val="0"/>
      <w:tabs>
        <w:tab w:val="left" w:pos="482"/>
      </w:tabs>
      <w:spacing w:after="120"/>
      <w:ind w:left="720" w:right="-567"/>
    </w:pPr>
    <w:rPr>
      <w:caps/>
      <w:spacing w:val="-10"/>
      <w:szCs w:val="28"/>
      <w:lang w:eastAsia="en-US"/>
    </w:rPr>
  </w:style>
  <w:style w:type="character" w:customStyle="1" w:styleId="Formatvorlageberschrift1Verdichtetdurch05ptCharChar">
    <w:name w:val="Formatvorlage Überschrift 1 + Verdichtet durch  05 pt Char Char"/>
    <w:basedOn w:val="berschrift1Zchn"/>
    <w:link w:val="Formatvorlageberschrift1Verdichtetdurch05ptChar"/>
    <w:rsid w:val="00DF0614"/>
    <w:rPr>
      <w:rFonts w:cs="Arial"/>
      <w:b/>
      <w:bCs/>
      <w:caps/>
      <w:spacing w:val="-10"/>
      <w:kern w:val="32"/>
      <w:sz w:val="28"/>
      <w:szCs w:val="28"/>
      <w:lang w:eastAsia="en-US"/>
    </w:rPr>
  </w:style>
  <w:style w:type="character" w:customStyle="1" w:styleId="berschrift3Zchn">
    <w:name w:val="Überschrift 3 Zchn"/>
    <w:basedOn w:val="Absatz-Standardschriftart"/>
    <w:link w:val="berschrift3"/>
    <w:rsid w:val="00DF0614"/>
    <w:rPr>
      <w:rFonts w:ascii="Arial Black" w:eastAsiaTheme="minorHAnsi" w:hAnsi="Arial Black"/>
      <w:noProof/>
      <w:color w:val="0000FF"/>
      <w:sz w:val="24"/>
      <w:szCs w:val="24"/>
      <w:lang w:val="en-US" w:eastAsia="hi-IN" w:bidi="hi-IN"/>
    </w:rPr>
  </w:style>
  <w:style w:type="paragraph" w:customStyle="1" w:styleId="Formatvorlageberschrift3Verdichtetdurch02pt">
    <w:name w:val="Formatvorlage Überschrift 3 + Verdichtet durch  02 pt"/>
    <w:basedOn w:val="berschrift3"/>
    <w:link w:val="Formatvorlageberschrift3Verdichtetdurch02ptChar"/>
    <w:rsid w:val="00DF0614"/>
    <w:pPr>
      <w:spacing w:before="240"/>
    </w:pPr>
    <w:rPr>
      <w:spacing w:val="-4"/>
    </w:rPr>
  </w:style>
  <w:style w:type="character" w:customStyle="1" w:styleId="Formatvorlageberschrift3Verdichtetdurch02ptChar">
    <w:name w:val="Formatvorlage Überschrift 3 + Verdichtet durch  02 pt Char"/>
    <w:basedOn w:val="berschrift3Zchn"/>
    <w:link w:val="Formatvorlageberschrift3Verdichtetdurch02pt"/>
    <w:rsid w:val="00DF0614"/>
    <w:rPr>
      <w:rFonts w:ascii="Arial Black" w:eastAsiaTheme="minorHAnsi" w:hAnsi="Arial Black"/>
      <w:noProof/>
      <w:color w:val="0000FF"/>
      <w:spacing w:val="-4"/>
      <w:sz w:val="24"/>
      <w:szCs w:val="24"/>
      <w:lang w:val="en-US" w:eastAsia="hi-IN" w:bidi="hi-IN"/>
    </w:rPr>
  </w:style>
  <w:style w:type="character" w:styleId="Funotenzeichen">
    <w:name w:val="footnote reference"/>
    <w:basedOn w:val="Absatz-Standardschriftart"/>
    <w:semiHidden/>
    <w:unhideWhenUsed/>
    <w:rsid w:val="00DF0614"/>
    <w:rPr>
      <w:vertAlign w:val="superscript"/>
    </w:rPr>
  </w:style>
  <w:style w:type="paragraph" w:customStyle="1" w:styleId="GraphikFormat">
    <w:name w:val="Graphik Format"/>
    <w:basedOn w:val="Standard"/>
    <w:link w:val="GraphikFormatZchn"/>
    <w:qFormat/>
    <w:rsid w:val="00DF0614"/>
    <w:pPr>
      <w:widowControl w:val="0"/>
      <w:tabs>
        <w:tab w:val="left" w:pos="482"/>
      </w:tabs>
      <w:spacing w:before="240" w:after="240"/>
      <w:jc w:val="center"/>
    </w:pPr>
    <w:rPr>
      <w:rFonts w:ascii="Times New Roman" w:hAnsi="Times New Roman"/>
      <w:sz w:val="24"/>
      <w:szCs w:val="20"/>
      <w:lang w:eastAsia="en-US"/>
    </w:rPr>
  </w:style>
  <w:style w:type="character" w:customStyle="1" w:styleId="GraphikFormatZchn">
    <w:name w:val="Graphik Format Zchn"/>
    <w:basedOn w:val="Absatz-Standardschriftart"/>
    <w:link w:val="GraphikFormat"/>
    <w:rsid w:val="00DF0614"/>
    <w:rPr>
      <w:sz w:val="24"/>
      <w:lang w:eastAsia="en-US"/>
    </w:rPr>
  </w:style>
  <w:style w:type="character" w:styleId="Hervorhebung">
    <w:name w:val="Emphasis"/>
    <w:basedOn w:val="Absatz-Standardschriftart"/>
    <w:qFormat/>
    <w:rsid w:val="00DF0614"/>
    <w:rPr>
      <w:i/>
      <w:iCs/>
    </w:rPr>
  </w:style>
  <w:style w:type="paragraph" w:styleId="HTMLVorformatiert">
    <w:name w:val="HTML Preformatted"/>
    <w:basedOn w:val="Standard"/>
    <w:link w:val="HTMLVorformatiertZchn"/>
    <w:rsid w:val="00DF0614"/>
    <w:pPr>
      <w:widowControl w:val="0"/>
      <w:tabs>
        <w:tab w:val="left" w:pos="482"/>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both"/>
    </w:pPr>
    <w:rPr>
      <w:rFonts w:ascii="Arial Unicode MS" w:eastAsia="Arial Unicode MS" w:hAnsi="Arial Unicode MS" w:cs="Arial Unicode MS"/>
      <w:sz w:val="24"/>
      <w:szCs w:val="20"/>
      <w:lang w:eastAsia="en-US"/>
    </w:rPr>
  </w:style>
  <w:style w:type="character" w:customStyle="1" w:styleId="HTMLVorformatiertZchn">
    <w:name w:val="HTML Vorformatiert Zchn"/>
    <w:basedOn w:val="Absatz-Standardschriftart"/>
    <w:link w:val="HTMLVorformatiert"/>
    <w:rsid w:val="00DF0614"/>
    <w:rPr>
      <w:rFonts w:ascii="Arial Unicode MS" w:eastAsia="Arial Unicode MS" w:hAnsi="Arial Unicode MS" w:cs="Arial Unicode MS"/>
      <w:sz w:val="24"/>
      <w:lang w:eastAsia="en-US"/>
    </w:rPr>
  </w:style>
  <w:style w:type="paragraph" w:customStyle="1" w:styleId="Literaturliste">
    <w:name w:val="Literaturliste"/>
    <w:basedOn w:val="Standard-BlockCharCharChar"/>
    <w:rsid w:val="00DF0614"/>
    <w:pPr>
      <w:spacing w:after="80"/>
      <w:ind w:left="482" w:hanging="482"/>
    </w:pPr>
  </w:style>
  <w:style w:type="paragraph" w:styleId="Textkrper">
    <w:name w:val="Body Text"/>
    <w:basedOn w:val="Standard"/>
    <w:link w:val="TextkrperZchn"/>
    <w:semiHidden/>
    <w:rsid w:val="00DF0614"/>
    <w:pPr>
      <w:widowControl w:val="0"/>
      <w:tabs>
        <w:tab w:val="left" w:pos="482"/>
      </w:tabs>
      <w:spacing w:before="240" w:after="240"/>
      <w:jc w:val="both"/>
    </w:pPr>
    <w:rPr>
      <w:rFonts w:ascii="Times New Roman" w:hAnsi="Times New Roman"/>
      <w:sz w:val="24"/>
      <w:szCs w:val="20"/>
      <w:lang w:eastAsia="en-US"/>
    </w:rPr>
  </w:style>
  <w:style w:type="character" w:customStyle="1" w:styleId="TextkrperZchn">
    <w:name w:val="Textkörper Zchn"/>
    <w:basedOn w:val="Absatz-Standardschriftart"/>
    <w:link w:val="Textkrper"/>
    <w:semiHidden/>
    <w:rsid w:val="00DF0614"/>
    <w:rPr>
      <w:sz w:val="24"/>
      <w:lang w:eastAsia="en-US"/>
    </w:rPr>
  </w:style>
  <w:style w:type="paragraph" w:customStyle="1" w:styleId="Manual">
    <w:name w:val="Manual"/>
    <w:basedOn w:val="Textkrper"/>
    <w:link w:val="ManualZchn"/>
    <w:qFormat/>
    <w:rsid w:val="00DF0614"/>
    <w:pPr>
      <w:contextualSpacing/>
    </w:pPr>
  </w:style>
  <w:style w:type="character" w:customStyle="1" w:styleId="ManualZchn">
    <w:name w:val="Manual Zchn"/>
    <w:basedOn w:val="TextkrperZchn"/>
    <w:link w:val="Manual"/>
    <w:rsid w:val="00DF0614"/>
    <w:rPr>
      <w:sz w:val="24"/>
      <w:lang w:eastAsia="en-US"/>
    </w:rPr>
  </w:style>
  <w:style w:type="paragraph" w:customStyle="1" w:styleId="Nummerierung1">
    <w:name w:val="Nummerierung1"/>
    <w:basedOn w:val="Aufzhlungszeichen1"/>
    <w:qFormat/>
    <w:rsid w:val="00DF0614"/>
    <w:pPr>
      <w:tabs>
        <w:tab w:val="clear" w:pos="482"/>
      </w:tabs>
    </w:pPr>
  </w:style>
  <w:style w:type="character" w:customStyle="1" w:styleId="Nummerierung1Char">
    <w:name w:val="Nummerierung1 Char"/>
    <w:basedOn w:val="Aufzhlungszeichen1Char"/>
    <w:semiHidden/>
    <w:rsid w:val="00DF0614"/>
    <w:rPr>
      <w:rFonts w:ascii="Arial" w:hAnsi="Arial"/>
      <w:lang w:val="de-DE" w:eastAsia="de-DE" w:bidi="ar-SA"/>
    </w:rPr>
  </w:style>
  <w:style w:type="paragraph" w:styleId="NurText">
    <w:name w:val="Plain Text"/>
    <w:basedOn w:val="Standard"/>
    <w:link w:val="NurTextZchn"/>
    <w:rsid w:val="00DF0614"/>
    <w:pPr>
      <w:spacing w:before="240" w:after="240"/>
    </w:pPr>
    <w:rPr>
      <w:rFonts w:ascii="Courier New" w:hAnsi="Courier New" w:cs="Courier New"/>
      <w:color w:val="000000"/>
      <w:sz w:val="24"/>
      <w:szCs w:val="20"/>
      <w:lang w:eastAsia="en-US"/>
    </w:rPr>
  </w:style>
  <w:style w:type="character" w:customStyle="1" w:styleId="NurTextZchn">
    <w:name w:val="Nur Text Zchn"/>
    <w:basedOn w:val="Absatz-Standardschriftart"/>
    <w:link w:val="NurText"/>
    <w:rsid w:val="00DF0614"/>
    <w:rPr>
      <w:rFonts w:ascii="Courier New" w:hAnsi="Courier New" w:cs="Courier New"/>
      <w:color w:val="000000"/>
      <w:sz w:val="24"/>
      <w:lang w:eastAsia="en-US"/>
    </w:rPr>
  </w:style>
  <w:style w:type="paragraph" w:customStyle="1" w:styleId="Provisorium">
    <w:name w:val="Provisorium"/>
    <w:basedOn w:val="Standard-BlockCharCharChar"/>
    <w:rsid w:val="00DF0614"/>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Querverweise">
    <w:name w:val="Querverweise"/>
    <w:basedOn w:val="Standard-BlockCharCharChar"/>
    <w:link w:val="QuerverweiseZchn"/>
    <w:qFormat/>
    <w:rsid w:val="00DF0614"/>
    <w:rPr>
      <w:b/>
      <w:i/>
    </w:rPr>
  </w:style>
  <w:style w:type="character" w:customStyle="1" w:styleId="QuerverweiseZchn">
    <w:name w:val="Querverweise Zchn"/>
    <w:basedOn w:val="Standard-BlockCharCharCharChar"/>
    <w:link w:val="Querverweise"/>
    <w:rsid w:val="00DF0614"/>
    <w:rPr>
      <w:b/>
      <w:i/>
      <w:noProof/>
      <w:sz w:val="24"/>
      <w:szCs w:val="24"/>
      <w:lang w:val="en-US" w:eastAsia="hi-IN" w:bidi="hi-IN"/>
    </w:rPr>
  </w:style>
  <w:style w:type="paragraph" w:customStyle="1" w:styleId="References">
    <w:name w:val="References"/>
    <w:basedOn w:val="Standard"/>
    <w:link w:val="ReferencesZchn"/>
    <w:qFormat/>
    <w:rsid w:val="00DF0614"/>
    <w:pPr>
      <w:widowControl w:val="0"/>
      <w:tabs>
        <w:tab w:val="left" w:pos="482"/>
      </w:tabs>
      <w:spacing w:before="240" w:after="240"/>
      <w:jc w:val="both"/>
    </w:pPr>
    <w:rPr>
      <w:rFonts w:ascii="Times New Roman" w:hAnsi="Times New Roman"/>
      <w:sz w:val="24"/>
      <w:lang w:eastAsia="en-US"/>
    </w:rPr>
  </w:style>
  <w:style w:type="character" w:customStyle="1" w:styleId="ReferencesZchn">
    <w:name w:val="References Zchn"/>
    <w:basedOn w:val="Absatz-Standardschriftart"/>
    <w:link w:val="References"/>
    <w:rsid w:val="00DF0614"/>
    <w:rPr>
      <w:sz w:val="24"/>
      <w:szCs w:val="24"/>
      <w:lang w:eastAsia="en-US"/>
    </w:rPr>
  </w:style>
  <w:style w:type="paragraph" w:customStyle="1" w:styleId="Refs">
    <w:name w:val="Refs"/>
    <w:basedOn w:val="Standard-BlockCharCharChar"/>
    <w:link w:val="RefsZchn"/>
    <w:qFormat/>
    <w:rsid w:val="00DF0614"/>
    <w:rPr>
      <w:b/>
    </w:rPr>
  </w:style>
  <w:style w:type="character" w:customStyle="1" w:styleId="RefsZchn">
    <w:name w:val="Refs Zchn"/>
    <w:basedOn w:val="Standard-BlockCharCharCharChar"/>
    <w:link w:val="Refs"/>
    <w:rsid w:val="00DF0614"/>
    <w:rPr>
      <w:b/>
      <w:noProof/>
      <w:sz w:val="24"/>
      <w:szCs w:val="24"/>
      <w:lang w:val="en-US" w:eastAsia="hi-IN" w:bidi="hi-IN"/>
    </w:rPr>
  </w:style>
  <w:style w:type="paragraph" w:customStyle="1" w:styleId="SimpleEXMARaLDA">
    <w:name w:val="Simple EXMARaLDA"/>
    <w:basedOn w:val="Standard"/>
    <w:autoRedefine/>
    <w:rsid w:val="00DF0614"/>
    <w:pPr>
      <w:widowControl w:val="0"/>
      <w:tabs>
        <w:tab w:val="left" w:pos="385"/>
      </w:tabs>
      <w:suppressAutoHyphens/>
      <w:spacing w:line="100" w:lineRule="atLeast"/>
      <w:jc w:val="both"/>
    </w:pPr>
    <w:rPr>
      <w:rFonts w:ascii="Courier New" w:hAnsi="Courier New"/>
      <w:kern w:val="1"/>
      <w:sz w:val="18"/>
      <w:szCs w:val="20"/>
      <w:lang w:val="en-GB" w:eastAsia="hi-IN" w:bidi="hi-IN"/>
    </w:rPr>
  </w:style>
  <w:style w:type="paragraph" w:styleId="StandardWeb">
    <w:name w:val="Normal (Web)"/>
    <w:basedOn w:val="Standard"/>
    <w:semiHidden/>
    <w:rsid w:val="00DF0614"/>
    <w:pPr>
      <w:widowControl w:val="0"/>
      <w:tabs>
        <w:tab w:val="left" w:pos="482"/>
      </w:tabs>
      <w:spacing w:before="100" w:beforeAutospacing="1" w:after="100" w:afterAutospacing="1"/>
      <w:jc w:val="both"/>
    </w:pPr>
    <w:rPr>
      <w:rFonts w:ascii="Arial Unicode MS" w:eastAsia="Arial Unicode MS" w:hAnsi="Arial Unicode MS" w:cs="Arial Unicode MS"/>
      <w:sz w:val="24"/>
      <w:lang w:eastAsia="en-US"/>
    </w:rPr>
  </w:style>
  <w:style w:type="paragraph" w:customStyle="1" w:styleId="Standardb">
    <w:name w:val="Standard b"/>
    <w:basedOn w:val="GraphikFormat"/>
    <w:rsid w:val="00DF0614"/>
  </w:style>
  <w:style w:type="character" w:customStyle="1" w:styleId="Standard-BlockCharChar1">
    <w:name w:val="Standard-Block Char Char1"/>
    <w:basedOn w:val="Absatz-Standardschriftart"/>
    <w:rsid w:val="00DF0614"/>
    <w:rPr>
      <w:rFonts w:ascii="Arial" w:hAnsi="Arial"/>
      <w:lang w:val="de-DE" w:eastAsia="de-DE" w:bidi="ar-SA"/>
    </w:rPr>
  </w:style>
  <w:style w:type="table" w:styleId="Tabellenraster">
    <w:name w:val="Table Grid"/>
    <w:basedOn w:val="NormaleTabelle"/>
    <w:rsid w:val="00DF0614"/>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ste">
    <w:name w:val="Taste"/>
    <w:basedOn w:val="Absatz-Standardschriftart"/>
    <w:rsid w:val="00DF0614"/>
    <w:rPr>
      <w:rFonts w:ascii="Times New Roman" w:hAnsi="Times New Roman"/>
      <w:b/>
      <w:smallCaps/>
      <w:sz w:val="24"/>
      <w:szCs w:val="24"/>
      <w:bdr w:val="single" w:sz="4" w:space="0" w:color="333333" w:shadow="1"/>
      <w:lang w:val="en-GB"/>
    </w:rPr>
  </w:style>
  <w:style w:type="paragraph" w:styleId="Textkrper2">
    <w:name w:val="Body Text 2"/>
    <w:basedOn w:val="Standard"/>
    <w:link w:val="Textkrper2Zchn"/>
    <w:semiHidden/>
    <w:rsid w:val="00DF0614"/>
    <w:pPr>
      <w:widowControl w:val="0"/>
      <w:tabs>
        <w:tab w:val="left" w:pos="482"/>
      </w:tabs>
      <w:spacing w:before="240" w:after="240"/>
      <w:jc w:val="both"/>
    </w:pPr>
    <w:rPr>
      <w:rFonts w:ascii="Times New Roman" w:hAnsi="Times New Roman"/>
      <w:sz w:val="24"/>
      <w:lang w:eastAsia="en-US"/>
    </w:rPr>
  </w:style>
  <w:style w:type="character" w:customStyle="1" w:styleId="Textkrper2Zchn">
    <w:name w:val="Textkörper 2 Zchn"/>
    <w:basedOn w:val="Absatz-Standardschriftart"/>
    <w:link w:val="Textkrper2"/>
    <w:semiHidden/>
    <w:rsid w:val="00DF0614"/>
    <w:rPr>
      <w:sz w:val="24"/>
      <w:szCs w:val="24"/>
      <w:lang w:eastAsia="en-US"/>
    </w:rPr>
  </w:style>
  <w:style w:type="paragraph" w:styleId="Textkrper-Zeileneinzug">
    <w:name w:val="Body Text Indent"/>
    <w:basedOn w:val="Standard"/>
    <w:link w:val="Textkrper-ZeileneinzugZchn"/>
    <w:semiHidden/>
    <w:rsid w:val="00DF0614"/>
    <w:pPr>
      <w:widowControl w:val="0"/>
      <w:tabs>
        <w:tab w:val="left" w:pos="482"/>
      </w:tabs>
      <w:spacing w:before="240" w:after="240"/>
      <w:ind w:left="708"/>
      <w:jc w:val="both"/>
    </w:pPr>
    <w:rPr>
      <w:rFonts w:ascii="Times New Roman" w:hAnsi="Times New Roman"/>
      <w:sz w:val="24"/>
      <w:szCs w:val="20"/>
      <w:lang w:eastAsia="en-US"/>
    </w:rPr>
  </w:style>
  <w:style w:type="character" w:customStyle="1" w:styleId="Textkrper-ZeileneinzugZchn">
    <w:name w:val="Textkörper-Zeileneinzug Zchn"/>
    <w:basedOn w:val="Absatz-Standardschriftart"/>
    <w:link w:val="Textkrper-Zeileneinzug"/>
    <w:semiHidden/>
    <w:rsid w:val="00DF0614"/>
    <w:rPr>
      <w:sz w:val="24"/>
      <w:lang w:eastAsia="en-US"/>
    </w:rPr>
  </w:style>
  <w:style w:type="character" w:customStyle="1" w:styleId="berschrift4Zchn">
    <w:name w:val="Überschrift 4 Zchn"/>
    <w:basedOn w:val="Absatz-Standardschriftart"/>
    <w:link w:val="berschrift4"/>
    <w:rsid w:val="00DF0614"/>
    <w:rPr>
      <w:noProof/>
      <w:sz w:val="24"/>
      <w:szCs w:val="24"/>
      <w:lang w:val="en-US" w:eastAsia="hi-IN" w:bidi="hi-IN"/>
    </w:rPr>
  </w:style>
  <w:style w:type="character" w:customStyle="1" w:styleId="berschrift5Zchn">
    <w:name w:val="Überschrift 5 Zchn"/>
    <w:basedOn w:val="Absatz-Standardschriftart"/>
    <w:link w:val="berschrift5"/>
    <w:rsid w:val="00DF0614"/>
    <w:rPr>
      <w:b/>
      <w:bCs/>
      <w:i/>
      <w:iCs/>
      <w:sz w:val="26"/>
      <w:szCs w:val="26"/>
      <w:lang w:eastAsia="en-US"/>
    </w:rPr>
  </w:style>
  <w:style w:type="character" w:customStyle="1" w:styleId="berschrift6Zchn">
    <w:name w:val="Überschrift 6 Zchn"/>
    <w:basedOn w:val="Absatz-Standardschriftart"/>
    <w:link w:val="berschrift6"/>
    <w:rsid w:val="00DF0614"/>
    <w:rPr>
      <w:b/>
      <w:bCs/>
      <w:lang w:eastAsia="en-US"/>
    </w:rPr>
  </w:style>
  <w:style w:type="character" w:customStyle="1" w:styleId="berschrift7Zchn">
    <w:name w:val="Überschrift 7 Zchn"/>
    <w:basedOn w:val="Absatz-Standardschriftart"/>
    <w:link w:val="berschrift7"/>
    <w:rsid w:val="00DF0614"/>
    <w:rPr>
      <w:sz w:val="24"/>
      <w:szCs w:val="24"/>
      <w:lang w:eastAsia="en-US"/>
    </w:rPr>
  </w:style>
  <w:style w:type="character" w:customStyle="1" w:styleId="berschrift8Zchn">
    <w:name w:val="Überschrift 8 Zchn"/>
    <w:basedOn w:val="Absatz-Standardschriftart"/>
    <w:link w:val="berschrift8"/>
    <w:rsid w:val="00DF0614"/>
    <w:rPr>
      <w:i/>
      <w:iCs/>
      <w:sz w:val="24"/>
      <w:szCs w:val="24"/>
      <w:lang w:eastAsia="en-US"/>
    </w:rPr>
  </w:style>
  <w:style w:type="character" w:customStyle="1" w:styleId="berschrift9Zchn">
    <w:name w:val="Überschrift 9 Zchn"/>
    <w:basedOn w:val="Absatz-Standardschriftart"/>
    <w:link w:val="berschrift9"/>
    <w:rsid w:val="00DF0614"/>
    <w:rPr>
      <w:rFonts w:cs="Arial"/>
      <w:lang w:eastAsia="en-US"/>
    </w:rPr>
  </w:style>
  <w:style w:type="paragraph" w:customStyle="1" w:styleId="UnterpunkteGrau">
    <w:name w:val="Unterpunkte Grau"/>
    <w:basedOn w:val="Standard-BlockCharCharChar"/>
    <w:link w:val="UnterpunkteGrauZchn"/>
    <w:qFormat/>
    <w:rsid w:val="00DF0614"/>
    <w:pPr>
      <w:ind w:left="567" w:hanging="567"/>
    </w:pPr>
    <w:rPr>
      <w:shd w:val="clear" w:color="auto" w:fill="D9D9D9"/>
    </w:rPr>
  </w:style>
  <w:style w:type="character" w:customStyle="1" w:styleId="UnterpunkteGrauZchn">
    <w:name w:val="Unterpunkte Grau Zchn"/>
    <w:basedOn w:val="Standard-BlockCharCharCharChar"/>
    <w:link w:val="UnterpunkteGrau"/>
    <w:rsid w:val="00DF0614"/>
    <w:rPr>
      <w:noProof/>
      <w:sz w:val="24"/>
      <w:szCs w:val="24"/>
      <w:lang w:val="en-US" w:eastAsia="hi-IN" w:bidi="hi-IN"/>
    </w:rPr>
  </w:style>
  <w:style w:type="paragraph" w:styleId="Verzeichnis3">
    <w:name w:val="toc 3"/>
    <w:basedOn w:val="Standard"/>
    <w:next w:val="Standard"/>
    <w:uiPriority w:val="39"/>
    <w:rsid w:val="00DF0614"/>
    <w:pPr>
      <w:widowControl w:val="0"/>
      <w:tabs>
        <w:tab w:val="left" w:pos="482"/>
        <w:tab w:val="right" w:leader="dot" w:pos="9356"/>
      </w:tabs>
      <w:spacing w:before="240" w:after="240"/>
      <w:ind w:left="1446" w:hanging="964"/>
    </w:pPr>
    <w:rPr>
      <w:rFonts w:ascii="Times New Roman" w:hAnsi="Times New Roman"/>
      <w:sz w:val="24"/>
      <w:szCs w:val="20"/>
      <w:lang w:eastAsia="en-US"/>
    </w:rPr>
  </w:style>
  <w:style w:type="paragraph" w:styleId="Verzeichnis4">
    <w:name w:val="toc 4"/>
    <w:basedOn w:val="Standard"/>
    <w:next w:val="Standard"/>
    <w:uiPriority w:val="39"/>
    <w:rsid w:val="00DF0614"/>
    <w:pPr>
      <w:widowControl w:val="0"/>
      <w:tabs>
        <w:tab w:val="left" w:pos="482"/>
      </w:tabs>
      <w:spacing w:before="240" w:after="240"/>
      <w:ind w:left="600"/>
    </w:pPr>
    <w:rPr>
      <w:rFonts w:ascii="Times New Roman" w:hAnsi="Times New Roman"/>
      <w:sz w:val="24"/>
      <w:szCs w:val="20"/>
      <w:lang w:eastAsia="en-US"/>
    </w:rPr>
  </w:style>
  <w:style w:type="paragraph" w:styleId="Verzeichnis5">
    <w:name w:val="toc 5"/>
    <w:basedOn w:val="Standard"/>
    <w:next w:val="Standard"/>
    <w:autoRedefine/>
    <w:uiPriority w:val="39"/>
    <w:rsid w:val="00DF0614"/>
    <w:pPr>
      <w:widowControl w:val="0"/>
      <w:tabs>
        <w:tab w:val="left" w:pos="482"/>
      </w:tabs>
      <w:spacing w:before="240" w:after="240"/>
      <w:ind w:left="800"/>
      <w:jc w:val="both"/>
    </w:pPr>
    <w:rPr>
      <w:rFonts w:ascii="Times New Roman" w:hAnsi="Times New Roman"/>
      <w:sz w:val="24"/>
      <w:szCs w:val="20"/>
      <w:lang w:eastAsia="en-US"/>
    </w:rPr>
  </w:style>
  <w:style w:type="paragraph" w:styleId="Verzeichnis6">
    <w:name w:val="toc 6"/>
    <w:basedOn w:val="Standard"/>
    <w:next w:val="Standard"/>
    <w:autoRedefine/>
    <w:uiPriority w:val="39"/>
    <w:rsid w:val="00DF0614"/>
    <w:pPr>
      <w:widowControl w:val="0"/>
      <w:tabs>
        <w:tab w:val="left" w:pos="482"/>
      </w:tabs>
      <w:spacing w:before="240" w:after="240"/>
      <w:ind w:left="1000"/>
      <w:jc w:val="both"/>
    </w:pPr>
    <w:rPr>
      <w:rFonts w:ascii="Times New Roman" w:hAnsi="Times New Roman"/>
      <w:sz w:val="24"/>
      <w:szCs w:val="20"/>
      <w:lang w:eastAsia="en-US"/>
    </w:rPr>
  </w:style>
  <w:style w:type="paragraph" w:styleId="Verzeichnis7">
    <w:name w:val="toc 7"/>
    <w:basedOn w:val="Standard"/>
    <w:next w:val="Standard"/>
    <w:autoRedefine/>
    <w:uiPriority w:val="39"/>
    <w:rsid w:val="00DF0614"/>
    <w:pPr>
      <w:widowControl w:val="0"/>
      <w:tabs>
        <w:tab w:val="left" w:pos="482"/>
      </w:tabs>
      <w:spacing w:before="240" w:after="240"/>
      <w:ind w:left="1200"/>
      <w:jc w:val="both"/>
    </w:pPr>
    <w:rPr>
      <w:rFonts w:ascii="Times New Roman" w:hAnsi="Times New Roman"/>
      <w:sz w:val="24"/>
      <w:szCs w:val="20"/>
      <w:lang w:eastAsia="en-US"/>
    </w:rPr>
  </w:style>
  <w:style w:type="paragraph" w:styleId="Verzeichnis8">
    <w:name w:val="toc 8"/>
    <w:basedOn w:val="Standard"/>
    <w:next w:val="Standard"/>
    <w:autoRedefine/>
    <w:uiPriority w:val="39"/>
    <w:rsid w:val="00DF0614"/>
    <w:pPr>
      <w:widowControl w:val="0"/>
      <w:tabs>
        <w:tab w:val="left" w:pos="482"/>
      </w:tabs>
      <w:spacing w:before="240" w:after="240"/>
      <w:ind w:left="1400"/>
      <w:jc w:val="both"/>
    </w:pPr>
    <w:rPr>
      <w:rFonts w:ascii="Times New Roman" w:hAnsi="Times New Roman"/>
      <w:sz w:val="24"/>
      <w:szCs w:val="20"/>
      <w:lang w:eastAsia="en-US"/>
    </w:rPr>
  </w:style>
  <w:style w:type="paragraph" w:styleId="Verzeichnis9">
    <w:name w:val="toc 9"/>
    <w:basedOn w:val="Standard"/>
    <w:next w:val="Standard"/>
    <w:autoRedefine/>
    <w:uiPriority w:val="39"/>
    <w:rsid w:val="00DF0614"/>
    <w:pPr>
      <w:widowControl w:val="0"/>
      <w:tabs>
        <w:tab w:val="left" w:pos="482"/>
      </w:tabs>
      <w:spacing w:before="240" w:after="240"/>
      <w:ind w:left="1600"/>
      <w:jc w:val="both"/>
    </w:pPr>
    <w:rPr>
      <w:rFonts w:ascii="Times New Roman" w:hAnsi="Times New Roman"/>
      <w:sz w:val="24"/>
      <w:szCs w:val="20"/>
      <w:lang w:eastAsia="en-US"/>
    </w:rPr>
  </w:style>
  <w:style w:type="paragraph" w:customStyle="1" w:styleId="Zwischenberschrift">
    <w:name w:val="Zwischenüberschrift"/>
    <w:basedOn w:val="Standard-BlockCharCharChar"/>
    <w:link w:val="ZwischenberschriftChar"/>
    <w:autoRedefine/>
    <w:qFormat/>
    <w:rsid w:val="00DF0614"/>
    <w:pPr>
      <w:spacing w:before="120" w:after="120"/>
    </w:pPr>
    <w:rPr>
      <w:i/>
      <w:shd w:val="clear" w:color="auto" w:fill="D9D9D9"/>
    </w:rPr>
  </w:style>
  <w:style w:type="character" w:customStyle="1" w:styleId="ZwischenberschriftChar">
    <w:name w:val="Zwischenüberschrift Char"/>
    <w:basedOn w:val="Standard-BlockCharCharCharChar"/>
    <w:link w:val="Zwischenberschrift"/>
    <w:rsid w:val="00DF0614"/>
    <w:rPr>
      <w:i/>
      <w:noProof/>
      <w:sz w:val="24"/>
      <w:szCs w:val="24"/>
      <w:lang w:val="en-US" w:eastAsia="hi-IN" w:bidi="hi-IN"/>
    </w:rPr>
  </w:style>
  <w:style w:type="paragraph" w:customStyle="1" w:styleId="ZwischenberschriftManual">
    <w:name w:val="Zwischenüberschrift Manual"/>
    <w:basedOn w:val="Zwischenberschrift"/>
    <w:link w:val="ZwischenberschriftManualZchn"/>
    <w:autoRedefine/>
    <w:qFormat/>
    <w:rsid w:val="00DF0614"/>
  </w:style>
  <w:style w:type="character" w:customStyle="1" w:styleId="ZwischenberschriftManualZchn">
    <w:name w:val="Zwischenüberschrift Manual Zchn"/>
    <w:basedOn w:val="ZwischenberschriftChar"/>
    <w:link w:val="ZwischenberschriftManual"/>
    <w:rsid w:val="00DF0614"/>
    <w:rPr>
      <w:i/>
      <w:noProof/>
      <w:sz w:val="24"/>
      <w:szCs w:val="24"/>
      <w:lang w:val="en-US" w:eastAsia="hi-IN" w:bidi="hi-IN"/>
    </w:rPr>
  </w:style>
  <w:style w:type="paragraph" w:customStyle="1" w:styleId="hyperlinkmanual">
    <w:name w:val="hyperlink manual"/>
    <w:basedOn w:val="Standard-BlockCharCharChar"/>
    <w:link w:val="hyperlinkmanualZchn"/>
    <w:qFormat/>
    <w:rsid w:val="00A52727"/>
    <w:rPr>
      <w:color w:val="548DD4" w:themeColor="text2" w:themeTint="99"/>
      <w:u w:val="single"/>
    </w:rPr>
  </w:style>
  <w:style w:type="character" w:customStyle="1" w:styleId="hyperlinkmanualZchn">
    <w:name w:val="hyperlink manual Zchn"/>
    <w:basedOn w:val="Standard-BlockCharCharCharChar"/>
    <w:link w:val="hyperlinkmanual"/>
    <w:rsid w:val="00A52727"/>
    <w:rPr>
      <w:noProof/>
      <w:color w:val="548DD4" w:themeColor="text2" w:themeTint="99"/>
      <w:sz w:val="24"/>
      <w:szCs w:val="24"/>
      <w:u w:val="single"/>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2354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0.png"/><Relationship Id="rId68" Type="http://schemas.openxmlformats.org/officeDocument/2006/relationships/image" Target="media/image44.png"/><Relationship Id="rId84" Type="http://schemas.openxmlformats.org/officeDocument/2006/relationships/image" Target="media/image57.png"/><Relationship Id="rId89"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hyperlink" Target="http://www.corpora.uni-hamburg.de/" TargetMode="External"/><Relationship Id="rId29" Type="http://schemas.openxmlformats.org/officeDocument/2006/relationships/hyperlink" Target="http://agd.ids-mannheim.de/html/folker.shtml" TargetMode="Externa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3.png"/><Relationship Id="rId74" Type="http://schemas.openxmlformats.org/officeDocument/2006/relationships/header" Target="header8.xml"/><Relationship Id="rId79" Type="http://schemas.openxmlformats.org/officeDocument/2006/relationships/image" Target="media/image54.png"/><Relationship Id="rId87" Type="http://schemas.openxmlformats.org/officeDocument/2006/relationships/image" Target="media/image60.png"/><Relationship Id="rId102"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6.png"/><Relationship Id="rId90" Type="http://schemas.openxmlformats.org/officeDocument/2006/relationships/image" Target="media/image62.emf"/><Relationship Id="rId95" Type="http://schemas.openxmlformats.org/officeDocument/2006/relationships/image" Target="media/image66.png"/><Relationship Id="rId19" Type="http://schemas.openxmlformats.org/officeDocument/2006/relationships/image" Target="media/image4.png"/><Relationship Id="rId14" Type="http://schemas.openxmlformats.org/officeDocument/2006/relationships/hyperlink" Target="http://www.exmaralda.org"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hyperlink" Target="http://trans.sourceforge.net/"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5.png"/><Relationship Id="rId77" Type="http://schemas.openxmlformats.org/officeDocument/2006/relationships/image" Target="media/image52.png"/><Relationship Id="rId100" Type="http://schemas.openxmlformats.org/officeDocument/2006/relationships/image" Target="media/image70.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8.png"/><Relationship Id="rId80" Type="http://schemas.openxmlformats.org/officeDocument/2006/relationships/image" Target="media/image55.png"/><Relationship Id="rId85" Type="http://schemas.openxmlformats.org/officeDocument/2006/relationships/image" Target="media/image58.png"/><Relationship Id="rId93" Type="http://schemas.openxmlformats.org/officeDocument/2006/relationships/image" Target="media/image65.png"/><Relationship Id="rId98" Type="http://schemas.openxmlformats.org/officeDocument/2006/relationships/header" Target="header13.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childes.psy.cmu.edu/"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eader" Target="header6.xml"/><Relationship Id="rId67" Type="http://schemas.openxmlformats.org/officeDocument/2006/relationships/header" Target="header7.xml"/><Relationship Id="rId103" Type="http://schemas.openxmlformats.org/officeDocument/2006/relationships/fontTable" Target="fontTable.xml"/><Relationship Id="rId20" Type="http://schemas.openxmlformats.org/officeDocument/2006/relationships/header" Target="header5.xml"/><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header" Target="header10.xml"/><Relationship Id="rId88" Type="http://schemas.openxmlformats.org/officeDocument/2006/relationships/header" Target="header11.xml"/><Relationship Id="rId91" Type="http://schemas.openxmlformats.org/officeDocument/2006/relationships/image" Target="media/image63.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hyperlink" Target="http://www.exmaralda.org" TargetMode="External"/><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header" Target="header9.xml"/><Relationship Id="rId86" Type="http://schemas.openxmlformats.org/officeDocument/2006/relationships/image" Target="media/image59.png"/><Relationship Id="rId94" Type="http://schemas.openxmlformats.org/officeDocument/2006/relationships/header" Target="header12.xml"/><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corpora.uni-hamburg.de/drupal/en/islandora/object/spoken-corpus:demo" TargetMode="Externa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hyperlink" Target="http://tla.mpi.nl/tools/tla-tools/elan/" TargetMode="External"/><Relationship Id="rId50" Type="http://schemas.openxmlformats.org/officeDocument/2006/relationships/hyperlink" Target="http://www.exmaralda.org" TargetMode="External"/><Relationship Id="rId55" Type="http://schemas.openxmlformats.org/officeDocument/2006/relationships/image" Target="media/image34.png"/><Relationship Id="rId76" Type="http://schemas.openxmlformats.org/officeDocument/2006/relationships/image" Target="media/image51.png"/><Relationship Id="rId97" Type="http://schemas.openxmlformats.org/officeDocument/2006/relationships/image" Target="media/image68.png"/><Relationship Id="rId104" Type="http://schemas.microsoft.com/office/2011/relationships/people" Target="peop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59CA54-5B39-494E-A044-94CC83951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6754</Words>
  <Characters>40272</Characters>
  <Application>Microsoft Office Word</Application>
  <DocSecurity>4</DocSecurity>
  <Lines>335</Lines>
  <Paragraphs>93</Paragraphs>
  <ScaleCrop>false</ScaleCrop>
  <HeadingPairs>
    <vt:vector size="2" baseType="variant">
      <vt:variant>
        <vt:lpstr>Titel</vt:lpstr>
      </vt:variant>
      <vt:variant>
        <vt:i4>1</vt:i4>
      </vt:variant>
    </vt:vector>
  </HeadingPairs>
  <TitlesOfParts>
    <vt:vector size="1" baseType="lpstr">
      <vt:lpstr>Thomas Schmidt</vt:lpstr>
    </vt:vector>
  </TitlesOfParts>
  <Company>SFB 538</Company>
  <LinksUpToDate>false</LinksUpToDate>
  <CharactersWithSpaces>46933</CharactersWithSpaces>
  <SharedDoc>false</SharedDoc>
  <HLinks>
    <vt:vector size="204" baseType="variant">
      <vt:variant>
        <vt:i4>7012397</vt:i4>
      </vt:variant>
      <vt:variant>
        <vt:i4>186</vt:i4>
      </vt:variant>
      <vt:variant>
        <vt:i4>0</vt:i4>
      </vt:variant>
      <vt:variant>
        <vt:i4>5</vt:i4>
      </vt:variant>
      <vt:variant>
        <vt:lpwstr>http://java.sun.com/javase/6/docs/api/java/util/regex/Pattern.html</vt:lpwstr>
      </vt:variant>
      <vt:variant>
        <vt:lpwstr/>
      </vt:variant>
      <vt:variant>
        <vt:i4>4390912</vt:i4>
      </vt:variant>
      <vt:variant>
        <vt:i4>183</vt:i4>
      </vt:variant>
      <vt:variant>
        <vt:i4>0</vt:i4>
      </vt:variant>
      <vt:variant>
        <vt:i4>5</vt:i4>
      </vt:variant>
      <vt:variant>
        <vt:lpwstr>http://trans.sourceforge.net/</vt:lpwstr>
      </vt:variant>
      <vt:variant>
        <vt:lpwstr/>
      </vt:variant>
      <vt:variant>
        <vt:i4>5439579</vt:i4>
      </vt:variant>
      <vt:variant>
        <vt:i4>180</vt:i4>
      </vt:variant>
      <vt:variant>
        <vt:i4>0</vt:i4>
      </vt:variant>
      <vt:variant>
        <vt:i4>5</vt:i4>
      </vt:variant>
      <vt:variant>
        <vt:lpwstr>http://www.lat-mpi.eu/tools/elan/</vt:lpwstr>
      </vt:variant>
      <vt:variant>
        <vt:lpwstr/>
      </vt:variant>
      <vt:variant>
        <vt:i4>3735612</vt:i4>
      </vt:variant>
      <vt:variant>
        <vt:i4>177</vt:i4>
      </vt:variant>
      <vt:variant>
        <vt:i4>0</vt:i4>
      </vt:variant>
      <vt:variant>
        <vt:i4>5</vt:i4>
      </vt:variant>
      <vt:variant>
        <vt:lpwstr>http://childes.psy.cmu.edu/</vt:lpwstr>
      </vt:variant>
      <vt:variant>
        <vt:lpwstr/>
      </vt:variant>
      <vt:variant>
        <vt:i4>4849689</vt:i4>
      </vt:variant>
      <vt:variant>
        <vt:i4>174</vt:i4>
      </vt:variant>
      <vt:variant>
        <vt:i4>0</vt:i4>
      </vt:variant>
      <vt:variant>
        <vt:i4>5</vt:i4>
      </vt:variant>
      <vt:variant>
        <vt:lpwstr>http://agd.ids-mannheim.de/html/folker.shtml</vt:lpwstr>
      </vt:variant>
      <vt:variant>
        <vt:lpwstr/>
      </vt:variant>
      <vt:variant>
        <vt:i4>852078</vt:i4>
      </vt:variant>
      <vt:variant>
        <vt:i4>171</vt:i4>
      </vt:variant>
      <vt:variant>
        <vt:i4>0</vt:i4>
      </vt:variant>
      <vt:variant>
        <vt:i4>5</vt:i4>
      </vt:variant>
      <vt:variant>
        <vt:lpwstr>http://www.exmaralda.org/en_demokorpus.html</vt:lpwstr>
      </vt:variant>
      <vt:variant>
        <vt:lpwstr/>
      </vt:variant>
      <vt:variant>
        <vt:i4>1114170</vt:i4>
      </vt:variant>
      <vt:variant>
        <vt:i4>164</vt:i4>
      </vt:variant>
      <vt:variant>
        <vt:i4>0</vt:i4>
      </vt:variant>
      <vt:variant>
        <vt:i4>5</vt:i4>
      </vt:variant>
      <vt:variant>
        <vt:lpwstr/>
      </vt:variant>
      <vt:variant>
        <vt:lpwstr>_Toc278546426</vt:lpwstr>
      </vt:variant>
      <vt:variant>
        <vt:i4>1114170</vt:i4>
      </vt:variant>
      <vt:variant>
        <vt:i4>158</vt:i4>
      </vt:variant>
      <vt:variant>
        <vt:i4>0</vt:i4>
      </vt:variant>
      <vt:variant>
        <vt:i4>5</vt:i4>
      </vt:variant>
      <vt:variant>
        <vt:lpwstr/>
      </vt:variant>
      <vt:variant>
        <vt:lpwstr>_Toc278546425</vt:lpwstr>
      </vt:variant>
      <vt:variant>
        <vt:i4>1114170</vt:i4>
      </vt:variant>
      <vt:variant>
        <vt:i4>152</vt:i4>
      </vt:variant>
      <vt:variant>
        <vt:i4>0</vt:i4>
      </vt:variant>
      <vt:variant>
        <vt:i4>5</vt:i4>
      </vt:variant>
      <vt:variant>
        <vt:lpwstr/>
      </vt:variant>
      <vt:variant>
        <vt:lpwstr>_Toc278546424</vt:lpwstr>
      </vt:variant>
      <vt:variant>
        <vt:i4>1114170</vt:i4>
      </vt:variant>
      <vt:variant>
        <vt:i4>146</vt:i4>
      </vt:variant>
      <vt:variant>
        <vt:i4>0</vt:i4>
      </vt:variant>
      <vt:variant>
        <vt:i4>5</vt:i4>
      </vt:variant>
      <vt:variant>
        <vt:lpwstr/>
      </vt:variant>
      <vt:variant>
        <vt:lpwstr>_Toc278546423</vt:lpwstr>
      </vt:variant>
      <vt:variant>
        <vt:i4>1114170</vt:i4>
      </vt:variant>
      <vt:variant>
        <vt:i4>140</vt:i4>
      </vt:variant>
      <vt:variant>
        <vt:i4>0</vt:i4>
      </vt:variant>
      <vt:variant>
        <vt:i4>5</vt:i4>
      </vt:variant>
      <vt:variant>
        <vt:lpwstr/>
      </vt:variant>
      <vt:variant>
        <vt:lpwstr>_Toc278546422</vt:lpwstr>
      </vt:variant>
      <vt:variant>
        <vt:i4>1114170</vt:i4>
      </vt:variant>
      <vt:variant>
        <vt:i4>134</vt:i4>
      </vt:variant>
      <vt:variant>
        <vt:i4>0</vt:i4>
      </vt:variant>
      <vt:variant>
        <vt:i4>5</vt:i4>
      </vt:variant>
      <vt:variant>
        <vt:lpwstr/>
      </vt:variant>
      <vt:variant>
        <vt:lpwstr>_Toc278546421</vt:lpwstr>
      </vt:variant>
      <vt:variant>
        <vt:i4>1114170</vt:i4>
      </vt:variant>
      <vt:variant>
        <vt:i4>128</vt:i4>
      </vt:variant>
      <vt:variant>
        <vt:i4>0</vt:i4>
      </vt:variant>
      <vt:variant>
        <vt:i4>5</vt:i4>
      </vt:variant>
      <vt:variant>
        <vt:lpwstr/>
      </vt:variant>
      <vt:variant>
        <vt:lpwstr>_Toc278546420</vt:lpwstr>
      </vt:variant>
      <vt:variant>
        <vt:i4>1179706</vt:i4>
      </vt:variant>
      <vt:variant>
        <vt:i4>122</vt:i4>
      </vt:variant>
      <vt:variant>
        <vt:i4>0</vt:i4>
      </vt:variant>
      <vt:variant>
        <vt:i4>5</vt:i4>
      </vt:variant>
      <vt:variant>
        <vt:lpwstr/>
      </vt:variant>
      <vt:variant>
        <vt:lpwstr>_Toc278546419</vt:lpwstr>
      </vt:variant>
      <vt:variant>
        <vt:i4>1179706</vt:i4>
      </vt:variant>
      <vt:variant>
        <vt:i4>116</vt:i4>
      </vt:variant>
      <vt:variant>
        <vt:i4>0</vt:i4>
      </vt:variant>
      <vt:variant>
        <vt:i4>5</vt:i4>
      </vt:variant>
      <vt:variant>
        <vt:lpwstr/>
      </vt:variant>
      <vt:variant>
        <vt:lpwstr>_Toc278546418</vt:lpwstr>
      </vt:variant>
      <vt:variant>
        <vt:i4>1179706</vt:i4>
      </vt:variant>
      <vt:variant>
        <vt:i4>110</vt:i4>
      </vt:variant>
      <vt:variant>
        <vt:i4>0</vt:i4>
      </vt:variant>
      <vt:variant>
        <vt:i4>5</vt:i4>
      </vt:variant>
      <vt:variant>
        <vt:lpwstr/>
      </vt:variant>
      <vt:variant>
        <vt:lpwstr>_Toc278546417</vt:lpwstr>
      </vt:variant>
      <vt:variant>
        <vt:i4>1179706</vt:i4>
      </vt:variant>
      <vt:variant>
        <vt:i4>104</vt:i4>
      </vt:variant>
      <vt:variant>
        <vt:i4>0</vt:i4>
      </vt:variant>
      <vt:variant>
        <vt:i4>5</vt:i4>
      </vt:variant>
      <vt:variant>
        <vt:lpwstr/>
      </vt:variant>
      <vt:variant>
        <vt:lpwstr>_Toc278546416</vt:lpwstr>
      </vt:variant>
      <vt:variant>
        <vt:i4>1179706</vt:i4>
      </vt:variant>
      <vt:variant>
        <vt:i4>98</vt:i4>
      </vt:variant>
      <vt:variant>
        <vt:i4>0</vt:i4>
      </vt:variant>
      <vt:variant>
        <vt:i4>5</vt:i4>
      </vt:variant>
      <vt:variant>
        <vt:lpwstr/>
      </vt:variant>
      <vt:variant>
        <vt:lpwstr>_Toc278546415</vt:lpwstr>
      </vt:variant>
      <vt:variant>
        <vt:i4>1179706</vt:i4>
      </vt:variant>
      <vt:variant>
        <vt:i4>92</vt:i4>
      </vt:variant>
      <vt:variant>
        <vt:i4>0</vt:i4>
      </vt:variant>
      <vt:variant>
        <vt:i4>5</vt:i4>
      </vt:variant>
      <vt:variant>
        <vt:lpwstr/>
      </vt:variant>
      <vt:variant>
        <vt:lpwstr>_Toc278546414</vt:lpwstr>
      </vt:variant>
      <vt:variant>
        <vt:i4>1179706</vt:i4>
      </vt:variant>
      <vt:variant>
        <vt:i4>86</vt:i4>
      </vt:variant>
      <vt:variant>
        <vt:i4>0</vt:i4>
      </vt:variant>
      <vt:variant>
        <vt:i4>5</vt:i4>
      </vt:variant>
      <vt:variant>
        <vt:lpwstr/>
      </vt:variant>
      <vt:variant>
        <vt:lpwstr>_Toc278546413</vt:lpwstr>
      </vt:variant>
      <vt:variant>
        <vt:i4>1179706</vt:i4>
      </vt:variant>
      <vt:variant>
        <vt:i4>80</vt:i4>
      </vt:variant>
      <vt:variant>
        <vt:i4>0</vt:i4>
      </vt:variant>
      <vt:variant>
        <vt:i4>5</vt:i4>
      </vt:variant>
      <vt:variant>
        <vt:lpwstr/>
      </vt:variant>
      <vt:variant>
        <vt:lpwstr>_Toc278546412</vt:lpwstr>
      </vt:variant>
      <vt:variant>
        <vt:i4>1179706</vt:i4>
      </vt:variant>
      <vt:variant>
        <vt:i4>74</vt:i4>
      </vt:variant>
      <vt:variant>
        <vt:i4>0</vt:i4>
      </vt:variant>
      <vt:variant>
        <vt:i4>5</vt:i4>
      </vt:variant>
      <vt:variant>
        <vt:lpwstr/>
      </vt:variant>
      <vt:variant>
        <vt:lpwstr>_Toc278546411</vt:lpwstr>
      </vt:variant>
      <vt:variant>
        <vt:i4>1179706</vt:i4>
      </vt:variant>
      <vt:variant>
        <vt:i4>68</vt:i4>
      </vt:variant>
      <vt:variant>
        <vt:i4>0</vt:i4>
      </vt:variant>
      <vt:variant>
        <vt:i4>5</vt:i4>
      </vt:variant>
      <vt:variant>
        <vt:lpwstr/>
      </vt:variant>
      <vt:variant>
        <vt:lpwstr>_Toc278546410</vt:lpwstr>
      </vt:variant>
      <vt:variant>
        <vt:i4>1245242</vt:i4>
      </vt:variant>
      <vt:variant>
        <vt:i4>62</vt:i4>
      </vt:variant>
      <vt:variant>
        <vt:i4>0</vt:i4>
      </vt:variant>
      <vt:variant>
        <vt:i4>5</vt:i4>
      </vt:variant>
      <vt:variant>
        <vt:lpwstr/>
      </vt:variant>
      <vt:variant>
        <vt:lpwstr>_Toc278546409</vt:lpwstr>
      </vt:variant>
      <vt:variant>
        <vt:i4>1245242</vt:i4>
      </vt:variant>
      <vt:variant>
        <vt:i4>56</vt:i4>
      </vt:variant>
      <vt:variant>
        <vt:i4>0</vt:i4>
      </vt:variant>
      <vt:variant>
        <vt:i4>5</vt:i4>
      </vt:variant>
      <vt:variant>
        <vt:lpwstr/>
      </vt:variant>
      <vt:variant>
        <vt:lpwstr>_Toc278546408</vt:lpwstr>
      </vt:variant>
      <vt:variant>
        <vt:i4>1245242</vt:i4>
      </vt:variant>
      <vt:variant>
        <vt:i4>50</vt:i4>
      </vt:variant>
      <vt:variant>
        <vt:i4>0</vt:i4>
      </vt:variant>
      <vt:variant>
        <vt:i4>5</vt:i4>
      </vt:variant>
      <vt:variant>
        <vt:lpwstr/>
      </vt:variant>
      <vt:variant>
        <vt:lpwstr>_Toc278546407</vt:lpwstr>
      </vt:variant>
      <vt:variant>
        <vt:i4>1245242</vt:i4>
      </vt:variant>
      <vt:variant>
        <vt:i4>44</vt:i4>
      </vt:variant>
      <vt:variant>
        <vt:i4>0</vt:i4>
      </vt:variant>
      <vt:variant>
        <vt:i4>5</vt:i4>
      </vt:variant>
      <vt:variant>
        <vt:lpwstr/>
      </vt:variant>
      <vt:variant>
        <vt:lpwstr>_Toc278546406</vt:lpwstr>
      </vt:variant>
      <vt:variant>
        <vt:i4>1245242</vt:i4>
      </vt:variant>
      <vt:variant>
        <vt:i4>38</vt:i4>
      </vt:variant>
      <vt:variant>
        <vt:i4>0</vt:i4>
      </vt:variant>
      <vt:variant>
        <vt:i4>5</vt:i4>
      </vt:variant>
      <vt:variant>
        <vt:lpwstr/>
      </vt:variant>
      <vt:variant>
        <vt:lpwstr>_Toc278546405</vt:lpwstr>
      </vt:variant>
      <vt:variant>
        <vt:i4>1245242</vt:i4>
      </vt:variant>
      <vt:variant>
        <vt:i4>32</vt:i4>
      </vt:variant>
      <vt:variant>
        <vt:i4>0</vt:i4>
      </vt:variant>
      <vt:variant>
        <vt:i4>5</vt:i4>
      </vt:variant>
      <vt:variant>
        <vt:lpwstr/>
      </vt:variant>
      <vt:variant>
        <vt:lpwstr>_Toc278546404</vt:lpwstr>
      </vt:variant>
      <vt:variant>
        <vt:i4>1245242</vt:i4>
      </vt:variant>
      <vt:variant>
        <vt:i4>26</vt:i4>
      </vt:variant>
      <vt:variant>
        <vt:i4>0</vt:i4>
      </vt:variant>
      <vt:variant>
        <vt:i4>5</vt:i4>
      </vt:variant>
      <vt:variant>
        <vt:lpwstr/>
      </vt:variant>
      <vt:variant>
        <vt:lpwstr>_Toc278546403</vt:lpwstr>
      </vt:variant>
      <vt:variant>
        <vt:i4>1245242</vt:i4>
      </vt:variant>
      <vt:variant>
        <vt:i4>20</vt:i4>
      </vt:variant>
      <vt:variant>
        <vt:i4>0</vt:i4>
      </vt:variant>
      <vt:variant>
        <vt:i4>5</vt:i4>
      </vt:variant>
      <vt:variant>
        <vt:lpwstr/>
      </vt:variant>
      <vt:variant>
        <vt:lpwstr>_Toc278546402</vt:lpwstr>
      </vt:variant>
      <vt:variant>
        <vt:i4>1245242</vt:i4>
      </vt:variant>
      <vt:variant>
        <vt:i4>14</vt:i4>
      </vt:variant>
      <vt:variant>
        <vt:i4>0</vt:i4>
      </vt:variant>
      <vt:variant>
        <vt:i4>5</vt:i4>
      </vt:variant>
      <vt:variant>
        <vt:lpwstr/>
      </vt:variant>
      <vt:variant>
        <vt:lpwstr>_Toc278546401</vt:lpwstr>
      </vt:variant>
      <vt:variant>
        <vt:i4>1245242</vt:i4>
      </vt:variant>
      <vt:variant>
        <vt:i4>8</vt:i4>
      </vt:variant>
      <vt:variant>
        <vt:i4>0</vt:i4>
      </vt:variant>
      <vt:variant>
        <vt:i4>5</vt:i4>
      </vt:variant>
      <vt:variant>
        <vt:lpwstr/>
      </vt:variant>
      <vt:variant>
        <vt:lpwstr>_Toc278546400</vt:lpwstr>
      </vt:variant>
      <vt:variant>
        <vt:i4>1703997</vt:i4>
      </vt:variant>
      <vt:variant>
        <vt:i4>2</vt:i4>
      </vt:variant>
      <vt:variant>
        <vt:i4>0</vt:i4>
      </vt:variant>
      <vt:variant>
        <vt:i4>5</vt:i4>
      </vt:variant>
      <vt:variant>
        <vt:lpwstr/>
      </vt:variant>
      <vt:variant>
        <vt:lpwstr>_Toc278546399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Thomas Schmidt</dc:title>
  <dc:creator>Thomas Schmidt;Karolina Kaminska</dc:creator>
  <cp:lastModifiedBy>Viktor Koehlich</cp:lastModifiedBy>
  <cp:revision>2</cp:revision>
  <cp:lastPrinted>2017-03-09T10:46:00Z</cp:lastPrinted>
  <dcterms:created xsi:type="dcterms:W3CDTF">2018-10-15T12:20:00Z</dcterms:created>
  <dcterms:modified xsi:type="dcterms:W3CDTF">2018-10-15T12:20:00Z</dcterms:modified>
</cp:coreProperties>
</file>